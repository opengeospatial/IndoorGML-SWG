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21E8F"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438B4278" w14:textId="071991B0" w:rsidR="00DB1F99" w:rsidRPr="00DC1526" w:rsidRDefault="00DB1F99">
      <w:pPr>
        <w:jc w:val="right"/>
        <w:rPr>
          <w:sz w:val="20"/>
          <w:szCs w:val="20"/>
        </w:rPr>
      </w:pPr>
      <w:r w:rsidRPr="00DC1526">
        <w:rPr>
          <w:sz w:val="20"/>
          <w:szCs w:val="20"/>
        </w:rPr>
        <w:t>Submission Date: &lt;</w:t>
      </w:r>
      <w:r w:rsidR="00674C60" w:rsidRPr="00DC1526">
        <w:rPr>
          <w:sz w:val="20"/>
          <w:szCs w:val="20"/>
        </w:rPr>
        <w:t>202</w:t>
      </w:r>
      <w:r w:rsidR="00DC15C4">
        <w:rPr>
          <w:sz w:val="20"/>
          <w:szCs w:val="20"/>
        </w:rPr>
        <w:t>3</w:t>
      </w:r>
      <w:r w:rsidRPr="00DC1526">
        <w:rPr>
          <w:sz w:val="20"/>
          <w:szCs w:val="20"/>
        </w:rPr>
        <w:t>-</w:t>
      </w:r>
      <w:r w:rsidR="00674C60" w:rsidRPr="00DC1526">
        <w:rPr>
          <w:sz w:val="20"/>
          <w:szCs w:val="20"/>
        </w:rPr>
        <w:t>0</w:t>
      </w:r>
      <w:r w:rsidR="00DC15C4">
        <w:rPr>
          <w:sz w:val="20"/>
          <w:szCs w:val="20"/>
        </w:rPr>
        <w:t>1</w:t>
      </w:r>
      <w:r w:rsidR="006136E0" w:rsidRPr="00DC1526">
        <w:rPr>
          <w:sz w:val="20"/>
          <w:szCs w:val="20"/>
        </w:rPr>
        <w:t>-</w:t>
      </w:r>
      <w:r w:rsidR="00674C60" w:rsidRPr="00DC1526">
        <w:rPr>
          <w:sz w:val="20"/>
          <w:szCs w:val="20"/>
        </w:rPr>
        <w:t>2</w:t>
      </w:r>
      <w:r w:rsidR="00DC15C4">
        <w:rPr>
          <w:sz w:val="20"/>
          <w:szCs w:val="20"/>
        </w:rPr>
        <w:t>4</w:t>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w:t>
      </w:r>
      <w:proofErr w:type="spellStart"/>
      <w:r w:rsidRPr="00DC1526">
        <w:rPr>
          <w:sz w:val="20"/>
          <w:szCs w:val="20"/>
        </w:rPr>
        <w:t>yyyy</w:t>
      </w:r>
      <w:proofErr w:type="spellEnd"/>
      <w:r w:rsidRPr="00DC1526">
        <w:rPr>
          <w:sz w:val="20"/>
          <w:szCs w:val="20"/>
        </w:rPr>
        <w:t>-</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w:t>
      </w:r>
      <w:proofErr w:type="spellStart"/>
      <w:r w:rsidRPr="00DC1526">
        <w:rPr>
          <w:sz w:val="20"/>
          <w:szCs w:val="20"/>
        </w:rPr>
        <w:t>yyyy</w:t>
      </w:r>
      <w:proofErr w:type="spellEnd"/>
      <w:r w:rsidRPr="00DC1526">
        <w:rPr>
          <w:sz w:val="20"/>
          <w:szCs w:val="20"/>
        </w:rPr>
        <w:t>-</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0"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8" w:history="1">
        <w:r w:rsidR="00027A80" w:rsidRPr="00DC1526">
          <w:rPr>
            <w:rStyle w:val="Hyperlink"/>
            <w:color w:val="auto"/>
            <w:sz w:val="20"/>
            <w:szCs w:val="20"/>
          </w:rPr>
          <w:t>http://www.opengis.net/doc/</w:t>
        </w:r>
        <w:r w:rsidR="00027A80" w:rsidRPr="00DC1526">
          <w:rPr>
            <w:rStyle w:val="Hyperlink"/>
            <w:rFonts w:hint="eastAsia"/>
            <w:color w:val="auto"/>
            <w:sz w:val="20"/>
            <w:szCs w:val="20"/>
            <w:lang w:eastAsia="ko-KR"/>
          </w:rPr>
          <w:t>i</w:t>
        </w:r>
        <w:r w:rsidR="00027A80" w:rsidRPr="00DC1526">
          <w:rPr>
            <w:rStyle w:val="Hyperlink"/>
            <w:color w:val="auto"/>
            <w:sz w:val="20"/>
            <w:szCs w:val="20"/>
            <w:lang w:eastAsia="ko-KR"/>
          </w:rPr>
          <w:t>s/IndoorGML</w:t>
        </w:r>
        <w:r w:rsidR="00027A80" w:rsidRPr="00DC1526">
          <w:rPr>
            <w:rStyle w:val="Hyperlink"/>
            <w:color w:val="auto"/>
            <w:sz w:val="20"/>
            <w:szCs w:val="20"/>
          </w:rPr>
          <w:t>/</w:t>
        </w:r>
      </w:hyperlink>
      <w:r w:rsidR="00027A80" w:rsidRPr="00DC1526">
        <w:rPr>
          <w:sz w:val="20"/>
          <w:szCs w:val="20"/>
        </w:rPr>
        <w:t>2.0</w:t>
      </w:r>
      <w:r w:rsidR="004C43DA" w:rsidRPr="00DC1526">
        <w:rPr>
          <w:sz w:val="20"/>
          <w:szCs w:val="20"/>
        </w:rPr>
        <w:t>&gt;</w:t>
      </w:r>
    </w:p>
    <w:p w14:paraId="78092874" w14:textId="3A6E0316"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0"/>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764635DF" w:rsidR="00E50724" w:rsidRPr="00DC1526" w:rsidRDefault="009A7B37" w:rsidP="00AC2E40">
      <w:pPr>
        <w:jc w:val="right"/>
        <w:rPr>
          <w:b/>
          <w:sz w:val="20"/>
          <w:szCs w:val="20"/>
          <w:lang w:val="en-GB"/>
        </w:rPr>
      </w:pPr>
      <w:r w:rsidRPr="00DC1526">
        <w:rPr>
          <w:sz w:val="20"/>
          <w:szCs w:val="20"/>
        </w:rPr>
        <w:t>Editor:   </w:t>
      </w:r>
      <w:r w:rsidR="00027A80" w:rsidRPr="00DC1526">
        <w:rPr>
          <w:sz w:val="20"/>
          <w:szCs w:val="20"/>
        </w:rPr>
        <w:t>Sisi Zlatanova, Abdoulaye Diakit</w:t>
      </w:r>
      <w:r w:rsidR="00027A80" w:rsidRPr="00DC1526">
        <w:rPr>
          <w:rFonts w:ascii="Batang" w:hAnsi="Batang" w:hint="eastAsia"/>
          <w:sz w:val="20"/>
          <w:szCs w:val="20"/>
        </w:rPr>
        <w:t>é</w:t>
      </w:r>
      <w:r w:rsidR="00027A80" w:rsidRPr="00DC1526">
        <w:rPr>
          <w:sz w:val="20"/>
          <w:szCs w:val="20"/>
        </w:rPr>
        <w:t>, 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7184E276" w:rsidR="00F66693" w:rsidRPr="00F66693" w:rsidRDefault="00AC2E40" w:rsidP="00F66693">
      <w:pPr>
        <w:jc w:val="center"/>
        <w:rPr>
          <w:sz w:val="36"/>
          <w:szCs w:val="36"/>
        </w:rPr>
      </w:pPr>
      <w:r w:rsidRPr="00DC1526">
        <w:rPr>
          <w:sz w:val="36"/>
          <w:szCs w:val="36"/>
        </w:rPr>
        <w:t xml:space="preserve">OGC </w:t>
      </w:r>
      <w:proofErr w:type="spellStart"/>
      <w:r w:rsidR="00027A80" w:rsidRPr="00DC1526">
        <w:rPr>
          <w:sz w:val="36"/>
          <w:szCs w:val="36"/>
        </w:rPr>
        <w:t>IndoorGML</w:t>
      </w:r>
      <w:proofErr w:type="spellEnd"/>
      <w:r w:rsidR="00027A80" w:rsidRPr="00DC1526">
        <w:rPr>
          <w:sz w:val="36"/>
          <w:szCs w:val="36"/>
        </w:rPr>
        <w:t xml:space="preserve"> 2.0</w:t>
      </w:r>
      <w:r w:rsidR="00F66693">
        <w:rPr>
          <w:rFonts w:hint="eastAsia"/>
          <w:sz w:val="36"/>
          <w:szCs w:val="36"/>
          <w:lang w:eastAsia="ko-KR"/>
        </w:rPr>
        <w:t xml:space="preserve">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798A9383" w:rsidR="009A7B37" w:rsidRDefault="004203F0" w:rsidP="00E50724">
      <w:pPr>
        <w:jc w:val="center"/>
        <w:rPr>
          <w:b/>
        </w:rPr>
      </w:pPr>
      <w:r>
        <w:t xml:space="preserve">Copyright </w:t>
      </w:r>
      <w:r w:rsidRPr="00DC1526">
        <w:t xml:space="preserve">© </w:t>
      </w:r>
      <w:r w:rsidR="00027A80" w:rsidRPr="00DC1526">
        <w:t>2022</w:t>
      </w:r>
      <w:r w:rsidR="00E50724" w:rsidRPr="00DC1526">
        <w:t xml:space="preserve"> </w:t>
      </w:r>
      <w:r w:rsidR="00E50724">
        <w:t>Open Geospatial Consortium</w:t>
      </w:r>
      <w:r w:rsidR="009A7B37">
        <w:br/>
        <w:t xml:space="preserve">To obtain additional rights of use, visit </w:t>
      </w:r>
      <w:hyperlink r:id="rId9" w:history="1">
        <w:r w:rsidR="009A7B37">
          <w:rPr>
            <w:rStyle w:val="Hyperlink"/>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 xml:space="preserve">Document </w:t>
      </w:r>
      <w:proofErr w:type="gramStart"/>
      <w:r w:rsidRPr="00384761">
        <w:rPr>
          <w:b w:val="0"/>
          <w:color w:val="auto"/>
          <w:sz w:val="20"/>
          <w:lang w:val="fr-FR"/>
        </w:rPr>
        <w:t>type:</w:t>
      </w:r>
      <w:proofErr w:type="gramEnd"/>
      <w:r w:rsidRPr="00384761">
        <w:rPr>
          <w:b w:val="0"/>
          <w:color w:val="auto"/>
          <w:sz w:val="20"/>
          <w:lang w:val="fr-FR"/>
        </w:rPr>
        <w:t>   </w:t>
      </w:r>
      <w:r w:rsidRPr="00384761">
        <w:rPr>
          <w:b w:val="0"/>
          <w:color w:val="auto"/>
          <w:sz w:val="20"/>
          <w:lang w:val="fr-FR"/>
        </w:rPr>
        <w:tab/>
        <w:t>OGC</w:t>
      </w:r>
      <w:r w:rsidRPr="00384761">
        <w:rPr>
          <w:b w:val="0"/>
          <w:color w:val="auto"/>
          <w:sz w:val="20"/>
          <w:vertAlign w:val="superscript"/>
          <w:lang w:val="fr-FR"/>
        </w:rPr>
        <w:t>®</w:t>
      </w:r>
      <w:r w:rsidRPr="00384761">
        <w:rPr>
          <w:b w:val="0"/>
          <w:color w:val="auto"/>
          <w:sz w:val="20"/>
          <w:lang w:val="fr-FR"/>
        </w:rPr>
        <w:t xml:space="preserve"> </w:t>
      </w:r>
      <w:r w:rsidRPr="00384761">
        <w:rPr>
          <w:b w:val="0"/>
          <w:color w:val="FF0000"/>
          <w:sz w:val="20"/>
          <w:lang w:val="fr-FR"/>
        </w:rPr>
        <w:t>Standard</w:t>
      </w:r>
    </w:p>
    <w:p w14:paraId="4DF49A9A" w14:textId="77777777"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 xml:space="preserve">Document </w:t>
      </w:r>
      <w:proofErr w:type="spellStart"/>
      <w:proofErr w:type="gramStart"/>
      <w:r w:rsidRPr="00384761">
        <w:rPr>
          <w:b w:val="0"/>
          <w:color w:val="auto"/>
          <w:sz w:val="20"/>
          <w:lang w:val="fr-FR"/>
        </w:rPr>
        <w:t>subtype</w:t>
      </w:r>
      <w:proofErr w:type="spellEnd"/>
      <w:r w:rsidRPr="00384761">
        <w:rPr>
          <w:b w:val="0"/>
          <w:color w:val="auto"/>
          <w:sz w:val="20"/>
          <w:lang w:val="fr-FR"/>
        </w:rPr>
        <w:t>:</w:t>
      </w:r>
      <w:proofErr w:type="gramEnd"/>
      <w:r w:rsidRPr="00384761">
        <w:rPr>
          <w:b w:val="0"/>
          <w:color w:val="auto"/>
          <w:sz w:val="20"/>
          <w:lang w:val="fr-FR"/>
        </w:rPr>
        <w:t>   </w:t>
      </w:r>
      <w:r w:rsidRPr="00384761">
        <w:rPr>
          <w:b w:val="0"/>
          <w:color w:val="auto"/>
          <w:sz w:val="20"/>
          <w:lang w:val="fr-FR"/>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1" w:name="_Toc165888228"/>
    </w:p>
    <w:p w14:paraId="796362EE" w14:textId="77777777" w:rsidR="00F60CB2" w:rsidRPr="000B65F0" w:rsidRDefault="00F60CB2" w:rsidP="00F60CB2">
      <w:pPr>
        <w:rPr>
          <w:sz w:val="16"/>
          <w:szCs w:val="16"/>
        </w:rPr>
      </w:pPr>
      <w:r>
        <w:br w:type="page"/>
      </w:r>
      <w:r w:rsidRPr="000B65F0">
        <w:rPr>
          <w:sz w:val="16"/>
          <w:szCs w:val="16"/>
        </w:rPr>
        <w:lastRenderedPageBreak/>
        <w:t>License Agreement</w:t>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Heading"/>
      </w:pPr>
      <w:r>
        <w:lastRenderedPageBreak/>
        <w:t>Contents</w:t>
      </w:r>
    </w:p>
    <w:p w14:paraId="45D57AA1" w14:textId="77777777" w:rsidR="0026708D" w:rsidRPr="0026708D" w:rsidRDefault="0026708D" w:rsidP="0026708D"/>
    <w:p w14:paraId="071C37AB" w14:textId="01A0D324" w:rsidR="00C5017D" w:rsidRDefault="0026708D">
      <w:pPr>
        <w:pStyle w:val="TOC1"/>
        <w:tabs>
          <w:tab w:val="right" w:leader="dot" w:pos="10070"/>
        </w:tabs>
        <w:rPr>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hyperlink w:anchor="_Toc146459149" w:history="1">
        <w:r w:rsidR="00C5017D" w:rsidRPr="00495FA5">
          <w:rPr>
            <w:rStyle w:val="Hyperlink"/>
            <w:noProof/>
          </w:rPr>
          <w:t>II.  KEYWORDS</w:t>
        </w:r>
        <w:r w:rsidR="00C5017D">
          <w:rPr>
            <w:noProof/>
            <w:webHidden/>
          </w:rPr>
          <w:tab/>
        </w:r>
        <w:r w:rsidR="00C5017D">
          <w:rPr>
            <w:noProof/>
            <w:webHidden/>
          </w:rPr>
          <w:fldChar w:fldCharType="begin"/>
        </w:r>
        <w:r w:rsidR="00C5017D">
          <w:rPr>
            <w:noProof/>
            <w:webHidden/>
          </w:rPr>
          <w:instrText xml:space="preserve"> PAGEREF _Toc146459149 \h </w:instrText>
        </w:r>
        <w:r w:rsidR="00C5017D">
          <w:rPr>
            <w:noProof/>
            <w:webHidden/>
          </w:rPr>
        </w:r>
        <w:r w:rsidR="00C5017D">
          <w:rPr>
            <w:noProof/>
            <w:webHidden/>
          </w:rPr>
          <w:fldChar w:fldCharType="separate"/>
        </w:r>
        <w:r w:rsidR="00C5017D">
          <w:rPr>
            <w:noProof/>
            <w:webHidden/>
          </w:rPr>
          <w:t>6</w:t>
        </w:r>
        <w:r w:rsidR="00C5017D">
          <w:rPr>
            <w:noProof/>
            <w:webHidden/>
          </w:rPr>
          <w:fldChar w:fldCharType="end"/>
        </w:r>
      </w:hyperlink>
    </w:p>
    <w:p w14:paraId="60905184" w14:textId="3D59972D" w:rsidR="00C5017D" w:rsidRDefault="006F688F">
      <w:pPr>
        <w:pStyle w:val="TOC1"/>
        <w:tabs>
          <w:tab w:val="right" w:leader="dot" w:pos="10070"/>
        </w:tabs>
        <w:rPr>
          <w:rFonts w:asciiTheme="minorHAnsi" w:eastAsiaTheme="minorEastAsia" w:hAnsiTheme="minorHAnsi" w:cstheme="minorBidi"/>
          <w:noProof/>
          <w:kern w:val="2"/>
          <w:sz w:val="20"/>
          <w:szCs w:val="22"/>
          <w:lang w:eastAsia="ko-KR"/>
        </w:rPr>
      </w:pPr>
      <w:hyperlink w:anchor="_Toc146459150" w:history="1">
        <w:r w:rsidR="00C5017D" w:rsidRPr="00495FA5">
          <w:rPr>
            <w:rStyle w:val="Hyperlink"/>
            <w:noProof/>
          </w:rPr>
          <w:t>III.  PREFACE</w:t>
        </w:r>
        <w:r w:rsidR="00C5017D">
          <w:rPr>
            <w:noProof/>
            <w:webHidden/>
          </w:rPr>
          <w:tab/>
        </w:r>
        <w:r w:rsidR="00C5017D">
          <w:rPr>
            <w:noProof/>
            <w:webHidden/>
          </w:rPr>
          <w:fldChar w:fldCharType="begin"/>
        </w:r>
        <w:r w:rsidR="00C5017D">
          <w:rPr>
            <w:noProof/>
            <w:webHidden/>
          </w:rPr>
          <w:instrText xml:space="preserve"> PAGEREF _Toc146459150 \h </w:instrText>
        </w:r>
        <w:r w:rsidR="00C5017D">
          <w:rPr>
            <w:noProof/>
            <w:webHidden/>
          </w:rPr>
        </w:r>
        <w:r w:rsidR="00C5017D">
          <w:rPr>
            <w:noProof/>
            <w:webHidden/>
          </w:rPr>
          <w:fldChar w:fldCharType="separate"/>
        </w:r>
        <w:r w:rsidR="00C5017D">
          <w:rPr>
            <w:noProof/>
            <w:webHidden/>
          </w:rPr>
          <w:t>6</w:t>
        </w:r>
        <w:r w:rsidR="00C5017D">
          <w:rPr>
            <w:noProof/>
            <w:webHidden/>
          </w:rPr>
          <w:fldChar w:fldCharType="end"/>
        </w:r>
      </w:hyperlink>
    </w:p>
    <w:p w14:paraId="1B943036" w14:textId="70B46C4E" w:rsidR="00C5017D" w:rsidRDefault="006F688F">
      <w:pPr>
        <w:pStyle w:val="TOC1"/>
        <w:tabs>
          <w:tab w:val="right" w:leader="dot" w:pos="10070"/>
        </w:tabs>
        <w:rPr>
          <w:rFonts w:asciiTheme="minorHAnsi" w:eastAsiaTheme="minorEastAsia" w:hAnsiTheme="minorHAnsi" w:cstheme="minorBidi"/>
          <w:noProof/>
          <w:kern w:val="2"/>
          <w:sz w:val="20"/>
          <w:szCs w:val="22"/>
          <w:lang w:eastAsia="ko-KR"/>
        </w:rPr>
      </w:pPr>
      <w:hyperlink w:anchor="_Toc146459151" w:history="1">
        <w:r w:rsidR="00C5017D" w:rsidRPr="00495FA5">
          <w:rPr>
            <w:rStyle w:val="Hyperlink"/>
            <w:noProof/>
          </w:rPr>
          <w:t>IV.  SECURITY CONSIDERATIONS</w:t>
        </w:r>
        <w:r w:rsidR="00C5017D">
          <w:rPr>
            <w:noProof/>
            <w:webHidden/>
          </w:rPr>
          <w:tab/>
        </w:r>
        <w:r w:rsidR="00C5017D">
          <w:rPr>
            <w:noProof/>
            <w:webHidden/>
          </w:rPr>
          <w:fldChar w:fldCharType="begin"/>
        </w:r>
        <w:r w:rsidR="00C5017D">
          <w:rPr>
            <w:noProof/>
            <w:webHidden/>
          </w:rPr>
          <w:instrText xml:space="preserve"> PAGEREF _Toc146459151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1F0A59BE" w14:textId="3C356129" w:rsidR="00C5017D" w:rsidRDefault="006F688F">
      <w:pPr>
        <w:pStyle w:val="TOC1"/>
        <w:tabs>
          <w:tab w:val="right" w:leader="dot" w:pos="10070"/>
        </w:tabs>
        <w:rPr>
          <w:rFonts w:asciiTheme="minorHAnsi" w:eastAsiaTheme="minorEastAsia" w:hAnsiTheme="minorHAnsi" w:cstheme="minorBidi"/>
          <w:noProof/>
          <w:kern w:val="2"/>
          <w:sz w:val="20"/>
          <w:szCs w:val="22"/>
          <w:lang w:eastAsia="ko-KR"/>
        </w:rPr>
      </w:pPr>
      <w:hyperlink w:anchor="_Toc146459152" w:history="1">
        <w:r w:rsidR="00C5017D" w:rsidRPr="00495FA5">
          <w:rPr>
            <w:rStyle w:val="Hyperlink"/>
            <w:noProof/>
          </w:rPr>
          <w:t>V.  SUBMITTING ORGANIZATIONS</w:t>
        </w:r>
        <w:r w:rsidR="00C5017D">
          <w:rPr>
            <w:noProof/>
            <w:webHidden/>
          </w:rPr>
          <w:tab/>
        </w:r>
        <w:r w:rsidR="00C5017D">
          <w:rPr>
            <w:noProof/>
            <w:webHidden/>
          </w:rPr>
          <w:fldChar w:fldCharType="begin"/>
        </w:r>
        <w:r w:rsidR="00C5017D">
          <w:rPr>
            <w:noProof/>
            <w:webHidden/>
          </w:rPr>
          <w:instrText xml:space="preserve"> PAGEREF _Toc146459152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6B21847E" w14:textId="0D26B633" w:rsidR="00C5017D" w:rsidRDefault="006F688F">
      <w:pPr>
        <w:pStyle w:val="TOC1"/>
        <w:tabs>
          <w:tab w:val="right" w:leader="dot" w:pos="10070"/>
        </w:tabs>
        <w:rPr>
          <w:rFonts w:asciiTheme="minorHAnsi" w:eastAsiaTheme="minorEastAsia" w:hAnsiTheme="minorHAnsi" w:cstheme="minorBidi"/>
          <w:noProof/>
          <w:kern w:val="2"/>
          <w:sz w:val="20"/>
          <w:szCs w:val="22"/>
          <w:lang w:eastAsia="ko-KR"/>
        </w:rPr>
      </w:pPr>
      <w:hyperlink w:anchor="_Toc146459153" w:history="1">
        <w:r w:rsidR="00C5017D" w:rsidRPr="00495FA5">
          <w:rPr>
            <w:rStyle w:val="Hyperlink"/>
            <w:noProof/>
          </w:rPr>
          <w:t>VI.  SUBMISSION CONTACT POINTS</w:t>
        </w:r>
        <w:r w:rsidR="00C5017D">
          <w:rPr>
            <w:noProof/>
            <w:webHidden/>
          </w:rPr>
          <w:tab/>
        </w:r>
        <w:r w:rsidR="00C5017D">
          <w:rPr>
            <w:noProof/>
            <w:webHidden/>
          </w:rPr>
          <w:fldChar w:fldCharType="begin"/>
        </w:r>
        <w:r w:rsidR="00C5017D">
          <w:rPr>
            <w:noProof/>
            <w:webHidden/>
          </w:rPr>
          <w:instrText xml:space="preserve"> PAGEREF _Toc146459153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7FE4D7FF" w14:textId="37F3AF0A" w:rsidR="00C5017D" w:rsidRDefault="006F688F">
      <w:pPr>
        <w:pStyle w:val="TOC1"/>
        <w:tabs>
          <w:tab w:val="left" w:pos="482"/>
          <w:tab w:val="right" w:leader="dot" w:pos="10070"/>
        </w:tabs>
        <w:rPr>
          <w:rFonts w:asciiTheme="minorHAnsi" w:eastAsiaTheme="minorEastAsia" w:hAnsiTheme="minorHAnsi" w:cstheme="minorBidi"/>
          <w:noProof/>
          <w:kern w:val="2"/>
          <w:sz w:val="20"/>
          <w:szCs w:val="22"/>
          <w:lang w:eastAsia="ko-KR"/>
        </w:rPr>
      </w:pPr>
      <w:hyperlink w:anchor="_Toc146459154" w:history="1">
        <w:r w:rsidR="00C5017D" w:rsidRPr="00495FA5">
          <w:rPr>
            <w:rStyle w:val="Hyperlink"/>
            <w:noProof/>
          </w:rPr>
          <w:t>1</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Scope</w:t>
        </w:r>
        <w:r w:rsidR="00C5017D">
          <w:rPr>
            <w:noProof/>
            <w:webHidden/>
          </w:rPr>
          <w:tab/>
        </w:r>
        <w:r w:rsidR="00C5017D">
          <w:rPr>
            <w:noProof/>
            <w:webHidden/>
          </w:rPr>
          <w:fldChar w:fldCharType="begin"/>
        </w:r>
        <w:r w:rsidR="00C5017D">
          <w:rPr>
            <w:noProof/>
            <w:webHidden/>
          </w:rPr>
          <w:instrText xml:space="preserve"> PAGEREF _Toc146459154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093F4627" w14:textId="214C5944" w:rsidR="00C5017D" w:rsidRDefault="006F688F">
      <w:pPr>
        <w:pStyle w:val="TOC1"/>
        <w:tabs>
          <w:tab w:val="left" w:pos="482"/>
          <w:tab w:val="right" w:leader="dot" w:pos="10070"/>
        </w:tabs>
        <w:rPr>
          <w:rFonts w:asciiTheme="minorHAnsi" w:eastAsiaTheme="minorEastAsia" w:hAnsiTheme="minorHAnsi" w:cstheme="minorBidi"/>
          <w:noProof/>
          <w:kern w:val="2"/>
          <w:sz w:val="20"/>
          <w:szCs w:val="22"/>
          <w:lang w:eastAsia="ko-KR"/>
        </w:rPr>
      </w:pPr>
      <w:hyperlink w:anchor="_Toc146459155" w:history="1">
        <w:r w:rsidR="00C5017D" w:rsidRPr="00495FA5">
          <w:rPr>
            <w:rStyle w:val="Hyperlink"/>
            <w:noProof/>
          </w:rPr>
          <w:t>2</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Conformance</w:t>
        </w:r>
        <w:r w:rsidR="00C5017D">
          <w:rPr>
            <w:noProof/>
            <w:webHidden/>
          </w:rPr>
          <w:tab/>
        </w:r>
        <w:r w:rsidR="00C5017D">
          <w:rPr>
            <w:noProof/>
            <w:webHidden/>
          </w:rPr>
          <w:fldChar w:fldCharType="begin"/>
        </w:r>
        <w:r w:rsidR="00C5017D">
          <w:rPr>
            <w:noProof/>
            <w:webHidden/>
          </w:rPr>
          <w:instrText xml:space="preserve"> PAGEREF _Toc146459155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5B730B07" w14:textId="32AC93F0" w:rsidR="00C5017D" w:rsidRDefault="006F688F">
      <w:pPr>
        <w:pStyle w:val="TOC1"/>
        <w:tabs>
          <w:tab w:val="left" w:pos="482"/>
          <w:tab w:val="right" w:leader="dot" w:pos="10070"/>
        </w:tabs>
        <w:rPr>
          <w:rFonts w:asciiTheme="minorHAnsi" w:eastAsiaTheme="minorEastAsia" w:hAnsiTheme="minorHAnsi" w:cstheme="minorBidi"/>
          <w:noProof/>
          <w:kern w:val="2"/>
          <w:sz w:val="20"/>
          <w:szCs w:val="22"/>
          <w:lang w:eastAsia="ko-KR"/>
        </w:rPr>
      </w:pPr>
      <w:hyperlink w:anchor="_Toc146459156" w:history="1">
        <w:r w:rsidR="00C5017D" w:rsidRPr="00495FA5">
          <w:rPr>
            <w:rStyle w:val="Hyperlink"/>
            <w:noProof/>
          </w:rPr>
          <w:t>3</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References</w:t>
        </w:r>
        <w:r w:rsidR="00C5017D">
          <w:rPr>
            <w:noProof/>
            <w:webHidden/>
          </w:rPr>
          <w:tab/>
        </w:r>
        <w:r w:rsidR="00C5017D">
          <w:rPr>
            <w:noProof/>
            <w:webHidden/>
          </w:rPr>
          <w:fldChar w:fldCharType="begin"/>
        </w:r>
        <w:r w:rsidR="00C5017D">
          <w:rPr>
            <w:noProof/>
            <w:webHidden/>
          </w:rPr>
          <w:instrText xml:space="preserve"> PAGEREF _Toc146459156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677AE29C" w14:textId="51C1A4E6" w:rsidR="00C5017D" w:rsidRDefault="006F688F">
      <w:pPr>
        <w:pStyle w:val="TOC1"/>
        <w:tabs>
          <w:tab w:val="left" w:pos="482"/>
          <w:tab w:val="right" w:leader="dot" w:pos="10070"/>
        </w:tabs>
        <w:rPr>
          <w:rFonts w:asciiTheme="minorHAnsi" w:eastAsiaTheme="minorEastAsia" w:hAnsiTheme="minorHAnsi" w:cstheme="minorBidi"/>
          <w:noProof/>
          <w:kern w:val="2"/>
          <w:sz w:val="20"/>
          <w:szCs w:val="22"/>
          <w:lang w:eastAsia="ko-KR"/>
        </w:rPr>
      </w:pPr>
      <w:hyperlink w:anchor="_Toc146459157" w:history="1">
        <w:r w:rsidR="00C5017D" w:rsidRPr="00495FA5">
          <w:rPr>
            <w:rStyle w:val="Hyperlink"/>
            <w:noProof/>
          </w:rPr>
          <w:t>4</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Terms and Definitions</w:t>
        </w:r>
        <w:r w:rsidR="00C5017D">
          <w:rPr>
            <w:noProof/>
            <w:webHidden/>
          </w:rPr>
          <w:tab/>
        </w:r>
        <w:r w:rsidR="00C5017D">
          <w:rPr>
            <w:noProof/>
            <w:webHidden/>
          </w:rPr>
          <w:fldChar w:fldCharType="begin"/>
        </w:r>
        <w:r w:rsidR="00C5017D">
          <w:rPr>
            <w:noProof/>
            <w:webHidden/>
          </w:rPr>
          <w:instrText xml:space="preserve"> PAGEREF _Toc146459157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7054570E" w14:textId="32719BAF"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8" w:history="1">
        <w:r w:rsidR="00C5017D" w:rsidRPr="00495FA5">
          <w:rPr>
            <w:rStyle w:val="Hyperlink"/>
            <w:noProof/>
          </w:rPr>
          <w:t>4.1</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Indoor Space</w:t>
        </w:r>
        <w:r w:rsidR="00C5017D">
          <w:rPr>
            <w:noProof/>
            <w:webHidden/>
          </w:rPr>
          <w:tab/>
        </w:r>
        <w:r w:rsidR="00C5017D">
          <w:rPr>
            <w:noProof/>
            <w:webHidden/>
          </w:rPr>
          <w:fldChar w:fldCharType="begin"/>
        </w:r>
        <w:r w:rsidR="00C5017D">
          <w:rPr>
            <w:noProof/>
            <w:webHidden/>
          </w:rPr>
          <w:instrText xml:space="preserve"> PAGEREF _Toc146459158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6E9CB2DD" w14:textId="469EDE92"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9" w:history="1">
        <w:r w:rsidR="00C5017D" w:rsidRPr="00495FA5">
          <w:rPr>
            <w:rStyle w:val="Hyperlink"/>
            <w:noProof/>
          </w:rPr>
          <w:t>4.2</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Cellular Space</w:t>
        </w:r>
        <w:r w:rsidR="00C5017D">
          <w:rPr>
            <w:noProof/>
            <w:webHidden/>
          </w:rPr>
          <w:tab/>
        </w:r>
        <w:r w:rsidR="00C5017D">
          <w:rPr>
            <w:noProof/>
            <w:webHidden/>
          </w:rPr>
          <w:fldChar w:fldCharType="begin"/>
        </w:r>
        <w:r w:rsidR="00C5017D">
          <w:rPr>
            <w:noProof/>
            <w:webHidden/>
          </w:rPr>
          <w:instrText xml:space="preserve"> PAGEREF _Toc146459159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0C86AF04" w14:textId="211D41B7"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0" w:history="1">
        <w:r w:rsidR="00C5017D" w:rsidRPr="00495FA5">
          <w:rPr>
            <w:rStyle w:val="Hyperlink"/>
            <w:noProof/>
          </w:rPr>
          <w:t>4.3</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Graph</w:t>
        </w:r>
        <w:r w:rsidR="00C5017D">
          <w:rPr>
            <w:noProof/>
            <w:webHidden/>
          </w:rPr>
          <w:tab/>
        </w:r>
        <w:r w:rsidR="00C5017D">
          <w:rPr>
            <w:noProof/>
            <w:webHidden/>
          </w:rPr>
          <w:fldChar w:fldCharType="begin"/>
        </w:r>
        <w:r w:rsidR="00C5017D">
          <w:rPr>
            <w:noProof/>
            <w:webHidden/>
          </w:rPr>
          <w:instrText xml:space="preserve"> PAGEREF _Toc146459160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25F4E121" w14:textId="3C550DB1"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1" w:history="1">
        <w:r w:rsidR="00C5017D" w:rsidRPr="00495FA5">
          <w:rPr>
            <w:rStyle w:val="Hyperlink"/>
            <w:noProof/>
          </w:rPr>
          <w:t>4.4</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Adjacency Graph</w:t>
        </w:r>
        <w:r w:rsidR="00C5017D">
          <w:rPr>
            <w:noProof/>
            <w:webHidden/>
          </w:rPr>
          <w:tab/>
        </w:r>
        <w:r w:rsidR="00C5017D">
          <w:rPr>
            <w:noProof/>
            <w:webHidden/>
          </w:rPr>
          <w:fldChar w:fldCharType="begin"/>
        </w:r>
        <w:r w:rsidR="00C5017D">
          <w:rPr>
            <w:noProof/>
            <w:webHidden/>
          </w:rPr>
          <w:instrText xml:space="preserve"> PAGEREF _Toc146459161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3E6D7D10" w14:textId="344EDB04"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2" w:history="1">
        <w:r w:rsidR="00C5017D" w:rsidRPr="00495FA5">
          <w:rPr>
            <w:rStyle w:val="Hyperlink"/>
            <w:noProof/>
          </w:rPr>
          <w:t>4.5</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Connectivity Graph</w:t>
        </w:r>
        <w:r w:rsidR="00C5017D">
          <w:rPr>
            <w:noProof/>
            <w:webHidden/>
          </w:rPr>
          <w:tab/>
        </w:r>
        <w:r w:rsidR="00C5017D">
          <w:rPr>
            <w:noProof/>
            <w:webHidden/>
          </w:rPr>
          <w:fldChar w:fldCharType="begin"/>
        </w:r>
        <w:r w:rsidR="00C5017D">
          <w:rPr>
            <w:noProof/>
            <w:webHidden/>
          </w:rPr>
          <w:instrText xml:space="preserve"> PAGEREF _Toc146459162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0963B2FF" w14:textId="7BC5249A"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3" w:history="1">
        <w:r w:rsidR="00C5017D" w:rsidRPr="00495FA5">
          <w:rPr>
            <w:rStyle w:val="Hyperlink"/>
            <w:noProof/>
          </w:rPr>
          <w:t>4.6</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Logical Network</w:t>
        </w:r>
        <w:r w:rsidR="00C5017D">
          <w:rPr>
            <w:noProof/>
            <w:webHidden/>
          </w:rPr>
          <w:tab/>
        </w:r>
        <w:r w:rsidR="00C5017D">
          <w:rPr>
            <w:noProof/>
            <w:webHidden/>
          </w:rPr>
          <w:fldChar w:fldCharType="begin"/>
        </w:r>
        <w:r w:rsidR="00C5017D">
          <w:rPr>
            <w:noProof/>
            <w:webHidden/>
          </w:rPr>
          <w:instrText xml:space="preserve"> PAGEREF _Toc146459163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50D68E7E" w14:textId="334B616B"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4" w:history="1">
        <w:r w:rsidR="00C5017D" w:rsidRPr="00495FA5">
          <w:rPr>
            <w:rStyle w:val="Hyperlink"/>
            <w:noProof/>
          </w:rPr>
          <w:t>4.7</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Geometric Network</w:t>
        </w:r>
        <w:r w:rsidR="00C5017D">
          <w:rPr>
            <w:noProof/>
            <w:webHidden/>
          </w:rPr>
          <w:tab/>
        </w:r>
        <w:r w:rsidR="00C5017D">
          <w:rPr>
            <w:noProof/>
            <w:webHidden/>
          </w:rPr>
          <w:fldChar w:fldCharType="begin"/>
        </w:r>
        <w:r w:rsidR="00C5017D">
          <w:rPr>
            <w:noProof/>
            <w:webHidden/>
          </w:rPr>
          <w:instrText xml:space="preserve"> PAGEREF _Toc146459164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522557E8" w14:textId="03B90AFA"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5" w:history="1">
        <w:r w:rsidR="00C5017D" w:rsidRPr="00495FA5">
          <w:rPr>
            <w:rStyle w:val="Hyperlink"/>
            <w:noProof/>
          </w:rPr>
          <w:t>4.8</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Multi-Layered Space Model</w:t>
        </w:r>
        <w:r w:rsidR="00C5017D">
          <w:rPr>
            <w:noProof/>
            <w:webHidden/>
          </w:rPr>
          <w:tab/>
        </w:r>
        <w:r w:rsidR="00C5017D">
          <w:rPr>
            <w:noProof/>
            <w:webHidden/>
          </w:rPr>
          <w:fldChar w:fldCharType="begin"/>
        </w:r>
        <w:r w:rsidR="00C5017D">
          <w:rPr>
            <w:noProof/>
            <w:webHidden/>
          </w:rPr>
          <w:instrText xml:space="preserve"> PAGEREF _Toc146459165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7DAA3AD7" w14:textId="0B2B33D4" w:rsidR="00C5017D" w:rsidRDefault="006F688F">
      <w:pPr>
        <w:pStyle w:val="TOC1"/>
        <w:tabs>
          <w:tab w:val="left" w:pos="482"/>
          <w:tab w:val="right" w:leader="dot" w:pos="10070"/>
        </w:tabs>
        <w:rPr>
          <w:rFonts w:asciiTheme="minorHAnsi" w:eastAsiaTheme="minorEastAsia" w:hAnsiTheme="minorHAnsi" w:cstheme="minorBidi"/>
          <w:noProof/>
          <w:kern w:val="2"/>
          <w:sz w:val="20"/>
          <w:szCs w:val="22"/>
          <w:lang w:eastAsia="ko-KR"/>
        </w:rPr>
      </w:pPr>
      <w:hyperlink w:anchor="_Toc146459166" w:history="1">
        <w:r w:rsidR="00C5017D" w:rsidRPr="00495FA5">
          <w:rPr>
            <w:rStyle w:val="Hyperlink"/>
            <w:noProof/>
          </w:rPr>
          <w:t>5</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Conventions</w:t>
        </w:r>
        <w:r w:rsidR="00C5017D">
          <w:rPr>
            <w:noProof/>
            <w:webHidden/>
          </w:rPr>
          <w:tab/>
        </w:r>
        <w:r w:rsidR="00C5017D">
          <w:rPr>
            <w:noProof/>
            <w:webHidden/>
          </w:rPr>
          <w:fldChar w:fldCharType="begin"/>
        </w:r>
        <w:r w:rsidR="00C5017D">
          <w:rPr>
            <w:noProof/>
            <w:webHidden/>
          </w:rPr>
          <w:instrText xml:space="preserve"> PAGEREF _Toc146459166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06A048F7" w14:textId="2AA099D1" w:rsidR="00C5017D" w:rsidRDefault="006F688F">
      <w:pPr>
        <w:pStyle w:val="TOC2"/>
        <w:tabs>
          <w:tab w:val="right" w:leader="dot" w:pos="10070"/>
        </w:tabs>
        <w:rPr>
          <w:rFonts w:asciiTheme="minorHAnsi" w:eastAsiaTheme="minorEastAsia" w:hAnsiTheme="minorHAnsi" w:cstheme="minorBidi"/>
          <w:noProof/>
          <w:kern w:val="2"/>
          <w:sz w:val="20"/>
          <w:szCs w:val="22"/>
          <w:lang w:eastAsia="ko-KR"/>
        </w:rPr>
      </w:pPr>
      <w:hyperlink w:anchor="_Toc146459167" w:history="1">
        <w:r w:rsidR="00C5017D" w:rsidRPr="00495FA5">
          <w:rPr>
            <w:rStyle w:val="Hyperlink"/>
            <w:rFonts w:eastAsia="Times New Roman"/>
            <w:noProof/>
          </w:rPr>
          <w:t>5.2.  UML Notation</w:t>
        </w:r>
        <w:r w:rsidR="00C5017D">
          <w:rPr>
            <w:noProof/>
            <w:webHidden/>
          </w:rPr>
          <w:tab/>
        </w:r>
        <w:r w:rsidR="00C5017D">
          <w:rPr>
            <w:noProof/>
            <w:webHidden/>
          </w:rPr>
          <w:fldChar w:fldCharType="begin"/>
        </w:r>
        <w:r w:rsidR="00C5017D">
          <w:rPr>
            <w:noProof/>
            <w:webHidden/>
          </w:rPr>
          <w:instrText xml:space="preserve"> PAGEREF _Toc146459167 \h </w:instrText>
        </w:r>
        <w:r w:rsidR="00C5017D">
          <w:rPr>
            <w:noProof/>
            <w:webHidden/>
          </w:rPr>
        </w:r>
        <w:r w:rsidR="00C5017D">
          <w:rPr>
            <w:noProof/>
            <w:webHidden/>
          </w:rPr>
          <w:fldChar w:fldCharType="separate"/>
        </w:r>
        <w:r w:rsidR="00C5017D">
          <w:rPr>
            <w:noProof/>
            <w:webHidden/>
          </w:rPr>
          <w:t>12</w:t>
        </w:r>
        <w:r w:rsidR="00C5017D">
          <w:rPr>
            <w:noProof/>
            <w:webHidden/>
          </w:rPr>
          <w:fldChar w:fldCharType="end"/>
        </w:r>
      </w:hyperlink>
    </w:p>
    <w:p w14:paraId="4E1BCCC6" w14:textId="1E1B2C35"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8" w:history="1">
        <w:r w:rsidR="00C5017D" w:rsidRPr="00495FA5">
          <w:rPr>
            <w:rStyle w:val="Hyperlink"/>
            <w:noProof/>
          </w:rPr>
          <w:t>5.4</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Identifiers</w:t>
        </w:r>
        <w:r w:rsidR="00C5017D">
          <w:rPr>
            <w:noProof/>
            <w:webHidden/>
          </w:rPr>
          <w:tab/>
        </w:r>
        <w:r w:rsidR="00C5017D">
          <w:rPr>
            <w:noProof/>
            <w:webHidden/>
          </w:rPr>
          <w:fldChar w:fldCharType="begin"/>
        </w:r>
        <w:r w:rsidR="00C5017D">
          <w:rPr>
            <w:noProof/>
            <w:webHidden/>
          </w:rPr>
          <w:instrText xml:space="preserve"> PAGEREF _Toc146459168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1B8BA5BE" w14:textId="06689044" w:rsidR="00C5017D" w:rsidRDefault="006F688F">
      <w:pPr>
        <w:pStyle w:val="TOC1"/>
        <w:tabs>
          <w:tab w:val="left" w:pos="482"/>
          <w:tab w:val="right" w:leader="dot" w:pos="10070"/>
        </w:tabs>
        <w:rPr>
          <w:rFonts w:asciiTheme="minorHAnsi" w:eastAsiaTheme="minorEastAsia" w:hAnsiTheme="minorHAnsi" w:cstheme="minorBidi"/>
          <w:noProof/>
          <w:kern w:val="2"/>
          <w:sz w:val="20"/>
          <w:szCs w:val="22"/>
          <w:lang w:eastAsia="ko-KR"/>
        </w:rPr>
      </w:pPr>
      <w:hyperlink w:anchor="_Toc146459169" w:history="1">
        <w:r w:rsidR="00C5017D" w:rsidRPr="00495FA5">
          <w:rPr>
            <w:rStyle w:val="Hyperlink"/>
            <w:noProof/>
            <w:lang w:eastAsia="ko-KR"/>
          </w:rPr>
          <w:t>6</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OVERVIEW</w:t>
        </w:r>
        <w:r w:rsidR="00C5017D" w:rsidRPr="00495FA5">
          <w:rPr>
            <w:rStyle w:val="Hyperlink"/>
            <w:noProof/>
            <w:lang w:eastAsia="ko-KR"/>
          </w:rPr>
          <w:t xml:space="preserve"> OF INDOORGML</w:t>
        </w:r>
        <w:r w:rsidR="00C5017D">
          <w:rPr>
            <w:noProof/>
            <w:webHidden/>
          </w:rPr>
          <w:tab/>
        </w:r>
        <w:r w:rsidR="00C5017D">
          <w:rPr>
            <w:noProof/>
            <w:webHidden/>
          </w:rPr>
          <w:fldChar w:fldCharType="begin"/>
        </w:r>
        <w:r w:rsidR="00C5017D">
          <w:rPr>
            <w:noProof/>
            <w:webHidden/>
          </w:rPr>
          <w:instrText xml:space="preserve"> PAGEREF _Toc146459169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57622D62" w14:textId="647544D0"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0" w:history="1">
        <w:r w:rsidR="00C5017D" w:rsidRPr="00495FA5">
          <w:rPr>
            <w:rStyle w:val="Hyperlink"/>
            <w:noProof/>
            <w:lang w:eastAsia="ko-KR"/>
          </w:rPr>
          <w:t>6.1</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Motivation for defining IndoorGML</w:t>
        </w:r>
        <w:r w:rsidR="00C5017D">
          <w:rPr>
            <w:noProof/>
            <w:webHidden/>
          </w:rPr>
          <w:tab/>
        </w:r>
        <w:r w:rsidR="00C5017D">
          <w:rPr>
            <w:noProof/>
            <w:webHidden/>
          </w:rPr>
          <w:fldChar w:fldCharType="begin"/>
        </w:r>
        <w:r w:rsidR="00C5017D">
          <w:rPr>
            <w:noProof/>
            <w:webHidden/>
          </w:rPr>
          <w:instrText xml:space="preserve"> PAGEREF _Toc146459170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6C73EDC1" w14:textId="0D2BC6EE"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1" w:history="1">
        <w:r w:rsidR="00C5017D" w:rsidRPr="00495FA5">
          <w:rPr>
            <w:rStyle w:val="Hyperlink"/>
            <w:noProof/>
            <w:lang w:eastAsia="ko-KR"/>
          </w:rPr>
          <w:t>6.2</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Modularisation</w:t>
        </w:r>
        <w:r w:rsidR="00C5017D">
          <w:rPr>
            <w:noProof/>
            <w:webHidden/>
          </w:rPr>
          <w:tab/>
        </w:r>
        <w:r w:rsidR="00C5017D">
          <w:rPr>
            <w:noProof/>
            <w:webHidden/>
          </w:rPr>
          <w:fldChar w:fldCharType="begin"/>
        </w:r>
        <w:r w:rsidR="00C5017D">
          <w:rPr>
            <w:noProof/>
            <w:webHidden/>
          </w:rPr>
          <w:instrText xml:space="preserve"> PAGEREF _Toc146459171 \h </w:instrText>
        </w:r>
        <w:r w:rsidR="00C5017D">
          <w:rPr>
            <w:noProof/>
            <w:webHidden/>
          </w:rPr>
        </w:r>
        <w:r w:rsidR="00C5017D">
          <w:rPr>
            <w:noProof/>
            <w:webHidden/>
          </w:rPr>
          <w:fldChar w:fldCharType="separate"/>
        </w:r>
        <w:r w:rsidR="00C5017D">
          <w:rPr>
            <w:noProof/>
            <w:webHidden/>
          </w:rPr>
          <w:t>14</w:t>
        </w:r>
        <w:r w:rsidR="00C5017D">
          <w:rPr>
            <w:noProof/>
            <w:webHidden/>
          </w:rPr>
          <w:fldChar w:fldCharType="end"/>
        </w:r>
      </w:hyperlink>
    </w:p>
    <w:p w14:paraId="3674E732" w14:textId="73FEE6BF" w:rsidR="00C5017D" w:rsidRDefault="006F688F">
      <w:pPr>
        <w:pStyle w:val="TOC1"/>
        <w:tabs>
          <w:tab w:val="left" w:pos="482"/>
          <w:tab w:val="right" w:leader="dot" w:pos="10070"/>
        </w:tabs>
        <w:rPr>
          <w:rFonts w:asciiTheme="minorHAnsi" w:eastAsiaTheme="minorEastAsia" w:hAnsiTheme="minorHAnsi" w:cstheme="minorBidi"/>
          <w:noProof/>
          <w:kern w:val="2"/>
          <w:sz w:val="20"/>
          <w:szCs w:val="22"/>
          <w:lang w:eastAsia="ko-KR"/>
        </w:rPr>
      </w:pPr>
      <w:hyperlink w:anchor="_Toc146459172" w:history="1">
        <w:r w:rsidR="00C5017D" w:rsidRPr="00495FA5">
          <w:rPr>
            <w:rStyle w:val="Hyperlink"/>
            <w:noProof/>
            <w:lang w:eastAsia="ko-KR"/>
          </w:rPr>
          <w:t>7</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 xml:space="preserve">GENERAL </w:t>
        </w:r>
        <w:r w:rsidR="00C5017D" w:rsidRPr="00495FA5">
          <w:rPr>
            <w:rStyle w:val="Hyperlink"/>
            <w:noProof/>
            <w:lang w:eastAsia="ko-KR"/>
          </w:rPr>
          <w:t>CONCEPTS OF INDOORGML</w:t>
        </w:r>
        <w:r w:rsidR="00C5017D">
          <w:rPr>
            <w:noProof/>
            <w:webHidden/>
          </w:rPr>
          <w:tab/>
        </w:r>
        <w:r w:rsidR="00C5017D">
          <w:rPr>
            <w:noProof/>
            <w:webHidden/>
          </w:rPr>
          <w:fldChar w:fldCharType="begin"/>
        </w:r>
        <w:r w:rsidR="00C5017D">
          <w:rPr>
            <w:noProof/>
            <w:webHidden/>
          </w:rPr>
          <w:instrText xml:space="preserve"> PAGEREF _Toc146459172 \h </w:instrText>
        </w:r>
        <w:r w:rsidR="00C5017D">
          <w:rPr>
            <w:noProof/>
            <w:webHidden/>
          </w:rPr>
        </w:r>
        <w:r w:rsidR="00C5017D">
          <w:rPr>
            <w:noProof/>
            <w:webHidden/>
          </w:rPr>
          <w:fldChar w:fldCharType="separate"/>
        </w:r>
        <w:r w:rsidR="00C5017D">
          <w:rPr>
            <w:noProof/>
            <w:webHidden/>
          </w:rPr>
          <w:t>15</w:t>
        </w:r>
        <w:r w:rsidR="00C5017D">
          <w:rPr>
            <w:noProof/>
            <w:webHidden/>
          </w:rPr>
          <w:fldChar w:fldCharType="end"/>
        </w:r>
      </w:hyperlink>
    </w:p>
    <w:p w14:paraId="3DD63A29" w14:textId="2EDAFCD2"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3" w:history="1">
        <w:r w:rsidR="00C5017D" w:rsidRPr="00495FA5">
          <w:rPr>
            <w:rStyle w:val="Hyperlink"/>
            <w:noProof/>
            <w:lang w:eastAsia="ko-KR"/>
          </w:rPr>
          <w:t>7.1</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Space</w:t>
        </w:r>
        <w:r w:rsidR="00C5017D">
          <w:rPr>
            <w:noProof/>
            <w:webHidden/>
          </w:rPr>
          <w:tab/>
        </w:r>
        <w:r w:rsidR="00C5017D">
          <w:rPr>
            <w:noProof/>
            <w:webHidden/>
          </w:rPr>
          <w:fldChar w:fldCharType="begin"/>
        </w:r>
        <w:r w:rsidR="00C5017D">
          <w:rPr>
            <w:noProof/>
            <w:webHidden/>
          </w:rPr>
          <w:instrText xml:space="preserve"> PAGEREF _Toc146459173 \h </w:instrText>
        </w:r>
        <w:r w:rsidR="00C5017D">
          <w:rPr>
            <w:noProof/>
            <w:webHidden/>
          </w:rPr>
        </w:r>
        <w:r w:rsidR="00C5017D">
          <w:rPr>
            <w:noProof/>
            <w:webHidden/>
          </w:rPr>
          <w:fldChar w:fldCharType="separate"/>
        </w:r>
        <w:r w:rsidR="00C5017D">
          <w:rPr>
            <w:noProof/>
            <w:webHidden/>
          </w:rPr>
          <w:t>15</w:t>
        </w:r>
        <w:r w:rsidR="00C5017D">
          <w:rPr>
            <w:noProof/>
            <w:webHidden/>
          </w:rPr>
          <w:fldChar w:fldCharType="end"/>
        </w:r>
      </w:hyperlink>
    </w:p>
    <w:p w14:paraId="5E821E4B" w14:textId="7425CDBD"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4" w:history="1">
        <w:r w:rsidR="00C5017D" w:rsidRPr="00495FA5">
          <w:rPr>
            <w:rStyle w:val="Hyperlink"/>
            <w:noProof/>
          </w:rPr>
          <w:t>7.2</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Cellular space</w:t>
        </w:r>
        <w:r w:rsidR="00C5017D">
          <w:rPr>
            <w:noProof/>
            <w:webHidden/>
          </w:rPr>
          <w:tab/>
        </w:r>
        <w:r w:rsidR="00C5017D">
          <w:rPr>
            <w:noProof/>
            <w:webHidden/>
          </w:rPr>
          <w:fldChar w:fldCharType="begin"/>
        </w:r>
        <w:r w:rsidR="00C5017D">
          <w:rPr>
            <w:noProof/>
            <w:webHidden/>
          </w:rPr>
          <w:instrText xml:space="preserve"> PAGEREF _Toc146459174 \h </w:instrText>
        </w:r>
        <w:r w:rsidR="00C5017D">
          <w:rPr>
            <w:noProof/>
            <w:webHidden/>
          </w:rPr>
        </w:r>
        <w:r w:rsidR="00C5017D">
          <w:rPr>
            <w:noProof/>
            <w:webHidden/>
          </w:rPr>
          <w:fldChar w:fldCharType="separate"/>
        </w:r>
        <w:r w:rsidR="00C5017D">
          <w:rPr>
            <w:noProof/>
            <w:webHidden/>
          </w:rPr>
          <w:t>16</w:t>
        </w:r>
        <w:r w:rsidR="00C5017D">
          <w:rPr>
            <w:noProof/>
            <w:webHidden/>
          </w:rPr>
          <w:fldChar w:fldCharType="end"/>
        </w:r>
      </w:hyperlink>
    </w:p>
    <w:p w14:paraId="40D11690" w14:textId="767323A7" w:rsidR="00C5017D" w:rsidRDefault="006F688F">
      <w:pPr>
        <w:pStyle w:val="TOC3"/>
        <w:rPr>
          <w:rFonts w:asciiTheme="minorHAnsi" w:eastAsiaTheme="minorEastAsia" w:hAnsiTheme="minorHAnsi" w:cstheme="minorBidi"/>
          <w:noProof/>
          <w:kern w:val="2"/>
          <w:sz w:val="20"/>
          <w:szCs w:val="22"/>
          <w:lang w:eastAsia="ko-KR"/>
        </w:rPr>
      </w:pPr>
      <w:hyperlink w:anchor="_Toc146459175" w:history="1">
        <w:r w:rsidR="00C5017D" w:rsidRPr="00495FA5">
          <w:rPr>
            <w:rStyle w:val="Hyperlink"/>
            <w:noProof/>
            <w14:scene3d>
              <w14:camera w14:prst="orthographicFront"/>
              <w14:lightRig w14:rig="threePt" w14:dir="t">
                <w14:rot w14:lat="0" w14:lon="0" w14:rev="0"/>
              </w14:lightRig>
            </w14:scene3d>
          </w:rPr>
          <w:t>7.2.1</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Geometry</w:t>
        </w:r>
        <w:r w:rsidR="00C5017D">
          <w:rPr>
            <w:noProof/>
            <w:webHidden/>
          </w:rPr>
          <w:tab/>
        </w:r>
        <w:r w:rsidR="00C5017D">
          <w:rPr>
            <w:noProof/>
            <w:webHidden/>
          </w:rPr>
          <w:fldChar w:fldCharType="begin"/>
        </w:r>
        <w:r w:rsidR="00C5017D">
          <w:rPr>
            <w:noProof/>
            <w:webHidden/>
          </w:rPr>
          <w:instrText xml:space="preserve"> PAGEREF _Toc146459175 \h </w:instrText>
        </w:r>
        <w:r w:rsidR="00C5017D">
          <w:rPr>
            <w:noProof/>
            <w:webHidden/>
          </w:rPr>
        </w:r>
        <w:r w:rsidR="00C5017D">
          <w:rPr>
            <w:noProof/>
            <w:webHidden/>
          </w:rPr>
          <w:fldChar w:fldCharType="separate"/>
        </w:r>
        <w:r w:rsidR="00C5017D">
          <w:rPr>
            <w:noProof/>
            <w:webHidden/>
          </w:rPr>
          <w:t>17</w:t>
        </w:r>
        <w:r w:rsidR="00C5017D">
          <w:rPr>
            <w:noProof/>
            <w:webHidden/>
          </w:rPr>
          <w:fldChar w:fldCharType="end"/>
        </w:r>
      </w:hyperlink>
    </w:p>
    <w:p w14:paraId="305B5AB2" w14:textId="30F33913" w:rsidR="00C5017D" w:rsidRDefault="006F688F">
      <w:pPr>
        <w:pStyle w:val="TOC3"/>
        <w:rPr>
          <w:rFonts w:asciiTheme="minorHAnsi" w:eastAsiaTheme="minorEastAsia" w:hAnsiTheme="minorHAnsi" w:cstheme="minorBidi"/>
          <w:noProof/>
          <w:kern w:val="2"/>
          <w:sz w:val="20"/>
          <w:szCs w:val="22"/>
          <w:lang w:eastAsia="ko-KR"/>
        </w:rPr>
      </w:pPr>
      <w:hyperlink w:anchor="_Toc146459176" w:history="1">
        <w:r w:rsidR="00C5017D" w:rsidRPr="00495FA5">
          <w:rPr>
            <w:rStyle w:val="Hyperlink"/>
            <w:noProof/>
            <w14:scene3d>
              <w14:camera w14:prst="orthographicFront"/>
              <w14:lightRig w14:rig="threePt" w14:dir="t">
                <w14:rot w14:lat="0" w14:lon="0" w14:rev="0"/>
              </w14:lightRig>
            </w14:scene3d>
          </w:rPr>
          <w:t>7.2.2</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Topology</w:t>
        </w:r>
        <w:r w:rsidR="00C5017D">
          <w:rPr>
            <w:noProof/>
            <w:webHidden/>
          </w:rPr>
          <w:tab/>
        </w:r>
        <w:r w:rsidR="00C5017D">
          <w:rPr>
            <w:noProof/>
            <w:webHidden/>
          </w:rPr>
          <w:fldChar w:fldCharType="begin"/>
        </w:r>
        <w:r w:rsidR="00C5017D">
          <w:rPr>
            <w:noProof/>
            <w:webHidden/>
          </w:rPr>
          <w:instrText xml:space="preserve"> PAGEREF _Toc146459176 \h </w:instrText>
        </w:r>
        <w:r w:rsidR="00C5017D">
          <w:rPr>
            <w:noProof/>
            <w:webHidden/>
          </w:rPr>
        </w:r>
        <w:r w:rsidR="00C5017D">
          <w:rPr>
            <w:noProof/>
            <w:webHidden/>
          </w:rPr>
          <w:fldChar w:fldCharType="separate"/>
        </w:r>
        <w:r w:rsidR="00C5017D">
          <w:rPr>
            <w:noProof/>
            <w:webHidden/>
          </w:rPr>
          <w:t>18</w:t>
        </w:r>
        <w:r w:rsidR="00C5017D">
          <w:rPr>
            <w:noProof/>
            <w:webHidden/>
          </w:rPr>
          <w:fldChar w:fldCharType="end"/>
        </w:r>
      </w:hyperlink>
    </w:p>
    <w:p w14:paraId="3BB323F9" w14:textId="6BBC04CB" w:rsidR="00C5017D" w:rsidRDefault="006F688F">
      <w:pPr>
        <w:pStyle w:val="TOC3"/>
        <w:rPr>
          <w:rFonts w:asciiTheme="minorHAnsi" w:eastAsiaTheme="minorEastAsia" w:hAnsiTheme="minorHAnsi" w:cstheme="minorBidi"/>
          <w:noProof/>
          <w:kern w:val="2"/>
          <w:sz w:val="20"/>
          <w:szCs w:val="22"/>
          <w:lang w:eastAsia="ko-KR"/>
        </w:rPr>
      </w:pPr>
      <w:hyperlink w:anchor="_Toc146459177" w:history="1">
        <w:r w:rsidR="00C5017D" w:rsidRPr="00495FA5">
          <w:rPr>
            <w:rStyle w:val="Hyperlink"/>
            <w:noProof/>
            <w:lang w:eastAsia="ko-KR"/>
            <w14:scene3d>
              <w14:camera w14:prst="orthographicFront"/>
              <w14:lightRig w14:rig="threePt" w14:dir="t">
                <w14:rot w14:lat="0" w14:lon="0" w14:rev="0"/>
              </w14:lightRig>
            </w14:scene3d>
          </w:rPr>
          <w:t>7.2.3</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Subdivision, aggregation, and selection</w:t>
        </w:r>
        <w:r w:rsidR="00C5017D">
          <w:rPr>
            <w:noProof/>
            <w:webHidden/>
          </w:rPr>
          <w:tab/>
        </w:r>
        <w:r w:rsidR="00C5017D">
          <w:rPr>
            <w:noProof/>
            <w:webHidden/>
          </w:rPr>
          <w:fldChar w:fldCharType="begin"/>
        </w:r>
        <w:r w:rsidR="00C5017D">
          <w:rPr>
            <w:noProof/>
            <w:webHidden/>
          </w:rPr>
          <w:instrText xml:space="preserve"> PAGEREF _Toc146459177 \h </w:instrText>
        </w:r>
        <w:r w:rsidR="00C5017D">
          <w:rPr>
            <w:noProof/>
            <w:webHidden/>
          </w:rPr>
        </w:r>
        <w:r w:rsidR="00C5017D">
          <w:rPr>
            <w:noProof/>
            <w:webHidden/>
          </w:rPr>
          <w:fldChar w:fldCharType="separate"/>
        </w:r>
        <w:r w:rsidR="00C5017D">
          <w:rPr>
            <w:noProof/>
            <w:webHidden/>
          </w:rPr>
          <w:t>19</w:t>
        </w:r>
        <w:r w:rsidR="00C5017D">
          <w:rPr>
            <w:noProof/>
            <w:webHidden/>
          </w:rPr>
          <w:fldChar w:fldCharType="end"/>
        </w:r>
      </w:hyperlink>
    </w:p>
    <w:p w14:paraId="6277E1F8" w14:textId="1ED8674A"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8" w:history="1">
        <w:r w:rsidR="00C5017D" w:rsidRPr="00495FA5">
          <w:rPr>
            <w:rStyle w:val="Hyperlink"/>
            <w:noProof/>
          </w:rPr>
          <w:t>7.3</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Poincar</w:t>
        </w:r>
        <w:r w:rsidR="00C5017D" w:rsidRPr="00495FA5">
          <w:rPr>
            <w:rStyle w:val="Hyperlink"/>
            <w:noProof/>
          </w:rPr>
          <w:t>é</w:t>
        </w:r>
        <w:r w:rsidR="00C5017D" w:rsidRPr="00495FA5">
          <w:rPr>
            <w:rStyle w:val="Hyperlink"/>
            <w:noProof/>
            <w:lang w:eastAsia="ko-KR"/>
          </w:rPr>
          <w:t xml:space="preserve"> Duality</w:t>
        </w:r>
        <w:r w:rsidR="00C5017D">
          <w:rPr>
            <w:noProof/>
            <w:webHidden/>
          </w:rPr>
          <w:tab/>
        </w:r>
        <w:r w:rsidR="00C5017D">
          <w:rPr>
            <w:noProof/>
            <w:webHidden/>
          </w:rPr>
          <w:fldChar w:fldCharType="begin"/>
        </w:r>
        <w:r w:rsidR="00C5017D">
          <w:rPr>
            <w:noProof/>
            <w:webHidden/>
          </w:rPr>
          <w:instrText xml:space="preserve"> PAGEREF _Toc146459178 \h </w:instrText>
        </w:r>
        <w:r w:rsidR="00C5017D">
          <w:rPr>
            <w:noProof/>
            <w:webHidden/>
          </w:rPr>
        </w:r>
        <w:r w:rsidR="00C5017D">
          <w:rPr>
            <w:noProof/>
            <w:webHidden/>
          </w:rPr>
          <w:fldChar w:fldCharType="separate"/>
        </w:r>
        <w:r w:rsidR="00C5017D">
          <w:rPr>
            <w:noProof/>
            <w:webHidden/>
          </w:rPr>
          <w:t>20</w:t>
        </w:r>
        <w:r w:rsidR="00C5017D">
          <w:rPr>
            <w:noProof/>
            <w:webHidden/>
          </w:rPr>
          <w:fldChar w:fldCharType="end"/>
        </w:r>
      </w:hyperlink>
    </w:p>
    <w:p w14:paraId="2C24D11E" w14:textId="6BE5629D"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9" w:history="1">
        <w:r w:rsidR="00C5017D" w:rsidRPr="00495FA5">
          <w:rPr>
            <w:rStyle w:val="Hyperlink"/>
            <w:noProof/>
          </w:rPr>
          <w:t>7.4</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Structured space model</w:t>
        </w:r>
        <w:r w:rsidR="00C5017D">
          <w:rPr>
            <w:noProof/>
            <w:webHidden/>
          </w:rPr>
          <w:tab/>
        </w:r>
        <w:r w:rsidR="00C5017D">
          <w:rPr>
            <w:noProof/>
            <w:webHidden/>
          </w:rPr>
          <w:fldChar w:fldCharType="begin"/>
        </w:r>
        <w:r w:rsidR="00C5017D">
          <w:rPr>
            <w:noProof/>
            <w:webHidden/>
          </w:rPr>
          <w:instrText xml:space="preserve"> PAGEREF _Toc146459179 \h </w:instrText>
        </w:r>
        <w:r w:rsidR="00C5017D">
          <w:rPr>
            <w:noProof/>
            <w:webHidden/>
          </w:rPr>
        </w:r>
        <w:r w:rsidR="00C5017D">
          <w:rPr>
            <w:noProof/>
            <w:webHidden/>
          </w:rPr>
          <w:fldChar w:fldCharType="separate"/>
        </w:r>
        <w:r w:rsidR="00C5017D">
          <w:rPr>
            <w:noProof/>
            <w:webHidden/>
          </w:rPr>
          <w:t>22</w:t>
        </w:r>
        <w:r w:rsidR="00C5017D">
          <w:rPr>
            <w:noProof/>
            <w:webHidden/>
          </w:rPr>
          <w:fldChar w:fldCharType="end"/>
        </w:r>
      </w:hyperlink>
    </w:p>
    <w:p w14:paraId="1B774690" w14:textId="53848589"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0" w:history="1">
        <w:r w:rsidR="00C5017D" w:rsidRPr="00495FA5">
          <w:rPr>
            <w:rStyle w:val="Hyperlink"/>
            <w:noProof/>
            <w:lang w:eastAsia="ko-KR"/>
          </w:rPr>
          <w:t>7.5</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Semantics</w:t>
        </w:r>
        <w:r w:rsidR="00C5017D">
          <w:rPr>
            <w:noProof/>
            <w:webHidden/>
          </w:rPr>
          <w:tab/>
        </w:r>
        <w:r w:rsidR="00C5017D">
          <w:rPr>
            <w:noProof/>
            <w:webHidden/>
          </w:rPr>
          <w:fldChar w:fldCharType="begin"/>
        </w:r>
        <w:r w:rsidR="00C5017D">
          <w:rPr>
            <w:noProof/>
            <w:webHidden/>
          </w:rPr>
          <w:instrText xml:space="preserve"> PAGEREF _Toc146459180 \h </w:instrText>
        </w:r>
        <w:r w:rsidR="00C5017D">
          <w:rPr>
            <w:noProof/>
            <w:webHidden/>
          </w:rPr>
        </w:r>
        <w:r w:rsidR="00C5017D">
          <w:rPr>
            <w:noProof/>
            <w:webHidden/>
          </w:rPr>
          <w:fldChar w:fldCharType="separate"/>
        </w:r>
        <w:r w:rsidR="00C5017D">
          <w:rPr>
            <w:noProof/>
            <w:webHidden/>
          </w:rPr>
          <w:t>23</w:t>
        </w:r>
        <w:r w:rsidR="00C5017D">
          <w:rPr>
            <w:noProof/>
            <w:webHidden/>
          </w:rPr>
          <w:fldChar w:fldCharType="end"/>
        </w:r>
      </w:hyperlink>
    </w:p>
    <w:p w14:paraId="49DAD3E9" w14:textId="41127E9A"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1" w:history="1">
        <w:r w:rsidR="00C5017D" w:rsidRPr="00495FA5">
          <w:rPr>
            <w:rStyle w:val="Hyperlink"/>
            <w:noProof/>
            <w:lang w:eastAsia="ko-KR"/>
          </w:rPr>
          <w:t>7.6</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Thematic layers</w:t>
        </w:r>
        <w:r w:rsidR="00C5017D">
          <w:rPr>
            <w:noProof/>
            <w:webHidden/>
          </w:rPr>
          <w:tab/>
        </w:r>
        <w:r w:rsidR="00C5017D">
          <w:rPr>
            <w:noProof/>
            <w:webHidden/>
          </w:rPr>
          <w:fldChar w:fldCharType="begin"/>
        </w:r>
        <w:r w:rsidR="00C5017D">
          <w:rPr>
            <w:noProof/>
            <w:webHidden/>
          </w:rPr>
          <w:instrText xml:space="preserve"> PAGEREF _Toc146459181 \h </w:instrText>
        </w:r>
        <w:r w:rsidR="00C5017D">
          <w:rPr>
            <w:noProof/>
            <w:webHidden/>
          </w:rPr>
        </w:r>
        <w:r w:rsidR="00C5017D">
          <w:rPr>
            <w:noProof/>
            <w:webHidden/>
          </w:rPr>
          <w:fldChar w:fldCharType="separate"/>
        </w:r>
        <w:r w:rsidR="00C5017D">
          <w:rPr>
            <w:noProof/>
            <w:webHidden/>
          </w:rPr>
          <w:t>23</w:t>
        </w:r>
        <w:r w:rsidR="00C5017D">
          <w:rPr>
            <w:noProof/>
            <w:webHidden/>
          </w:rPr>
          <w:fldChar w:fldCharType="end"/>
        </w:r>
      </w:hyperlink>
    </w:p>
    <w:p w14:paraId="6B006410" w14:textId="1724BCE8" w:rsidR="00C5017D" w:rsidRDefault="006F688F">
      <w:pPr>
        <w:pStyle w:val="TOC3"/>
        <w:rPr>
          <w:rFonts w:asciiTheme="minorHAnsi" w:eastAsiaTheme="minorEastAsia" w:hAnsiTheme="minorHAnsi" w:cstheme="minorBidi"/>
          <w:noProof/>
          <w:kern w:val="2"/>
          <w:sz w:val="20"/>
          <w:szCs w:val="22"/>
          <w:lang w:eastAsia="ko-KR"/>
        </w:rPr>
      </w:pPr>
      <w:hyperlink w:anchor="_Toc146459182" w:history="1">
        <w:r w:rsidR="00C5017D" w:rsidRPr="00495FA5">
          <w:rPr>
            <w:rStyle w:val="Hyperlink"/>
            <w:noProof/>
            <w14:scene3d>
              <w14:camera w14:prst="orthographicFront"/>
              <w14:lightRig w14:rig="threePt" w14:dir="t">
                <w14:rot w14:lat="0" w14:lon="0" w14:rev="0"/>
              </w14:lightRig>
            </w14:scene3d>
          </w:rPr>
          <w:t>7.6.1</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Multiple-Layered Space representation</w:t>
        </w:r>
        <w:r w:rsidR="00C5017D">
          <w:rPr>
            <w:noProof/>
            <w:webHidden/>
          </w:rPr>
          <w:tab/>
        </w:r>
        <w:r w:rsidR="00C5017D">
          <w:rPr>
            <w:noProof/>
            <w:webHidden/>
          </w:rPr>
          <w:fldChar w:fldCharType="begin"/>
        </w:r>
        <w:r w:rsidR="00C5017D">
          <w:rPr>
            <w:noProof/>
            <w:webHidden/>
          </w:rPr>
          <w:instrText xml:space="preserve"> PAGEREF _Toc146459182 \h </w:instrText>
        </w:r>
        <w:r w:rsidR="00C5017D">
          <w:rPr>
            <w:noProof/>
            <w:webHidden/>
          </w:rPr>
        </w:r>
        <w:r w:rsidR="00C5017D">
          <w:rPr>
            <w:noProof/>
            <w:webHidden/>
          </w:rPr>
          <w:fldChar w:fldCharType="separate"/>
        </w:r>
        <w:r w:rsidR="00C5017D">
          <w:rPr>
            <w:noProof/>
            <w:webHidden/>
          </w:rPr>
          <w:t>25</w:t>
        </w:r>
        <w:r w:rsidR="00C5017D">
          <w:rPr>
            <w:noProof/>
            <w:webHidden/>
          </w:rPr>
          <w:fldChar w:fldCharType="end"/>
        </w:r>
      </w:hyperlink>
    </w:p>
    <w:p w14:paraId="090BB287" w14:textId="6376B489" w:rsidR="00C5017D" w:rsidRDefault="006F688F">
      <w:pPr>
        <w:pStyle w:val="TOC3"/>
        <w:rPr>
          <w:rFonts w:asciiTheme="minorHAnsi" w:eastAsiaTheme="minorEastAsia" w:hAnsiTheme="minorHAnsi" w:cstheme="minorBidi"/>
          <w:noProof/>
          <w:kern w:val="2"/>
          <w:sz w:val="20"/>
          <w:szCs w:val="22"/>
          <w:lang w:eastAsia="ko-KR"/>
        </w:rPr>
      </w:pPr>
      <w:hyperlink w:anchor="_Toc146459183" w:history="1">
        <w:r w:rsidR="00C5017D" w:rsidRPr="00495FA5">
          <w:rPr>
            <w:rStyle w:val="Hyperlink"/>
            <w:noProof/>
            <w:lang w:eastAsia="ko-KR"/>
            <w14:scene3d>
              <w14:camera w14:prst="orthographicFront"/>
              <w14:lightRig w14:rig="threePt" w14:dir="t">
                <w14:rot w14:lat="0" w14:lon="0" w14:rev="0"/>
              </w14:lightRig>
            </w14:scene3d>
          </w:rPr>
          <w:t>7.6.2</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Inter-Layer Relations</w:t>
        </w:r>
        <w:r w:rsidR="00C5017D">
          <w:rPr>
            <w:noProof/>
            <w:webHidden/>
          </w:rPr>
          <w:tab/>
        </w:r>
        <w:r w:rsidR="00C5017D">
          <w:rPr>
            <w:noProof/>
            <w:webHidden/>
          </w:rPr>
          <w:fldChar w:fldCharType="begin"/>
        </w:r>
        <w:r w:rsidR="00C5017D">
          <w:rPr>
            <w:noProof/>
            <w:webHidden/>
          </w:rPr>
          <w:instrText xml:space="preserve"> PAGEREF _Toc146459183 \h </w:instrText>
        </w:r>
        <w:r w:rsidR="00C5017D">
          <w:rPr>
            <w:noProof/>
            <w:webHidden/>
          </w:rPr>
        </w:r>
        <w:r w:rsidR="00C5017D">
          <w:rPr>
            <w:noProof/>
            <w:webHidden/>
          </w:rPr>
          <w:fldChar w:fldCharType="separate"/>
        </w:r>
        <w:r w:rsidR="00C5017D">
          <w:rPr>
            <w:noProof/>
            <w:webHidden/>
          </w:rPr>
          <w:t>25</w:t>
        </w:r>
        <w:r w:rsidR="00C5017D">
          <w:rPr>
            <w:noProof/>
            <w:webHidden/>
          </w:rPr>
          <w:fldChar w:fldCharType="end"/>
        </w:r>
      </w:hyperlink>
    </w:p>
    <w:p w14:paraId="20CC8A22" w14:textId="299BB5D0"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4" w:history="1">
        <w:r w:rsidR="00C5017D" w:rsidRPr="00495FA5">
          <w:rPr>
            <w:rStyle w:val="Hyperlink"/>
            <w:noProof/>
          </w:rPr>
          <w:t>7.7</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Levels</w:t>
        </w:r>
        <w:r w:rsidR="00C5017D" w:rsidRPr="00495FA5">
          <w:rPr>
            <w:rStyle w:val="Hyperlink"/>
            <w:noProof/>
          </w:rPr>
          <w:t xml:space="preserve"> </w:t>
        </w:r>
        <w:r w:rsidR="00C5017D" w:rsidRPr="00495FA5">
          <w:rPr>
            <w:rStyle w:val="Hyperlink"/>
            <w:noProof/>
            <w:lang w:eastAsia="ko-KR"/>
          </w:rPr>
          <w:t>of</w:t>
        </w:r>
        <w:r w:rsidR="00C5017D" w:rsidRPr="00495FA5">
          <w:rPr>
            <w:rStyle w:val="Hyperlink"/>
            <w:noProof/>
          </w:rPr>
          <w:t xml:space="preserve"> </w:t>
        </w:r>
        <w:r w:rsidR="00C5017D" w:rsidRPr="00495FA5">
          <w:rPr>
            <w:rStyle w:val="Hyperlink"/>
            <w:noProof/>
            <w:lang w:eastAsia="ko-KR"/>
          </w:rPr>
          <w:t>Detail</w:t>
        </w:r>
        <w:r w:rsidR="00C5017D" w:rsidRPr="00495FA5">
          <w:rPr>
            <w:rStyle w:val="Hyperlink"/>
            <w:noProof/>
          </w:rPr>
          <w:t xml:space="preserve"> </w:t>
        </w:r>
        <w:r w:rsidR="00C5017D" w:rsidRPr="00495FA5">
          <w:rPr>
            <w:rStyle w:val="Hyperlink"/>
            <w:noProof/>
            <w:lang w:eastAsia="ko-KR"/>
          </w:rPr>
          <w:t xml:space="preserve">(LoD) </w:t>
        </w:r>
        <w:r w:rsidR="00C5017D" w:rsidRPr="00495FA5">
          <w:rPr>
            <w:rStyle w:val="Hyperlink"/>
            <w:noProof/>
          </w:rPr>
          <w:sym w:font="Wingdings" w:char="F0E0"/>
        </w:r>
        <w:r w:rsidR="00C5017D" w:rsidRPr="00495FA5">
          <w:rPr>
            <w:rStyle w:val="Hyperlink"/>
            <w:noProof/>
            <w:lang w:eastAsia="ko-KR"/>
          </w:rPr>
          <w:t xml:space="preserve"> to be included in IndoorGML 2.0.1 (or 2.1)</w:t>
        </w:r>
        <w:r w:rsidR="00C5017D">
          <w:rPr>
            <w:noProof/>
            <w:webHidden/>
          </w:rPr>
          <w:tab/>
        </w:r>
        <w:r w:rsidR="00C5017D">
          <w:rPr>
            <w:noProof/>
            <w:webHidden/>
          </w:rPr>
          <w:fldChar w:fldCharType="begin"/>
        </w:r>
        <w:r w:rsidR="00C5017D">
          <w:rPr>
            <w:noProof/>
            <w:webHidden/>
          </w:rPr>
          <w:instrText xml:space="preserve"> PAGEREF _Toc146459184 \h </w:instrText>
        </w:r>
        <w:r w:rsidR="00C5017D">
          <w:rPr>
            <w:noProof/>
            <w:webHidden/>
          </w:rPr>
        </w:r>
        <w:r w:rsidR="00C5017D">
          <w:rPr>
            <w:noProof/>
            <w:webHidden/>
          </w:rPr>
          <w:fldChar w:fldCharType="separate"/>
        </w:r>
        <w:r w:rsidR="00C5017D">
          <w:rPr>
            <w:noProof/>
            <w:webHidden/>
          </w:rPr>
          <w:t>28</w:t>
        </w:r>
        <w:r w:rsidR="00C5017D">
          <w:rPr>
            <w:noProof/>
            <w:webHidden/>
          </w:rPr>
          <w:fldChar w:fldCharType="end"/>
        </w:r>
      </w:hyperlink>
    </w:p>
    <w:p w14:paraId="61DC10D1" w14:textId="0EC3F1A3" w:rsidR="00C5017D" w:rsidRDefault="006F688F">
      <w:pPr>
        <w:pStyle w:val="TOC1"/>
        <w:tabs>
          <w:tab w:val="left" w:pos="482"/>
          <w:tab w:val="right" w:leader="dot" w:pos="10070"/>
        </w:tabs>
        <w:rPr>
          <w:rFonts w:asciiTheme="minorHAnsi" w:eastAsiaTheme="minorEastAsia" w:hAnsiTheme="minorHAnsi" w:cstheme="minorBidi"/>
          <w:noProof/>
          <w:kern w:val="2"/>
          <w:sz w:val="20"/>
          <w:szCs w:val="22"/>
          <w:lang w:eastAsia="ko-KR"/>
        </w:rPr>
      </w:pPr>
      <w:hyperlink w:anchor="_Toc146459185" w:history="1">
        <w:r w:rsidR="00C5017D" w:rsidRPr="00495FA5">
          <w:rPr>
            <w:rStyle w:val="Hyperlink"/>
            <w:noProof/>
          </w:rPr>
          <w:t>8</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Data model</w:t>
        </w:r>
        <w:r w:rsidR="00C5017D">
          <w:rPr>
            <w:noProof/>
            <w:webHidden/>
          </w:rPr>
          <w:tab/>
        </w:r>
        <w:r w:rsidR="00C5017D">
          <w:rPr>
            <w:noProof/>
            <w:webHidden/>
          </w:rPr>
          <w:fldChar w:fldCharType="begin"/>
        </w:r>
        <w:r w:rsidR="00C5017D">
          <w:rPr>
            <w:noProof/>
            <w:webHidden/>
          </w:rPr>
          <w:instrText xml:space="preserve"> PAGEREF _Toc146459185 \h </w:instrText>
        </w:r>
        <w:r w:rsidR="00C5017D">
          <w:rPr>
            <w:noProof/>
            <w:webHidden/>
          </w:rPr>
        </w:r>
        <w:r w:rsidR="00C5017D">
          <w:rPr>
            <w:noProof/>
            <w:webHidden/>
          </w:rPr>
          <w:fldChar w:fldCharType="separate"/>
        </w:r>
        <w:r w:rsidR="00C5017D">
          <w:rPr>
            <w:noProof/>
            <w:webHidden/>
          </w:rPr>
          <w:t>28</w:t>
        </w:r>
        <w:r w:rsidR="00C5017D">
          <w:rPr>
            <w:noProof/>
            <w:webHidden/>
          </w:rPr>
          <w:fldChar w:fldCharType="end"/>
        </w:r>
      </w:hyperlink>
    </w:p>
    <w:p w14:paraId="527E134B" w14:textId="60C8E682"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6" w:history="1">
        <w:r w:rsidR="00C5017D" w:rsidRPr="00495FA5">
          <w:rPr>
            <w:rStyle w:val="Hyperlink"/>
            <w:noProof/>
          </w:rPr>
          <w:t>8.4</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IndoorGML Core Module</w:t>
        </w:r>
        <w:r w:rsidR="00C5017D">
          <w:rPr>
            <w:noProof/>
            <w:webHidden/>
          </w:rPr>
          <w:tab/>
        </w:r>
        <w:r w:rsidR="00C5017D">
          <w:rPr>
            <w:noProof/>
            <w:webHidden/>
          </w:rPr>
          <w:fldChar w:fldCharType="begin"/>
        </w:r>
        <w:r w:rsidR="00C5017D">
          <w:rPr>
            <w:noProof/>
            <w:webHidden/>
          </w:rPr>
          <w:instrText xml:space="preserve"> PAGEREF _Toc146459186 \h </w:instrText>
        </w:r>
        <w:r w:rsidR="00C5017D">
          <w:rPr>
            <w:noProof/>
            <w:webHidden/>
          </w:rPr>
        </w:r>
        <w:r w:rsidR="00C5017D">
          <w:rPr>
            <w:noProof/>
            <w:webHidden/>
          </w:rPr>
          <w:fldChar w:fldCharType="separate"/>
        </w:r>
        <w:r w:rsidR="00C5017D">
          <w:rPr>
            <w:noProof/>
            <w:webHidden/>
          </w:rPr>
          <w:t>29</w:t>
        </w:r>
        <w:r w:rsidR="00C5017D">
          <w:rPr>
            <w:noProof/>
            <w:webHidden/>
          </w:rPr>
          <w:fldChar w:fldCharType="end"/>
        </w:r>
      </w:hyperlink>
    </w:p>
    <w:p w14:paraId="49B6F744" w14:textId="033BB430" w:rsidR="00C5017D" w:rsidRDefault="006F688F">
      <w:pPr>
        <w:pStyle w:val="TOC3"/>
        <w:rPr>
          <w:rFonts w:asciiTheme="minorHAnsi" w:eastAsiaTheme="minorEastAsia" w:hAnsiTheme="minorHAnsi" w:cstheme="minorBidi"/>
          <w:noProof/>
          <w:kern w:val="2"/>
          <w:sz w:val="20"/>
          <w:szCs w:val="22"/>
          <w:lang w:eastAsia="ko-KR"/>
        </w:rPr>
      </w:pPr>
      <w:hyperlink w:anchor="_Toc146459187" w:history="1">
        <w:r w:rsidR="00C5017D" w:rsidRPr="00495FA5">
          <w:rPr>
            <w:rStyle w:val="Hyperlink"/>
            <w:noProof/>
            <w14:scene3d>
              <w14:camera w14:prst="orthographicFront"/>
              <w14:lightRig w14:rig="threePt" w14:dir="t">
                <w14:rot w14:lat="0" w14:lon="0" w14:rev="0"/>
              </w14:lightRig>
            </w14:scene3d>
          </w:rPr>
          <w:t>8.4.1</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CellSpace</w:t>
        </w:r>
        <w:r w:rsidR="00C5017D">
          <w:rPr>
            <w:noProof/>
            <w:webHidden/>
          </w:rPr>
          <w:tab/>
        </w:r>
        <w:r w:rsidR="00C5017D">
          <w:rPr>
            <w:noProof/>
            <w:webHidden/>
          </w:rPr>
          <w:fldChar w:fldCharType="begin"/>
        </w:r>
        <w:r w:rsidR="00C5017D">
          <w:rPr>
            <w:noProof/>
            <w:webHidden/>
          </w:rPr>
          <w:instrText xml:space="preserve"> PAGEREF _Toc146459187 \h </w:instrText>
        </w:r>
        <w:r w:rsidR="00C5017D">
          <w:rPr>
            <w:noProof/>
            <w:webHidden/>
          </w:rPr>
        </w:r>
        <w:r w:rsidR="00C5017D">
          <w:rPr>
            <w:noProof/>
            <w:webHidden/>
          </w:rPr>
          <w:fldChar w:fldCharType="separate"/>
        </w:r>
        <w:r w:rsidR="00C5017D">
          <w:rPr>
            <w:noProof/>
            <w:webHidden/>
          </w:rPr>
          <w:t>30</w:t>
        </w:r>
        <w:r w:rsidR="00C5017D">
          <w:rPr>
            <w:noProof/>
            <w:webHidden/>
          </w:rPr>
          <w:fldChar w:fldCharType="end"/>
        </w:r>
      </w:hyperlink>
    </w:p>
    <w:p w14:paraId="0B38CF70" w14:textId="0F3F96B5" w:rsidR="00C5017D" w:rsidRDefault="006F688F">
      <w:pPr>
        <w:pStyle w:val="TOC3"/>
        <w:rPr>
          <w:rFonts w:asciiTheme="minorHAnsi" w:eastAsiaTheme="minorEastAsia" w:hAnsiTheme="minorHAnsi" w:cstheme="minorBidi"/>
          <w:noProof/>
          <w:kern w:val="2"/>
          <w:sz w:val="20"/>
          <w:szCs w:val="22"/>
          <w:lang w:eastAsia="ko-KR"/>
        </w:rPr>
      </w:pPr>
      <w:hyperlink w:anchor="_Toc146459188" w:history="1">
        <w:r w:rsidR="00C5017D" w:rsidRPr="00495FA5">
          <w:rPr>
            <w:rStyle w:val="Hyperlink"/>
            <w:noProof/>
            <w14:scene3d>
              <w14:camera w14:prst="orthographicFront"/>
              <w14:lightRig w14:rig="threePt" w14:dir="t">
                <w14:rot w14:lat="0" w14:lon="0" w14:rev="0"/>
              </w14:lightRig>
            </w14:scene3d>
          </w:rPr>
          <w:t>8.4.2</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CellBoundary</w:t>
        </w:r>
        <w:r w:rsidR="00C5017D">
          <w:rPr>
            <w:noProof/>
            <w:webHidden/>
          </w:rPr>
          <w:tab/>
        </w:r>
        <w:r w:rsidR="00C5017D">
          <w:rPr>
            <w:noProof/>
            <w:webHidden/>
          </w:rPr>
          <w:fldChar w:fldCharType="begin"/>
        </w:r>
        <w:r w:rsidR="00C5017D">
          <w:rPr>
            <w:noProof/>
            <w:webHidden/>
          </w:rPr>
          <w:instrText xml:space="preserve"> PAGEREF _Toc146459188 \h </w:instrText>
        </w:r>
        <w:r w:rsidR="00C5017D">
          <w:rPr>
            <w:noProof/>
            <w:webHidden/>
          </w:rPr>
        </w:r>
        <w:r w:rsidR="00C5017D">
          <w:rPr>
            <w:noProof/>
            <w:webHidden/>
          </w:rPr>
          <w:fldChar w:fldCharType="separate"/>
        </w:r>
        <w:r w:rsidR="00C5017D">
          <w:rPr>
            <w:noProof/>
            <w:webHidden/>
          </w:rPr>
          <w:t>31</w:t>
        </w:r>
        <w:r w:rsidR="00C5017D">
          <w:rPr>
            <w:noProof/>
            <w:webHidden/>
          </w:rPr>
          <w:fldChar w:fldCharType="end"/>
        </w:r>
      </w:hyperlink>
    </w:p>
    <w:p w14:paraId="1D7AA619" w14:textId="59F510D3" w:rsidR="00C5017D" w:rsidRDefault="006F688F">
      <w:pPr>
        <w:pStyle w:val="TOC3"/>
        <w:rPr>
          <w:rFonts w:asciiTheme="minorHAnsi" w:eastAsiaTheme="minorEastAsia" w:hAnsiTheme="minorHAnsi" w:cstheme="minorBidi"/>
          <w:noProof/>
          <w:kern w:val="2"/>
          <w:sz w:val="20"/>
          <w:szCs w:val="22"/>
          <w:lang w:eastAsia="ko-KR"/>
        </w:rPr>
      </w:pPr>
      <w:hyperlink w:anchor="_Toc146459189" w:history="1">
        <w:r w:rsidR="00C5017D" w:rsidRPr="00495FA5">
          <w:rPr>
            <w:rStyle w:val="Hyperlink"/>
            <w:noProof/>
            <w14:scene3d>
              <w14:camera w14:prst="orthographicFront"/>
              <w14:lightRig w14:rig="threePt" w14:dir="t">
                <w14:rot w14:lat="0" w14:lon="0" w14:rev="0"/>
              </w14:lightRig>
            </w14:scene3d>
          </w:rPr>
          <w:t>8.4.3</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PrimalSpaceLayer</w:t>
        </w:r>
        <w:r w:rsidR="00C5017D">
          <w:rPr>
            <w:noProof/>
            <w:webHidden/>
          </w:rPr>
          <w:tab/>
        </w:r>
        <w:r w:rsidR="00C5017D">
          <w:rPr>
            <w:noProof/>
            <w:webHidden/>
          </w:rPr>
          <w:fldChar w:fldCharType="begin"/>
        </w:r>
        <w:r w:rsidR="00C5017D">
          <w:rPr>
            <w:noProof/>
            <w:webHidden/>
          </w:rPr>
          <w:instrText xml:space="preserve"> PAGEREF _Toc146459189 \h </w:instrText>
        </w:r>
        <w:r w:rsidR="00C5017D">
          <w:rPr>
            <w:noProof/>
            <w:webHidden/>
          </w:rPr>
        </w:r>
        <w:r w:rsidR="00C5017D">
          <w:rPr>
            <w:noProof/>
            <w:webHidden/>
          </w:rPr>
          <w:fldChar w:fldCharType="separate"/>
        </w:r>
        <w:r w:rsidR="00C5017D">
          <w:rPr>
            <w:noProof/>
            <w:webHidden/>
          </w:rPr>
          <w:t>33</w:t>
        </w:r>
        <w:r w:rsidR="00C5017D">
          <w:rPr>
            <w:noProof/>
            <w:webHidden/>
          </w:rPr>
          <w:fldChar w:fldCharType="end"/>
        </w:r>
      </w:hyperlink>
    </w:p>
    <w:p w14:paraId="0542DF95" w14:textId="29B7E387" w:rsidR="00C5017D" w:rsidRDefault="006F688F">
      <w:pPr>
        <w:pStyle w:val="TOC3"/>
        <w:rPr>
          <w:rFonts w:asciiTheme="minorHAnsi" w:eastAsiaTheme="minorEastAsia" w:hAnsiTheme="minorHAnsi" w:cstheme="minorBidi"/>
          <w:noProof/>
          <w:kern w:val="2"/>
          <w:sz w:val="20"/>
          <w:szCs w:val="22"/>
          <w:lang w:eastAsia="ko-KR"/>
        </w:rPr>
      </w:pPr>
      <w:hyperlink w:anchor="_Toc146459190" w:history="1">
        <w:r w:rsidR="00C5017D" w:rsidRPr="00495FA5">
          <w:rPr>
            <w:rStyle w:val="Hyperlink"/>
            <w:noProof/>
            <w14:scene3d>
              <w14:camera w14:prst="orthographicFront"/>
              <w14:lightRig w14:rig="threePt" w14:dir="t">
                <w14:rot w14:lat="0" w14:lon="0" w14:rev="0"/>
              </w14:lightRig>
            </w14:scene3d>
          </w:rPr>
          <w:t>8.4.4</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Node</w:t>
        </w:r>
        <w:r w:rsidR="00C5017D">
          <w:rPr>
            <w:noProof/>
            <w:webHidden/>
          </w:rPr>
          <w:tab/>
        </w:r>
        <w:r w:rsidR="00C5017D">
          <w:rPr>
            <w:noProof/>
            <w:webHidden/>
          </w:rPr>
          <w:fldChar w:fldCharType="begin"/>
        </w:r>
        <w:r w:rsidR="00C5017D">
          <w:rPr>
            <w:noProof/>
            <w:webHidden/>
          </w:rPr>
          <w:instrText xml:space="preserve"> PAGEREF _Toc146459190 \h </w:instrText>
        </w:r>
        <w:r w:rsidR="00C5017D">
          <w:rPr>
            <w:noProof/>
            <w:webHidden/>
          </w:rPr>
        </w:r>
        <w:r w:rsidR="00C5017D">
          <w:rPr>
            <w:noProof/>
            <w:webHidden/>
          </w:rPr>
          <w:fldChar w:fldCharType="separate"/>
        </w:r>
        <w:r w:rsidR="00C5017D">
          <w:rPr>
            <w:noProof/>
            <w:webHidden/>
          </w:rPr>
          <w:t>34</w:t>
        </w:r>
        <w:r w:rsidR="00C5017D">
          <w:rPr>
            <w:noProof/>
            <w:webHidden/>
          </w:rPr>
          <w:fldChar w:fldCharType="end"/>
        </w:r>
      </w:hyperlink>
    </w:p>
    <w:p w14:paraId="71880A14" w14:textId="35D98FDF" w:rsidR="00C5017D" w:rsidRDefault="006F688F">
      <w:pPr>
        <w:pStyle w:val="TOC3"/>
        <w:rPr>
          <w:rFonts w:asciiTheme="minorHAnsi" w:eastAsiaTheme="minorEastAsia" w:hAnsiTheme="minorHAnsi" w:cstheme="minorBidi"/>
          <w:noProof/>
          <w:kern w:val="2"/>
          <w:sz w:val="20"/>
          <w:szCs w:val="22"/>
          <w:lang w:eastAsia="ko-KR"/>
        </w:rPr>
      </w:pPr>
      <w:hyperlink w:anchor="_Toc146459191" w:history="1">
        <w:r w:rsidR="00C5017D" w:rsidRPr="00495FA5">
          <w:rPr>
            <w:rStyle w:val="Hyperlink"/>
            <w:noProof/>
            <w14:scene3d>
              <w14:camera w14:prst="orthographicFront"/>
              <w14:lightRig w14:rig="threePt" w14:dir="t">
                <w14:rot w14:lat="0" w14:lon="0" w14:rev="0"/>
              </w14:lightRig>
            </w14:scene3d>
          </w:rPr>
          <w:t>8.4.5</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Edge</w:t>
        </w:r>
        <w:r w:rsidR="00C5017D">
          <w:rPr>
            <w:noProof/>
            <w:webHidden/>
          </w:rPr>
          <w:tab/>
        </w:r>
        <w:r w:rsidR="00C5017D">
          <w:rPr>
            <w:noProof/>
            <w:webHidden/>
          </w:rPr>
          <w:fldChar w:fldCharType="begin"/>
        </w:r>
        <w:r w:rsidR="00C5017D">
          <w:rPr>
            <w:noProof/>
            <w:webHidden/>
          </w:rPr>
          <w:instrText xml:space="preserve"> PAGEREF _Toc146459191 \h </w:instrText>
        </w:r>
        <w:r w:rsidR="00C5017D">
          <w:rPr>
            <w:noProof/>
            <w:webHidden/>
          </w:rPr>
        </w:r>
        <w:r w:rsidR="00C5017D">
          <w:rPr>
            <w:noProof/>
            <w:webHidden/>
          </w:rPr>
          <w:fldChar w:fldCharType="separate"/>
        </w:r>
        <w:r w:rsidR="00C5017D">
          <w:rPr>
            <w:noProof/>
            <w:webHidden/>
          </w:rPr>
          <w:t>35</w:t>
        </w:r>
        <w:r w:rsidR="00C5017D">
          <w:rPr>
            <w:noProof/>
            <w:webHidden/>
          </w:rPr>
          <w:fldChar w:fldCharType="end"/>
        </w:r>
      </w:hyperlink>
    </w:p>
    <w:p w14:paraId="0AF78EE4" w14:textId="22BDCB78" w:rsidR="00C5017D" w:rsidRDefault="006F688F">
      <w:pPr>
        <w:pStyle w:val="TOC3"/>
        <w:rPr>
          <w:rFonts w:asciiTheme="minorHAnsi" w:eastAsiaTheme="minorEastAsia" w:hAnsiTheme="minorHAnsi" w:cstheme="minorBidi"/>
          <w:noProof/>
          <w:kern w:val="2"/>
          <w:sz w:val="20"/>
          <w:szCs w:val="22"/>
          <w:lang w:eastAsia="ko-KR"/>
        </w:rPr>
      </w:pPr>
      <w:hyperlink w:anchor="_Toc146459192" w:history="1">
        <w:r w:rsidR="00C5017D" w:rsidRPr="00495FA5">
          <w:rPr>
            <w:rStyle w:val="Hyperlink"/>
            <w:noProof/>
            <w14:scene3d>
              <w14:camera w14:prst="orthographicFront"/>
              <w14:lightRig w14:rig="threePt" w14:dir="t">
                <w14:rot w14:lat="0" w14:lon="0" w14:rev="0"/>
              </w14:lightRig>
            </w14:scene3d>
          </w:rPr>
          <w:t>8.4.6</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DualSpaceLayer</w:t>
        </w:r>
        <w:r w:rsidR="00C5017D">
          <w:rPr>
            <w:noProof/>
            <w:webHidden/>
          </w:rPr>
          <w:tab/>
        </w:r>
        <w:r w:rsidR="00C5017D">
          <w:rPr>
            <w:noProof/>
            <w:webHidden/>
          </w:rPr>
          <w:fldChar w:fldCharType="begin"/>
        </w:r>
        <w:r w:rsidR="00C5017D">
          <w:rPr>
            <w:noProof/>
            <w:webHidden/>
          </w:rPr>
          <w:instrText xml:space="preserve"> PAGEREF _Toc146459192 \h </w:instrText>
        </w:r>
        <w:r w:rsidR="00C5017D">
          <w:rPr>
            <w:noProof/>
            <w:webHidden/>
          </w:rPr>
        </w:r>
        <w:r w:rsidR="00C5017D">
          <w:rPr>
            <w:noProof/>
            <w:webHidden/>
          </w:rPr>
          <w:fldChar w:fldCharType="separate"/>
        </w:r>
        <w:r w:rsidR="00C5017D">
          <w:rPr>
            <w:noProof/>
            <w:webHidden/>
          </w:rPr>
          <w:t>36</w:t>
        </w:r>
        <w:r w:rsidR="00C5017D">
          <w:rPr>
            <w:noProof/>
            <w:webHidden/>
          </w:rPr>
          <w:fldChar w:fldCharType="end"/>
        </w:r>
      </w:hyperlink>
    </w:p>
    <w:p w14:paraId="56316A6A" w14:textId="092610A6" w:rsidR="00C5017D" w:rsidRDefault="006F688F">
      <w:pPr>
        <w:pStyle w:val="TOC3"/>
        <w:rPr>
          <w:rFonts w:asciiTheme="minorHAnsi" w:eastAsiaTheme="minorEastAsia" w:hAnsiTheme="minorHAnsi" w:cstheme="minorBidi"/>
          <w:noProof/>
          <w:kern w:val="2"/>
          <w:sz w:val="20"/>
          <w:szCs w:val="22"/>
          <w:lang w:eastAsia="ko-KR"/>
        </w:rPr>
      </w:pPr>
      <w:hyperlink w:anchor="_Toc146459193" w:history="1">
        <w:r w:rsidR="00C5017D" w:rsidRPr="00495FA5">
          <w:rPr>
            <w:rStyle w:val="Hyperlink"/>
            <w:noProof/>
            <w14:scene3d>
              <w14:camera w14:prst="orthographicFront"/>
              <w14:lightRig w14:rig="threePt" w14:dir="t">
                <w14:rot w14:lat="0" w14:lon="0" w14:rev="0"/>
              </w14:lightRig>
            </w14:scene3d>
          </w:rPr>
          <w:t>8.4.7</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InterLayerConnection</w:t>
        </w:r>
        <w:r w:rsidR="00C5017D">
          <w:rPr>
            <w:noProof/>
            <w:webHidden/>
          </w:rPr>
          <w:tab/>
        </w:r>
        <w:r w:rsidR="00C5017D">
          <w:rPr>
            <w:noProof/>
            <w:webHidden/>
          </w:rPr>
          <w:fldChar w:fldCharType="begin"/>
        </w:r>
        <w:r w:rsidR="00C5017D">
          <w:rPr>
            <w:noProof/>
            <w:webHidden/>
          </w:rPr>
          <w:instrText xml:space="preserve"> PAGEREF _Toc146459193 \h </w:instrText>
        </w:r>
        <w:r w:rsidR="00C5017D">
          <w:rPr>
            <w:noProof/>
            <w:webHidden/>
          </w:rPr>
        </w:r>
        <w:r w:rsidR="00C5017D">
          <w:rPr>
            <w:noProof/>
            <w:webHidden/>
          </w:rPr>
          <w:fldChar w:fldCharType="separate"/>
        </w:r>
        <w:r w:rsidR="00C5017D">
          <w:rPr>
            <w:noProof/>
            <w:webHidden/>
          </w:rPr>
          <w:t>37</w:t>
        </w:r>
        <w:r w:rsidR="00C5017D">
          <w:rPr>
            <w:noProof/>
            <w:webHidden/>
          </w:rPr>
          <w:fldChar w:fldCharType="end"/>
        </w:r>
      </w:hyperlink>
    </w:p>
    <w:p w14:paraId="40CC3714" w14:textId="29625A62" w:rsidR="00C5017D" w:rsidRDefault="006F688F">
      <w:pPr>
        <w:pStyle w:val="TOC3"/>
        <w:rPr>
          <w:rFonts w:asciiTheme="minorHAnsi" w:eastAsiaTheme="minorEastAsia" w:hAnsiTheme="minorHAnsi" w:cstheme="minorBidi"/>
          <w:noProof/>
          <w:kern w:val="2"/>
          <w:sz w:val="20"/>
          <w:szCs w:val="22"/>
          <w:lang w:eastAsia="ko-KR"/>
        </w:rPr>
      </w:pPr>
      <w:hyperlink w:anchor="_Toc146459194" w:history="1">
        <w:r w:rsidR="00C5017D" w:rsidRPr="00495FA5">
          <w:rPr>
            <w:rStyle w:val="Hyperlink"/>
            <w:noProof/>
            <w14:scene3d>
              <w14:camera w14:prst="orthographicFront"/>
              <w14:lightRig w14:rig="threePt" w14:dir="t">
                <w14:rot w14:lat="0" w14:lon="0" w14:rev="0"/>
              </w14:lightRig>
            </w14:scene3d>
          </w:rPr>
          <w:t>8.4.8</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ThematicLayer</w:t>
        </w:r>
        <w:r w:rsidR="00C5017D">
          <w:rPr>
            <w:noProof/>
            <w:webHidden/>
          </w:rPr>
          <w:tab/>
        </w:r>
        <w:r w:rsidR="00C5017D">
          <w:rPr>
            <w:noProof/>
            <w:webHidden/>
          </w:rPr>
          <w:fldChar w:fldCharType="begin"/>
        </w:r>
        <w:r w:rsidR="00C5017D">
          <w:rPr>
            <w:noProof/>
            <w:webHidden/>
          </w:rPr>
          <w:instrText xml:space="preserve"> PAGEREF _Toc146459194 \h </w:instrText>
        </w:r>
        <w:r w:rsidR="00C5017D">
          <w:rPr>
            <w:noProof/>
            <w:webHidden/>
          </w:rPr>
        </w:r>
        <w:r w:rsidR="00C5017D">
          <w:rPr>
            <w:noProof/>
            <w:webHidden/>
          </w:rPr>
          <w:fldChar w:fldCharType="separate"/>
        </w:r>
        <w:r w:rsidR="00C5017D">
          <w:rPr>
            <w:noProof/>
            <w:webHidden/>
          </w:rPr>
          <w:t>38</w:t>
        </w:r>
        <w:r w:rsidR="00C5017D">
          <w:rPr>
            <w:noProof/>
            <w:webHidden/>
          </w:rPr>
          <w:fldChar w:fldCharType="end"/>
        </w:r>
      </w:hyperlink>
    </w:p>
    <w:p w14:paraId="7569DA8C" w14:textId="29F57DCF"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195" w:history="1">
        <w:r w:rsidR="00C5017D" w:rsidRPr="00495FA5">
          <w:rPr>
            <w:rStyle w:val="Hyperlink"/>
            <w:noProof/>
          </w:rPr>
          <w:t>8.5</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Navigation extension module</w:t>
        </w:r>
        <w:r w:rsidR="00C5017D">
          <w:rPr>
            <w:noProof/>
            <w:webHidden/>
          </w:rPr>
          <w:tab/>
        </w:r>
        <w:r w:rsidR="00C5017D">
          <w:rPr>
            <w:noProof/>
            <w:webHidden/>
          </w:rPr>
          <w:fldChar w:fldCharType="begin"/>
        </w:r>
        <w:r w:rsidR="00C5017D">
          <w:rPr>
            <w:noProof/>
            <w:webHidden/>
          </w:rPr>
          <w:instrText xml:space="preserve"> PAGEREF _Toc146459195 \h </w:instrText>
        </w:r>
        <w:r w:rsidR="00C5017D">
          <w:rPr>
            <w:noProof/>
            <w:webHidden/>
          </w:rPr>
        </w:r>
        <w:r w:rsidR="00C5017D">
          <w:rPr>
            <w:noProof/>
            <w:webHidden/>
          </w:rPr>
          <w:fldChar w:fldCharType="separate"/>
        </w:r>
        <w:r w:rsidR="00C5017D">
          <w:rPr>
            <w:noProof/>
            <w:webHidden/>
          </w:rPr>
          <w:t>39</w:t>
        </w:r>
        <w:r w:rsidR="00C5017D">
          <w:rPr>
            <w:noProof/>
            <w:webHidden/>
          </w:rPr>
          <w:fldChar w:fldCharType="end"/>
        </w:r>
      </w:hyperlink>
    </w:p>
    <w:p w14:paraId="78F2165B" w14:textId="0B269E44" w:rsidR="00C5017D" w:rsidRDefault="006F688F">
      <w:pPr>
        <w:pStyle w:val="TOC3"/>
        <w:rPr>
          <w:rFonts w:asciiTheme="minorHAnsi" w:eastAsiaTheme="minorEastAsia" w:hAnsiTheme="minorHAnsi" w:cstheme="minorBidi"/>
          <w:noProof/>
          <w:kern w:val="2"/>
          <w:sz w:val="20"/>
          <w:szCs w:val="22"/>
          <w:lang w:eastAsia="ko-KR"/>
        </w:rPr>
      </w:pPr>
      <w:hyperlink w:anchor="_Toc146459196" w:history="1">
        <w:r w:rsidR="00C5017D" w:rsidRPr="00495FA5">
          <w:rPr>
            <w:rStyle w:val="Hyperlink"/>
            <w:noProof/>
            <w14:scene3d>
              <w14:camera w14:prst="orthographicFront"/>
              <w14:lightRig w14:rig="threePt" w14:dir="t">
                <w14:rot w14:lat="0" w14:lon="0" w14:rev="0"/>
              </w14:lightRig>
            </w14:scene3d>
          </w:rPr>
          <w:t>8.5.9</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NavigableSpace</w:t>
        </w:r>
        <w:r w:rsidR="00C5017D">
          <w:rPr>
            <w:noProof/>
            <w:webHidden/>
          </w:rPr>
          <w:tab/>
        </w:r>
        <w:r w:rsidR="00C5017D">
          <w:rPr>
            <w:noProof/>
            <w:webHidden/>
          </w:rPr>
          <w:fldChar w:fldCharType="begin"/>
        </w:r>
        <w:r w:rsidR="00C5017D">
          <w:rPr>
            <w:noProof/>
            <w:webHidden/>
          </w:rPr>
          <w:instrText xml:space="preserve"> PAGEREF _Toc146459196 \h </w:instrText>
        </w:r>
        <w:r w:rsidR="00C5017D">
          <w:rPr>
            <w:noProof/>
            <w:webHidden/>
          </w:rPr>
        </w:r>
        <w:r w:rsidR="00C5017D">
          <w:rPr>
            <w:noProof/>
            <w:webHidden/>
          </w:rPr>
          <w:fldChar w:fldCharType="separate"/>
        </w:r>
        <w:r w:rsidR="00C5017D">
          <w:rPr>
            <w:noProof/>
            <w:webHidden/>
          </w:rPr>
          <w:t>40</w:t>
        </w:r>
        <w:r w:rsidR="00C5017D">
          <w:rPr>
            <w:noProof/>
            <w:webHidden/>
          </w:rPr>
          <w:fldChar w:fldCharType="end"/>
        </w:r>
      </w:hyperlink>
    </w:p>
    <w:p w14:paraId="7A5097AB" w14:textId="04BFF6D8" w:rsidR="00C5017D" w:rsidRDefault="006F688F">
      <w:pPr>
        <w:pStyle w:val="TOC3"/>
        <w:rPr>
          <w:rFonts w:asciiTheme="minorHAnsi" w:eastAsiaTheme="minorEastAsia" w:hAnsiTheme="minorHAnsi" w:cstheme="minorBidi"/>
          <w:noProof/>
          <w:kern w:val="2"/>
          <w:sz w:val="20"/>
          <w:szCs w:val="22"/>
          <w:lang w:eastAsia="ko-KR"/>
        </w:rPr>
      </w:pPr>
      <w:hyperlink w:anchor="_Toc146459197" w:history="1">
        <w:r w:rsidR="00C5017D" w:rsidRPr="00495FA5">
          <w:rPr>
            <w:rStyle w:val="Hyperlink"/>
            <w:noProof/>
            <w14:scene3d>
              <w14:camera w14:prst="orthographicFront"/>
              <w14:lightRig w14:rig="threePt" w14:dir="t">
                <w14:rot w14:lat="0" w14:lon="0" w14:rev="0"/>
              </w14:lightRig>
            </w14:scene3d>
          </w:rPr>
          <w:t>8.5.1</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GeneralSpace</w:t>
        </w:r>
        <w:r w:rsidR="00C5017D">
          <w:rPr>
            <w:noProof/>
            <w:webHidden/>
          </w:rPr>
          <w:tab/>
        </w:r>
        <w:r w:rsidR="00C5017D">
          <w:rPr>
            <w:noProof/>
            <w:webHidden/>
          </w:rPr>
          <w:fldChar w:fldCharType="begin"/>
        </w:r>
        <w:r w:rsidR="00C5017D">
          <w:rPr>
            <w:noProof/>
            <w:webHidden/>
          </w:rPr>
          <w:instrText xml:space="preserve"> PAGEREF _Toc146459197 \h </w:instrText>
        </w:r>
        <w:r w:rsidR="00C5017D">
          <w:rPr>
            <w:noProof/>
            <w:webHidden/>
          </w:rPr>
        </w:r>
        <w:r w:rsidR="00C5017D">
          <w:rPr>
            <w:noProof/>
            <w:webHidden/>
          </w:rPr>
          <w:fldChar w:fldCharType="separate"/>
        </w:r>
        <w:r w:rsidR="00C5017D">
          <w:rPr>
            <w:noProof/>
            <w:webHidden/>
          </w:rPr>
          <w:t>41</w:t>
        </w:r>
        <w:r w:rsidR="00C5017D">
          <w:rPr>
            <w:noProof/>
            <w:webHidden/>
          </w:rPr>
          <w:fldChar w:fldCharType="end"/>
        </w:r>
      </w:hyperlink>
    </w:p>
    <w:p w14:paraId="00D769A5" w14:textId="293DDC2E" w:rsidR="00C5017D" w:rsidRDefault="006F688F">
      <w:pPr>
        <w:pStyle w:val="TOC3"/>
        <w:rPr>
          <w:rFonts w:asciiTheme="minorHAnsi" w:eastAsiaTheme="minorEastAsia" w:hAnsiTheme="minorHAnsi" w:cstheme="minorBidi"/>
          <w:noProof/>
          <w:kern w:val="2"/>
          <w:sz w:val="20"/>
          <w:szCs w:val="22"/>
          <w:lang w:eastAsia="ko-KR"/>
        </w:rPr>
      </w:pPr>
      <w:hyperlink w:anchor="_Toc146459198" w:history="1">
        <w:r w:rsidR="00C5017D" w:rsidRPr="00495FA5">
          <w:rPr>
            <w:rStyle w:val="Hyperlink"/>
            <w:noProof/>
            <w14:scene3d>
              <w14:camera w14:prst="orthographicFront"/>
              <w14:lightRig w14:rig="threePt" w14:dir="t">
                <w14:rot w14:lat="0" w14:lon="0" w14:rev="0"/>
              </w14:lightRig>
            </w14:scene3d>
          </w:rPr>
          <w:t>8.5.2</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TransferSpace</w:t>
        </w:r>
        <w:r w:rsidR="00C5017D">
          <w:rPr>
            <w:noProof/>
            <w:webHidden/>
          </w:rPr>
          <w:tab/>
        </w:r>
        <w:r w:rsidR="00C5017D">
          <w:rPr>
            <w:noProof/>
            <w:webHidden/>
          </w:rPr>
          <w:fldChar w:fldCharType="begin"/>
        </w:r>
        <w:r w:rsidR="00C5017D">
          <w:rPr>
            <w:noProof/>
            <w:webHidden/>
          </w:rPr>
          <w:instrText xml:space="preserve"> PAGEREF _Toc146459198 \h </w:instrText>
        </w:r>
        <w:r w:rsidR="00C5017D">
          <w:rPr>
            <w:noProof/>
            <w:webHidden/>
          </w:rPr>
        </w:r>
        <w:r w:rsidR="00C5017D">
          <w:rPr>
            <w:noProof/>
            <w:webHidden/>
          </w:rPr>
          <w:fldChar w:fldCharType="separate"/>
        </w:r>
        <w:r w:rsidR="00C5017D">
          <w:rPr>
            <w:noProof/>
            <w:webHidden/>
          </w:rPr>
          <w:t>41</w:t>
        </w:r>
        <w:r w:rsidR="00C5017D">
          <w:rPr>
            <w:noProof/>
            <w:webHidden/>
          </w:rPr>
          <w:fldChar w:fldCharType="end"/>
        </w:r>
      </w:hyperlink>
    </w:p>
    <w:p w14:paraId="62FC8F6B" w14:textId="05895D84" w:rsidR="00C5017D" w:rsidRDefault="006F688F">
      <w:pPr>
        <w:pStyle w:val="TOC3"/>
        <w:rPr>
          <w:rFonts w:asciiTheme="minorHAnsi" w:eastAsiaTheme="minorEastAsia" w:hAnsiTheme="minorHAnsi" w:cstheme="minorBidi"/>
          <w:noProof/>
          <w:kern w:val="2"/>
          <w:sz w:val="20"/>
          <w:szCs w:val="22"/>
          <w:lang w:eastAsia="ko-KR"/>
        </w:rPr>
      </w:pPr>
      <w:hyperlink w:anchor="_Toc146459199" w:history="1">
        <w:r w:rsidR="00C5017D" w:rsidRPr="00495FA5">
          <w:rPr>
            <w:rStyle w:val="Hyperlink"/>
            <w:noProof/>
            <w14:scene3d>
              <w14:camera w14:prst="orthographicFront"/>
              <w14:lightRig w14:rig="threePt" w14:dir="t">
                <w14:rot w14:lat="0" w14:lon="0" w14:rev="0"/>
              </w14:lightRig>
            </w14:scene3d>
          </w:rPr>
          <w:t>8.5.3</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NavigableBoundary</w:t>
        </w:r>
        <w:r w:rsidR="00C5017D">
          <w:rPr>
            <w:noProof/>
            <w:webHidden/>
          </w:rPr>
          <w:tab/>
        </w:r>
        <w:r w:rsidR="00C5017D">
          <w:rPr>
            <w:noProof/>
            <w:webHidden/>
          </w:rPr>
          <w:fldChar w:fldCharType="begin"/>
        </w:r>
        <w:r w:rsidR="00C5017D">
          <w:rPr>
            <w:noProof/>
            <w:webHidden/>
          </w:rPr>
          <w:instrText xml:space="preserve"> PAGEREF _Toc146459199 \h </w:instrText>
        </w:r>
        <w:r w:rsidR="00C5017D">
          <w:rPr>
            <w:noProof/>
            <w:webHidden/>
          </w:rPr>
        </w:r>
        <w:r w:rsidR="00C5017D">
          <w:rPr>
            <w:noProof/>
            <w:webHidden/>
          </w:rPr>
          <w:fldChar w:fldCharType="separate"/>
        </w:r>
        <w:r w:rsidR="00C5017D">
          <w:rPr>
            <w:noProof/>
            <w:webHidden/>
          </w:rPr>
          <w:t>42</w:t>
        </w:r>
        <w:r w:rsidR="00C5017D">
          <w:rPr>
            <w:noProof/>
            <w:webHidden/>
          </w:rPr>
          <w:fldChar w:fldCharType="end"/>
        </w:r>
      </w:hyperlink>
    </w:p>
    <w:p w14:paraId="0E16E9B8" w14:textId="5A46D29B" w:rsidR="00C5017D" w:rsidRDefault="006F688F">
      <w:pPr>
        <w:pStyle w:val="TOC3"/>
        <w:rPr>
          <w:rFonts w:asciiTheme="minorHAnsi" w:eastAsiaTheme="minorEastAsia" w:hAnsiTheme="minorHAnsi" w:cstheme="minorBidi"/>
          <w:noProof/>
          <w:kern w:val="2"/>
          <w:sz w:val="20"/>
          <w:szCs w:val="22"/>
          <w:lang w:eastAsia="ko-KR"/>
        </w:rPr>
      </w:pPr>
      <w:hyperlink w:anchor="_Toc146459200" w:history="1">
        <w:r w:rsidR="00C5017D" w:rsidRPr="00495FA5">
          <w:rPr>
            <w:rStyle w:val="Hyperlink"/>
            <w:noProof/>
            <w14:scene3d>
              <w14:camera w14:prst="orthographicFront"/>
              <w14:lightRig w14:rig="threePt" w14:dir="t">
                <w14:rot w14:lat="0" w14:lon="0" w14:rev="0"/>
              </w14:lightRig>
            </w14:scene3d>
          </w:rPr>
          <w:t>8.5.4</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NonNavigableSpace</w:t>
        </w:r>
        <w:r w:rsidR="00C5017D">
          <w:rPr>
            <w:noProof/>
            <w:webHidden/>
          </w:rPr>
          <w:tab/>
        </w:r>
        <w:r w:rsidR="00C5017D">
          <w:rPr>
            <w:noProof/>
            <w:webHidden/>
          </w:rPr>
          <w:fldChar w:fldCharType="begin"/>
        </w:r>
        <w:r w:rsidR="00C5017D">
          <w:rPr>
            <w:noProof/>
            <w:webHidden/>
          </w:rPr>
          <w:instrText xml:space="preserve"> PAGEREF _Toc146459200 \h </w:instrText>
        </w:r>
        <w:r w:rsidR="00C5017D">
          <w:rPr>
            <w:noProof/>
            <w:webHidden/>
          </w:rPr>
        </w:r>
        <w:r w:rsidR="00C5017D">
          <w:rPr>
            <w:noProof/>
            <w:webHidden/>
          </w:rPr>
          <w:fldChar w:fldCharType="separate"/>
        </w:r>
        <w:r w:rsidR="00C5017D">
          <w:rPr>
            <w:noProof/>
            <w:webHidden/>
          </w:rPr>
          <w:t>42</w:t>
        </w:r>
        <w:r w:rsidR="00C5017D">
          <w:rPr>
            <w:noProof/>
            <w:webHidden/>
          </w:rPr>
          <w:fldChar w:fldCharType="end"/>
        </w:r>
      </w:hyperlink>
    </w:p>
    <w:p w14:paraId="201101BA" w14:textId="17B9BBC2" w:rsidR="00C5017D" w:rsidRDefault="006F688F">
      <w:pPr>
        <w:pStyle w:val="TOC3"/>
        <w:rPr>
          <w:rFonts w:asciiTheme="minorHAnsi" w:eastAsiaTheme="minorEastAsia" w:hAnsiTheme="minorHAnsi" w:cstheme="minorBidi"/>
          <w:noProof/>
          <w:kern w:val="2"/>
          <w:sz w:val="20"/>
          <w:szCs w:val="22"/>
          <w:lang w:eastAsia="ko-KR"/>
        </w:rPr>
      </w:pPr>
      <w:hyperlink w:anchor="_Toc146459201" w:history="1">
        <w:r w:rsidR="00C5017D" w:rsidRPr="00495FA5">
          <w:rPr>
            <w:rStyle w:val="Hyperlink"/>
            <w:noProof/>
            <w14:scene3d>
              <w14:camera w14:prst="orthographicFront"/>
              <w14:lightRig w14:rig="threePt" w14:dir="t">
                <w14:rot w14:lat="0" w14:lon="0" w14:rev="0"/>
              </w14:lightRig>
            </w14:scene3d>
          </w:rPr>
          <w:t>8.5.5</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ObjectSpace</w:t>
        </w:r>
        <w:r w:rsidR="00C5017D">
          <w:rPr>
            <w:noProof/>
            <w:webHidden/>
          </w:rPr>
          <w:tab/>
        </w:r>
        <w:r w:rsidR="00C5017D">
          <w:rPr>
            <w:noProof/>
            <w:webHidden/>
          </w:rPr>
          <w:fldChar w:fldCharType="begin"/>
        </w:r>
        <w:r w:rsidR="00C5017D">
          <w:rPr>
            <w:noProof/>
            <w:webHidden/>
          </w:rPr>
          <w:instrText xml:space="preserve"> PAGEREF _Toc146459201 \h </w:instrText>
        </w:r>
        <w:r w:rsidR="00C5017D">
          <w:rPr>
            <w:noProof/>
            <w:webHidden/>
          </w:rPr>
        </w:r>
        <w:r w:rsidR="00C5017D">
          <w:rPr>
            <w:noProof/>
            <w:webHidden/>
          </w:rPr>
          <w:fldChar w:fldCharType="separate"/>
        </w:r>
        <w:r w:rsidR="00C5017D">
          <w:rPr>
            <w:noProof/>
            <w:webHidden/>
          </w:rPr>
          <w:t>43</w:t>
        </w:r>
        <w:r w:rsidR="00C5017D">
          <w:rPr>
            <w:noProof/>
            <w:webHidden/>
          </w:rPr>
          <w:fldChar w:fldCharType="end"/>
        </w:r>
      </w:hyperlink>
    </w:p>
    <w:p w14:paraId="477BF3CB" w14:textId="68B5C14E" w:rsidR="00C5017D" w:rsidRDefault="006F688F">
      <w:pPr>
        <w:pStyle w:val="TOC3"/>
        <w:rPr>
          <w:rFonts w:asciiTheme="minorHAnsi" w:eastAsiaTheme="minorEastAsia" w:hAnsiTheme="minorHAnsi" w:cstheme="minorBidi"/>
          <w:noProof/>
          <w:kern w:val="2"/>
          <w:sz w:val="20"/>
          <w:szCs w:val="22"/>
          <w:lang w:eastAsia="ko-KR"/>
        </w:rPr>
      </w:pPr>
      <w:hyperlink w:anchor="_Toc146459202" w:history="1">
        <w:r w:rsidR="00C5017D" w:rsidRPr="00495FA5">
          <w:rPr>
            <w:rStyle w:val="Hyperlink"/>
            <w:noProof/>
            <w14:scene3d>
              <w14:camera w14:prst="orthographicFront"/>
              <w14:lightRig w14:rig="threePt" w14:dir="t">
                <w14:rot w14:lat="0" w14:lon="0" w14:rev="0"/>
              </w14:lightRig>
            </w14:scene3d>
          </w:rPr>
          <w:t>8.5.6</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NonNavigableBoundary</w:t>
        </w:r>
        <w:r w:rsidR="00C5017D">
          <w:rPr>
            <w:noProof/>
            <w:webHidden/>
          </w:rPr>
          <w:tab/>
        </w:r>
        <w:r w:rsidR="00C5017D">
          <w:rPr>
            <w:noProof/>
            <w:webHidden/>
          </w:rPr>
          <w:fldChar w:fldCharType="begin"/>
        </w:r>
        <w:r w:rsidR="00C5017D">
          <w:rPr>
            <w:noProof/>
            <w:webHidden/>
          </w:rPr>
          <w:instrText xml:space="preserve"> PAGEREF _Toc146459202 \h </w:instrText>
        </w:r>
        <w:r w:rsidR="00C5017D">
          <w:rPr>
            <w:noProof/>
            <w:webHidden/>
          </w:rPr>
        </w:r>
        <w:r w:rsidR="00C5017D">
          <w:rPr>
            <w:noProof/>
            <w:webHidden/>
          </w:rPr>
          <w:fldChar w:fldCharType="separate"/>
        </w:r>
        <w:r w:rsidR="00C5017D">
          <w:rPr>
            <w:noProof/>
            <w:webHidden/>
          </w:rPr>
          <w:t>43</w:t>
        </w:r>
        <w:r w:rsidR="00C5017D">
          <w:rPr>
            <w:noProof/>
            <w:webHidden/>
          </w:rPr>
          <w:fldChar w:fldCharType="end"/>
        </w:r>
      </w:hyperlink>
    </w:p>
    <w:p w14:paraId="79448790" w14:textId="4BF95C1C" w:rsidR="00C5017D" w:rsidRDefault="006F688F">
      <w:pPr>
        <w:pStyle w:val="TOC3"/>
        <w:rPr>
          <w:rFonts w:asciiTheme="minorHAnsi" w:eastAsiaTheme="minorEastAsia" w:hAnsiTheme="minorHAnsi" w:cstheme="minorBidi"/>
          <w:noProof/>
          <w:kern w:val="2"/>
          <w:sz w:val="20"/>
          <w:szCs w:val="22"/>
          <w:lang w:eastAsia="ko-KR"/>
        </w:rPr>
      </w:pPr>
      <w:hyperlink w:anchor="_Toc146459203" w:history="1">
        <w:r w:rsidR="00C5017D" w:rsidRPr="00495FA5">
          <w:rPr>
            <w:rStyle w:val="Hyperlink"/>
            <w:noProof/>
            <w14:scene3d>
              <w14:camera w14:prst="orthographicFront"/>
              <w14:lightRig w14:rig="threePt" w14:dir="t">
                <w14:rot w14:lat="0" w14:lon="0" w14:rev="0"/>
              </w14:lightRig>
            </w14:scene3d>
          </w:rPr>
          <w:t>8.5.7</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Route</w:t>
        </w:r>
        <w:r w:rsidR="00C5017D">
          <w:rPr>
            <w:noProof/>
            <w:webHidden/>
          </w:rPr>
          <w:tab/>
        </w:r>
        <w:r w:rsidR="00C5017D">
          <w:rPr>
            <w:noProof/>
            <w:webHidden/>
          </w:rPr>
          <w:fldChar w:fldCharType="begin"/>
        </w:r>
        <w:r w:rsidR="00C5017D">
          <w:rPr>
            <w:noProof/>
            <w:webHidden/>
          </w:rPr>
          <w:instrText xml:space="preserve"> PAGEREF _Toc146459203 \h </w:instrText>
        </w:r>
        <w:r w:rsidR="00C5017D">
          <w:rPr>
            <w:noProof/>
            <w:webHidden/>
          </w:rPr>
        </w:r>
        <w:r w:rsidR="00C5017D">
          <w:rPr>
            <w:noProof/>
            <w:webHidden/>
          </w:rPr>
          <w:fldChar w:fldCharType="separate"/>
        </w:r>
        <w:r w:rsidR="00C5017D">
          <w:rPr>
            <w:noProof/>
            <w:webHidden/>
          </w:rPr>
          <w:t>44</w:t>
        </w:r>
        <w:r w:rsidR="00C5017D">
          <w:rPr>
            <w:noProof/>
            <w:webHidden/>
          </w:rPr>
          <w:fldChar w:fldCharType="end"/>
        </w:r>
      </w:hyperlink>
    </w:p>
    <w:p w14:paraId="551190D4" w14:textId="5D4014F3" w:rsidR="00C5017D" w:rsidRDefault="006F688F">
      <w:pPr>
        <w:pStyle w:val="TOC1"/>
        <w:tabs>
          <w:tab w:val="left" w:pos="482"/>
          <w:tab w:val="right" w:leader="dot" w:pos="10070"/>
        </w:tabs>
        <w:rPr>
          <w:rFonts w:asciiTheme="minorHAnsi" w:eastAsiaTheme="minorEastAsia" w:hAnsiTheme="minorHAnsi" w:cstheme="minorBidi"/>
          <w:noProof/>
          <w:kern w:val="2"/>
          <w:sz w:val="20"/>
          <w:szCs w:val="22"/>
          <w:lang w:eastAsia="ko-KR"/>
        </w:rPr>
      </w:pPr>
      <w:hyperlink w:anchor="_Toc146459204" w:history="1">
        <w:r w:rsidR="00C5017D" w:rsidRPr="00495FA5">
          <w:rPr>
            <w:rStyle w:val="Hyperlink"/>
            <w:noProof/>
            <w:lang w:eastAsia="ko-KR"/>
          </w:rPr>
          <w:t>9</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Data dictionary and requirements</w:t>
        </w:r>
        <w:r w:rsidR="00C5017D">
          <w:rPr>
            <w:noProof/>
            <w:webHidden/>
          </w:rPr>
          <w:tab/>
        </w:r>
        <w:r w:rsidR="00C5017D">
          <w:rPr>
            <w:noProof/>
            <w:webHidden/>
          </w:rPr>
          <w:fldChar w:fldCharType="begin"/>
        </w:r>
        <w:r w:rsidR="00C5017D">
          <w:rPr>
            <w:noProof/>
            <w:webHidden/>
          </w:rPr>
          <w:instrText xml:space="preserve"> PAGEREF _Toc146459204 \h </w:instrText>
        </w:r>
        <w:r w:rsidR="00C5017D">
          <w:rPr>
            <w:noProof/>
            <w:webHidden/>
          </w:rPr>
        </w:r>
        <w:r w:rsidR="00C5017D">
          <w:rPr>
            <w:noProof/>
            <w:webHidden/>
          </w:rPr>
          <w:fldChar w:fldCharType="separate"/>
        </w:r>
        <w:r w:rsidR="00C5017D">
          <w:rPr>
            <w:noProof/>
            <w:webHidden/>
          </w:rPr>
          <w:t>44</w:t>
        </w:r>
        <w:r w:rsidR="00C5017D">
          <w:rPr>
            <w:noProof/>
            <w:webHidden/>
          </w:rPr>
          <w:fldChar w:fldCharType="end"/>
        </w:r>
      </w:hyperlink>
    </w:p>
    <w:p w14:paraId="1DEDF60D" w14:textId="5F6DC72D"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205" w:history="1">
        <w:r w:rsidR="00C5017D" w:rsidRPr="00495FA5">
          <w:rPr>
            <w:rStyle w:val="Hyperlink"/>
            <w:noProof/>
            <w:lang w:eastAsia="ko-KR"/>
          </w:rPr>
          <w:t>9.1</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Feature Types in Core Module</w:t>
        </w:r>
        <w:r w:rsidR="00C5017D">
          <w:rPr>
            <w:noProof/>
            <w:webHidden/>
          </w:rPr>
          <w:tab/>
        </w:r>
        <w:r w:rsidR="00C5017D">
          <w:rPr>
            <w:noProof/>
            <w:webHidden/>
          </w:rPr>
          <w:fldChar w:fldCharType="begin"/>
        </w:r>
        <w:r w:rsidR="00C5017D">
          <w:rPr>
            <w:noProof/>
            <w:webHidden/>
          </w:rPr>
          <w:instrText xml:space="preserve"> PAGEREF _Toc146459205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4D050CD1" w14:textId="188DDD8C" w:rsidR="00C5017D" w:rsidRDefault="006F688F">
      <w:pPr>
        <w:pStyle w:val="TOC3"/>
        <w:rPr>
          <w:rFonts w:asciiTheme="minorHAnsi" w:eastAsiaTheme="minorEastAsia" w:hAnsiTheme="minorHAnsi" w:cstheme="minorBidi"/>
          <w:noProof/>
          <w:kern w:val="2"/>
          <w:sz w:val="20"/>
          <w:szCs w:val="22"/>
          <w:lang w:eastAsia="ko-KR"/>
        </w:rPr>
      </w:pPr>
      <w:hyperlink w:anchor="_Toc146459206" w:history="1">
        <w:r w:rsidR="00C5017D" w:rsidRPr="00495FA5">
          <w:rPr>
            <w:rStyle w:val="Hyperlink"/>
            <w:rFonts w:cstheme="minorHAnsi"/>
            <w:noProof/>
            <w:lang w:eastAsia="ko-KR"/>
            <w14:scene3d>
              <w14:camera w14:prst="orthographicFront"/>
              <w14:lightRig w14:rig="threePt" w14:dir="t">
                <w14:rot w14:lat="0" w14:lon="0" w14:rev="0"/>
              </w14:lightRig>
            </w14:scene3d>
          </w:rPr>
          <w:t>9.1.1</w:t>
        </w:r>
        <w:r w:rsidR="00C5017D">
          <w:rPr>
            <w:rFonts w:asciiTheme="minorHAnsi" w:eastAsiaTheme="minorEastAsia" w:hAnsiTheme="minorHAnsi" w:cstheme="minorBidi"/>
            <w:noProof/>
            <w:kern w:val="2"/>
            <w:sz w:val="20"/>
            <w:szCs w:val="22"/>
            <w:lang w:eastAsia="ko-KR"/>
          </w:rPr>
          <w:tab/>
        </w:r>
        <w:r w:rsidR="00C5017D" w:rsidRPr="00495FA5">
          <w:rPr>
            <w:rStyle w:val="Hyperlink"/>
            <w:rFonts w:cstheme="minorHAnsi"/>
            <w:noProof/>
            <w:lang w:eastAsia="ko-KR"/>
          </w:rPr>
          <w:t>IndoorFeatures</w:t>
        </w:r>
        <w:r w:rsidR="00C5017D">
          <w:rPr>
            <w:noProof/>
            <w:webHidden/>
          </w:rPr>
          <w:tab/>
        </w:r>
        <w:r w:rsidR="00C5017D">
          <w:rPr>
            <w:noProof/>
            <w:webHidden/>
          </w:rPr>
          <w:fldChar w:fldCharType="begin"/>
        </w:r>
        <w:r w:rsidR="00C5017D">
          <w:rPr>
            <w:noProof/>
            <w:webHidden/>
          </w:rPr>
          <w:instrText xml:space="preserve"> PAGEREF _Toc146459206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55C97B53" w14:textId="78E90A81" w:rsidR="00C5017D" w:rsidRDefault="006F688F">
      <w:pPr>
        <w:pStyle w:val="TOC3"/>
        <w:rPr>
          <w:rFonts w:asciiTheme="minorHAnsi" w:eastAsiaTheme="minorEastAsia" w:hAnsiTheme="minorHAnsi" w:cstheme="minorBidi"/>
          <w:noProof/>
          <w:kern w:val="2"/>
          <w:sz w:val="20"/>
          <w:szCs w:val="22"/>
          <w:lang w:eastAsia="ko-KR"/>
        </w:rPr>
      </w:pPr>
      <w:hyperlink w:anchor="_Toc146459207" w:history="1">
        <w:r w:rsidR="00C5017D" w:rsidRPr="00495FA5">
          <w:rPr>
            <w:rStyle w:val="Hyperlink"/>
            <w:rFonts w:cstheme="minorHAnsi"/>
            <w:noProof/>
            <w14:scene3d>
              <w14:camera w14:prst="orthographicFront"/>
              <w14:lightRig w14:rig="threePt" w14:dir="t">
                <w14:rot w14:lat="0" w14:lon="0" w14:rev="0"/>
              </w14:lightRig>
            </w14:scene3d>
          </w:rPr>
          <w:t>9.1.2</w:t>
        </w:r>
        <w:r w:rsidR="00C5017D">
          <w:rPr>
            <w:rFonts w:asciiTheme="minorHAnsi" w:eastAsiaTheme="minorEastAsia" w:hAnsiTheme="minorHAnsi" w:cstheme="minorBidi"/>
            <w:noProof/>
            <w:kern w:val="2"/>
            <w:sz w:val="20"/>
            <w:szCs w:val="22"/>
            <w:lang w:eastAsia="ko-KR"/>
          </w:rPr>
          <w:tab/>
        </w:r>
        <w:r w:rsidR="00C5017D" w:rsidRPr="00495FA5">
          <w:rPr>
            <w:rStyle w:val="Hyperlink"/>
            <w:rFonts w:cstheme="minorHAnsi"/>
            <w:noProof/>
          </w:rPr>
          <w:t>ThematicLayer</w:t>
        </w:r>
        <w:r w:rsidR="00C5017D">
          <w:rPr>
            <w:noProof/>
            <w:webHidden/>
          </w:rPr>
          <w:tab/>
        </w:r>
        <w:r w:rsidR="00C5017D">
          <w:rPr>
            <w:noProof/>
            <w:webHidden/>
          </w:rPr>
          <w:fldChar w:fldCharType="begin"/>
        </w:r>
        <w:r w:rsidR="00C5017D">
          <w:rPr>
            <w:noProof/>
            <w:webHidden/>
          </w:rPr>
          <w:instrText xml:space="preserve"> PAGEREF _Toc146459207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2D8D1158" w14:textId="246FD619" w:rsidR="00C5017D" w:rsidRDefault="006F688F">
      <w:pPr>
        <w:pStyle w:val="TOC3"/>
        <w:rPr>
          <w:rFonts w:asciiTheme="minorHAnsi" w:eastAsiaTheme="minorEastAsia" w:hAnsiTheme="minorHAnsi" w:cstheme="minorBidi"/>
          <w:noProof/>
          <w:kern w:val="2"/>
          <w:sz w:val="20"/>
          <w:szCs w:val="22"/>
          <w:lang w:eastAsia="ko-KR"/>
        </w:rPr>
      </w:pPr>
      <w:hyperlink w:anchor="_Toc146459208" w:history="1">
        <w:r w:rsidR="00C5017D" w:rsidRPr="00495FA5">
          <w:rPr>
            <w:rStyle w:val="Hyperlink"/>
            <w:rFonts w:cstheme="minorHAnsi"/>
            <w:noProof/>
            <w14:scene3d>
              <w14:camera w14:prst="orthographicFront"/>
              <w14:lightRig w14:rig="threePt" w14:dir="t">
                <w14:rot w14:lat="0" w14:lon="0" w14:rev="0"/>
              </w14:lightRig>
            </w14:scene3d>
          </w:rPr>
          <w:t>9.1.3</w:t>
        </w:r>
        <w:r w:rsidR="00C5017D">
          <w:rPr>
            <w:rFonts w:asciiTheme="minorHAnsi" w:eastAsiaTheme="minorEastAsia" w:hAnsiTheme="minorHAnsi" w:cstheme="minorBidi"/>
            <w:noProof/>
            <w:kern w:val="2"/>
            <w:sz w:val="20"/>
            <w:szCs w:val="22"/>
            <w:lang w:eastAsia="ko-KR"/>
          </w:rPr>
          <w:tab/>
        </w:r>
        <w:r w:rsidR="00C5017D" w:rsidRPr="00495FA5">
          <w:rPr>
            <w:rStyle w:val="Hyperlink"/>
            <w:rFonts w:cstheme="minorHAnsi"/>
            <w:noProof/>
          </w:rPr>
          <w:t>PrimalSpaceLayer</w:t>
        </w:r>
        <w:r w:rsidR="00C5017D">
          <w:rPr>
            <w:noProof/>
            <w:webHidden/>
          </w:rPr>
          <w:tab/>
        </w:r>
        <w:r w:rsidR="00C5017D">
          <w:rPr>
            <w:noProof/>
            <w:webHidden/>
          </w:rPr>
          <w:fldChar w:fldCharType="begin"/>
        </w:r>
        <w:r w:rsidR="00C5017D">
          <w:rPr>
            <w:noProof/>
            <w:webHidden/>
          </w:rPr>
          <w:instrText xml:space="preserve"> PAGEREF _Toc146459208 \h </w:instrText>
        </w:r>
        <w:r w:rsidR="00C5017D">
          <w:rPr>
            <w:noProof/>
            <w:webHidden/>
          </w:rPr>
        </w:r>
        <w:r w:rsidR="00C5017D">
          <w:rPr>
            <w:noProof/>
            <w:webHidden/>
          </w:rPr>
          <w:fldChar w:fldCharType="separate"/>
        </w:r>
        <w:r w:rsidR="00C5017D">
          <w:rPr>
            <w:noProof/>
            <w:webHidden/>
          </w:rPr>
          <w:t>46</w:t>
        </w:r>
        <w:r w:rsidR="00C5017D">
          <w:rPr>
            <w:noProof/>
            <w:webHidden/>
          </w:rPr>
          <w:fldChar w:fldCharType="end"/>
        </w:r>
      </w:hyperlink>
    </w:p>
    <w:p w14:paraId="17DF2FEB" w14:textId="78A66CE3" w:rsidR="00C5017D" w:rsidRDefault="006F688F">
      <w:pPr>
        <w:pStyle w:val="TOC3"/>
        <w:rPr>
          <w:rFonts w:asciiTheme="minorHAnsi" w:eastAsiaTheme="minorEastAsia" w:hAnsiTheme="minorHAnsi" w:cstheme="minorBidi"/>
          <w:noProof/>
          <w:kern w:val="2"/>
          <w:sz w:val="20"/>
          <w:szCs w:val="22"/>
          <w:lang w:eastAsia="ko-KR"/>
        </w:rPr>
      </w:pPr>
      <w:hyperlink w:anchor="_Toc146459209" w:history="1">
        <w:r w:rsidR="00C5017D" w:rsidRPr="00495FA5">
          <w:rPr>
            <w:rStyle w:val="Hyperlink"/>
            <w:rFonts w:cstheme="minorHAnsi"/>
            <w:noProof/>
            <w14:scene3d>
              <w14:camera w14:prst="orthographicFront"/>
              <w14:lightRig w14:rig="threePt" w14:dir="t">
                <w14:rot w14:lat="0" w14:lon="0" w14:rev="0"/>
              </w14:lightRig>
            </w14:scene3d>
          </w:rPr>
          <w:t>9.1.4</w:t>
        </w:r>
        <w:r w:rsidR="00C5017D">
          <w:rPr>
            <w:rFonts w:asciiTheme="minorHAnsi" w:eastAsiaTheme="minorEastAsia" w:hAnsiTheme="minorHAnsi" w:cstheme="minorBidi"/>
            <w:noProof/>
            <w:kern w:val="2"/>
            <w:sz w:val="20"/>
            <w:szCs w:val="22"/>
            <w:lang w:eastAsia="ko-KR"/>
          </w:rPr>
          <w:tab/>
        </w:r>
        <w:r w:rsidR="00C5017D" w:rsidRPr="00495FA5">
          <w:rPr>
            <w:rStyle w:val="Hyperlink"/>
            <w:rFonts w:cstheme="minorHAnsi"/>
            <w:noProof/>
          </w:rPr>
          <w:t>CellSpace</w:t>
        </w:r>
        <w:r w:rsidR="00C5017D">
          <w:rPr>
            <w:noProof/>
            <w:webHidden/>
          </w:rPr>
          <w:tab/>
        </w:r>
        <w:r w:rsidR="00C5017D">
          <w:rPr>
            <w:noProof/>
            <w:webHidden/>
          </w:rPr>
          <w:fldChar w:fldCharType="begin"/>
        </w:r>
        <w:r w:rsidR="00C5017D">
          <w:rPr>
            <w:noProof/>
            <w:webHidden/>
          </w:rPr>
          <w:instrText xml:space="preserve"> PAGEREF _Toc146459209 \h </w:instrText>
        </w:r>
        <w:r w:rsidR="00C5017D">
          <w:rPr>
            <w:noProof/>
            <w:webHidden/>
          </w:rPr>
        </w:r>
        <w:r w:rsidR="00C5017D">
          <w:rPr>
            <w:noProof/>
            <w:webHidden/>
          </w:rPr>
          <w:fldChar w:fldCharType="separate"/>
        </w:r>
        <w:r w:rsidR="00C5017D">
          <w:rPr>
            <w:noProof/>
            <w:webHidden/>
          </w:rPr>
          <w:t>47</w:t>
        </w:r>
        <w:r w:rsidR="00C5017D">
          <w:rPr>
            <w:noProof/>
            <w:webHidden/>
          </w:rPr>
          <w:fldChar w:fldCharType="end"/>
        </w:r>
      </w:hyperlink>
    </w:p>
    <w:p w14:paraId="683E00C4" w14:textId="6FC5070B" w:rsidR="00C5017D" w:rsidRDefault="006F688F">
      <w:pPr>
        <w:pStyle w:val="TOC3"/>
        <w:rPr>
          <w:rFonts w:asciiTheme="minorHAnsi" w:eastAsiaTheme="minorEastAsia" w:hAnsiTheme="minorHAnsi" w:cstheme="minorBidi"/>
          <w:noProof/>
          <w:kern w:val="2"/>
          <w:sz w:val="20"/>
          <w:szCs w:val="22"/>
          <w:lang w:eastAsia="ko-KR"/>
        </w:rPr>
      </w:pPr>
      <w:hyperlink w:anchor="_Toc146459210" w:history="1">
        <w:r w:rsidR="00C5017D" w:rsidRPr="00495FA5">
          <w:rPr>
            <w:rStyle w:val="Hyperlink"/>
            <w:rFonts w:cstheme="minorHAnsi"/>
            <w:noProof/>
            <w14:scene3d>
              <w14:camera w14:prst="orthographicFront"/>
              <w14:lightRig w14:rig="threePt" w14:dir="t">
                <w14:rot w14:lat="0" w14:lon="0" w14:rev="0"/>
              </w14:lightRig>
            </w14:scene3d>
          </w:rPr>
          <w:t>9.1.5</w:t>
        </w:r>
        <w:r w:rsidR="00C5017D">
          <w:rPr>
            <w:rFonts w:asciiTheme="minorHAnsi" w:eastAsiaTheme="minorEastAsia" w:hAnsiTheme="minorHAnsi" w:cstheme="minorBidi"/>
            <w:noProof/>
            <w:kern w:val="2"/>
            <w:sz w:val="20"/>
            <w:szCs w:val="22"/>
            <w:lang w:eastAsia="ko-KR"/>
          </w:rPr>
          <w:tab/>
        </w:r>
        <w:r w:rsidR="00C5017D" w:rsidRPr="00495FA5">
          <w:rPr>
            <w:rStyle w:val="Hyperlink"/>
            <w:rFonts w:cstheme="minorHAnsi"/>
            <w:noProof/>
          </w:rPr>
          <w:t>CellBoundary</w:t>
        </w:r>
        <w:r w:rsidR="00C5017D">
          <w:rPr>
            <w:noProof/>
            <w:webHidden/>
          </w:rPr>
          <w:tab/>
        </w:r>
        <w:r w:rsidR="00C5017D">
          <w:rPr>
            <w:noProof/>
            <w:webHidden/>
          </w:rPr>
          <w:fldChar w:fldCharType="begin"/>
        </w:r>
        <w:r w:rsidR="00C5017D">
          <w:rPr>
            <w:noProof/>
            <w:webHidden/>
          </w:rPr>
          <w:instrText xml:space="preserve"> PAGEREF _Toc146459210 \h </w:instrText>
        </w:r>
        <w:r w:rsidR="00C5017D">
          <w:rPr>
            <w:noProof/>
            <w:webHidden/>
          </w:rPr>
        </w:r>
        <w:r w:rsidR="00C5017D">
          <w:rPr>
            <w:noProof/>
            <w:webHidden/>
          </w:rPr>
          <w:fldChar w:fldCharType="separate"/>
        </w:r>
        <w:r w:rsidR="00C5017D">
          <w:rPr>
            <w:noProof/>
            <w:webHidden/>
          </w:rPr>
          <w:t>48</w:t>
        </w:r>
        <w:r w:rsidR="00C5017D">
          <w:rPr>
            <w:noProof/>
            <w:webHidden/>
          </w:rPr>
          <w:fldChar w:fldCharType="end"/>
        </w:r>
      </w:hyperlink>
    </w:p>
    <w:p w14:paraId="2DB05A76" w14:textId="534C62C1" w:rsidR="00C5017D" w:rsidRDefault="006F688F">
      <w:pPr>
        <w:pStyle w:val="TOC3"/>
        <w:rPr>
          <w:rFonts w:asciiTheme="minorHAnsi" w:eastAsiaTheme="minorEastAsia" w:hAnsiTheme="minorHAnsi" w:cstheme="minorBidi"/>
          <w:noProof/>
          <w:kern w:val="2"/>
          <w:sz w:val="20"/>
          <w:szCs w:val="22"/>
          <w:lang w:eastAsia="ko-KR"/>
        </w:rPr>
      </w:pPr>
      <w:hyperlink w:anchor="_Toc146459211" w:history="1">
        <w:r w:rsidR="00C5017D" w:rsidRPr="00495FA5">
          <w:rPr>
            <w:rStyle w:val="Hyperlink"/>
            <w:noProof/>
            <w14:scene3d>
              <w14:camera w14:prst="orthographicFront"/>
              <w14:lightRig w14:rig="threePt" w14:dir="t">
                <w14:rot w14:lat="0" w14:lon="0" w14:rev="0"/>
              </w14:lightRig>
            </w14:scene3d>
          </w:rPr>
          <w:t>9.1.6</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DualSpaceLayer</w:t>
        </w:r>
        <w:r w:rsidR="00C5017D">
          <w:rPr>
            <w:noProof/>
            <w:webHidden/>
          </w:rPr>
          <w:tab/>
        </w:r>
        <w:r w:rsidR="00C5017D">
          <w:rPr>
            <w:noProof/>
            <w:webHidden/>
          </w:rPr>
          <w:fldChar w:fldCharType="begin"/>
        </w:r>
        <w:r w:rsidR="00C5017D">
          <w:rPr>
            <w:noProof/>
            <w:webHidden/>
          </w:rPr>
          <w:instrText xml:space="preserve"> PAGEREF _Toc146459211 \h </w:instrText>
        </w:r>
        <w:r w:rsidR="00C5017D">
          <w:rPr>
            <w:noProof/>
            <w:webHidden/>
          </w:rPr>
        </w:r>
        <w:r w:rsidR="00C5017D">
          <w:rPr>
            <w:noProof/>
            <w:webHidden/>
          </w:rPr>
          <w:fldChar w:fldCharType="separate"/>
        </w:r>
        <w:r w:rsidR="00C5017D">
          <w:rPr>
            <w:noProof/>
            <w:webHidden/>
          </w:rPr>
          <w:t>49</w:t>
        </w:r>
        <w:r w:rsidR="00C5017D">
          <w:rPr>
            <w:noProof/>
            <w:webHidden/>
          </w:rPr>
          <w:fldChar w:fldCharType="end"/>
        </w:r>
      </w:hyperlink>
    </w:p>
    <w:p w14:paraId="618B32FD" w14:textId="4A4E6833" w:rsidR="00C5017D" w:rsidRDefault="006F688F">
      <w:pPr>
        <w:pStyle w:val="TOC3"/>
        <w:rPr>
          <w:rFonts w:asciiTheme="minorHAnsi" w:eastAsiaTheme="minorEastAsia" w:hAnsiTheme="minorHAnsi" w:cstheme="minorBidi"/>
          <w:noProof/>
          <w:kern w:val="2"/>
          <w:sz w:val="20"/>
          <w:szCs w:val="22"/>
          <w:lang w:eastAsia="ko-KR"/>
        </w:rPr>
      </w:pPr>
      <w:hyperlink w:anchor="_Toc146459212" w:history="1">
        <w:r w:rsidR="00C5017D" w:rsidRPr="00495FA5">
          <w:rPr>
            <w:rStyle w:val="Hyperlink"/>
            <w:noProof/>
            <w14:scene3d>
              <w14:camera w14:prst="orthographicFront"/>
              <w14:lightRig w14:rig="threePt" w14:dir="t">
                <w14:rot w14:lat="0" w14:lon="0" w14:rev="0"/>
              </w14:lightRig>
            </w14:scene3d>
          </w:rPr>
          <w:t>9.1.7</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Node</w:t>
        </w:r>
        <w:r w:rsidR="00C5017D">
          <w:rPr>
            <w:noProof/>
            <w:webHidden/>
          </w:rPr>
          <w:tab/>
        </w:r>
        <w:r w:rsidR="00C5017D">
          <w:rPr>
            <w:noProof/>
            <w:webHidden/>
          </w:rPr>
          <w:fldChar w:fldCharType="begin"/>
        </w:r>
        <w:r w:rsidR="00C5017D">
          <w:rPr>
            <w:noProof/>
            <w:webHidden/>
          </w:rPr>
          <w:instrText xml:space="preserve"> PAGEREF _Toc146459212 \h </w:instrText>
        </w:r>
        <w:r w:rsidR="00C5017D">
          <w:rPr>
            <w:noProof/>
            <w:webHidden/>
          </w:rPr>
        </w:r>
        <w:r w:rsidR="00C5017D">
          <w:rPr>
            <w:noProof/>
            <w:webHidden/>
          </w:rPr>
          <w:fldChar w:fldCharType="separate"/>
        </w:r>
        <w:r w:rsidR="00C5017D">
          <w:rPr>
            <w:noProof/>
            <w:webHidden/>
          </w:rPr>
          <w:t>50</w:t>
        </w:r>
        <w:r w:rsidR="00C5017D">
          <w:rPr>
            <w:noProof/>
            <w:webHidden/>
          </w:rPr>
          <w:fldChar w:fldCharType="end"/>
        </w:r>
      </w:hyperlink>
    </w:p>
    <w:p w14:paraId="342FF0BF" w14:textId="4CAA59DE" w:rsidR="00C5017D" w:rsidRDefault="006F688F">
      <w:pPr>
        <w:pStyle w:val="TOC3"/>
        <w:rPr>
          <w:rFonts w:asciiTheme="minorHAnsi" w:eastAsiaTheme="minorEastAsia" w:hAnsiTheme="minorHAnsi" w:cstheme="minorBidi"/>
          <w:noProof/>
          <w:kern w:val="2"/>
          <w:sz w:val="20"/>
          <w:szCs w:val="22"/>
          <w:lang w:eastAsia="ko-KR"/>
        </w:rPr>
      </w:pPr>
      <w:hyperlink w:anchor="_Toc146459213" w:history="1">
        <w:r w:rsidR="00C5017D" w:rsidRPr="00495FA5">
          <w:rPr>
            <w:rStyle w:val="Hyperlink"/>
            <w:noProof/>
            <w14:scene3d>
              <w14:camera w14:prst="orthographicFront"/>
              <w14:lightRig w14:rig="threePt" w14:dir="t">
                <w14:rot w14:lat="0" w14:lon="0" w14:rev="0"/>
              </w14:lightRig>
            </w14:scene3d>
          </w:rPr>
          <w:t>9.1.8</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Edge</w:t>
        </w:r>
        <w:r w:rsidR="00C5017D">
          <w:rPr>
            <w:noProof/>
            <w:webHidden/>
          </w:rPr>
          <w:tab/>
        </w:r>
        <w:r w:rsidR="00C5017D">
          <w:rPr>
            <w:noProof/>
            <w:webHidden/>
          </w:rPr>
          <w:fldChar w:fldCharType="begin"/>
        </w:r>
        <w:r w:rsidR="00C5017D">
          <w:rPr>
            <w:noProof/>
            <w:webHidden/>
          </w:rPr>
          <w:instrText xml:space="preserve"> PAGEREF _Toc146459213 \h </w:instrText>
        </w:r>
        <w:r w:rsidR="00C5017D">
          <w:rPr>
            <w:noProof/>
            <w:webHidden/>
          </w:rPr>
        </w:r>
        <w:r w:rsidR="00C5017D">
          <w:rPr>
            <w:noProof/>
            <w:webHidden/>
          </w:rPr>
          <w:fldChar w:fldCharType="separate"/>
        </w:r>
        <w:r w:rsidR="00C5017D">
          <w:rPr>
            <w:noProof/>
            <w:webHidden/>
          </w:rPr>
          <w:t>50</w:t>
        </w:r>
        <w:r w:rsidR="00C5017D">
          <w:rPr>
            <w:noProof/>
            <w:webHidden/>
          </w:rPr>
          <w:fldChar w:fldCharType="end"/>
        </w:r>
      </w:hyperlink>
    </w:p>
    <w:p w14:paraId="2E33AB40" w14:textId="5851B960" w:rsidR="00C5017D" w:rsidRDefault="006F688F">
      <w:pPr>
        <w:pStyle w:val="TOC3"/>
        <w:rPr>
          <w:rFonts w:asciiTheme="minorHAnsi" w:eastAsiaTheme="minorEastAsia" w:hAnsiTheme="minorHAnsi" w:cstheme="minorBidi"/>
          <w:noProof/>
          <w:kern w:val="2"/>
          <w:sz w:val="20"/>
          <w:szCs w:val="22"/>
          <w:lang w:eastAsia="ko-KR"/>
        </w:rPr>
      </w:pPr>
      <w:hyperlink w:anchor="_Toc146459214" w:history="1">
        <w:r w:rsidR="00C5017D" w:rsidRPr="00495FA5">
          <w:rPr>
            <w:rStyle w:val="Hyperlink"/>
            <w:noProof/>
            <w14:scene3d>
              <w14:camera w14:prst="orthographicFront"/>
              <w14:lightRig w14:rig="threePt" w14:dir="t">
                <w14:rot w14:lat="0" w14:lon="0" w14:rev="0"/>
              </w14:lightRig>
            </w14:scene3d>
          </w:rPr>
          <w:t>9.1.9</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InterLayerConnection</w:t>
        </w:r>
        <w:r w:rsidR="00C5017D">
          <w:rPr>
            <w:noProof/>
            <w:webHidden/>
          </w:rPr>
          <w:tab/>
        </w:r>
        <w:r w:rsidR="00C5017D">
          <w:rPr>
            <w:noProof/>
            <w:webHidden/>
          </w:rPr>
          <w:fldChar w:fldCharType="begin"/>
        </w:r>
        <w:r w:rsidR="00C5017D">
          <w:rPr>
            <w:noProof/>
            <w:webHidden/>
          </w:rPr>
          <w:instrText xml:space="preserve"> PAGEREF _Toc146459214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0F3D8441" w14:textId="7ECBC755" w:rsidR="00C5017D" w:rsidRDefault="006F688F">
      <w:pPr>
        <w:pStyle w:val="TOC2"/>
        <w:tabs>
          <w:tab w:val="left" w:pos="1440"/>
          <w:tab w:val="right" w:leader="dot" w:pos="10070"/>
        </w:tabs>
        <w:rPr>
          <w:rFonts w:asciiTheme="minorHAnsi" w:eastAsiaTheme="minorEastAsia" w:hAnsiTheme="minorHAnsi" w:cstheme="minorBidi"/>
          <w:noProof/>
          <w:kern w:val="2"/>
          <w:sz w:val="20"/>
          <w:szCs w:val="22"/>
          <w:lang w:eastAsia="ko-KR"/>
        </w:rPr>
      </w:pPr>
      <w:hyperlink w:anchor="_Toc146459215" w:history="1">
        <w:r w:rsidR="00C5017D" w:rsidRPr="00495FA5">
          <w:rPr>
            <w:rStyle w:val="Hyperlink"/>
            <w:noProof/>
          </w:rPr>
          <w:t>9.2</w:t>
        </w:r>
        <w:r w:rsidR="00C5017D">
          <w:rPr>
            <w:rFonts w:asciiTheme="minorHAnsi" w:eastAsiaTheme="minorEastAsia" w:hAnsiTheme="minorHAnsi" w:cstheme="minorBidi"/>
            <w:noProof/>
            <w:kern w:val="2"/>
            <w:sz w:val="20"/>
            <w:szCs w:val="22"/>
            <w:lang w:eastAsia="ko-KR"/>
          </w:rPr>
          <w:tab/>
        </w:r>
        <w:r w:rsidR="00C5017D" w:rsidRPr="00495FA5">
          <w:rPr>
            <w:rStyle w:val="Hyperlink"/>
            <w:noProof/>
            <w:lang w:eastAsia="ko-KR"/>
          </w:rPr>
          <w:t>Feature Types in Navigation Module</w:t>
        </w:r>
        <w:r w:rsidR="00C5017D">
          <w:rPr>
            <w:noProof/>
            <w:webHidden/>
          </w:rPr>
          <w:tab/>
        </w:r>
        <w:r w:rsidR="00C5017D">
          <w:rPr>
            <w:noProof/>
            <w:webHidden/>
          </w:rPr>
          <w:fldChar w:fldCharType="begin"/>
        </w:r>
        <w:r w:rsidR="00C5017D">
          <w:rPr>
            <w:noProof/>
            <w:webHidden/>
          </w:rPr>
          <w:instrText xml:space="preserve"> PAGEREF _Toc146459215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46076876" w14:textId="4EB71BBA" w:rsidR="00C5017D" w:rsidRDefault="006F688F">
      <w:pPr>
        <w:pStyle w:val="TOC3"/>
        <w:rPr>
          <w:rFonts w:asciiTheme="minorHAnsi" w:eastAsiaTheme="minorEastAsia" w:hAnsiTheme="minorHAnsi" w:cstheme="minorBidi"/>
          <w:noProof/>
          <w:kern w:val="2"/>
          <w:sz w:val="20"/>
          <w:szCs w:val="22"/>
          <w:lang w:eastAsia="ko-KR"/>
        </w:rPr>
      </w:pPr>
      <w:hyperlink w:anchor="_Toc146459216" w:history="1">
        <w:r w:rsidR="00C5017D" w:rsidRPr="00495FA5">
          <w:rPr>
            <w:rStyle w:val="Hyperlink"/>
            <w:noProof/>
            <w14:scene3d>
              <w14:camera w14:prst="orthographicFront"/>
              <w14:lightRig w14:rig="threePt" w14:dir="t">
                <w14:rot w14:lat="0" w14:lon="0" w14:rev="0"/>
              </w14:lightRig>
            </w14:scene3d>
          </w:rPr>
          <w:t>9.2.1</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NavigableSpace</w:t>
        </w:r>
        <w:r w:rsidR="00C5017D">
          <w:rPr>
            <w:noProof/>
            <w:webHidden/>
          </w:rPr>
          <w:tab/>
        </w:r>
        <w:r w:rsidR="00C5017D">
          <w:rPr>
            <w:noProof/>
            <w:webHidden/>
          </w:rPr>
          <w:fldChar w:fldCharType="begin"/>
        </w:r>
        <w:r w:rsidR="00C5017D">
          <w:rPr>
            <w:noProof/>
            <w:webHidden/>
          </w:rPr>
          <w:instrText xml:space="preserve"> PAGEREF _Toc146459216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253F4F36" w14:textId="3A8E2DDD" w:rsidR="00C5017D" w:rsidRDefault="006F688F">
      <w:pPr>
        <w:pStyle w:val="TOC3"/>
        <w:rPr>
          <w:rFonts w:asciiTheme="minorHAnsi" w:eastAsiaTheme="minorEastAsia" w:hAnsiTheme="minorHAnsi" w:cstheme="minorBidi"/>
          <w:noProof/>
          <w:kern w:val="2"/>
          <w:sz w:val="20"/>
          <w:szCs w:val="22"/>
          <w:lang w:eastAsia="ko-KR"/>
        </w:rPr>
      </w:pPr>
      <w:hyperlink w:anchor="_Toc146459217" w:history="1">
        <w:r w:rsidR="00C5017D" w:rsidRPr="00495FA5">
          <w:rPr>
            <w:rStyle w:val="Hyperlink"/>
            <w:noProof/>
            <w14:scene3d>
              <w14:camera w14:prst="orthographicFront"/>
              <w14:lightRig w14:rig="threePt" w14:dir="t">
                <w14:rot w14:lat="0" w14:lon="0" w14:rev="0"/>
              </w14:lightRig>
            </w14:scene3d>
          </w:rPr>
          <w:t>9.2.2</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NonNavigableSpace</w:t>
        </w:r>
        <w:r w:rsidR="00C5017D">
          <w:rPr>
            <w:noProof/>
            <w:webHidden/>
          </w:rPr>
          <w:tab/>
        </w:r>
        <w:r w:rsidR="00C5017D">
          <w:rPr>
            <w:noProof/>
            <w:webHidden/>
          </w:rPr>
          <w:fldChar w:fldCharType="begin"/>
        </w:r>
        <w:r w:rsidR="00C5017D">
          <w:rPr>
            <w:noProof/>
            <w:webHidden/>
          </w:rPr>
          <w:instrText xml:space="preserve"> PAGEREF _Toc146459217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08CE8404" w14:textId="62034CAA" w:rsidR="00C5017D" w:rsidRDefault="006F688F">
      <w:pPr>
        <w:pStyle w:val="TOC3"/>
        <w:rPr>
          <w:rFonts w:asciiTheme="minorHAnsi" w:eastAsiaTheme="minorEastAsia" w:hAnsiTheme="minorHAnsi" w:cstheme="minorBidi"/>
          <w:noProof/>
          <w:kern w:val="2"/>
          <w:sz w:val="20"/>
          <w:szCs w:val="22"/>
          <w:lang w:eastAsia="ko-KR"/>
        </w:rPr>
      </w:pPr>
      <w:hyperlink w:anchor="_Toc146459218" w:history="1">
        <w:r w:rsidR="00C5017D" w:rsidRPr="00495FA5">
          <w:rPr>
            <w:rStyle w:val="Hyperlink"/>
            <w:noProof/>
            <w14:scene3d>
              <w14:camera w14:prst="orthographicFront"/>
              <w14:lightRig w14:rig="threePt" w14:dir="t">
                <w14:rot w14:lat="0" w14:lon="0" w14:rev="0"/>
              </w14:lightRig>
            </w14:scene3d>
          </w:rPr>
          <w:t>9.2.3</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GeneralSpace</w:t>
        </w:r>
        <w:r w:rsidR="00C5017D">
          <w:rPr>
            <w:noProof/>
            <w:webHidden/>
          </w:rPr>
          <w:tab/>
        </w:r>
        <w:r w:rsidR="00C5017D">
          <w:rPr>
            <w:noProof/>
            <w:webHidden/>
          </w:rPr>
          <w:fldChar w:fldCharType="begin"/>
        </w:r>
        <w:r w:rsidR="00C5017D">
          <w:rPr>
            <w:noProof/>
            <w:webHidden/>
          </w:rPr>
          <w:instrText xml:space="preserve"> PAGEREF _Toc146459218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75AB462C" w14:textId="530792C6" w:rsidR="00C5017D" w:rsidRDefault="006F688F">
      <w:pPr>
        <w:pStyle w:val="TOC3"/>
        <w:rPr>
          <w:rFonts w:asciiTheme="minorHAnsi" w:eastAsiaTheme="minorEastAsia" w:hAnsiTheme="minorHAnsi" w:cstheme="minorBidi"/>
          <w:noProof/>
          <w:kern w:val="2"/>
          <w:sz w:val="20"/>
          <w:szCs w:val="22"/>
          <w:lang w:eastAsia="ko-KR"/>
        </w:rPr>
      </w:pPr>
      <w:hyperlink w:anchor="_Toc146459219" w:history="1">
        <w:r w:rsidR="00C5017D" w:rsidRPr="00495FA5">
          <w:rPr>
            <w:rStyle w:val="Hyperlink"/>
            <w:noProof/>
            <w14:scene3d>
              <w14:camera w14:prst="orthographicFront"/>
              <w14:lightRig w14:rig="threePt" w14:dir="t">
                <w14:rot w14:lat="0" w14:lon="0" w14:rev="0"/>
              </w14:lightRig>
            </w14:scene3d>
          </w:rPr>
          <w:t>9.2.4</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TransferSpace</w:t>
        </w:r>
        <w:r w:rsidR="00C5017D">
          <w:rPr>
            <w:noProof/>
            <w:webHidden/>
          </w:rPr>
          <w:tab/>
        </w:r>
        <w:r w:rsidR="00C5017D">
          <w:rPr>
            <w:noProof/>
            <w:webHidden/>
          </w:rPr>
          <w:fldChar w:fldCharType="begin"/>
        </w:r>
        <w:r w:rsidR="00C5017D">
          <w:rPr>
            <w:noProof/>
            <w:webHidden/>
          </w:rPr>
          <w:instrText xml:space="preserve"> PAGEREF _Toc146459219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46AFF314" w14:textId="28DCCD05" w:rsidR="00C5017D" w:rsidRDefault="006F688F">
      <w:pPr>
        <w:pStyle w:val="TOC3"/>
        <w:rPr>
          <w:rFonts w:asciiTheme="minorHAnsi" w:eastAsiaTheme="minorEastAsia" w:hAnsiTheme="minorHAnsi" w:cstheme="minorBidi"/>
          <w:noProof/>
          <w:kern w:val="2"/>
          <w:sz w:val="20"/>
          <w:szCs w:val="22"/>
          <w:lang w:eastAsia="ko-KR"/>
        </w:rPr>
      </w:pPr>
      <w:hyperlink w:anchor="_Toc146459220" w:history="1">
        <w:r w:rsidR="00C5017D" w:rsidRPr="00495FA5">
          <w:rPr>
            <w:rStyle w:val="Hyperlink"/>
            <w:noProof/>
            <w14:scene3d>
              <w14:camera w14:prst="orthographicFront"/>
              <w14:lightRig w14:rig="threePt" w14:dir="t">
                <w14:rot w14:lat="0" w14:lon="0" w14:rev="0"/>
              </w14:lightRig>
            </w14:scene3d>
          </w:rPr>
          <w:t>9.2.5</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ObjectSpace</w:t>
        </w:r>
        <w:r w:rsidR="00C5017D">
          <w:rPr>
            <w:noProof/>
            <w:webHidden/>
          </w:rPr>
          <w:tab/>
        </w:r>
        <w:r w:rsidR="00C5017D">
          <w:rPr>
            <w:noProof/>
            <w:webHidden/>
          </w:rPr>
          <w:fldChar w:fldCharType="begin"/>
        </w:r>
        <w:r w:rsidR="00C5017D">
          <w:rPr>
            <w:noProof/>
            <w:webHidden/>
          </w:rPr>
          <w:instrText xml:space="preserve"> PAGEREF _Toc146459220 \h </w:instrText>
        </w:r>
        <w:r w:rsidR="00C5017D">
          <w:rPr>
            <w:noProof/>
            <w:webHidden/>
          </w:rPr>
        </w:r>
        <w:r w:rsidR="00C5017D">
          <w:rPr>
            <w:noProof/>
            <w:webHidden/>
          </w:rPr>
          <w:fldChar w:fldCharType="separate"/>
        </w:r>
        <w:r w:rsidR="00C5017D">
          <w:rPr>
            <w:noProof/>
            <w:webHidden/>
          </w:rPr>
          <w:t>53</w:t>
        </w:r>
        <w:r w:rsidR="00C5017D">
          <w:rPr>
            <w:noProof/>
            <w:webHidden/>
          </w:rPr>
          <w:fldChar w:fldCharType="end"/>
        </w:r>
      </w:hyperlink>
    </w:p>
    <w:p w14:paraId="670D3216" w14:textId="6908F47E" w:rsidR="00C5017D" w:rsidRDefault="006F688F">
      <w:pPr>
        <w:pStyle w:val="TOC3"/>
        <w:rPr>
          <w:rFonts w:asciiTheme="minorHAnsi" w:eastAsiaTheme="minorEastAsia" w:hAnsiTheme="minorHAnsi" w:cstheme="minorBidi"/>
          <w:noProof/>
          <w:kern w:val="2"/>
          <w:sz w:val="20"/>
          <w:szCs w:val="22"/>
          <w:lang w:eastAsia="ko-KR"/>
        </w:rPr>
      </w:pPr>
      <w:hyperlink w:anchor="_Toc146459221" w:history="1">
        <w:r w:rsidR="00C5017D" w:rsidRPr="00495FA5">
          <w:rPr>
            <w:rStyle w:val="Hyperlink"/>
            <w:noProof/>
            <w14:scene3d>
              <w14:camera w14:prst="orthographicFront"/>
              <w14:lightRig w14:rig="threePt" w14:dir="t">
                <w14:rot w14:lat="0" w14:lon="0" w14:rev="0"/>
              </w14:lightRig>
            </w14:scene3d>
          </w:rPr>
          <w:t>9.2.6</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NavigableBoundary</w:t>
        </w:r>
        <w:r w:rsidR="00C5017D">
          <w:rPr>
            <w:noProof/>
            <w:webHidden/>
          </w:rPr>
          <w:tab/>
        </w:r>
        <w:r w:rsidR="00C5017D">
          <w:rPr>
            <w:noProof/>
            <w:webHidden/>
          </w:rPr>
          <w:fldChar w:fldCharType="begin"/>
        </w:r>
        <w:r w:rsidR="00C5017D">
          <w:rPr>
            <w:noProof/>
            <w:webHidden/>
          </w:rPr>
          <w:instrText xml:space="preserve"> PAGEREF _Toc146459221 \h </w:instrText>
        </w:r>
        <w:r w:rsidR="00C5017D">
          <w:rPr>
            <w:noProof/>
            <w:webHidden/>
          </w:rPr>
        </w:r>
        <w:r w:rsidR="00C5017D">
          <w:rPr>
            <w:noProof/>
            <w:webHidden/>
          </w:rPr>
          <w:fldChar w:fldCharType="separate"/>
        </w:r>
        <w:r w:rsidR="00C5017D">
          <w:rPr>
            <w:noProof/>
            <w:webHidden/>
          </w:rPr>
          <w:t>53</w:t>
        </w:r>
        <w:r w:rsidR="00C5017D">
          <w:rPr>
            <w:noProof/>
            <w:webHidden/>
          </w:rPr>
          <w:fldChar w:fldCharType="end"/>
        </w:r>
      </w:hyperlink>
    </w:p>
    <w:p w14:paraId="00475E72" w14:textId="575A7F9B" w:rsidR="00C5017D" w:rsidRDefault="006F688F">
      <w:pPr>
        <w:pStyle w:val="TOC3"/>
        <w:rPr>
          <w:rFonts w:asciiTheme="minorHAnsi" w:eastAsiaTheme="minorEastAsia" w:hAnsiTheme="minorHAnsi" w:cstheme="minorBidi"/>
          <w:noProof/>
          <w:kern w:val="2"/>
          <w:sz w:val="20"/>
          <w:szCs w:val="22"/>
          <w:lang w:eastAsia="ko-KR"/>
        </w:rPr>
      </w:pPr>
      <w:hyperlink w:anchor="_Toc146459222" w:history="1">
        <w:r w:rsidR="00C5017D" w:rsidRPr="00495FA5">
          <w:rPr>
            <w:rStyle w:val="Hyperlink"/>
            <w:noProof/>
            <w14:scene3d>
              <w14:camera w14:prst="orthographicFront"/>
              <w14:lightRig w14:rig="threePt" w14:dir="t">
                <w14:rot w14:lat="0" w14:lon="0" w14:rev="0"/>
              </w14:lightRig>
            </w14:scene3d>
          </w:rPr>
          <w:t>9.2.7</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NonNavigableBoundary</w:t>
        </w:r>
        <w:r w:rsidR="00C5017D">
          <w:rPr>
            <w:noProof/>
            <w:webHidden/>
          </w:rPr>
          <w:tab/>
        </w:r>
        <w:r w:rsidR="00C5017D">
          <w:rPr>
            <w:noProof/>
            <w:webHidden/>
          </w:rPr>
          <w:fldChar w:fldCharType="begin"/>
        </w:r>
        <w:r w:rsidR="00C5017D">
          <w:rPr>
            <w:noProof/>
            <w:webHidden/>
          </w:rPr>
          <w:instrText xml:space="preserve"> PAGEREF _Toc146459222 \h </w:instrText>
        </w:r>
        <w:r w:rsidR="00C5017D">
          <w:rPr>
            <w:noProof/>
            <w:webHidden/>
          </w:rPr>
        </w:r>
        <w:r w:rsidR="00C5017D">
          <w:rPr>
            <w:noProof/>
            <w:webHidden/>
          </w:rPr>
          <w:fldChar w:fldCharType="separate"/>
        </w:r>
        <w:r w:rsidR="00C5017D">
          <w:rPr>
            <w:noProof/>
            <w:webHidden/>
          </w:rPr>
          <w:t>54</w:t>
        </w:r>
        <w:r w:rsidR="00C5017D">
          <w:rPr>
            <w:noProof/>
            <w:webHidden/>
          </w:rPr>
          <w:fldChar w:fldCharType="end"/>
        </w:r>
      </w:hyperlink>
    </w:p>
    <w:p w14:paraId="4CFEF6D5" w14:textId="299645CA" w:rsidR="00C5017D" w:rsidRDefault="006F688F">
      <w:pPr>
        <w:pStyle w:val="TOC3"/>
        <w:rPr>
          <w:rFonts w:asciiTheme="minorHAnsi" w:eastAsiaTheme="minorEastAsia" w:hAnsiTheme="minorHAnsi" w:cstheme="minorBidi"/>
          <w:noProof/>
          <w:kern w:val="2"/>
          <w:sz w:val="20"/>
          <w:szCs w:val="22"/>
          <w:lang w:eastAsia="ko-KR"/>
        </w:rPr>
      </w:pPr>
      <w:hyperlink w:anchor="_Toc146459223" w:history="1">
        <w:r w:rsidR="00C5017D" w:rsidRPr="00495FA5">
          <w:rPr>
            <w:rStyle w:val="Hyperlink"/>
            <w:noProof/>
            <w14:scene3d>
              <w14:camera w14:prst="orthographicFront"/>
              <w14:lightRig w14:rig="threePt" w14:dir="t">
                <w14:rot w14:lat="0" w14:lon="0" w14:rev="0"/>
              </w14:lightRig>
            </w14:scene3d>
          </w:rPr>
          <w:t>9.2.8</w:t>
        </w:r>
        <w:r w:rsidR="00C5017D">
          <w:rPr>
            <w:rFonts w:asciiTheme="minorHAnsi" w:eastAsiaTheme="minorEastAsia" w:hAnsiTheme="minorHAnsi" w:cstheme="minorBidi"/>
            <w:noProof/>
            <w:kern w:val="2"/>
            <w:sz w:val="20"/>
            <w:szCs w:val="22"/>
            <w:lang w:eastAsia="ko-KR"/>
          </w:rPr>
          <w:tab/>
        </w:r>
        <w:r w:rsidR="00C5017D" w:rsidRPr="00495FA5">
          <w:rPr>
            <w:rStyle w:val="Hyperlink"/>
            <w:noProof/>
          </w:rPr>
          <w:t>Route</w:t>
        </w:r>
        <w:r w:rsidR="00C5017D">
          <w:rPr>
            <w:noProof/>
            <w:webHidden/>
          </w:rPr>
          <w:tab/>
        </w:r>
        <w:r w:rsidR="00C5017D">
          <w:rPr>
            <w:noProof/>
            <w:webHidden/>
          </w:rPr>
          <w:fldChar w:fldCharType="begin"/>
        </w:r>
        <w:r w:rsidR="00C5017D">
          <w:rPr>
            <w:noProof/>
            <w:webHidden/>
          </w:rPr>
          <w:instrText xml:space="preserve"> PAGEREF _Toc146459223 \h </w:instrText>
        </w:r>
        <w:r w:rsidR="00C5017D">
          <w:rPr>
            <w:noProof/>
            <w:webHidden/>
          </w:rPr>
        </w:r>
        <w:r w:rsidR="00C5017D">
          <w:rPr>
            <w:noProof/>
            <w:webHidden/>
          </w:rPr>
          <w:fldChar w:fldCharType="separate"/>
        </w:r>
        <w:r w:rsidR="00C5017D">
          <w:rPr>
            <w:noProof/>
            <w:webHidden/>
          </w:rPr>
          <w:t>54</w:t>
        </w:r>
        <w:r w:rsidR="00C5017D">
          <w:rPr>
            <w:noProof/>
            <w:webHidden/>
          </w:rPr>
          <w:fldChar w:fldCharType="end"/>
        </w:r>
      </w:hyperlink>
    </w:p>
    <w:p w14:paraId="66AC11FC" w14:textId="62663C17" w:rsidR="00027A80" w:rsidRPr="00826850" w:rsidRDefault="0026708D" w:rsidP="00275AE8">
      <w:pPr>
        <w:pStyle w:val="ANNEX0"/>
        <w:jc w:val="left"/>
      </w:pPr>
      <w:r>
        <w:lastRenderedPageBreak/>
        <w:fldChar w:fldCharType="end"/>
      </w:r>
      <w:bookmarkEnd w:id="1"/>
      <w:r w:rsidR="00027A80" w:rsidRPr="00826850">
        <w:t>I.  ABSTRACT</w:t>
      </w:r>
    </w:p>
    <w:p w14:paraId="723AF026" w14:textId="77777777" w:rsidR="00027A80" w:rsidRPr="00826850" w:rsidRDefault="00027A80" w:rsidP="00027A80">
      <w:r w:rsidRPr="00826850">
        <w:t>This OGC</w:t>
      </w:r>
      <w:r w:rsidRPr="00826850">
        <w:rPr>
          <w:vertAlign w:val="superscript"/>
        </w:rPr>
        <w:t>®</w:t>
      </w:r>
      <w:r w:rsidRPr="00826850">
        <w:t xml:space="preserve"> </w:t>
      </w:r>
      <w:proofErr w:type="spellStart"/>
      <w:r w:rsidRPr="00826850">
        <w:t>IndoorGML</w:t>
      </w:r>
      <w:proofErr w:type="spellEnd"/>
      <w:r w:rsidRPr="00826850">
        <w:t xml:space="preserve"> standard specifies an open data model for indoor information in UML and technical implementation schemas in GML, SQL and JSON. While there are several 3D building modelling standards such as CityGML, KML, IFC, LADM and IMDF which deal with interiors of buildings from geometric, cartographic, and semantic viewpoints, </w:t>
      </w:r>
      <w:proofErr w:type="spellStart"/>
      <w:r w:rsidRPr="00826850">
        <w:t>IndoorGML</w:t>
      </w:r>
      <w:proofErr w:type="spellEnd"/>
      <w:r w:rsidRPr="00826850">
        <w:t xml:space="preserve"> focuses on modeling indoor spaces and their </w:t>
      </w:r>
      <w:proofErr w:type="spellStart"/>
      <w:r w:rsidRPr="00826850">
        <w:t>neighbourhood</w:t>
      </w:r>
      <w:proofErr w:type="spellEnd"/>
      <w:r w:rsidRPr="00826850">
        <w:t xml:space="preserve"> relationships to support indoor location-based services. This version of </w:t>
      </w:r>
      <w:proofErr w:type="spellStart"/>
      <w:r w:rsidRPr="00826850">
        <w:t>IndoorGML</w:t>
      </w:r>
      <w:proofErr w:type="spellEnd"/>
      <w:r w:rsidRPr="00826850">
        <w:t xml:space="preserve"> addresses spaces and networks for indoor navigation.</w:t>
      </w:r>
    </w:p>
    <w:p w14:paraId="5A1BC875" w14:textId="77777777" w:rsidR="00027A80" w:rsidRPr="00826850" w:rsidRDefault="00027A80" w:rsidP="00027A80">
      <w:pPr>
        <w:pStyle w:val="Heading1"/>
        <w:numPr>
          <w:ilvl w:val="0"/>
          <w:numId w:val="0"/>
        </w:numPr>
        <w:ind w:left="432" w:hanging="432"/>
      </w:pPr>
      <w:bookmarkStart w:id="2" w:name="_Toc146459149"/>
      <w:r w:rsidRPr="00826850">
        <w:t>II.  KEYWORDS</w:t>
      </w:r>
      <w:bookmarkEnd w:id="2"/>
    </w:p>
    <w:p w14:paraId="76E604A5" w14:textId="77777777" w:rsidR="00027A80" w:rsidRPr="00826850" w:rsidRDefault="00027A80" w:rsidP="00027A80">
      <w:pPr>
        <w:rPr>
          <w:b/>
        </w:rPr>
      </w:pPr>
      <w:r w:rsidRPr="00826850">
        <w:t>The following keywords are to be used by search engines and document catalogues.</w:t>
      </w:r>
    </w:p>
    <w:p w14:paraId="714D2D77" w14:textId="77777777" w:rsidR="00027A80" w:rsidRPr="00826850" w:rsidRDefault="00027A80" w:rsidP="00027A80">
      <w:proofErr w:type="spellStart"/>
      <w:r w:rsidRPr="00826850">
        <w:t>ogcdoc</w:t>
      </w:r>
      <w:proofErr w:type="spellEnd"/>
      <w:r w:rsidRPr="00826850">
        <w:t xml:space="preserve">, </w:t>
      </w:r>
      <w:proofErr w:type="spellStart"/>
      <w:r w:rsidRPr="00826850">
        <w:t>ogc</w:t>
      </w:r>
      <w:proofErr w:type="spellEnd"/>
      <w:r w:rsidRPr="00826850">
        <w:t xml:space="preserve"> documents, indoor, navigation, </w:t>
      </w:r>
      <w:proofErr w:type="spellStart"/>
      <w:r w:rsidRPr="00826850">
        <w:t>indoorgml</w:t>
      </w:r>
      <w:proofErr w:type="spellEnd"/>
      <w:r w:rsidRPr="00826850">
        <w:t xml:space="preserve">, </w:t>
      </w:r>
      <w:proofErr w:type="spellStart"/>
      <w:r w:rsidRPr="00826850">
        <w:t>gml</w:t>
      </w:r>
      <w:proofErr w:type="spellEnd"/>
      <w:r w:rsidRPr="00826850">
        <w:t xml:space="preserve">, </w:t>
      </w:r>
      <w:proofErr w:type="spellStart"/>
      <w:r w:rsidRPr="00826850">
        <w:t>sql</w:t>
      </w:r>
      <w:proofErr w:type="spellEnd"/>
      <w:r w:rsidRPr="00826850">
        <w:t xml:space="preserve">, </w:t>
      </w:r>
      <w:proofErr w:type="spellStart"/>
      <w:r w:rsidRPr="00826850">
        <w:t>json</w:t>
      </w:r>
      <w:proofErr w:type="spellEnd"/>
    </w:p>
    <w:p w14:paraId="38D6346E" w14:textId="77777777" w:rsidR="00027A80" w:rsidRPr="00826850" w:rsidRDefault="00027A80" w:rsidP="00027A80">
      <w:pPr>
        <w:pStyle w:val="Heading1"/>
        <w:numPr>
          <w:ilvl w:val="0"/>
          <w:numId w:val="0"/>
        </w:numPr>
        <w:ind w:left="432" w:hanging="432"/>
      </w:pPr>
      <w:bookmarkStart w:id="3" w:name="_Toc146459150"/>
      <w:r w:rsidRPr="00826850">
        <w:t>III.  PREFACE</w:t>
      </w:r>
      <w:bookmarkEnd w:id="3"/>
    </w:p>
    <w:p w14:paraId="0CA61FBA" w14:textId="77777777" w:rsidR="00027A80" w:rsidRPr="00826850" w:rsidRDefault="00027A80" w:rsidP="00027A80">
      <w:pPr>
        <w:rPr>
          <w:b/>
        </w:rPr>
      </w:pPr>
      <w:r w:rsidRPr="00826850">
        <w:t xml:space="preserve">The goal of </w:t>
      </w:r>
      <w:proofErr w:type="spellStart"/>
      <w:r w:rsidRPr="00826850">
        <w:t>IndoorGML</w:t>
      </w:r>
      <w:proofErr w:type="spellEnd"/>
      <w:r w:rsidRPr="00826850">
        <w:t xml:space="preserve"> is to represent and allow for exchange of geoinformation that is required to build and operate systems that rely on spaces and topological relationships between them such as path computation, sensor coverage, property accessibility, etc. Several standards such as CityGML (OGC, 2012), KML (OGC, 2015), LADM (ISO, 2012) and IFC (ISO,2018) have been published to describe 3D geometry and semantics of building features, but they are not readily appropriate to derive spaces and their topological relationships. The navigation standard IMDF (OGC, 2021) provide a comprehensive model to compute path between features located on a map, but the derived network is application specific. This standard aims to provide unified, </w:t>
      </w:r>
      <w:proofErr w:type="spellStart"/>
      <w:r w:rsidRPr="00826850">
        <w:t>standardised</w:t>
      </w:r>
      <w:proofErr w:type="spellEnd"/>
      <w:r w:rsidRPr="00826850">
        <w:t xml:space="preserve"> and flexible approach for indoor spatial information required for space-graph based applications such as indoor navigation.</w:t>
      </w:r>
    </w:p>
    <w:p w14:paraId="5C1BEC26" w14:textId="77777777" w:rsidR="00027A80" w:rsidRPr="00826850" w:rsidRDefault="00027A80" w:rsidP="00027A80">
      <w:r w:rsidRPr="00826850">
        <w:t>This version of the OGC standard consists of two components: 1) a core data model to describe topological connectivity and different contexts of indoor space, and 2) a data model for navigation in indoor space.</w:t>
      </w:r>
    </w:p>
    <w:p w14:paraId="363F55E2" w14:textId="77777777" w:rsidR="00027A80" w:rsidRPr="00826850" w:rsidRDefault="00027A80" w:rsidP="00027A80">
      <w:r w:rsidRPr="00826850">
        <w:t xml:space="preserve">This version of </w:t>
      </w:r>
      <w:proofErr w:type="spellStart"/>
      <w:r w:rsidRPr="00826850">
        <w:t>IndoorGML</w:t>
      </w:r>
      <w:proofErr w:type="spellEnd"/>
      <w:r w:rsidRPr="00826850">
        <w:t xml:space="preserve"> covers geometric and semantic properties of indoor spaces relevant for indoor navigation. These indoor spaces may differ from the spaces described by other standards such as CityGML, KML, IFC, LADM and IMDF. In this respect, </w:t>
      </w:r>
      <w:proofErr w:type="spellStart"/>
      <w:r w:rsidRPr="00826850">
        <w:t>IndoorGML</w:t>
      </w:r>
      <w:proofErr w:type="spellEnd"/>
      <w:r w:rsidRPr="00826850">
        <w:t xml:space="preserve"> is a complementary standard to CityGML, KML, IFC, LADM and IMDF to support location-based services for indoor navigation.</w:t>
      </w:r>
    </w:p>
    <w:p w14:paraId="36CE7E0B" w14:textId="77777777" w:rsidR="00027A80" w:rsidRPr="00826850" w:rsidRDefault="00027A80" w:rsidP="00027A80">
      <w:r w:rsidRPr="00826850">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Heading1"/>
        <w:numPr>
          <w:ilvl w:val="0"/>
          <w:numId w:val="0"/>
        </w:numPr>
        <w:ind w:left="432" w:hanging="432"/>
      </w:pPr>
      <w:bookmarkStart w:id="4" w:name="_Toc146459151"/>
      <w:r w:rsidRPr="00826850">
        <w:lastRenderedPageBreak/>
        <w:t>IV.  SECURITY CONSIDERATIONS</w:t>
      </w:r>
      <w:bookmarkEnd w:id="4"/>
    </w:p>
    <w:p w14:paraId="0A510785" w14:textId="77777777" w:rsidR="00027A80" w:rsidRPr="00826850" w:rsidRDefault="00027A80" w:rsidP="00027A80">
      <w:pPr>
        <w:rPr>
          <w:rFonts w:eastAsia="Times New Roman"/>
          <w:color w:val="00335B"/>
        </w:rPr>
      </w:pPr>
      <w:r w:rsidRPr="00826850">
        <w:rPr>
          <w:rFonts w:eastAsia="Times New Roman"/>
          <w:color w:val="00335B"/>
        </w:rPr>
        <w:t>No security considerations have been made for this standard.</w:t>
      </w:r>
    </w:p>
    <w:p w14:paraId="619A1CFB" w14:textId="77777777" w:rsidR="00027A80" w:rsidRPr="00826850" w:rsidRDefault="00027A80" w:rsidP="00027A80">
      <w:pPr>
        <w:pStyle w:val="Heading1"/>
        <w:numPr>
          <w:ilvl w:val="0"/>
          <w:numId w:val="0"/>
        </w:numPr>
        <w:ind w:left="432" w:hanging="432"/>
      </w:pPr>
      <w:bookmarkStart w:id="5" w:name="_Toc146459152"/>
      <w:r w:rsidRPr="00826850">
        <w:t>V.  SUBMITTING ORGANIZATIONS</w:t>
      </w:r>
      <w:bookmarkEnd w:id="5"/>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ListParagraph"/>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ListParagraph"/>
        <w:numPr>
          <w:ilvl w:val="0"/>
          <w:numId w:val="7"/>
        </w:numPr>
        <w:ind w:leftChars="0"/>
      </w:pPr>
      <w:r w:rsidRPr="00826850">
        <w:t>Pusan National University</w:t>
      </w:r>
    </w:p>
    <w:p w14:paraId="678CCA4F" w14:textId="77777777" w:rsidR="00027A80" w:rsidRPr="00826850" w:rsidRDefault="00027A80" w:rsidP="00601140">
      <w:pPr>
        <w:pStyle w:val="ListParagraph"/>
        <w:numPr>
          <w:ilvl w:val="0"/>
          <w:numId w:val="7"/>
        </w:numPr>
        <w:ind w:leftChars="0"/>
        <w:rPr>
          <w:rFonts w:eastAsiaTheme="minorEastAsia"/>
        </w:rPr>
      </w:pPr>
      <w:r w:rsidRPr="00826850">
        <w:t>Ordnance Survey</w:t>
      </w:r>
    </w:p>
    <w:p w14:paraId="1F3A2F76" w14:textId="77777777" w:rsidR="00027A80" w:rsidRPr="00826850" w:rsidRDefault="00027A80" w:rsidP="00601140">
      <w:pPr>
        <w:pStyle w:val="ListParagraph"/>
        <w:numPr>
          <w:ilvl w:val="0"/>
          <w:numId w:val="7"/>
        </w:numPr>
        <w:ind w:leftChars="0"/>
        <w:rPr>
          <w:rFonts w:eastAsiaTheme="minorEastAsia"/>
        </w:rPr>
      </w:pPr>
      <w:r w:rsidRPr="00826850">
        <w:t>University of Seoul</w:t>
      </w:r>
    </w:p>
    <w:p w14:paraId="163B97E3" w14:textId="77777777" w:rsidR="00027A80" w:rsidRPr="00826850" w:rsidRDefault="00027A80" w:rsidP="00601140">
      <w:pPr>
        <w:pStyle w:val="ListParagraph"/>
        <w:numPr>
          <w:ilvl w:val="0"/>
          <w:numId w:val="7"/>
        </w:numPr>
        <w:ind w:leftChars="0"/>
      </w:pPr>
      <w:r w:rsidRPr="00826850">
        <w:t>All4Land</w:t>
      </w:r>
    </w:p>
    <w:p w14:paraId="073EA706" w14:textId="77777777" w:rsidR="00027A80" w:rsidRPr="00826850" w:rsidRDefault="00027A80" w:rsidP="00601140">
      <w:pPr>
        <w:pStyle w:val="ListParagraph"/>
        <w:numPr>
          <w:ilvl w:val="0"/>
          <w:numId w:val="7"/>
        </w:numPr>
        <w:ind w:leftChars="0"/>
      </w:pPr>
      <w:r w:rsidRPr="00826850">
        <w:t>Delft University of Technology</w:t>
      </w:r>
    </w:p>
    <w:p w14:paraId="099A5691" w14:textId="77777777" w:rsidR="00027A80" w:rsidRPr="00826850" w:rsidRDefault="00027A80" w:rsidP="00027A80"/>
    <w:p w14:paraId="00F7B3CC" w14:textId="77777777" w:rsidR="00027A80" w:rsidRPr="00826850" w:rsidRDefault="00027A80" w:rsidP="00027A80">
      <w:r w:rsidRPr="00826850">
        <w:t xml:space="preserve">The initial concepts have been developed with the support of </w:t>
      </w:r>
    </w:p>
    <w:p w14:paraId="39B958A6" w14:textId="77777777" w:rsidR="00027A80" w:rsidRPr="00826850" w:rsidRDefault="00027A80" w:rsidP="00601140">
      <w:pPr>
        <w:pStyle w:val="ListParagraph"/>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ListParagraph"/>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Heading1"/>
        <w:numPr>
          <w:ilvl w:val="0"/>
          <w:numId w:val="0"/>
        </w:numPr>
        <w:ind w:left="432" w:hanging="432"/>
      </w:pPr>
      <w:bookmarkStart w:id="6" w:name="_Toc146459153"/>
      <w:r w:rsidRPr="00826850">
        <w:t>VI.  SUBMISSION CONTACT POINTS</w:t>
      </w:r>
      <w:bookmarkEnd w:id="6"/>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857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1803"/>
        <w:gridCol w:w="1803"/>
        <w:gridCol w:w="4965"/>
      </w:tblGrid>
      <w:tr w:rsidR="00027A80" w:rsidRPr="00826850" w14:paraId="43782C0C" w14:textId="77777777" w:rsidTr="00D56A17">
        <w:tc>
          <w:tcPr>
            <w:tcW w:w="1803"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180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4965"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743E9336" w14:textId="77777777" w:rsidR="00027A80" w:rsidRPr="00826850" w:rsidRDefault="00027A80" w:rsidP="00D56A17">
            <w:r w:rsidRPr="00826850">
              <w:t>Sisi Zlatanova</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1FA26A11" w14:textId="77777777" w:rsidR="00027A80" w:rsidRPr="00826850" w:rsidRDefault="00027A80" w:rsidP="00D56A17">
            <w:r w:rsidRPr="00826850">
              <w:t xml:space="preserve">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34CBD3EF" w14:textId="77777777" w:rsidR="00027A80" w:rsidRPr="00826850" w:rsidRDefault="00027A80" w:rsidP="00D56A17">
            <w:proofErr w:type="spellStart"/>
            <w:proofErr w:type="gramStart"/>
            <w:r w:rsidRPr="00826850">
              <w:t>s.zlatanova</w:t>
            </w:r>
            <w:proofErr w:type="spellEnd"/>
            <w:proofErr w:type="gramEnd"/>
            <w:r w:rsidRPr="00826850">
              <w:t xml:space="preserve"> at unsw.edu.au</w:t>
            </w:r>
          </w:p>
          <w:p w14:paraId="0A8E55CA" w14:textId="77777777" w:rsidR="00027A80" w:rsidRPr="00826850" w:rsidRDefault="00027A80" w:rsidP="00D56A17"/>
        </w:tc>
      </w:tr>
      <w:tr w:rsidR="00027A80" w:rsidRPr="00826850" w14:paraId="2CDA6A58"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5C82EF38" w14:textId="77777777" w:rsidR="00027A80" w:rsidRPr="00826850" w:rsidRDefault="00027A80" w:rsidP="00D56A17">
            <w:r w:rsidRPr="00826850">
              <w:t xml:space="preserve">The 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262012D5" w14:textId="77777777" w:rsidR="00027A80" w:rsidRPr="00826850" w:rsidRDefault="00027A80" w:rsidP="00D56A17">
            <w:proofErr w:type="spellStart"/>
            <w:proofErr w:type="gramStart"/>
            <w:r w:rsidRPr="00EB2981">
              <w:t>diakite.abdoulaye</w:t>
            </w:r>
            <w:proofErr w:type="spellEnd"/>
            <w:proofErr w:type="gramEnd"/>
            <w:r>
              <w:t xml:space="preserve"> at </w:t>
            </w:r>
            <w:r w:rsidRPr="00EB2981">
              <w:t>gmail.com</w:t>
            </w:r>
          </w:p>
        </w:tc>
      </w:tr>
      <w:tr w:rsidR="00027A80" w:rsidRPr="00826850" w14:paraId="0B662176"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t>Jeremy Morley</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proofErr w:type="spellStart"/>
            <w:r w:rsidRPr="00826850">
              <w:t>Jeremy.Morley</w:t>
            </w:r>
            <w:proofErr w:type="spellEnd"/>
            <w:r w:rsidRPr="00826850">
              <w:t xml:space="preserve"> at os.uk</w:t>
            </w:r>
          </w:p>
        </w:tc>
      </w:tr>
    </w:tbl>
    <w:p w14:paraId="681E693B" w14:textId="77777777" w:rsidR="00027A80" w:rsidRPr="00826850" w:rsidRDefault="00027A80" w:rsidP="00027A80"/>
    <w:p w14:paraId="06DF15D2" w14:textId="77777777" w:rsidR="009A7B37" w:rsidRDefault="009A7B37">
      <w:pPr>
        <w:pStyle w:val="Heading1"/>
      </w:pPr>
      <w:bookmarkStart w:id="7" w:name="_Toc146459154"/>
      <w:r>
        <w:lastRenderedPageBreak/>
        <w:t>Scope</w:t>
      </w:r>
      <w:bookmarkEnd w:id="7"/>
    </w:p>
    <w:p w14:paraId="4DEFBE00" w14:textId="77777777" w:rsidR="00027A80" w:rsidRPr="00826850" w:rsidRDefault="00027A80" w:rsidP="00027A80">
      <w:proofErr w:type="spellStart"/>
      <w:r w:rsidRPr="00826850">
        <w:t>IndoorGML</w:t>
      </w:r>
      <w:proofErr w:type="spellEnd"/>
      <w:r w:rsidRPr="00826850">
        <w:t xml:space="preserve"> is an OGC</w:t>
      </w:r>
      <w:r w:rsidRPr="00826850">
        <w:rPr>
          <w:b/>
          <w:vertAlign w:val="superscript"/>
        </w:rPr>
        <w:t>®</w:t>
      </w:r>
      <w:r w:rsidRPr="00826850">
        <w:t xml:space="preserve"> standard for the representation and exchange of indoor navigation network models. </w:t>
      </w:r>
      <w:proofErr w:type="spellStart"/>
      <w:r w:rsidRPr="00826850">
        <w:t>IndoorGML</w:t>
      </w:r>
      <w:proofErr w:type="spellEnd"/>
      <w:r w:rsidRPr="00826850">
        <w:t xml:space="preserve"> is a UML conceptual schema and implementation schema of the Geography Markup Language version 3.2.1</w:t>
      </w:r>
      <w:r>
        <w:t>.</w:t>
      </w:r>
    </w:p>
    <w:p w14:paraId="0158EBFB" w14:textId="77777777" w:rsidR="00027A80" w:rsidRPr="00826850" w:rsidRDefault="00027A80" w:rsidP="00027A80">
      <w:r w:rsidRPr="00826850">
        <w:t xml:space="preserve">This version of </w:t>
      </w:r>
      <w:proofErr w:type="spellStart"/>
      <w:r w:rsidRPr="00826850">
        <w:t>IndoorGML</w:t>
      </w:r>
      <w:proofErr w:type="spellEnd"/>
      <w:r w:rsidRPr="00826850">
        <w:t xml:space="preserve"> establishes a common schema for indoor navigation applications. It models topology and semantics of indoor spaces, which are needed for the components of navigation networks. </w:t>
      </w:r>
      <w:proofErr w:type="spellStart"/>
      <w:r w:rsidRPr="00826850">
        <w:t>IndoorGML</w:t>
      </w:r>
      <w:proofErr w:type="spellEnd"/>
      <w:r w:rsidRPr="00826850">
        <w:t xml:space="preserve"> contains a minimum set of generic, unified modelling concepts for indoor environments as follows: </w:t>
      </w:r>
    </w:p>
    <w:p w14:paraId="4B61B7D3" w14:textId="77777777" w:rsidR="00027A80" w:rsidRPr="00826850" w:rsidRDefault="00027A80" w:rsidP="00601140">
      <w:pPr>
        <w:pStyle w:val="ListParagraph"/>
        <w:numPr>
          <w:ilvl w:val="0"/>
          <w:numId w:val="9"/>
        </w:numPr>
        <w:ind w:leftChars="0"/>
        <w:jc w:val="left"/>
      </w:pPr>
      <w:r w:rsidRPr="00826850">
        <w:t>Spaces and space subdivision contexts;</w:t>
      </w:r>
    </w:p>
    <w:p w14:paraId="7ED609F8" w14:textId="77777777" w:rsidR="00027A80" w:rsidRPr="00826850" w:rsidRDefault="00027A80" w:rsidP="00601140">
      <w:pPr>
        <w:pStyle w:val="ListParagraph"/>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ListParagraph"/>
        <w:numPr>
          <w:ilvl w:val="0"/>
          <w:numId w:val="9"/>
        </w:numPr>
        <w:ind w:leftChars="0"/>
        <w:jc w:val="left"/>
      </w:pPr>
      <w:r w:rsidRPr="00826850">
        <w:t>Types of connectivity between spaces;</w:t>
      </w:r>
    </w:p>
    <w:p w14:paraId="3DD2A44A" w14:textId="77777777" w:rsidR="00027A80" w:rsidRPr="00826850" w:rsidRDefault="00027A80" w:rsidP="00601140">
      <w:pPr>
        <w:pStyle w:val="ListParagraph"/>
        <w:numPr>
          <w:ilvl w:val="0"/>
          <w:numId w:val="9"/>
        </w:numPr>
        <w:ind w:leftChars="0"/>
        <w:jc w:val="left"/>
      </w:pPr>
      <w:r w:rsidRPr="00826850">
        <w:t>Navigation networks (logical and metric) and their relationships.</w:t>
      </w:r>
    </w:p>
    <w:p w14:paraId="4CB31C31" w14:textId="77777777" w:rsidR="009A7B37" w:rsidRDefault="009A7B37">
      <w:pPr>
        <w:pStyle w:val="Heading1"/>
      </w:pPr>
      <w:bookmarkStart w:id="8" w:name="_Toc146459155"/>
      <w:r>
        <w:t>Conformance</w:t>
      </w:r>
      <w:bookmarkEnd w:id="8"/>
    </w:p>
    <w:p w14:paraId="76C52B56" w14:textId="77777777" w:rsidR="00027A80" w:rsidRPr="00826850" w:rsidRDefault="00027A80" w:rsidP="00027A80">
      <w:r w:rsidRPr="00826850">
        <w:t>Conformance targets of this OGC</w:t>
      </w:r>
      <w:r w:rsidRPr="00826850">
        <w:rPr>
          <w:vertAlign w:val="superscript"/>
        </w:rPr>
        <w:t>®</w:t>
      </w:r>
      <w:r w:rsidRPr="00826850">
        <w:t xml:space="preserve"> Standard are </w:t>
      </w:r>
      <w:proofErr w:type="spellStart"/>
      <w:r w:rsidRPr="00826850">
        <w:t>IndoorGML</w:t>
      </w:r>
      <w:proofErr w:type="spellEnd"/>
      <w:r w:rsidRPr="00826850">
        <w:t xml:space="preserve"> instance documents. Conformance with this standard shall be checked whether </w:t>
      </w:r>
      <w:proofErr w:type="spellStart"/>
      <w:r w:rsidRPr="00826850">
        <w:t>IndoorGML</w:t>
      </w:r>
      <w:proofErr w:type="spellEnd"/>
      <w:r w:rsidRPr="00826850">
        <w:t xml:space="preserve"> instance documents achieve the criteria as defined in clause 7 to 9.</w:t>
      </w:r>
    </w:p>
    <w:p w14:paraId="051C72B7" w14:textId="77777777" w:rsidR="00027A80" w:rsidRPr="00826850" w:rsidRDefault="00027A80" w:rsidP="00027A80">
      <w:r w:rsidRPr="00826850">
        <w:t xml:space="preserve">In order to conform to </w:t>
      </w:r>
      <w:proofErr w:type="spellStart"/>
      <w:r w:rsidRPr="00826850">
        <w:t>IndoorGML</w:t>
      </w:r>
      <w:proofErr w:type="spellEnd"/>
      <w:r w:rsidRPr="00826850">
        <w:t>, and schema document should:</w:t>
      </w:r>
    </w:p>
    <w:p w14:paraId="2F697C52" w14:textId="77777777" w:rsidR="00027A80" w:rsidRPr="00826850" w:rsidRDefault="00027A80" w:rsidP="00027A80">
      <w:r w:rsidRPr="00826850">
        <w:t>a) conform to the rules, specifications, and requirements in clauses 7 to 9; and</w:t>
      </w:r>
    </w:p>
    <w:p w14:paraId="7CD32536" w14:textId="77777777" w:rsidR="00027A80" w:rsidRPr="00826850" w:rsidRDefault="00027A80" w:rsidP="00027A80">
      <w:r w:rsidRPr="00826850">
        <w:t>b) pass all relevant test cases of the abstract test suite given in Annex A.</w:t>
      </w:r>
    </w:p>
    <w:p w14:paraId="4B477723" w14:textId="77777777" w:rsidR="00027A80" w:rsidRPr="00826850" w:rsidRDefault="00027A80" w:rsidP="00027A80">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Heading1"/>
      </w:pPr>
      <w:bookmarkStart w:id="9" w:name="_Toc146459156"/>
      <w:r>
        <w:t>References</w:t>
      </w:r>
      <w:bookmarkEnd w:id="9"/>
    </w:p>
    <w:p w14:paraId="3058148E" w14:textId="77777777" w:rsidR="009A7B37" w:rsidRDefault="009A7B37">
      <w:pPr>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48916F6A" w14:textId="77777777" w:rsidR="00027A80" w:rsidRPr="00826850" w:rsidRDefault="00027A80" w:rsidP="00027A80">
      <w:r w:rsidRPr="00826850">
        <w:t>ISO: ISO 8601:2004, Data elements and interchange formats – Information interchange – Representation of dates and times, 2004. ISO (2004).</w:t>
      </w:r>
    </w:p>
    <w:p w14:paraId="0E6C1725" w14:textId="77777777" w:rsidR="00027A80" w:rsidRPr="00826850" w:rsidRDefault="00027A80" w:rsidP="00027A80">
      <w:r w:rsidRPr="00826850">
        <w:t>ISO/TS: ISO/TS 19103:2005, Geographic Information – Conceptual Schema Language, 2005. ISO and TS (2005).</w:t>
      </w:r>
    </w:p>
    <w:p w14:paraId="63C08D8D" w14:textId="77777777" w:rsidR="00027A80" w:rsidRPr="00826850" w:rsidRDefault="00027A80" w:rsidP="00027A80">
      <w:r w:rsidRPr="00826850">
        <w:lastRenderedPageBreak/>
        <w:t>ISO: ISO 19105:2000, Geographic information – Conformance and testing, 2000. ISO (2000).</w:t>
      </w:r>
    </w:p>
    <w:p w14:paraId="6D035361" w14:textId="77777777" w:rsidR="00027A80" w:rsidRPr="00826850" w:rsidRDefault="00027A80" w:rsidP="00027A80">
      <w:r w:rsidRPr="00826850">
        <w:t>ISO: ISO 19107:2003, Geographic Information – Spatial Schema, 2003. ISO (2003).</w:t>
      </w:r>
    </w:p>
    <w:p w14:paraId="33A2A56D" w14:textId="77777777" w:rsidR="00027A80" w:rsidRPr="00826850" w:rsidRDefault="00027A80" w:rsidP="00027A80">
      <w:r w:rsidRPr="00826850">
        <w:t>ISO: ISO 19109:2005, Geographic Information – Rules for Application Schemas, 2005. ISO (2005).</w:t>
      </w:r>
    </w:p>
    <w:p w14:paraId="01B123BD" w14:textId="77777777" w:rsidR="00027A80" w:rsidRPr="00826850" w:rsidRDefault="00027A80" w:rsidP="00027A80">
      <w:r w:rsidRPr="00826850">
        <w:t>ISO: ISO 19111:2003, Geographic information – Spatial referencing by coordinates, 2003. ISO (2003).</w:t>
      </w:r>
    </w:p>
    <w:p w14:paraId="03B4B4AC" w14:textId="77777777" w:rsidR="00027A80" w:rsidRPr="00826850" w:rsidRDefault="00027A80" w:rsidP="00027A80">
      <w:r w:rsidRPr="00826850">
        <w:t>ISO: ISO 19115-1:2014, Geographic Information – Metadata – Part 1: Fundamentals, 2014. ISO (2014).</w:t>
      </w:r>
    </w:p>
    <w:p w14:paraId="4683E801" w14:textId="77777777" w:rsidR="00027A80" w:rsidRPr="00826850" w:rsidRDefault="00027A80" w:rsidP="00027A80">
      <w:r w:rsidRPr="00826850">
        <w:t>ISO/TS: ISO/TS 19139:2007, Geographic Information – Metadata – XML schema implementation, 2007. ISO and TS (2007).</w:t>
      </w:r>
    </w:p>
    <w:p w14:paraId="4D683DB4" w14:textId="77777777" w:rsidR="00027A80" w:rsidRPr="00826850" w:rsidRDefault="00027A80" w:rsidP="00027A80">
      <w:r w:rsidRPr="00826850">
        <w:t xml:space="preserve">OGC 08-126, OGC® Abstract Specification Topic 5, The </w:t>
      </w:r>
      <w:proofErr w:type="spellStart"/>
      <w:r w:rsidRPr="00826850">
        <w:t>OpenGIS</w:t>
      </w:r>
      <w:proofErr w:type="spellEnd"/>
      <w:r w:rsidRPr="00826850">
        <w:t xml:space="preserve"> Feature, 2009</w:t>
      </w:r>
    </w:p>
    <w:p w14:paraId="3313FAA8" w14:textId="77777777" w:rsidR="00027A80" w:rsidRPr="00826850" w:rsidRDefault="00027A80" w:rsidP="00027A80">
      <w:r w:rsidRPr="00826850">
        <w:t>OGC 99-108r2, OGC® Abstract Specification Topic 8, Relations between Features, 1999</w:t>
      </w:r>
    </w:p>
    <w:p w14:paraId="2083D7D3" w14:textId="77777777" w:rsidR="00027A80" w:rsidRPr="00826850" w:rsidRDefault="00027A80" w:rsidP="00027A80">
      <w:r w:rsidRPr="00826850">
        <w:t>OGC 99-110, OGC® Abstract Specification Topic 10, Feature Collections, 1999</w:t>
      </w:r>
    </w:p>
    <w:p w14:paraId="7CFB767E" w14:textId="77777777" w:rsidR="00027A80" w:rsidRPr="00826850" w:rsidRDefault="00027A80" w:rsidP="00027A80">
      <w:r w:rsidRPr="00826850">
        <w:t>OGC 07-036, OGC® Geography Markup Language Implementation Specification, Version 3.2.1, 2007</w:t>
      </w:r>
    </w:p>
    <w:p w14:paraId="6E8E8131" w14:textId="77777777" w:rsidR="009A7B37" w:rsidRDefault="009A7B37">
      <w:pPr>
        <w:pStyle w:val="Heading1"/>
      </w:pPr>
      <w:bookmarkStart w:id="10" w:name="_Toc146459157"/>
      <w:r>
        <w:t>Terms and Definitions</w:t>
      </w:r>
      <w:bookmarkEnd w:id="10"/>
    </w:p>
    <w:p w14:paraId="6BFF1DFF" w14:textId="1FB91FBB" w:rsidR="009A7B37" w:rsidRDefault="00107D02">
      <w:r w:rsidRPr="00107D02">
        <w:t>This document used the terms defined in</w:t>
      </w:r>
      <w:r>
        <w:t xml:space="preserve"> </w:t>
      </w:r>
      <w:r w:rsidRPr="00107D02">
        <w:t>Policy Directive 49</w:t>
      </w:r>
      <w:r>
        <w:rPr>
          <w:rStyle w:val="FootnoteReference"/>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Heading2"/>
        <w:numPr>
          <w:ilvl w:val="1"/>
          <w:numId w:val="11"/>
        </w:numPr>
      </w:pPr>
      <w:bookmarkStart w:id="11" w:name="_Toc146459158"/>
      <w:r w:rsidRPr="00826850">
        <w:t>Indoor Space</w:t>
      </w:r>
      <w:bookmarkEnd w:id="11"/>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12" w:name="_Toc146459159"/>
      <w:r w:rsidRPr="00826850">
        <w:rPr>
          <w:szCs w:val="24"/>
        </w:rPr>
        <w:t>Cellular Space</w:t>
      </w:r>
      <w:bookmarkEnd w:id="12"/>
    </w:p>
    <w:p w14:paraId="68512A49" w14:textId="77777777"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sells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 xml:space="preserve">} </w:t>
      </w:r>
    </w:p>
    <w:p w14:paraId="0CD01BA6"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13" w:name="_Toc146459160"/>
      <w:r w:rsidRPr="00826850">
        <w:rPr>
          <w:szCs w:val="24"/>
        </w:rPr>
        <w:t>Graph</w:t>
      </w:r>
      <w:bookmarkEnd w:id="13"/>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14" w:name="_Toc146459161"/>
      <w:r w:rsidRPr="00826850">
        <w:rPr>
          <w:szCs w:val="24"/>
        </w:rPr>
        <w:lastRenderedPageBreak/>
        <w:t>Adjacency Graph</w:t>
      </w:r>
      <w:bookmarkEnd w:id="14"/>
    </w:p>
    <w:p w14:paraId="408942C3" w14:textId="77777777" w:rsidR="00027A80" w:rsidRPr="00826850" w:rsidRDefault="00027A80" w:rsidP="00027A80">
      <w:r w:rsidRPr="00826850">
        <w:t xml:space="preserve">A graph </w:t>
      </w:r>
      <w:r w:rsidRPr="00826850">
        <w:rPr>
          <w:i/>
          <w:iCs/>
        </w:rPr>
        <w:t>G</w:t>
      </w:r>
      <w:r w:rsidRPr="00826850">
        <w:rPr>
          <w:i/>
          <w:iCs/>
          <w:vertAlign w:val="subscript"/>
        </w:rPr>
        <w:t xml:space="preserve">adj </w:t>
      </w:r>
      <w:r w:rsidRPr="00826850">
        <w:t>(</w:t>
      </w:r>
      <w:r w:rsidRPr="00826850">
        <w:rPr>
          <w:i/>
        </w:rPr>
        <w:t>V</w:t>
      </w:r>
      <w:r w:rsidRPr="00826850">
        <w:t xml:space="preserve">, </w:t>
      </w:r>
      <w:proofErr w:type="spellStart"/>
      <w:r w:rsidRPr="00826850">
        <w:rPr>
          <w:i/>
        </w:rPr>
        <w:t>E</w:t>
      </w:r>
      <w:r w:rsidRPr="00826850">
        <w:rPr>
          <w:i/>
          <w:vertAlign w:val="subscript"/>
        </w:rPr>
        <w:t>adj</w:t>
      </w:r>
      <w:proofErr w:type="spellEnd"/>
      <w:r w:rsidRPr="00826850">
        <w:t xml:space="preserve">) where </w:t>
      </w:r>
      <w:r w:rsidRPr="00826850">
        <w:rPr>
          <w:i/>
        </w:rPr>
        <w:t>V</w:t>
      </w:r>
      <w:r w:rsidRPr="00826850">
        <w:t xml:space="preserve"> is a set of nodes representing cells and </w:t>
      </w:r>
      <w:proofErr w:type="spellStart"/>
      <w:r w:rsidRPr="00826850">
        <w:rPr>
          <w:i/>
        </w:rPr>
        <w:t>E</w:t>
      </w:r>
      <w:r w:rsidRPr="00826850">
        <w:rPr>
          <w:i/>
          <w:vertAlign w:val="subscript"/>
        </w:rPr>
        <w:t>adj</w:t>
      </w:r>
      <w:proofErr w:type="spellEnd"/>
      <w:r w:rsidRPr="00826850">
        <w:t xml:space="preserve"> is the set of edges indicating the adjacency relationship.</w:t>
      </w:r>
    </w:p>
    <w:p w14:paraId="6CD30914"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15" w:name="_Toc146459162"/>
      <w:r w:rsidRPr="00826850">
        <w:rPr>
          <w:szCs w:val="24"/>
        </w:rPr>
        <w:t>Connectivity Graph</w:t>
      </w:r>
      <w:bookmarkEnd w:id="15"/>
    </w:p>
    <w:p w14:paraId="77104716" w14:textId="77777777" w:rsidR="00027A80" w:rsidRPr="00826850" w:rsidRDefault="00027A80" w:rsidP="00027A80">
      <w:r w:rsidRPr="00826850">
        <w:t xml:space="preserve">A graph </w:t>
      </w:r>
      <w:proofErr w:type="spellStart"/>
      <w:proofErr w:type="gramStart"/>
      <w:r w:rsidRPr="00826850">
        <w:t>G</w:t>
      </w:r>
      <w:r w:rsidRPr="00826850">
        <w:rPr>
          <w:vertAlign w:val="subscript"/>
        </w:rPr>
        <w:t>con</w:t>
      </w:r>
      <w:proofErr w:type="spellEnd"/>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16" w:name="_Toc146459163"/>
      <w:r w:rsidRPr="00826850">
        <w:rPr>
          <w:szCs w:val="24"/>
        </w:rPr>
        <w:t>Logical Network</w:t>
      </w:r>
      <w:bookmarkEnd w:id="16"/>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17" w:name="_Toc146459164"/>
      <w:r w:rsidRPr="00826850">
        <w:rPr>
          <w:szCs w:val="24"/>
        </w:rPr>
        <w:t>Geometric Network</w:t>
      </w:r>
      <w:bookmarkEnd w:id="17"/>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18" w:name="_Toc146459165"/>
      <w:r w:rsidRPr="00826850">
        <w:rPr>
          <w:szCs w:val="24"/>
        </w:rPr>
        <w:t>Multi-Layered Space Model</w:t>
      </w:r>
      <w:bookmarkEnd w:id="18"/>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Heading1"/>
      </w:pPr>
      <w:bookmarkStart w:id="19" w:name="_Toc146459166"/>
      <w:r>
        <w:t>Conventions</w:t>
      </w:r>
      <w:bookmarkEnd w:id="19"/>
    </w:p>
    <w:p w14:paraId="46F6EACE" w14:textId="77777777" w:rsidR="00D56A17" w:rsidRPr="00826850" w:rsidRDefault="00D56A17" w:rsidP="00D56A17">
      <w:r w:rsidRPr="00826850">
        <w:rPr>
          <w:b/>
        </w:rPr>
        <w:t>5.1.  Symbols (and abbreviated terms)</w:t>
      </w:r>
    </w:p>
    <w:p w14:paraId="099AC3F8" w14:textId="45B2CE2F" w:rsidR="00D56A17" w:rsidRDefault="00D56A17" w:rsidP="00D56A17">
      <w:r w:rsidRPr="00826850">
        <w:t>The following symbols and abbreviated are used in this standard.</w:t>
      </w:r>
    </w:p>
    <w:p w14:paraId="779CCB65" w14:textId="77777777" w:rsidR="00D56A17" w:rsidRDefault="00D56A17">
      <w:pPr>
        <w:spacing w:after="0"/>
      </w:pPr>
      <w:r>
        <w:br w:type="page"/>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D56A17">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D56A17">
            <w:pPr>
              <w:spacing w:after="120"/>
            </w:pPr>
            <w:r w:rsidRPr="00826850">
              <w:rPr>
                <w:b/>
              </w:rPr>
              <w:lastRenderedPageBreak/>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D56A17">
            <w:pPr>
              <w:spacing w:after="120"/>
            </w:pPr>
            <w:r w:rsidRPr="00826850">
              <w:rPr>
                <w:b/>
              </w:rPr>
              <w:t>Word or Phrase</w:t>
            </w:r>
          </w:p>
        </w:tc>
      </w:tr>
      <w:tr w:rsidR="00D56A17" w:rsidRPr="00826850" w14:paraId="498CC62A" w14:textId="77777777" w:rsidTr="00D56A17">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D56A17">
            <w:pPr>
              <w:spacing w:after="12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D56A17">
            <w:pPr>
              <w:spacing w:after="120"/>
            </w:pPr>
            <w:r w:rsidRPr="00826850">
              <w:t>Building Information Modeling</w:t>
            </w:r>
          </w:p>
        </w:tc>
      </w:tr>
      <w:tr w:rsidR="00D56A17" w:rsidRPr="00826850" w14:paraId="2EC91578"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D56A17">
            <w:pPr>
              <w:spacing w:after="120"/>
            </w:pPr>
            <w:r w:rsidRPr="00826850">
              <w:t>CityGML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D56A17">
            <w:pPr>
              <w:spacing w:after="120"/>
            </w:pPr>
            <w:r w:rsidRPr="00826850">
              <w:t>City Geographic Markup Language</w:t>
            </w:r>
          </w:p>
        </w:tc>
      </w:tr>
      <w:tr w:rsidR="00D56A17" w:rsidRPr="00826850" w14:paraId="4A2F90E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D56A17">
            <w:pPr>
              <w:spacing w:after="12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D56A17">
            <w:pPr>
              <w:spacing w:after="120"/>
            </w:pPr>
            <w:r w:rsidRPr="00826850">
              <w:t>Global Positioning Systems</w:t>
            </w:r>
          </w:p>
        </w:tc>
      </w:tr>
      <w:tr w:rsidR="00D56A17" w:rsidRPr="00826850" w14:paraId="3FEA93E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D56A17">
            <w:pPr>
              <w:spacing w:after="12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D56A17">
            <w:pPr>
              <w:spacing w:after="120"/>
            </w:pPr>
            <w:r w:rsidRPr="00826850">
              <w:t>Coordinate Reference System</w:t>
            </w:r>
          </w:p>
        </w:tc>
      </w:tr>
      <w:tr w:rsidR="00D56A17" w:rsidRPr="00826850" w14:paraId="789C1519"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D56A17">
            <w:pPr>
              <w:spacing w:after="12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D56A17">
            <w:pPr>
              <w:spacing w:after="120"/>
            </w:pPr>
            <w:r w:rsidRPr="00826850">
              <w:t>Geographic Markup Language</w:t>
            </w:r>
          </w:p>
        </w:tc>
      </w:tr>
      <w:tr w:rsidR="00D56A17" w:rsidRPr="00826850" w14:paraId="02ACB4C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D56A17">
            <w:pPr>
              <w:spacing w:after="120"/>
            </w:pPr>
            <w:proofErr w:type="spellStart"/>
            <w:r w:rsidRPr="00826850">
              <w:t>IndoorGML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D56A17">
            <w:pPr>
              <w:spacing w:after="120"/>
            </w:pPr>
            <w:r w:rsidRPr="00826850">
              <w:t>Indoor Geographic Markup Language</w:t>
            </w:r>
          </w:p>
        </w:tc>
      </w:tr>
      <w:tr w:rsidR="00D56A17" w:rsidRPr="00826850" w14:paraId="37DB7CF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D56A17">
            <w:pPr>
              <w:spacing w:after="12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D56A17">
            <w:pPr>
              <w:spacing w:after="120"/>
            </w:pPr>
            <w:r w:rsidRPr="00826850">
              <w:t>Industry Foundation Classes</w:t>
            </w:r>
          </w:p>
        </w:tc>
      </w:tr>
      <w:tr w:rsidR="00D56A17" w:rsidRPr="00826850" w14:paraId="3EF315F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D56A17">
            <w:pPr>
              <w:spacing w:after="120"/>
            </w:pPr>
            <w:r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D56A17">
            <w:pPr>
              <w:spacing w:after="120"/>
            </w:pPr>
            <w:r w:rsidRPr="00826850">
              <w:t>International Organization for Standardization</w:t>
            </w:r>
          </w:p>
        </w:tc>
      </w:tr>
      <w:tr w:rsidR="00D56A17" w:rsidRPr="00826850" w14:paraId="2A70BC8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D56A17">
            <w:pPr>
              <w:spacing w:after="12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D56A17">
            <w:pPr>
              <w:spacing w:after="120"/>
            </w:pPr>
            <w:r w:rsidRPr="00826850">
              <w:t>Keyhole Markup Language</w:t>
            </w:r>
          </w:p>
        </w:tc>
      </w:tr>
      <w:tr w:rsidR="00D56A17" w:rsidRPr="00826850" w14:paraId="2890EBF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D56A17">
            <w:pPr>
              <w:spacing w:after="12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D56A17">
            <w:pPr>
              <w:spacing w:after="120"/>
            </w:pPr>
            <w:r w:rsidRPr="00826850">
              <w:t>Level of Detail</w:t>
            </w:r>
          </w:p>
        </w:tc>
      </w:tr>
      <w:tr w:rsidR="00D56A17" w:rsidRPr="00826850" w14:paraId="4A29A26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D56A17">
            <w:pPr>
              <w:spacing w:after="12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D56A17">
            <w:pPr>
              <w:spacing w:after="120"/>
            </w:pPr>
            <w:r w:rsidRPr="00826850">
              <w:t>Multi-Layered Space Model</w:t>
            </w:r>
          </w:p>
        </w:tc>
      </w:tr>
      <w:tr w:rsidR="00D56A17" w:rsidRPr="00826850" w14:paraId="2408C07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D56A17">
            <w:pPr>
              <w:spacing w:after="12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D56A17">
            <w:pPr>
              <w:spacing w:after="120"/>
            </w:pPr>
            <w:r w:rsidRPr="00826850">
              <w:t>Open Geospatial Consortium</w:t>
            </w:r>
          </w:p>
        </w:tc>
      </w:tr>
      <w:tr w:rsidR="00D56A17" w:rsidRPr="00826850" w14:paraId="515BA6C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D56A17">
            <w:pPr>
              <w:spacing w:after="12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D56A17">
            <w:pPr>
              <w:spacing w:after="120"/>
            </w:pPr>
            <w:r w:rsidRPr="00826850">
              <w:t xml:space="preserve">Radio Frequency </w:t>
            </w:r>
            <w:proofErr w:type="spellStart"/>
            <w:r w:rsidRPr="00826850">
              <w:t>IDentifier</w:t>
            </w:r>
            <w:proofErr w:type="spellEnd"/>
          </w:p>
        </w:tc>
      </w:tr>
      <w:tr w:rsidR="00D56A17" w:rsidRPr="00826850" w14:paraId="2802ABC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D56A17">
            <w:pPr>
              <w:spacing w:after="12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D56A17">
            <w:pPr>
              <w:spacing w:after="120"/>
            </w:pPr>
            <w:r w:rsidRPr="00826850">
              <w:t>Unified Modeling Language</w:t>
            </w:r>
          </w:p>
        </w:tc>
      </w:tr>
      <w:tr w:rsidR="00D56A17" w:rsidRPr="00826850" w14:paraId="2ECDA17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D56A17">
            <w:pPr>
              <w:spacing w:after="12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D56A17">
            <w:pPr>
              <w:spacing w:after="120"/>
            </w:pPr>
            <w:proofErr w:type="spellStart"/>
            <w:r w:rsidRPr="00826850">
              <w:t>eXtended</w:t>
            </w:r>
            <w:proofErr w:type="spellEnd"/>
            <w:r w:rsidRPr="00826850">
              <w:t xml:space="preserve"> Markup Language</w:t>
            </w:r>
          </w:p>
        </w:tc>
      </w:tr>
      <w:tr w:rsidR="00D56A17" w:rsidRPr="00826850" w14:paraId="654C457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D56A17">
            <w:pPr>
              <w:spacing w:after="12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D56A17">
            <w:pPr>
              <w:spacing w:after="120"/>
            </w:pPr>
            <w:r w:rsidRPr="00826850">
              <w:t>One Dimensional</w:t>
            </w:r>
          </w:p>
        </w:tc>
      </w:tr>
      <w:tr w:rsidR="00D56A17" w:rsidRPr="00826850" w14:paraId="15CF071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D56A17">
            <w:pPr>
              <w:spacing w:after="12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D56A17">
            <w:pPr>
              <w:spacing w:after="120"/>
            </w:pPr>
            <w:r w:rsidRPr="00826850">
              <w:t>Two Dimensional</w:t>
            </w:r>
          </w:p>
        </w:tc>
      </w:tr>
      <w:tr w:rsidR="00D56A17" w:rsidRPr="00826850" w14:paraId="0B32318E" w14:textId="77777777" w:rsidTr="00D56A17">
        <w:trPr>
          <w:trHeight w:val="72"/>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D56A17">
            <w:pPr>
              <w:spacing w:after="12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D56A17">
            <w:pPr>
              <w:spacing w:after="120"/>
            </w:pPr>
            <w:r w:rsidRPr="00826850">
              <w:t>Three Dimensional</w:t>
            </w:r>
          </w:p>
        </w:tc>
      </w:tr>
    </w:tbl>
    <w:p w14:paraId="1FA3C2BE" w14:textId="77777777" w:rsidR="00D56A17" w:rsidRPr="00D56A17" w:rsidRDefault="00D56A17" w:rsidP="00D56A17">
      <w:pPr>
        <w:pStyle w:val="Heading2"/>
        <w:numPr>
          <w:ilvl w:val="1"/>
          <w:numId w:val="0"/>
        </w:numPr>
        <w:rPr>
          <w:szCs w:val="24"/>
        </w:rPr>
      </w:pPr>
      <w:bookmarkStart w:id="20" w:name="_Toc146459167"/>
      <w:r w:rsidRPr="00D56A17">
        <w:rPr>
          <w:rFonts w:eastAsia="Times New Roman"/>
          <w:szCs w:val="24"/>
        </w:rPr>
        <w:lastRenderedPageBreak/>
        <w:t>5.2.  UML Notation</w:t>
      </w:r>
      <w:bookmarkEnd w:id="20"/>
    </w:p>
    <w:p w14:paraId="6872C8AA" w14:textId="77777777" w:rsidR="00D56A17" w:rsidRPr="00826850" w:rsidRDefault="00D56A17" w:rsidP="00D56A17">
      <w:pPr>
        <w:keepNext/>
      </w:pPr>
      <w:r w:rsidRPr="00826850">
        <w:t>The diagrams that appear in this standard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6AD9CE37" w:rsidR="00D56A17" w:rsidRPr="00826850" w:rsidRDefault="00D56A17" w:rsidP="00D56A17">
      <w:pPr>
        <w:pStyle w:val="Caption"/>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77777777" w:rsidR="00D56A17" w:rsidRPr="00826850" w:rsidRDefault="00D56A17" w:rsidP="00D56A17">
      <w:r w:rsidRPr="00826850">
        <w:t>In this standard, the following three stereotypes of UML classes are used.</w:t>
      </w:r>
    </w:p>
    <w:p w14:paraId="656B5D75" w14:textId="77777777" w:rsidR="00D56A17" w:rsidRPr="00826850" w:rsidRDefault="00D56A17" w:rsidP="00601140">
      <w:pPr>
        <w:pStyle w:val="ListParagraph"/>
        <w:numPr>
          <w:ilvl w:val="0"/>
          <w:numId w:val="13"/>
        </w:numPr>
        <w:ind w:leftChars="0"/>
        <w:rPr>
          <w:rFonts w:eastAsiaTheme="minorEastAsia"/>
        </w:rPr>
      </w:pPr>
      <w:r w:rsidRPr="00826850">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ListParagraph"/>
        <w:numPr>
          <w:ilvl w:val="0"/>
          <w:numId w:val="13"/>
        </w:numPr>
        <w:ind w:leftChars="0"/>
        <w:rPr>
          <w:rFonts w:eastAsiaTheme="minorEastAsia"/>
        </w:rPr>
      </w:pPr>
      <w:r w:rsidRPr="00826850">
        <w:t>&lt;&lt;</w:t>
      </w:r>
      <w:proofErr w:type="spellStart"/>
      <w:r w:rsidRPr="00826850">
        <w:t>DataType</w:t>
      </w:r>
      <w:proofErr w:type="spellEnd"/>
      <w:r w:rsidRPr="00826850">
        <w:t xml:space="preserve">&gt;&gt; A descriptor of a set of values that lack identity (independent existence and the possibility of side effects). A </w:t>
      </w:r>
      <w:proofErr w:type="spellStart"/>
      <w:r w:rsidRPr="00826850">
        <w:t>DataType</w:t>
      </w:r>
      <w:proofErr w:type="spellEnd"/>
      <w:r w:rsidRPr="00826850">
        <w:t xml:space="preserve"> is a class with no operations whose primary purpose is to hold the information.</w:t>
      </w:r>
    </w:p>
    <w:p w14:paraId="43C3912E" w14:textId="77777777" w:rsidR="00D56A17" w:rsidRPr="00826850" w:rsidRDefault="00D56A17" w:rsidP="00601140">
      <w:pPr>
        <w:pStyle w:val="ListParagraph"/>
        <w:numPr>
          <w:ilvl w:val="0"/>
          <w:numId w:val="13"/>
        </w:numPr>
        <w:ind w:leftChars="0"/>
        <w:rPr>
          <w:rFonts w:eastAsiaTheme="minorEastAsia"/>
        </w:rPr>
      </w:pPr>
      <w:r w:rsidRPr="00826850">
        <w:t>&lt;&lt;</w:t>
      </w:r>
      <w:proofErr w:type="spellStart"/>
      <w:r w:rsidRPr="00826850">
        <w:t>CodeList</w:t>
      </w:r>
      <w:proofErr w:type="spellEnd"/>
      <w:r w:rsidRPr="00826850">
        <w:t>&gt;&gt; is a flexible enumeration that uses string values for expressing a list of potential values.</w:t>
      </w:r>
    </w:p>
    <w:p w14:paraId="40A55AD7" w14:textId="77777777" w:rsidR="00D56A17" w:rsidRPr="00826850" w:rsidRDefault="00D56A17" w:rsidP="00D56A17">
      <w:r w:rsidRPr="00826850">
        <w:t>In this standard, the following standard data types are used:</w:t>
      </w:r>
    </w:p>
    <w:p w14:paraId="229ACEBC" w14:textId="77777777" w:rsidR="00D56A17" w:rsidRPr="00826850" w:rsidRDefault="00D56A17" w:rsidP="00601140">
      <w:pPr>
        <w:pStyle w:val="ListParagraph"/>
        <w:numPr>
          <w:ilvl w:val="0"/>
          <w:numId w:val="12"/>
        </w:numPr>
        <w:ind w:leftChars="0"/>
        <w:rPr>
          <w:rFonts w:eastAsiaTheme="minorEastAsia"/>
        </w:rPr>
      </w:pPr>
      <w:proofErr w:type="spellStart"/>
      <w:r w:rsidRPr="00826850">
        <w:t>CharacterString</w:t>
      </w:r>
      <w:proofErr w:type="spellEnd"/>
      <w:r w:rsidRPr="00826850">
        <w:t xml:space="preserve"> – A sequence of characters;</w:t>
      </w:r>
    </w:p>
    <w:p w14:paraId="27F9D9F7" w14:textId="77777777" w:rsidR="00D56A17" w:rsidRPr="00826850" w:rsidRDefault="00D56A17" w:rsidP="00601140">
      <w:pPr>
        <w:pStyle w:val="ListParagraph"/>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ListParagraph"/>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ListParagraph"/>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ListParagraph"/>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Heading2"/>
      </w:pPr>
      <w:bookmarkStart w:id="21" w:name="_Toc146459168"/>
      <w:r>
        <w:lastRenderedPageBreak/>
        <w:t>Identifiers</w:t>
      </w:r>
      <w:bookmarkEnd w:id="21"/>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http://www.opengis.net/spec/{standard}</w:t>
      </w:r>
      <w:proofErr w:type="gramStart"/>
      <w:r w:rsidRPr="00C411FD">
        <w:rPr>
          <w:rFonts w:ascii="Consolas" w:hAnsi="Consolas" w:cs="Consolas"/>
        </w:rPr>
        <w:t>/{</w:t>
      </w:r>
      <w:proofErr w:type="gramEnd"/>
      <w:r w:rsidRPr="00C411FD">
        <w:rPr>
          <w:rFonts w:ascii="Consolas" w:hAnsi="Consolas" w:cs="Consolas"/>
        </w:rPr>
        <w:t xml:space="preserve">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Heading1"/>
        <w:tabs>
          <w:tab w:val="left" w:pos="400"/>
          <w:tab w:val="left" w:pos="560"/>
        </w:tabs>
        <w:suppressAutoHyphens/>
        <w:spacing w:before="270" w:after="120" w:line="-270" w:lineRule="auto"/>
        <w:jc w:val="both"/>
        <w:rPr>
          <w:lang w:eastAsia="ko-KR"/>
        </w:rPr>
      </w:pPr>
      <w:bookmarkStart w:id="22" w:name="_Toc146459169"/>
      <w:r w:rsidRPr="00826850">
        <w:t>OVERVIEW</w:t>
      </w:r>
      <w:r w:rsidRPr="00826850">
        <w:rPr>
          <w:lang w:eastAsia="ko-KR"/>
        </w:rPr>
        <w:t xml:space="preserve"> OF INDOORGML</w:t>
      </w:r>
      <w:bookmarkEnd w:id="22"/>
      <w:r w:rsidRPr="00826850">
        <w:rPr>
          <w:lang w:eastAsia="ko-KR"/>
        </w:rPr>
        <w:t xml:space="preserve"> </w:t>
      </w:r>
    </w:p>
    <w:p w14:paraId="61370427" w14:textId="294A1C83"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has been designed to support applications developers in providing Location-based </w:t>
      </w:r>
      <w:r w:rsidRPr="00826850">
        <w:t xml:space="preserve">services applications. </w:t>
      </w:r>
      <w:r w:rsidRPr="00826850">
        <w:fldChar w:fldCharType="begin"/>
      </w:r>
      <w:r w:rsidRPr="00826850">
        <w:instrText xml:space="preserve"> REF _Ref80091684 \h  \* MERGEFORMAT </w:instrText>
      </w:r>
      <w:r w:rsidRPr="00826850">
        <w:fldChar w:fldCharType="separate"/>
      </w:r>
      <w:r w:rsidR="003D5F6D" w:rsidRPr="00826850">
        <w:t xml:space="preserve">Figure </w:t>
      </w:r>
      <w:r w:rsidR="003D5F6D">
        <w:t>2</w:t>
      </w:r>
      <w:r w:rsidRPr="00826850">
        <w:fldChar w:fldCharType="end"/>
      </w:r>
      <w:r w:rsidRPr="00826850">
        <w:t xml:space="preserve"> illustrates the place of </w:t>
      </w:r>
      <w:proofErr w:type="spellStart"/>
      <w:r w:rsidRPr="00826850">
        <w:t>IndoorGML</w:t>
      </w:r>
      <w:proofErr w:type="spellEnd"/>
      <w:r w:rsidRPr="00826850">
        <w:t xml:space="preserve"> in the ecosystem of standards, models and files formats and end-user applications. </w:t>
      </w:r>
      <w:proofErr w:type="spellStart"/>
      <w:r w:rsidRPr="00826850">
        <w:t>IndoorGML</w:t>
      </w:r>
      <w:proofErr w:type="spellEnd"/>
      <w:r w:rsidRPr="00826850">
        <w:t xml:space="preserve"> provides simplified yet </w:t>
      </w:r>
      <w:proofErr w:type="spellStart"/>
      <w:r w:rsidRPr="00826850">
        <w:t>standardised</w:t>
      </w:r>
      <w:proofErr w:type="spellEnd"/>
      <w:r w:rsidRPr="00826850">
        <w:t xml:space="preserve"> notations for indoor spaces and networks, which can be used in different application contexts such as navigation, monitoring, asset and property management. </w:t>
      </w:r>
      <w:proofErr w:type="spellStart"/>
      <w:r w:rsidRPr="00826850">
        <w:t>IndoorGML</w:t>
      </w:r>
      <w:proofErr w:type="spellEnd"/>
      <w:r w:rsidRPr="00826850">
        <w:t xml:space="preserve"> can be linked to and derived from any geometric model that a building owner may have (floor plans, CAD models, BIM models, laser scans, measurements). The semantics notations of </w:t>
      </w:r>
      <w:proofErr w:type="spellStart"/>
      <w:r w:rsidRPr="00826850">
        <w:t>IndoorGML</w:t>
      </w:r>
      <w:proofErr w:type="spellEnd"/>
      <w:r w:rsidRPr="00826850">
        <w:t xml:space="preserve"> are generic and therefore allowing to protect some sensitive building information.    </w:t>
      </w:r>
    </w:p>
    <w:p w14:paraId="16A74973" w14:textId="77777777" w:rsidR="00D56A17" w:rsidRPr="00826850" w:rsidRDefault="00D56A17" w:rsidP="00D56A17">
      <w:pPr>
        <w:keepNext/>
        <w:jc w:val="center"/>
      </w:pPr>
      <w:r w:rsidRPr="00826850">
        <w:rPr>
          <w:noProof/>
        </w:rPr>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2A96F95F" w:rsidR="00D56A17" w:rsidRPr="00826850" w:rsidRDefault="00D56A17" w:rsidP="00D56A17">
      <w:pPr>
        <w:pStyle w:val="Caption"/>
        <w:rPr>
          <w:rFonts w:cs="Times New Roman"/>
          <w:szCs w:val="24"/>
        </w:rPr>
      </w:pPr>
      <w:bookmarkStart w:id="23" w:name="_Ref80091684"/>
      <w:bookmarkStart w:id="24"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w:t>
      </w:r>
      <w:r w:rsidRPr="00826850">
        <w:rPr>
          <w:rFonts w:cs="Times New Roman"/>
          <w:szCs w:val="24"/>
        </w:rPr>
        <w:fldChar w:fldCharType="end"/>
      </w:r>
      <w:bookmarkEnd w:id="23"/>
      <w:r w:rsidRPr="00826850">
        <w:rPr>
          <w:rFonts w:cs="Times New Roman"/>
          <w:szCs w:val="24"/>
        </w:rPr>
        <w:t>: IndoorGML</w:t>
      </w:r>
      <w:bookmarkEnd w:id="24"/>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7777777" w:rsidR="00D56A17" w:rsidRPr="00D56A17" w:rsidRDefault="00D56A17" w:rsidP="00601140">
      <w:pPr>
        <w:pStyle w:val="Heading2"/>
        <w:numPr>
          <w:ilvl w:val="1"/>
          <w:numId w:val="49"/>
        </w:numPr>
        <w:tabs>
          <w:tab w:val="clear" w:pos="576"/>
          <w:tab w:val="left" w:pos="426"/>
          <w:tab w:val="left" w:pos="700"/>
        </w:tabs>
        <w:suppressAutoHyphens/>
        <w:spacing w:before="60" w:after="120" w:line="-250" w:lineRule="auto"/>
        <w:jc w:val="both"/>
        <w:rPr>
          <w:szCs w:val="24"/>
          <w:lang w:eastAsia="ko-KR"/>
        </w:rPr>
      </w:pPr>
      <w:bookmarkStart w:id="25" w:name="_Toc146459170"/>
      <w:r w:rsidRPr="00D56A17">
        <w:rPr>
          <w:szCs w:val="24"/>
          <w:lang w:eastAsia="ko-KR"/>
        </w:rPr>
        <w:t xml:space="preserve">Motivation for defining </w:t>
      </w:r>
      <w:proofErr w:type="spellStart"/>
      <w:r w:rsidRPr="00D56A17">
        <w:rPr>
          <w:szCs w:val="24"/>
          <w:lang w:eastAsia="ko-KR"/>
        </w:rPr>
        <w:t>IndoorGML</w:t>
      </w:r>
      <w:bookmarkEnd w:id="25"/>
      <w:proofErr w:type="spellEnd"/>
    </w:p>
    <w:p w14:paraId="0F8311DE" w14:textId="77777777" w:rsidR="00D56A17" w:rsidRPr="00826850" w:rsidRDefault="00D56A17" w:rsidP="00D56A17">
      <w:r w:rsidRPr="00826850">
        <w:t xml:space="preserve"> Indoor environments differ from outdoor in many aspects. The indoor spaces have less structures lanes and directions to move; they are multi-levelled and reachable via different vertical connectors such as stairs, elevators, escalators, and ramps; they have large number of obstacles such as furniture columns, fences, decorations. The spaces are enclosed and accessible via different types of openings (normal doors, emergency doors, sliding doors, one-way doors, portals). The height of the indoor spaces might vary to such extend that some spaces become not accessible for certain type of users. This has led to the existence of variety of approaches for modelling indoor environments and providing services. Therefore, well-known concepts, data models, and standards need to the be refined and unified to reflect specifics of indoor environments. </w:t>
      </w:r>
    </w:p>
    <w:p w14:paraId="32513B9B" w14:textId="77777777" w:rsidR="00D56A17" w:rsidRPr="00826850" w:rsidRDefault="00D56A17" w:rsidP="00D56A17">
      <w:pPr>
        <w:pStyle w:val="Default"/>
        <w:tabs>
          <w:tab w:val="left" w:pos="4253"/>
        </w:tabs>
        <w:spacing w:before="80"/>
        <w:jc w:val="both"/>
        <w:rPr>
          <w:color w:val="auto"/>
          <w:lang w:val="en-GB"/>
        </w:rPr>
      </w:pPr>
      <w:r w:rsidRPr="00826850">
        <w:rPr>
          <w:color w:val="auto"/>
          <w:lang w:val="en-GB"/>
        </w:rPr>
        <w:lastRenderedPageBreak/>
        <w:t>In general, indoor spatial information can be classified into two large categories as follows:</w:t>
      </w:r>
    </w:p>
    <w:p w14:paraId="7168677F"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77777777" w:rsidR="00D56A17" w:rsidRPr="00826850" w:rsidRDefault="00D56A17" w:rsidP="00D56A17">
      <w:r w:rsidRPr="00826850">
        <w:t xml:space="preserve">Building and facility management application require mostly information from the first category. Indoor location-based services (LBS), indoor route analysis or indoor geo-tagging services require mostly information from the second category. </w:t>
      </w:r>
    </w:p>
    <w:p w14:paraId="5302C064" w14:textId="4F84C111" w:rsidR="00D56A17" w:rsidRPr="00826850" w:rsidRDefault="00D56A17" w:rsidP="00D56A17">
      <w:proofErr w:type="spellStart"/>
      <w:r w:rsidRPr="00826850">
        <w:t>IndoorGML</w:t>
      </w:r>
      <w:proofErr w:type="spellEnd"/>
      <w:r w:rsidRPr="00826850">
        <w:t xml:space="preserve"> is intended provide a unified modelling approach that is necessary to support indoor applications using information from those two categories. The leading concepts in </w:t>
      </w:r>
      <w:proofErr w:type="spellStart"/>
      <w:r w:rsidRPr="00826850">
        <w:t>IndoorGML</w:t>
      </w:r>
      <w:proofErr w:type="spellEnd"/>
      <w:r w:rsidRPr="00826850">
        <w:t xml:space="preserve"> are the Indoor spaces and the topological relationships between them (Section </w:t>
      </w:r>
      <w:r w:rsidRPr="00826850">
        <w:fldChar w:fldCharType="begin"/>
      </w:r>
      <w:r w:rsidRPr="00826850">
        <w:instrText xml:space="preserve"> REF _Ref80097124 \n \h  \* MERGEFORMAT </w:instrText>
      </w:r>
      <w:r w:rsidRPr="00826850">
        <w:fldChar w:fldCharType="separate"/>
      </w:r>
      <w:r w:rsidR="003D5F6D">
        <w:t>7.1</w:t>
      </w:r>
      <w:r w:rsidRPr="00826850">
        <w:fldChar w:fldCharType="end"/>
      </w:r>
      <w:r w:rsidRPr="00826850">
        <w:t xml:space="preserve">), which are grounded in the </w:t>
      </w:r>
      <w:proofErr w:type="spellStart"/>
      <w:r w:rsidRPr="00826850">
        <w:t>Poincaré</w:t>
      </w:r>
      <w:proofErr w:type="spellEnd"/>
      <w:r w:rsidRPr="00826850">
        <w:t xml:space="preserve"> duality. The space notations are kept as generic as possible to reflect the variety and complexity of indoor environments. The entire indoor environment - objects and spaces - constitutes the Cellular space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Cells have attributes, one of which is their geometry. The cell units can be subdivided or aggregated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The Cell Spaces are the basis for deriving an adjacency/connectivity/accessibility network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 xml:space="preserve">). Cell Spaces of the same characteristics are non-overlapping and form a thematic layer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For example, architectural components (walls, slabs, stairs) and the corresponding cavities (rooms, corridors) form a Topographic thematic layer.  </w:t>
      </w:r>
    </w:p>
    <w:p w14:paraId="2B9BA574" w14:textId="283D30BE" w:rsidR="00D56A17" w:rsidRPr="00826850" w:rsidRDefault="00D56A17" w:rsidP="00D56A17">
      <w:proofErr w:type="spellStart"/>
      <w:r w:rsidRPr="00826850">
        <w:t>IndoorGML</w:t>
      </w:r>
      <w:proofErr w:type="spellEnd"/>
      <w:r w:rsidRPr="00826850">
        <w:t xml:space="preserve"> 2.0 follows a model-driven approach. All concepts are </w:t>
      </w:r>
      <w:proofErr w:type="spellStart"/>
      <w:r w:rsidRPr="00826850">
        <w:t>organised</w:t>
      </w:r>
      <w:proofErr w:type="spellEnd"/>
      <w:r w:rsidRPr="00826850">
        <w:t xml:space="preserve"> in a UML class diagram (Section  </w:t>
      </w:r>
      <w:r w:rsidRPr="00826850">
        <w:fldChar w:fldCharType="begin"/>
      </w:r>
      <w:r w:rsidRPr="00826850">
        <w:instrText xml:space="preserve"> REF _Ref80118361 \r \h  \* MERGEFORMAT </w:instrText>
      </w:r>
      <w:r w:rsidRPr="00826850">
        <w:fldChar w:fldCharType="separate"/>
      </w:r>
      <w:r w:rsidR="003D5F6D">
        <w:t>8</w:t>
      </w:r>
      <w:r w:rsidRPr="00826850">
        <w:fldChar w:fldCharType="end"/>
      </w:r>
      <w:r w:rsidRPr="00826850">
        <w:t>), from which</w:t>
      </w:r>
      <w:r>
        <w:t xml:space="preserve"> the </w:t>
      </w:r>
      <w:r w:rsidRPr="00826850">
        <w:t xml:space="preserve">implementation schemas for </w:t>
      </w:r>
      <w:proofErr w:type="spellStart"/>
      <w:r w:rsidRPr="00826850">
        <w:t>GML</w:t>
      </w:r>
      <w:r w:rsidR="003336D8">
        <w:rPr>
          <w:lang w:eastAsia="ko-KR"/>
        </w:rPr>
        <w:t>is</w:t>
      </w:r>
      <w:proofErr w:type="spellEnd"/>
      <w:r w:rsidR="003336D8">
        <w:rPr>
          <w:lang w:eastAsia="ko-KR"/>
        </w:rPr>
        <w:t xml:space="preserve"> </w:t>
      </w:r>
      <w:r w:rsidRPr="00826850">
        <w:t>provided (A</w:t>
      </w:r>
      <w:r w:rsidR="003336D8">
        <w:t>nnex A</w:t>
      </w:r>
      <w:r w:rsidRPr="00826850">
        <w:t xml:space="preserve">). </w:t>
      </w:r>
    </w:p>
    <w:p w14:paraId="0D2726EA" w14:textId="77777777" w:rsidR="00D56A17" w:rsidRPr="00826850" w:rsidRDefault="00D56A17" w:rsidP="00D56A17">
      <w:pPr>
        <w:pStyle w:val="Heading2"/>
        <w:tabs>
          <w:tab w:val="clear" w:pos="576"/>
          <w:tab w:val="left" w:pos="426"/>
          <w:tab w:val="left" w:pos="700"/>
        </w:tabs>
        <w:suppressAutoHyphens/>
        <w:spacing w:before="60" w:after="120" w:line="-250" w:lineRule="auto"/>
        <w:jc w:val="both"/>
        <w:rPr>
          <w:szCs w:val="24"/>
          <w:lang w:eastAsia="ko-KR"/>
        </w:rPr>
      </w:pPr>
      <w:bookmarkStart w:id="26" w:name="_Ref80208715"/>
      <w:bookmarkStart w:id="27" w:name="_Toc146459171"/>
      <w:proofErr w:type="spellStart"/>
      <w:r w:rsidRPr="00826850">
        <w:rPr>
          <w:szCs w:val="24"/>
          <w:lang w:eastAsia="ko-KR"/>
        </w:rPr>
        <w:t>Modularisation</w:t>
      </w:r>
      <w:bookmarkEnd w:id="26"/>
      <w:bookmarkEnd w:id="27"/>
      <w:proofErr w:type="spellEnd"/>
    </w:p>
    <w:p w14:paraId="320C9555" w14:textId="64CE35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Following the guidance in the OGC’s policy </w:t>
      </w:r>
      <w:sdt>
        <w:sdtPr>
          <w:rPr>
            <w:color w:val="auto"/>
            <w:lang w:val="en-GB" w:eastAsia="en-US"/>
          </w:rPr>
          <w:id w:val="-555851976"/>
          <w:citation/>
        </w:sdtPr>
        <w:sdtEnd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Pr="00826850">
            <w:rPr>
              <w:noProof/>
              <w:color w:val="auto"/>
              <w:lang w:val="en-GB" w:eastAsia="en-US"/>
            </w:rPr>
            <w:t>(OGC, The Specification Model – A Standard for Modular specifications, 2009)</w:t>
          </w:r>
          <w:r w:rsidRPr="00826850">
            <w:rPr>
              <w:color w:val="auto"/>
              <w:lang w:val="en-GB" w:eastAsia="en-US"/>
            </w:rPr>
            <w:fldChar w:fldCharType="end"/>
          </w:r>
        </w:sdtContent>
      </w:sdt>
      <w:r w:rsidRPr="00826850">
        <w:rPr>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is organised into a Core module and Extension modules that have mandatory dependency on the core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w:t>
      </w:r>
      <w:proofErr w:type="spellStart"/>
      <w:r w:rsidRPr="00826850">
        <w:rPr>
          <w:lang w:val="en-GB"/>
        </w:rPr>
        <w:t>IndoorGML</w:t>
      </w:r>
      <w:proofErr w:type="spellEnd"/>
      <w:r w:rsidRPr="00826850">
        <w:rPr>
          <w:lang w:val="en-GB"/>
        </w:rPr>
        <w:t xml:space="preserve"> core module comprises the basic concept and each extension module covers a specific application, which requires extension of the core module semantics. </w:t>
      </w:r>
      <w:proofErr w:type="spellStart"/>
      <w:r w:rsidRPr="00826850">
        <w:rPr>
          <w:lang w:val="en-GB"/>
        </w:rPr>
        <w:t>IndoorGML</w:t>
      </w:r>
      <w:proofErr w:type="spellEnd"/>
      <w:r w:rsidRPr="00826850">
        <w:rPr>
          <w:lang w:val="en-GB"/>
        </w:rPr>
        <w:t xml:space="preserve"> 2.0 contains one extension named </w:t>
      </w:r>
      <w:r w:rsidRPr="00826850">
        <w:rPr>
          <w:i/>
          <w:iCs/>
          <w:lang w:val="en-GB"/>
        </w:rPr>
        <w:t>Navigation</w:t>
      </w:r>
      <w:r w:rsidRPr="00826850">
        <w:rPr>
          <w:lang w:val="en-GB"/>
        </w:rPr>
        <w:t xml:space="preserve">. Each </w:t>
      </w:r>
      <w:proofErr w:type="spellStart"/>
      <w:r w:rsidRPr="00826850">
        <w:rPr>
          <w:lang w:val="en-GB"/>
        </w:rPr>
        <w:t>IndoorGML</w:t>
      </w:r>
      <w:proofErr w:type="spellEnd"/>
      <w:r w:rsidRPr="00826850">
        <w:rPr>
          <w:lang w:val="en-GB"/>
        </w:rPr>
        <w:t xml:space="preserve"> module is specified by an implementation schema definition (XML, SQL and JSON).  </w:t>
      </w:r>
    </w:p>
    <w:p w14:paraId="27C9ABCE" w14:textId="6E76C6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dependency relationships among </w:t>
      </w:r>
      <w:proofErr w:type="spellStart"/>
      <w:r w:rsidRPr="00826850">
        <w:rPr>
          <w:color w:val="auto"/>
          <w:lang w:val="en-GB" w:eastAsia="en-US"/>
        </w:rPr>
        <w:t>IndoorGML’s</w:t>
      </w:r>
      <w:proofErr w:type="spellEnd"/>
      <w:r w:rsidRPr="00826850">
        <w:rPr>
          <w:color w:val="auto"/>
          <w:lang w:val="en-GB" w:eastAsia="en-US"/>
        </w:rPr>
        <w:t xml:space="preserve">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lastRenderedPageBreak/>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a:stretch/>
                  </pic:blipFill>
                  <pic:spPr bwMode="auto">
                    <a:xfrm>
                      <a:off x="0" y="0"/>
                      <a:ext cx="5047935" cy="2863662"/>
                    </a:xfrm>
                    <a:prstGeom prst="rect">
                      <a:avLst/>
                    </a:prstGeom>
                    <a:noFill/>
                    <a:ln>
                      <a:noFill/>
                    </a:ln>
                  </pic:spPr>
                </pic:pic>
              </a:graphicData>
            </a:graphic>
          </wp:inline>
        </w:drawing>
      </w:r>
    </w:p>
    <w:p w14:paraId="34E7C21B" w14:textId="429AC889" w:rsidR="00D56A17" w:rsidRPr="00904644" w:rsidRDefault="00D56A17" w:rsidP="00904644">
      <w:pPr>
        <w:pStyle w:val="Caption"/>
        <w:rPr>
          <w:rFonts w:cs="Times New Roman"/>
          <w:szCs w:val="24"/>
          <w:lang w:val="en-GB"/>
        </w:rPr>
      </w:pPr>
      <w:bookmarkStart w:id="28"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w:t>
      </w:r>
      <w:r w:rsidRPr="00826850">
        <w:rPr>
          <w:rFonts w:cs="Times New Roman"/>
          <w:szCs w:val="24"/>
        </w:rPr>
        <w:fldChar w:fldCharType="end"/>
      </w:r>
      <w:bookmarkEnd w:id="28"/>
      <w:r w:rsidRPr="00826850">
        <w:rPr>
          <w:rFonts w:cs="Times New Roman"/>
          <w:szCs w:val="24"/>
        </w:rPr>
        <w:t>: Modular organisation of IndoorGML</w:t>
      </w:r>
    </w:p>
    <w:p w14:paraId="3A0E4FFD" w14:textId="77777777" w:rsidR="00D56A17" w:rsidRPr="00826850" w:rsidRDefault="00D56A17" w:rsidP="00D56A17">
      <w:pPr>
        <w:pStyle w:val="Heading1"/>
        <w:tabs>
          <w:tab w:val="left" w:pos="400"/>
          <w:tab w:val="left" w:pos="560"/>
        </w:tabs>
        <w:suppressAutoHyphens/>
        <w:spacing w:before="270" w:after="120" w:line="-270" w:lineRule="auto"/>
        <w:jc w:val="both"/>
        <w:rPr>
          <w:lang w:eastAsia="ko-KR"/>
        </w:rPr>
      </w:pPr>
      <w:bookmarkStart w:id="29" w:name="_Ref43282342"/>
      <w:bookmarkStart w:id="30" w:name="_Toc146459172"/>
      <w:r w:rsidRPr="00826850">
        <w:t xml:space="preserve">GENERAL </w:t>
      </w:r>
      <w:r w:rsidRPr="00826850">
        <w:rPr>
          <w:lang w:eastAsia="ko-KR"/>
        </w:rPr>
        <w:t>CONCEPTS OF INDOORGML</w:t>
      </w:r>
      <w:bookmarkEnd w:id="29"/>
      <w:bookmarkEnd w:id="30"/>
    </w:p>
    <w:p w14:paraId="521F7001" w14:textId="77777777" w:rsidR="00D56A17" w:rsidRPr="00826850" w:rsidRDefault="00D56A17" w:rsidP="00D56A17">
      <w:pPr>
        <w:pStyle w:val="Default"/>
        <w:spacing w:before="80"/>
        <w:jc w:val="both"/>
        <w:rPr>
          <w:color w:val="auto"/>
          <w:lang w:val="en-GB"/>
        </w:rPr>
      </w:pPr>
      <w:proofErr w:type="spellStart"/>
      <w:r w:rsidRPr="00826850">
        <w:rPr>
          <w:color w:val="auto"/>
          <w:lang w:val="en-GB"/>
        </w:rPr>
        <w:t>IndoorGML</w:t>
      </w:r>
      <w:proofErr w:type="spellEnd"/>
      <w:r w:rsidRPr="00826850">
        <w:rPr>
          <w:color w:val="auto"/>
          <w:lang w:val="en-GB"/>
        </w:rPr>
        <w:t xml:space="preserve"> is a space-centred standard. As so, it focuses on the three main types of information of spaces (2D or 3D): geometry, topology and semantic. In order to define the space and its suitable properties under the consideration of those three types of information, the standard relies on the following concepts: </w:t>
      </w:r>
    </w:p>
    <w:p w14:paraId="1B18C110" w14:textId="77777777" w:rsidR="00D56A17" w:rsidRPr="00826850" w:rsidRDefault="00D56A17" w:rsidP="00601140">
      <w:pPr>
        <w:pStyle w:val="ListParagraph"/>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ListParagraph"/>
        <w:numPr>
          <w:ilvl w:val="0"/>
          <w:numId w:val="25"/>
        </w:numPr>
        <w:ind w:leftChars="0"/>
        <w:rPr>
          <w:lang w:eastAsia="ko-KR"/>
        </w:rPr>
      </w:pPr>
      <w:proofErr w:type="spellStart"/>
      <w:r w:rsidRPr="00826850">
        <w:rPr>
          <w:lang w:eastAsia="ko-KR"/>
        </w:rPr>
        <w:t>Poincaré</w:t>
      </w:r>
      <w:proofErr w:type="spellEnd"/>
      <w:r w:rsidRPr="00826850">
        <w:rPr>
          <w:lang w:eastAsia="ko-KR"/>
        </w:rPr>
        <w:t xml:space="preserve"> Duality, </w:t>
      </w:r>
    </w:p>
    <w:p w14:paraId="3CFC5B1A" w14:textId="77777777" w:rsidR="00D56A17" w:rsidRPr="00826850" w:rsidRDefault="00D56A17" w:rsidP="00601140">
      <w:pPr>
        <w:pStyle w:val="ListParagraph"/>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ListParagraph"/>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ListParagraph"/>
        <w:ind w:leftChars="0" w:left="600"/>
        <w:rPr>
          <w:lang w:eastAsia="ko-KR"/>
        </w:rPr>
      </w:pPr>
    </w:p>
    <w:p w14:paraId="2DD61319" w14:textId="77777777" w:rsidR="00D56A17" w:rsidRPr="00826850" w:rsidRDefault="00D56A17" w:rsidP="00D56A17">
      <w:pPr>
        <w:rPr>
          <w:lang w:eastAsia="ko-KR"/>
        </w:rPr>
      </w:pPr>
      <w:r w:rsidRPr="00826850">
        <w:rPr>
          <w:lang w:eastAsia="ko-KR"/>
        </w:rPr>
        <w:t xml:space="preserve">The cellular space provides the geometric description of an </w:t>
      </w:r>
      <w:proofErr w:type="spellStart"/>
      <w:r w:rsidRPr="00826850">
        <w:rPr>
          <w:lang w:eastAsia="ko-KR"/>
        </w:rPr>
        <w:t>IndoorGML</w:t>
      </w:r>
      <w:proofErr w:type="spellEnd"/>
      <w:r w:rsidRPr="00826850">
        <w:rPr>
          <w:lang w:eastAsia="ko-KR"/>
        </w:rPr>
        <w:t xml:space="preserve"> model. The </w:t>
      </w:r>
      <w:proofErr w:type="spellStart"/>
      <w:r w:rsidRPr="00826850">
        <w:rPr>
          <w:lang w:eastAsia="ko-KR"/>
        </w:rPr>
        <w:t>Poincaré</w:t>
      </w:r>
      <w:proofErr w:type="spellEnd"/>
      <w:r w:rsidRPr="00826850">
        <w:rPr>
          <w:lang w:eastAsia="ko-KR"/>
        </w:rPr>
        <w:t xml:space="preserve"> duality describes the topological relations such as adjacency and connectivity between the spaces. Together, they form the key concept of Primal-Dual model that defines the core part of an </w:t>
      </w:r>
      <w:proofErr w:type="spellStart"/>
      <w:r w:rsidRPr="00826850">
        <w:rPr>
          <w:lang w:eastAsia="ko-KR"/>
        </w:rPr>
        <w:t>IndoorGML</w:t>
      </w:r>
      <w:proofErr w:type="spellEnd"/>
      <w:r w:rsidRPr="00826850">
        <w:rPr>
          <w:lang w:eastAsia="ko-KR"/>
        </w:rPr>
        <w:t xml:space="preserve"> model. The semantic extension mechanism, as its name suggests, allows to add more details to the basic semantics of the core module. Thematic layering mechanism allows to </w:t>
      </w:r>
      <w:proofErr w:type="spellStart"/>
      <w:r w:rsidRPr="00826850">
        <w:rPr>
          <w:lang w:eastAsia="ko-KR"/>
        </w:rPr>
        <w:t>organise</w:t>
      </w:r>
      <w:proofErr w:type="spellEnd"/>
      <w:r w:rsidRPr="00826850">
        <w:rPr>
          <w:lang w:eastAsia="ko-KR"/>
        </w:rPr>
        <w:t xml:space="preserve"> an </w:t>
      </w:r>
      <w:proofErr w:type="spellStart"/>
      <w:r w:rsidRPr="00826850">
        <w:rPr>
          <w:lang w:eastAsia="ko-KR"/>
        </w:rPr>
        <w:t>IndoorGML</w:t>
      </w:r>
      <w:proofErr w:type="spellEnd"/>
      <w:r w:rsidRPr="00826850">
        <w:rPr>
          <w:lang w:eastAsia="ko-KR"/>
        </w:rPr>
        <w:t xml:space="preserve"> model as a collection of layers with different themes. Those concepts are elaborated in the following subsections.</w:t>
      </w:r>
    </w:p>
    <w:p w14:paraId="08A76015" w14:textId="77777777" w:rsidR="00D56A17" w:rsidRPr="00D56A17" w:rsidRDefault="00D56A17" w:rsidP="00601140">
      <w:pPr>
        <w:pStyle w:val="Heading2"/>
        <w:numPr>
          <w:ilvl w:val="1"/>
          <w:numId w:val="50"/>
        </w:numPr>
        <w:tabs>
          <w:tab w:val="clear" w:pos="576"/>
          <w:tab w:val="left" w:pos="540"/>
          <w:tab w:val="left" w:pos="700"/>
        </w:tabs>
        <w:suppressAutoHyphens/>
        <w:spacing w:before="60" w:after="120" w:line="-250" w:lineRule="auto"/>
        <w:jc w:val="both"/>
        <w:rPr>
          <w:szCs w:val="24"/>
          <w:lang w:eastAsia="ko-KR"/>
        </w:rPr>
      </w:pPr>
      <w:bookmarkStart w:id="31" w:name="_Ref80097124"/>
      <w:bookmarkStart w:id="32" w:name="_Toc146459173"/>
      <w:r w:rsidRPr="00D56A17">
        <w:rPr>
          <w:szCs w:val="24"/>
          <w:lang w:eastAsia="ko-KR"/>
        </w:rPr>
        <w:t>Space</w:t>
      </w:r>
      <w:bookmarkEnd w:id="31"/>
      <w:bookmarkEnd w:id="32"/>
    </w:p>
    <w:p w14:paraId="181DC060" w14:textId="77777777" w:rsidR="00D56A17" w:rsidRPr="00826850" w:rsidRDefault="00D56A17" w:rsidP="00D56A17">
      <w:pPr>
        <w:autoSpaceDE w:val="0"/>
        <w:autoSpaceDN w:val="0"/>
        <w:adjustRightInd w:val="0"/>
        <w:spacing w:after="0"/>
        <w:rPr>
          <w:lang w:eastAsia="ko-KR"/>
        </w:rPr>
      </w:pPr>
      <w:r w:rsidRPr="00826850">
        <w:rPr>
          <w:lang w:eastAsia="ko-KR"/>
        </w:rPr>
        <w:t xml:space="preserve">The notion of space is widely explored in spatial science and urban applications in general </w:t>
      </w:r>
      <w:sdt>
        <w:sdtPr>
          <w:rPr>
            <w:lang w:eastAsia="ko-KR"/>
          </w:rPr>
          <w:id w:val="-922640141"/>
          <w:citation/>
        </w:sdtPr>
        <w:sdtEnd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Pr="00826850">
            <w:rPr>
              <w:noProof/>
              <w:lang w:eastAsia="ko-KR"/>
            </w:rPr>
            <w:t>(Zlatanova, et al., 2020)</w:t>
          </w:r>
          <w:r w:rsidRPr="00826850">
            <w:rPr>
              <w:lang w:eastAsia="ko-KR"/>
            </w:rPr>
            <w:fldChar w:fldCharType="end"/>
          </w:r>
        </w:sdtContent>
      </w:sdt>
      <w:r w:rsidRPr="00826850">
        <w:rPr>
          <w:lang w:eastAsia="ko-KR"/>
        </w:rPr>
        <w:t xml:space="preserve">. Among its diverse definitions that can be found in dictionaries and related literature, one definition of the space encapsulates most of the concepts attached it: </w:t>
      </w:r>
    </w:p>
    <w:p w14:paraId="4869E5F0" w14:textId="77777777" w:rsidR="00D56A17" w:rsidRPr="00826850" w:rsidRDefault="00D56A17" w:rsidP="00D56A17">
      <w:pPr>
        <w:autoSpaceDE w:val="0"/>
        <w:autoSpaceDN w:val="0"/>
        <w:adjustRightInd w:val="0"/>
        <w:spacing w:after="0"/>
        <w:rPr>
          <w:lang w:eastAsia="ko-KR"/>
        </w:rPr>
      </w:pPr>
    </w:p>
    <w:p w14:paraId="21A6F178" w14:textId="77777777" w:rsidR="00D56A17" w:rsidRPr="00826850" w:rsidRDefault="00D56A17" w:rsidP="00D56A17">
      <w:pPr>
        <w:autoSpaceDE w:val="0"/>
        <w:autoSpaceDN w:val="0"/>
        <w:adjustRightInd w:val="0"/>
        <w:spacing w:after="0"/>
        <w:rPr>
          <w:i/>
          <w:lang w:eastAsia="ko-KR"/>
        </w:rPr>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End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Pr="00826850">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77777777" w:rsidR="00D56A17" w:rsidRPr="00826850" w:rsidRDefault="00D56A17" w:rsidP="00D56A17">
      <w:pPr>
        <w:autoSpaceDE w:val="0"/>
        <w:autoSpaceDN w:val="0"/>
        <w:adjustRightInd w:val="0"/>
        <w:spacing w:after="0"/>
        <w:rPr>
          <w:lang w:eastAsia="ko-KR"/>
        </w:rPr>
      </w:pPr>
      <w:r w:rsidRPr="00826850">
        <w:rPr>
          <w:lang w:eastAsia="ko-KR"/>
        </w:rPr>
        <w:t xml:space="preserve">That definition acknowledges three main aspects of the space: (a) its ability to expand infinitely, (b) its intuition to be generally empty and eventually bounded (particularly in the built environment) and (c) its </w:t>
      </w:r>
      <w:r w:rsidRPr="00826850">
        <w:rPr>
          <w:lang w:eastAsia="ko-KR"/>
        </w:rPr>
        <w:lastRenderedPageBreak/>
        <w:t xml:space="preserve">functional property. In </w:t>
      </w:r>
      <w:proofErr w:type="spellStart"/>
      <w:r w:rsidRPr="00826850">
        <w:rPr>
          <w:lang w:eastAsia="ko-KR"/>
        </w:rPr>
        <w:t>IndoorGML</w:t>
      </w:r>
      <w:proofErr w:type="spellEnd"/>
      <w:r w:rsidRPr="00826850">
        <w:rPr>
          <w:lang w:eastAsia="ko-KR"/>
        </w:rPr>
        <w:t xml:space="preserve">, the space is characterized by all those properties, except </w:t>
      </w:r>
      <w:proofErr w:type="spellStart"/>
      <w:r w:rsidRPr="00826850">
        <w:rPr>
          <w:lang w:eastAsia="ko-KR"/>
        </w:rPr>
        <w:t>IndoorGML</w:t>
      </w:r>
      <w:proofErr w:type="spellEnd"/>
      <w:r w:rsidRPr="00826850">
        <w:rPr>
          <w:lang w:eastAsia="ko-KR"/>
        </w:rPr>
        <w:t xml:space="preserve"> space is not necessarily empty. Depending on the </w:t>
      </w:r>
      <w:proofErr w:type="spellStart"/>
      <w:r w:rsidRPr="00826850">
        <w:rPr>
          <w:lang w:eastAsia="ko-KR"/>
        </w:rPr>
        <w:t>IndoorGML</w:t>
      </w:r>
      <w:proofErr w:type="spellEnd"/>
      <w:r w:rsidRPr="00826850">
        <w:rPr>
          <w:lang w:eastAsia="ko-KR"/>
        </w:rPr>
        <w:t xml:space="preserve"> extension (indoor navigation, sensors coverage, ownership, etc.) spaces can be empty, non-empty or partially empty.  </w:t>
      </w:r>
    </w:p>
    <w:p w14:paraId="1EE980EE" w14:textId="77777777" w:rsidR="00D56A17" w:rsidRPr="00826850" w:rsidRDefault="00D56A17" w:rsidP="00D56A17">
      <w:pPr>
        <w:autoSpaceDE w:val="0"/>
        <w:autoSpaceDN w:val="0"/>
        <w:adjustRightInd w:val="0"/>
        <w:spacing w:after="0"/>
        <w:rPr>
          <w:lang w:eastAsia="ko-KR"/>
        </w:rPr>
      </w:pPr>
    </w:p>
    <w:p w14:paraId="7F03DADD" w14:textId="77777777" w:rsidR="00D56A17" w:rsidRPr="00826850" w:rsidRDefault="00D56A17" w:rsidP="00D56A17">
      <w:pPr>
        <w:rPr>
          <w:lang w:eastAsia="ko-KR"/>
        </w:rPr>
      </w:pPr>
      <w:r w:rsidRPr="00826850">
        <w:rPr>
          <w:lang w:eastAsia="ko-KR"/>
        </w:rPr>
        <w:t xml:space="preserve">The indoor space is commonly perceived as a space within a building. It incorporates architectural components such as walls, slabs, doors, </w:t>
      </w:r>
      <w:proofErr w:type="spellStart"/>
      <w:r w:rsidRPr="00826850">
        <w:rPr>
          <w:lang w:eastAsia="ko-KR"/>
        </w:rPr>
        <w:t>etc</w:t>
      </w:r>
      <w:proofErr w:type="spellEnd"/>
      <w:r w:rsidRPr="00826850">
        <w:rPr>
          <w:lang w:eastAsia="ko-KR"/>
        </w:rPr>
        <w:t xml:space="preserve">, furniture such as chairs, tables, desks and the remaining empty spaces as in rooms, corridors, halls, etc. </w:t>
      </w:r>
      <w:proofErr w:type="spellStart"/>
      <w:r w:rsidRPr="00826850">
        <w:rPr>
          <w:lang w:eastAsia="ko-KR"/>
        </w:rPr>
        <w:t>IndoorGML</w:t>
      </w:r>
      <w:proofErr w:type="spellEnd"/>
      <w:r w:rsidRPr="00826850">
        <w:rPr>
          <w:lang w:eastAsia="ko-KR"/>
        </w:rPr>
        <w:t xml:space="preserve"> 2.0 focusses on the empty spaces where objects can be located, and activities can be hosted for indoor navigation or LBS. Consequently, the relationships between spaces are of critical importance. </w:t>
      </w:r>
    </w:p>
    <w:p w14:paraId="51F04E2A" w14:textId="77777777" w:rsidR="00D56A17" w:rsidRPr="00826850" w:rsidRDefault="00D56A17" w:rsidP="00D56A17">
      <w:pPr>
        <w:rPr>
          <w:lang w:eastAsia="ko-KR"/>
        </w:rPr>
      </w:pPr>
      <w:r w:rsidRPr="00826850">
        <w:rPr>
          <w:lang w:eastAsia="ko-KR"/>
        </w:rPr>
        <w:t xml:space="preserve">Spaces in the built environment are not always sharply distinguishable. Many spaces cannot be strictly </w:t>
      </w:r>
      <w:proofErr w:type="spellStart"/>
      <w:r w:rsidRPr="00826850">
        <w:rPr>
          <w:lang w:eastAsia="ko-KR"/>
        </w:rPr>
        <w:t>categorised</w:t>
      </w:r>
      <w:proofErr w:type="spellEnd"/>
      <w:r w:rsidRPr="00826850">
        <w:rPr>
          <w:lang w:eastAsia="ko-KR"/>
        </w:rPr>
        <w:t xml:space="preserve"> as indoor or outdoor, but rather as semi-spaces often linking indoor and outdoor environments </w:t>
      </w:r>
      <w:sdt>
        <w:sdtPr>
          <w:rPr>
            <w:lang w:eastAsia="ko-KR"/>
          </w:rPr>
          <w:id w:val="-744793575"/>
          <w:citation/>
        </w:sdtPr>
        <w:sdtEnd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Pr="00826850">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proofErr w:type="spellStart"/>
      <w:r w:rsidRPr="00826850">
        <w:rPr>
          <w:lang w:eastAsia="ko-KR"/>
        </w:rPr>
        <w:t>IndoorGML</w:t>
      </w:r>
      <w:proofErr w:type="spellEnd"/>
      <w:r w:rsidRPr="00826850">
        <w:rPr>
          <w:lang w:eastAsia="ko-KR"/>
        </w:rPr>
        <w:t xml:space="preserve"> can account for all types of space within the built environment, as long as they can be represented with the </w:t>
      </w:r>
      <w:proofErr w:type="spellStart"/>
      <w:r w:rsidRPr="00826850">
        <w:rPr>
          <w:lang w:eastAsia="ko-KR"/>
        </w:rPr>
        <w:t>IndoorGML</w:t>
      </w:r>
      <w:proofErr w:type="spellEnd"/>
      <w:r w:rsidRPr="00826850">
        <w:rPr>
          <w:lang w:eastAsia="ko-KR"/>
        </w:rPr>
        <w:t xml:space="preserve"> Cellular space concept.</w:t>
      </w:r>
    </w:p>
    <w:p w14:paraId="0AF38118"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rPr>
      </w:pPr>
      <w:bookmarkStart w:id="33" w:name="_Ref43283544"/>
      <w:bookmarkStart w:id="34" w:name="_Toc146459174"/>
      <w:r w:rsidRPr="00826850">
        <w:rPr>
          <w:szCs w:val="24"/>
        </w:rPr>
        <w:t>Cellular space</w:t>
      </w:r>
      <w:bookmarkEnd w:id="33"/>
      <w:bookmarkEnd w:id="34"/>
      <w:r w:rsidRPr="00826850">
        <w:rPr>
          <w:szCs w:val="24"/>
        </w:rPr>
        <w:t xml:space="preserve">  </w:t>
      </w:r>
    </w:p>
    <w:p w14:paraId="3AAC3569" w14:textId="77777777" w:rsidR="00D56A17" w:rsidRPr="00826850" w:rsidRDefault="00D56A17" w:rsidP="00D56A17">
      <w:pPr>
        <w:rPr>
          <w:lang w:eastAsia="ko-KR"/>
        </w:rPr>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proofErr w:type="spellStart"/>
      <w:r w:rsidRPr="00826850">
        <w:rPr>
          <w:i/>
          <w:lang w:eastAsia="ko-KR"/>
        </w:rPr>
        <w:t>CellSpaces</w:t>
      </w:r>
      <w:proofErr w:type="spellEnd"/>
      <w:r w:rsidRPr="00826850">
        <w:rPr>
          <w:lang w:eastAsia="ko-KR"/>
        </w:rPr>
        <w:t xml:space="preserve">) defined as the smallest organizational or structural unit </w:t>
      </w:r>
      <w:sdt>
        <w:sdtPr>
          <w:rPr>
            <w:lang w:eastAsia="ko-KR"/>
          </w:rPr>
          <w:id w:val="-890654755"/>
          <w:citation/>
        </w:sdtPr>
        <w:sdtEnd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Pr="00826850">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(e.g.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proofErr w:type="spellStart"/>
      <w:r w:rsidRPr="00826850">
        <w:rPr>
          <w:i/>
        </w:rPr>
        <w:t>i</w:t>
      </w:r>
      <w:r w:rsidRPr="00826850">
        <w:rPr>
          <w:vertAlign w:val="superscript"/>
        </w:rPr>
        <w:t>th</w:t>
      </w:r>
      <w:proofErr w:type="spellEnd"/>
      <w:r w:rsidRPr="00826850">
        <w:t xml:space="preserve"> cell.</w:t>
      </w:r>
      <w:r w:rsidRPr="00826850">
        <w:rPr>
          <w:lang w:eastAsia="ko-KR"/>
        </w:rPr>
        <w:t xml:space="preserve"> Every cell in a cellular space can have the following properties: </w:t>
      </w:r>
    </w:p>
    <w:p w14:paraId="61862AA0" w14:textId="77777777" w:rsidR="00D56A17" w:rsidRPr="00826850" w:rsidRDefault="00D56A17" w:rsidP="00601140">
      <w:pPr>
        <w:pStyle w:val="ListParagraph"/>
        <w:numPr>
          <w:ilvl w:val="0"/>
          <w:numId w:val="22"/>
        </w:numPr>
        <w:ind w:leftChars="0"/>
        <w:rPr>
          <w:lang w:eastAsia="ko-KR"/>
        </w:rPr>
      </w:pPr>
      <w:r w:rsidRPr="00826850">
        <w:rPr>
          <w:lang w:eastAsia="ko-KR"/>
        </w:rPr>
        <w:t xml:space="preserve">a unique </w:t>
      </w:r>
      <w:proofErr w:type="gramStart"/>
      <w:r w:rsidRPr="00826850">
        <w:rPr>
          <w:lang w:eastAsia="ko-KR"/>
        </w:rPr>
        <w:t>identifier ;</w:t>
      </w:r>
      <w:proofErr w:type="gramEnd"/>
    </w:p>
    <w:p w14:paraId="731E2FBD" w14:textId="77777777" w:rsidR="00D56A17" w:rsidRPr="00826850" w:rsidRDefault="00D56A17" w:rsidP="00601140">
      <w:pPr>
        <w:pStyle w:val="ListParagraph"/>
        <w:numPr>
          <w:ilvl w:val="0"/>
          <w:numId w:val="22"/>
        </w:numPr>
        <w:ind w:leftChars="0"/>
        <w:rPr>
          <w:lang w:eastAsia="ko-KR"/>
        </w:rPr>
      </w:pPr>
      <w:r w:rsidRPr="00826850">
        <w:rPr>
          <w:lang w:eastAsia="ko-KR"/>
        </w:rPr>
        <w:t>a name (e.g. a room number);</w:t>
      </w:r>
    </w:p>
    <w:p w14:paraId="681A49E9" w14:textId="77777777" w:rsidR="00D56A17" w:rsidRPr="00826850" w:rsidRDefault="00D56A17" w:rsidP="00601140">
      <w:pPr>
        <w:pStyle w:val="ListParagraph"/>
        <w:numPr>
          <w:ilvl w:val="0"/>
          <w:numId w:val="22"/>
        </w:numPr>
        <w:ind w:leftChars="0"/>
        <w:rPr>
          <w:lang w:eastAsia="ko-KR"/>
        </w:rPr>
      </w:pPr>
      <w:r w:rsidRPr="00826850">
        <w:rPr>
          <w:lang w:eastAsia="ko-KR"/>
        </w:rPr>
        <w:t>a geometry (e.g. solids in 3D or surfaces in 2D)</w:t>
      </w:r>
    </w:p>
    <w:p w14:paraId="53927158" w14:textId="77777777" w:rsidR="00D56A17" w:rsidRPr="00826850" w:rsidRDefault="00D56A17" w:rsidP="00D56A17">
      <w:pPr>
        <w:pStyle w:val="ListParagraph"/>
        <w:ind w:leftChars="0" w:left="760"/>
        <w:rPr>
          <w:lang w:eastAsia="ko-KR"/>
        </w:rPr>
      </w:pPr>
    </w:p>
    <w:p w14:paraId="341326EB" w14:textId="7852FC7E" w:rsidR="00D56A17" w:rsidRPr="00826850" w:rsidRDefault="00D56A17" w:rsidP="00D56A17">
      <w:pPr>
        <w:rPr>
          <w:lang w:eastAsia="ko-KR"/>
        </w:rPr>
      </w:pPr>
      <w:r w:rsidRPr="00826850">
        <w:fldChar w:fldCharType="begin"/>
      </w:r>
      <w:r w:rsidRPr="00826850">
        <w:instrText xml:space="preserve"> REF _Ref81325536 \h  \* MERGEFORMAT </w:instrText>
      </w:r>
      <w:r w:rsidRPr="00826850">
        <w:fldChar w:fldCharType="separate"/>
      </w:r>
      <w:r w:rsidR="003D5F6D" w:rsidRPr="00826850">
        <w:t xml:space="preserve">Figure </w:t>
      </w:r>
      <w:r w:rsidR="003D5F6D">
        <w:t>4</w:t>
      </w:r>
      <w:r w:rsidRPr="00826850">
        <w:fldChar w:fldCharType="end"/>
      </w:r>
      <w:r w:rsidRPr="00826850">
        <w:t xml:space="preserve"> illustrates</w:t>
      </w:r>
      <w:r w:rsidRPr="00826850">
        <w:rPr>
          <w:lang w:eastAsia="ko-KR"/>
        </w:rPr>
        <w:t xml:space="preserve"> a cellular space consisting of cells, which represent rooms, corridors, doors and windows in a building. </w:t>
      </w:r>
    </w:p>
    <w:p w14:paraId="5DC8D911" w14:textId="77777777" w:rsidR="00D56A17" w:rsidRPr="00826850" w:rsidRDefault="00D56A17" w:rsidP="00D56A17">
      <w:pPr>
        <w:pStyle w:val="ListParagraph"/>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5"/>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6"/>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ListParagraph"/>
        <w:keepNext/>
        <w:numPr>
          <w:ilvl w:val="0"/>
          <w:numId w:val="47"/>
        </w:numPr>
        <w:ind w:leftChars="0"/>
        <w:jc w:val="center"/>
      </w:pPr>
      <w:r w:rsidRPr="00826850">
        <w:t xml:space="preserve">                                 b)                                          c)</w:t>
      </w:r>
    </w:p>
    <w:p w14:paraId="0C8C171B" w14:textId="051503C5" w:rsidR="00D56A17" w:rsidRPr="00826850" w:rsidRDefault="00D56A17" w:rsidP="00D56A17">
      <w:pPr>
        <w:pStyle w:val="Caption"/>
        <w:rPr>
          <w:rFonts w:cs="Times New Roman"/>
          <w:szCs w:val="24"/>
          <w:lang w:eastAsia="ko-KR"/>
        </w:rPr>
      </w:pPr>
      <w:bookmarkStart w:id="35"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4</w:t>
      </w:r>
      <w:r w:rsidRPr="00826850">
        <w:rPr>
          <w:rFonts w:cs="Times New Roman"/>
          <w:szCs w:val="24"/>
        </w:rPr>
        <w:fldChar w:fldCharType="end"/>
      </w:r>
      <w:bookmarkEnd w:id="35"/>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ListParagraph"/>
        <w:ind w:leftChars="0" w:left="760"/>
        <w:rPr>
          <w:strike/>
          <w:lang w:eastAsia="ko-KR"/>
        </w:rPr>
      </w:pPr>
    </w:p>
    <w:p w14:paraId="5E773D8F" w14:textId="39839B59" w:rsidR="00D56A17" w:rsidRPr="00826850" w:rsidRDefault="00D56A17" w:rsidP="00D56A17">
      <w:pPr>
        <w:rPr>
          <w:lang w:eastAsia="ko-KR"/>
        </w:rPr>
      </w:pPr>
      <w:r w:rsidRPr="00826850">
        <w:rPr>
          <w:lang w:eastAsia="ko-KR"/>
        </w:rPr>
        <w:t xml:space="preserve">Within a cellular space, only the adjacency relationship is allowed between cells, that is, no overlap may occur. Overlapping cells must be </w:t>
      </w:r>
      <w:proofErr w:type="spellStart"/>
      <w:r w:rsidRPr="00826850">
        <w:rPr>
          <w:lang w:eastAsia="ko-KR"/>
        </w:rPr>
        <w:t>organised</w:t>
      </w:r>
      <w:proofErr w:type="spellEnd"/>
      <w:r w:rsidRPr="00826850">
        <w:rPr>
          <w:lang w:eastAsia="ko-KR"/>
        </w:rPr>
        <w:t xml:space="preserve"> in a new cellular space. A cellular space may be incomplete coverage, i.e. it is possible to have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3D5F6D" w:rsidRPr="00826850">
        <w:t xml:space="preserve">Figure </w:t>
      </w:r>
      <w:r w:rsidR="003D5F6D">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pic:spPr>
                </pic:pic>
              </a:graphicData>
            </a:graphic>
          </wp:inline>
        </w:drawing>
      </w:r>
    </w:p>
    <w:p w14:paraId="44EA7A61" w14:textId="21A24420" w:rsidR="00D56A17" w:rsidRPr="00826850" w:rsidRDefault="00D56A17" w:rsidP="00D56A17">
      <w:pPr>
        <w:pStyle w:val="Caption"/>
        <w:rPr>
          <w:rFonts w:cs="Times New Roman"/>
          <w:szCs w:val="24"/>
        </w:rPr>
      </w:pPr>
      <w:bookmarkStart w:id="36"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5</w:t>
      </w:r>
      <w:r w:rsidRPr="00826850">
        <w:rPr>
          <w:rFonts w:cs="Times New Roman"/>
          <w:szCs w:val="24"/>
        </w:rPr>
        <w:fldChar w:fldCharType="end"/>
      </w:r>
      <w:bookmarkEnd w:id="36"/>
      <w:r w:rsidRPr="00826850">
        <w:rPr>
          <w:rFonts w:cs="Times New Roman"/>
          <w:szCs w:val="24"/>
        </w:rPr>
        <w:t xml:space="preserve">: Cellular space containg disconected cells, i.e. all offices in an university building (Allatas et al 2017) </w:t>
      </w:r>
    </w:p>
    <w:p w14:paraId="7265C6C2" w14:textId="4520D90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proofErr w:type="spellStart"/>
      <w:r w:rsidRPr="00826850">
        <w:rPr>
          <w:color w:val="auto"/>
          <w:lang w:val="en-GB" w:eastAsia="en-US"/>
        </w:rPr>
        <w:t>IndoorGML</w:t>
      </w:r>
      <w:proofErr w:type="spellEnd"/>
      <w:r w:rsidRPr="00826850">
        <w:rPr>
          <w:color w:val="auto"/>
          <w:lang w:val="en-GB" w:eastAsia="en-US"/>
        </w:rPr>
        <w:t xml:space="preserve">, a cellular space can be subdivided into smaller cells or aggregated 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37" w:name="_Toc146459175"/>
      <w:r w:rsidRPr="00826850">
        <w:rPr>
          <w:szCs w:val="24"/>
        </w:rPr>
        <w:t>Geometry</w:t>
      </w:r>
      <w:bookmarkEnd w:id="37"/>
    </w:p>
    <w:p w14:paraId="417D149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 and location</w:t>
      </w:r>
      <w:r w:rsidRPr="00826850">
        <w:rPr>
          <w:color w:val="auto"/>
          <w:lang w:val="en-GB" w:eastAsia="en-US"/>
        </w:rPr>
        <w:t xml:space="preserve"> that can be collected and modelled. It can represent physical features such a room, door, wall, or virtual spaces such as legal rights and access or sensors coverages. Depending on the application, the geometry of a cell can be simplified and generalised into a minmax bounding box. Such approach can be applied when considering highly irregular shapes like furniture. Geometric information can be included in </w:t>
      </w:r>
      <w:proofErr w:type="spellStart"/>
      <w:r w:rsidRPr="00826850">
        <w:rPr>
          <w:color w:val="auto"/>
          <w:lang w:val="en-GB" w:eastAsia="en-US"/>
        </w:rPr>
        <w:t>IndoorGML</w:t>
      </w:r>
      <w:proofErr w:type="spellEnd"/>
      <w:r w:rsidRPr="00826850">
        <w:rPr>
          <w:color w:val="auto"/>
          <w:lang w:val="en-GB" w:eastAsia="en-US"/>
        </w:rPr>
        <w:t xml:space="preserve"> either directly or via an external link. Geometry of cells can be omitted as well.  </w:t>
      </w:r>
    </w:p>
    <w:p w14:paraId="768B8EE3" w14:textId="77777777" w:rsidR="00D56A17" w:rsidRPr="00826850" w:rsidRDefault="00D56A17" w:rsidP="00D56A17">
      <w:pPr>
        <w:pStyle w:val="Default"/>
        <w:spacing w:before="80"/>
        <w:jc w:val="both"/>
        <w:rPr>
          <w:color w:val="auto"/>
          <w:lang w:val="en-GB" w:eastAsia="en-US"/>
        </w:rPr>
      </w:pPr>
      <w:r w:rsidRPr="00826850">
        <w:t>Geometry of cells is defined in Euclidean space and provides the means for the quantitative description of the spatial characteristics of cell. Metrics is defined as in</w:t>
      </w:r>
      <w:sdt>
        <w:sdtPr>
          <w:id w:val="386772340"/>
          <w:citation/>
        </w:sdtPr>
        <w:sdtEndPr/>
        <w:sdtContent>
          <w:r w:rsidRPr="00826850">
            <w:fldChar w:fldCharType="begin"/>
          </w:r>
          <w:r w:rsidRPr="00826850">
            <w:rPr>
              <w:lang w:val="en-GB"/>
            </w:rPr>
            <w:instrText xml:space="preserve"> CITATION Mor89 \l 3081 </w:instrText>
          </w:r>
          <w:r w:rsidRPr="00826850">
            <w:fldChar w:fldCharType="separate"/>
          </w:r>
          <w:r w:rsidRPr="00826850">
            <w:rPr>
              <w:noProof/>
              <w:lang w:val="en-GB"/>
            </w:rPr>
            <w:t xml:space="preserve"> (Morris, 2019)</w:t>
          </w:r>
          <w:r w:rsidRPr="00826850">
            <w:fldChar w:fldCharType="end"/>
          </w:r>
        </w:sdtContent>
      </w:sdt>
      <w:r w:rsidRPr="00826850">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cells are modelled as features and follow ISO19107</w:t>
      </w:r>
      <w:r w:rsidRPr="00826850">
        <w:rPr>
          <w:color w:val="auto"/>
          <w:lang w:val="en-GB"/>
        </w:rPr>
        <w:t xml:space="preserve"> (Spatial Schema)</w:t>
      </w:r>
      <w:r w:rsidRPr="00826850">
        <w:rPr>
          <w:color w:val="auto"/>
          <w:lang w:val="en-GB" w:eastAsia="en-US"/>
        </w:rPr>
        <w:t xml:space="preserve"> </w:t>
      </w:r>
      <w:sdt>
        <w:sdtPr>
          <w:rPr>
            <w:color w:val="auto"/>
            <w:lang w:val="en-GB" w:eastAsia="en-US"/>
          </w:rPr>
          <w:id w:val="-1585531302"/>
          <w:citation/>
        </w:sdtPr>
        <w:sdtEndPr/>
        <w:sdtContent>
          <w:r w:rsidRPr="00826850">
            <w:rPr>
              <w:color w:val="auto"/>
              <w:lang w:val="en-GB" w:eastAsia="en-US"/>
            </w:rPr>
            <w:fldChar w:fldCharType="begin"/>
          </w:r>
          <w:r w:rsidRPr="00826850">
            <w:rPr>
              <w:color w:val="auto"/>
              <w:lang w:val="en-GB" w:eastAsia="en-US"/>
            </w:rPr>
            <w:instrText xml:space="preserve"> CITATION ISO19 \l 3081 </w:instrText>
          </w:r>
          <w:r w:rsidRPr="00826850">
            <w:rPr>
              <w:color w:val="auto"/>
              <w:lang w:val="en-GB" w:eastAsia="en-US"/>
            </w:rPr>
            <w:fldChar w:fldCharType="separate"/>
          </w:r>
          <w:r w:rsidRPr="00826850">
            <w:rPr>
              <w:noProof/>
              <w:color w:val="auto"/>
              <w:lang w:val="en-GB" w:eastAsia="en-US"/>
            </w:rPr>
            <w:t>(ISO, 2019)</w:t>
          </w:r>
          <w:r w:rsidRPr="00826850">
            <w:rPr>
              <w:color w:val="auto"/>
              <w:lang w:val="en-GB" w:eastAsia="en-US"/>
            </w:rPr>
            <w:fldChar w:fldCharType="end"/>
          </w:r>
        </w:sdtContent>
      </w:sdt>
      <w:r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lastRenderedPageBreak/>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2E2D002A" w:rsidR="00D56A17" w:rsidRPr="00826850" w:rsidRDefault="00D56A17" w:rsidP="00D56A17">
      <w:pPr>
        <w:pStyle w:val="Caption"/>
        <w:rPr>
          <w:rFonts w:cs="Times New Roman"/>
          <w:szCs w:val="24"/>
        </w:rPr>
      </w:pPr>
      <w:bookmarkStart w:id="38"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6</w:t>
      </w:r>
      <w:r w:rsidRPr="00826850">
        <w:rPr>
          <w:rFonts w:cs="Times New Roman"/>
          <w:szCs w:val="24"/>
        </w:rPr>
        <w:fldChar w:fldCharType="end"/>
      </w:r>
      <w:bookmarkEnd w:id="38"/>
      <w:r w:rsidRPr="00826850">
        <w:rPr>
          <w:rFonts w:cs="Times New Roman"/>
          <w:szCs w:val="24"/>
        </w:rPr>
        <w:t>: Three options to represent geometry in IndoorGML</w:t>
      </w:r>
    </w:p>
    <w:p w14:paraId="7C8BDE99" w14:textId="3B28F2C4"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77777777" w:rsidR="00D56A17" w:rsidRPr="00826850" w:rsidRDefault="00D56A17" w:rsidP="00601140">
      <w:pPr>
        <w:pStyle w:val="Default"/>
        <w:numPr>
          <w:ilvl w:val="0"/>
          <w:numId w:val="20"/>
        </w:numPr>
        <w:spacing w:before="80"/>
        <w:jc w:val="both"/>
        <w:rPr>
          <w:lang w:val="en-GB"/>
        </w:rPr>
      </w:pPr>
      <w:r w:rsidRPr="00826850">
        <w:rPr>
          <w:lang w:val="en-GB"/>
        </w:rPr>
        <w:t xml:space="preserve">Geometry in </w:t>
      </w:r>
      <w:proofErr w:type="spellStart"/>
      <w:r w:rsidRPr="00826850">
        <w:rPr>
          <w:lang w:val="en-GB"/>
        </w:rPr>
        <w:t>IndoorGML</w:t>
      </w:r>
      <w:proofErr w:type="spellEnd"/>
      <w:r w:rsidRPr="00826850">
        <w:rPr>
          <w:lang w:val="en-GB"/>
        </w:rPr>
        <w:t xml:space="preserve"> (Option 1): geometric representation of cell may be included within an </w:t>
      </w:r>
      <w:proofErr w:type="spellStart"/>
      <w:r w:rsidRPr="00826850">
        <w:rPr>
          <w:lang w:val="en-GB"/>
        </w:rPr>
        <w:t>IndoorGML</w:t>
      </w:r>
      <w:proofErr w:type="spellEnd"/>
      <w:r w:rsidRPr="00826850">
        <w:rPr>
          <w:lang w:val="en-GB"/>
        </w:rPr>
        <w:t xml:space="preserve"> document. It is </w:t>
      </w:r>
      <w:proofErr w:type="spellStart"/>
      <w:r w:rsidRPr="00826850">
        <w:rPr>
          <w:lang w:val="en-GB"/>
        </w:rPr>
        <w:t>GM_Solid</w:t>
      </w:r>
      <w:proofErr w:type="spellEnd"/>
      <w:r w:rsidRPr="00826850">
        <w:rPr>
          <w:lang w:val="en-GB"/>
        </w:rPr>
        <w:t xml:space="preserve"> in 3D space and </w:t>
      </w:r>
      <w:proofErr w:type="spellStart"/>
      <w:r w:rsidRPr="00826850">
        <w:rPr>
          <w:lang w:val="en-GB"/>
        </w:rPr>
        <w:t>GM_Surface</w:t>
      </w:r>
      <w:proofErr w:type="spellEnd"/>
      <w:r w:rsidRPr="00826850">
        <w:rPr>
          <w:lang w:val="en-GB"/>
        </w:rPr>
        <w:t xml:space="preserve"> in 2D space as defined in ISO 19107. Note that solid with holes or surface with holes are allowed in this standard.  </w:t>
      </w:r>
    </w:p>
    <w:p w14:paraId="7A9EDD74" w14:textId="77777777"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instead of explicit representation of geometry, an </w:t>
      </w:r>
      <w:proofErr w:type="spellStart"/>
      <w:r w:rsidRPr="00826850">
        <w:rPr>
          <w:lang w:val="en-GB"/>
        </w:rPr>
        <w:t>IndoorGML</w:t>
      </w:r>
      <w:proofErr w:type="spellEnd"/>
      <w:r w:rsidRPr="00826850">
        <w:rPr>
          <w:lang w:val="en-GB"/>
        </w:rPr>
        <w:t xml:space="preserve"> document can only contain external links to objects defined in other data sets such as IFC or CityGML, where the referenced objects in external data set include geometric information. Then there must be 1:1 or </w:t>
      </w:r>
      <w:r w:rsidRPr="00826850">
        <w:rPr>
          <w:i/>
          <w:lang w:val="en-GB"/>
        </w:rPr>
        <w:t>n</w:t>
      </w:r>
      <w:r w:rsidRPr="00826850">
        <w:rPr>
          <w:lang w:val="en-GB"/>
        </w:rPr>
        <w:t xml:space="preserve">:1 mapping from cells in </w:t>
      </w:r>
      <w:proofErr w:type="spellStart"/>
      <w:r w:rsidRPr="00826850">
        <w:rPr>
          <w:lang w:val="en-GB"/>
        </w:rPr>
        <w:t>IndoorGML</w:t>
      </w:r>
      <w:proofErr w:type="spellEnd"/>
      <w:r w:rsidRPr="00826850">
        <w:rPr>
          <w:lang w:val="en-GB"/>
        </w:rPr>
        <w:t xml:space="preserve"> to corresponding objects in other datasets.</w:t>
      </w:r>
    </w:p>
    <w:p w14:paraId="3BA2A75F" w14:textId="77777777"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no geometric information is included in </w:t>
      </w:r>
      <w:proofErr w:type="spellStart"/>
      <w:r w:rsidRPr="00826850">
        <w:rPr>
          <w:lang w:val="en-GB"/>
        </w:rPr>
        <w:t>IndoorGML</w:t>
      </w:r>
      <w:proofErr w:type="spellEnd"/>
      <w:r w:rsidRPr="00826850">
        <w:rPr>
          <w:lang w:val="en-GB"/>
        </w:rPr>
        <w:t xml:space="preserve">. This means that the shape, extend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39" w:name="_Toc146459176"/>
      <w:r w:rsidRPr="00826850">
        <w:rPr>
          <w:szCs w:val="24"/>
        </w:rPr>
        <w:t>Topology</w:t>
      </w:r>
      <w:bookmarkEnd w:id="39"/>
    </w:p>
    <w:p w14:paraId="415EA377" w14:textId="79AE0E89" w:rsidR="00D56A17" w:rsidRPr="00826850" w:rsidRDefault="00D56A17" w:rsidP="00D56A17">
      <w:pPr>
        <w:pStyle w:val="Default"/>
        <w:spacing w:before="80"/>
        <w:jc w:val="both"/>
        <w:rPr>
          <w:color w:val="auto"/>
          <w:lang w:val="en-GB" w:eastAsia="en-US"/>
        </w:rPr>
      </w:pPr>
      <w:r w:rsidRPr="00826850">
        <w:rPr>
          <w:color w:val="auto"/>
          <w:lang w:val="en-GB" w:eastAsia="en-US"/>
        </w:rPr>
        <w:t>Beside the geometry of a cellular space, it is also possible to represent cells in the Topological space by a topological model, representing the relationships between points, lines and polygons constructing the geometry (</w:t>
      </w:r>
      <w:r w:rsidRPr="00826850">
        <w:t>Gröger and George, 2012</w:t>
      </w:r>
      <w:r w:rsidRPr="00826850">
        <w:rPr>
          <w:color w:val="auto"/>
          <w:lang w:val="en-GB" w:eastAsia="en-US"/>
        </w:rPr>
        <w:t xml:space="preserve">). Such topological models are dedicated to representing spatial relationships thus their shape and size is not described (Edenhofer et al 1989). This is to say, geometric predicates such as volumes, areas, distances cannot be computed. As mentioned above </w:t>
      </w:r>
      <w:proofErr w:type="spellStart"/>
      <w:r w:rsidRPr="00826850">
        <w:rPr>
          <w:color w:val="auto"/>
          <w:lang w:val="en-GB" w:eastAsia="en-US"/>
        </w:rPr>
        <w:t>IndoorGML</w:t>
      </w:r>
      <w:proofErr w:type="spellEnd"/>
      <w:r w:rsidRPr="00826850">
        <w:rPr>
          <w:color w:val="auto"/>
          <w:lang w:val="en-GB" w:eastAsia="en-US"/>
        </w:rPr>
        <w:t xml:space="preserve"> deals only with cells in 3D and 2D, which are presented as solids or polygons. Consequently, the topological model contains only 3D and 2D objects in 3D cellular space and 2D and 1D objects in 2D cellular space. 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Heading3"/>
        <w:tabs>
          <w:tab w:val="left" w:pos="660"/>
          <w:tab w:val="left" w:pos="880"/>
        </w:tabs>
        <w:suppressAutoHyphens/>
        <w:spacing w:before="60" w:after="120" w:line="-230" w:lineRule="auto"/>
        <w:jc w:val="both"/>
        <w:rPr>
          <w:szCs w:val="24"/>
          <w:lang w:eastAsia="ko-KR"/>
        </w:rPr>
      </w:pPr>
      <w:bookmarkStart w:id="40" w:name="_Ref43282898"/>
      <w:bookmarkStart w:id="41" w:name="_Toc146459177"/>
      <w:r w:rsidRPr="00826850">
        <w:rPr>
          <w:szCs w:val="24"/>
          <w:lang w:eastAsia="ko-KR"/>
        </w:rPr>
        <w:t>Subdivision, aggregation, and selection</w:t>
      </w:r>
      <w:bookmarkEnd w:id="40"/>
      <w:bookmarkEnd w:id="41"/>
    </w:p>
    <w:p w14:paraId="245F6737" w14:textId="77777777"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have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help achieve them.</w:t>
      </w:r>
    </w:p>
    <w:p w14:paraId="7B0764B2" w14:textId="77777777" w:rsidR="00D56A17" w:rsidRPr="00826850" w:rsidRDefault="00D56A17" w:rsidP="00D56A17">
      <w:pPr>
        <w:pStyle w:val="Caption"/>
        <w:rPr>
          <w:rFonts w:cs="Times New Roman"/>
          <w:szCs w:val="24"/>
        </w:rPr>
      </w:pPr>
    </w:p>
    <w:p w14:paraId="65AEF7F3" w14:textId="3FEE02DC" w:rsidR="00D56A17" w:rsidRPr="00826850" w:rsidRDefault="00384761" w:rsidP="00D56A17">
      <w:pPr>
        <w:jc w:val="center"/>
      </w:pPr>
      <w:r>
        <w:rPr>
          <w:noProof/>
        </w:rPr>
        <mc:AlternateContent>
          <mc:Choice Requires="wpg">
            <w:drawing>
              <wp:anchor distT="0" distB="0" distL="114300" distR="114300" simplePos="0" relativeHeight="251660288" behindDoc="0" locked="0" layoutInCell="1" allowOverlap="1" wp14:anchorId="28F07D74" wp14:editId="2C113B1A">
                <wp:simplePos x="0" y="0"/>
                <wp:positionH relativeFrom="column">
                  <wp:posOffset>2834640</wp:posOffset>
                </wp:positionH>
                <wp:positionV relativeFrom="paragraph">
                  <wp:posOffset>487680</wp:posOffset>
                </wp:positionV>
                <wp:extent cx="860171" cy="752119"/>
                <wp:effectExtent l="19050" t="0" r="0" b="29210"/>
                <wp:wrapNone/>
                <wp:docPr id="5266242" name="Group 1"/>
                <wp:cNvGraphicFramePr/>
                <a:graphic xmlns:a="http://schemas.openxmlformats.org/drawingml/2006/main">
                  <a:graphicData uri="http://schemas.microsoft.com/office/word/2010/wordprocessingGroup">
                    <wpg:wgp>
                      <wpg:cNvGrpSpPr/>
                      <wpg:grpSpPr>
                        <a:xfrm>
                          <a:off x="0" y="0"/>
                          <a:ext cx="860171" cy="752119"/>
                          <a:chOff x="0" y="0"/>
                          <a:chExt cx="860171" cy="752119"/>
                        </a:xfrm>
                      </wpg:grpSpPr>
                      <wpg:grpSp>
                        <wpg:cNvPr id="56" name="Group 56"/>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904644" w:rsidRPr="006871B9" w:rsidRDefault="00904644"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grpSp>
                      <wpg:grpSp>
                        <wpg:cNvPr id="59" name="Group 59"/>
                        <wpg:cNvGrpSpPr/>
                        <wpg:grpSpPr>
                          <a:xfrm>
                            <a:off x="3810" y="43434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904644" w:rsidRPr="006871B9" w:rsidRDefault="00904644"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grpSp>
                    </wpg:wgp>
                  </a:graphicData>
                </a:graphic>
              </wp:anchor>
            </w:drawing>
          </mc:Choice>
          <mc:Fallback>
            <w:pict>
              <v:group w14:anchorId="28F07D74" id="Group 1" o:spid="_x0000_s1026" style="position:absolute;left:0;text-align:left;margin-left:223.2pt;margin-top:38.4pt;width:67.75pt;height:59.2pt;z-index:251660288" coordsize="8601,7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">
                <v:group id="Group 56" o:spid="_x0000_s1027" style="position:absolute;width:8388;height:3251" coordsize="8388,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8"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9"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904644" w:rsidRPr="006871B9" w:rsidRDefault="00904644" w:rsidP="00D56A17">
                          <w:pPr>
                            <w:rPr>
                              <w:sz w:val="20"/>
                              <w:szCs w:val="16"/>
                              <w:lang w:val="en-AU"/>
                            </w:rPr>
                          </w:pPr>
                          <w:r w:rsidRPr="006871B9">
                            <w:rPr>
                              <w:sz w:val="20"/>
                              <w:szCs w:val="16"/>
                              <w:lang w:val="en-AU"/>
                            </w:rPr>
                            <w:t>Subdivision</w:t>
                          </w:r>
                        </w:p>
                      </w:txbxContent>
                    </v:textbox>
                  </v:shape>
                </v:group>
                <v:group id="Group 59" o:spid="_x0000_s1030" style="position:absolute;left:38;top:4343;width:8563;height:3178" coordsize="8563,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Arrow: Right 60" o:spid="_x0000_s1031"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2"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904644" w:rsidRPr="006871B9" w:rsidRDefault="00904644" w:rsidP="00D56A17">
                          <w:pPr>
                            <w:rPr>
                              <w:sz w:val="20"/>
                              <w:szCs w:val="16"/>
                              <w:lang w:val="en-AU"/>
                            </w:rPr>
                          </w:pPr>
                          <w:r>
                            <w:rPr>
                              <w:sz w:val="20"/>
                              <w:szCs w:val="16"/>
                              <w:lang w:val="en-AU"/>
                            </w:rPr>
                            <w:t>Aggregation</w:t>
                          </w:r>
                        </w:p>
                      </w:txbxContent>
                    </v:textbox>
                  </v:shape>
                </v:group>
              </v:group>
            </w:pict>
          </mc:Fallback>
        </mc:AlternateContent>
      </w:r>
      <w:r w:rsidR="00D56A17" w:rsidRPr="00826850">
        <w:rPr>
          <w:noProof/>
        </w:rPr>
        <w:drawing>
          <wp:inline distT="0" distB="0" distL="0" distR="0" wp14:anchorId="285E942A" wp14:editId="67EEA166">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19"/>
                    <a:stretch>
                      <a:fillRect/>
                    </a:stretch>
                  </pic:blipFill>
                  <pic:spPr>
                    <a:xfrm>
                      <a:off x="0" y="0"/>
                      <a:ext cx="1824073" cy="1580552"/>
                    </a:xfrm>
                    <a:prstGeom prst="rect">
                      <a:avLst/>
                    </a:prstGeom>
                  </pic:spPr>
                </pic:pic>
              </a:graphicData>
            </a:graphic>
          </wp:inline>
        </w:drawing>
      </w:r>
      <w:r w:rsidR="00D56A17" w:rsidRPr="00826850">
        <w:t xml:space="preserve">                              </w:t>
      </w:r>
      <w:r w:rsidR="00D56A17"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0"/>
                    <a:stretch>
                      <a:fillRect/>
                    </a:stretch>
                  </pic:blipFill>
                  <pic:spPr>
                    <a:xfrm>
                      <a:off x="0" y="0"/>
                      <a:ext cx="1750396" cy="1537463"/>
                    </a:xfrm>
                    <a:prstGeom prst="rect">
                      <a:avLst/>
                    </a:prstGeom>
                  </pic:spPr>
                </pic:pic>
              </a:graphicData>
            </a:graphic>
          </wp:inline>
        </w:drawing>
      </w:r>
      <w:r w:rsidR="00D56A17"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1"/>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2"/>
                    <a:stretch>
                      <a:fillRect/>
                    </a:stretch>
                  </pic:blipFill>
                  <pic:spPr>
                    <a:xfrm>
                      <a:off x="0" y="0"/>
                      <a:ext cx="1901760" cy="1562325"/>
                    </a:xfrm>
                    <a:prstGeom prst="rect">
                      <a:avLst/>
                    </a:prstGeom>
                  </pic:spPr>
                </pic:pic>
              </a:graphicData>
            </a:graphic>
          </wp:inline>
        </w:drawing>
      </w:r>
      <w:r w:rsidRPr="00826850">
        <w:br/>
        <w:t>c)                                                                            d)</w:t>
      </w:r>
    </w:p>
    <w:p w14:paraId="18C6E831" w14:textId="00639108" w:rsidR="00D56A17" w:rsidRPr="00826850" w:rsidRDefault="00D56A17" w:rsidP="00D56A17">
      <w:pPr>
        <w:jc w:val="center"/>
      </w:pPr>
      <w:bookmarkStart w:id="42" w:name="_Ref81328616"/>
      <w:r w:rsidRPr="00826850">
        <w:t xml:space="preserve">Figure </w:t>
      </w:r>
      <w:fldSimple w:instr=" SEQ Figure \* ARABIC ">
        <w:r w:rsidR="003D5F6D">
          <w:rPr>
            <w:noProof/>
          </w:rPr>
          <w:t>7</w:t>
        </w:r>
      </w:fldSimple>
      <w:bookmarkEnd w:id="42"/>
      <w:r w:rsidRPr="00826850">
        <w:t xml:space="preserve">: (a) A furnished indoor space. (b) Subdivision of the indoor space into two separate rooms with exclusion of furnishing elements’ spaces. (c) Selection of specific </w:t>
      </w:r>
      <w:proofErr w:type="spellStart"/>
      <w:r w:rsidRPr="00826850">
        <w:t>CellSpaces</w:t>
      </w:r>
      <w:proofErr w:type="spellEnd"/>
      <w:r w:rsidRPr="00826850">
        <w:t xml:space="preserve"> (green) suitable for walking and rolling. (d) </w:t>
      </w:r>
      <w:proofErr w:type="spellStart"/>
      <w:r w:rsidRPr="00826850">
        <w:t>CellSpaces</w:t>
      </w:r>
      <w:proofErr w:type="spellEnd"/>
      <w:r w:rsidRPr="00826850">
        <w:t xml:space="preserve"> (green) suitable for flying.</w:t>
      </w:r>
    </w:p>
    <w:p w14:paraId="21C667CF" w14:textId="39B5021A"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 the subdivision consists in splitting the original </w:t>
      </w:r>
      <w:r w:rsidRPr="00826850">
        <w:rPr>
          <w:color w:val="auto"/>
          <w:lang w:val="en-GB" w:eastAsia="en-US"/>
        </w:rPr>
        <w:t>cell</w:t>
      </w:r>
      <w:r w:rsidRPr="00826850">
        <w:rPr>
          <w:lang w:val="en-GB"/>
        </w:rPr>
        <w:t xml:space="preserve">s into several subspaces of different geometry, according to their function. For example,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(b), the indoor space is subdivided into several. This subdivision allows to segment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(a)</w:t>
      </w:r>
      <w:r w:rsidRPr="00826850">
        <w:rPr>
          <w:vertAlign w:val="subscript"/>
          <w:lang w:val="en-GB"/>
        </w:rPr>
        <w:t xml:space="preserve"> </w:t>
      </w:r>
      <w:r w:rsidRPr="00826850">
        <w:rPr>
          <w:lang w:val="en-GB"/>
        </w:rPr>
        <w:t xml:space="preserve">in subspaces of different functions, e.g. a kitchen and a living room, as well as discriminating the spaces physically occupied by items. The subdivision process could be based on any application-based criteria and all resulting subspaces are </w:t>
      </w:r>
      <w:r w:rsidRPr="00826850">
        <w:t>C</w:t>
      </w:r>
      <w:r w:rsidRPr="00826850">
        <w:rPr>
          <w:lang w:val="en-GB"/>
        </w:rPr>
        <w:t>ell</w:t>
      </w:r>
      <w:r w:rsidRPr="00826850">
        <w:t>Spaces</w:t>
      </w:r>
      <w:r w:rsidRPr="00826850">
        <w:rPr>
          <w:lang w:val="en-GB"/>
        </w:rPr>
        <w:t xml:space="preserve"> of a cellular space. For the purpose of navigation applications, </w:t>
      </w:r>
      <w:r w:rsidRPr="00826850">
        <w:rPr>
          <w:color w:val="auto"/>
          <w:lang w:val="en-GB"/>
        </w:rPr>
        <w:t>subdivisions may be required because of:</w:t>
      </w:r>
    </w:p>
    <w:p w14:paraId="53893907"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geometry simplification, e.g. working with spaces that have only convex shapes</w:t>
      </w:r>
    </w:p>
    <w:p w14:paraId="525DB0A9"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increase of granularity, e.g. in for improving the localisation of people and items. </w:t>
      </w:r>
    </w:p>
    <w:p w14:paraId="6F4F2B8B"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need to identify specific functional/perception spaces: e.g. waiting or smoking areas. </w:t>
      </w:r>
    </w:p>
    <w:p w14:paraId="4B465FC4"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defining free spaces, e.g. spaces free of obstacles. </w:t>
      </w:r>
    </w:p>
    <w:p w14:paraId="65D4CE2C" w14:textId="4CC078B5" w:rsidR="00D56A17" w:rsidRPr="00826850" w:rsidRDefault="00D56A17" w:rsidP="00D56A17">
      <w:pPr>
        <w:pStyle w:val="Default"/>
        <w:spacing w:before="80"/>
        <w:jc w:val="both"/>
        <w:rPr>
          <w:color w:val="auto"/>
          <w:lang w:val="en-GB"/>
        </w:rPr>
      </w:pPr>
      <w:r w:rsidRPr="00826850">
        <w:rPr>
          <w:lang w:val="en-GB"/>
        </w:rPr>
        <w:t xml:space="preserve">The aggregation process is the reverse of the subdivision, which leads subspaces to be merged instead of being split. Therefore, the merging of all subspaces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allows to retrieve the original cell 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of no interest for an application, e.g. induvial toilets or service areas in a building  </w:t>
      </w:r>
    </w:p>
    <w:p w14:paraId="1A756A0E"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lastRenderedPageBreak/>
        <w:t xml:space="preserve">There are </w:t>
      </w:r>
      <w:proofErr w:type="spellStart"/>
      <w:r w:rsidRPr="00826850">
        <w:rPr>
          <w:color w:val="auto"/>
          <w:lang w:val="en-GB"/>
        </w:rPr>
        <w:t>CellSpaces</w:t>
      </w:r>
      <w:proofErr w:type="spellEnd"/>
      <w:r w:rsidRPr="00826850">
        <w:rPr>
          <w:color w:val="auto"/>
          <w:lang w:val="en-GB"/>
        </w:rPr>
        <w:t xml:space="preserve">, which are not accessible for specific users, e.g.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32507636" w:rsidR="00D56A17" w:rsidRPr="00826850" w:rsidRDefault="00D56A17" w:rsidP="00D56A17">
      <w:pPr>
        <w:pStyle w:val="Default"/>
        <w:spacing w:before="80"/>
        <w:jc w:val="both"/>
        <w:rPr>
          <w:lang w:val="en-GB"/>
        </w:rPr>
      </w:pPr>
      <w:r w:rsidRPr="00826850">
        <w:rPr>
          <w:lang w:val="en-GB"/>
        </w:rPr>
        <w:t xml:space="preserve">Finally, the selection allows to discriminate the </w:t>
      </w:r>
      <w:r w:rsidRPr="00826850">
        <w:t>C</w:t>
      </w:r>
      <w:r w:rsidRPr="00826850">
        <w:rPr>
          <w:lang w:val="en-GB"/>
        </w:rPr>
        <w:t>ell</w:t>
      </w:r>
      <w:r w:rsidRPr="00826850">
        <w:t>Spaces</w:t>
      </w:r>
      <w:r w:rsidRPr="00826850">
        <w:rPr>
          <w:lang w:val="en-GB"/>
        </w:rPr>
        <w:t xml:space="preserve"> of interest from the rest.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(c) and (d) show a scenario where only </w:t>
      </w:r>
      <w:r w:rsidRPr="00826850">
        <w:t>C</w:t>
      </w:r>
      <w:r w:rsidRPr="00826850">
        <w:rPr>
          <w:lang w:val="en-GB"/>
        </w:rPr>
        <w:t>ell</w:t>
      </w:r>
      <w:r w:rsidRPr="00826850">
        <w:t>Spaces that can support a certain type of locomotion mode</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reduce the overall number of spaces, e.g. select only empty spaces, such as rooms and corridors and avoid non-empty spaces such as walls, slabs, or too crowded areas. </w:t>
      </w:r>
    </w:p>
    <w:p w14:paraId="45B6FAB3" w14:textId="77777777" w:rsidR="00D56A17" w:rsidRPr="00826850" w:rsidRDefault="00D56A17" w:rsidP="00601140">
      <w:pPr>
        <w:pStyle w:val="Default"/>
        <w:numPr>
          <w:ilvl w:val="0"/>
          <w:numId w:val="28"/>
        </w:numPr>
        <w:spacing w:before="80"/>
        <w:jc w:val="both"/>
        <w:rPr>
          <w:lang w:val="en-GB"/>
        </w:rPr>
      </w:pPr>
      <w:r w:rsidRPr="00826850">
        <w:rPr>
          <w:lang w:val="en-GB"/>
        </w:rPr>
        <w:t>to eliminate spaces, which will not be used for a specific user: e.g. select only common spaces for a visitor of a public building</w:t>
      </w:r>
    </w:p>
    <w:p w14:paraId="17BC76B4"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eliminate spaces of danger: e.g.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rPr>
      </w:pPr>
      <w:bookmarkStart w:id="43" w:name="_Ref43282751"/>
      <w:bookmarkStart w:id="44" w:name="_Toc146459178"/>
      <w:proofErr w:type="spellStart"/>
      <w:r w:rsidRPr="00826850">
        <w:rPr>
          <w:szCs w:val="24"/>
          <w:lang w:eastAsia="ko-KR"/>
        </w:rPr>
        <w:t>Poincar</w:t>
      </w:r>
      <w:r w:rsidRPr="00826850">
        <w:rPr>
          <w:szCs w:val="24"/>
        </w:rPr>
        <w:t>é</w:t>
      </w:r>
      <w:proofErr w:type="spellEnd"/>
      <w:r w:rsidRPr="00826850">
        <w:rPr>
          <w:szCs w:val="24"/>
          <w:lang w:eastAsia="ko-KR"/>
        </w:rPr>
        <w:t xml:space="preserve"> Duality</w:t>
      </w:r>
      <w:bookmarkEnd w:id="43"/>
      <w:bookmarkEnd w:id="44"/>
    </w:p>
    <w:p w14:paraId="2174FFD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is crucial in </w:t>
      </w:r>
      <w:proofErr w:type="spellStart"/>
      <w:r w:rsidRPr="00826850">
        <w:rPr>
          <w:color w:val="auto"/>
          <w:lang w:val="en-GB" w:eastAsia="en-US"/>
        </w:rPr>
        <w:t>IndoorGML</w:t>
      </w:r>
      <w:proofErr w:type="spellEnd"/>
      <w:r w:rsidRPr="00826850">
        <w:rPr>
          <w:color w:val="auto"/>
          <w:lang w:val="en-GB" w:eastAsia="en-US"/>
        </w:rPr>
        <w:t xml:space="preserve">. They allow establishing links between cell in the same or different thematic layers, which is critical information for several applications such as navigation and LBS. As mentioned above, a topological model of cellular space is partial and represents only relations between cells and their boundaries. The </w:t>
      </w:r>
      <w:proofErr w:type="spellStart"/>
      <w:r w:rsidRPr="00826850">
        <w:rPr>
          <w:color w:val="auto"/>
          <w:lang w:val="en-GB" w:eastAsia="en-US"/>
        </w:rPr>
        <w:t>Poincaré</w:t>
      </w:r>
      <w:proofErr w:type="spellEnd"/>
      <w:r w:rsidRPr="00826850">
        <w:rPr>
          <w:color w:val="auto"/>
          <w:lang w:val="en-GB" w:eastAsia="en-US"/>
        </w:rPr>
        <w:t xml:space="preserve"> duality </w:t>
      </w:r>
      <w:sdt>
        <w:sdtPr>
          <w:rPr>
            <w:color w:val="auto"/>
            <w:lang w:val="en-GB" w:eastAsia="en-US"/>
          </w:rPr>
          <w:id w:val="-3364899"/>
          <w:citation/>
        </w:sdtPr>
        <w:sdtEnd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Pr="00826850">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It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especially in 3D by a topological model</w:t>
      </w:r>
      <w:sdt>
        <w:sdtPr>
          <w:rPr>
            <w:color w:val="auto"/>
            <w:lang w:val="en-GB" w:eastAsia="en-US"/>
          </w:rPr>
          <w:id w:val="518211595"/>
          <w:citation/>
        </w:sdtPr>
        <w:sdtEnd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Pr="00826850">
            <w:rPr>
              <w:noProof/>
              <w:color w:val="auto"/>
              <w:lang w:val="en-GB" w:eastAsia="en-US"/>
            </w:rPr>
            <w:t xml:space="preserve"> (Lee, 2004)</w:t>
          </w:r>
          <w:r w:rsidRPr="00826850">
            <w:rPr>
              <w:color w:val="auto"/>
              <w:lang w:val="en-GB" w:eastAsia="en-US"/>
            </w:rPr>
            <w:fldChar w:fldCharType="end"/>
          </w:r>
        </w:sdtContent>
      </w:sdt>
      <w:r w:rsidRPr="00826850">
        <w:rPr>
          <w:color w:val="auto"/>
          <w:lang w:val="en-GB" w:eastAsia="en-US"/>
        </w:rPr>
        <w:t xml:space="preserve">.  </w:t>
      </w:r>
    </w:p>
    <w:p w14:paraId="208780B9"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w:t>
      </w:r>
      <w:proofErr w:type="spellStart"/>
      <w:r w:rsidRPr="00826850">
        <w:rPr>
          <w:color w:val="auto"/>
          <w:lang w:val="en-GB" w:eastAsia="en-US"/>
        </w:rPr>
        <w:t>Poincaré</w:t>
      </w:r>
      <w:proofErr w:type="spellEnd"/>
      <w:r w:rsidRPr="00826850">
        <w:rPr>
          <w:color w:val="auto"/>
          <w:lang w:val="en-GB" w:eastAsia="en-US"/>
        </w:rPr>
        <w:t xml:space="preserve"> duality refers to two spaces namely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e.g., rooms within a building, are mapped to nodes (0D object) in dual space. 2D surface shared by two 3D objects is transformed into an edge (1D) linking the two nodes in Dual space. The nodes and edges in Dual space form an adjacency graph. The nodes and the edges of 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47C74B43" w:rsidR="00D56A17" w:rsidRPr="00826850" w:rsidRDefault="00D56A17" w:rsidP="00D56A17">
      <w:pPr>
        <w:pStyle w:val="Caption"/>
        <w:rPr>
          <w:rFonts w:cs="Times New Roman"/>
          <w:b/>
          <w:bCs/>
          <w:szCs w:val="24"/>
          <w:lang w:val="en-GB"/>
        </w:rPr>
      </w:pPr>
      <w:bookmarkStart w:id="45" w:name="_Ref43283147"/>
      <w:r w:rsidRPr="00826850">
        <w:rPr>
          <w:rFonts w:cs="Times New Roman"/>
          <w:szCs w:val="24"/>
        </w:rPr>
        <w:lastRenderedPageBreak/>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8</w:t>
      </w:r>
      <w:r w:rsidRPr="00826850">
        <w:rPr>
          <w:rFonts w:cs="Times New Roman"/>
          <w:szCs w:val="24"/>
        </w:rPr>
        <w:fldChar w:fldCharType="end"/>
      </w:r>
      <w:bookmarkEnd w:id="45"/>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End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Pr="00826850">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794E4745"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3D5F6D" w:rsidRPr="003D5F6D">
        <w:rPr>
          <w:lang w:val="en-GB"/>
        </w:rPr>
        <w:t xml:space="preserve">Figure </w:t>
      </w:r>
      <w:r w:rsidR="003D5F6D" w:rsidRPr="003D5F6D">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proofErr w:type="spellStart"/>
      <w:r w:rsidRPr="00826850">
        <w:rPr>
          <w:lang w:val="en-GB"/>
        </w:rPr>
        <w:t>IndoorGML</w:t>
      </w:r>
      <w:proofErr w:type="spellEnd"/>
      <w:r w:rsidRPr="00826850">
        <w:rPr>
          <w:lang w:val="en-GB"/>
        </w:rPr>
        <w:t xml:space="preserve"> since they are not considered as cells in most applications. But the transformation may be applied to 1D or 0D objects of 3D primal space in a similar way if it is required.</w:t>
      </w:r>
      <w:r w:rsidRPr="00826850">
        <w:rPr>
          <w:color w:val="auto"/>
          <w:lang w:val="en-GB" w:eastAsia="en-US"/>
        </w:rPr>
        <w:t xml:space="preserve"> Then the adjacency graph </w:t>
      </w:r>
      <w:r w:rsidRPr="00826850">
        <w:rPr>
          <w:i/>
          <w:color w:val="auto"/>
          <w:lang w:val="en-GB" w:eastAsia="en-US"/>
        </w:rPr>
        <w:t>G</w:t>
      </w:r>
      <w:r w:rsidRPr="00826850">
        <w:rPr>
          <w:i/>
          <w:color w:val="auto"/>
          <w:vertAlign w:val="subscript"/>
          <w:lang w:val="en-GB" w:eastAsia="en-US"/>
        </w:rPr>
        <w:t>adj</w:t>
      </w:r>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r w:rsidRPr="00826850">
        <w:rPr>
          <w:i/>
          <w:color w:val="auto"/>
          <w:lang w:val="en-GB" w:eastAsia="en-US"/>
        </w:rPr>
        <w:t>G</w:t>
      </w:r>
      <w:r w:rsidRPr="00826850">
        <w:rPr>
          <w:i/>
          <w:color w:val="auto"/>
          <w:vertAlign w:val="subscript"/>
          <w:lang w:val="en-GB" w:eastAsia="en-US"/>
        </w:rPr>
        <w:t>adj</w:t>
      </w:r>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 xml:space="preserve"> are sets of nodes and edges in dual space mapped from cells and surfaces in </w:t>
      </w:r>
    </w:p>
    <w:p w14:paraId="4F560908"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is a subset of the adjacency graph and represent only adjacency that make the spaces connected. For navigation cases connectivity between spaces (i.e. room) is provided via the notion of doors between the rooms. It is defined as:</w:t>
      </w:r>
    </w:p>
    <w:p w14:paraId="32A5593D"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3C9D8DC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5"/>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6"/>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27"/>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38181E9E" w:rsidR="00D56A17" w:rsidRPr="00826850" w:rsidRDefault="00D56A17" w:rsidP="00D56A17">
      <w:pPr>
        <w:pStyle w:val="Caption"/>
        <w:rPr>
          <w:rFonts w:cs="Times New Roman"/>
          <w:szCs w:val="24"/>
          <w:lang w:val="en-GB"/>
        </w:rPr>
      </w:pPr>
      <w:bookmarkStart w:id="46"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9</w:t>
      </w:r>
      <w:r w:rsidRPr="00826850">
        <w:rPr>
          <w:rFonts w:cs="Times New Roman"/>
          <w:szCs w:val="24"/>
        </w:rPr>
        <w:fldChar w:fldCharType="end"/>
      </w:r>
      <w:bookmarkEnd w:id="46"/>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lastRenderedPageBreak/>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F399EAB" w:rsidR="00D56A17" w:rsidRPr="00826850" w:rsidRDefault="00D56A17" w:rsidP="00D56A17">
      <w:pPr>
        <w:pStyle w:val="Caption"/>
        <w:rPr>
          <w:rFonts w:cs="Times New Roman"/>
          <w:noProof/>
          <w:szCs w:val="24"/>
        </w:rPr>
      </w:pPr>
      <w:bookmarkStart w:id="47"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10</w:t>
      </w:r>
      <w:r w:rsidRPr="00826850">
        <w:rPr>
          <w:rFonts w:cs="Times New Roman"/>
          <w:szCs w:val="24"/>
        </w:rPr>
        <w:fldChar w:fldCharType="end"/>
      </w:r>
      <w:bookmarkEnd w:id="47"/>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rPr>
      </w:pPr>
      <w:bookmarkStart w:id="48" w:name="_Toc146459179"/>
      <w:r w:rsidRPr="00826850">
        <w:rPr>
          <w:szCs w:val="24"/>
        </w:rPr>
        <w:t>Structured space model</w:t>
      </w:r>
      <w:bookmarkEnd w:id="48"/>
      <w:r w:rsidRPr="00826850">
        <w:rPr>
          <w:szCs w:val="24"/>
        </w:rPr>
        <w:t xml:space="preserve"> </w:t>
      </w:r>
    </w:p>
    <w:p w14:paraId="094E09A1" w14:textId="07D87656"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3D5F6D" w:rsidRPr="003D5F6D">
        <w:rPr>
          <w:lang w:val="en-GB"/>
        </w:rPr>
        <w:t xml:space="preserve">Figure </w:t>
      </w:r>
      <w:r w:rsidR="003D5F6D" w:rsidRPr="003D5F6D">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Geometric network or Logical network. Geometry of Cellular Space and Geometric Network are embedded in the Euclidean space, while Topology of Cellular Space and Logical Network are defined in the Topological space. </w:t>
      </w:r>
      <w:proofErr w:type="spellStart"/>
      <w:r w:rsidRPr="00826850">
        <w:rPr>
          <w:color w:val="auto"/>
          <w:lang w:val="en-GB" w:eastAsia="en-US"/>
        </w:rPr>
        <w:t>IndoorGML</w:t>
      </w:r>
      <w:proofErr w:type="spellEnd"/>
      <w:r w:rsidRPr="00826850">
        <w:rPr>
          <w:color w:val="auto"/>
          <w:lang w:val="en-GB" w:eastAsia="en-US"/>
        </w:rPr>
        <w:t xml:space="preserve"> supports the Primal and Dual models in the Euclidean space and the Logical Network in the Topological space. As mentioned above, the Geometry for Cellular space is not compulsory, as the cellular space can be identified. </w:t>
      </w:r>
      <w:proofErr w:type="spellStart"/>
      <w:r w:rsidRPr="00826850">
        <w:rPr>
          <w:color w:val="auto"/>
          <w:lang w:val="en-GB"/>
        </w:rPr>
        <w:t>IndoorGML</w:t>
      </w:r>
      <w:proofErr w:type="spellEnd"/>
      <w:r w:rsidRPr="00826850">
        <w:rPr>
          <w:color w:val="auto"/>
          <w:lang w:val="en-GB"/>
        </w:rPr>
        <w:t xml:space="preserve"> is valid with at least one of the Primal spaces.  See examples in Section 9. </w:t>
      </w:r>
    </w:p>
    <w:p w14:paraId="11D42089" w14:textId="77777777"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and LBS. </w:t>
      </w:r>
      <w:proofErr w:type="spellStart"/>
      <w:r w:rsidRPr="00826850">
        <w:rPr>
          <w:color w:val="auto"/>
          <w:lang w:val="en-GB"/>
        </w:rPr>
        <w:t>IndoorGML</w:t>
      </w:r>
      <w:proofErr w:type="spellEnd"/>
      <w:r w:rsidRPr="00826850">
        <w:rPr>
          <w:color w:val="auto"/>
          <w:lang w:val="en-GB"/>
        </w:rPr>
        <w:t xml:space="preserve"> may then containing both Geometry and Geometry Network, or only Geometry, or only Geometric Network. Other types of applications, such as dealing with ownership or sensor coverage, may be better supporter by </w:t>
      </w:r>
      <w:proofErr w:type="spellStart"/>
      <w:r w:rsidRPr="00826850">
        <w:rPr>
          <w:color w:val="auto"/>
          <w:lang w:val="en-GB"/>
        </w:rPr>
        <w:t>IndoorGML</w:t>
      </w:r>
      <w:proofErr w:type="spellEnd"/>
      <w:r w:rsidRPr="00826850">
        <w:rPr>
          <w:color w:val="auto"/>
          <w:lang w:val="en-GB"/>
        </w:rPr>
        <w:t xml:space="preserve"> 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lang w:eastAsia="ko-KR"/>
        </w:rPr>
      </w:pPr>
      <w:bookmarkStart w:id="49" w:name="_Toc146459180"/>
      <w:bookmarkStart w:id="50" w:name="_Ref43282775"/>
      <w:r w:rsidRPr="00826850">
        <w:rPr>
          <w:szCs w:val="24"/>
          <w:lang w:eastAsia="ko-KR"/>
        </w:rPr>
        <w:t>Semantics</w:t>
      </w:r>
      <w:bookmarkEnd w:id="49"/>
      <w:r w:rsidRPr="00826850">
        <w:rPr>
          <w:szCs w:val="24"/>
          <w:lang w:eastAsia="ko-KR"/>
        </w:rPr>
        <w:t xml:space="preserve"> </w:t>
      </w:r>
      <w:bookmarkEnd w:id="50"/>
      <w:r w:rsidRPr="00826850">
        <w:rPr>
          <w:szCs w:val="24"/>
          <w:lang w:eastAsia="ko-KR"/>
        </w:rPr>
        <w:t xml:space="preserve"> </w:t>
      </w:r>
    </w:p>
    <w:p w14:paraId="578354E7" w14:textId="77777777"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offers a basic semantic for the Primal and Dual spaces of the core module. The semantics of the core model is generic for all applications as it does not specify any other information about the Primal and Dual Spaces, except some characteristics such as name, level, and </w:t>
      </w:r>
      <w:proofErr w:type="spellStart"/>
      <w:r w:rsidRPr="00826850">
        <w:rPr>
          <w:lang w:eastAsia="ko-KR"/>
        </w:rPr>
        <w:t>PoI</w:t>
      </w:r>
      <w:proofErr w:type="spellEnd"/>
      <w:r w:rsidRPr="00826850">
        <w:rPr>
          <w:lang w:eastAsia="ko-KR"/>
        </w:rPr>
        <w:t>. If no extension module is involved, the cells carry the semantics of the core module only.</w:t>
      </w:r>
    </w:p>
    <w:p w14:paraId="645D099E" w14:textId="54615851" w:rsidR="00D56A17" w:rsidRPr="00826850" w:rsidRDefault="00D56A17" w:rsidP="00D56A17">
      <w:pPr>
        <w:rPr>
          <w:lang w:eastAsia="ko-KR"/>
        </w:rPr>
      </w:pPr>
      <w:r w:rsidRPr="00826850">
        <w:rPr>
          <w:lang w:eastAsia="ko-KR"/>
        </w:rPr>
        <w:t xml:space="preserve">Further semantic specifications are provided via the Extension modules as specified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Every cell is further classified according to the semantic introduced by the extension module. </w:t>
      </w:r>
      <w:proofErr w:type="spellStart"/>
      <w:r w:rsidRPr="00826850">
        <w:rPr>
          <w:lang w:eastAsia="ko-KR"/>
        </w:rPr>
        <w:t>IndoorGML</w:t>
      </w:r>
      <w:proofErr w:type="spellEnd"/>
      <w:r w:rsidRPr="00826850">
        <w:rPr>
          <w:lang w:eastAsia="ko-KR"/>
        </w:rPr>
        <w:t xml:space="preserve"> 2.0 maintains semantics for Indoor navigation which is provided within Navigation extension module. The semantics, developed through the Navigation extension module is intended for two purposes to: 1) provide a classification of a cell, and 2) determine adjacency relationships that </w:t>
      </w:r>
      <w:r w:rsidRPr="00826850">
        <w:rPr>
          <w:lang w:eastAsia="ko-KR"/>
        </w:rPr>
        <w:lastRenderedPageBreak/>
        <w:t>ensure connectivity between cells. Semantics thus allows to define cells that are important for navigation. Thus, a cell can be classified as navigable (room, corridor, hall</w:t>
      </w:r>
      <w:proofErr w:type="gramStart"/>
      <w:r w:rsidRPr="00826850">
        <w:rPr>
          <w:lang w:eastAsia="ko-KR"/>
        </w:rPr>
        <w:t>) ,</w:t>
      </w:r>
      <w:proofErr w:type="gramEnd"/>
      <w:r w:rsidRPr="00826850">
        <w:rPr>
          <w:lang w:eastAsia="ko-KR"/>
        </w:rPr>
        <w:t xml:space="preserve">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77777777" w:rsidR="00D56A17" w:rsidRPr="00826850" w:rsidRDefault="00D56A17" w:rsidP="00D56A17">
      <w:pPr>
        <w:rPr>
          <w:lang w:eastAsia="ko-KR"/>
        </w:rPr>
      </w:pPr>
      <w:r w:rsidRPr="00826850">
        <w:rPr>
          <w:lang w:eastAsia="ko-KR"/>
        </w:rPr>
        <w:t>While this may be enough for some cases based on connectivity graph analysis, it can rapidly be limiting for more specialized applications such as sensor managements, legal aspects or security, where 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727D5C93" w:rsidR="00D56A17" w:rsidRPr="00826850" w:rsidRDefault="00D56A17" w:rsidP="00D56A17">
      <w:pPr>
        <w:rPr>
          <w:lang w:eastAsia="ko-KR"/>
        </w:rPr>
      </w:pPr>
      <w:r w:rsidRPr="00826850">
        <w:rPr>
          <w:lang w:eastAsia="ko-KR"/>
        </w:rPr>
        <w:t xml:space="preserve">Semantic extension mechanism allows to add more semantic on primal or dual spaces, as long as they follow the modularization principle. Cells can be </w:t>
      </w:r>
      <w:proofErr w:type="spellStart"/>
      <w:r w:rsidRPr="00826850">
        <w:rPr>
          <w:lang w:eastAsia="ko-KR"/>
        </w:rPr>
        <w:t>organised</w:t>
      </w:r>
      <w:proofErr w:type="spellEnd"/>
      <w:r w:rsidRPr="00826850">
        <w:rPr>
          <w:lang w:eastAsia="ko-KR"/>
        </w:rPr>
        <w:t xml:space="preserve"> in a hierarchical structure according to their semantics, corresponding properties, and semantic interrelations (</w:t>
      </w:r>
      <w:proofErr w:type="spellStart"/>
      <w:r w:rsidRPr="00826850">
        <w:rPr>
          <w:lang w:eastAsia="ko-KR"/>
        </w:rPr>
        <w:t>specialisation</w:t>
      </w:r>
      <w:proofErr w:type="spellEnd"/>
      <w:r w:rsidRPr="00826850">
        <w:rPr>
          <w:lang w:eastAsia="ko-KR"/>
        </w:rPr>
        <w:t xml:space="preserve"> and </w:t>
      </w:r>
      <w:proofErr w:type="spellStart"/>
      <w:r w:rsidRPr="00826850">
        <w:rPr>
          <w:lang w:eastAsia="ko-KR"/>
        </w:rPr>
        <w:t>generalisation</w:t>
      </w:r>
      <w:proofErr w:type="spellEnd"/>
      <w:r w:rsidRPr="00826850">
        <w:rPr>
          <w:lang w:eastAsia="ko-KR"/>
        </w:rPr>
        <w:t>). For example, ‘room’ is a specialization of ‘navigable cell’ and ‘non-navigable cell’ is a generalization of ‘walls’ and ‘</w:t>
      </w:r>
      <w:proofErr w:type="gramStart"/>
      <w:r w:rsidRPr="00826850">
        <w:rPr>
          <w:lang w:eastAsia="ko-KR"/>
        </w:rPr>
        <w:t>obstacles’</w:t>
      </w:r>
      <w:proofErr w:type="gramEnd"/>
      <w:r w:rsidRPr="00826850">
        <w:rPr>
          <w:lang w:eastAsia="ko-KR"/>
        </w:rPr>
        <w:t xml:space="preserve">. Cells created for one space representation may be aggregated or subdivided for the purpose of another one. More details about the Navigation extension module are given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w:t>
      </w:r>
    </w:p>
    <w:p w14:paraId="6BB9ABE6"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lang w:eastAsia="ko-KR"/>
        </w:rPr>
      </w:pPr>
      <w:bookmarkStart w:id="51" w:name="_Ref80097545"/>
      <w:bookmarkStart w:id="52" w:name="_Toc146459181"/>
      <w:r w:rsidRPr="00826850">
        <w:rPr>
          <w:szCs w:val="24"/>
          <w:lang w:eastAsia="ko-KR"/>
        </w:rPr>
        <w:t>Thematic layers</w:t>
      </w:r>
      <w:bookmarkEnd w:id="51"/>
      <w:bookmarkEnd w:id="52"/>
    </w:p>
    <w:p w14:paraId="4D048958" w14:textId="77777777" w:rsidR="00D56A17" w:rsidRPr="00826850" w:rsidRDefault="00D56A17" w:rsidP="00D56A17">
      <w:r w:rsidRPr="00826850">
        <w:t xml:space="preserve">A single indoor environment can be </w:t>
      </w:r>
      <w:proofErr w:type="spellStart"/>
      <w:r w:rsidRPr="00826850">
        <w:t>organised</w:t>
      </w:r>
      <w:proofErr w:type="spellEnd"/>
      <w:r w:rsidRPr="00826850">
        <w:t xml:space="preserve">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w:t>
      </w:r>
      <w:proofErr w:type="spellStart"/>
      <w:r w:rsidRPr="00826850">
        <w:t>organised</w:t>
      </w:r>
      <w:proofErr w:type="spellEnd"/>
      <w:r w:rsidRPr="00826850">
        <w:t xml:space="preserve"> in a </w:t>
      </w:r>
      <w:r w:rsidRPr="00826850">
        <w:rPr>
          <w:i/>
          <w:iCs/>
        </w:rPr>
        <w:t>Thematic Layer</w:t>
      </w:r>
      <w:r w:rsidRPr="00826850">
        <w:t>. Thematic layers can be defined using the Extension modules and/or Core module. Thematic layers making use of the semantics of Core module only, can be derived applying the principles of space partitioning, i.e. subdivision, aggregation and selection. Examples of such thematic layers are subdivision according to Wi-Fi or RFID coverage (see example below). The Navigation extension module provides additional notions for navigability and connectivity. Therefore, thematic layers that rely of these properties, should include Navigation extension module. Navigation-based themes can be defined using a particular space partitioning with respect to:</w:t>
      </w:r>
    </w:p>
    <w:p w14:paraId="4215D94C" w14:textId="5B05231A" w:rsidR="00D56A17" w:rsidRPr="00826850" w:rsidRDefault="00D56A17" w:rsidP="00601140">
      <w:pPr>
        <w:pStyle w:val="ListParagraph"/>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w:t>
      </w:r>
    </w:p>
    <w:p w14:paraId="5B3E1AC4" w14:textId="77777777" w:rsidR="00D56A17" w:rsidRPr="00826850" w:rsidRDefault="00D56A17" w:rsidP="00601140">
      <w:pPr>
        <w:pStyle w:val="ListParagraph"/>
        <w:numPr>
          <w:ilvl w:val="0"/>
          <w:numId w:val="29"/>
        </w:numPr>
        <w:ind w:leftChars="0"/>
      </w:pPr>
      <w:r w:rsidRPr="00826850">
        <w:t>user characteristics: age, gender</w:t>
      </w:r>
    </w:p>
    <w:p w14:paraId="7895A917" w14:textId="3A2C4731" w:rsidR="00D56A17" w:rsidRPr="00826850" w:rsidRDefault="00D56A17" w:rsidP="00601140">
      <w:pPr>
        <w:pStyle w:val="ListParagraph"/>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d)  </w:t>
      </w:r>
    </w:p>
    <w:p w14:paraId="2084DA08" w14:textId="77777777" w:rsidR="00D56A17" w:rsidRPr="00826850" w:rsidRDefault="00D56A17" w:rsidP="00D56A17">
      <w:pPr>
        <w:pStyle w:val="ListParagraph"/>
        <w:ind w:leftChars="0" w:left="600"/>
      </w:pPr>
    </w:p>
    <w:p w14:paraId="23AD365B" w14:textId="4185B13B" w:rsidR="00D56A17" w:rsidRPr="00826850" w:rsidRDefault="00D56A17" w:rsidP="00D56A17">
      <w:proofErr w:type="spellStart"/>
      <w:r w:rsidRPr="00826850">
        <w:t>IndoorGML</w:t>
      </w:r>
      <w:proofErr w:type="spellEnd"/>
      <w:r w:rsidRPr="00826850">
        <w:t xml:space="preserve"> 2.0 is </w:t>
      </w:r>
      <w:proofErr w:type="spellStart"/>
      <w:r w:rsidRPr="00826850">
        <w:t>organised</w:t>
      </w:r>
      <w:proofErr w:type="spellEnd"/>
      <w:r w:rsidRPr="00826850">
        <w:t xml:space="preserve">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 xml:space="preserve"> represents a thematic layer ‘Visitors’, which contains all cells, which are accessible to visitors in a university faculty (Alattas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w:t>
      </w:r>
      <w:proofErr w:type="spellStart"/>
      <w:r w:rsidRPr="00826850">
        <w:t>organised</w:t>
      </w:r>
      <w:proofErr w:type="spellEnd"/>
      <w:r w:rsidRPr="00826850">
        <w:t xml:space="preserve"> in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lastRenderedPageBreak/>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p="http://schemas.openxmlformats.org/presentationml/2006/main" xmlns:ma14="http://schemas.microsoft.com/office/mac/drawingml/2011/main" xmlns="" xmlns:lc="http://schemas.openxmlformats.org/drawingml/2006/lockedCanvas" val="1"/>
                      </a:ext>
                    </a:extLst>
                  </pic:spPr>
                </pic:pic>
              </a:graphicData>
            </a:graphic>
          </wp:inline>
        </w:drawing>
      </w:r>
    </w:p>
    <w:p w14:paraId="1B9E96A0" w14:textId="08D2C6C9" w:rsidR="00D56A17" w:rsidRPr="00826850" w:rsidRDefault="00D56A17" w:rsidP="00D56A17">
      <w:pPr>
        <w:pStyle w:val="Caption"/>
        <w:rPr>
          <w:rFonts w:cs="Times New Roman"/>
          <w:szCs w:val="24"/>
        </w:rPr>
      </w:pPr>
      <w:bookmarkStart w:id="53"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11</w:t>
      </w:r>
      <w:r w:rsidRPr="00826850">
        <w:rPr>
          <w:rFonts w:cs="Times New Roman"/>
          <w:szCs w:val="24"/>
        </w:rPr>
        <w:fldChar w:fldCharType="end"/>
      </w:r>
      <w:bookmarkEnd w:id="53"/>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771C3EC7" w:rsidR="00D56A17" w:rsidRPr="00826850" w:rsidRDefault="00D56A17" w:rsidP="00D56A17">
      <w:r w:rsidRPr="00826850">
        <w:t xml:space="preserve">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t>12</w:t>
      </w:r>
      <w:r w:rsidRPr="00826850">
        <w:fldChar w:fldCharType="end"/>
      </w:r>
      <w:r w:rsidRPr="00826850">
        <w:t>, a physical indoor space is organi</w:t>
      </w:r>
      <w:r w:rsidR="00AE5002">
        <w:rPr>
          <w:rFonts w:hint="eastAsia"/>
          <w:lang w:eastAsia="ko-KR"/>
        </w:rPr>
        <w:t>z</w:t>
      </w:r>
      <w:r w:rsidRPr="00826850">
        <w:t xml:space="preserve">ed according to the Navigation extension module Navigation, named Topographic layer. In addition, two cellular subdivisions 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 distinct semantics and subdivision approaches, form each a thematic layer. These three thematic layers may be appropriate for an application that provides tracking and navigation. </w:t>
      </w:r>
    </w:p>
    <w:p w14:paraId="5EE04799" w14:textId="33B7674A" w:rsidR="00D56A17" w:rsidRPr="00826850" w:rsidRDefault="00D56A17" w:rsidP="00D56A17">
      <w:r w:rsidRPr="00826850">
        <w:t>Following the modulari</w:t>
      </w:r>
      <w:r w:rsidR="00AE5002">
        <w:rPr>
          <w:rFonts w:hint="eastAsia"/>
          <w:lang w:eastAsia="ko-KR"/>
        </w:rPr>
        <w:t>z</w:t>
      </w:r>
      <w:r w:rsidRPr="00826850">
        <w:t xml:space="preserve">ation mechanisms, every layer in </w:t>
      </w:r>
      <w:proofErr w:type="spellStart"/>
      <w:r w:rsidRPr="00826850">
        <w:t>IndoorGML</w:t>
      </w:r>
      <w:proofErr w:type="spellEnd"/>
      <w:r w:rsidRPr="00826850">
        <w:t xml:space="preserve"> contains the core module, which is composed of Primal space and Dual space. A valid thematic layer should contain at least one of the four space representations, i.e. Geometry, Topology, Geometric network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a:stretch/>
                  </pic:blipFill>
                  <pic:spPr>
                    <a:xfrm>
                      <a:off x="0" y="0"/>
                      <a:ext cx="4740001" cy="3063426"/>
                    </a:xfrm>
                    <a:prstGeom prst="rect">
                      <a:avLst/>
                    </a:prstGeom>
                  </pic:spPr>
                </pic:pic>
              </a:graphicData>
            </a:graphic>
          </wp:inline>
        </w:drawing>
      </w:r>
    </w:p>
    <w:p w14:paraId="0F42EAB2" w14:textId="25CA259B" w:rsidR="00D56A17" w:rsidRPr="00D56A17" w:rsidRDefault="00D56A17" w:rsidP="00D56A17">
      <w:pPr>
        <w:pStyle w:val="Caption"/>
        <w:rPr>
          <w:rFonts w:cs="Times New Roman"/>
          <w:noProof/>
          <w:szCs w:val="24"/>
        </w:rPr>
      </w:pPr>
      <w:bookmarkStart w:id="54"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12</w:t>
      </w:r>
      <w:r w:rsidRPr="00826850">
        <w:rPr>
          <w:rFonts w:cs="Times New Roman"/>
          <w:szCs w:val="24"/>
        </w:rPr>
        <w:fldChar w:fldCharType="end"/>
      </w:r>
      <w:bookmarkEnd w:id="54"/>
      <w:r w:rsidRPr="00826850">
        <w:rPr>
          <w:rFonts w:cs="Times New Roman"/>
          <w:szCs w:val="24"/>
        </w:rPr>
        <w:t>: Three different cellural spaces for the same physical space</w:t>
      </w:r>
    </w:p>
    <w:p w14:paraId="1532637E" w14:textId="77777777" w:rsidR="00D56A17" w:rsidRPr="00826850" w:rsidRDefault="00D56A17" w:rsidP="00601140">
      <w:pPr>
        <w:pStyle w:val="Heading3"/>
        <w:numPr>
          <w:ilvl w:val="2"/>
          <w:numId w:val="21"/>
        </w:numPr>
        <w:tabs>
          <w:tab w:val="left" w:pos="660"/>
          <w:tab w:val="left" w:pos="880"/>
        </w:tabs>
        <w:suppressAutoHyphens/>
        <w:spacing w:before="60" w:after="120" w:line="-230" w:lineRule="auto"/>
        <w:jc w:val="both"/>
        <w:rPr>
          <w:szCs w:val="24"/>
        </w:rPr>
      </w:pPr>
      <w:bookmarkStart w:id="55" w:name="_Toc146459182"/>
      <w:r w:rsidRPr="00826850">
        <w:rPr>
          <w:szCs w:val="24"/>
        </w:rPr>
        <w:t>Multiple-Layered Space representation</w:t>
      </w:r>
      <w:bookmarkEnd w:id="55"/>
    </w:p>
    <w:p w14:paraId="491F8E6C" w14:textId="4B6EFF71" w:rsidR="00D56A17" w:rsidRPr="00826850" w:rsidRDefault="00D56A17" w:rsidP="00D56A17">
      <w:pPr>
        <w:pStyle w:val="Default"/>
        <w:spacing w:before="80"/>
        <w:rPr>
          <w:color w:val="auto"/>
          <w:lang w:val="en-GB"/>
        </w:rPr>
      </w:pPr>
      <w:proofErr w:type="spellStart"/>
      <w:r w:rsidRPr="00826850">
        <w:rPr>
          <w:color w:val="auto"/>
          <w:lang w:val="en-GB"/>
        </w:rPr>
        <w:t>IndoorGML</w:t>
      </w:r>
      <w:proofErr w:type="spellEnd"/>
      <w:r w:rsidRPr="00826850">
        <w:rPr>
          <w:color w:val="auto"/>
          <w:lang w:val="en-GB"/>
        </w:rPr>
        <w:t xml:space="preserve"> provides mechanisms for maintaining and linking multiple Thematic layers for a same indoor environment. </w:t>
      </w:r>
      <w:r w:rsidRPr="00826850">
        <w:fldChar w:fldCharType="begin"/>
      </w:r>
      <w:r w:rsidRPr="00826850">
        <w:rPr>
          <w:color w:val="auto"/>
          <w:lang w:val="en-GB"/>
        </w:rPr>
        <w:instrText xml:space="preserve"> REF _Ref81075519 \h </w:instrText>
      </w:r>
      <w:r w:rsidRPr="00826850">
        <w:instrText xml:space="preserve">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rPr>
        <w:t xml:space="preserve"> </w:t>
      </w:r>
      <w:r w:rsidRPr="00826850">
        <w:t>represents the three thematic layers discussed above</w:t>
      </w:r>
      <w:r w:rsidRPr="00826850">
        <w:rPr>
          <w:color w:val="auto"/>
          <w:lang w:val="en-GB"/>
        </w:rPr>
        <w:t>.</w:t>
      </w:r>
    </w:p>
    <w:p w14:paraId="5AA7A12C" w14:textId="22EC0E65"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we can represent the hierarchical structure of indoor space by MLS representation, where each level is represented as a single space layer. Another application example of MLS representation is indoor tracking with presence sensors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rPr>
        <w:t>. Given an indoor space represented as topographic cellular space layer and RFID sensor coverage layer respectively, we can deduce the movement of a mobile object with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Heading3"/>
        <w:tabs>
          <w:tab w:val="left" w:pos="660"/>
          <w:tab w:val="left" w:pos="880"/>
        </w:tabs>
        <w:suppressAutoHyphens/>
        <w:spacing w:before="60" w:after="120" w:line="-230" w:lineRule="auto"/>
        <w:jc w:val="both"/>
        <w:rPr>
          <w:szCs w:val="24"/>
          <w:lang w:eastAsia="ko-KR"/>
        </w:rPr>
      </w:pPr>
      <w:bookmarkStart w:id="56" w:name="_Ref43283584"/>
      <w:bookmarkStart w:id="57" w:name="_Toc146459183"/>
      <w:r w:rsidRPr="00826850">
        <w:rPr>
          <w:szCs w:val="24"/>
          <w:lang w:eastAsia="ko-KR"/>
        </w:rPr>
        <w:t>Inter-Layer Relations</w:t>
      </w:r>
      <w:bookmarkEnd w:id="56"/>
      <w:bookmarkEnd w:id="57"/>
    </w:p>
    <w:p w14:paraId="6CBBF4B9" w14:textId="77777777" w:rsidR="00D56A17" w:rsidRPr="00826850" w:rsidRDefault="00D56A17" w:rsidP="00D56A17">
      <w:pPr>
        <w:rPr>
          <w:lang w:eastAsia="ko-KR"/>
        </w:rPr>
      </w:pPr>
      <w:r w:rsidRPr="00826850">
        <w:t xml:space="preserve">To handle the interaction between several layers, it is necessary to represent the relationships between them. </w:t>
      </w:r>
      <w:proofErr w:type="spellStart"/>
      <w:r w:rsidRPr="00826850">
        <w:t>IndoorGML</w:t>
      </w:r>
      <w:proofErr w:type="spellEnd"/>
      <w:r w:rsidRPr="00826850">
        <w:t xml:space="preserve"> does this through the Inter-Layer connection which describes the spatial relationships (topology) between two layers. Unlike the topological relationships between cells of a same layer which are ruled by the </w:t>
      </w:r>
      <w:proofErr w:type="spellStart"/>
      <w:r w:rsidRPr="00826850">
        <w:t>Poincaré</w:t>
      </w:r>
      <w:proofErr w:type="spellEnd"/>
      <w:r w:rsidRPr="00826850">
        <w:t xml:space="preserve"> Duality (adjacency only), the inter-layer relations are ruled by the 9-intersection model (</w:t>
      </w:r>
      <w:proofErr w:type="spellStart"/>
      <w:r w:rsidRPr="00826850">
        <w:t>Egenhofer</w:t>
      </w:r>
      <w:proofErr w:type="spellEnd"/>
      <w:r w:rsidRPr="00826850">
        <w:t xml:space="preserve"> 1989). </w:t>
      </w:r>
      <w:proofErr w:type="spellStart"/>
      <w:r w:rsidRPr="00826850">
        <w:t>IndoorGML</w:t>
      </w:r>
      <w:proofErr w:type="spellEnd"/>
      <w:r w:rsidRPr="00826850">
        <w:t xml:space="preserve"> 2.0 concentrates on six relationships namely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 xml:space="preserve">overlaps and equals </w:t>
      </w:r>
      <w:r w:rsidRPr="00826850">
        <w:t>between cells in the Primal space and nodes in Dual space and their combinations</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0064756B" w:rsidR="00D56A17" w:rsidRPr="00826850" w:rsidRDefault="00D56A17" w:rsidP="00D56A17">
      <w:pPr>
        <w:pStyle w:val="Caption"/>
        <w:rPr>
          <w:rFonts w:cs="Times New Roman"/>
          <w:szCs w:val="24"/>
          <w:lang w:eastAsia="ko-KR"/>
        </w:rPr>
      </w:pPr>
      <w:bookmarkStart w:id="58" w:name="_Ref81075519"/>
      <w:bookmarkStart w:id="59"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13</w:t>
      </w:r>
      <w:r w:rsidRPr="00826850">
        <w:rPr>
          <w:rFonts w:cs="Times New Roman"/>
          <w:szCs w:val="24"/>
        </w:rPr>
        <w:fldChar w:fldCharType="end"/>
      </w:r>
      <w:bookmarkEnd w:id="58"/>
      <w:r w:rsidRPr="00826850">
        <w:rPr>
          <w:rFonts w:cs="Times New Roman"/>
          <w:szCs w:val="24"/>
        </w:rPr>
        <w:t>: Corresponding Primal and Dual spaces of different thematic layers.</w:t>
      </w:r>
      <w:bookmarkEnd w:id="59"/>
    </w:p>
    <w:p w14:paraId="79E155A0" w14:textId="125BB32D"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eastAsia="en-US"/>
        </w:rPr>
        <w:t xml:space="preserve">, there are three space layers, where each layer has its own primal and dual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3D5F6D" w:rsidRPr="003D5F6D">
        <w:rPr>
          <w:lang w:val="en-GB"/>
        </w:rPr>
        <w:t xml:space="preserve">Figure </w:t>
      </w:r>
      <w:r w:rsidR="003D5F6D" w:rsidRPr="003D5F6D">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eastAsia="en-US"/>
        </w:rPr>
        <w:t xml:space="preserve">. </w:t>
      </w:r>
      <w:r w:rsidRPr="00826850">
        <w:rPr>
          <w:color w:val="auto"/>
          <w:lang w:val="en-GB"/>
        </w:rPr>
        <w:t>In a topographic layer, t</w:t>
      </w:r>
      <w:r w:rsidRPr="00826850">
        <w:rPr>
          <w:color w:val="auto"/>
          <w:lang w:val="en-GB" w:eastAsia="en-US"/>
        </w:rPr>
        <w:t>he nodes represent the possible states of a navigating object and correspond to cells with volumetric extent in primal space</w:t>
      </w:r>
      <w:r w:rsidRPr="00826850">
        <w:rPr>
          <w:color w:val="auto"/>
          <w:lang w:val="en-GB"/>
        </w:rPr>
        <w:t xml:space="preserve"> (e.g., rooms) </w:t>
      </w:r>
      <w:r w:rsidRPr="00826850">
        <w:rPr>
          <w:color w:val="auto"/>
          <w:lang w:val="en-GB" w:eastAsia="en-US"/>
        </w:rPr>
        <w:t>while the edges represent state transitions, i.e., the movement of an object</w:t>
      </w:r>
      <w:r w:rsidRPr="00826850">
        <w:rPr>
          <w:color w:val="auto"/>
          <w:lang w:val="en-GB"/>
        </w:rPr>
        <w:t xml:space="preserve"> from one space to another.</w:t>
      </w:r>
      <w:r w:rsidRPr="00826850">
        <w:rPr>
          <w:color w:val="auto"/>
          <w:lang w:val="en-GB" w:eastAsia="en-US"/>
        </w:rPr>
        <w:t xml:space="preserve"> They correspond to </w:t>
      </w:r>
      <w:r w:rsidRPr="00826850">
        <w:rPr>
          <w:color w:val="auto"/>
          <w:lang w:val="en-GB"/>
        </w:rPr>
        <w:t>connectivity</w:t>
      </w:r>
      <w:r w:rsidRPr="00826850">
        <w:rPr>
          <w:color w:val="auto"/>
          <w:lang w:val="en-GB" w:eastAsia="en-US"/>
        </w:rPr>
        <w:t xml:space="preserve"> relations between the cells in primal space (e.g., neighbo</w:t>
      </w:r>
      <w:r w:rsidRPr="00826850">
        <w:rPr>
          <w:color w:val="auto"/>
          <w:lang w:val="en-GB"/>
        </w:rPr>
        <w:t>u</w:t>
      </w:r>
      <w:r w:rsidRPr="00826850">
        <w:rPr>
          <w:color w:val="auto"/>
          <w:lang w:val="en-GB" w:eastAsia="en-US"/>
        </w:rPr>
        <w:t xml:space="preserve">red rooms </w:t>
      </w:r>
      <w:r w:rsidRPr="00826850">
        <w:rPr>
          <w:color w:val="auto"/>
          <w:lang w:val="en-GB"/>
        </w:rPr>
        <w:t>connected with a door</w:t>
      </w:r>
      <w:r w:rsidRPr="00826850">
        <w:rPr>
          <w:color w:val="auto"/>
          <w:lang w:val="en-GB" w:eastAsia="en-US"/>
        </w:rPr>
        <w:t>).</w:t>
      </w:r>
      <w:r w:rsidRPr="00826850">
        <w:rPr>
          <w:color w:val="auto"/>
          <w:lang w:val="en-GB"/>
        </w:rPr>
        <w:t xml:space="preserve"> In the sensor space, the graph has a slightly different structure. The nodes represent again the cells with volumetric extend (e.g., the entire coverage space of a </w:t>
      </w:r>
      <w:r w:rsidRPr="00826850">
        <w:rPr>
          <w:lang w:val="en-GB"/>
        </w:rPr>
        <w:t>Wi-Fi</w:t>
      </w:r>
      <w:r w:rsidRPr="00826850" w:rsidDel="00C86909">
        <w:rPr>
          <w:color w:val="auto"/>
          <w:lang w:val="en-GB"/>
        </w:rPr>
        <w:t xml:space="preserve"> </w:t>
      </w:r>
      <w:r w:rsidRPr="00826850">
        <w:rPr>
          <w:color w:val="auto"/>
          <w:lang w:val="en-GB"/>
        </w:rPr>
        <w:t xml:space="preserve">transmitter), while the edges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721534E5"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14</w:t>
      </w:r>
      <w:r w:rsidRPr="00826850">
        <w:rPr>
          <w:color w:val="auto"/>
          <w:lang w:val="en-GB"/>
        </w:rPr>
        <w:fldChar w:fldCharType="end"/>
      </w:r>
      <w:r w:rsidRPr="00826850">
        <w:rPr>
          <w:color w:val="auto"/>
          <w:lang w:val="en-GB"/>
        </w:rPr>
        <w:t xml:space="preserve"> represents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13</w:t>
      </w:r>
      <w:r w:rsidRPr="00826850">
        <w:rPr>
          <w:color w:val="auto"/>
          <w:lang w:val="en-GB"/>
        </w:rPr>
        <w:fldChar w:fldCharType="end"/>
      </w:r>
      <w:r w:rsidRPr="00826850">
        <w:rPr>
          <w:color w:val="auto"/>
          <w:lang w:val="en-GB"/>
        </w:rPr>
        <w:t xml:space="preserve">: topographic and two sensors’ spaces Wi-Fi and RFID. A novelty in </w:t>
      </w:r>
      <w:proofErr w:type="spellStart"/>
      <w:r w:rsidRPr="00826850">
        <w:rPr>
          <w:color w:val="auto"/>
          <w:lang w:val="en-GB"/>
        </w:rPr>
        <w:t>IndoorGML</w:t>
      </w:r>
      <w:proofErr w:type="spellEnd"/>
      <w:r w:rsidRPr="00826850">
        <w:rPr>
          <w:color w:val="auto"/>
          <w:lang w:val="en-GB"/>
        </w:rPr>
        <w:t xml:space="preserve"> 2.0 is the possibility to represent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 where a the inter-layer mechanism is used to represent a furnished room with a combination of two layers: a first one describing solely the cells of the room and opening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(b)) and a second one describing the </w:t>
      </w:r>
      <w:proofErr w:type="spellStart"/>
      <w:r w:rsidRPr="00826850">
        <w:rPr>
          <w:color w:val="auto"/>
          <w:lang w:val="en-GB"/>
        </w:rPr>
        <w:t>CellSpaces</w:t>
      </w:r>
      <w:proofErr w:type="spellEnd"/>
      <w:r w:rsidRPr="00826850">
        <w:rPr>
          <w:color w:val="auto"/>
          <w:lang w:val="en-GB"/>
        </w:rPr>
        <w:t xml:space="preserve"> of the furniture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allows 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270504C7" w:rsidR="00D56A17" w:rsidRPr="00826850" w:rsidRDefault="00D56A17" w:rsidP="00D56A17">
      <w:pPr>
        <w:pStyle w:val="Caption"/>
        <w:rPr>
          <w:rFonts w:cs="Times New Roman"/>
          <w:szCs w:val="24"/>
          <w:lang w:val="en-GB"/>
        </w:rPr>
      </w:pPr>
      <w:bookmarkStart w:id="60" w:name="_Ref43283461"/>
      <w:bookmarkStart w:id="61"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14</w:t>
      </w:r>
      <w:r w:rsidRPr="00826850">
        <w:rPr>
          <w:rFonts w:cs="Times New Roman"/>
          <w:szCs w:val="24"/>
        </w:rPr>
        <w:fldChar w:fldCharType="end"/>
      </w:r>
      <w:bookmarkEnd w:id="60"/>
      <w:r w:rsidRPr="00826850">
        <w:rPr>
          <w:rFonts w:cs="Times New Roman"/>
          <w:szCs w:val="24"/>
        </w:rPr>
        <w:t>: Inter-Layer relations between three different layers of a same environment</w:t>
      </w:r>
      <w:bookmarkEnd w:id="61"/>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5"/>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4ED20ECF" w:rsidR="00AE5002" w:rsidRDefault="00D56A17" w:rsidP="00D56A17">
      <w:pPr>
        <w:pStyle w:val="Caption"/>
        <w:rPr>
          <w:rFonts w:cs="Times New Roman"/>
          <w:szCs w:val="24"/>
        </w:rPr>
      </w:pPr>
      <w:bookmarkStart w:id="62"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15</w:t>
      </w:r>
      <w:r w:rsidRPr="00826850">
        <w:rPr>
          <w:rFonts w:cs="Times New Roman"/>
          <w:szCs w:val="24"/>
        </w:rPr>
        <w:fldChar w:fldCharType="end"/>
      </w:r>
      <w:bookmarkEnd w:id="62"/>
      <w:r w:rsidRPr="00826850">
        <w:rPr>
          <w:rFonts w:cs="Times New Roman"/>
          <w:szCs w:val="24"/>
        </w:rPr>
        <w:t>: Inter-layer connection between two primal spaces. (a) furnished room. (b) cells of the room and door only. (c)  cells of furnishing elements only represented by minmax boxes.</w:t>
      </w:r>
    </w:p>
    <w:p w14:paraId="526E2B78" w14:textId="77777777" w:rsidR="00AE5002" w:rsidRDefault="00AE5002">
      <w:pPr>
        <w:spacing w:after="0"/>
        <w:rPr>
          <w:rFonts w:eastAsia="Malgun Gothic"/>
          <w:lang w:val="de-DE"/>
        </w:rPr>
      </w:pPr>
      <w:r>
        <w:br w:type="page"/>
      </w:r>
    </w:p>
    <w:p w14:paraId="599506CF" w14:textId="77777777" w:rsidR="00D56A17" w:rsidRPr="000B251E" w:rsidRDefault="00D56A17" w:rsidP="00D56A17">
      <w:pPr>
        <w:pStyle w:val="Caption"/>
        <w:rPr>
          <w:rFonts w:cs="Times New Roman"/>
          <w:strike/>
          <w:szCs w:val="24"/>
          <w:rPrChange w:id="63" w:author="Abdou D" w:date="2024-01-29T15:18:00Z">
            <w:rPr>
              <w:rFonts w:cs="Times New Roman"/>
              <w:szCs w:val="24"/>
            </w:rPr>
          </w:rPrChange>
        </w:rPr>
      </w:pPr>
    </w:p>
    <w:p w14:paraId="2E4021C3" w14:textId="566AA419" w:rsidR="00AE5002" w:rsidRPr="000B251E" w:rsidRDefault="00AE5002" w:rsidP="00AE5002">
      <w:pPr>
        <w:pStyle w:val="Heading2"/>
        <w:rPr>
          <w:strike/>
          <w:color w:val="0000FF"/>
          <w:rPrChange w:id="64" w:author="Abdou D" w:date="2024-01-29T15:18:00Z">
            <w:rPr>
              <w:color w:val="0000FF"/>
            </w:rPr>
          </w:rPrChange>
        </w:rPr>
      </w:pPr>
      <w:bookmarkStart w:id="65" w:name="_Toc146459184"/>
      <w:r w:rsidRPr="000B251E">
        <w:rPr>
          <w:strike/>
          <w:color w:val="0000FF"/>
          <w:lang w:eastAsia="ko-KR"/>
          <w:rPrChange w:id="66" w:author="Abdou D" w:date="2024-01-29T15:18:00Z">
            <w:rPr>
              <w:color w:val="0000FF"/>
              <w:lang w:eastAsia="ko-KR"/>
            </w:rPr>
          </w:rPrChange>
        </w:rPr>
        <w:t>Levels</w:t>
      </w:r>
      <w:r w:rsidRPr="000B251E">
        <w:rPr>
          <w:strike/>
          <w:color w:val="0000FF"/>
          <w:rPrChange w:id="67" w:author="Abdou D" w:date="2024-01-29T15:18:00Z">
            <w:rPr>
              <w:color w:val="0000FF"/>
            </w:rPr>
          </w:rPrChange>
        </w:rPr>
        <w:t xml:space="preserve"> </w:t>
      </w:r>
      <w:r w:rsidRPr="000B251E">
        <w:rPr>
          <w:strike/>
          <w:color w:val="0000FF"/>
          <w:lang w:eastAsia="ko-KR"/>
          <w:rPrChange w:id="68" w:author="Abdou D" w:date="2024-01-29T15:18:00Z">
            <w:rPr>
              <w:color w:val="0000FF"/>
              <w:lang w:eastAsia="ko-KR"/>
            </w:rPr>
          </w:rPrChange>
        </w:rPr>
        <w:t>of</w:t>
      </w:r>
      <w:r w:rsidRPr="000B251E">
        <w:rPr>
          <w:strike/>
          <w:color w:val="0000FF"/>
          <w:rPrChange w:id="69" w:author="Abdou D" w:date="2024-01-29T15:18:00Z">
            <w:rPr>
              <w:color w:val="0000FF"/>
            </w:rPr>
          </w:rPrChange>
        </w:rPr>
        <w:t xml:space="preserve"> </w:t>
      </w:r>
      <w:r w:rsidRPr="000B251E">
        <w:rPr>
          <w:strike/>
          <w:color w:val="0000FF"/>
          <w:lang w:eastAsia="ko-KR"/>
          <w:rPrChange w:id="70" w:author="Abdou D" w:date="2024-01-29T15:18:00Z">
            <w:rPr>
              <w:color w:val="0000FF"/>
              <w:lang w:eastAsia="ko-KR"/>
            </w:rPr>
          </w:rPrChange>
        </w:rPr>
        <w:t>Detail</w:t>
      </w:r>
      <w:r w:rsidRPr="000B251E">
        <w:rPr>
          <w:strike/>
          <w:color w:val="0000FF"/>
          <w:rPrChange w:id="71" w:author="Abdou D" w:date="2024-01-29T15:18:00Z">
            <w:rPr>
              <w:color w:val="0000FF"/>
            </w:rPr>
          </w:rPrChange>
        </w:rPr>
        <w:t xml:space="preserve"> </w:t>
      </w:r>
      <w:r w:rsidRPr="000B251E">
        <w:rPr>
          <w:strike/>
          <w:color w:val="0000FF"/>
          <w:lang w:eastAsia="ko-KR"/>
          <w:rPrChange w:id="72" w:author="Abdou D" w:date="2024-01-29T15:18:00Z">
            <w:rPr>
              <w:color w:val="0000FF"/>
              <w:lang w:eastAsia="ko-KR"/>
            </w:rPr>
          </w:rPrChange>
        </w:rPr>
        <w:t>(</w:t>
      </w:r>
      <w:proofErr w:type="spellStart"/>
      <w:r w:rsidRPr="000B251E">
        <w:rPr>
          <w:strike/>
          <w:color w:val="0000FF"/>
          <w:lang w:eastAsia="ko-KR"/>
          <w:rPrChange w:id="73" w:author="Abdou D" w:date="2024-01-29T15:18:00Z">
            <w:rPr>
              <w:color w:val="0000FF"/>
              <w:lang w:eastAsia="ko-KR"/>
            </w:rPr>
          </w:rPrChange>
        </w:rPr>
        <w:t>LoD</w:t>
      </w:r>
      <w:proofErr w:type="spellEnd"/>
      <w:r w:rsidRPr="000B251E">
        <w:rPr>
          <w:strike/>
          <w:color w:val="0000FF"/>
          <w:lang w:eastAsia="ko-KR"/>
          <w:rPrChange w:id="74" w:author="Abdou D" w:date="2024-01-29T15:18:00Z">
            <w:rPr>
              <w:color w:val="0000FF"/>
              <w:lang w:eastAsia="ko-KR"/>
            </w:rPr>
          </w:rPrChange>
        </w:rPr>
        <w:t>)</w:t>
      </w:r>
      <w:r w:rsidR="00F64927" w:rsidRPr="000B251E">
        <w:rPr>
          <w:strike/>
          <w:color w:val="0000FF"/>
          <w:lang w:eastAsia="ko-KR"/>
          <w:rPrChange w:id="75" w:author="Abdou D" w:date="2024-01-29T15:18:00Z">
            <w:rPr>
              <w:color w:val="0000FF"/>
              <w:lang w:eastAsia="ko-KR"/>
            </w:rPr>
          </w:rPrChange>
        </w:rPr>
        <w:t xml:space="preserve"> </w:t>
      </w:r>
      <w:r w:rsidR="00F64927" w:rsidRPr="000B251E">
        <w:rPr>
          <w:strike/>
          <w:color w:val="0000FF"/>
          <w:lang w:eastAsia="ko-KR"/>
          <w:rPrChange w:id="76" w:author="Abdou D" w:date="2024-01-29T15:18:00Z">
            <w:rPr>
              <w:color w:val="0000FF"/>
              <w:lang w:eastAsia="ko-KR"/>
            </w:rPr>
          </w:rPrChange>
        </w:rPr>
        <w:sym w:font="Wingdings" w:char="F0E0"/>
      </w:r>
      <w:r w:rsidR="00F64927" w:rsidRPr="000B251E">
        <w:rPr>
          <w:strike/>
          <w:color w:val="0000FF"/>
          <w:lang w:eastAsia="ko-KR"/>
          <w:rPrChange w:id="77" w:author="Abdou D" w:date="2024-01-29T15:18:00Z">
            <w:rPr>
              <w:color w:val="0000FF"/>
              <w:lang w:eastAsia="ko-KR"/>
            </w:rPr>
          </w:rPrChange>
        </w:rPr>
        <w:t xml:space="preserve"> to be included in </w:t>
      </w:r>
      <w:proofErr w:type="spellStart"/>
      <w:r w:rsidR="00F64927" w:rsidRPr="000B251E">
        <w:rPr>
          <w:strike/>
          <w:color w:val="0000FF"/>
          <w:lang w:eastAsia="ko-KR"/>
          <w:rPrChange w:id="78" w:author="Abdou D" w:date="2024-01-29T15:18:00Z">
            <w:rPr>
              <w:color w:val="0000FF"/>
              <w:lang w:eastAsia="ko-KR"/>
            </w:rPr>
          </w:rPrChange>
        </w:rPr>
        <w:t>IndoorGML</w:t>
      </w:r>
      <w:proofErr w:type="spellEnd"/>
      <w:r w:rsidR="00F64927" w:rsidRPr="000B251E">
        <w:rPr>
          <w:strike/>
          <w:color w:val="0000FF"/>
          <w:lang w:eastAsia="ko-KR"/>
          <w:rPrChange w:id="79" w:author="Abdou D" w:date="2024-01-29T15:18:00Z">
            <w:rPr>
              <w:color w:val="0000FF"/>
              <w:lang w:eastAsia="ko-KR"/>
            </w:rPr>
          </w:rPrChange>
        </w:rPr>
        <w:t xml:space="preserve"> 2.0.1 (or 2.</w:t>
      </w:r>
      <w:commentRangeStart w:id="80"/>
      <w:commentRangeStart w:id="81"/>
      <w:r w:rsidR="00F64927" w:rsidRPr="000B251E">
        <w:rPr>
          <w:strike/>
          <w:color w:val="0000FF"/>
          <w:lang w:eastAsia="ko-KR"/>
          <w:rPrChange w:id="82" w:author="Abdou D" w:date="2024-01-29T15:18:00Z">
            <w:rPr>
              <w:color w:val="0000FF"/>
              <w:lang w:eastAsia="ko-KR"/>
            </w:rPr>
          </w:rPrChange>
        </w:rPr>
        <w:t>1</w:t>
      </w:r>
      <w:commentRangeEnd w:id="80"/>
      <w:r w:rsidR="002032F3" w:rsidRPr="000B251E">
        <w:rPr>
          <w:rStyle w:val="CommentReference"/>
          <w:rFonts w:eastAsia="Malgun Gothic" w:cs="Times New Roman"/>
          <w:b w:val="0"/>
          <w:bCs w:val="0"/>
          <w:iCs w:val="0"/>
          <w:strike/>
          <w:lang w:val="en-GB"/>
          <w:rPrChange w:id="83" w:author="Abdou D" w:date="2024-01-29T15:18:00Z">
            <w:rPr>
              <w:rStyle w:val="CommentReference"/>
              <w:rFonts w:eastAsia="Malgun Gothic" w:cs="Times New Roman"/>
              <w:b w:val="0"/>
              <w:bCs w:val="0"/>
              <w:iCs w:val="0"/>
              <w:lang w:val="en-GB"/>
            </w:rPr>
          </w:rPrChange>
        </w:rPr>
        <w:commentReference w:id="80"/>
      </w:r>
      <w:commentRangeEnd w:id="81"/>
      <w:r w:rsidR="000B251E">
        <w:rPr>
          <w:rStyle w:val="CommentReference"/>
          <w:rFonts w:eastAsia="Malgun Gothic" w:cs="Times New Roman"/>
          <w:b w:val="0"/>
          <w:bCs w:val="0"/>
          <w:iCs w:val="0"/>
          <w:lang w:val="en-GB"/>
        </w:rPr>
        <w:commentReference w:id="81"/>
      </w:r>
      <w:r w:rsidR="00F64927" w:rsidRPr="000B251E">
        <w:rPr>
          <w:strike/>
          <w:color w:val="0000FF"/>
          <w:lang w:eastAsia="ko-KR"/>
          <w:rPrChange w:id="84" w:author="Abdou D" w:date="2024-01-29T15:18:00Z">
            <w:rPr>
              <w:color w:val="0000FF"/>
              <w:lang w:eastAsia="ko-KR"/>
            </w:rPr>
          </w:rPrChange>
        </w:rPr>
        <w:t>)</w:t>
      </w:r>
      <w:bookmarkEnd w:id="65"/>
    </w:p>
    <w:p w14:paraId="3DFB0A5F" w14:textId="4AED08FF" w:rsidR="00AE5002" w:rsidRPr="000B251E" w:rsidRDefault="00AE5002" w:rsidP="00AE5002">
      <w:pPr>
        <w:rPr>
          <w:strike/>
          <w:color w:val="0000FF"/>
          <w:lang w:val="de-DE" w:eastAsia="ko-KR"/>
          <w:rPrChange w:id="85" w:author="Abdou D" w:date="2024-01-29T15:18:00Z">
            <w:rPr>
              <w:color w:val="0000FF"/>
              <w:lang w:val="de-DE" w:eastAsia="ko-KR"/>
            </w:rPr>
          </w:rPrChange>
        </w:rPr>
      </w:pPr>
      <w:r w:rsidRPr="000B251E">
        <w:rPr>
          <w:strike/>
          <w:color w:val="0000FF"/>
          <w:lang w:val="de-DE" w:eastAsia="ko-KR"/>
          <w:rPrChange w:id="86" w:author="Abdou D" w:date="2024-01-29T15:18:00Z">
            <w:rPr>
              <w:color w:val="0000FF"/>
              <w:lang w:val="de-DE" w:eastAsia="ko-KR"/>
            </w:rPr>
          </w:rPrChange>
        </w:rPr>
        <w:t>(Something like)</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118"/>
        <w:gridCol w:w="3963"/>
        <w:gridCol w:w="3963"/>
      </w:tblGrid>
      <w:tr w:rsidR="00AE5002" w:rsidRPr="000B251E" w14:paraId="5E3CB7B9" w14:textId="28CF9E43" w:rsidTr="00F64927">
        <w:tc>
          <w:tcPr>
            <w:tcW w:w="2118" w:type="dxa"/>
            <w:shd w:val="clear" w:color="auto" w:fill="D9D9D9" w:themeFill="background1" w:themeFillShade="D9"/>
            <w:vAlign w:val="center"/>
          </w:tcPr>
          <w:p w14:paraId="3CE1DD47" w14:textId="00D47EC1" w:rsidR="00AE5002" w:rsidRPr="000B251E" w:rsidRDefault="00AE5002" w:rsidP="00AE5002">
            <w:pPr>
              <w:jc w:val="center"/>
              <w:rPr>
                <w:strike/>
                <w:color w:val="0000FF"/>
                <w:lang w:val="de-DE"/>
                <w:rPrChange w:id="87" w:author="Abdou D" w:date="2024-01-29T15:18:00Z">
                  <w:rPr>
                    <w:color w:val="0000FF"/>
                    <w:lang w:val="de-DE"/>
                  </w:rPr>
                </w:rPrChange>
              </w:rPr>
            </w:pPr>
            <w:r w:rsidRPr="000B251E">
              <w:rPr>
                <w:strike/>
                <w:color w:val="0000FF"/>
                <w:lang w:val="de-DE" w:eastAsia="ko-KR"/>
                <w:rPrChange w:id="88" w:author="Abdou D" w:date="2024-01-29T15:18:00Z">
                  <w:rPr>
                    <w:color w:val="0000FF"/>
                    <w:lang w:val="de-DE" w:eastAsia="ko-KR"/>
                  </w:rPr>
                </w:rPrChange>
              </w:rPr>
              <w:t>LoD</w:t>
            </w:r>
          </w:p>
        </w:tc>
        <w:tc>
          <w:tcPr>
            <w:tcW w:w="3963" w:type="dxa"/>
            <w:shd w:val="clear" w:color="auto" w:fill="D9D9D9" w:themeFill="background1" w:themeFillShade="D9"/>
            <w:vAlign w:val="center"/>
          </w:tcPr>
          <w:p w14:paraId="3FF2BCAB" w14:textId="6D61B2D6" w:rsidR="00AE5002" w:rsidRPr="000B251E" w:rsidRDefault="00AE5002" w:rsidP="00AE5002">
            <w:pPr>
              <w:jc w:val="center"/>
              <w:rPr>
                <w:strike/>
                <w:color w:val="0000FF"/>
                <w:lang w:val="de-DE"/>
                <w:rPrChange w:id="89" w:author="Abdou D" w:date="2024-01-29T15:18:00Z">
                  <w:rPr>
                    <w:color w:val="0000FF"/>
                    <w:lang w:val="de-DE"/>
                  </w:rPr>
                </w:rPrChange>
              </w:rPr>
            </w:pPr>
            <w:r w:rsidRPr="000B251E">
              <w:rPr>
                <w:strike/>
                <w:color w:val="0000FF"/>
                <w:lang w:val="de-DE" w:eastAsia="ko-KR"/>
                <w:rPrChange w:id="90" w:author="Abdou D" w:date="2024-01-29T15:18:00Z">
                  <w:rPr>
                    <w:color w:val="0000FF"/>
                    <w:lang w:val="de-DE" w:eastAsia="ko-KR"/>
                  </w:rPr>
                </w:rPrChange>
              </w:rPr>
              <w:t>Description</w:t>
            </w:r>
          </w:p>
        </w:tc>
        <w:tc>
          <w:tcPr>
            <w:tcW w:w="3963" w:type="dxa"/>
            <w:shd w:val="clear" w:color="auto" w:fill="D9D9D9" w:themeFill="background1" w:themeFillShade="D9"/>
          </w:tcPr>
          <w:p w14:paraId="3FF73772" w14:textId="2F4EEAF7" w:rsidR="00AE5002" w:rsidRPr="000B251E" w:rsidRDefault="00AE5002" w:rsidP="00AE5002">
            <w:pPr>
              <w:jc w:val="center"/>
              <w:rPr>
                <w:strike/>
                <w:color w:val="0000FF"/>
                <w:lang w:val="de-DE" w:eastAsia="ko-KR"/>
                <w:rPrChange w:id="91" w:author="Abdou D" w:date="2024-01-29T15:18:00Z">
                  <w:rPr>
                    <w:color w:val="0000FF"/>
                    <w:lang w:val="de-DE" w:eastAsia="ko-KR"/>
                  </w:rPr>
                </w:rPrChange>
              </w:rPr>
            </w:pPr>
            <w:r w:rsidRPr="000B251E">
              <w:rPr>
                <w:strike/>
                <w:color w:val="0000FF"/>
                <w:lang w:val="de-DE" w:eastAsia="ko-KR"/>
                <w:rPrChange w:id="92" w:author="Abdou D" w:date="2024-01-29T15:18:00Z">
                  <w:rPr>
                    <w:color w:val="0000FF"/>
                    <w:lang w:val="de-DE" w:eastAsia="ko-KR"/>
                  </w:rPr>
                </w:rPrChange>
              </w:rPr>
              <w:t>Geometry</w:t>
            </w:r>
          </w:p>
        </w:tc>
      </w:tr>
      <w:tr w:rsidR="00AE5002" w:rsidRPr="000B251E" w14:paraId="6723C2E1" w14:textId="0A16F8B8" w:rsidTr="00F64927">
        <w:tc>
          <w:tcPr>
            <w:tcW w:w="2118" w:type="dxa"/>
            <w:vAlign w:val="center"/>
          </w:tcPr>
          <w:p w14:paraId="5A61189C" w14:textId="0716389D" w:rsidR="00AE5002" w:rsidRPr="000B251E" w:rsidRDefault="00AE5002" w:rsidP="00AE5002">
            <w:pPr>
              <w:jc w:val="center"/>
              <w:rPr>
                <w:strike/>
                <w:color w:val="0000FF"/>
                <w:lang w:val="de-DE"/>
                <w:rPrChange w:id="93" w:author="Abdou D" w:date="2024-01-29T15:18:00Z">
                  <w:rPr>
                    <w:color w:val="0000FF"/>
                    <w:lang w:val="de-DE"/>
                  </w:rPr>
                </w:rPrChange>
              </w:rPr>
            </w:pPr>
            <w:r w:rsidRPr="000B251E">
              <w:rPr>
                <w:strike/>
                <w:color w:val="0000FF"/>
                <w:lang w:val="de-DE" w:eastAsia="ko-KR"/>
                <w:rPrChange w:id="94" w:author="Abdou D" w:date="2024-01-29T15:18:00Z">
                  <w:rPr>
                    <w:color w:val="0000FF"/>
                    <w:lang w:val="de-DE" w:eastAsia="ko-KR"/>
                  </w:rPr>
                </w:rPrChange>
              </w:rPr>
              <w:t>LoD</w:t>
            </w:r>
            <w:r w:rsidRPr="000B251E">
              <w:rPr>
                <w:strike/>
                <w:color w:val="0000FF"/>
                <w:lang w:val="de-DE"/>
                <w:rPrChange w:id="95" w:author="Abdou D" w:date="2024-01-29T15:18:00Z">
                  <w:rPr>
                    <w:color w:val="0000FF"/>
                    <w:lang w:val="de-DE"/>
                  </w:rPr>
                </w:rPrChange>
              </w:rPr>
              <w:t xml:space="preserve"> </w:t>
            </w:r>
            <w:r w:rsidRPr="000B251E">
              <w:rPr>
                <w:strike/>
                <w:color w:val="0000FF"/>
                <w:lang w:val="de-DE" w:eastAsia="ko-KR"/>
                <w:rPrChange w:id="96" w:author="Abdou D" w:date="2024-01-29T15:18:00Z">
                  <w:rPr>
                    <w:color w:val="0000FF"/>
                    <w:lang w:val="de-DE" w:eastAsia="ko-KR"/>
                  </w:rPr>
                </w:rPrChange>
              </w:rPr>
              <w:t>0</w:t>
            </w:r>
          </w:p>
        </w:tc>
        <w:tc>
          <w:tcPr>
            <w:tcW w:w="3963" w:type="dxa"/>
            <w:vAlign w:val="center"/>
          </w:tcPr>
          <w:p w14:paraId="59FA01CC" w14:textId="020A7974" w:rsidR="00AE5002" w:rsidRPr="000B251E" w:rsidRDefault="00AE5002" w:rsidP="00AE5002">
            <w:pPr>
              <w:jc w:val="center"/>
              <w:rPr>
                <w:strike/>
                <w:color w:val="0000FF"/>
                <w:lang w:val="de-DE"/>
                <w:rPrChange w:id="97" w:author="Abdou D" w:date="2024-01-29T15:18:00Z">
                  <w:rPr>
                    <w:color w:val="0000FF"/>
                    <w:lang w:val="de-DE"/>
                  </w:rPr>
                </w:rPrChange>
              </w:rPr>
            </w:pPr>
            <w:r w:rsidRPr="000B251E">
              <w:rPr>
                <w:strike/>
                <w:color w:val="0000FF"/>
                <w:lang w:val="de-DE" w:eastAsia="ko-KR"/>
                <w:rPrChange w:id="98" w:author="Abdou D" w:date="2024-01-29T15:18:00Z">
                  <w:rPr>
                    <w:color w:val="0000FF"/>
                    <w:lang w:val="de-DE" w:eastAsia="ko-KR"/>
                  </w:rPr>
                </w:rPrChange>
              </w:rPr>
              <w:t>2D</w:t>
            </w:r>
            <w:r w:rsidRPr="000B251E">
              <w:rPr>
                <w:strike/>
                <w:color w:val="0000FF"/>
                <w:lang w:val="de-DE"/>
                <w:rPrChange w:id="99" w:author="Abdou D" w:date="2024-01-29T15:18:00Z">
                  <w:rPr>
                    <w:color w:val="0000FF"/>
                    <w:lang w:val="de-DE"/>
                  </w:rPr>
                </w:rPrChange>
              </w:rPr>
              <w:t xml:space="preserve"> </w:t>
            </w:r>
            <w:r w:rsidRPr="000B251E">
              <w:rPr>
                <w:strike/>
                <w:color w:val="0000FF"/>
                <w:lang w:val="de-DE" w:eastAsia="ko-KR"/>
                <w:rPrChange w:id="100" w:author="Abdou D" w:date="2024-01-29T15:18:00Z">
                  <w:rPr>
                    <w:color w:val="0000FF"/>
                    <w:lang w:val="de-DE" w:eastAsia="ko-KR"/>
                  </w:rPr>
                </w:rPrChange>
              </w:rPr>
              <w:t>floorplan</w:t>
            </w:r>
            <w:r w:rsidRPr="000B251E">
              <w:rPr>
                <w:strike/>
                <w:color w:val="0000FF"/>
                <w:lang w:val="de-DE"/>
                <w:rPrChange w:id="101" w:author="Abdou D" w:date="2024-01-29T15:18:00Z">
                  <w:rPr>
                    <w:color w:val="0000FF"/>
                    <w:lang w:val="de-DE"/>
                  </w:rPr>
                </w:rPrChange>
              </w:rPr>
              <w:t xml:space="preserve"> </w:t>
            </w:r>
            <w:r w:rsidRPr="000B251E">
              <w:rPr>
                <w:strike/>
                <w:color w:val="0000FF"/>
                <w:lang w:val="de-DE" w:eastAsia="ko-KR"/>
                <w:rPrChange w:id="102" w:author="Abdou D" w:date="2024-01-29T15:18:00Z">
                  <w:rPr>
                    <w:color w:val="0000FF"/>
                    <w:lang w:val="de-DE" w:eastAsia="ko-KR"/>
                  </w:rPr>
                </w:rPrChange>
              </w:rPr>
              <w:t>of</w:t>
            </w:r>
            <w:r w:rsidRPr="000B251E">
              <w:rPr>
                <w:strike/>
                <w:color w:val="0000FF"/>
                <w:lang w:val="de-DE"/>
                <w:rPrChange w:id="103" w:author="Abdou D" w:date="2024-01-29T15:18:00Z">
                  <w:rPr>
                    <w:color w:val="0000FF"/>
                    <w:lang w:val="de-DE"/>
                  </w:rPr>
                </w:rPrChange>
              </w:rPr>
              <w:t xml:space="preserve"> </w:t>
            </w:r>
            <w:r w:rsidRPr="000B251E">
              <w:rPr>
                <w:strike/>
                <w:color w:val="0000FF"/>
                <w:lang w:val="de-DE" w:eastAsia="ko-KR"/>
                <w:rPrChange w:id="104" w:author="Abdou D" w:date="2024-01-29T15:18:00Z">
                  <w:rPr>
                    <w:color w:val="0000FF"/>
                    <w:lang w:val="de-DE" w:eastAsia="ko-KR"/>
                  </w:rPr>
                </w:rPrChange>
              </w:rPr>
              <w:t>each</w:t>
            </w:r>
            <w:r w:rsidRPr="000B251E">
              <w:rPr>
                <w:strike/>
                <w:color w:val="0000FF"/>
                <w:lang w:val="de-DE"/>
                <w:rPrChange w:id="105" w:author="Abdou D" w:date="2024-01-29T15:18:00Z">
                  <w:rPr>
                    <w:color w:val="0000FF"/>
                    <w:lang w:val="de-DE"/>
                  </w:rPr>
                </w:rPrChange>
              </w:rPr>
              <w:t xml:space="preserve"> </w:t>
            </w:r>
            <w:r w:rsidRPr="000B251E">
              <w:rPr>
                <w:strike/>
                <w:color w:val="0000FF"/>
                <w:lang w:val="de-DE" w:eastAsia="ko-KR"/>
                <w:rPrChange w:id="106" w:author="Abdou D" w:date="2024-01-29T15:18:00Z">
                  <w:rPr>
                    <w:color w:val="0000FF"/>
                    <w:lang w:val="de-DE" w:eastAsia="ko-KR"/>
                  </w:rPr>
                </w:rPrChange>
              </w:rPr>
              <w:t>level</w:t>
            </w:r>
          </w:p>
        </w:tc>
        <w:tc>
          <w:tcPr>
            <w:tcW w:w="3963" w:type="dxa"/>
          </w:tcPr>
          <w:p w14:paraId="2E505854" w14:textId="30B53A96" w:rsidR="00AE5002" w:rsidRPr="000B251E" w:rsidRDefault="003D5F6D" w:rsidP="00AE5002">
            <w:pPr>
              <w:jc w:val="center"/>
              <w:rPr>
                <w:strike/>
                <w:color w:val="0000FF"/>
                <w:lang w:val="de-DE" w:eastAsia="ko-KR"/>
                <w:rPrChange w:id="107" w:author="Abdou D" w:date="2024-01-29T15:18:00Z">
                  <w:rPr>
                    <w:color w:val="0000FF"/>
                    <w:lang w:val="de-DE" w:eastAsia="ko-KR"/>
                  </w:rPr>
                </w:rPrChange>
              </w:rPr>
            </w:pPr>
            <w:r w:rsidRPr="000B251E">
              <w:rPr>
                <w:strike/>
                <w:color w:val="0000FF"/>
                <w:lang w:val="de-DE" w:eastAsia="ko-KR"/>
                <w:rPrChange w:id="108" w:author="Abdou D" w:date="2024-01-29T15:18:00Z">
                  <w:rPr>
                    <w:color w:val="0000FF"/>
                    <w:lang w:val="de-DE" w:eastAsia="ko-KR"/>
                  </w:rPr>
                </w:rPrChange>
              </w:rPr>
              <w:t xml:space="preserve">2D Footprint </w:t>
            </w:r>
            <w:r w:rsidR="00AE5002" w:rsidRPr="000B251E">
              <w:rPr>
                <w:strike/>
                <w:color w:val="0000FF"/>
                <w:lang w:val="de-DE" w:eastAsia="ko-KR"/>
                <w:rPrChange w:id="109" w:author="Abdou D" w:date="2024-01-29T15:18:00Z">
                  <w:rPr>
                    <w:color w:val="0000FF"/>
                    <w:lang w:val="de-DE" w:eastAsia="ko-KR"/>
                  </w:rPr>
                </w:rPrChange>
              </w:rPr>
              <w:t>geometry for cells and cell boundary</w:t>
            </w:r>
          </w:p>
        </w:tc>
      </w:tr>
      <w:tr w:rsidR="00AE5002" w:rsidRPr="000B251E" w14:paraId="48019FEC" w14:textId="5B594BCE" w:rsidTr="00F64927">
        <w:tc>
          <w:tcPr>
            <w:tcW w:w="2118" w:type="dxa"/>
            <w:vAlign w:val="center"/>
          </w:tcPr>
          <w:p w14:paraId="61F80E6C" w14:textId="15321E88" w:rsidR="00AE5002" w:rsidRPr="000B251E" w:rsidRDefault="00AE5002" w:rsidP="00AE5002">
            <w:pPr>
              <w:jc w:val="center"/>
              <w:rPr>
                <w:strike/>
                <w:color w:val="0000FF"/>
                <w:lang w:val="de-DE"/>
                <w:rPrChange w:id="110" w:author="Abdou D" w:date="2024-01-29T15:18:00Z">
                  <w:rPr>
                    <w:color w:val="0000FF"/>
                    <w:lang w:val="de-DE"/>
                  </w:rPr>
                </w:rPrChange>
              </w:rPr>
            </w:pPr>
            <w:r w:rsidRPr="000B251E">
              <w:rPr>
                <w:strike/>
                <w:color w:val="0000FF"/>
                <w:lang w:val="de-DE" w:eastAsia="ko-KR"/>
                <w:rPrChange w:id="111" w:author="Abdou D" w:date="2024-01-29T15:18:00Z">
                  <w:rPr>
                    <w:color w:val="0000FF"/>
                    <w:lang w:val="de-DE" w:eastAsia="ko-KR"/>
                  </w:rPr>
                </w:rPrChange>
              </w:rPr>
              <w:t>LoD</w:t>
            </w:r>
            <w:r w:rsidRPr="000B251E">
              <w:rPr>
                <w:strike/>
                <w:color w:val="0000FF"/>
                <w:lang w:val="de-DE"/>
                <w:rPrChange w:id="112" w:author="Abdou D" w:date="2024-01-29T15:18:00Z">
                  <w:rPr>
                    <w:color w:val="0000FF"/>
                    <w:lang w:val="de-DE"/>
                  </w:rPr>
                </w:rPrChange>
              </w:rPr>
              <w:t xml:space="preserve"> </w:t>
            </w:r>
            <w:r w:rsidRPr="000B251E">
              <w:rPr>
                <w:strike/>
                <w:color w:val="0000FF"/>
                <w:lang w:val="de-DE" w:eastAsia="ko-KR"/>
                <w:rPrChange w:id="113" w:author="Abdou D" w:date="2024-01-29T15:18:00Z">
                  <w:rPr>
                    <w:color w:val="0000FF"/>
                    <w:lang w:val="de-DE" w:eastAsia="ko-KR"/>
                  </w:rPr>
                </w:rPrChange>
              </w:rPr>
              <w:t>1</w:t>
            </w:r>
          </w:p>
        </w:tc>
        <w:tc>
          <w:tcPr>
            <w:tcW w:w="3963" w:type="dxa"/>
            <w:vAlign w:val="center"/>
          </w:tcPr>
          <w:p w14:paraId="044E3987" w14:textId="617ADD85" w:rsidR="003D5F6D" w:rsidRPr="000B251E" w:rsidRDefault="00AE5002" w:rsidP="003D5F6D">
            <w:pPr>
              <w:jc w:val="center"/>
              <w:rPr>
                <w:strike/>
                <w:color w:val="0000FF"/>
                <w:lang w:val="de-DE"/>
                <w:rPrChange w:id="114" w:author="Abdou D" w:date="2024-01-29T15:18:00Z">
                  <w:rPr>
                    <w:color w:val="0000FF"/>
                    <w:lang w:val="de-DE"/>
                  </w:rPr>
                </w:rPrChange>
              </w:rPr>
            </w:pPr>
            <w:r w:rsidRPr="000B251E">
              <w:rPr>
                <w:strike/>
                <w:color w:val="0000FF"/>
                <w:lang w:val="de-DE" w:eastAsia="ko-KR"/>
                <w:rPrChange w:id="115" w:author="Abdou D" w:date="2024-01-29T15:18:00Z">
                  <w:rPr>
                    <w:color w:val="0000FF"/>
                    <w:lang w:val="de-DE" w:eastAsia="ko-KR"/>
                  </w:rPr>
                </w:rPrChange>
              </w:rPr>
              <w:t>Simplification</w:t>
            </w:r>
            <w:r w:rsidRPr="000B251E">
              <w:rPr>
                <w:strike/>
                <w:color w:val="0000FF"/>
                <w:lang w:val="de-DE"/>
                <w:rPrChange w:id="116" w:author="Abdou D" w:date="2024-01-29T15:18:00Z">
                  <w:rPr>
                    <w:color w:val="0000FF"/>
                    <w:lang w:val="de-DE"/>
                  </w:rPr>
                </w:rPrChange>
              </w:rPr>
              <w:t xml:space="preserve"> </w:t>
            </w:r>
            <w:r w:rsidRPr="000B251E">
              <w:rPr>
                <w:strike/>
                <w:color w:val="0000FF"/>
                <w:lang w:val="de-DE" w:eastAsia="ko-KR"/>
                <w:rPrChange w:id="117" w:author="Abdou D" w:date="2024-01-29T15:18:00Z">
                  <w:rPr>
                    <w:color w:val="0000FF"/>
                    <w:lang w:val="de-DE" w:eastAsia="ko-KR"/>
                  </w:rPr>
                </w:rPrChange>
              </w:rPr>
              <w:t>to</w:t>
            </w:r>
            <w:r w:rsidRPr="000B251E">
              <w:rPr>
                <w:strike/>
                <w:color w:val="0000FF"/>
                <w:lang w:val="de-DE"/>
                <w:rPrChange w:id="118" w:author="Abdou D" w:date="2024-01-29T15:18:00Z">
                  <w:rPr>
                    <w:color w:val="0000FF"/>
                    <w:lang w:val="de-DE"/>
                  </w:rPr>
                </w:rPrChange>
              </w:rPr>
              <w:t xml:space="preserve"> </w:t>
            </w:r>
            <w:r w:rsidRPr="000B251E">
              <w:rPr>
                <w:strike/>
                <w:color w:val="0000FF"/>
                <w:lang w:val="de-DE" w:eastAsia="ko-KR"/>
                <w:rPrChange w:id="119" w:author="Abdou D" w:date="2024-01-29T15:18:00Z">
                  <w:rPr>
                    <w:color w:val="0000FF"/>
                    <w:lang w:val="de-DE" w:eastAsia="ko-KR"/>
                  </w:rPr>
                </w:rPrChange>
              </w:rPr>
              <w:t>cube</w:t>
            </w:r>
            <w:r w:rsidRPr="000B251E">
              <w:rPr>
                <w:strike/>
                <w:color w:val="0000FF"/>
                <w:lang w:val="de-DE"/>
                <w:rPrChange w:id="120" w:author="Abdou D" w:date="2024-01-29T15:18:00Z">
                  <w:rPr>
                    <w:color w:val="0000FF"/>
                    <w:lang w:val="de-DE"/>
                  </w:rPr>
                </w:rPrChange>
              </w:rPr>
              <w:t xml:space="preserve"> </w:t>
            </w:r>
            <w:r w:rsidRPr="000B251E">
              <w:rPr>
                <w:strike/>
                <w:color w:val="0000FF"/>
                <w:lang w:val="de-DE" w:eastAsia="ko-KR"/>
                <w:rPrChange w:id="121" w:author="Abdou D" w:date="2024-01-29T15:18:00Z">
                  <w:rPr>
                    <w:color w:val="0000FF"/>
                    <w:lang w:val="de-DE" w:eastAsia="ko-KR"/>
                  </w:rPr>
                </w:rPrChange>
              </w:rPr>
              <w:t>without</w:t>
            </w:r>
            <w:r w:rsidRPr="000B251E">
              <w:rPr>
                <w:strike/>
                <w:color w:val="0000FF"/>
                <w:lang w:val="de-DE"/>
                <w:rPrChange w:id="122" w:author="Abdou D" w:date="2024-01-29T15:18:00Z">
                  <w:rPr>
                    <w:color w:val="0000FF"/>
                    <w:lang w:val="de-DE"/>
                  </w:rPr>
                </w:rPrChange>
              </w:rPr>
              <w:t xml:space="preserve"> </w:t>
            </w:r>
            <w:r w:rsidRPr="000B251E">
              <w:rPr>
                <w:strike/>
                <w:color w:val="0000FF"/>
                <w:lang w:val="de-DE" w:eastAsia="ko-KR"/>
                <w:rPrChange w:id="123" w:author="Abdou D" w:date="2024-01-29T15:18:00Z">
                  <w:rPr>
                    <w:color w:val="0000FF"/>
                    <w:lang w:val="de-DE" w:eastAsia="ko-KR"/>
                  </w:rPr>
                </w:rPrChange>
              </w:rPr>
              <w:t>detail</w:t>
            </w:r>
            <w:r w:rsidRPr="000B251E">
              <w:rPr>
                <w:strike/>
                <w:color w:val="0000FF"/>
                <w:lang w:val="de-DE"/>
                <w:rPrChange w:id="124" w:author="Abdou D" w:date="2024-01-29T15:18:00Z">
                  <w:rPr>
                    <w:color w:val="0000FF"/>
                    <w:lang w:val="de-DE"/>
                  </w:rPr>
                </w:rPrChange>
              </w:rPr>
              <w:t xml:space="preserve"> </w:t>
            </w:r>
            <w:r w:rsidRPr="000B251E">
              <w:rPr>
                <w:strike/>
                <w:color w:val="0000FF"/>
                <w:lang w:val="de-DE" w:eastAsia="ko-KR"/>
                <w:rPrChange w:id="125" w:author="Abdou D" w:date="2024-01-29T15:18:00Z">
                  <w:rPr>
                    <w:color w:val="0000FF"/>
                    <w:lang w:val="de-DE" w:eastAsia="ko-KR"/>
                  </w:rPr>
                </w:rPrChange>
              </w:rPr>
              <w:t>description</w:t>
            </w:r>
            <w:r w:rsidRPr="000B251E">
              <w:rPr>
                <w:strike/>
                <w:color w:val="0000FF"/>
                <w:lang w:val="de-DE"/>
                <w:rPrChange w:id="126" w:author="Abdou D" w:date="2024-01-29T15:18:00Z">
                  <w:rPr>
                    <w:color w:val="0000FF"/>
                    <w:lang w:val="de-DE"/>
                  </w:rPr>
                </w:rPrChange>
              </w:rPr>
              <w:t xml:space="preserve"> </w:t>
            </w:r>
            <w:r w:rsidRPr="000B251E">
              <w:rPr>
                <w:strike/>
                <w:color w:val="0000FF"/>
                <w:lang w:val="de-DE" w:eastAsia="ko-KR"/>
                <w:rPrChange w:id="127" w:author="Abdou D" w:date="2024-01-29T15:18:00Z">
                  <w:rPr>
                    <w:color w:val="0000FF"/>
                    <w:lang w:val="de-DE" w:eastAsia="ko-KR"/>
                  </w:rPr>
                </w:rPrChange>
              </w:rPr>
              <w:t>about</w:t>
            </w:r>
            <w:r w:rsidRPr="000B251E">
              <w:rPr>
                <w:strike/>
                <w:color w:val="0000FF"/>
                <w:lang w:val="de-DE"/>
                <w:rPrChange w:id="128" w:author="Abdou D" w:date="2024-01-29T15:18:00Z">
                  <w:rPr>
                    <w:color w:val="0000FF"/>
                    <w:lang w:val="de-DE"/>
                  </w:rPr>
                </w:rPrChange>
              </w:rPr>
              <w:t xml:space="preserve"> </w:t>
            </w:r>
            <w:r w:rsidRPr="000B251E">
              <w:rPr>
                <w:strike/>
                <w:color w:val="0000FF"/>
                <w:lang w:val="de-DE" w:eastAsia="ko-KR"/>
                <w:rPrChange w:id="129" w:author="Abdou D" w:date="2024-01-29T15:18:00Z">
                  <w:rPr>
                    <w:color w:val="0000FF"/>
                    <w:lang w:val="de-DE" w:eastAsia="ko-KR"/>
                  </w:rPr>
                </w:rPrChange>
              </w:rPr>
              <w:t>walls</w:t>
            </w:r>
            <w:r w:rsidR="003D5F6D" w:rsidRPr="000B251E">
              <w:rPr>
                <w:strike/>
                <w:color w:val="0000FF"/>
                <w:lang w:val="de-DE" w:eastAsia="ko-KR"/>
                <w:rPrChange w:id="130" w:author="Abdou D" w:date="2024-01-29T15:18:00Z">
                  <w:rPr>
                    <w:color w:val="0000FF"/>
                    <w:lang w:val="de-DE" w:eastAsia="ko-KR"/>
                  </w:rPr>
                </w:rPrChange>
              </w:rPr>
              <w:t>. e.g.</w:t>
            </w:r>
            <w:r w:rsidR="003D5F6D" w:rsidRPr="000B251E">
              <w:rPr>
                <w:strike/>
                <w:color w:val="0000FF"/>
                <w:lang w:val="de-DE"/>
                <w:rPrChange w:id="131" w:author="Abdou D" w:date="2024-01-29T15:18:00Z">
                  <w:rPr>
                    <w:color w:val="0000FF"/>
                    <w:lang w:val="de-DE"/>
                  </w:rPr>
                </w:rPrChange>
              </w:rPr>
              <w:t xml:space="preserve"> </w:t>
            </w:r>
            <w:r w:rsidR="003D5F6D" w:rsidRPr="000B251E">
              <w:rPr>
                <w:strike/>
                <w:color w:val="0000FF"/>
                <w:lang w:val="de-DE" w:eastAsia="ko-KR"/>
                <w:rPrChange w:id="132" w:author="Abdou D" w:date="2024-01-29T15:18:00Z">
                  <w:rPr>
                    <w:color w:val="0000FF"/>
                    <w:lang w:val="de-DE" w:eastAsia="ko-KR"/>
                  </w:rPr>
                </w:rPrChange>
              </w:rPr>
              <w:t>height</w:t>
            </w:r>
            <w:r w:rsidR="003D5F6D" w:rsidRPr="000B251E">
              <w:rPr>
                <w:strike/>
                <w:color w:val="0000FF"/>
                <w:lang w:val="de-DE"/>
                <w:rPrChange w:id="133" w:author="Abdou D" w:date="2024-01-29T15:18:00Z">
                  <w:rPr>
                    <w:color w:val="0000FF"/>
                    <w:lang w:val="de-DE"/>
                  </w:rPr>
                </w:rPrChange>
              </w:rPr>
              <w:t xml:space="preserve"> </w:t>
            </w:r>
            <w:r w:rsidR="003D5F6D" w:rsidRPr="000B251E">
              <w:rPr>
                <w:strike/>
                <w:color w:val="0000FF"/>
                <w:lang w:val="de-DE" w:eastAsia="ko-KR"/>
                <w:rPrChange w:id="134" w:author="Abdou D" w:date="2024-01-29T15:18:00Z">
                  <w:rPr>
                    <w:color w:val="0000FF"/>
                    <w:lang w:val="de-DE" w:eastAsia="ko-KR"/>
                  </w:rPr>
                </w:rPrChange>
              </w:rPr>
              <w:t>of</w:t>
            </w:r>
            <w:r w:rsidR="003D5F6D" w:rsidRPr="000B251E">
              <w:rPr>
                <w:strike/>
                <w:color w:val="0000FF"/>
                <w:lang w:val="de-DE"/>
                <w:rPrChange w:id="135" w:author="Abdou D" w:date="2024-01-29T15:18:00Z">
                  <w:rPr>
                    <w:color w:val="0000FF"/>
                    <w:lang w:val="de-DE"/>
                  </w:rPr>
                </w:rPrChange>
              </w:rPr>
              <w:t xml:space="preserve"> </w:t>
            </w:r>
            <w:r w:rsidR="003D5F6D" w:rsidRPr="000B251E">
              <w:rPr>
                <w:strike/>
                <w:color w:val="0000FF"/>
                <w:lang w:val="de-DE" w:eastAsia="ko-KR"/>
                <w:rPrChange w:id="136" w:author="Abdou D" w:date="2024-01-29T15:18:00Z">
                  <w:rPr>
                    <w:color w:val="0000FF"/>
                    <w:lang w:val="de-DE" w:eastAsia="ko-KR"/>
                  </w:rPr>
                </w:rPrChange>
              </w:rPr>
              <w:t>door</w:t>
            </w:r>
            <w:r w:rsidR="003D5F6D" w:rsidRPr="000B251E">
              <w:rPr>
                <w:strike/>
                <w:color w:val="0000FF"/>
                <w:lang w:val="de-DE"/>
                <w:rPrChange w:id="137" w:author="Abdou D" w:date="2024-01-29T15:18:00Z">
                  <w:rPr>
                    <w:color w:val="0000FF"/>
                    <w:lang w:val="de-DE"/>
                  </w:rPr>
                </w:rPrChange>
              </w:rPr>
              <w:t xml:space="preserve"> </w:t>
            </w:r>
            <w:r w:rsidR="003D5F6D" w:rsidRPr="000B251E">
              <w:rPr>
                <w:strike/>
                <w:color w:val="0000FF"/>
                <w:lang w:val="de-DE" w:eastAsia="ko-KR"/>
                <w:rPrChange w:id="138" w:author="Abdou D" w:date="2024-01-29T15:18:00Z">
                  <w:rPr>
                    <w:color w:val="0000FF"/>
                    <w:lang w:val="de-DE" w:eastAsia="ko-KR"/>
                  </w:rPr>
                </w:rPrChange>
              </w:rPr>
              <w:t>is</w:t>
            </w:r>
            <w:r w:rsidR="003D5F6D" w:rsidRPr="000B251E">
              <w:rPr>
                <w:strike/>
                <w:color w:val="0000FF"/>
                <w:lang w:val="de-DE"/>
                <w:rPrChange w:id="139" w:author="Abdou D" w:date="2024-01-29T15:18:00Z">
                  <w:rPr>
                    <w:color w:val="0000FF"/>
                    <w:lang w:val="de-DE"/>
                  </w:rPr>
                </w:rPrChange>
              </w:rPr>
              <w:t xml:space="preserve"> </w:t>
            </w:r>
            <w:r w:rsidR="003D5F6D" w:rsidRPr="000B251E">
              <w:rPr>
                <w:strike/>
                <w:color w:val="0000FF"/>
                <w:lang w:val="de-DE" w:eastAsia="ko-KR"/>
                <w:rPrChange w:id="140" w:author="Abdou D" w:date="2024-01-29T15:18:00Z">
                  <w:rPr>
                    <w:color w:val="0000FF"/>
                    <w:lang w:val="de-DE" w:eastAsia="ko-KR"/>
                  </w:rPr>
                </w:rPrChange>
              </w:rPr>
              <w:t>equal</w:t>
            </w:r>
            <w:r w:rsidR="003D5F6D" w:rsidRPr="000B251E">
              <w:rPr>
                <w:strike/>
                <w:color w:val="0000FF"/>
                <w:lang w:val="de-DE"/>
                <w:rPrChange w:id="141" w:author="Abdou D" w:date="2024-01-29T15:18:00Z">
                  <w:rPr>
                    <w:color w:val="0000FF"/>
                    <w:lang w:val="de-DE"/>
                  </w:rPr>
                </w:rPrChange>
              </w:rPr>
              <w:t xml:space="preserve"> </w:t>
            </w:r>
            <w:r w:rsidR="003D5F6D" w:rsidRPr="000B251E">
              <w:rPr>
                <w:strike/>
                <w:color w:val="0000FF"/>
                <w:lang w:val="de-DE" w:eastAsia="ko-KR"/>
                <w:rPrChange w:id="142" w:author="Abdou D" w:date="2024-01-29T15:18:00Z">
                  <w:rPr>
                    <w:color w:val="0000FF"/>
                    <w:lang w:val="de-DE" w:eastAsia="ko-KR"/>
                  </w:rPr>
                </w:rPrChange>
              </w:rPr>
              <w:t>to</w:t>
            </w:r>
            <w:r w:rsidR="003D5F6D" w:rsidRPr="000B251E">
              <w:rPr>
                <w:strike/>
                <w:color w:val="0000FF"/>
                <w:lang w:val="de-DE"/>
                <w:rPrChange w:id="143" w:author="Abdou D" w:date="2024-01-29T15:18:00Z">
                  <w:rPr>
                    <w:color w:val="0000FF"/>
                    <w:lang w:val="de-DE"/>
                  </w:rPr>
                </w:rPrChange>
              </w:rPr>
              <w:t xml:space="preserve"> </w:t>
            </w:r>
            <w:r w:rsidR="003D5F6D" w:rsidRPr="000B251E">
              <w:rPr>
                <w:strike/>
                <w:color w:val="0000FF"/>
                <w:lang w:val="de-DE" w:eastAsia="ko-KR"/>
                <w:rPrChange w:id="144" w:author="Abdou D" w:date="2024-01-29T15:18:00Z">
                  <w:rPr>
                    <w:color w:val="0000FF"/>
                    <w:lang w:val="de-DE" w:eastAsia="ko-KR"/>
                  </w:rPr>
                </w:rPrChange>
              </w:rPr>
              <w:t>cell</w:t>
            </w:r>
          </w:p>
        </w:tc>
        <w:tc>
          <w:tcPr>
            <w:tcW w:w="3963" w:type="dxa"/>
          </w:tcPr>
          <w:p w14:paraId="0BBE0E02" w14:textId="22424FF2" w:rsidR="00AE5002" w:rsidRPr="000B251E" w:rsidRDefault="003D5F6D" w:rsidP="00AE5002">
            <w:pPr>
              <w:jc w:val="center"/>
              <w:rPr>
                <w:strike/>
                <w:color w:val="0000FF"/>
                <w:lang w:val="de-DE"/>
                <w:rPrChange w:id="145" w:author="Abdou D" w:date="2024-01-29T15:18:00Z">
                  <w:rPr>
                    <w:color w:val="0000FF"/>
                    <w:lang w:val="de-DE"/>
                  </w:rPr>
                </w:rPrChange>
              </w:rPr>
            </w:pPr>
            <w:r w:rsidRPr="000B251E">
              <w:rPr>
                <w:strike/>
                <w:color w:val="0000FF"/>
                <w:lang w:val="de-DE" w:eastAsia="ko-KR"/>
                <w:rPrChange w:id="146" w:author="Abdou D" w:date="2024-01-29T15:18:00Z">
                  <w:rPr>
                    <w:color w:val="0000FF"/>
                    <w:lang w:val="de-DE" w:eastAsia="ko-KR"/>
                  </w:rPr>
                </w:rPrChange>
              </w:rPr>
              <w:t>Prism</w:t>
            </w:r>
            <w:r w:rsidRPr="000B251E">
              <w:rPr>
                <w:strike/>
                <w:color w:val="0000FF"/>
                <w:lang w:val="de-DE"/>
                <w:rPrChange w:id="147" w:author="Abdou D" w:date="2024-01-29T15:18:00Z">
                  <w:rPr>
                    <w:color w:val="0000FF"/>
                    <w:lang w:val="de-DE"/>
                  </w:rPr>
                </w:rPrChange>
              </w:rPr>
              <w:t xml:space="preserve"> </w:t>
            </w:r>
            <w:r w:rsidRPr="000B251E">
              <w:rPr>
                <w:strike/>
                <w:color w:val="0000FF"/>
                <w:lang w:val="de-DE" w:eastAsia="ko-KR"/>
                <w:rPrChange w:id="148" w:author="Abdou D" w:date="2024-01-29T15:18:00Z">
                  <w:rPr>
                    <w:color w:val="0000FF"/>
                    <w:lang w:val="de-DE" w:eastAsia="ko-KR"/>
                  </w:rPr>
                </w:rPrChange>
              </w:rPr>
              <w:t>model (Extrusion from 2D footprint geometry)</w:t>
            </w:r>
          </w:p>
        </w:tc>
      </w:tr>
      <w:tr w:rsidR="00AE5002" w:rsidRPr="000B251E" w14:paraId="6A454B77" w14:textId="152C12FC" w:rsidTr="00F64927">
        <w:tc>
          <w:tcPr>
            <w:tcW w:w="2118" w:type="dxa"/>
            <w:vAlign w:val="center"/>
          </w:tcPr>
          <w:p w14:paraId="0160FD33" w14:textId="336FEB8D" w:rsidR="00AE5002" w:rsidRPr="000B251E" w:rsidRDefault="00AE5002" w:rsidP="00AE5002">
            <w:pPr>
              <w:jc w:val="center"/>
              <w:rPr>
                <w:strike/>
                <w:color w:val="0000FF"/>
                <w:lang w:val="de-DE"/>
                <w:rPrChange w:id="149" w:author="Abdou D" w:date="2024-01-29T15:18:00Z">
                  <w:rPr>
                    <w:color w:val="0000FF"/>
                    <w:lang w:val="de-DE"/>
                  </w:rPr>
                </w:rPrChange>
              </w:rPr>
            </w:pPr>
            <w:r w:rsidRPr="000B251E">
              <w:rPr>
                <w:strike/>
                <w:color w:val="0000FF"/>
                <w:lang w:val="de-DE" w:eastAsia="ko-KR"/>
                <w:rPrChange w:id="150" w:author="Abdou D" w:date="2024-01-29T15:18:00Z">
                  <w:rPr>
                    <w:color w:val="0000FF"/>
                    <w:lang w:val="de-DE" w:eastAsia="ko-KR"/>
                  </w:rPr>
                </w:rPrChange>
              </w:rPr>
              <w:t>LoD</w:t>
            </w:r>
            <w:r w:rsidRPr="000B251E">
              <w:rPr>
                <w:strike/>
                <w:color w:val="0000FF"/>
                <w:lang w:val="de-DE"/>
                <w:rPrChange w:id="151" w:author="Abdou D" w:date="2024-01-29T15:18:00Z">
                  <w:rPr>
                    <w:color w:val="0000FF"/>
                    <w:lang w:val="de-DE"/>
                  </w:rPr>
                </w:rPrChange>
              </w:rPr>
              <w:t xml:space="preserve"> </w:t>
            </w:r>
            <w:r w:rsidRPr="000B251E">
              <w:rPr>
                <w:strike/>
                <w:color w:val="0000FF"/>
                <w:lang w:val="de-DE" w:eastAsia="ko-KR"/>
                <w:rPrChange w:id="152" w:author="Abdou D" w:date="2024-01-29T15:18:00Z">
                  <w:rPr>
                    <w:color w:val="0000FF"/>
                    <w:lang w:val="de-DE" w:eastAsia="ko-KR"/>
                  </w:rPr>
                </w:rPrChange>
              </w:rPr>
              <w:t>2</w:t>
            </w:r>
          </w:p>
        </w:tc>
        <w:tc>
          <w:tcPr>
            <w:tcW w:w="3963" w:type="dxa"/>
            <w:vAlign w:val="center"/>
          </w:tcPr>
          <w:p w14:paraId="00DE468D" w14:textId="4F55D297" w:rsidR="00AE5002" w:rsidRPr="000B251E" w:rsidRDefault="003D5F6D" w:rsidP="00AE5002">
            <w:pPr>
              <w:jc w:val="center"/>
              <w:rPr>
                <w:strike/>
                <w:color w:val="0000FF"/>
                <w:lang w:val="de-DE"/>
                <w:rPrChange w:id="153" w:author="Abdou D" w:date="2024-01-29T15:18:00Z">
                  <w:rPr>
                    <w:color w:val="0000FF"/>
                    <w:lang w:val="de-DE"/>
                  </w:rPr>
                </w:rPrChange>
              </w:rPr>
            </w:pPr>
            <w:r w:rsidRPr="000B251E">
              <w:rPr>
                <w:strike/>
                <w:color w:val="0000FF"/>
                <w:lang w:val="de-DE" w:eastAsia="ko-KR"/>
                <w:rPrChange w:id="154" w:author="Abdou D" w:date="2024-01-29T15:18:00Z">
                  <w:rPr>
                    <w:color w:val="0000FF"/>
                    <w:lang w:val="de-DE" w:eastAsia="ko-KR"/>
                  </w:rPr>
                </w:rPrChange>
              </w:rPr>
              <w:t>Detail description of features on walls. e.g. hieght of door may be independently given from wall</w:t>
            </w:r>
          </w:p>
        </w:tc>
        <w:tc>
          <w:tcPr>
            <w:tcW w:w="3963" w:type="dxa"/>
          </w:tcPr>
          <w:p w14:paraId="56E1001F" w14:textId="6A87E6D2" w:rsidR="00AE5002" w:rsidRPr="000B251E" w:rsidRDefault="003D5F6D" w:rsidP="00AE5002">
            <w:pPr>
              <w:jc w:val="center"/>
              <w:rPr>
                <w:strike/>
                <w:color w:val="0000FF"/>
                <w:lang w:val="de-DE"/>
                <w:rPrChange w:id="155" w:author="Abdou D" w:date="2024-01-29T15:18:00Z">
                  <w:rPr>
                    <w:color w:val="0000FF"/>
                    <w:lang w:val="de-DE"/>
                  </w:rPr>
                </w:rPrChange>
              </w:rPr>
            </w:pPr>
            <w:r w:rsidRPr="000B251E">
              <w:rPr>
                <w:strike/>
                <w:color w:val="0000FF"/>
                <w:lang w:val="de-DE" w:eastAsia="ko-KR"/>
                <w:rPrChange w:id="156" w:author="Abdou D" w:date="2024-01-29T15:18:00Z">
                  <w:rPr>
                    <w:color w:val="0000FF"/>
                    <w:lang w:val="de-DE" w:eastAsia="ko-KR"/>
                  </w:rPr>
                </w:rPrChange>
              </w:rPr>
              <w:t>Detail</w:t>
            </w:r>
            <w:r w:rsidRPr="000B251E">
              <w:rPr>
                <w:strike/>
                <w:color w:val="0000FF"/>
                <w:lang w:val="de-DE"/>
                <w:rPrChange w:id="157" w:author="Abdou D" w:date="2024-01-29T15:18:00Z">
                  <w:rPr>
                    <w:color w:val="0000FF"/>
                    <w:lang w:val="de-DE"/>
                  </w:rPr>
                </w:rPrChange>
              </w:rPr>
              <w:t xml:space="preserve"> </w:t>
            </w:r>
            <w:r w:rsidRPr="000B251E">
              <w:rPr>
                <w:strike/>
                <w:color w:val="0000FF"/>
                <w:lang w:val="de-DE" w:eastAsia="ko-KR"/>
                <w:rPrChange w:id="158" w:author="Abdou D" w:date="2024-01-29T15:18:00Z">
                  <w:rPr>
                    <w:color w:val="0000FF"/>
                    <w:lang w:val="de-DE" w:eastAsia="ko-KR"/>
                  </w:rPr>
                </w:rPrChange>
              </w:rPr>
              <w:t>3D</w:t>
            </w:r>
            <w:r w:rsidRPr="000B251E">
              <w:rPr>
                <w:strike/>
                <w:color w:val="0000FF"/>
                <w:lang w:val="de-DE"/>
                <w:rPrChange w:id="159" w:author="Abdou D" w:date="2024-01-29T15:18:00Z">
                  <w:rPr>
                    <w:color w:val="0000FF"/>
                    <w:lang w:val="de-DE"/>
                  </w:rPr>
                </w:rPrChange>
              </w:rPr>
              <w:t xml:space="preserve"> </w:t>
            </w:r>
            <w:r w:rsidRPr="000B251E">
              <w:rPr>
                <w:strike/>
                <w:color w:val="0000FF"/>
                <w:lang w:val="de-DE" w:eastAsia="ko-KR"/>
                <w:rPrChange w:id="160" w:author="Abdou D" w:date="2024-01-29T15:18:00Z">
                  <w:rPr>
                    <w:color w:val="0000FF"/>
                    <w:lang w:val="de-DE" w:eastAsia="ko-KR"/>
                  </w:rPr>
                </w:rPrChange>
              </w:rPr>
              <w:t>geometry</w:t>
            </w:r>
          </w:p>
        </w:tc>
      </w:tr>
      <w:tr w:rsidR="00AE5002" w:rsidRPr="000B251E" w14:paraId="4DD2EC46" w14:textId="10CE9668" w:rsidTr="00F64927">
        <w:tc>
          <w:tcPr>
            <w:tcW w:w="2118" w:type="dxa"/>
            <w:vAlign w:val="center"/>
          </w:tcPr>
          <w:p w14:paraId="14418FF4" w14:textId="64B06F8D" w:rsidR="00AE5002" w:rsidRPr="000B251E" w:rsidRDefault="00AE5002" w:rsidP="00AE5002">
            <w:pPr>
              <w:jc w:val="center"/>
              <w:rPr>
                <w:strike/>
                <w:color w:val="0000FF"/>
                <w:lang w:val="de-DE" w:eastAsia="ko-KR"/>
                <w:rPrChange w:id="161" w:author="Abdou D" w:date="2024-01-29T15:18:00Z">
                  <w:rPr>
                    <w:color w:val="0000FF"/>
                    <w:lang w:val="de-DE" w:eastAsia="ko-KR"/>
                  </w:rPr>
                </w:rPrChange>
              </w:rPr>
            </w:pPr>
            <w:r w:rsidRPr="000B251E">
              <w:rPr>
                <w:strike/>
                <w:color w:val="0000FF"/>
                <w:lang w:val="de-DE" w:eastAsia="ko-KR"/>
                <w:rPrChange w:id="162" w:author="Abdou D" w:date="2024-01-29T15:18:00Z">
                  <w:rPr>
                    <w:color w:val="0000FF"/>
                    <w:lang w:val="de-DE" w:eastAsia="ko-KR"/>
                  </w:rPr>
                </w:rPrChange>
              </w:rPr>
              <w:t>LoD 3</w:t>
            </w:r>
          </w:p>
        </w:tc>
        <w:tc>
          <w:tcPr>
            <w:tcW w:w="3963" w:type="dxa"/>
            <w:vAlign w:val="center"/>
          </w:tcPr>
          <w:p w14:paraId="323C4940" w14:textId="49911217" w:rsidR="00AE5002" w:rsidRPr="000B251E" w:rsidRDefault="003D5F6D" w:rsidP="00AE5002">
            <w:pPr>
              <w:jc w:val="center"/>
              <w:rPr>
                <w:strike/>
                <w:color w:val="0000FF"/>
                <w:lang w:val="de-DE"/>
                <w:rPrChange w:id="163" w:author="Abdou D" w:date="2024-01-29T15:18:00Z">
                  <w:rPr>
                    <w:color w:val="0000FF"/>
                    <w:lang w:val="de-DE"/>
                  </w:rPr>
                </w:rPrChange>
              </w:rPr>
            </w:pPr>
            <w:r w:rsidRPr="000B251E">
              <w:rPr>
                <w:strike/>
                <w:color w:val="0000FF"/>
                <w:lang w:val="de-DE" w:eastAsia="ko-KR"/>
                <w:rPrChange w:id="164" w:author="Abdou D" w:date="2024-01-29T15:18:00Z">
                  <w:rPr>
                    <w:color w:val="0000FF"/>
                    <w:lang w:val="de-DE" w:eastAsia="ko-KR"/>
                  </w:rPr>
                </w:rPrChange>
              </w:rPr>
              <w:t>(? Texture ?)</w:t>
            </w:r>
          </w:p>
        </w:tc>
        <w:tc>
          <w:tcPr>
            <w:tcW w:w="3963" w:type="dxa"/>
          </w:tcPr>
          <w:p w14:paraId="606CD1E5" w14:textId="77777777" w:rsidR="00AE5002" w:rsidRPr="000B251E" w:rsidRDefault="00AE5002" w:rsidP="00AE5002">
            <w:pPr>
              <w:jc w:val="center"/>
              <w:rPr>
                <w:strike/>
                <w:color w:val="0000FF"/>
                <w:lang w:val="de-DE"/>
                <w:rPrChange w:id="165" w:author="Abdou D" w:date="2024-01-29T15:18:00Z">
                  <w:rPr>
                    <w:color w:val="0000FF"/>
                    <w:lang w:val="de-DE"/>
                  </w:rPr>
                </w:rPrChange>
              </w:rPr>
            </w:pPr>
          </w:p>
        </w:tc>
      </w:tr>
    </w:tbl>
    <w:p w14:paraId="189A0875" w14:textId="77777777" w:rsidR="00D56A17" w:rsidRPr="00826850" w:rsidRDefault="00D56A17" w:rsidP="00D56A17">
      <w:pPr>
        <w:pStyle w:val="Heading1"/>
        <w:tabs>
          <w:tab w:val="left" w:pos="400"/>
          <w:tab w:val="left" w:pos="560"/>
        </w:tabs>
        <w:suppressAutoHyphens/>
        <w:spacing w:before="270" w:after="120" w:line="-270" w:lineRule="auto"/>
        <w:jc w:val="both"/>
      </w:pPr>
      <w:bookmarkStart w:id="166" w:name="_Ref80118361"/>
      <w:bookmarkStart w:id="167" w:name="_Toc146459185"/>
      <w:r w:rsidRPr="00826850">
        <w:t>Data model</w:t>
      </w:r>
      <w:bookmarkEnd w:id="166"/>
      <w:bookmarkEnd w:id="167"/>
    </w:p>
    <w:p w14:paraId="68432E2B" w14:textId="77777777" w:rsidR="00D56A17" w:rsidRPr="00826850" w:rsidRDefault="00D56A17" w:rsidP="00D56A17">
      <w:pPr>
        <w:pStyle w:val="Default"/>
        <w:spacing w:before="80"/>
        <w:jc w:val="both"/>
        <w:rPr>
          <w:color w:val="auto"/>
          <w:lang w:val="en-GB"/>
        </w:rPr>
      </w:pPr>
      <w:r w:rsidRPr="00826850">
        <w:t xml:space="preserve">After explaining the important concepts on which </w:t>
      </w:r>
      <w:proofErr w:type="spellStart"/>
      <w:r w:rsidRPr="00826850">
        <w:t>IndoorGML</w:t>
      </w:r>
      <w:proofErr w:type="spellEnd"/>
      <w:r w:rsidRPr="00826850">
        <w:t xml:space="preserve"> relies, this section presents the conceptual data model using UML class diagram. </w:t>
      </w:r>
    </w:p>
    <w:p w14:paraId="744F1444" w14:textId="77777777" w:rsidR="00D56A17" w:rsidRPr="00826850" w:rsidRDefault="00D56A17" w:rsidP="00D56A17">
      <w:pPr>
        <w:spacing w:after="160" w:line="259" w:lineRule="auto"/>
      </w:pPr>
    </w:p>
    <w:p w14:paraId="18C95D15" w14:textId="266378F8" w:rsidR="00D56A17" w:rsidRPr="00D56A17" w:rsidRDefault="00D56A17" w:rsidP="00AE5002">
      <w:pPr>
        <w:pStyle w:val="Heading2"/>
        <w:tabs>
          <w:tab w:val="left" w:pos="540"/>
          <w:tab w:val="left" w:pos="700"/>
        </w:tabs>
        <w:suppressAutoHyphens/>
        <w:spacing w:before="60" w:after="120" w:line="-250" w:lineRule="auto"/>
        <w:jc w:val="both"/>
        <w:rPr>
          <w:szCs w:val="24"/>
        </w:rPr>
      </w:pPr>
      <w:bookmarkStart w:id="168" w:name="_Toc146459186"/>
      <w:proofErr w:type="spellStart"/>
      <w:r w:rsidRPr="00D56A17">
        <w:rPr>
          <w:szCs w:val="24"/>
        </w:rPr>
        <w:t>IndoorGML</w:t>
      </w:r>
      <w:proofErr w:type="spellEnd"/>
      <w:r w:rsidRPr="00D56A17">
        <w:rPr>
          <w:szCs w:val="24"/>
        </w:rPr>
        <w:t xml:space="preserve"> Core Module</w:t>
      </w:r>
      <w:bookmarkEnd w:id="168"/>
    </w:p>
    <w:p w14:paraId="3D143F80" w14:textId="222288E8" w:rsidR="004D2D26" w:rsidRPr="00826850" w:rsidRDefault="002707D3" w:rsidP="004D2D26">
      <w:commentRangeStart w:id="169"/>
      <w:commentRangeEnd w:id="169"/>
      <w:r>
        <w:rPr>
          <w:rStyle w:val="CommentReference"/>
          <w:rFonts w:eastAsia="Malgun Gothic"/>
          <w:lang w:val="en-GB"/>
        </w:rPr>
        <w:commentReference w:id="169"/>
      </w:r>
      <w:commentRangeStart w:id="170"/>
      <w:commentRangeEnd w:id="170"/>
      <w:r w:rsidR="004271DC">
        <w:rPr>
          <w:rStyle w:val="CommentReference"/>
          <w:rFonts w:eastAsia="Malgun Gothic"/>
          <w:lang w:val="en-GB"/>
        </w:rPr>
        <w:commentReference w:id="170"/>
      </w:r>
      <w:r w:rsidR="004D2D26" w:rsidRPr="004D2D26">
        <w:t xml:space="preserve"> </w:t>
      </w:r>
      <w:r w:rsidR="004D2D26" w:rsidRPr="00826850">
        <w:t xml:space="preserve">The core module is composed of three main parts: </w:t>
      </w:r>
    </w:p>
    <w:p w14:paraId="4CD4F59B" w14:textId="77777777" w:rsidR="004D2D26" w:rsidRPr="00826850" w:rsidRDefault="004D2D26" w:rsidP="004D2D26">
      <w:pPr>
        <w:pStyle w:val="ListParagraph"/>
        <w:numPr>
          <w:ilvl w:val="0"/>
          <w:numId w:val="30"/>
        </w:numPr>
        <w:ind w:leftChars="0"/>
      </w:pPr>
      <w:r w:rsidRPr="00826850">
        <w:t xml:space="preserve">the primal space which describes the cellular space (see section </w:t>
      </w:r>
      <w:r w:rsidRPr="00826850">
        <w:fldChar w:fldCharType="begin"/>
      </w:r>
      <w:r w:rsidRPr="00826850">
        <w:instrText xml:space="preserve"> REF _Ref43283544 \w \h  \* MERGEFORMAT </w:instrText>
      </w:r>
      <w:r w:rsidRPr="00826850">
        <w:fldChar w:fldCharType="separate"/>
      </w:r>
      <w:r>
        <w:t>7.2</w:t>
      </w:r>
      <w:r w:rsidRPr="00826850">
        <w:fldChar w:fldCharType="end"/>
      </w:r>
      <w:r w:rsidRPr="00826850">
        <w:t>);</w:t>
      </w:r>
    </w:p>
    <w:p w14:paraId="20DF0890" w14:textId="77777777" w:rsidR="004D2D26" w:rsidRPr="00826850" w:rsidRDefault="004D2D26" w:rsidP="004D2D26">
      <w:pPr>
        <w:pStyle w:val="ListParagraph"/>
        <w:numPr>
          <w:ilvl w:val="0"/>
          <w:numId w:val="30"/>
        </w:numPr>
        <w:ind w:leftChars="0"/>
      </w:pPr>
      <w:r w:rsidRPr="00826850">
        <w:t xml:space="preserve">the dual space which carries the network information (see section </w:t>
      </w:r>
      <w:r w:rsidRPr="00826850">
        <w:fldChar w:fldCharType="begin"/>
      </w:r>
      <w:r w:rsidRPr="00826850">
        <w:instrText xml:space="preserve"> REF _Ref43282751 \r \h  \* MERGEFORMAT </w:instrText>
      </w:r>
      <w:r w:rsidRPr="00826850">
        <w:fldChar w:fldCharType="separate"/>
      </w:r>
      <w:r>
        <w:t>7.3</w:t>
      </w:r>
      <w:r w:rsidRPr="00826850">
        <w:fldChar w:fldCharType="end"/>
      </w:r>
      <w:r w:rsidRPr="00826850">
        <w:t>);</w:t>
      </w:r>
    </w:p>
    <w:p w14:paraId="27583A35" w14:textId="77777777" w:rsidR="004D2D26" w:rsidRPr="00826850" w:rsidRDefault="004D2D26" w:rsidP="004D2D26">
      <w:pPr>
        <w:pStyle w:val="ListParagraph"/>
        <w:numPr>
          <w:ilvl w:val="0"/>
          <w:numId w:val="30"/>
        </w:numPr>
        <w:ind w:leftChars="0"/>
      </w:pPr>
      <w:r w:rsidRPr="00826850">
        <w:t xml:space="preserve">the inter-layer connection which makes the link between thematic layers (see section </w:t>
      </w:r>
      <w:r w:rsidRPr="00826850">
        <w:fldChar w:fldCharType="begin"/>
      </w:r>
      <w:r w:rsidRPr="00826850">
        <w:instrText xml:space="preserve"> REF _Ref43283584 \r \h  \* MERGEFORMAT </w:instrText>
      </w:r>
      <w:r w:rsidRPr="00826850">
        <w:fldChar w:fldCharType="separate"/>
      </w:r>
      <w:r>
        <w:t>7.6.2</w:t>
      </w:r>
      <w:r w:rsidRPr="00826850">
        <w:fldChar w:fldCharType="end"/>
      </w:r>
      <w:r w:rsidRPr="00826850">
        <w:t>).</w:t>
      </w:r>
    </w:p>
    <w:p w14:paraId="7EBDB813" w14:textId="77777777" w:rsidR="004D2D26" w:rsidRPr="00826850" w:rsidRDefault="004D2D26" w:rsidP="004D2D26">
      <w:pPr>
        <w:pStyle w:val="ListParagraph"/>
        <w:ind w:leftChars="0" w:left="600"/>
      </w:pPr>
    </w:p>
    <w:p w14:paraId="4F4BB347" w14:textId="77777777" w:rsidR="004D2D26" w:rsidRPr="00826850" w:rsidDel="00BB17D8" w:rsidRDefault="004D2D26" w:rsidP="004D2D26">
      <w:pPr>
        <w:rPr>
          <w:del w:id="171" w:author="Abdou D" w:date="2024-02-06T16:19:00Z"/>
        </w:rPr>
      </w:pPr>
      <w:r w:rsidRPr="00826850">
        <w:t xml:space="preserve">In </w:t>
      </w:r>
      <w:r w:rsidRPr="00826850">
        <w:fldChar w:fldCharType="begin"/>
      </w:r>
      <w:r w:rsidRPr="00826850">
        <w:instrText xml:space="preserve"> REF _Ref43283607 \h  \* MERGEFORMAT </w:instrText>
      </w:r>
      <w:r w:rsidRPr="00826850">
        <w:fldChar w:fldCharType="separate"/>
      </w:r>
      <w:r w:rsidRPr="00826850">
        <w:t xml:space="preserve">Figure </w:t>
      </w:r>
      <w:r>
        <w:t>16</w:t>
      </w:r>
      <w:r w:rsidRPr="00826850">
        <w:fldChar w:fldCharType="end"/>
      </w:r>
      <w:r w:rsidRPr="00826850">
        <w:t xml:space="preserve">, the UML diagram illustrates all the classes associated with those three parts. In the following, the classes are introduced and the data types that they invoke in their attributes are detailed. </w:t>
      </w:r>
    </w:p>
    <w:p w14:paraId="3D27A413" w14:textId="262986BB" w:rsidR="004D2D26" w:rsidRPr="00826850" w:rsidDel="00BB17D8" w:rsidRDefault="004D2D26" w:rsidP="00D56A17">
      <w:pPr>
        <w:rPr>
          <w:del w:id="172" w:author="Abdou D" w:date="2024-02-06T16:19:00Z"/>
        </w:rPr>
      </w:pPr>
    </w:p>
    <w:p w14:paraId="2C9B7837" w14:textId="3488E422" w:rsidR="0091297F" w:rsidRDefault="004D2D26">
      <w:pPr>
        <w:rPr>
          <w:ins w:id="173" w:author="Abdou D" w:date="2024-01-29T17:14:00Z"/>
          <w:noProof/>
        </w:rPr>
        <w:pPrChange w:id="174" w:author="Abdou D" w:date="2024-02-06T16:19:00Z">
          <w:pPr>
            <w:keepNext/>
            <w:jc w:val="center"/>
          </w:pPr>
        </w:pPrChange>
      </w:pPr>
      <w:bookmarkStart w:id="175" w:name="_Ref43283607"/>
      <w:del w:id="176" w:author="Abdou D" w:date="2024-01-29T17:09:00Z">
        <w:r w:rsidRPr="00826850" w:rsidDel="00606F26">
          <w:rPr>
            <w:noProof/>
          </w:rPr>
          <w:drawing>
            <wp:anchor distT="0" distB="0" distL="114300" distR="114300" simplePos="0" relativeHeight="251661312" behindDoc="0" locked="0" layoutInCell="1" allowOverlap="1" wp14:anchorId="1BB44576" wp14:editId="7713DC0D">
              <wp:simplePos x="0" y="0"/>
              <wp:positionH relativeFrom="margin">
                <wp:align>center</wp:align>
              </wp:positionH>
              <wp:positionV relativeFrom="paragraph">
                <wp:posOffset>1104900</wp:posOffset>
              </wp:positionV>
              <wp:extent cx="7983220" cy="5778500"/>
              <wp:effectExtent l="0" t="2540" r="0" b="0"/>
              <wp:wrapTopAndBottom/>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7983220" cy="5778500"/>
                      </a:xfrm>
                      <a:prstGeom prst="rect">
                        <a:avLst/>
                      </a:prstGeom>
                    </pic:spPr>
                  </pic:pic>
                </a:graphicData>
              </a:graphic>
              <wp14:sizeRelH relativeFrom="margin">
                <wp14:pctWidth>0</wp14:pctWidth>
              </wp14:sizeRelH>
              <wp14:sizeRelV relativeFrom="margin">
                <wp14:pctHeight>0</wp14:pctHeight>
              </wp14:sizeRelV>
            </wp:anchor>
          </w:drawing>
        </w:r>
      </w:del>
    </w:p>
    <w:p w14:paraId="49587057" w14:textId="5D5A642C" w:rsidR="0091297F" w:rsidRDefault="000430D2" w:rsidP="00D56A17">
      <w:pPr>
        <w:keepNext/>
        <w:jc w:val="center"/>
        <w:rPr>
          <w:ins w:id="177" w:author="Abdou D" w:date="2024-01-29T17:14:00Z"/>
          <w:noProof/>
        </w:rPr>
      </w:pPr>
      <w:ins w:id="178" w:author="Abdou D" w:date="2024-02-07T13:10:00Z">
        <w:r>
          <w:rPr>
            <w:noProof/>
          </w:rPr>
          <w:lastRenderedPageBreak/>
          <w:drawing>
            <wp:anchor distT="0" distB="0" distL="114300" distR="114300" simplePos="0" relativeHeight="251664384" behindDoc="0" locked="0" layoutInCell="1" allowOverlap="1" wp14:anchorId="1081C724" wp14:editId="7C40A68A">
              <wp:simplePos x="0" y="0"/>
              <wp:positionH relativeFrom="column">
                <wp:posOffset>-2553970</wp:posOffset>
              </wp:positionH>
              <wp:positionV relativeFrom="paragraph">
                <wp:posOffset>3728085</wp:posOffset>
              </wp:positionV>
              <wp:extent cx="6147435" cy="765810"/>
              <wp:effectExtent l="4763" t="0" r="0" b="0"/>
              <wp:wrapThrough wrapText="bothSides">
                <wp:wrapPolygon edited="0">
                  <wp:start x="17" y="21734"/>
                  <wp:lineTo x="21503" y="21734"/>
                  <wp:lineTo x="21503" y="779"/>
                  <wp:lineTo x="17" y="779"/>
                  <wp:lineTo x="17" y="21734"/>
                </wp:wrapPolygon>
              </wp:wrapThrough>
              <wp:docPr id="91701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2930" name=""/>
                      <pic:cNvPicPr/>
                    </pic:nvPicPr>
                    <pic:blipFill rotWithShape="1">
                      <a:blip r:embed="rId42"/>
                      <a:srcRect l="2089" t="17814" r="1766" b="10228"/>
                      <a:stretch/>
                    </pic:blipFill>
                    <pic:spPr bwMode="auto">
                      <a:xfrm rot="5400000">
                        <a:off x="0" y="0"/>
                        <a:ext cx="6147435" cy="76581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 </w:t>
        </w:r>
      </w:ins>
      <w:ins w:id="179" w:author="Abdou D" w:date="2024-02-06T16:16:00Z">
        <w:r w:rsidR="00DC5440">
          <w:rPr>
            <w:noProof/>
          </w:rPr>
          <w:drawing>
            <wp:inline distT="0" distB="0" distL="0" distR="0" wp14:anchorId="612366E2" wp14:editId="61A4641D">
              <wp:extent cx="7782990" cy="5315225"/>
              <wp:effectExtent l="0" t="4445" r="4445" b="4445"/>
              <wp:docPr id="5257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8781" name="Picture 1"/>
                      <pic:cNvPicPr/>
                    </pic:nvPicPr>
                    <pic:blipFill rotWithShape="1">
                      <a:blip r:embed="rId43"/>
                      <a:srcRect l="2084" t="4375" r="1942" b="1640"/>
                      <a:stretch/>
                    </pic:blipFill>
                    <pic:spPr bwMode="auto">
                      <a:xfrm rot="5400000">
                        <a:off x="0" y="0"/>
                        <a:ext cx="7782990" cy="5315225"/>
                      </a:xfrm>
                      <a:prstGeom prst="rect">
                        <a:avLst/>
                      </a:prstGeom>
                      <a:ln>
                        <a:noFill/>
                      </a:ln>
                      <a:extLst>
                        <a:ext uri="{53640926-AAD7-44D8-BBD7-CCE9431645EC}">
                          <a14:shadowObscured xmlns:a14="http://schemas.microsoft.com/office/drawing/2010/main"/>
                        </a:ext>
                      </a:extLst>
                    </pic:spPr>
                  </pic:pic>
                </a:graphicData>
              </a:graphic>
            </wp:inline>
          </w:drawing>
        </w:r>
      </w:ins>
    </w:p>
    <w:p w14:paraId="4CF3F5AB" w14:textId="69D8F124" w:rsidR="00D56A17" w:rsidRPr="00826850" w:rsidRDefault="00D56A17" w:rsidP="00D56A17">
      <w:pPr>
        <w:keepNext/>
        <w:jc w:val="center"/>
      </w:pPr>
      <w:r w:rsidRPr="00826850">
        <w:t xml:space="preserve">Figure </w:t>
      </w:r>
      <w:fldSimple w:instr=" SEQ Figure \* ARABIC ">
        <w:r w:rsidR="003D5F6D">
          <w:rPr>
            <w:noProof/>
          </w:rPr>
          <w:t>16</w:t>
        </w:r>
      </w:fldSimple>
      <w:bookmarkEnd w:id="175"/>
      <w:r w:rsidRPr="00826850">
        <w:t>: UML diagram of the Core module</w:t>
      </w:r>
      <w:ins w:id="180" w:author="Abdou D" w:date="2024-01-29T17:12:00Z">
        <w:r w:rsidR="00EC0D1D" w:rsidRPr="00EC0D1D">
          <w:rPr>
            <w:noProof/>
          </w:rPr>
          <w:t xml:space="preserve"> </w:t>
        </w:r>
      </w:ins>
    </w:p>
    <w:p w14:paraId="670E8F16" w14:textId="456BDDC2" w:rsidR="00D56A17" w:rsidRPr="00826850" w:rsidRDefault="00D56A17" w:rsidP="00601140">
      <w:pPr>
        <w:pStyle w:val="Heading3"/>
        <w:numPr>
          <w:ilvl w:val="2"/>
          <w:numId w:val="23"/>
        </w:numPr>
        <w:tabs>
          <w:tab w:val="left" w:pos="660"/>
          <w:tab w:val="left" w:pos="880"/>
        </w:tabs>
        <w:suppressAutoHyphens/>
        <w:spacing w:before="60" w:after="120" w:line="-230" w:lineRule="auto"/>
        <w:jc w:val="both"/>
        <w:rPr>
          <w:szCs w:val="24"/>
        </w:rPr>
      </w:pPr>
      <w:bookmarkStart w:id="181" w:name="_Toc146459187"/>
      <w:r w:rsidRPr="00826850">
        <w:rPr>
          <w:szCs w:val="24"/>
        </w:rPr>
        <w:lastRenderedPageBreak/>
        <w:t>CellSpace</w:t>
      </w:r>
      <w:bookmarkEnd w:id="181"/>
    </w:p>
    <w:p w14:paraId="34943DC6" w14:textId="45E45BCC" w:rsidR="00D56A17" w:rsidRPr="00826850" w:rsidRDefault="00D56A17" w:rsidP="00F45A2D">
      <w:pPr>
        <w:keepNext/>
        <w:jc w:val="center"/>
      </w:pPr>
      <w:del w:id="182" w:author="Abdou D" w:date="2024-02-06T16:20:00Z">
        <w:r w:rsidRPr="00826850" w:rsidDel="00F45A2D">
          <w:rPr>
            <w:noProof/>
          </w:rPr>
          <w:drawing>
            <wp:inline distT="0" distB="0" distL="0" distR="0" wp14:anchorId="4BB776CB" wp14:editId="4F8CD701">
              <wp:extent cx="6217334" cy="298173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4">
                        <a:extLst>
                          <a:ext uri="{28A0092B-C50C-407E-A947-70E740481C1C}">
                            <a14:useLocalDpi xmlns:a14="http://schemas.microsoft.com/office/drawing/2010/main" val="0"/>
                          </a:ext>
                        </a:extLst>
                      </a:blip>
                      <a:srcRect l="2456" t="22639" r="3775" b="2211"/>
                      <a:stretch/>
                    </pic:blipFill>
                    <pic:spPr bwMode="auto">
                      <a:xfrm>
                        <a:off x="0" y="0"/>
                        <a:ext cx="6262458" cy="3003380"/>
                      </a:xfrm>
                      <a:prstGeom prst="rect">
                        <a:avLst/>
                      </a:prstGeom>
                      <a:ln>
                        <a:noFill/>
                      </a:ln>
                      <a:extLst>
                        <a:ext uri="{53640926-AAD7-44D8-BBD7-CCE9431645EC}">
                          <a14:shadowObscured xmlns:a14="http://schemas.microsoft.com/office/drawing/2010/main"/>
                        </a:ext>
                      </a:extLst>
                    </pic:spPr>
                  </pic:pic>
                </a:graphicData>
              </a:graphic>
            </wp:inline>
          </w:drawing>
        </w:r>
      </w:del>
      <w:ins w:id="183" w:author="Abdou D" w:date="2024-02-06T16:20:00Z">
        <w:r w:rsidR="00F45A2D">
          <w:rPr>
            <w:noProof/>
          </w:rPr>
          <w:drawing>
            <wp:inline distT="0" distB="0" distL="0" distR="0" wp14:anchorId="249D2F6F" wp14:editId="5480ADDB">
              <wp:extent cx="6112412" cy="3924300"/>
              <wp:effectExtent l="0" t="0" r="3175" b="0"/>
              <wp:docPr id="204803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9775" name=""/>
                      <pic:cNvPicPr/>
                    </pic:nvPicPr>
                    <pic:blipFill rotWithShape="1">
                      <a:blip r:embed="rId45"/>
                      <a:srcRect l="2307" t="5006" r="2169" b="1881"/>
                      <a:stretch/>
                    </pic:blipFill>
                    <pic:spPr bwMode="auto">
                      <a:xfrm>
                        <a:off x="0" y="0"/>
                        <a:ext cx="6114167" cy="3925427"/>
                      </a:xfrm>
                      <a:prstGeom prst="rect">
                        <a:avLst/>
                      </a:prstGeom>
                      <a:ln>
                        <a:noFill/>
                      </a:ln>
                      <a:extLst>
                        <a:ext uri="{53640926-AAD7-44D8-BBD7-CCE9431645EC}">
                          <a14:shadowObscured xmlns:a14="http://schemas.microsoft.com/office/drawing/2010/main"/>
                        </a:ext>
                      </a:extLst>
                    </pic:spPr>
                  </pic:pic>
                </a:graphicData>
              </a:graphic>
            </wp:inline>
          </w:drawing>
        </w:r>
      </w:ins>
    </w:p>
    <w:p w14:paraId="3612954B" w14:textId="62B89957" w:rsidR="00D56A17" w:rsidRPr="00826850" w:rsidRDefault="00D56A17" w:rsidP="00D56A17">
      <w:pPr>
        <w:pStyle w:val="Caption"/>
        <w:rPr>
          <w:rFonts w:cs="Times New Roman"/>
          <w:b/>
          <w:szCs w:val="24"/>
        </w:rPr>
      </w:pPr>
      <w:bookmarkStart w:id="184" w:name="_Ref8138528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17</w:t>
      </w:r>
      <w:r w:rsidRPr="00826850">
        <w:rPr>
          <w:rFonts w:cs="Times New Roman"/>
          <w:szCs w:val="24"/>
        </w:rPr>
        <w:fldChar w:fldCharType="end"/>
      </w:r>
      <w:bookmarkEnd w:id="184"/>
      <w:r w:rsidRPr="00826850">
        <w:rPr>
          <w:rFonts w:cs="Times New Roman"/>
          <w:szCs w:val="24"/>
        </w:rPr>
        <w:t>: CellSpace and its related classes: PrimalSpaceLayer, CellBoundary, Node and InterLayerConnection</w:t>
      </w:r>
    </w:p>
    <w:p w14:paraId="01F63937" w14:textId="7B4637F7" w:rsidR="00D56A17" w:rsidRPr="00826850" w:rsidRDefault="00D56A17" w:rsidP="00D56A17">
      <w:pPr>
        <w:spacing w:after="160" w:line="259" w:lineRule="auto"/>
      </w:pPr>
      <w:r w:rsidRPr="00826850">
        <w:t>CellSpace is a core module class for representing the environment in terms of cellular space. CellSpace is compulsory class to have a valid IndoorGML2.0. It contains the following attributes (</w:t>
      </w:r>
      <w:r w:rsidRPr="00826850">
        <w:fldChar w:fldCharType="begin"/>
      </w:r>
      <w:r w:rsidRPr="00826850">
        <w:instrText xml:space="preserve"> REF _Ref81385285 \h  \* MERGEFORMAT </w:instrText>
      </w:r>
      <w:r w:rsidRPr="00826850">
        <w:fldChar w:fldCharType="separate"/>
      </w:r>
      <w:r w:rsidR="003D5F6D" w:rsidRPr="00826850">
        <w:t xml:space="preserve">Figure </w:t>
      </w:r>
      <w:r w:rsidR="003D5F6D">
        <w:rPr>
          <w:noProof/>
        </w:rPr>
        <w:t>17</w:t>
      </w:r>
      <w:r w:rsidRPr="00826850">
        <w:fldChar w:fldCharType="end"/>
      </w:r>
      <w:r w:rsidRPr="00826850">
        <w:t xml:space="preserve">):  </w:t>
      </w:r>
    </w:p>
    <w:p w14:paraId="5DFD93B9" w14:textId="77777777" w:rsidR="00D56A17" w:rsidRPr="00826850" w:rsidRDefault="00D56A17" w:rsidP="00601140">
      <w:pPr>
        <w:pStyle w:val="ListParagraph"/>
        <w:numPr>
          <w:ilvl w:val="0"/>
          <w:numId w:val="37"/>
        </w:numPr>
        <w:ind w:leftChars="0"/>
      </w:pPr>
      <w:proofErr w:type="spellStart"/>
      <w:r w:rsidRPr="00826850">
        <w:rPr>
          <w:i/>
          <w:iCs/>
        </w:rPr>
        <w:t>cellSpaceGeom</w:t>
      </w:r>
      <w:proofErr w:type="spellEnd"/>
      <w:r w:rsidRPr="00826850">
        <w:t xml:space="preserve"> (</w:t>
      </w:r>
      <w:proofErr w:type="spellStart"/>
      <w:r w:rsidRPr="00826850">
        <w:rPr>
          <w:i/>
          <w:iCs/>
        </w:rPr>
        <w:t>CellSpaceGeometryType</w:t>
      </w:r>
      <w:proofErr w:type="spellEnd"/>
      <w:r w:rsidRPr="00826850">
        <w:t>)</w:t>
      </w:r>
    </w:p>
    <w:p w14:paraId="64190882" w14:textId="77777777" w:rsidR="00D56A17" w:rsidRPr="00826850" w:rsidRDefault="00D56A17" w:rsidP="00601140">
      <w:pPr>
        <w:pStyle w:val="ListParagraph"/>
        <w:numPr>
          <w:ilvl w:val="0"/>
          <w:numId w:val="37"/>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2F684E13" w14:textId="77777777" w:rsidR="00D56A17" w:rsidRPr="00826850" w:rsidRDefault="00D56A17" w:rsidP="00601140">
      <w:pPr>
        <w:pStyle w:val="ListParagraph"/>
        <w:numPr>
          <w:ilvl w:val="0"/>
          <w:numId w:val="37"/>
        </w:numPr>
        <w:ind w:leftChars="0"/>
        <w:rPr>
          <w:i/>
          <w:iCs/>
        </w:rPr>
      </w:pPr>
      <w:r w:rsidRPr="00826850">
        <w:rPr>
          <w:i/>
          <w:iCs/>
        </w:rPr>
        <w:t>level (string)</w:t>
      </w:r>
    </w:p>
    <w:p w14:paraId="4F88097D" w14:textId="77777777" w:rsidR="00D56A17" w:rsidRPr="00826850" w:rsidRDefault="00D56A17" w:rsidP="00601140">
      <w:pPr>
        <w:pStyle w:val="ListParagraph"/>
        <w:numPr>
          <w:ilvl w:val="0"/>
          <w:numId w:val="37"/>
        </w:numPr>
        <w:ind w:leftChars="0"/>
        <w:rPr>
          <w:i/>
          <w:iCs/>
        </w:rPr>
      </w:pPr>
      <w:commentRangeStart w:id="185"/>
      <w:r w:rsidRPr="00826850">
        <w:rPr>
          <w:i/>
        </w:rPr>
        <w:t>name</w:t>
      </w:r>
      <w:r w:rsidRPr="00826850">
        <w:rPr>
          <w:i/>
          <w:iCs/>
        </w:rPr>
        <w:t xml:space="preserve"> (string)</w:t>
      </w:r>
      <w:commentRangeEnd w:id="185"/>
      <w:r w:rsidR="00C7304E">
        <w:rPr>
          <w:rStyle w:val="CommentReference"/>
        </w:rPr>
        <w:commentReference w:id="185"/>
      </w:r>
    </w:p>
    <w:p w14:paraId="30E0F167" w14:textId="77777777" w:rsidR="00D56A17" w:rsidRPr="00826850" w:rsidRDefault="00D56A17" w:rsidP="00601140">
      <w:pPr>
        <w:pStyle w:val="ListParagraph"/>
        <w:numPr>
          <w:ilvl w:val="0"/>
          <w:numId w:val="37"/>
        </w:numPr>
        <w:ind w:leftChars="0"/>
      </w:pPr>
      <w:proofErr w:type="spellStart"/>
      <w:r w:rsidRPr="00826850">
        <w:rPr>
          <w:i/>
          <w:iCs/>
        </w:rPr>
        <w:t>PoI</w:t>
      </w:r>
      <w:proofErr w:type="spellEnd"/>
      <w:r w:rsidRPr="00826850">
        <w:rPr>
          <w:i/>
          <w:iCs/>
        </w:rPr>
        <w:t xml:space="preserve"> (</w:t>
      </w:r>
      <w:proofErr w:type="spellStart"/>
      <w:r w:rsidRPr="00826850">
        <w:rPr>
          <w:i/>
          <w:iCs/>
        </w:rPr>
        <w:t>boolean</w:t>
      </w:r>
      <w:proofErr w:type="spellEnd"/>
      <w:r w:rsidRPr="00826850">
        <w:rPr>
          <w:i/>
          <w:iCs/>
        </w:rPr>
        <w:t>)</w:t>
      </w:r>
    </w:p>
    <w:p w14:paraId="4099D2F6" w14:textId="0770DE65" w:rsidR="00D56A17" w:rsidRPr="00826850" w:rsidDel="00120FBD" w:rsidRDefault="00D56A17" w:rsidP="00601140">
      <w:pPr>
        <w:pStyle w:val="ListParagraph"/>
        <w:numPr>
          <w:ilvl w:val="0"/>
          <w:numId w:val="37"/>
        </w:numPr>
        <w:ind w:leftChars="0"/>
        <w:rPr>
          <w:del w:id="186" w:author="Abdou D" w:date="2024-01-29T15:44:00Z"/>
          <w:i/>
        </w:rPr>
      </w:pPr>
      <w:commentRangeStart w:id="187"/>
      <w:del w:id="188" w:author="Abdou D" w:date="2024-01-29T15:44:00Z">
        <w:r w:rsidRPr="00826850" w:rsidDel="00120FBD">
          <w:rPr>
            <w:i/>
          </w:rPr>
          <w:delText>boundedBy</w:delText>
        </w:r>
        <w:r w:rsidRPr="00826850" w:rsidDel="00120FBD">
          <w:rPr>
            <w:i/>
            <w:iCs/>
          </w:rPr>
          <w:delText xml:space="preserve"> </w:delText>
        </w:r>
        <w:r w:rsidRPr="00826850" w:rsidDel="00120FBD">
          <w:delText>(ref. to CellBoundary)</w:delText>
        </w:r>
      </w:del>
    </w:p>
    <w:p w14:paraId="683EF956" w14:textId="604C58C5" w:rsidR="00D56A17" w:rsidRPr="00826850" w:rsidDel="00120FBD" w:rsidRDefault="00D56A17" w:rsidP="00601140">
      <w:pPr>
        <w:pStyle w:val="ListParagraph"/>
        <w:numPr>
          <w:ilvl w:val="0"/>
          <w:numId w:val="37"/>
        </w:numPr>
        <w:ind w:leftChars="0"/>
        <w:rPr>
          <w:del w:id="189" w:author="Abdou D" w:date="2024-01-29T15:44:00Z"/>
        </w:rPr>
      </w:pPr>
      <w:del w:id="190" w:author="Abdou D" w:date="2024-01-29T15:44:00Z">
        <w:r w:rsidRPr="00826850" w:rsidDel="00120FBD">
          <w:rPr>
            <w:i/>
          </w:rPr>
          <w:delText>duality</w:delText>
        </w:r>
        <w:r w:rsidRPr="00826850" w:rsidDel="00120FBD">
          <w:rPr>
            <w:i/>
            <w:iCs/>
          </w:rPr>
          <w:delText xml:space="preserve"> </w:delText>
        </w:r>
        <w:r w:rsidRPr="00826850" w:rsidDel="00120FBD">
          <w:delText>(ref. to Node)</w:delText>
        </w:r>
        <w:commentRangeEnd w:id="187"/>
        <w:r w:rsidR="005A721F" w:rsidDel="00120FBD">
          <w:rPr>
            <w:rStyle w:val="CommentReference"/>
          </w:rPr>
          <w:commentReference w:id="187"/>
        </w:r>
      </w:del>
    </w:p>
    <w:p w14:paraId="52F04D81" w14:textId="77777777" w:rsidR="00D56A17" w:rsidRPr="00826850" w:rsidRDefault="00D56A17" w:rsidP="00D56A17">
      <w:pPr>
        <w:pStyle w:val="ListParagraph"/>
        <w:ind w:leftChars="0" w:left="600"/>
        <w:jc w:val="left"/>
        <w:rPr>
          <w:i/>
          <w:iCs/>
        </w:rPr>
      </w:pPr>
    </w:p>
    <w:p w14:paraId="67DA31F7" w14:textId="643CC507" w:rsidR="00D56A17" w:rsidRPr="00826850" w:rsidRDefault="00D56A17" w:rsidP="00D56A17">
      <w:r w:rsidRPr="00826850">
        <w:t xml:space="preserve">The </w:t>
      </w:r>
      <w:proofErr w:type="spellStart"/>
      <w:r w:rsidRPr="00826850">
        <w:rPr>
          <w:i/>
          <w:iCs/>
        </w:rPr>
        <w:t>cellSpaceGeom</w:t>
      </w:r>
      <w:proofErr w:type="spellEnd"/>
      <w:r w:rsidRPr="00826850">
        <w:t xml:space="preserve"> attribute carries an instance of type </w:t>
      </w:r>
      <w:proofErr w:type="spellStart"/>
      <w:r w:rsidRPr="00826850">
        <w:rPr>
          <w:i/>
          <w:iCs/>
        </w:rPr>
        <w:t>CellSpaceGeometryType</w:t>
      </w:r>
      <w:proofErr w:type="spellEnd"/>
      <w:r w:rsidRPr="00826850">
        <w:rPr>
          <w:i/>
          <w:iCs/>
        </w:rPr>
        <w:t xml:space="preserve"> </w:t>
      </w:r>
      <w:r w:rsidRPr="00826850">
        <w:t>allowing the description of geometric representations of space</w:t>
      </w:r>
      <w:commentRangeStart w:id="191"/>
      <w:r w:rsidRPr="00826850">
        <w:t xml:space="preserve">. A </w:t>
      </w:r>
      <w:proofErr w:type="spellStart"/>
      <w:r w:rsidRPr="00826850">
        <w:rPr>
          <w:i/>
        </w:rPr>
        <w:t>CellSpaceGeometryType</w:t>
      </w:r>
      <w:proofErr w:type="spellEnd"/>
      <w:r w:rsidRPr="00826850">
        <w:t xml:space="preserve"> is a geometry class type with two possible attributes:</w:t>
      </w:r>
      <w:commentRangeEnd w:id="191"/>
      <w:r w:rsidR="00C7304E">
        <w:rPr>
          <w:rStyle w:val="CommentReference"/>
          <w:rFonts w:eastAsia="Malgun Gothic"/>
          <w:lang w:val="en-GB"/>
        </w:rPr>
        <w:commentReference w:id="191"/>
      </w:r>
      <w:r w:rsidRPr="00826850">
        <w:t xml:space="preserve"> </w:t>
      </w:r>
      <w:r w:rsidRPr="00826850">
        <w:rPr>
          <w:i/>
        </w:rPr>
        <w:t>Geometry3D</w:t>
      </w:r>
      <w:r w:rsidRPr="00826850">
        <w:t xml:space="preserve"> </w:t>
      </w:r>
      <w:ins w:id="192" w:author="Abdou D" w:date="2024-01-29T15:45:00Z">
        <w:r w:rsidR="00120FBD">
          <w:t>or</w:t>
        </w:r>
      </w:ins>
      <w:commentRangeStart w:id="193"/>
      <w:commentRangeStart w:id="194"/>
      <w:del w:id="195" w:author="Abdou D" w:date="2024-01-29T15:45:00Z">
        <w:r w:rsidRPr="00826850" w:rsidDel="00120FBD">
          <w:delText>and</w:delText>
        </w:r>
      </w:del>
      <w:r w:rsidRPr="00826850">
        <w:t xml:space="preserve"> </w:t>
      </w:r>
      <w:commentRangeEnd w:id="193"/>
      <w:r w:rsidR="00C7304E">
        <w:rPr>
          <w:rStyle w:val="CommentReference"/>
          <w:rFonts w:eastAsia="Malgun Gothic"/>
          <w:lang w:val="en-GB"/>
        </w:rPr>
        <w:commentReference w:id="193"/>
      </w:r>
      <w:commentRangeEnd w:id="194"/>
      <w:r w:rsidR="00120FBD">
        <w:rPr>
          <w:rStyle w:val="CommentReference"/>
          <w:rFonts w:eastAsia="Malgun Gothic"/>
          <w:lang w:val="en-GB"/>
        </w:rPr>
        <w:commentReference w:id="194"/>
      </w:r>
      <w:r w:rsidRPr="00826850">
        <w:rPr>
          <w:i/>
        </w:rPr>
        <w:t>Geometry2D</w:t>
      </w:r>
      <w:r w:rsidRPr="00826850">
        <w:t xml:space="preserve">. They provide 3D and 2D description of a CellSpace instance. The </w:t>
      </w:r>
      <w:r w:rsidRPr="00826850">
        <w:rPr>
          <w:i/>
        </w:rPr>
        <w:t>Geometry3D</w:t>
      </w:r>
      <w:r w:rsidRPr="00826850">
        <w:t xml:space="preserve"> attribute describes a representation of type solid, similar to the </w:t>
      </w:r>
      <w:proofErr w:type="spellStart"/>
      <w:r w:rsidRPr="00826850">
        <w:rPr>
          <w:i/>
        </w:rPr>
        <w:t>GM_Solid</w:t>
      </w:r>
      <w:proofErr w:type="spellEnd"/>
      <w:r w:rsidRPr="00826850">
        <w:t xml:space="preserve"> (ISO 19107:2003) type. It is the default type for describing a 3D CellSpace as one single valid entity. The </w:t>
      </w:r>
      <w:r w:rsidRPr="00826850">
        <w:rPr>
          <w:i/>
        </w:rPr>
        <w:t>Geometry2D</w:t>
      </w:r>
      <w:r w:rsidRPr="00826850">
        <w:t xml:space="preserve"> attributes describes a representation of type surface, similar to the </w:t>
      </w:r>
      <w:proofErr w:type="spellStart"/>
      <w:r w:rsidRPr="00826850">
        <w:rPr>
          <w:i/>
        </w:rPr>
        <w:t>GM_Surface</w:t>
      </w:r>
      <w:proofErr w:type="spellEnd"/>
      <w:r w:rsidRPr="00826850">
        <w:t xml:space="preserve"> type. It is meant for describing a CellSpace in 2D as one single surface (in the case of a 2D </w:t>
      </w:r>
      <w:proofErr w:type="spellStart"/>
      <w:r w:rsidRPr="00826850">
        <w:t>IndooGML</w:t>
      </w:r>
      <w:proofErr w:type="spellEnd"/>
      <w:r w:rsidRPr="00826850">
        <w:t xml:space="preserve"> model). The geometry should be valid according to the ISO 19107 standard terms. If a CellSpace cannot meet those requirements, e.g. be valid 2D or 3D geometry, the option to describe its </w:t>
      </w:r>
      <w:r w:rsidRPr="00826850">
        <w:lastRenderedPageBreak/>
        <w:t xml:space="preserve">geometry as a set of </w:t>
      </w:r>
      <w:proofErr w:type="spellStart"/>
      <w:r w:rsidRPr="00826850">
        <w:t>CellBoundary</w:t>
      </w:r>
      <w:proofErr w:type="spellEnd"/>
      <w:r w:rsidRPr="00826850">
        <w:t xml:space="preserve"> entities can be considered. The CellSpace can be defined without geometry as well.   </w:t>
      </w:r>
    </w:p>
    <w:p w14:paraId="38BBC458"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an object to its corresponding object in an external data set. A CellSpace also carries a </w:t>
      </w:r>
      <w:r w:rsidRPr="00826850">
        <w:rPr>
          <w:i/>
          <w:iCs/>
        </w:rPr>
        <w:t>level</w:t>
      </w:r>
      <w:r w:rsidRPr="00826850">
        <w:t xml:space="preserve"> information, which can be left empty when it cannot be clearly identified. This is the case for example for a CellSpace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A newly introduced attribute is </w:t>
      </w:r>
      <w:r w:rsidRPr="00826850">
        <w:rPr>
          <w:i/>
          <w:iCs/>
        </w:rPr>
        <w:t>name</w:t>
      </w:r>
      <w:r w:rsidRPr="00826850">
        <w:t xml:space="preserve">. This is destined to record the name given to a space according to any internal convention (e.g. MR.403 for meeting room 3 at level 4, or coverage of Wi-Fi 234). This is a common practice for large buildings and this attribute helps simplifying space queries for applications. Another new attribute </w:t>
      </w:r>
      <w:proofErr w:type="spellStart"/>
      <w:r w:rsidRPr="00826850">
        <w:rPr>
          <w:i/>
          <w:iCs/>
        </w:rPr>
        <w:t>PoI</w:t>
      </w:r>
      <w:proofErr w:type="spellEnd"/>
      <w:r w:rsidRPr="00826850">
        <w:t xml:space="preserve"> is introduced to allow CellSpace elements to be flagged as Point of Interest for LBS applications. The attribute is a simple Boolean allowing the implementation of special considerations for flagged cells.</w:t>
      </w:r>
    </w:p>
    <w:p w14:paraId="1668483A" w14:textId="77777777" w:rsidR="00D56A17" w:rsidRPr="00826850" w:rsidRDefault="00D56A17" w:rsidP="00D56A17">
      <w:pPr>
        <w:spacing w:after="160" w:line="259" w:lineRule="auto"/>
      </w:pPr>
      <w:r w:rsidRPr="00826850">
        <w:t xml:space="preserve">Note that apart from the </w:t>
      </w:r>
      <w:proofErr w:type="spellStart"/>
      <w:r w:rsidRPr="00826850">
        <w:rPr>
          <w:i/>
          <w:iCs/>
        </w:rPr>
        <w:t>PoI</w:t>
      </w:r>
      <w:proofErr w:type="spellEnd"/>
      <w:r w:rsidRPr="00826850">
        <w:t xml:space="preserve"> attribute, all applicable attributes of a CellSpace can be null. For example, a network only </w:t>
      </w:r>
      <w:proofErr w:type="spellStart"/>
      <w:r w:rsidRPr="00826850">
        <w:t>IndoorGML</w:t>
      </w:r>
      <w:proofErr w:type="spellEnd"/>
      <w:r w:rsidRPr="00826850">
        <w:t xml:space="preserve"> model would not need a cellular space with explicit geometric description. However, CellSpace instances should always be described in an </w:t>
      </w:r>
      <w:proofErr w:type="spellStart"/>
      <w:r w:rsidRPr="00826850">
        <w:t>IndoorGML</w:t>
      </w:r>
      <w:proofErr w:type="spellEnd"/>
      <w:r w:rsidRPr="00826850">
        <w:t xml:space="preserve"> model (even without geometry attribute) as they may carry all the important information related to the primal space that other features from the dual space or other layers may need (e.g. a node can be identified as a </w:t>
      </w:r>
      <w:proofErr w:type="spellStart"/>
      <w:r w:rsidRPr="00826850">
        <w:rPr>
          <w:i/>
          <w:iCs/>
        </w:rPr>
        <w:t>PoI</w:t>
      </w:r>
      <w:proofErr w:type="spellEnd"/>
      <w:r w:rsidRPr="00826850">
        <w:t xml:space="preserve"> or associated with a </w:t>
      </w:r>
      <w:r w:rsidRPr="00826850">
        <w:rPr>
          <w:i/>
          <w:iCs/>
        </w:rPr>
        <w:t>name</w:t>
      </w:r>
      <w:r w:rsidRPr="00826850">
        <w:t xml:space="preserve"> thanks to the attribute of its primal space). </w:t>
      </w:r>
    </w:p>
    <w:p w14:paraId="39A78DE5" w14:textId="70FF06F4" w:rsidR="00D56A17" w:rsidRPr="00826850" w:rsidRDefault="00D56A17" w:rsidP="00D56A17">
      <w:pPr>
        <w:spacing w:after="160" w:line="259" w:lineRule="auto"/>
      </w:pPr>
      <w:r w:rsidRPr="00826850">
        <w:t xml:space="preserve">In terms of relationships, a CellSpace instance can describe relationship with multiple </w:t>
      </w:r>
      <w:proofErr w:type="spellStart"/>
      <w:r w:rsidRPr="00826850">
        <w:t>CellBoundary</w:t>
      </w:r>
      <w:proofErr w:type="spellEnd"/>
      <w:r w:rsidRPr="00826850">
        <w:t xml:space="preserve"> entities, which represent its surrounding boundaries partially or fully through the </w:t>
      </w:r>
      <w:proofErr w:type="spellStart"/>
      <w:r w:rsidRPr="00826850">
        <w:rPr>
          <w:i/>
          <w:iCs/>
        </w:rPr>
        <w:t>boundedBy</w:t>
      </w:r>
      <w:proofErr w:type="spellEnd"/>
      <w:r w:rsidRPr="00826850">
        <w:t xml:space="preserve"> attribute. For example, choice can be made to store only boundaries which are important for the Dual Graph (e.g., boundaries that reflect adjacency between </w:t>
      </w:r>
      <w:proofErr w:type="spellStart"/>
      <w:r w:rsidRPr="00826850">
        <w:t>CellSpaces</w:t>
      </w:r>
      <w:proofErr w:type="spellEnd"/>
      <w:r w:rsidRPr="00826850">
        <w:t>). In the case where a CellSpace does not carry the geometry of type Solid and uses a boundary</w:t>
      </w:r>
      <w:ins w:id="196" w:author="Abdou D" w:date="2024-01-29T15:49:00Z">
        <w:r w:rsidR="00CB02AA">
          <w:t>-</w:t>
        </w:r>
      </w:ins>
      <w:del w:id="197" w:author="Abdou D" w:date="2024-01-29T15:49:00Z">
        <w:r w:rsidRPr="00826850" w:rsidDel="00CB02AA">
          <w:delText xml:space="preserve"> </w:delText>
        </w:r>
      </w:del>
      <w:r w:rsidRPr="00826850">
        <w:t xml:space="preserve">based representation instead, then all boundaries might be needed (to derive the geometry of the nodes or for </w:t>
      </w:r>
      <w:proofErr w:type="spellStart"/>
      <w:r w:rsidRPr="00826850">
        <w:t>visualisation</w:t>
      </w:r>
      <w:proofErr w:type="spellEnd"/>
      <w:r w:rsidRPr="00826850">
        <w:t xml:space="preserve">). Finally, with the </w:t>
      </w:r>
      <w:r w:rsidRPr="00826850">
        <w:rPr>
          <w:i/>
          <w:iCs/>
        </w:rPr>
        <w:t>duality</w:t>
      </w:r>
      <w:r w:rsidRPr="00826850">
        <w:t xml:space="preserve"> attribute, a CellSpace can describe a reference to one Node instance corresponding to its representation in the dual space. </w:t>
      </w:r>
    </w:p>
    <w:p w14:paraId="6BFB6633" w14:textId="0FD527D1" w:rsidR="00D56A17" w:rsidRPr="00826850" w:rsidRDefault="00D56A17" w:rsidP="00D56A17">
      <w:pPr>
        <w:spacing w:after="160" w:line="259" w:lineRule="auto"/>
      </w:pPr>
      <w:r w:rsidRPr="00826850">
        <w:t xml:space="preserve">CellSpace instances are aggregated in a </w:t>
      </w:r>
      <w:proofErr w:type="spellStart"/>
      <w:r w:rsidRPr="00826850">
        <w:t>PrimalSpaceLayer</w:t>
      </w:r>
      <w:proofErr w:type="spellEnd"/>
      <w:r w:rsidRPr="00826850">
        <w:t xml:space="preserve"> according to a specific theme as explained in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In case of multiple </w:t>
      </w:r>
      <w:proofErr w:type="spellStart"/>
      <w:r w:rsidRPr="00826850">
        <w:t>PrimalSpaceLayers</w:t>
      </w:r>
      <w:proofErr w:type="spellEnd"/>
      <w:r w:rsidRPr="00826850">
        <w:t xml:space="preserve">, the class </w:t>
      </w:r>
      <w:proofErr w:type="spellStart"/>
      <w:r w:rsidRPr="00826850">
        <w:t>InterLayerConnection</w:t>
      </w:r>
      <w:proofErr w:type="spellEnd"/>
      <w:r w:rsidRPr="00826850">
        <w:t xml:space="preserve"> establishes the link between the depended CellSpace instances. </w:t>
      </w:r>
    </w:p>
    <w:p w14:paraId="268CB4D4"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198" w:name="_Ref46926359"/>
      <w:bookmarkStart w:id="199" w:name="_Toc146459188"/>
      <w:proofErr w:type="spellStart"/>
      <w:r w:rsidRPr="00826850">
        <w:rPr>
          <w:szCs w:val="24"/>
        </w:rPr>
        <w:lastRenderedPageBreak/>
        <w:t>CellBoundary</w:t>
      </w:r>
      <w:bookmarkEnd w:id="198"/>
      <w:bookmarkEnd w:id="199"/>
      <w:proofErr w:type="spellEnd"/>
    </w:p>
    <w:p w14:paraId="7F01FE0E" w14:textId="5B15F96A" w:rsidR="00D56A17" w:rsidRPr="00826850" w:rsidRDefault="00D56A17">
      <w:pPr>
        <w:keepNext/>
        <w:pPrChange w:id="200" w:author="Abdou D" w:date="2024-02-06T16:23:00Z">
          <w:pPr>
            <w:keepNext/>
            <w:jc w:val="center"/>
          </w:pPr>
        </w:pPrChange>
      </w:pPr>
      <w:del w:id="201" w:author="Abdou D" w:date="2024-02-06T16:23:00Z">
        <w:r w:rsidRPr="00826850" w:rsidDel="00877243">
          <w:rPr>
            <w:noProof/>
          </w:rPr>
          <w:drawing>
            <wp:inline distT="0" distB="0" distL="0" distR="0" wp14:anchorId="5634784D" wp14:editId="262B1BDC">
              <wp:extent cx="6268277" cy="2282025"/>
              <wp:effectExtent l="0" t="0" r="0" b="444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293086" cy="2291057"/>
                      </a:xfrm>
                      <a:prstGeom prst="rect">
                        <a:avLst/>
                      </a:prstGeom>
                    </pic:spPr>
                  </pic:pic>
                </a:graphicData>
              </a:graphic>
            </wp:inline>
          </w:drawing>
        </w:r>
      </w:del>
      <w:ins w:id="202" w:author="Abdou D" w:date="2024-02-06T16:23:00Z">
        <w:r w:rsidR="00877243">
          <w:rPr>
            <w:noProof/>
          </w:rPr>
          <w:drawing>
            <wp:inline distT="0" distB="0" distL="0" distR="0" wp14:anchorId="45BC6077" wp14:editId="042F3755">
              <wp:extent cx="6642543" cy="2532185"/>
              <wp:effectExtent l="0" t="0" r="6350" b="1905"/>
              <wp:docPr id="178217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619" name=""/>
                      <pic:cNvPicPr/>
                    </pic:nvPicPr>
                    <pic:blipFill rotWithShape="1">
                      <a:blip r:embed="rId47"/>
                      <a:srcRect l="1978" t="7516" r="1714" b="2815"/>
                      <a:stretch/>
                    </pic:blipFill>
                    <pic:spPr bwMode="auto">
                      <a:xfrm>
                        <a:off x="0" y="0"/>
                        <a:ext cx="6653759" cy="2536461"/>
                      </a:xfrm>
                      <a:prstGeom prst="rect">
                        <a:avLst/>
                      </a:prstGeom>
                      <a:ln>
                        <a:noFill/>
                      </a:ln>
                      <a:extLst>
                        <a:ext uri="{53640926-AAD7-44D8-BBD7-CCE9431645EC}">
                          <a14:shadowObscured xmlns:a14="http://schemas.microsoft.com/office/drawing/2010/main"/>
                        </a:ext>
                      </a:extLst>
                    </pic:spPr>
                  </pic:pic>
                </a:graphicData>
              </a:graphic>
            </wp:inline>
          </w:drawing>
        </w:r>
      </w:ins>
    </w:p>
    <w:p w14:paraId="0A7C6583" w14:textId="2F8A0E6D" w:rsidR="00D56A17" w:rsidRPr="00826850" w:rsidRDefault="00D56A17" w:rsidP="00D56A17">
      <w:pPr>
        <w:pStyle w:val="Caption"/>
        <w:rPr>
          <w:rFonts w:cs="Times New Roman"/>
          <w:b/>
          <w:szCs w:val="24"/>
        </w:rPr>
      </w:pPr>
      <w:bookmarkStart w:id="203" w:name="_Ref8138572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18</w:t>
      </w:r>
      <w:r w:rsidRPr="00826850">
        <w:rPr>
          <w:rFonts w:cs="Times New Roman"/>
          <w:szCs w:val="24"/>
        </w:rPr>
        <w:fldChar w:fldCharType="end"/>
      </w:r>
      <w:bookmarkEnd w:id="203"/>
      <w:r w:rsidRPr="00826850">
        <w:rPr>
          <w:rFonts w:cs="Times New Roman"/>
          <w:szCs w:val="24"/>
        </w:rPr>
        <w:t>: CellBoundary and its related classed: PrimalSpaceLayer, CellSpace and Edge</w:t>
      </w:r>
    </w:p>
    <w:p w14:paraId="614F00F8" w14:textId="7D6CAC05" w:rsidR="00D56A17" w:rsidRPr="00826850" w:rsidRDefault="00D56A17" w:rsidP="00D56A17">
      <w:proofErr w:type="spellStart"/>
      <w:r w:rsidRPr="00826850">
        <w:t>CellBoundary</w:t>
      </w:r>
      <w:proofErr w:type="spellEnd"/>
      <w:r w:rsidRPr="00826850">
        <w:t xml:space="preserve"> is a core module class to describe the boundary of each cell in a cellular space (</w:t>
      </w:r>
      <w:r w:rsidRPr="00826850">
        <w:fldChar w:fldCharType="begin"/>
      </w:r>
      <w:r w:rsidRPr="00826850">
        <w:instrText xml:space="preserve"> REF _Ref81385722 \h  \* MERGEFORMAT </w:instrText>
      </w:r>
      <w:r w:rsidRPr="00826850">
        <w:fldChar w:fldCharType="separate"/>
      </w:r>
      <w:r w:rsidR="003D5F6D" w:rsidRPr="00826850">
        <w:t xml:space="preserve">Figure </w:t>
      </w:r>
      <w:r w:rsidR="003D5F6D">
        <w:rPr>
          <w:noProof/>
        </w:rPr>
        <w:t>18</w:t>
      </w:r>
      <w:r w:rsidRPr="00826850">
        <w:fldChar w:fldCharType="end"/>
      </w:r>
      <w:r w:rsidRPr="00826850">
        <w:t xml:space="preserve">). Unlike CellSpace, </w:t>
      </w:r>
      <w:proofErr w:type="spellStart"/>
      <w:r w:rsidRPr="00826850">
        <w:t>CellBoundary</w:t>
      </w:r>
      <w:proofErr w:type="spellEnd"/>
      <w:r w:rsidRPr="00826850">
        <w:t xml:space="preserve"> is not a compulsory class. It is only required when Edge instances exist in the model. It contains the following attributes:</w:t>
      </w:r>
    </w:p>
    <w:p w14:paraId="2EE514A5" w14:textId="77777777" w:rsidR="00D56A17" w:rsidRPr="00826850" w:rsidRDefault="00D56A17" w:rsidP="00601140">
      <w:pPr>
        <w:pStyle w:val="ListParagraph"/>
        <w:numPr>
          <w:ilvl w:val="0"/>
          <w:numId w:val="36"/>
        </w:numPr>
        <w:ind w:leftChars="0"/>
      </w:pPr>
      <w:proofErr w:type="spellStart"/>
      <w:r w:rsidRPr="00826850">
        <w:rPr>
          <w:i/>
          <w:iCs/>
        </w:rPr>
        <w:t>cellBoundaryGeom</w:t>
      </w:r>
      <w:proofErr w:type="spellEnd"/>
      <w:r w:rsidRPr="00826850">
        <w:rPr>
          <w:i/>
          <w:iCs/>
        </w:rPr>
        <w:t xml:space="preserve"> (</w:t>
      </w:r>
      <w:proofErr w:type="spellStart"/>
      <w:r w:rsidRPr="00826850">
        <w:rPr>
          <w:i/>
          <w:iCs/>
        </w:rPr>
        <w:t>CellBoundaryGeometryType</w:t>
      </w:r>
      <w:proofErr w:type="spellEnd"/>
      <w:r w:rsidRPr="00826850">
        <w:rPr>
          <w:i/>
          <w:iCs/>
        </w:rPr>
        <w:t>)</w:t>
      </w:r>
    </w:p>
    <w:p w14:paraId="2555BCA9" w14:textId="77777777" w:rsidR="00D56A17" w:rsidRPr="00826850" w:rsidRDefault="00D56A17" w:rsidP="00601140">
      <w:pPr>
        <w:pStyle w:val="ListParagraph"/>
        <w:numPr>
          <w:ilvl w:val="0"/>
          <w:numId w:val="36"/>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65335424" w14:textId="77777777" w:rsidR="00D56A17" w:rsidRPr="00826850" w:rsidRDefault="00D56A17" w:rsidP="00601140">
      <w:pPr>
        <w:pStyle w:val="ListParagraph"/>
        <w:numPr>
          <w:ilvl w:val="0"/>
          <w:numId w:val="36"/>
        </w:numPr>
        <w:ind w:leftChars="0"/>
      </w:pPr>
      <w:proofErr w:type="spellStart"/>
      <w:r w:rsidRPr="00826850">
        <w:rPr>
          <w:i/>
        </w:rPr>
        <w:t>isV</w:t>
      </w:r>
      <w:r w:rsidRPr="00826850">
        <w:rPr>
          <w:i/>
          <w:iCs/>
        </w:rPr>
        <w:t>irtual</w:t>
      </w:r>
      <w:proofErr w:type="spellEnd"/>
      <w:r w:rsidRPr="00826850">
        <w:rPr>
          <w:i/>
          <w:iCs/>
        </w:rPr>
        <w:t xml:space="preserve"> (</w:t>
      </w:r>
      <w:proofErr w:type="spellStart"/>
      <w:r w:rsidRPr="00826850">
        <w:rPr>
          <w:i/>
          <w:iCs/>
        </w:rPr>
        <w:t>boolean</w:t>
      </w:r>
      <w:proofErr w:type="spellEnd"/>
      <w:r w:rsidRPr="00826850">
        <w:rPr>
          <w:i/>
          <w:iCs/>
        </w:rPr>
        <w:t>)</w:t>
      </w:r>
    </w:p>
    <w:p w14:paraId="7D2FE47B" w14:textId="779CEDF2" w:rsidR="00D56A17" w:rsidRPr="00826850" w:rsidDel="00CB02AA" w:rsidRDefault="00D56A17" w:rsidP="00601140">
      <w:pPr>
        <w:pStyle w:val="ListParagraph"/>
        <w:numPr>
          <w:ilvl w:val="0"/>
          <w:numId w:val="36"/>
        </w:numPr>
        <w:ind w:leftChars="0"/>
        <w:rPr>
          <w:del w:id="204" w:author="Abdou D" w:date="2024-01-29T15:48:00Z"/>
        </w:rPr>
      </w:pPr>
      <w:del w:id="205" w:author="Abdou D" w:date="2024-01-29T15:48:00Z">
        <w:r w:rsidRPr="00826850" w:rsidDel="00CB02AA">
          <w:rPr>
            <w:i/>
            <w:iCs/>
          </w:rPr>
          <w:delText xml:space="preserve">Duality </w:delText>
        </w:r>
        <w:r w:rsidRPr="00826850" w:rsidDel="00CB02AA">
          <w:delText>(ref. to Edge)</w:delText>
        </w:r>
      </w:del>
    </w:p>
    <w:p w14:paraId="315D491B" w14:textId="77777777" w:rsidR="00D56A17" w:rsidRPr="00826850" w:rsidRDefault="00D56A17" w:rsidP="00D56A17">
      <w:r w:rsidRPr="00826850">
        <w:br/>
        <w:t xml:space="preserve">The </w:t>
      </w:r>
      <w:proofErr w:type="spellStart"/>
      <w:r w:rsidRPr="00826850">
        <w:rPr>
          <w:i/>
          <w:iCs/>
        </w:rPr>
        <w:t>cellBoundaryGeom</w:t>
      </w:r>
      <w:proofErr w:type="spellEnd"/>
      <w:r w:rsidRPr="00826850">
        <w:t xml:space="preserve"> geometry attribute of the </w:t>
      </w:r>
      <w:proofErr w:type="spellStart"/>
      <w:r w:rsidRPr="00826850">
        <w:t>CellBoundary</w:t>
      </w:r>
      <w:proofErr w:type="spellEnd"/>
      <w:r w:rsidRPr="00826850">
        <w:t xml:space="preserve"> carries the geometry (of type </w:t>
      </w:r>
      <w:proofErr w:type="spellStart"/>
      <w:r w:rsidRPr="00826850">
        <w:rPr>
          <w:i/>
          <w:iCs/>
        </w:rPr>
        <w:t>CellBoundaryGeometryType</w:t>
      </w:r>
      <w:proofErr w:type="spellEnd"/>
      <w:r w:rsidRPr="00826850">
        <w:t xml:space="preserve">) which is generally described by a surface in 3D or a curve in 2D. A </w:t>
      </w:r>
      <w:proofErr w:type="spellStart"/>
      <w:r w:rsidRPr="00826850">
        <w:rPr>
          <w:i/>
          <w:iCs/>
        </w:rPr>
        <w:t>CellBoundaryGeometryType</w:t>
      </w:r>
      <w:proofErr w:type="spellEnd"/>
      <w:r w:rsidRPr="00826850">
        <w:t xml:space="preserve"> is a geometry class type similar to the </w:t>
      </w:r>
      <w:proofErr w:type="spellStart"/>
      <w:r w:rsidRPr="00826850">
        <w:rPr>
          <w:i/>
        </w:rPr>
        <w:t>CellSpaceGeometryType</w:t>
      </w:r>
      <w:proofErr w:type="spellEnd"/>
      <w:r w:rsidRPr="00826850">
        <w:t xml:space="preserve">, with two possible attributes: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attribute is the same than that of </w:t>
      </w:r>
      <w:proofErr w:type="spellStart"/>
      <w:r w:rsidRPr="00826850">
        <w:rPr>
          <w:i/>
        </w:rPr>
        <w:t>CellSpaceGeometryType</w:t>
      </w:r>
      <w:proofErr w:type="spellEnd"/>
      <w:r w:rsidRPr="00826850">
        <w:t xml:space="preserve">. Note, in this context, it is embedded in 3D, i.e. it has 3D coordinates and represents a part of the boundary of a CellSpace. The </w:t>
      </w:r>
      <w:r w:rsidRPr="00826850">
        <w:rPr>
          <w:i/>
        </w:rPr>
        <w:t>Geometry1D</w:t>
      </w:r>
      <w:r w:rsidRPr="00826850">
        <w:t xml:space="preserve"> attribute describes a representation of type curve, </w:t>
      </w:r>
      <w:proofErr w:type="spellStart"/>
      <w:r w:rsidRPr="00826850">
        <w:t>GM_Curve</w:t>
      </w:r>
      <w:proofErr w:type="spellEnd"/>
      <w:r w:rsidRPr="00826850">
        <w:t xml:space="preserve"> type. Note, it is meant it is intended for describing a </w:t>
      </w:r>
      <w:proofErr w:type="spellStart"/>
      <w:r w:rsidRPr="00826850">
        <w:t>CellBoundary</w:t>
      </w:r>
      <w:proofErr w:type="spellEnd"/>
      <w:r w:rsidRPr="00826850">
        <w:t xml:space="preserve"> in 2D as one single line/curve and has 2D coordinates. This makes it adequate for representations based on 2D floor plans. </w:t>
      </w:r>
      <w:proofErr w:type="spellStart"/>
      <w:r w:rsidRPr="00826850">
        <w:t>CellBoundaryGeom</w:t>
      </w:r>
      <w:proofErr w:type="spellEnd"/>
      <w:r w:rsidRPr="00826850">
        <w:t xml:space="preserve"> can be omitted. In this case </w:t>
      </w:r>
      <w:proofErr w:type="spellStart"/>
      <w:r w:rsidRPr="00826850">
        <w:t>CellBoundaryGeom</w:t>
      </w:r>
      <w:proofErr w:type="spellEnd"/>
      <w:r w:rsidRPr="00826850">
        <w:t xml:space="preserve"> indicates only if a specific cell boundary is virtual. </w:t>
      </w:r>
    </w:p>
    <w:p w14:paraId="62CA658D"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 geometric object to its corresponding object in an external data set and can be given by the </w:t>
      </w:r>
      <w:proofErr w:type="spellStart"/>
      <w:r w:rsidRPr="00826850">
        <w:t>url</w:t>
      </w:r>
      <w:proofErr w:type="spellEnd"/>
      <w:r w:rsidRPr="00826850">
        <w:t xml:space="preserve"> of the file containing the geometry. The </w:t>
      </w:r>
      <w:proofErr w:type="spellStart"/>
      <w:r w:rsidRPr="00826850">
        <w:rPr>
          <w:i/>
          <w:iCs/>
        </w:rPr>
        <w:t>is</w:t>
      </w:r>
      <w:r w:rsidRPr="00826850">
        <w:rPr>
          <w:i/>
        </w:rPr>
        <w:t>V</w:t>
      </w:r>
      <w:r w:rsidRPr="00826850">
        <w:rPr>
          <w:i/>
          <w:iCs/>
        </w:rPr>
        <w:t>irtual</w:t>
      </w:r>
      <w:proofErr w:type="spellEnd"/>
      <w:r w:rsidRPr="00826850">
        <w:t xml:space="preserve"> attribute is a Boolean value used to indicate whether a </w:t>
      </w:r>
      <w:proofErr w:type="spellStart"/>
      <w:r w:rsidRPr="00826850">
        <w:t>CellBoundary</w:t>
      </w:r>
      <w:proofErr w:type="spellEnd"/>
      <w:r w:rsidRPr="00826850">
        <w:t xml:space="preserve"> corresponds to a virtual surface (true) or a physical one (false), which should be the default value. Virtual boundaries are common in 3D indoor models, mainly when a space subdivision is applied.</w:t>
      </w:r>
    </w:p>
    <w:p w14:paraId="09A6BCC6" w14:textId="77777777" w:rsidR="00D56A17" w:rsidRPr="00826850" w:rsidRDefault="00D56A17" w:rsidP="00D56A17">
      <w:r w:rsidRPr="00826850">
        <w:t xml:space="preserve">Additionally, a </w:t>
      </w:r>
      <w:proofErr w:type="spellStart"/>
      <w:r w:rsidRPr="00826850">
        <w:t>CellBoundary</w:t>
      </w:r>
      <w:proofErr w:type="spellEnd"/>
      <w:r w:rsidRPr="00826850">
        <w:t xml:space="preserve"> can be linked to one Edge instance via the </w:t>
      </w:r>
      <w:r w:rsidRPr="00826850">
        <w:rPr>
          <w:i/>
          <w:iCs/>
        </w:rPr>
        <w:t>duality</w:t>
      </w:r>
      <w:r w:rsidRPr="00826850">
        <w:t xml:space="preserve"> attribute, which corresponds to its dual representation. Unlike CellSpace, it is not a mandatory class in an </w:t>
      </w:r>
      <w:proofErr w:type="spellStart"/>
      <w:r w:rsidRPr="00826850">
        <w:t>IndoorGML</w:t>
      </w:r>
      <w:proofErr w:type="spellEnd"/>
      <w:r w:rsidRPr="00826850">
        <w:t xml:space="preserve"> model. In the case where there are CellSpace entities but no </w:t>
      </w:r>
      <w:proofErr w:type="spellStart"/>
      <w:r w:rsidRPr="00826850">
        <w:t>CellBoundary</w:t>
      </w:r>
      <w:proofErr w:type="spellEnd"/>
      <w:r w:rsidRPr="00826850">
        <w:t>, the network should be derived from the cells using geometric operations.</w:t>
      </w:r>
    </w:p>
    <w:p w14:paraId="5CA4B6A5" w14:textId="77777777" w:rsidR="00D56A17" w:rsidRPr="00826850" w:rsidRDefault="00D56A17" w:rsidP="00D56A17">
      <w:pPr>
        <w:rPr>
          <w:highlight w:val="lightGray"/>
        </w:rPr>
      </w:pPr>
      <w:r w:rsidRPr="00826850">
        <w:lastRenderedPageBreak/>
        <w:t xml:space="preserve">In the case where there are </w:t>
      </w:r>
      <w:proofErr w:type="spellStart"/>
      <w:r w:rsidRPr="00826850">
        <w:t>CellBoundary</w:t>
      </w:r>
      <w:proofErr w:type="spellEnd"/>
      <w:r w:rsidRPr="00826850">
        <w:t xml:space="preserve"> entities provided without geometric attributes in the model, only logical networks can be safely derived between two CellSpace entities sharing any of those </w:t>
      </w:r>
      <w:proofErr w:type="spellStart"/>
      <w:r w:rsidRPr="00826850">
        <w:t>CellBoundary</w:t>
      </w:r>
      <w:proofErr w:type="spellEnd"/>
      <w:r w:rsidRPr="00826850">
        <w:t xml:space="preserve">. Therefore, providing geometric networks will still involve similar issues described previously. A final scenario may see an </w:t>
      </w:r>
      <w:proofErr w:type="spellStart"/>
      <w:r w:rsidRPr="00826850">
        <w:t>IndoorGML</w:t>
      </w:r>
      <w:proofErr w:type="spellEnd"/>
      <w:r w:rsidRPr="00826850">
        <w:t xml:space="preserve"> model with geometry information only with </w:t>
      </w:r>
      <w:proofErr w:type="spellStart"/>
      <w:r w:rsidRPr="00826850">
        <w:t>CellBoundary</w:t>
      </w:r>
      <w:proofErr w:type="spellEnd"/>
      <w:r w:rsidRPr="00826850">
        <w:t xml:space="preserve"> instances but not for CellSpace. That case is likely to happen if a solid geometry cannot be provided for a CellSpace, and a set of surface boundaries are provided with no guarantee of closure. In that case the generation of a Node for a CellSpace should be completed from </w:t>
      </w:r>
      <w:proofErr w:type="spellStart"/>
      <w:r w:rsidRPr="00826850">
        <w:t>CellBoundary</w:t>
      </w:r>
      <w:proofErr w:type="spellEnd"/>
      <w:r w:rsidRPr="00826850">
        <w:t xml:space="preserve"> instances, while guaranteeing its position inside the described space.  </w:t>
      </w:r>
    </w:p>
    <w:p w14:paraId="35FFB30E"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206" w:name="_Ref80700499"/>
      <w:bookmarkStart w:id="207" w:name="_Toc146459189"/>
      <w:proofErr w:type="spellStart"/>
      <w:r w:rsidRPr="00826850">
        <w:rPr>
          <w:szCs w:val="24"/>
        </w:rPr>
        <w:t>PrimalSpaceLayer</w:t>
      </w:r>
      <w:bookmarkEnd w:id="206"/>
      <w:bookmarkEnd w:id="207"/>
      <w:proofErr w:type="spellEnd"/>
    </w:p>
    <w:p w14:paraId="2D84F522" w14:textId="58DA9D0E" w:rsidR="00D56A17" w:rsidRPr="00826850" w:rsidRDefault="00D56A17" w:rsidP="00D56A17">
      <w:pPr>
        <w:keepNext/>
        <w:jc w:val="center"/>
      </w:pPr>
      <w:del w:id="208" w:author="Abdou D" w:date="2024-02-06T16:24:00Z">
        <w:r w:rsidRPr="00826850" w:rsidDel="006073C1">
          <w:rPr>
            <w:noProof/>
          </w:rPr>
          <w:drawing>
            <wp:inline distT="0" distB="0" distL="0" distR="0" wp14:anchorId="05506E91" wp14:editId="118F0BA4">
              <wp:extent cx="4741628" cy="358281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8">
                        <a:extLst>
                          <a:ext uri="{28A0092B-C50C-407E-A947-70E740481C1C}">
                            <a14:useLocalDpi xmlns:a14="http://schemas.microsoft.com/office/drawing/2010/main" val="0"/>
                          </a:ext>
                        </a:extLst>
                      </a:blip>
                      <a:srcRect l="3586" t="6690" r="3155" b="2936"/>
                      <a:stretch/>
                    </pic:blipFill>
                    <pic:spPr bwMode="auto">
                      <a:xfrm>
                        <a:off x="0" y="0"/>
                        <a:ext cx="4761860" cy="3598105"/>
                      </a:xfrm>
                      <a:prstGeom prst="rect">
                        <a:avLst/>
                      </a:prstGeom>
                      <a:ln>
                        <a:noFill/>
                      </a:ln>
                      <a:extLst>
                        <a:ext uri="{53640926-AAD7-44D8-BBD7-CCE9431645EC}">
                          <a14:shadowObscured xmlns:a14="http://schemas.microsoft.com/office/drawing/2010/main"/>
                        </a:ext>
                      </a:extLst>
                    </pic:spPr>
                  </pic:pic>
                </a:graphicData>
              </a:graphic>
            </wp:inline>
          </w:drawing>
        </w:r>
      </w:del>
      <w:ins w:id="209" w:author="Abdou D" w:date="2024-02-06T16:24:00Z">
        <w:r w:rsidR="006073C1" w:rsidRPr="006073C1">
          <w:rPr>
            <w:noProof/>
          </w:rPr>
          <w:t xml:space="preserve"> </w:t>
        </w:r>
        <w:r w:rsidR="006073C1">
          <w:rPr>
            <w:noProof/>
          </w:rPr>
          <w:drawing>
            <wp:inline distT="0" distB="0" distL="0" distR="0" wp14:anchorId="5B7332C2" wp14:editId="4B808772">
              <wp:extent cx="5022166" cy="4408844"/>
              <wp:effectExtent l="0" t="0" r="7620" b="0"/>
              <wp:docPr id="45671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5034" name=""/>
                      <pic:cNvPicPr/>
                    </pic:nvPicPr>
                    <pic:blipFill rotWithShape="1">
                      <a:blip r:embed="rId49"/>
                      <a:srcRect l="3297" t="5214" r="3054" b="1936"/>
                      <a:stretch/>
                    </pic:blipFill>
                    <pic:spPr bwMode="auto">
                      <a:xfrm>
                        <a:off x="0" y="0"/>
                        <a:ext cx="5033196" cy="4418527"/>
                      </a:xfrm>
                      <a:prstGeom prst="rect">
                        <a:avLst/>
                      </a:prstGeom>
                      <a:ln>
                        <a:noFill/>
                      </a:ln>
                      <a:extLst>
                        <a:ext uri="{53640926-AAD7-44D8-BBD7-CCE9431645EC}">
                          <a14:shadowObscured xmlns:a14="http://schemas.microsoft.com/office/drawing/2010/main"/>
                        </a:ext>
                      </a:extLst>
                    </pic:spPr>
                  </pic:pic>
                </a:graphicData>
              </a:graphic>
            </wp:inline>
          </w:drawing>
        </w:r>
      </w:ins>
    </w:p>
    <w:p w14:paraId="60BCD30B" w14:textId="62E4ED6C" w:rsidR="00D56A17" w:rsidRPr="00826850" w:rsidRDefault="00D56A17" w:rsidP="00D56A17">
      <w:pPr>
        <w:pStyle w:val="Caption"/>
        <w:rPr>
          <w:rFonts w:cs="Times New Roman"/>
          <w:szCs w:val="24"/>
        </w:rPr>
      </w:pPr>
      <w:bookmarkStart w:id="210" w:name="_Ref8138763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19</w:t>
      </w:r>
      <w:r w:rsidRPr="00826850">
        <w:rPr>
          <w:rFonts w:cs="Times New Roman"/>
          <w:szCs w:val="24"/>
        </w:rPr>
        <w:fldChar w:fldCharType="end"/>
      </w:r>
      <w:bookmarkEnd w:id="210"/>
      <w:r w:rsidRPr="00826850">
        <w:rPr>
          <w:rFonts w:cs="Times New Roman"/>
          <w:szCs w:val="24"/>
        </w:rPr>
        <w:t xml:space="preserve">: PrimalSpaceLayer and its related classes: CellSpace, CellBoundary and Thematic Layer </w:t>
      </w:r>
    </w:p>
    <w:p w14:paraId="46F947F4" w14:textId="55A54A2D" w:rsidR="00D56A17" w:rsidRPr="00826850" w:rsidRDefault="00D56A17" w:rsidP="00D56A17">
      <w:proofErr w:type="spellStart"/>
      <w:r w:rsidRPr="00826850">
        <w:t>PrimalSpaceLayer</w:t>
      </w:r>
      <w:proofErr w:type="spellEnd"/>
      <w:r w:rsidRPr="00826850">
        <w:t xml:space="preserve">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3D5F6D" w:rsidRPr="00826850">
        <w:t xml:space="preserve">Figure </w:t>
      </w:r>
      <w:r w:rsidR="003D5F6D">
        <w:rPr>
          <w:noProof/>
        </w:rPr>
        <w:t>19</w:t>
      </w:r>
      <w:r w:rsidRPr="00826850">
        <w:fldChar w:fldCharType="end"/>
      </w:r>
      <w:r w:rsidRPr="00826850">
        <w:t xml:space="preserve">). It aggregates CellSpace and </w:t>
      </w:r>
      <w:proofErr w:type="spellStart"/>
      <w:r w:rsidRPr="00826850">
        <w:t>CellBoundary</w:t>
      </w:r>
      <w:proofErr w:type="spellEnd"/>
      <w:r w:rsidRPr="00826850">
        <w:t xml:space="preserve"> (which are directly associated with their corresponding geometry attributes) to represent spatial objects in primal space. The </w:t>
      </w:r>
      <w:proofErr w:type="spellStart"/>
      <w:r w:rsidRPr="00826850">
        <w:t>PrimalSpaceLayer</w:t>
      </w:r>
      <w:proofErr w:type="spellEnd"/>
      <w:r w:rsidRPr="00826850">
        <w:t xml:space="preserve"> class has the following attributes: </w:t>
      </w:r>
    </w:p>
    <w:p w14:paraId="644A3840" w14:textId="77777777" w:rsidR="00D56A17" w:rsidRPr="00826850" w:rsidRDefault="00D56A17" w:rsidP="00601140">
      <w:pPr>
        <w:pStyle w:val="ListParagraph"/>
        <w:numPr>
          <w:ilvl w:val="0"/>
          <w:numId w:val="35"/>
        </w:numPr>
        <w:ind w:leftChars="0"/>
      </w:pPr>
      <w:r w:rsidRPr="00826850">
        <w:rPr>
          <w:i/>
          <w:iCs/>
        </w:rPr>
        <w:t>function (</w:t>
      </w:r>
      <w:proofErr w:type="spellStart"/>
      <w:r w:rsidRPr="00826850">
        <w:rPr>
          <w:i/>
          <w:iCs/>
        </w:rPr>
        <w:t>CodeList</w:t>
      </w:r>
      <w:proofErr w:type="spellEnd"/>
      <w:r w:rsidRPr="00826850">
        <w:rPr>
          <w:i/>
          <w:iCs/>
        </w:rPr>
        <w:t>)</w:t>
      </w:r>
      <w:r w:rsidRPr="00826850">
        <w:t>,</w:t>
      </w:r>
    </w:p>
    <w:p w14:paraId="0E5CDC93" w14:textId="77777777" w:rsidR="00D56A17" w:rsidRPr="00826850" w:rsidRDefault="00D56A17" w:rsidP="00601140">
      <w:pPr>
        <w:pStyle w:val="ListParagraph"/>
        <w:numPr>
          <w:ilvl w:val="0"/>
          <w:numId w:val="35"/>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1B86A768" w14:textId="18C8B1D5" w:rsidR="00D56A17" w:rsidRPr="00826850" w:rsidDel="00CB02AA" w:rsidRDefault="00D56A17" w:rsidP="00601140">
      <w:pPr>
        <w:pStyle w:val="ListParagraph"/>
        <w:numPr>
          <w:ilvl w:val="0"/>
          <w:numId w:val="35"/>
        </w:numPr>
        <w:ind w:leftChars="0"/>
        <w:rPr>
          <w:del w:id="211" w:author="Abdou D" w:date="2024-01-29T15:49:00Z"/>
        </w:rPr>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del w:id="212" w:author="Abdou D" w:date="2024-01-29T15:49:00Z">
        <w:r w:rsidRPr="00826850" w:rsidDel="00CB02AA">
          <w:delText>,</w:delText>
        </w:r>
      </w:del>
    </w:p>
    <w:p w14:paraId="17D0F682" w14:textId="1AE19830" w:rsidR="00D56A17" w:rsidRPr="00826850" w:rsidDel="00CB02AA" w:rsidRDefault="00D56A17" w:rsidP="00601140">
      <w:pPr>
        <w:pStyle w:val="ListParagraph"/>
        <w:numPr>
          <w:ilvl w:val="0"/>
          <w:numId w:val="35"/>
        </w:numPr>
        <w:ind w:leftChars="0"/>
        <w:rPr>
          <w:del w:id="213" w:author="Abdou D" w:date="2024-01-29T15:49:00Z"/>
        </w:rPr>
      </w:pPr>
      <w:del w:id="214" w:author="Abdou D" w:date="2024-01-29T15:49:00Z">
        <w:r w:rsidRPr="00826850" w:rsidDel="00CB02AA">
          <w:rPr>
            <w:i/>
          </w:rPr>
          <w:delText xml:space="preserve">cellSpaceMember </w:delText>
        </w:r>
        <w:r w:rsidRPr="00826850" w:rsidDel="00CB02AA">
          <w:delText>(ref. to CellSpace)</w:delText>
        </w:r>
        <w:r w:rsidRPr="00826850" w:rsidDel="00CB02AA">
          <w:rPr>
            <w:i/>
          </w:rPr>
          <w:delText>,</w:delText>
        </w:r>
      </w:del>
    </w:p>
    <w:p w14:paraId="468D95C5" w14:textId="2318BF89" w:rsidR="00D56A17" w:rsidRPr="00826850" w:rsidRDefault="00D56A17" w:rsidP="00CB02AA">
      <w:pPr>
        <w:pStyle w:val="ListParagraph"/>
        <w:numPr>
          <w:ilvl w:val="0"/>
          <w:numId w:val="35"/>
        </w:numPr>
        <w:ind w:leftChars="0"/>
      </w:pPr>
      <w:bookmarkStart w:id="215" w:name="_Hlk72266060"/>
      <w:del w:id="216" w:author="Abdou D" w:date="2024-01-29T15:49:00Z">
        <w:r w:rsidRPr="00826850" w:rsidDel="00CB02AA">
          <w:rPr>
            <w:i/>
          </w:rPr>
          <w:delText>cellBoundaryMember</w:delText>
        </w:r>
        <w:bookmarkEnd w:id="215"/>
        <w:r w:rsidRPr="00826850" w:rsidDel="00CB02AA">
          <w:rPr>
            <w:i/>
          </w:rPr>
          <w:delText xml:space="preserve"> </w:delText>
        </w:r>
        <w:r w:rsidRPr="00826850" w:rsidDel="00CB02AA">
          <w:delText>(ref. to CellBoundary)</w:delText>
        </w:r>
        <w:r w:rsidRPr="00826850" w:rsidDel="00CB02AA">
          <w:rPr>
            <w:i/>
          </w:rPr>
          <w:delText>.</w:delText>
        </w:r>
      </w:del>
      <w:ins w:id="217" w:author="Abdou D" w:date="2024-01-29T15:49:00Z">
        <w:r w:rsidR="00CB02AA">
          <w:t>.</w:t>
        </w:r>
      </w:ins>
    </w:p>
    <w:p w14:paraId="40B7776A" w14:textId="77777777" w:rsidR="00D56A17" w:rsidRPr="00826850" w:rsidRDefault="00D56A17" w:rsidP="00D56A17">
      <w:pPr>
        <w:pStyle w:val="ListParagraph"/>
        <w:ind w:leftChars="0" w:left="600"/>
      </w:pPr>
    </w:p>
    <w:p w14:paraId="596CF6F9" w14:textId="77777777" w:rsidR="00D56A17" w:rsidRPr="00826850" w:rsidRDefault="00D56A17" w:rsidP="00D56A17">
      <w:r w:rsidRPr="00826850">
        <w:lastRenderedPageBreak/>
        <w:t xml:space="preserve">With the attribute </w:t>
      </w:r>
      <w:r w:rsidRPr="00826850">
        <w:rPr>
          <w:i/>
          <w:iCs/>
        </w:rPr>
        <w:t>function</w:t>
      </w:r>
      <w:r w:rsidRPr="00826850">
        <w:t xml:space="preserve">, nominal and real functions of a space layer are depending on the Thematic layer and can be described as proposed in a </w:t>
      </w:r>
      <w:proofErr w:type="spellStart"/>
      <w:r w:rsidRPr="00826850">
        <w:t>CodeList</w:t>
      </w:r>
      <w:proofErr w:type="spellEnd"/>
      <w:r w:rsidRPr="00826850">
        <w:t xml:space="preserve">. The </w:t>
      </w:r>
      <w:proofErr w:type="spellStart"/>
      <w:r w:rsidRPr="00826850">
        <w:rPr>
          <w:i/>
          <w:iCs/>
        </w:rPr>
        <w:t>creationDate</w:t>
      </w:r>
      <w:proofErr w:type="spellEnd"/>
      <w:r w:rsidRPr="00826850">
        <w:t xml:space="preserve"> and </w:t>
      </w:r>
      <w:proofErr w:type="spellStart"/>
      <w:r w:rsidRPr="00826850">
        <w:rPr>
          <w:i/>
          <w:iCs/>
        </w:rPr>
        <w:t>terminationDate</w:t>
      </w:r>
      <w:proofErr w:type="spellEnd"/>
      <w:r w:rsidRPr="00826850">
        <w:t xml:space="preserve"> attributes can be used to describe the chronology of the layer. The points of time refer to real world times.</w:t>
      </w:r>
    </w:p>
    <w:p w14:paraId="444B83A7" w14:textId="77777777" w:rsidR="00D56A17" w:rsidRPr="00826850" w:rsidRDefault="00D56A17" w:rsidP="00D56A17">
      <w:r w:rsidRPr="00826850">
        <w:t xml:space="preserve">A </w:t>
      </w:r>
      <w:proofErr w:type="spellStart"/>
      <w:r w:rsidRPr="00826850">
        <w:t>PrimalSpaceLayer</w:t>
      </w:r>
      <w:proofErr w:type="spellEnd"/>
      <w:r w:rsidRPr="00826850">
        <w:t xml:space="preserve"> instance also provides references to its CellSpace and </w:t>
      </w:r>
      <w:proofErr w:type="spellStart"/>
      <w:r w:rsidRPr="00826850">
        <w:t>CellBoundary</w:t>
      </w:r>
      <w:proofErr w:type="spellEnd"/>
      <w:r w:rsidRPr="00826850">
        <w:t xml:space="preserve"> entities through the </w:t>
      </w:r>
      <w:proofErr w:type="spellStart"/>
      <w:r w:rsidRPr="00826850">
        <w:rPr>
          <w:i/>
        </w:rPr>
        <w:t>cellSpaceMember</w:t>
      </w:r>
      <w:proofErr w:type="spellEnd"/>
      <w:r w:rsidRPr="00826850">
        <w:t xml:space="preserve"> and </w:t>
      </w:r>
      <w:proofErr w:type="spellStart"/>
      <w:r w:rsidRPr="00826850">
        <w:rPr>
          <w:i/>
        </w:rPr>
        <w:t>cellBoundaryMember</w:t>
      </w:r>
      <w:proofErr w:type="spellEnd"/>
      <w:r w:rsidRPr="00826850">
        <w:rPr>
          <w:i/>
        </w:rPr>
        <w:t xml:space="preserve"> </w:t>
      </w:r>
      <w:r w:rsidRPr="00826850">
        <w:t xml:space="preserve">elements. </w:t>
      </w:r>
    </w:p>
    <w:p w14:paraId="2006654D"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218" w:name="_Toc146459190"/>
      <w:r w:rsidRPr="00826850">
        <w:rPr>
          <w:szCs w:val="24"/>
        </w:rPr>
        <w:t>Node</w:t>
      </w:r>
      <w:bookmarkEnd w:id="218"/>
    </w:p>
    <w:p w14:paraId="30690753" w14:textId="589F7343" w:rsidR="00D56A17" w:rsidRPr="00826850" w:rsidRDefault="00D56A17" w:rsidP="00D56A17">
      <w:pPr>
        <w:keepNext/>
        <w:jc w:val="center"/>
      </w:pPr>
      <w:del w:id="219" w:author="Abdou D" w:date="2024-02-06T16:26:00Z">
        <w:r w:rsidRPr="00826850" w:rsidDel="00B06F8E">
          <w:rPr>
            <w:noProof/>
          </w:rPr>
          <w:drawing>
            <wp:inline distT="0" distB="0" distL="0" distR="0" wp14:anchorId="31D20304" wp14:editId="41719422">
              <wp:extent cx="5135534" cy="287042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50" cstate="print">
                        <a:extLst>
                          <a:ext uri="{28A0092B-C50C-407E-A947-70E740481C1C}">
                            <a14:useLocalDpi xmlns:a14="http://schemas.microsoft.com/office/drawing/2010/main" val="0"/>
                          </a:ext>
                        </a:extLst>
                      </a:blip>
                      <a:srcRect l="-55" r="-25"/>
                      <a:stretch/>
                    </pic:blipFill>
                    <pic:spPr bwMode="auto">
                      <a:xfrm>
                        <a:off x="0" y="0"/>
                        <a:ext cx="5161568" cy="2884971"/>
                      </a:xfrm>
                      <a:prstGeom prst="rect">
                        <a:avLst/>
                      </a:prstGeom>
                      <a:ln>
                        <a:noFill/>
                      </a:ln>
                      <a:extLst>
                        <a:ext uri="{53640926-AAD7-44D8-BBD7-CCE9431645EC}">
                          <a14:shadowObscured xmlns:a14="http://schemas.microsoft.com/office/drawing/2010/main"/>
                        </a:ext>
                      </a:extLst>
                    </pic:spPr>
                  </pic:pic>
                </a:graphicData>
              </a:graphic>
            </wp:inline>
          </w:drawing>
        </w:r>
      </w:del>
      <w:ins w:id="220" w:author="Abdou D" w:date="2024-02-06T16:26:00Z">
        <w:r w:rsidR="00B06F8E" w:rsidRPr="00B06F8E">
          <w:rPr>
            <w:noProof/>
          </w:rPr>
          <w:t xml:space="preserve"> </w:t>
        </w:r>
        <w:r w:rsidR="00B06F8E">
          <w:rPr>
            <w:noProof/>
          </w:rPr>
          <w:drawing>
            <wp:inline distT="0" distB="0" distL="0" distR="0" wp14:anchorId="46C977C4" wp14:editId="3343067D">
              <wp:extent cx="6246055" cy="3307967"/>
              <wp:effectExtent l="0" t="0" r="2540" b="6985"/>
              <wp:docPr id="9620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7328" name=""/>
                      <pic:cNvPicPr/>
                    </pic:nvPicPr>
                    <pic:blipFill rotWithShape="1">
                      <a:blip r:embed="rId51"/>
                      <a:srcRect l="1978" t="5368" r="1720" b="2367"/>
                      <a:stretch/>
                    </pic:blipFill>
                    <pic:spPr bwMode="auto">
                      <a:xfrm>
                        <a:off x="0" y="0"/>
                        <a:ext cx="6252266" cy="3311256"/>
                      </a:xfrm>
                      <a:prstGeom prst="rect">
                        <a:avLst/>
                      </a:prstGeom>
                      <a:ln>
                        <a:noFill/>
                      </a:ln>
                      <a:extLst>
                        <a:ext uri="{53640926-AAD7-44D8-BBD7-CCE9431645EC}">
                          <a14:shadowObscured xmlns:a14="http://schemas.microsoft.com/office/drawing/2010/main"/>
                        </a:ext>
                      </a:extLst>
                    </pic:spPr>
                  </pic:pic>
                </a:graphicData>
              </a:graphic>
            </wp:inline>
          </w:drawing>
        </w:r>
      </w:ins>
      <w:r w:rsidRPr="00826850">
        <w:rPr>
          <w:noProof/>
        </w:rPr>
        <w:t xml:space="preserve"> </w:t>
      </w:r>
    </w:p>
    <w:p w14:paraId="484AD883" w14:textId="3D55E91E" w:rsidR="00D56A17" w:rsidRPr="00826850" w:rsidRDefault="00D56A17" w:rsidP="00D56A17">
      <w:pPr>
        <w:pStyle w:val="Caption"/>
        <w:rPr>
          <w:rFonts w:cs="Times New Roman"/>
          <w:szCs w:val="24"/>
        </w:rPr>
      </w:pPr>
      <w:bookmarkStart w:id="221"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20</w:t>
      </w:r>
      <w:r w:rsidRPr="00826850">
        <w:rPr>
          <w:rFonts w:cs="Times New Roman"/>
          <w:szCs w:val="24"/>
        </w:rPr>
        <w:fldChar w:fldCharType="end"/>
      </w:r>
      <w:bookmarkEnd w:id="221"/>
      <w:r w:rsidRPr="00826850">
        <w:rPr>
          <w:rFonts w:cs="Times New Roman"/>
          <w:szCs w:val="24"/>
        </w:rPr>
        <w:t>: Node and its related classes: CellSpace, Edge, DualSpaceLayer and InterLayerConnection</w:t>
      </w:r>
    </w:p>
    <w:p w14:paraId="7A60FFDD" w14:textId="6761BCAA" w:rsidR="00D56A17" w:rsidRPr="00826850" w:rsidRDefault="00D56A17" w:rsidP="00D56A17">
      <w:r w:rsidRPr="00826850">
        <w:t>Node is a core module class to represent a node in dual space (</w:t>
      </w:r>
      <w:r w:rsidRPr="00826850">
        <w:fldChar w:fldCharType="begin"/>
      </w:r>
      <w:r w:rsidRPr="00826850">
        <w:instrText xml:space="preserve"> REF _Ref81389678 \h  \* MERGEFORMAT </w:instrText>
      </w:r>
      <w:r w:rsidRPr="00826850">
        <w:fldChar w:fldCharType="separate"/>
      </w:r>
      <w:r w:rsidR="003D5F6D" w:rsidRPr="00826850">
        <w:t xml:space="preserve">Figure </w:t>
      </w:r>
      <w:r w:rsidR="003D5F6D">
        <w:rPr>
          <w:noProof/>
        </w:rPr>
        <w:t>20</w:t>
      </w:r>
      <w:r w:rsidRPr="00826850">
        <w:fldChar w:fldCharType="end"/>
      </w:r>
      <w:r w:rsidRPr="00826850">
        <w:t xml:space="preserve">). It has </w:t>
      </w:r>
      <w:del w:id="222" w:author="Abdou D" w:date="2024-01-29T15:49:00Z">
        <w:r w:rsidRPr="00826850" w:rsidDel="00CB02AA">
          <w:delText xml:space="preserve">three </w:delText>
        </w:r>
      </w:del>
      <w:ins w:id="223" w:author="Abdou D" w:date="2024-01-29T15:49:00Z">
        <w:r w:rsidR="00CB02AA">
          <w:t>one</w:t>
        </w:r>
        <w:r w:rsidR="00CB02AA" w:rsidRPr="00826850">
          <w:t xml:space="preserve"> </w:t>
        </w:r>
      </w:ins>
      <w:r w:rsidRPr="00826850">
        <w:t>attribute</w:t>
      </w:r>
      <w:del w:id="224" w:author="Abdou D" w:date="2024-01-29T15:49:00Z">
        <w:r w:rsidRPr="00826850" w:rsidDel="00CB02AA">
          <w:delText>s</w:delText>
        </w:r>
      </w:del>
      <w:r w:rsidRPr="00826850">
        <w:t xml:space="preserve">:  </w:t>
      </w:r>
    </w:p>
    <w:p w14:paraId="7644BF29" w14:textId="4B8C48EF" w:rsidR="00D56A17" w:rsidRPr="00826850" w:rsidDel="00CB02AA" w:rsidRDefault="00D56A17" w:rsidP="00601140">
      <w:pPr>
        <w:pStyle w:val="ListParagraph"/>
        <w:numPr>
          <w:ilvl w:val="0"/>
          <w:numId w:val="34"/>
        </w:numPr>
        <w:ind w:leftChars="0"/>
        <w:rPr>
          <w:del w:id="225" w:author="Abdou D" w:date="2024-01-29T15:49:00Z"/>
        </w:rPr>
      </w:pPr>
      <w:r w:rsidRPr="00826850">
        <w:rPr>
          <w:i/>
        </w:rPr>
        <w:t>geometry (</w:t>
      </w:r>
      <w:proofErr w:type="spellStart"/>
      <w:r w:rsidRPr="00826850">
        <w:rPr>
          <w:i/>
        </w:rPr>
        <w:t>GM_Point</w:t>
      </w:r>
      <w:proofErr w:type="spellEnd"/>
      <w:r w:rsidRPr="00826850">
        <w:rPr>
          <w:i/>
        </w:rPr>
        <w:t>)</w:t>
      </w:r>
      <w:del w:id="226" w:author="Abdou D" w:date="2024-01-29T15:49:00Z">
        <w:r w:rsidRPr="00826850" w:rsidDel="00CB02AA">
          <w:delText>,</w:delText>
        </w:r>
      </w:del>
    </w:p>
    <w:p w14:paraId="46668E17" w14:textId="444A5A33" w:rsidR="00D56A17" w:rsidRPr="00826850" w:rsidDel="00CB02AA" w:rsidRDefault="00D56A17" w:rsidP="00601140">
      <w:pPr>
        <w:pStyle w:val="ListParagraph"/>
        <w:numPr>
          <w:ilvl w:val="0"/>
          <w:numId w:val="34"/>
        </w:numPr>
        <w:ind w:leftChars="0"/>
        <w:rPr>
          <w:del w:id="227" w:author="Abdou D" w:date="2024-01-29T15:49:00Z"/>
          <w:i/>
        </w:rPr>
      </w:pPr>
      <w:del w:id="228" w:author="Abdou D" w:date="2024-01-29T15:49:00Z">
        <w:r w:rsidRPr="00826850" w:rsidDel="00CB02AA">
          <w:rPr>
            <w:i/>
          </w:rPr>
          <w:delText>duality</w:delText>
        </w:r>
        <w:r w:rsidRPr="00826850" w:rsidDel="00CB02AA">
          <w:rPr>
            <w:i/>
            <w:iCs/>
          </w:rPr>
          <w:delText xml:space="preserve"> </w:delText>
        </w:r>
        <w:r w:rsidRPr="00826850" w:rsidDel="00CB02AA">
          <w:delText>(ref. to CellSpace)</w:delText>
        </w:r>
        <w:r w:rsidRPr="00826850" w:rsidDel="00CB02AA">
          <w:rPr>
            <w:i/>
            <w:iCs/>
          </w:rPr>
          <w:delText>,</w:delText>
        </w:r>
        <w:r w:rsidRPr="00826850" w:rsidDel="00CB02AA">
          <w:rPr>
            <w:noProof/>
          </w:rPr>
          <w:delText xml:space="preserve"> </w:delText>
        </w:r>
      </w:del>
    </w:p>
    <w:p w14:paraId="6765EE7B" w14:textId="35A37A60" w:rsidR="00D56A17" w:rsidRPr="00826850" w:rsidRDefault="00D56A17" w:rsidP="00CB02AA">
      <w:pPr>
        <w:pStyle w:val="ListParagraph"/>
        <w:numPr>
          <w:ilvl w:val="0"/>
          <w:numId w:val="34"/>
        </w:numPr>
        <w:ind w:leftChars="0"/>
      </w:pPr>
      <w:del w:id="229" w:author="Abdou D" w:date="2024-01-29T15:49:00Z">
        <w:r w:rsidRPr="00826850" w:rsidDel="00CB02AA">
          <w:rPr>
            <w:i/>
          </w:rPr>
          <w:delText>connects</w:delText>
        </w:r>
        <w:r w:rsidRPr="00826850" w:rsidDel="00CB02AA">
          <w:rPr>
            <w:i/>
            <w:iCs/>
          </w:rPr>
          <w:delText xml:space="preserve"> </w:delText>
        </w:r>
        <w:r w:rsidRPr="00826850" w:rsidDel="00CB02AA">
          <w:delText>(ref. to Edge).</w:delText>
        </w:r>
      </w:del>
      <w:ins w:id="230" w:author="Abdou D" w:date="2024-01-29T15:49:00Z">
        <w:r w:rsidR="00CB02AA">
          <w:t>.</w:t>
        </w:r>
      </w:ins>
    </w:p>
    <w:p w14:paraId="4C7AD4A0" w14:textId="77777777" w:rsidR="00D56A17" w:rsidRPr="00826850" w:rsidRDefault="00D56A17" w:rsidP="00D56A17">
      <w:pPr>
        <w:pStyle w:val="ListParagraph"/>
        <w:ind w:leftChars="0" w:left="600"/>
      </w:pPr>
    </w:p>
    <w:p w14:paraId="1F3BE634" w14:textId="77777777" w:rsidR="00D56A17" w:rsidRPr="00826850" w:rsidRDefault="00D56A17" w:rsidP="00D56A17">
      <w:r w:rsidRPr="00826850">
        <w:t xml:space="preserve">The value of </w:t>
      </w:r>
      <w:r w:rsidRPr="00826850">
        <w:rPr>
          <w:i/>
          <w:iCs/>
        </w:rPr>
        <w:t>geometry</w:t>
      </w:r>
      <w:r w:rsidRPr="00826850">
        <w:t xml:space="preserve"> corresponds to a 2D or 3D Point in </w:t>
      </w:r>
      <w:proofErr w:type="spellStart"/>
      <w:r w:rsidRPr="00826850">
        <w:t>IndoorGML</w:t>
      </w:r>
      <w:proofErr w:type="spellEnd"/>
      <w:r w:rsidRPr="00826850">
        <w:t xml:space="preserve">, but its cardinality can be 0 (no geometry provided) or 1. Because a Node is always the dual space abstraction of a primal space cell, it has always an association with its corresponding CellSpace (e.g. room, door, sensor coverage, etc.) through the </w:t>
      </w:r>
      <w:r w:rsidRPr="00826850">
        <w:rPr>
          <w:i/>
          <w:iCs/>
        </w:rPr>
        <w:t>duality</w:t>
      </w:r>
      <w:r w:rsidRPr="00826850">
        <w:t xml:space="preserve"> attribute. This way, a Node can always access to the information related to the cell it is representing (e.g., geometry, semantic, etc.). Note that the associated CellSpace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attribute.</w:t>
      </w:r>
    </w:p>
    <w:p w14:paraId="57FB17D4" w14:textId="77777777" w:rsidR="00D56A17" w:rsidRPr="00826850" w:rsidRDefault="00D56A17" w:rsidP="00D56A17"/>
    <w:p w14:paraId="56CE1008"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231" w:name="_Toc146459191"/>
      <w:r w:rsidRPr="00826850">
        <w:rPr>
          <w:szCs w:val="24"/>
        </w:rPr>
        <w:lastRenderedPageBreak/>
        <w:t>Edge</w:t>
      </w:r>
      <w:bookmarkEnd w:id="231"/>
    </w:p>
    <w:p w14:paraId="3A49F1F3" w14:textId="4377EF51" w:rsidR="00D56A17" w:rsidRPr="00826850" w:rsidRDefault="00D56A17" w:rsidP="00D56A17">
      <w:pPr>
        <w:keepNext/>
        <w:jc w:val="center"/>
      </w:pPr>
      <w:del w:id="232" w:author="Abdou D" w:date="2024-02-06T16:27:00Z">
        <w:r w:rsidRPr="00826850" w:rsidDel="00344CD7">
          <w:rPr>
            <w:noProof/>
          </w:rPr>
          <w:drawing>
            <wp:inline distT="0" distB="0" distL="0" distR="0" wp14:anchorId="5111DFFE" wp14:editId="79D0735D">
              <wp:extent cx="5731510" cy="2854325"/>
              <wp:effectExtent l="0" t="0" r="2540" b="31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del>
      <w:ins w:id="233" w:author="Abdou D" w:date="2024-02-06T16:27:00Z">
        <w:r w:rsidR="00344CD7" w:rsidRPr="00344CD7">
          <w:rPr>
            <w:noProof/>
          </w:rPr>
          <w:t xml:space="preserve"> </w:t>
        </w:r>
        <w:r w:rsidR="00344CD7">
          <w:rPr>
            <w:noProof/>
          </w:rPr>
          <w:drawing>
            <wp:inline distT="0" distB="0" distL="0" distR="0" wp14:anchorId="59F39EE1" wp14:editId="19FE8246">
              <wp:extent cx="5605976" cy="3465625"/>
              <wp:effectExtent l="0" t="0" r="0" b="1905"/>
              <wp:docPr id="15428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4745" name=""/>
                      <pic:cNvPicPr/>
                    </pic:nvPicPr>
                    <pic:blipFill rotWithShape="1">
                      <a:blip r:embed="rId53"/>
                      <a:srcRect l="3187" t="7149" r="2940" b="2952"/>
                      <a:stretch/>
                    </pic:blipFill>
                    <pic:spPr bwMode="auto">
                      <a:xfrm>
                        <a:off x="0" y="0"/>
                        <a:ext cx="5612402" cy="3469597"/>
                      </a:xfrm>
                      <a:prstGeom prst="rect">
                        <a:avLst/>
                      </a:prstGeom>
                      <a:ln>
                        <a:noFill/>
                      </a:ln>
                      <a:extLst>
                        <a:ext uri="{53640926-AAD7-44D8-BBD7-CCE9431645EC}">
                          <a14:shadowObscured xmlns:a14="http://schemas.microsoft.com/office/drawing/2010/main"/>
                        </a:ext>
                      </a:extLst>
                    </pic:spPr>
                  </pic:pic>
                </a:graphicData>
              </a:graphic>
            </wp:inline>
          </w:drawing>
        </w:r>
      </w:ins>
    </w:p>
    <w:p w14:paraId="41D3D876" w14:textId="22271AD9" w:rsidR="00D56A17" w:rsidRPr="00826850" w:rsidRDefault="00D56A17" w:rsidP="00D56A17">
      <w:pPr>
        <w:pStyle w:val="Caption"/>
        <w:rPr>
          <w:rFonts w:cs="Times New Roman"/>
          <w:szCs w:val="24"/>
        </w:rPr>
      </w:pPr>
      <w:bookmarkStart w:id="234"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21</w:t>
      </w:r>
      <w:r w:rsidRPr="00826850">
        <w:rPr>
          <w:rFonts w:cs="Times New Roman"/>
          <w:szCs w:val="24"/>
        </w:rPr>
        <w:fldChar w:fldCharType="end"/>
      </w:r>
      <w:bookmarkEnd w:id="234"/>
      <w:r w:rsidRPr="00826850">
        <w:rPr>
          <w:rFonts w:cs="Times New Roman"/>
          <w:szCs w:val="24"/>
        </w:rPr>
        <w:t>: Edge and its related classes: CellBoundary, Node and DualSpaceLayer</w:t>
      </w:r>
    </w:p>
    <w:p w14:paraId="7723F0E5" w14:textId="06855DE1" w:rsidR="00D56A17" w:rsidRPr="00826850" w:rsidRDefault="00D56A17" w:rsidP="00D56A17">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3D5F6D" w:rsidRPr="00826850">
        <w:t xml:space="preserve">Figure </w:t>
      </w:r>
      <w:r w:rsidR="003D5F6D">
        <w:rPr>
          <w:noProof/>
        </w:rPr>
        <w:t>21</w:t>
      </w:r>
      <w:r w:rsidRPr="00826850">
        <w:fldChar w:fldCharType="end"/>
      </w:r>
      <w:r w:rsidRPr="00826850">
        <w:t xml:space="preserve">). It carries </w:t>
      </w:r>
      <w:del w:id="235" w:author="Abdou D" w:date="2024-01-29T15:51:00Z">
        <w:r w:rsidRPr="00826850" w:rsidDel="00583692">
          <w:delText xml:space="preserve">four </w:delText>
        </w:r>
      </w:del>
      <w:ins w:id="236" w:author="Abdou D" w:date="2024-01-29T15:51:00Z">
        <w:r w:rsidR="00583692">
          <w:t>the following</w:t>
        </w:r>
        <w:r w:rsidR="00583692" w:rsidRPr="00826850">
          <w:t xml:space="preserve"> </w:t>
        </w:r>
      </w:ins>
      <w:r w:rsidRPr="00826850">
        <w:t xml:space="preserve">attributes: </w:t>
      </w:r>
    </w:p>
    <w:p w14:paraId="38DD6CB7" w14:textId="77777777" w:rsidR="00D56A17" w:rsidRPr="00826850" w:rsidRDefault="00D56A17" w:rsidP="00601140">
      <w:pPr>
        <w:pStyle w:val="ListParagraph"/>
        <w:numPr>
          <w:ilvl w:val="0"/>
          <w:numId w:val="33"/>
        </w:numPr>
        <w:ind w:leftChars="0"/>
        <w:rPr>
          <w:i/>
        </w:rPr>
      </w:pPr>
      <w:r w:rsidRPr="00826850">
        <w:rPr>
          <w:i/>
        </w:rPr>
        <w:t>geometry (</w:t>
      </w:r>
      <w:proofErr w:type="spellStart"/>
      <w:r w:rsidRPr="00826850">
        <w:rPr>
          <w:i/>
        </w:rPr>
        <w:t>GM_Curve</w:t>
      </w:r>
      <w:proofErr w:type="spellEnd"/>
      <w:r w:rsidRPr="00826850">
        <w:rPr>
          <w:i/>
        </w:rPr>
        <w:t>),</w:t>
      </w:r>
    </w:p>
    <w:p w14:paraId="21A07522" w14:textId="3427551B" w:rsidR="00D56A17" w:rsidRPr="00826850" w:rsidDel="00CA4FF6" w:rsidRDefault="00D56A17" w:rsidP="007F4D46">
      <w:pPr>
        <w:pStyle w:val="ListParagraph"/>
        <w:numPr>
          <w:ilvl w:val="0"/>
          <w:numId w:val="33"/>
        </w:numPr>
        <w:ind w:leftChars="0"/>
        <w:rPr>
          <w:del w:id="237" w:author="Abdou D" w:date="2024-01-29T15:51:00Z"/>
          <w:i/>
        </w:rPr>
      </w:pPr>
      <w:r w:rsidRPr="00826850">
        <w:rPr>
          <w:i/>
        </w:rPr>
        <w:t>weight (real)</w:t>
      </w:r>
      <w:del w:id="238" w:author="Abdou D" w:date="2024-01-29T15:51:00Z">
        <w:r w:rsidRPr="00826850" w:rsidDel="00CA4FF6">
          <w:rPr>
            <w:i/>
          </w:rPr>
          <w:delText>,</w:delText>
        </w:r>
      </w:del>
    </w:p>
    <w:p w14:paraId="23BA6C39" w14:textId="5598F7C6" w:rsidR="00D56A17" w:rsidRPr="00826850" w:rsidRDefault="00D56A17" w:rsidP="00CA4FF6">
      <w:pPr>
        <w:pStyle w:val="ListParagraph"/>
        <w:numPr>
          <w:ilvl w:val="0"/>
          <w:numId w:val="33"/>
        </w:numPr>
        <w:ind w:leftChars="0"/>
      </w:pPr>
      <w:del w:id="239" w:author="Abdou D" w:date="2024-01-29T15:51:00Z">
        <w:r w:rsidRPr="00826850" w:rsidDel="00CA4FF6">
          <w:rPr>
            <w:i/>
          </w:rPr>
          <w:delText xml:space="preserve">duality </w:delText>
        </w:r>
        <w:r w:rsidRPr="00826850" w:rsidDel="00CA4FF6">
          <w:rPr>
            <w:iCs/>
          </w:rPr>
          <w:delText>(ref. to CellBoundary)</w:delText>
        </w:r>
        <w:r w:rsidRPr="00826850" w:rsidDel="00CA4FF6">
          <w:rPr>
            <w:i/>
          </w:rPr>
          <w:delText xml:space="preserve">,connects </w:delText>
        </w:r>
        <w:r w:rsidRPr="00826850" w:rsidDel="00CA4FF6">
          <w:rPr>
            <w:iCs/>
          </w:rPr>
          <w:delText>(ref. to Node)</w:delText>
        </w:r>
      </w:del>
      <w:r w:rsidRPr="00826850">
        <w:t>.</w:t>
      </w:r>
    </w:p>
    <w:p w14:paraId="41D69C80" w14:textId="77777777" w:rsidR="00D56A17" w:rsidRPr="00826850" w:rsidRDefault="00D56A17" w:rsidP="00D56A17">
      <w:pPr>
        <w:pStyle w:val="ListParagraph"/>
        <w:ind w:leftChars="0" w:left="600"/>
      </w:pPr>
      <w:r w:rsidRPr="00826850">
        <w:t xml:space="preserve"> </w:t>
      </w:r>
    </w:p>
    <w:p w14:paraId="613EB383" w14:textId="77777777" w:rsidR="00D56A17" w:rsidRPr="00826850" w:rsidRDefault="00D56A17" w:rsidP="00D56A17">
      <w:r w:rsidRPr="00826850">
        <w:t xml:space="preserve">The attribute </w:t>
      </w:r>
      <w:r w:rsidRPr="00826850">
        <w:rPr>
          <w:i/>
        </w:rPr>
        <w:t>geometry</w:t>
      </w:r>
      <w:r w:rsidRPr="00826850">
        <w:t xml:space="preserve"> provides the description of a 2D or 3D curve, but similarly to Node entities its cardinality can be 0 or 1 as well. The attribute </w:t>
      </w:r>
      <w:r w:rsidRPr="00826850">
        <w:rPr>
          <w:i/>
        </w:rPr>
        <w:t>weight</w:t>
      </w:r>
      <w:r w:rsidRPr="00826850">
        <w:t xml:space="preserve"> can be used for graph-based applications (e.g., in order to deal with the impedance representing absolute barriers in transportation problems). </w:t>
      </w:r>
    </w:p>
    <w:p w14:paraId="3D79A0B3" w14:textId="77777777" w:rsidR="00D56A17" w:rsidRPr="00826850" w:rsidRDefault="00D56A17" w:rsidP="00D56A17">
      <w:r w:rsidRPr="00826850">
        <w:t xml:space="preserve">An Edge may be associated with a </w:t>
      </w:r>
      <w:proofErr w:type="spellStart"/>
      <w:r w:rsidRPr="00826850">
        <w:t>CellBoundary</w:t>
      </w:r>
      <w:proofErr w:type="spellEnd"/>
      <w:r w:rsidRPr="00826850">
        <w:t xml:space="preserve"> instance of the primary space via its </w:t>
      </w:r>
      <w:r w:rsidRPr="00826850">
        <w:rPr>
          <w:i/>
          <w:iCs/>
        </w:rPr>
        <w:t xml:space="preserve">duality </w:t>
      </w:r>
      <w:r w:rsidRPr="00826850">
        <w:t xml:space="preserve">attribute. This association can be skipped in situations where a </w:t>
      </w:r>
      <w:proofErr w:type="spellStart"/>
      <w:r w:rsidRPr="00826850">
        <w:t>CellBoundary</w:t>
      </w:r>
      <w:proofErr w:type="spellEnd"/>
      <w:r w:rsidRPr="00826850">
        <w:t xml:space="preserve"> is not necessary to represent the link between two CellSpace entities (e.g. for logical networks or visibility graphs where two </w:t>
      </w:r>
      <w:proofErr w:type="spellStart"/>
      <w:r w:rsidRPr="00826850">
        <w:t>CellSpaces</w:t>
      </w:r>
      <w:proofErr w:type="spellEnd"/>
      <w:r w:rsidRPr="00826850">
        <w:t xml:space="preserve"> connected by visibility may not share a </w:t>
      </w:r>
      <w:proofErr w:type="spellStart"/>
      <w:r w:rsidRPr="00826850">
        <w:t>CellBoundary</w:t>
      </w:r>
      <w:proofErr w:type="spellEnd"/>
      <w:r w:rsidRPr="00826850">
        <w:t>). Finally, an Edge always connects two Nodes.</w:t>
      </w:r>
      <w:del w:id="240" w:author="Abdou D" w:date="2024-01-29T15:51:00Z">
        <w:r w:rsidRPr="00826850" w:rsidDel="00583692">
          <w:delText>.</w:delText>
        </w:r>
      </w:del>
    </w:p>
    <w:p w14:paraId="7E16D362" w14:textId="77777777" w:rsidR="00D56A17" w:rsidRPr="00826850" w:rsidRDefault="00D56A17" w:rsidP="00D56A17"/>
    <w:p w14:paraId="4CB84712"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241" w:name="_Toc146459192"/>
      <w:proofErr w:type="spellStart"/>
      <w:r w:rsidRPr="00826850">
        <w:rPr>
          <w:szCs w:val="24"/>
        </w:rPr>
        <w:lastRenderedPageBreak/>
        <w:t>DualSpaceLayer</w:t>
      </w:r>
      <w:bookmarkEnd w:id="241"/>
      <w:proofErr w:type="spellEnd"/>
    </w:p>
    <w:p w14:paraId="548B49BD" w14:textId="7C75DE5B" w:rsidR="00D56A17" w:rsidRPr="00826850" w:rsidRDefault="00D56A17" w:rsidP="00D56A17">
      <w:pPr>
        <w:keepNext/>
        <w:jc w:val="center"/>
      </w:pPr>
      <w:del w:id="242" w:author="Abdou D" w:date="2024-02-06T16:28:00Z">
        <w:r w:rsidRPr="00826850" w:rsidDel="00A824C0">
          <w:rPr>
            <w:noProof/>
          </w:rPr>
          <w:drawing>
            <wp:inline distT="0" distB="0" distL="0" distR="0" wp14:anchorId="457B7D42" wp14:editId="4213E7E4">
              <wp:extent cx="2835458" cy="316536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a:extLst>
                          <a:ext uri="{28A0092B-C50C-407E-A947-70E740481C1C}">
                            <a14:useLocalDpi xmlns:a14="http://schemas.microsoft.com/office/drawing/2010/main" val="0"/>
                          </a:ext>
                        </a:extLst>
                      </a:blip>
                      <a:srcRect t="11" b="11"/>
                      <a:stretch>
                        <a:fillRect/>
                      </a:stretch>
                    </pic:blipFill>
                    <pic:spPr bwMode="auto">
                      <a:xfrm>
                        <a:off x="0" y="0"/>
                        <a:ext cx="2835458" cy="3165366"/>
                      </a:xfrm>
                      <a:prstGeom prst="rect">
                        <a:avLst/>
                      </a:prstGeom>
                      <a:extLst>
                        <a:ext uri="{53640926-AAD7-44D8-BBD7-CCE9431645EC}">
                          <a14:shadowObscured xmlns:a14="http://schemas.microsoft.com/office/drawing/2010/main"/>
                        </a:ext>
                      </a:extLst>
                    </pic:spPr>
                  </pic:pic>
                </a:graphicData>
              </a:graphic>
            </wp:inline>
          </w:drawing>
        </w:r>
      </w:del>
      <w:ins w:id="243" w:author="Abdou D" w:date="2024-02-06T16:28:00Z">
        <w:r w:rsidR="00A824C0" w:rsidRPr="00A824C0">
          <w:rPr>
            <w:noProof/>
          </w:rPr>
          <w:t xml:space="preserve"> </w:t>
        </w:r>
        <w:r w:rsidR="00A824C0">
          <w:rPr>
            <w:noProof/>
          </w:rPr>
          <w:drawing>
            <wp:inline distT="0" distB="0" distL="0" distR="0" wp14:anchorId="3C83FBC5" wp14:editId="3C0EF46F">
              <wp:extent cx="5051932" cy="4297289"/>
              <wp:effectExtent l="0" t="0" r="0" b="8255"/>
              <wp:docPr id="183733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32170" name=""/>
                      <pic:cNvPicPr/>
                    </pic:nvPicPr>
                    <pic:blipFill rotWithShape="1">
                      <a:blip r:embed="rId55"/>
                      <a:srcRect l="3516" t="5707" r="3062" b="2591"/>
                      <a:stretch/>
                    </pic:blipFill>
                    <pic:spPr bwMode="auto">
                      <a:xfrm>
                        <a:off x="0" y="0"/>
                        <a:ext cx="5057654" cy="4302156"/>
                      </a:xfrm>
                      <a:prstGeom prst="rect">
                        <a:avLst/>
                      </a:prstGeom>
                      <a:ln>
                        <a:noFill/>
                      </a:ln>
                      <a:extLst>
                        <a:ext uri="{53640926-AAD7-44D8-BBD7-CCE9431645EC}">
                          <a14:shadowObscured xmlns:a14="http://schemas.microsoft.com/office/drawing/2010/main"/>
                        </a:ext>
                      </a:extLst>
                    </pic:spPr>
                  </pic:pic>
                </a:graphicData>
              </a:graphic>
            </wp:inline>
          </w:drawing>
        </w:r>
      </w:ins>
    </w:p>
    <w:p w14:paraId="7E98CD72" w14:textId="0EC0F05E" w:rsidR="00D56A17" w:rsidRPr="00826850" w:rsidRDefault="00D56A17" w:rsidP="00D56A17">
      <w:pPr>
        <w:pStyle w:val="Caption"/>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470E7CEF" w14:textId="77777777" w:rsidR="00D56A17" w:rsidRPr="00826850" w:rsidRDefault="00D56A17" w:rsidP="00D56A17">
      <w:proofErr w:type="spellStart"/>
      <w:r w:rsidRPr="00826850">
        <w:t>DualSpaceLayer</w:t>
      </w:r>
      <w:proofErr w:type="spellEnd"/>
      <w:r w:rsidRPr="00826850">
        <w:t xml:space="preserve"> is a feature class for representing the dual space features (e.g., room network) of a given thematic layer. It is composed of Nodes and Edges to represent the topology of objects from the primal space. It has the following attributes:</w:t>
      </w:r>
    </w:p>
    <w:p w14:paraId="11DBB3AB" w14:textId="77777777" w:rsidR="00D56A17" w:rsidRPr="00826850" w:rsidRDefault="00D56A17" w:rsidP="00601140">
      <w:pPr>
        <w:pStyle w:val="ListParagraph"/>
        <w:numPr>
          <w:ilvl w:val="0"/>
          <w:numId w:val="32"/>
        </w:numPr>
        <w:ind w:leftChars="0"/>
        <w:rPr>
          <w:i/>
        </w:rPr>
      </w:pPr>
      <w:proofErr w:type="spellStart"/>
      <w:r w:rsidRPr="00826850">
        <w:rPr>
          <w:i/>
        </w:rPr>
        <w:t>isLogical</w:t>
      </w:r>
      <w:proofErr w:type="spellEnd"/>
      <w:r w:rsidRPr="00826850">
        <w:rPr>
          <w:i/>
        </w:rPr>
        <w:t xml:space="preserve"> </w:t>
      </w:r>
      <w:r w:rsidRPr="00826850">
        <w:t>(</w:t>
      </w:r>
      <w:proofErr w:type="spellStart"/>
      <w:r w:rsidRPr="00826850">
        <w:t>boolean</w:t>
      </w:r>
      <w:proofErr w:type="spellEnd"/>
      <w:r w:rsidRPr="00826850">
        <w:t>)</w:t>
      </w:r>
    </w:p>
    <w:p w14:paraId="22581430" w14:textId="382FDBA1" w:rsidR="005434C7" w:rsidRPr="005434C7" w:rsidRDefault="005434C7" w:rsidP="005434C7">
      <w:pPr>
        <w:pStyle w:val="ListParagraph"/>
        <w:numPr>
          <w:ilvl w:val="0"/>
          <w:numId w:val="32"/>
        </w:numPr>
        <w:ind w:leftChars="0"/>
        <w:rPr>
          <w:ins w:id="244" w:author="Abdou D" w:date="2024-01-29T16:34:00Z"/>
          <w:i/>
        </w:rPr>
      </w:pPr>
      <w:proofErr w:type="spellStart"/>
      <w:ins w:id="245" w:author="Abdou D" w:date="2024-01-29T16:34:00Z">
        <w:r w:rsidRPr="00826850">
          <w:rPr>
            <w:i/>
          </w:rPr>
          <w:t>is</w:t>
        </w:r>
      </w:ins>
      <w:ins w:id="246" w:author="Abdou D" w:date="2024-01-29T16:35:00Z">
        <w:r w:rsidR="00AF39A3">
          <w:rPr>
            <w:i/>
          </w:rPr>
          <w:t>Directed</w:t>
        </w:r>
      </w:ins>
      <w:proofErr w:type="spellEnd"/>
      <w:ins w:id="247" w:author="Abdou D" w:date="2024-01-29T16:34:00Z">
        <w:r w:rsidRPr="00826850">
          <w:rPr>
            <w:i/>
          </w:rPr>
          <w:t xml:space="preserve"> </w:t>
        </w:r>
        <w:r w:rsidRPr="00826850">
          <w:t>(</w:t>
        </w:r>
        <w:proofErr w:type="spellStart"/>
        <w:r w:rsidRPr="00826850">
          <w:t>boolean</w:t>
        </w:r>
        <w:proofErr w:type="spellEnd"/>
        <w:r w:rsidRPr="00826850">
          <w:t>)</w:t>
        </w:r>
      </w:ins>
    </w:p>
    <w:p w14:paraId="34886E9B" w14:textId="7BE1D93E" w:rsidR="00D56A17" w:rsidRPr="00826850" w:rsidRDefault="00D56A17" w:rsidP="00601140">
      <w:pPr>
        <w:pStyle w:val="ListParagraph"/>
        <w:numPr>
          <w:ilvl w:val="0"/>
          <w:numId w:val="32"/>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p>
    <w:p w14:paraId="7107EEB9" w14:textId="19584C9C" w:rsidR="00D56A17" w:rsidRPr="00826850" w:rsidDel="00583692" w:rsidRDefault="00D56A17" w:rsidP="007F4D46">
      <w:pPr>
        <w:pStyle w:val="ListParagraph"/>
        <w:numPr>
          <w:ilvl w:val="0"/>
          <w:numId w:val="32"/>
        </w:numPr>
        <w:ind w:leftChars="0"/>
        <w:rPr>
          <w:del w:id="248" w:author="Abdou D" w:date="2024-01-29T15:51:00Z"/>
        </w:rPr>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p>
    <w:p w14:paraId="585E14CF" w14:textId="4FEF14EE" w:rsidR="00D56A17" w:rsidRPr="00826850" w:rsidDel="00583692" w:rsidRDefault="00D56A17" w:rsidP="007F4D46">
      <w:pPr>
        <w:pStyle w:val="ListParagraph"/>
        <w:numPr>
          <w:ilvl w:val="0"/>
          <w:numId w:val="32"/>
        </w:numPr>
        <w:ind w:leftChars="0"/>
        <w:rPr>
          <w:del w:id="249" w:author="Abdou D" w:date="2024-01-29T15:51:00Z"/>
        </w:rPr>
      </w:pPr>
      <w:commentRangeStart w:id="250"/>
      <w:del w:id="251" w:author="Abdou D" w:date="2024-01-29T15:51:00Z">
        <w:r w:rsidRPr="00826850" w:rsidDel="00583692">
          <w:rPr>
            <w:i/>
          </w:rPr>
          <w:delText xml:space="preserve">edgeMember </w:delText>
        </w:r>
        <w:r w:rsidRPr="00826850" w:rsidDel="00583692">
          <w:rPr>
            <w:iCs/>
          </w:rPr>
          <w:delText>(ref. to Edge)</w:delText>
        </w:r>
      </w:del>
    </w:p>
    <w:p w14:paraId="2C512EBB" w14:textId="5DF0B8FB" w:rsidR="00D56A17" w:rsidRPr="00826850" w:rsidRDefault="00D56A17" w:rsidP="00583692">
      <w:pPr>
        <w:pStyle w:val="ListParagraph"/>
        <w:numPr>
          <w:ilvl w:val="0"/>
          <w:numId w:val="32"/>
        </w:numPr>
        <w:ind w:leftChars="0"/>
      </w:pPr>
      <w:del w:id="252" w:author="Abdou D" w:date="2024-01-29T15:51:00Z">
        <w:r w:rsidRPr="00826850" w:rsidDel="00583692">
          <w:rPr>
            <w:i/>
            <w:iCs/>
          </w:rPr>
          <w:delText xml:space="preserve">nodeMember </w:delText>
        </w:r>
        <w:r w:rsidRPr="00826850" w:rsidDel="00583692">
          <w:delText>(ref. to Node)</w:delText>
        </w:r>
      </w:del>
      <w:del w:id="253" w:author="Abdou D" w:date="2024-01-29T16:34:00Z">
        <w:r w:rsidRPr="00826850" w:rsidDel="005434C7">
          <w:rPr>
            <w:i/>
          </w:rPr>
          <w:delText>.</w:delText>
        </w:r>
      </w:del>
      <w:commentRangeEnd w:id="250"/>
      <w:r w:rsidR="005A721F">
        <w:rPr>
          <w:rStyle w:val="CommentReference"/>
        </w:rPr>
        <w:commentReference w:id="250"/>
      </w:r>
    </w:p>
    <w:p w14:paraId="417A7421" w14:textId="77777777" w:rsidR="00D56A17" w:rsidRPr="00826850" w:rsidRDefault="00D56A17" w:rsidP="00D56A17"/>
    <w:p w14:paraId="11C5F8AC" w14:textId="47235F2C" w:rsidR="00D56A17" w:rsidRPr="00826850" w:rsidRDefault="00D56A17" w:rsidP="00D56A17">
      <w:r w:rsidRPr="00826850">
        <w:t xml:space="preserve">While </w:t>
      </w:r>
      <w:proofErr w:type="spellStart"/>
      <w:r w:rsidRPr="00826850">
        <w:rPr>
          <w:i/>
        </w:rPr>
        <w:t>creationDate</w:t>
      </w:r>
      <w:proofErr w:type="spellEnd"/>
      <w:r w:rsidRPr="00826850">
        <w:t xml:space="preserve"> and </w:t>
      </w:r>
      <w:proofErr w:type="spellStart"/>
      <w:r w:rsidRPr="00826850">
        <w:rPr>
          <w:i/>
        </w:rPr>
        <w:t>terminationDate</w:t>
      </w:r>
      <w:proofErr w:type="spellEnd"/>
      <w:r w:rsidRPr="00826850">
        <w:t xml:space="preserve"> are similar to those of </w:t>
      </w:r>
      <w:proofErr w:type="spellStart"/>
      <w:r w:rsidRPr="00826850">
        <w:t>PrimalSpaceLayer</w:t>
      </w:r>
      <w:proofErr w:type="spellEnd"/>
      <w:r w:rsidRPr="00826850">
        <w:t xml:space="preserve">, the </w:t>
      </w:r>
      <w:proofErr w:type="spellStart"/>
      <w:r w:rsidRPr="00826850">
        <w:rPr>
          <w:i/>
          <w:iCs/>
        </w:rPr>
        <w:t>isLogical</w:t>
      </w:r>
      <w:proofErr w:type="spellEnd"/>
      <w:r w:rsidRPr="00826850">
        <w:t xml:space="preserve"> attribute allows to differentiate whether the provided network is a geometric or a logical network. This difference may matter for certain applications such as navigation, where a logical network would not be sufficient to evaluate travel distances between cells. </w:t>
      </w:r>
      <w:ins w:id="254" w:author="Abdou D" w:date="2024-01-29T16:35:00Z">
        <w:r w:rsidR="00AC2ADC">
          <w:t xml:space="preserve">Similarly, the </w:t>
        </w:r>
        <w:proofErr w:type="spellStart"/>
        <w:r w:rsidR="00AC2ADC" w:rsidRPr="00AC2ADC">
          <w:rPr>
            <w:i/>
            <w:iCs/>
            <w:rPrChange w:id="255" w:author="Abdou D" w:date="2024-01-29T16:35:00Z">
              <w:rPr/>
            </w:rPrChange>
          </w:rPr>
          <w:t>isDirected</w:t>
        </w:r>
        <w:proofErr w:type="spellEnd"/>
        <w:r w:rsidR="00AC2ADC">
          <w:t xml:space="preserve"> attribute </w:t>
        </w:r>
      </w:ins>
      <w:ins w:id="256" w:author="Abdou D" w:date="2024-01-29T16:36:00Z">
        <w:r w:rsidR="00AC2ADC">
          <w:t xml:space="preserve">allows to specify if the graph associated with the </w:t>
        </w:r>
        <w:proofErr w:type="spellStart"/>
        <w:r w:rsidR="00AC2ADC">
          <w:t>DualSpaceLayer</w:t>
        </w:r>
        <w:proofErr w:type="spellEnd"/>
        <w:r w:rsidR="00AC2ADC">
          <w:t xml:space="preserve"> is</w:t>
        </w:r>
        <w:r w:rsidR="008E696E">
          <w:t xml:space="preserve"> directed or not. </w:t>
        </w:r>
      </w:ins>
      <w:ins w:id="257" w:author="Abdou D" w:date="2024-01-29T16:38:00Z">
        <w:r w:rsidR="00D07922">
          <w:t>A</w:t>
        </w:r>
      </w:ins>
      <w:ins w:id="258" w:author="Abdou D" w:date="2024-01-29T16:36:00Z">
        <w:r w:rsidR="008E696E">
          <w:t xml:space="preserve"> directed </w:t>
        </w:r>
      </w:ins>
      <w:ins w:id="259" w:author="Abdou D" w:date="2024-01-29T16:38:00Z">
        <w:r w:rsidR="00D07922">
          <w:t xml:space="preserve">graph implies that the </w:t>
        </w:r>
        <w:r w:rsidR="00FD7DA3">
          <w:t>node directions should be considered in the applications.</w:t>
        </w:r>
      </w:ins>
      <w:ins w:id="260" w:author="Abdou D" w:date="2024-01-29T16:39:00Z">
        <w:r w:rsidR="004F0010">
          <w:t xml:space="preserve"> Currently, the order of the nodes</w:t>
        </w:r>
        <w:r w:rsidR="00C675A6">
          <w:t xml:space="preserve"> in the </w:t>
        </w:r>
      </w:ins>
      <w:ins w:id="261" w:author="Abdou D" w:date="2024-01-29T16:40:00Z">
        <w:r w:rsidR="00C675A6">
          <w:t>implementation formats</w:t>
        </w:r>
      </w:ins>
      <w:ins w:id="262" w:author="Abdou D" w:date="2024-01-29T16:39:00Z">
        <w:r w:rsidR="00C675A6">
          <w:t xml:space="preserve"> </w:t>
        </w:r>
        <w:r w:rsidR="004F0010">
          <w:t>determines their direction</w:t>
        </w:r>
        <w:r w:rsidR="00C675A6">
          <w:t>.</w:t>
        </w:r>
      </w:ins>
      <w:r w:rsidRPr="00826850">
        <w:t xml:space="preserve"> Additionally, a </w:t>
      </w:r>
      <w:proofErr w:type="spellStart"/>
      <w:r w:rsidRPr="00826850">
        <w:t>DualSpace</w:t>
      </w:r>
      <w:proofErr w:type="spellEnd"/>
      <w:r w:rsidRPr="00826850">
        <w:t xml:space="preserve"> provides references to all its related Node and Edge entities through its </w:t>
      </w:r>
      <w:proofErr w:type="spellStart"/>
      <w:r w:rsidRPr="00826850">
        <w:rPr>
          <w:i/>
          <w:iCs/>
        </w:rPr>
        <w:t>nodeMember</w:t>
      </w:r>
      <w:proofErr w:type="spellEnd"/>
      <w:r w:rsidRPr="00826850">
        <w:t xml:space="preserve"> and </w:t>
      </w:r>
      <w:proofErr w:type="spellStart"/>
      <w:r w:rsidRPr="00826850">
        <w:rPr>
          <w:i/>
          <w:iCs/>
        </w:rPr>
        <w:t>edgeMember</w:t>
      </w:r>
      <w:proofErr w:type="spellEnd"/>
      <w:r w:rsidRPr="00826850">
        <w:t xml:space="preserve"> attributes. </w:t>
      </w:r>
    </w:p>
    <w:p w14:paraId="72E19A6D" w14:textId="77777777" w:rsidR="00D56A17" w:rsidRPr="00826850" w:rsidRDefault="00D56A17" w:rsidP="00D56A17"/>
    <w:p w14:paraId="53EE2D6D"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263" w:name="_Toc146459193"/>
      <w:proofErr w:type="spellStart"/>
      <w:r w:rsidRPr="00826850">
        <w:rPr>
          <w:szCs w:val="24"/>
        </w:rPr>
        <w:t>InterLayerConnection</w:t>
      </w:r>
      <w:bookmarkEnd w:id="263"/>
      <w:proofErr w:type="spellEnd"/>
    </w:p>
    <w:p w14:paraId="735182BD" w14:textId="46408F71" w:rsidR="00D56A17" w:rsidRPr="00826850" w:rsidRDefault="00601CAA" w:rsidP="00D56A17">
      <w:pPr>
        <w:keepNext/>
        <w:jc w:val="center"/>
      </w:pPr>
      <w:ins w:id="264" w:author="Abdou D" w:date="2024-02-06T16:28:00Z">
        <w:r>
          <w:rPr>
            <w:noProof/>
          </w:rPr>
          <w:drawing>
            <wp:inline distT="0" distB="0" distL="0" distR="0" wp14:anchorId="35CBB42C" wp14:editId="6014A61B">
              <wp:extent cx="5816991" cy="4578574"/>
              <wp:effectExtent l="0" t="0" r="0" b="0"/>
              <wp:docPr id="2142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187" name=""/>
                      <pic:cNvPicPr/>
                    </pic:nvPicPr>
                    <pic:blipFill rotWithShape="1">
                      <a:blip r:embed="rId56"/>
                      <a:srcRect l="2638" t="4409" r="2406" b="1875"/>
                      <a:stretch/>
                    </pic:blipFill>
                    <pic:spPr bwMode="auto">
                      <a:xfrm>
                        <a:off x="0" y="0"/>
                        <a:ext cx="5821194" cy="4581882"/>
                      </a:xfrm>
                      <a:prstGeom prst="rect">
                        <a:avLst/>
                      </a:prstGeom>
                      <a:ln>
                        <a:noFill/>
                      </a:ln>
                      <a:extLst>
                        <a:ext uri="{53640926-AAD7-44D8-BBD7-CCE9431645EC}">
                          <a14:shadowObscured xmlns:a14="http://schemas.microsoft.com/office/drawing/2010/main"/>
                        </a:ext>
                      </a:extLst>
                    </pic:spPr>
                  </pic:pic>
                </a:graphicData>
              </a:graphic>
            </wp:inline>
          </w:drawing>
        </w:r>
      </w:ins>
      <w:commentRangeStart w:id="265"/>
      <w:commentRangeStart w:id="266"/>
      <w:commentRangeStart w:id="267"/>
      <w:commentRangeStart w:id="268"/>
      <w:commentRangeStart w:id="269"/>
      <w:del w:id="270" w:author="Abdou D" w:date="2024-02-06T16:28:00Z">
        <w:r w:rsidR="00D56A17" w:rsidRPr="00826850" w:rsidDel="00601CAA">
          <w:rPr>
            <w:noProof/>
          </w:rPr>
          <w:drawing>
            <wp:inline distT="0" distB="0" distL="0" distR="0" wp14:anchorId="4EFFEE7E" wp14:editId="15600EA0">
              <wp:extent cx="5731510" cy="545401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5454015"/>
                      </a:xfrm>
                      <a:prstGeom prst="rect">
                        <a:avLst/>
                      </a:prstGeom>
                    </pic:spPr>
                  </pic:pic>
                </a:graphicData>
              </a:graphic>
            </wp:inline>
          </w:drawing>
        </w:r>
      </w:del>
      <w:commentRangeEnd w:id="265"/>
      <w:commentRangeEnd w:id="268"/>
      <w:commentRangeEnd w:id="269"/>
      <w:r w:rsidR="00442C56">
        <w:rPr>
          <w:rStyle w:val="CommentReference"/>
          <w:rFonts w:eastAsia="Malgun Gothic"/>
          <w:lang w:val="en-GB"/>
        </w:rPr>
        <w:commentReference w:id="265"/>
      </w:r>
      <w:commentRangeEnd w:id="266"/>
      <w:r w:rsidR="00B50CC4">
        <w:rPr>
          <w:rStyle w:val="CommentReference"/>
          <w:rFonts w:eastAsia="Malgun Gothic"/>
          <w:lang w:val="en-GB"/>
        </w:rPr>
        <w:commentReference w:id="266"/>
      </w:r>
      <w:commentRangeEnd w:id="267"/>
      <w:r w:rsidR="00B50CC4">
        <w:rPr>
          <w:rStyle w:val="CommentReference"/>
          <w:rFonts w:eastAsia="Malgun Gothic"/>
          <w:lang w:val="en-GB"/>
        </w:rPr>
        <w:commentReference w:id="267"/>
      </w:r>
      <w:r w:rsidR="004C5549">
        <w:rPr>
          <w:rStyle w:val="CommentReference"/>
          <w:rFonts w:eastAsia="Malgun Gothic"/>
          <w:lang w:val="en-GB"/>
        </w:rPr>
        <w:commentReference w:id="268"/>
      </w:r>
      <w:r w:rsidR="004C5549">
        <w:rPr>
          <w:rStyle w:val="CommentReference"/>
          <w:rFonts w:eastAsia="Malgun Gothic"/>
          <w:lang w:val="en-GB"/>
        </w:rPr>
        <w:commentReference w:id="269"/>
      </w:r>
    </w:p>
    <w:p w14:paraId="19118C31" w14:textId="0FD42621" w:rsidR="00D56A17" w:rsidRPr="00826850" w:rsidRDefault="00D56A17" w:rsidP="00D56A17">
      <w:pPr>
        <w:pStyle w:val="Caption"/>
        <w:rPr>
          <w:rFonts w:cs="Times New Roman"/>
          <w:szCs w:val="24"/>
          <w:highlight w:val="yellow"/>
        </w:rPr>
      </w:pPr>
      <w:bookmarkStart w:id="271"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23</w:t>
      </w:r>
      <w:r w:rsidRPr="00826850">
        <w:rPr>
          <w:rFonts w:cs="Times New Roman"/>
          <w:szCs w:val="24"/>
        </w:rPr>
        <w:fldChar w:fldCharType="end"/>
      </w:r>
      <w:bookmarkEnd w:id="271"/>
      <w:r w:rsidRPr="00826850">
        <w:rPr>
          <w:rFonts w:cs="Times New Roman"/>
          <w:szCs w:val="24"/>
        </w:rPr>
        <w:t>: InterLayerConnection and its related classes: CellSpace, Node, ThematicLayer and IndoorFeatures</w:t>
      </w:r>
    </w:p>
    <w:p w14:paraId="513BED45" w14:textId="53442AF0" w:rsidR="00D56A17" w:rsidRPr="00826850" w:rsidRDefault="00D56A17" w:rsidP="00D56A17">
      <w:pPr>
        <w:rPr>
          <w:lang w:eastAsia="ko-KR"/>
        </w:rPr>
      </w:pPr>
      <w:r w:rsidRPr="00826850">
        <w:t xml:space="preserve">The </w:t>
      </w:r>
      <w:proofErr w:type="spellStart"/>
      <w:r w:rsidRPr="00826850">
        <w:t>InterLayerConnection</w:t>
      </w:r>
      <w:proofErr w:type="spellEnd"/>
      <w:r w:rsidRPr="00826850">
        <w:t xml:space="preserve"> class describes the connection between two layers in </w:t>
      </w:r>
      <w:proofErr w:type="spellStart"/>
      <w:r w:rsidRPr="00826850">
        <w:t>IndoorGML</w:t>
      </w:r>
      <w:proofErr w:type="spellEnd"/>
      <w:r w:rsidRPr="00826850">
        <w:t xml:space="preserve">, either of type </w:t>
      </w:r>
      <w:proofErr w:type="spellStart"/>
      <w:r w:rsidRPr="00826850">
        <w:t>PrimalSpaceLayer</w:t>
      </w:r>
      <w:proofErr w:type="spellEnd"/>
      <w:r w:rsidRPr="00826850">
        <w:t xml:space="preserve"> or </w:t>
      </w:r>
      <w:proofErr w:type="spellStart"/>
      <w:r w:rsidRPr="00826850">
        <w:t>DualSpaceLayer</w:t>
      </w:r>
      <w:proofErr w:type="spellEnd"/>
      <w:r w:rsidRPr="00826850">
        <w:t xml:space="preserve"> (</w:t>
      </w:r>
      <w:r w:rsidRPr="00826850">
        <w:fldChar w:fldCharType="begin"/>
      </w:r>
      <w:r w:rsidRPr="00826850">
        <w:instrText xml:space="preserve"> REF _Ref81398690 \h  \* MERGEFORMAT </w:instrText>
      </w:r>
      <w:r w:rsidRPr="00826850">
        <w:fldChar w:fldCharType="separate"/>
      </w:r>
      <w:r w:rsidR="003D5F6D" w:rsidRPr="00826850">
        <w:t xml:space="preserve">Figure </w:t>
      </w:r>
      <w:r w:rsidR="003D5F6D">
        <w:rPr>
          <w:noProof/>
        </w:rPr>
        <w:t>23</w:t>
      </w:r>
      <w:r w:rsidRPr="00826850">
        <w:fldChar w:fldCharType="end"/>
      </w:r>
      <w:r w:rsidRPr="00826850">
        <w:t>). It contains the following attributes:</w:t>
      </w:r>
    </w:p>
    <w:p w14:paraId="030A561F" w14:textId="77777777" w:rsidR="00D56A17" w:rsidRPr="00826850" w:rsidRDefault="00D56A17" w:rsidP="00601140">
      <w:pPr>
        <w:pStyle w:val="ListParagraph"/>
        <w:numPr>
          <w:ilvl w:val="0"/>
          <w:numId w:val="31"/>
        </w:numPr>
        <w:ind w:leftChars="0"/>
      </w:pPr>
      <w:proofErr w:type="spellStart"/>
      <w:r w:rsidRPr="00826850">
        <w:rPr>
          <w:i/>
        </w:rPr>
        <w:t>typeOfTopoExpression</w:t>
      </w:r>
      <w:proofErr w:type="spellEnd"/>
      <w:r w:rsidRPr="00826850">
        <w:rPr>
          <w:i/>
        </w:rPr>
        <w:t xml:space="preserve"> (</w:t>
      </w:r>
      <w:proofErr w:type="spellStart"/>
      <w:r w:rsidRPr="00826850">
        <w:rPr>
          <w:i/>
        </w:rPr>
        <w:t>TopoExpressionValue</w:t>
      </w:r>
      <w:proofErr w:type="spellEnd"/>
      <w:r w:rsidRPr="00826850">
        <w:rPr>
          <w:i/>
        </w:rPr>
        <w:t>)</w:t>
      </w:r>
    </w:p>
    <w:p w14:paraId="3E96A5E0" w14:textId="77777777" w:rsidR="00D56A17" w:rsidRPr="00826850" w:rsidRDefault="00D56A17" w:rsidP="00601140">
      <w:pPr>
        <w:pStyle w:val="ListParagraph"/>
        <w:numPr>
          <w:ilvl w:val="0"/>
          <w:numId w:val="31"/>
        </w:numPr>
        <w:ind w:leftChars="0"/>
      </w:pPr>
      <w:r w:rsidRPr="00826850">
        <w:rPr>
          <w:i/>
        </w:rPr>
        <w:t xml:space="preserve">comment </w:t>
      </w:r>
      <w:r w:rsidRPr="00826850">
        <w:t>(string)</w:t>
      </w:r>
    </w:p>
    <w:p w14:paraId="34664836" w14:textId="2B9F8E09" w:rsidR="00D56A17" w:rsidRPr="00826850" w:rsidDel="009A3044" w:rsidRDefault="00D56A17">
      <w:pPr>
        <w:pStyle w:val="ListParagraph"/>
        <w:numPr>
          <w:ilvl w:val="0"/>
          <w:numId w:val="31"/>
        </w:numPr>
        <w:ind w:leftChars="0"/>
        <w:jc w:val="left"/>
        <w:rPr>
          <w:del w:id="272" w:author="Abdou D" w:date="2024-01-29T16:25:00Z"/>
        </w:rPr>
        <w:pPrChange w:id="273" w:author="Abdou D" w:date="2024-01-29T16:25:00Z">
          <w:pPr>
            <w:pStyle w:val="ListParagraph"/>
            <w:numPr>
              <w:numId w:val="31"/>
            </w:numPr>
            <w:ind w:leftChars="0" w:left="960" w:hanging="360"/>
          </w:pPr>
        </w:pPrChange>
      </w:pPr>
      <w:proofErr w:type="spellStart"/>
      <w:r w:rsidRPr="00826850">
        <w:rPr>
          <w:i/>
        </w:rPr>
        <w:t>connectedLayers</w:t>
      </w:r>
      <w:proofErr w:type="spellEnd"/>
      <w:r w:rsidRPr="00826850">
        <w:rPr>
          <w:i/>
        </w:rPr>
        <w:t xml:space="preserve"> </w:t>
      </w:r>
      <w:r w:rsidRPr="00826850">
        <w:rPr>
          <w:iCs/>
        </w:rPr>
        <w:t xml:space="preserve">(ref. to </w:t>
      </w:r>
      <w:proofErr w:type="spellStart"/>
      <w:r w:rsidRPr="00826850">
        <w:rPr>
          <w:iCs/>
        </w:rPr>
        <w:t>ThematicLayer</w:t>
      </w:r>
      <w:proofErr w:type="spellEnd"/>
      <w:r w:rsidRPr="00826850">
        <w:rPr>
          <w:iCs/>
        </w:rPr>
        <w:t>)</w:t>
      </w:r>
    </w:p>
    <w:p w14:paraId="52ED152F" w14:textId="0366B19E" w:rsidR="00D56A17" w:rsidRPr="00826850" w:rsidDel="009A3044" w:rsidRDefault="00D56A17">
      <w:pPr>
        <w:pStyle w:val="ListParagraph"/>
        <w:numPr>
          <w:ilvl w:val="0"/>
          <w:numId w:val="31"/>
        </w:numPr>
        <w:ind w:leftChars="0"/>
        <w:jc w:val="left"/>
        <w:rPr>
          <w:del w:id="274" w:author="Abdou D" w:date="2024-01-29T16:25:00Z"/>
        </w:rPr>
        <w:pPrChange w:id="275" w:author="Abdou D" w:date="2024-01-29T16:25:00Z">
          <w:pPr>
            <w:pStyle w:val="ListParagraph"/>
            <w:numPr>
              <w:numId w:val="31"/>
            </w:numPr>
            <w:ind w:leftChars="0" w:left="960" w:hanging="360"/>
          </w:pPr>
        </w:pPrChange>
      </w:pPr>
      <w:bookmarkStart w:id="276" w:name="_Hlk72268959"/>
      <w:commentRangeStart w:id="277"/>
      <w:del w:id="278" w:author="Abdou D" w:date="2024-01-29T16:25:00Z">
        <w:r w:rsidRPr="00826850" w:rsidDel="009A3044">
          <w:rPr>
            <w:i/>
          </w:rPr>
          <w:delText>c</w:delText>
        </w:r>
        <w:r w:rsidRPr="00826850" w:rsidDel="009A3044">
          <w:rPr>
            <w:i/>
            <w:iCs/>
          </w:rPr>
          <w:delText>onnect</w:delText>
        </w:r>
        <w:r w:rsidRPr="00826850" w:rsidDel="009A3044">
          <w:rPr>
            <w:i/>
          </w:rPr>
          <w:delText xml:space="preserve">edCells </w:delText>
        </w:r>
        <w:r w:rsidRPr="00826850" w:rsidDel="009A3044">
          <w:rPr>
            <w:iCs/>
          </w:rPr>
          <w:delText>(ref. to CellSpace)</w:delText>
        </w:r>
      </w:del>
    </w:p>
    <w:p w14:paraId="6C52968C" w14:textId="16B893AE" w:rsidR="00D56A17" w:rsidRPr="00826850" w:rsidDel="009A3044" w:rsidRDefault="00D56A17">
      <w:pPr>
        <w:pStyle w:val="ListParagraph"/>
        <w:numPr>
          <w:ilvl w:val="0"/>
          <w:numId w:val="31"/>
        </w:numPr>
        <w:ind w:leftChars="0"/>
        <w:jc w:val="left"/>
        <w:rPr>
          <w:del w:id="279" w:author="Abdou D" w:date="2024-01-29T16:25:00Z"/>
        </w:rPr>
        <w:pPrChange w:id="280" w:author="Abdou D" w:date="2024-01-29T16:25:00Z">
          <w:pPr>
            <w:pStyle w:val="ListParagraph"/>
            <w:numPr>
              <w:numId w:val="31"/>
            </w:numPr>
            <w:ind w:leftChars="0" w:left="960" w:hanging="360"/>
          </w:pPr>
        </w:pPrChange>
      </w:pPr>
      <w:del w:id="281" w:author="Abdou D" w:date="2024-01-29T16:25:00Z">
        <w:r w:rsidRPr="00826850" w:rsidDel="009A3044">
          <w:rPr>
            <w:i/>
          </w:rPr>
          <w:delText xml:space="preserve">connectedNodes </w:delText>
        </w:r>
        <w:r w:rsidRPr="00826850" w:rsidDel="009A3044">
          <w:rPr>
            <w:iCs/>
          </w:rPr>
          <w:delText>(ref. to Node</w:delText>
        </w:r>
        <w:commentRangeEnd w:id="277"/>
        <w:r w:rsidR="005A721F" w:rsidDel="009A3044">
          <w:rPr>
            <w:rStyle w:val="CommentReference"/>
          </w:rPr>
          <w:commentReference w:id="277"/>
        </w:r>
        <w:r w:rsidRPr="00826850" w:rsidDel="009A3044">
          <w:rPr>
            <w:iCs/>
          </w:rPr>
          <w:delText>)</w:delText>
        </w:r>
      </w:del>
    </w:p>
    <w:bookmarkEnd w:id="276"/>
    <w:p w14:paraId="6E5203AB" w14:textId="77777777" w:rsidR="009A3044" w:rsidRDefault="00D56A17">
      <w:pPr>
        <w:pStyle w:val="ListParagraph"/>
        <w:numPr>
          <w:ilvl w:val="0"/>
          <w:numId w:val="31"/>
        </w:numPr>
        <w:ind w:leftChars="0"/>
        <w:jc w:val="left"/>
        <w:rPr>
          <w:ins w:id="282" w:author="Abdou D" w:date="2024-01-29T16:25:00Z"/>
        </w:rPr>
        <w:pPrChange w:id="283" w:author="Abdou D" w:date="2024-01-29T16:25:00Z">
          <w:pPr>
            <w:pStyle w:val="ListParagraph"/>
            <w:numPr>
              <w:numId w:val="31"/>
            </w:numPr>
            <w:ind w:leftChars="0" w:left="960" w:hanging="360"/>
          </w:pPr>
        </w:pPrChange>
      </w:pPr>
      <w:r w:rsidRPr="00826850">
        <w:br/>
      </w:r>
    </w:p>
    <w:p w14:paraId="376656F8" w14:textId="24B92876" w:rsidR="00D56A17" w:rsidRPr="00826850" w:rsidRDefault="00D56A17">
      <w:pPr>
        <w:pPrChange w:id="284" w:author="Abdou D" w:date="2024-01-29T16:25:00Z">
          <w:pPr>
            <w:spacing w:after="160" w:line="259" w:lineRule="auto"/>
          </w:pPr>
        </w:pPrChange>
      </w:pPr>
      <w:r w:rsidRPr="00826850">
        <w:t xml:space="preserve">The </w:t>
      </w:r>
      <w:proofErr w:type="spellStart"/>
      <w:r w:rsidRPr="009A3044">
        <w:rPr>
          <w:i/>
        </w:rPr>
        <w:t>typeOfTopoExpression</w:t>
      </w:r>
      <w:proofErr w:type="spellEnd"/>
      <w:r w:rsidRPr="00826850">
        <w:t xml:space="preserve"> attribute represents the topological relationship between two layers. It comes as a code list with the following values: </w:t>
      </w:r>
      <w:r w:rsidRPr="009A3044">
        <w:rPr>
          <w:i/>
          <w:iCs/>
        </w:rPr>
        <w:t xml:space="preserve">contains, within, covers, </w:t>
      </w:r>
      <w:proofErr w:type="spellStart"/>
      <w:r w:rsidRPr="009A3044">
        <w:rPr>
          <w:i/>
          <w:iCs/>
        </w:rPr>
        <w:t>coveredBy</w:t>
      </w:r>
      <w:proofErr w:type="spellEnd"/>
      <w:r w:rsidRPr="00826850">
        <w:t xml:space="preserve">, </w:t>
      </w:r>
      <w:r w:rsidRPr="009A3044">
        <w:rPr>
          <w:i/>
          <w:iCs/>
        </w:rPr>
        <w:t>overlaps and equals</w:t>
      </w:r>
      <w:r w:rsidRPr="00826850">
        <w:t xml:space="preserve">. Those topological values are in the form of verbs for which the subject is the first instance of the </w:t>
      </w:r>
      <w:proofErr w:type="spellStart"/>
      <w:r w:rsidRPr="009A3044">
        <w:rPr>
          <w:i/>
          <w:iCs/>
        </w:rPr>
        <w:t>connectedLayers</w:t>
      </w:r>
      <w:proofErr w:type="spellEnd"/>
      <w:r w:rsidRPr="00826850">
        <w:t xml:space="preserve"> attribute. In other words, for two layers successively described by the </w:t>
      </w:r>
      <w:proofErr w:type="spellStart"/>
      <w:r w:rsidRPr="009A3044">
        <w:rPr>
          <w:i/>
          <w:iCs/>
        </w:rPr>
        <w:t>connectedLayers</w:t>
      </w:r>
      <w:proofErr w:type="spellEnd"/>
      <w:r w:rsidRPr="00826850">
        <w:t xml:space="preserve"> attribute, </w:t>
      </w:r>
      <w:proofErr w:type="spellStart"/>
      <w:r w:rsidRPr="00826850">
        <w:t>e.g</w:t>
      </w:r>
      <w:proofErr w:type="spellEnd"/>
      <w:r w:rsidRPr="00826850">
        <w:t xml:space="preserve"> Layer 1 and Layer 2, one should read Layer 1 </w:t>
      </w:r>
      <w:proofErr w:type="spellStart"/>
      <w:r w:rsidRPr="009A3044">
        <w:rPr>
          <w:i/>
          <w:iCs/>
        </w:rPr>
        <w:t>typeOfTopoExpression</w:t>
      </w:r>
      <w:proofErr w:type="spellEnd"/>
      <w:r w:rsidRPr="009A3044">
        <w:rPr>
          <w:i/>
          <w:iCs/>
        </w:rPr>
        <w:t xml:space="preserve"> </w:t>
      </w:r>
      <w:r w:rsidRPr="00826850">
        <w:t xml:space="preserve">Layer 2 (e.g., Layer Room </w:t>
      </w:r>
      <w:r w:rsidRPr="009A3044">
        <w:rPr>
          <w:i/>
          <w:iCs/>
        </w:rPr>
        <w:t>contains</w:t>
      </w:r>
      <w:r w:rsidRPr="00826850">
        <w:t xml:space="preserve"> Layer Furniture). </w:t>
      </w:r>
    </w:p>
    <w:p w14:paraId="6C234753" w14:textId="77777777" w:rsidR="00D56A17" w:rsidRPr="00826850" w:rsidRDefault="00D56A17" w:rsidP="00D56A17">
      <w:pPr>
        <w:spacing w:after="160" w:line="259" w:lineRule="auto"/>
      </w:pPr>
      <w:r w:rsidRPr="00826850">
        <w:lastRenderedPageBreak/>
        <w:t xml:space="preserve">An </w:t>
      </w:r>
      <w:proofErr w:type="spellStart"/>
      <w:r w:rsidRPr="00826850">
        <w:t>InterLayerConnection</w:t>
      </w:r>
      <w:proofErr w:type="spellEnd"/>
      <w:r w:rsidRPr="00826850">
        <w:t xml:space="preserve"> also describes the cells or nodes that are connected between two layers, using the </w:t>
      </w:r>
      <w:proofErr w:type="spellStart"/>
      <w:r w:rsidRPr="00826850">
        <w:rPr>
          <w:i/>
          <w:iCs/>
        </w:rPr>
        <w:t>connectedCells</w:t>
      </w:r>
      <w:proofErr w:type="spellEnd"/>
      <w:r w:rsidRPr="00826850">
        <w:t xml:space="preserve"> and/or </w:t>
      </w:r>
      <w:proofErr w:type="spellStart"/>
      <w:r w:rsidRPr="00826850">
        <w:rPr>
          <w:i/>
          <w:iCs/>
        </w:rPr>
        <w:t>connectedNodes</w:t>
      </w:r>
      <w:proofErr w:type="spellEnd"/>
      <w:r w:rsidRPr="00826850">
        <w:rPr>
          <w:i/>
        </w:rPr>
        <w:t xml:space="preserve"> </w:t>
      </w:r>
      <w:r w:rsidRPr="00826850">
        <w:t xml:space="preserve">attributes. The former is used when the connection is between two primal spaces and the latter is used otherwise. Finally, the </w:t>
      </w:r>
      <w:r w:rsidRPr="00826850">
        <w:rPr>
          <w:i/>
          <w:iCs/>
        </w:rPr>
        <w:t>comment</w:t>
      </w:r>
      <w:r w:rsidRPr="00826850">
        <w:t xml:space="preserve"> attribute can contain an additional description for the </w:t>
      </w:r>
      <w:proofErr w:type="spellStart"/>
      <w:r w:rsidRPr="00826850">
        <w:t>InterLayerConnection</w:t>
      </w:r>
      <w:proofErr w:type="spellEnd"/>
      <w:r w:rsidRPr="00826850">
        <w:t>.</w:t>
      </w:r>
    </w:p>
    <w:p w14:paraId="20743630"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285" w:name="_Toc146459194"/>
      <w:proofErr w:type="spellStart"/>
      <w:r w:rsidRPr="00826850">
        <w:rPr>
          <w:szCs w:val="24"/>
        </w:rPr>
        <w:t>ThematicLayer</w:t>
      </w:r>
      <w:bookmarkEnd w:id="285"/>
      <w:proofErr w:type="spellEnd"/>
    </w:p>
    <w:p w14:paraId="254F8CCE" w14:textId="700A2474" w:rsidR="00D56A17" w:rsidRPr="00826850" w:rsidRDefault="00D56A17" w:rsidP="00D56A17">
      <w:pPr>
        <w:keepNext/>
        <w:jc w:val="center"/>
      </w:pPr>
      <w:del w:id="286" w:author="Abdou D" w:date="2024-02-06T16:29:00Z">
        <w:r w:rsidRPr="00826850" w:rsidDel="00E36F49">
          <w:rPr>
            <w:noProof/>
          </w:rPr>
          <w:drawing>
            <wp:inline distT="0" distB="0" distL="0" distR="0" wp14:anchorId="3970CA8D" wp14:editId="136D64B6">
              <wp:extent cx="5058507" cy="338772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8">
                        <a:extLst>
                          <a:ext uri="{28A0092B-C50C-407E-A947-70E740481C1C}">
                            <a14:useLocalDpi xmlns:a14="http://schemas.microsoft.com/office/drawing/2010/main" val="0"/>
                          </a:ext>
                        </a:extLst>
                      </a:blip>
                      <a:srcRect l="3471" t="6926" r="2902" b="2315"/>
                      <a:stretch/>
                    </pic:blipFill>
                    <pic:spPr bwMode="auto">
                      <a:xfrm>
                        <a:off x="0" y="0"/>
                        <a:ext cx="5059696" cy="3388520"/>
                      </a:xfrm>
                      <a:prstGeom prst="rect">
                        <a:avLst/>
                      </a:prstGeom>
                      <a:ln>
                        <a:noFill/>
                      </a:ln>
                      <a:extLst>
                        <a:ext uri="{53640926-AAD7-44D8-BBD7-CCE9431645EC}">
                          <a14:shadowObscured xmlns:a14="http://schemas.microsoft.com/office/drawing/2010/main"/>
                        </a:ext>
                      </a:extLst>
                    </pic:spPr>
                  </pic:pic>
                </a:graphicData>
              </a:graphic>
            </wp:inline>
          </w:drawing>
        </w:r>
      </w:del>
      <w:ins w:id="287" w:author="Abdou D" w:date="2024-02-06T16:29:00Z">
        <w:r w:rsidR="00E36F49" w:rsidRPr="00E36F49">
          <w:rPr>
            <w:noProof/>
          </w:rPr>
          <w:t xml:space="preserve"> </w:t>
        </w:r>
        <w:r w:rsidR="00E36F49">
          <w:rPr>
            <w:noProof/>
          </w:rPr>
          <w:drawing>
            <wp:inline distT="0" distB="0" distL="0" distR="0" wp14:anchorId="0917A36C" wp14:editId="2D7ECE9F">
              <wp:extent cx="6098344" cy="3157855"/>
              <wp:effectExtent l="0" t="0" r="0" b="4445"/>
              <wp:docPr id="22424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0444" name=""/>
                      <pic:cNvPicPr/>
                    </pic:nvPicPr>
                    <pic:blipFill rotWithShape="1">
                      <a:blip r:embed="rId59"/>
                      <a:srcRect l="2528" t="7023" r="2176" b="2865"/>
                      <a:stretch/>
                    </pic:blipFill>
                    <pic:spPr bwMode="auto">
                      <a:xfrm>
                        <a:off x="0" y="0"/>
                        <a:ext cx="6099760" cy="3158588"/>
                      </a:xfrm>
                      <a:prstGeom prst="rect">
                        <a:avLst/>
                      </a:prstGeom>
                      <a:ln>
                        <a:noFill/>
                      </a:ln>
                      <a:extLst>
                        <a:ext uri="{53640926-AAD7-44D8-BBD7-CCE9431645EC}">
                          <a14:shadowObscured xmlns:a14="http://schemas.microsoft.com/office/drawing/2010/main"/>
                        </a:ext>
                      </a:extLst>
                    </pic:spPr>
                  </pic:pic>
                </a:graphicData>
              </a:graphic>
            </wp:inline>
          </w:drawing>
        </w:r>
      </w:ins>
    </w:p>
    <w:p w14:paraId="77D98B9B" w14:textId="67D06BEA" w:rsidR="00D56A17" w:rsidRPr="00826850" w:rsidRDefault="00D56A17" w:rsidP="00D56A17">
      <w:pPr>
        <w:pStyle w:val="Caption"/>
        <w:rPr>
          <w:rFonts w:cs="Times New Roman"/>
          <w:szCs w:val="24"/>
          <w:highlight w:val="yellow"/>
        </w:rPr>
      </w:pPr>
      <w:bookmarkStart w:id="288"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24</w:t>
      </w:r>
      <w:r w:rsidRPr="00826850">
        <w:rPr>
          <w:rFonts w:cs="Times New Roman"/>
          <w:szCs w:val="24"/>
        </w:rPr>
        <w:fldChar w:fldCharType="end"/>
      </w:r>
      <w:bookmarkEnd w:id="288"/>
      <w:r w:rsidRPr="00826850">
        <w:rPr>
          <w:rFonts w:cs="Times New Roman"/>
          <w:szCs w:val="24"/>
        </w:rPr>
        <w:t>: ThematicLayer and its related classes: PrimalSpaceLayer, DualSpaceLayer, InterLayerConnection and IndoorFeatures</w:t>
      </w:r>
    </w:p>
    <w:p w14:paraId="6FCDB22A" w14:textId="0B529403" w:rsidR="00D56A17" w:rsidRPr="00826850" w:rsidRDefault="00D56A17" w:rsidP="00D56A17">
      <w:r w:rsidRPr="00826850">
        <w:t xml:space="preserve">The </w:t>
      </w:r>
      <w:proofErr w:type="spellStart"/>
      <w:r w:rsidRPr="00826850">
        <w:t>ThematicLayer</w:t>
      </w:r>
      <w:proofErr w:type="spellEnd"/>
      <w:r w:rsidRPr="00826850">
        <w:t xml:space="preserve"> is a core module class introduced in IndoorGML2.0, as an aggregation of </w:t>
      </w:r>
      <w:proofErr w:type="spellStart"/>
      <w:r w:rsidRPr="00826850">
        <w:t>PrimalSpaceLayer</w:t>
      </w:r>
      <w:proofErr w:type="spellEnd"/>
      <w:r w:rsidRPr="00826850">
        <w:t xml:space="preserve"> and </w:t>
      </w:r>
      <w:proofErr w:type="spellStart"/>
      <w:r w:rsidRPr="00826850">
        <w:t>DualSpaceLayer</w:t>
      </w:r>
      <w:proofErr w:type="spellEnd"/>
      <w:r w:rsidRPr="00826850">
        <w:t xml:space="preserve"> instances to allow definition of Thematic layers separately (</w:t>
      </w:r>
      <w:r w:rsidRPr="00826850">
        <w:fldChar w:fldCharType="begin"/>
      </w:r>
      <w:r w:rsidRPr="00826850">
        <w:instrText xml:space="preserve"> REF _Ref81398669 \h  \* MERGEFORMAT </w:instrText>
      </w:r>
      <w:r w:rsidRPr="00826850">
        <w:fldChar w:fldCharType="separate"/>
      </w:r>
      <w:r w:rsidR="003D5F6D" w:rsidRPr="00826850">
        <w:t xml:space="preserve">Figure </w:t>
      </w:r>
      <w:r w:rsidR="003D5F6D">
        <w:rPr>
          <w:noProof/>
        </w:rPr>
        <w:t>24</w:t>
      </w:r>
      <w:r w:rsidRPr="00826850">
        <w:fldChar w:fldCharType="end"/>
      </w:r>
      <w:r w:rsidRPr="00826850">
        <w:t xml:space="preserve">). Note, IndoorGML1.1 enables the multi-layer mechanism only for the dual space (the networks). </w:t>
      </w:r>
    </w:p>
    <w:p w14:paraId="4138F503" w14:textId="77777777" w:rsidR="00D56A17" w:rsidRPr="00826850" w:rsidRDefault="00D56A17" w:rsidP="00D56A17">
      <w:r w:rsidRPr="00826850">
        <w:t xml:space="preserve">The class comes with the following attributes: </w:t>
      </w:r>
    </w:p>
    <w:p w14:paraId="411C4264" w14:textId="77777777" w:rsidR="00D56A17" w:rsidRPr="00826850" w:rsidRDefault="00D56A17" w:rsidP="00601140">
      <w:pPr>
        <w:pStyle w:val="ListParagraph"/>
        <w:numPr>
          <w:ilvl w:val="0"/>
          <w:numId w:val="38"/>
        </w:numPr>
        <w:ind w:leftChars="0"/>
      </w:pPr>
      <w:proofErr w:type="spellStart"/>
      <w:r w:rsidRPr="00826850">
        <w:rPr>
          <w:i/>
          <w:iCs/>
        </w:rPr>
        <w:t>semanticExtension</w:t>
      </w:r>
      <w:proofErr w:type="spellEnd"/>
      <w:r w:rsidRPr="00826850" w:rsidDel="00C71056">
        <w:rPr>
          <w:i/>
          <w:iCs/>
        </w:rPr>
        <w:t xml:space="preserve"> </w:t>
      </w:r>
      <w:r w:rsidRPr="00826850">
        <w:t>(</w:t>
      </w:r>
      <w:proofErr w:type="spellStart"/>
      <w:r w:rsidRPr="00826850">
        <w:t>boolean</w:t>
      </w:r>
      <w:proofErr w:type="spellEnd"/>
      <w:r w:rsidRPr="00826850">
        <w:t>)</w:t>
      </w:r>
    </w:p>
    <w:p w14:paraId="742BC90C" w14:textId="18835EA8" w:rsidR="00D56A17" w:rsidDel="009A3044" w:rsidRDefault="00D56A17" w:rsidP="009A3044">
      <w:pPr>
        <w:pStyle w:val="ListParagraph"/>
        <w:numPr>
          <w:ilvl w:val="0"/>
          <w:numId w:val="38"/>
        </w:numPr>
        <w:ind w:leftChars="0"/>
        <w:rPr>
          <w:del w:id="289" w:author="Abdou D" w:date="2024-01-29T16:26:00Z"/>
        </w:rPr>
      </w:pPr>
      <w:r w:rsidRPr="00826850">
        <w:rPr>
          <w:i/>
        </w:rPr>
        <w:t>t</w:t>
      </w:r>
      <w:r w:rsidRPr="00826850">
        <w:rPr>
          <w:i/>
          <w:iCs/>
        </w:rPr>
        <w:t>heme (</w:t>
      </w:r>
      <w:proofErr w:type="spellStart"/>
      <w:r w:rsidRPr="00826850">
        <w:rPr>
          <w:i/>
          <w:iCs/>
        </w:rPr>
        <w:t>ThemeLayerValue</w:t>
      </w:r>
      <w:proofErr w:type="spellEnd"/>
      <w:r w:rsidRPr="00826850">
        <w:rPr>
          <w:i/>
          <w:iCs/>
        </w:rPr>
        <w:t>)</w:t>
      </w:r>
      <w:proofErr w:type="spellStart"/>
      <w:r w:rsidRPr="00826850">
        <w:rPr>
          <w:i/>
          <w:iCs/>
        </w:rPr>
        <w:t>primalSpace</w:t>
      </w:r>
      <w:proofErr w:type="spellEnd"/>
      <w:r w:rsidRPr="00826850">
        <w:rPr>
          <w:i/>
          <w:iCs/>
        </w:rPr>
        <w:t xml:space="preserve"> </w:t>
      </w:r>
      <w:r w:rsidRPr="00826850">
        <w:t xml:space="preserve">(ref. to </w:t>
      </w:r>
      <w:proofErr w:type="spellStart"/>
      <w:r w:rsidRPr="00826850">
        <w:t>PrimalSpaceLayer</w:t>
      </w:r>
      <w:proofErr w:type="spellEnd"/>
      <w:r w:rsidRPr="00826850">
        <w:t>)</w:t>
      </w:r>
    </w:p>
    <w:p w14:paraId="23426850" w14:textId="77777777" w:rsidR="009A3044" w:rsidRPr="00826850" w:rsidRDefault="009A3044" w:rsidP="009A3044">
      <w:pPr>
        <w:pStyle w:val="ListParagraph"/>
        <w:numPr>
          <w:ilvl w:val="0"/>
          <w:numId w:val="38"/>
        </w:numPr>
        <w:ind w:leftChars="0"/>
        <w:rPr>
          <w:ins w:id="290" w:author="Abdou D" w:date="2024-01-29T16:26:00Z"/>
        </w:rPr>
      </w:pPr>
    </w:p>
    <w:p w14:paraId="4ECCBF94" w14:textId="26A4266F" w:rsidR="00D56A17" w:rsidRPr="00826850" w:rsidDel="009A3044" w:rsidRDefault="00D56A17">
      <w:pPr>
        <w:pStyle w:val="ListParagraph"/>
        <w:ind w:leftChars="0" w:left="720"/>
        <w:rPr>
          <w:del w:id="291" w:author="Abdou D" w:date="2024-01-29T16:26:00Z"/>
        </w:rPr>
        <w:pPrChange w:id="292" w:author="Abdou D" w:date="2024-01-29T16:26:00Z">
          <w:pPr>
            <w:pStyle w:val="ListParagraph"/>
            <w:numPr>
              <w:numId w:val="38"/>
            </w:numPr>
            <w:ind w:leftChars="0" w:left="720" w:hanging="360"/>
          </w:pPr>
        </w:pPrChange>
      </w:pPr>
      <w:del w:id="293" w:author="Abdou D" w:date="2024-01-29T16:26:00Z">
        <w:r w:rsidRPr="00826850" w:rsidDel="009A3044">
          <w:rPr>
            <w:i/>
            <w:iCs/>
          </w:rPr>
          <w:delText xml:space="preserve">dualSpace </w:delText>
        </w:r>
        <w:r w:rsidRPr="00826850" w:rsidDel="009A3044">
          <w:delText>(ref. to DualSpaceLayer)</w:delText>
        </w:r>
      </w:del>
    </w:p>
    <w:p w14:paraId="1FDE721A" w14:textId="77777777" w:rsidR="00D56A17" w:rsidRPr="00826850" w:rsidRDefault="00D56A17" w:rsidP="009A3044">
      <w:pPr>
        <w:pStyle w:val="ListParagraph"/>
        <w:ind w:leftChars="0" w:left="720"/>
      </w:pPr>
    </w:p>
    <w:p w14:paraId="33CC010D" w14:textId="28A1FA1E" w:rsidR="00D56A17" w:rsidRPr="00826850" w:rsidRDefault="00D56A17" w:rsidP="00D56A17">
      <w:r w:rsidRPr="00826850">
        <w:t xml:space="preserve">The </w:t>
      </w:r>
      <w:proofErr w:type="spellStart"/>
      <w:r w:rsidRPr="00826850">
        <w:rPr>
          <w:i/>
          <w:iCs/>
        </w:rPr>
        <w:t>semanticExtension</w:t>
      </w:r>
      <w:proofErr w:type="spellEnd"/>
      <w:r w:rsidRPr="00826850">
        <w:rPr>
          <w:i/>
          <w:iCs/>
        </w:rPr>
        <w:t xml:space="preserve"> </w:t>
      </w:r>
      <w:r w:rsidRPr="00826850">
        <w:t>attribute</w:t>
      </w:r>
      <w:r w:rsidRPr="00826850" w:rsidDel="00C71056">
        <w:rPr>
          <w:i/>
          <w:iCs/>
        </w:rPr>
        <w:t xml:space="preserve"> </w:t>
      </w:r>
      <w:r w:rsidRPr="00826850">
        <w:t xml:space="preserve">is set as a </w:t>
      </w:r>
      <w:proofErr w:type="spellStart"/>
      <w:r w:rsidRPr="00826850">
        <w:t>boolean</w:t>
      </w:r>
      <w:proofErr w:type="spellEnd"/>
      <w:r w:rsidRPr="00826850">
        <w:t xml:space="preserve"> as it is simply an indication that there is Extension module with additional semantic information associated to the </w:t>
      </w:r>
      <w:proofErr w:type="spellStart"/>
      <w:r w:rsidRPr="00826850">
        <w:t>PrimalSpaceLayer</w:t>
      </w:r>
      <w:proofErr w:type="spellEnd"/>
      <w:r w:rsidRPr="00826850">
        <w:t xml:space="preserve">. </w:t>
      </w:r>
      <w:proofErr w:type="spellStart"/>
      <w:r w:rsidRPr="00826850">
        <w:t>IndoorGML</w:t>
      </w:r>
      <w:proofErr w:type="spellEnd"/>
      <w:r w:rsidRPr="00826850">
        <w:t xml:space="preserve"> 2.0 maintain only the Navigation extension module (see Section </w:t>
      </w:r>
      <w:r w:rsidRPr="00826850">
        <w:fldChar w:fldCharType="begin"/>
      </w:r>
      <w:r w:rsidRPr="00826850">
        <w:instrText xml:space="preserve"> REF _Ref80708782 \r \h  \* MERGEFORMAT </w:instrText>
      </w:r>
      <w:r w:rsidRPr="00826850">
        <w:fldChar w:fldCharType="separate"/>
      </w:r>
      <w:r w:rsidR="003D5F6D">
        <w:t>8.5</w:t>
      </w:r>
      <w:r w:rsidRPr="00826850">
        <w:fldChar w:fldCharType="end"/>
      </w:r>
      <w:r w:rsidRPr="00826850">
        <w:t xml:space="preserve">), a </w:t>
      </w:r>
      <w:proofErr w:type="spellStart"/>
      <w:r w:rsidRPr="00826850">
        <w:t>boolean</w:t>
      </w:r>
      <w:proofErr w:type="spellEnd"/>
      <w:r w:rsidRPr="00826850">
        <w:t xml:space="preserve"> is considered enough to indicate its presence. This is however susceptible to evolve in the future (e.g. into a </w:t>
      </w:r>
      <w:proofErr w:type="spellStart"/>
      <w:r w:rsidRPr="00826850">
        <w:t>codeList</w:t>
      </w:r>
      <w:proofErr w:type="spellEnd"/>
      <w:r w:rsidRPr="00826850">
        <w:t xml:space="preserve">).  The </w:t>
      </w:r>
      <w:r w:rsidRPr="00826850">
        <w:rPr>
          <w:i/>
        </w:rPr>
        <w:t>t</w:t>
      </w:r>
      <w:r w:rsidRPr="00826850">
        <w:rPr>
          <w:i/>
          <w:iCs/>
        </w:rPr>
        <w:t>heme</w:t>
      </w:r>
      <w:r w:rsidRPr="00826850">
        <w:t xml:space="preserve"> attribute determines what type of representation of the model can be expected in the corresponding layer (</w:t>
      </w:r>
      <w:proofErr w:type="spellStart"/>
      <w:r w:rsidRPr="00826850">
        <w:t>e.g</w:t>
      </w:r>
      <w:proofErr w:type="spellEnd"/>
      <w:r w:rsidRPr="00826850">
        <w:t xml:space="preserve"> topographic). It comes in the form of a code list which tells whether the layer is of type Physical, Virtual, Tags or </w:t>
      </w:r>
      <w:commentRangeStart w:id="294"/>
      <w:r w:rsidRPr="00826850">
        <w:t>Unknown</w:t>
      </w:r>
      <w:commentRangeEnd w:id="294"/>
      <w:r w:rsidR="00FD4329">
        <w:rPr>
          <w:rStyle w:val="CommentReference"/>
          <w:rFonts w:eastAsia="Malgun Gothic"/>
          <w:lang w:val="en-GB"/>
        </w:rPr>
        <w:commentReference w:id="294"/>
      </w:r>
      <w:r w:rsidRPr="00826850">
        <w:t xml:space="preserve">. </w:t>
      </w:r>
    </w:p>
    <w:p w14:paraId="245EBCE8" w14:textId="0268B0D4" w:rsidR="00D56A17" w:rsidRPr="00826850" w:rsidRDefault="00D56A17" w:rsidP="00D56A17">
      <w:r w:rsidRPr="00826850">
        <w:lastRenderedPageBreak/>
        <w:t xml:space="preserve">A </w:t>
      </w:r>
      <w:r w:rsidRPr="00826850">
        <w:rPr>
          <w:i/>
          <w:iCs/>
        </w:rPr>
        <w:t>Physical</w:t>
      </w:r>
      <w:r w:rsidRPr="00826850">
        <w:t xml:space="preserve"> layer is a layer that describes the indoor space on the basis of its physical constraints (e.g. the topographic cellular space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It is the most common type of layers for applications like indoor navigation, where the physical elements are highly constraining the use of the space. Similarly, a layer is qualified as </w:t>
      </w:r>
      <w:r w:rsidRPr="00826850">
        <w:rPr>
          <w:i/>
          <w:iCs/>
        </w:rPr>
        <w:t>Virtual</w:t>
      </w:r>
      <w:r w:rsidRPr="00826850">
        <w:t xml:space="preserve"> when its description of the space relies on exclusively virtual, or a combination of physical and virtual extents. It is the case for example for functional spaces that can represent spaces necessary for some indoor objects to operate or to be used properly</w:t>
      </w:r>
      <w:sdt>
        <w:sdtPr>
          <w:id w:val="1664663241"/>
          <w:citation/>
        </w:sdtPr>
        <w:sdtEndPr/>
        <w:sdtContent>
          <w:r w:rsidRPr="00826850">
            <w:fldChar w:fldCharType="begin"/>
          </w:r>
          <w:r w:rsidRPr="00826850">
            <w:rPr>
              <w:lang w:val="en-AU"/>
            </w:rPr>
            <w:instrText xml:space="preserve"> CITATION Dia18 \l 3081 </w:instrText>
          </w:r>
          <w:r w:rsidRPr="00826850">
            <w:fldChar w:fldCharType="separate"/>
          </w:r>
          <w:r w:rsidRPr="00826850">
            <w:rPr>
              <w:noProof/>
              <w:lang w:val="en-AU"/>
            </w:rPr>
            <w:t xml:space="preserve"> (Diakité, 2018)</w:t>
          </w:r>
          <w:r w:rsidRPr="00826850">
            <w:fldChar w:fldCharType="end"/>
          </w:r>
        </w:sdtContent>
      </w:sdt>
      <w:r w:rsidRPr="00826850">
        <w:t xml:space="preserve">. It is also the case for sensor spaces such as the </w:t>
      </w:r>
      <w:proofErr w:type="spellStart"/>
      <w:r w:rsidRPr="00826850">
        <w:t>WiFi</w:t>
      </w:r>
      <w:proofErr w:type="spellEnd"/>
      <w:r w:rsidRPr="00826850">
        <w:t xml:space="preserve"> spaces represented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It is a useful representation when the real geometry of the </w:t>
      </w:r>
      <w:proofErr w:type="spellStart"/>
      <w:r w:rsidRPr="00826850">
        <w:t>CellSpaces</w:t>
      </w:r>
      <w:proofErr w:type="spellEnd"/>
      <w:r w:rsidRPr="00826850">
        <w:t xml:space="preserve"> of a given layer are not relevant for a given application. </w:t>
      </w:r>
      <w:proofErr w:type="spellStart"/>
      <w:r w:rsidRPr="00826850">
        <w:t>PoI</w:t>
      </w:r>
      <w:proofErr w:type="spellEnd"/>
      <w:r w:rsidRPr="00826850">
        <w:t xml:space="preserve">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6181D523"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rPr>
      </w:pPr>
      <w:bookmarkStart w:id="295" w:name="_Ref80708782"/>
      <w:bookmarkStart w:id="296" w:name="_Toc146459195"/>
      <w:r w:rsidRPr="00826850">
        <w:rPr>
          <w:szCs w:val="24"/>
        </w:rPr>
        <w:t>Navigation extension module</w:t>
      </w:r>
      <w:bookmarkEnd w:id="295"/>
      <w:bookmarkEnd w:id="296"/>
    </w:p>
    <w:p w14:paraId="4CDA9D25" w14:textId="4B8DCEF2"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proofErr w:type="spellStart"/>
      <w:r w:rsidRPr="00826850">
        <w:rPr>
          <w:lang w:val="en-GB" w:eastAsia="en-US"/>
        </w:rPr>
        <w:t>xtension</w:t>
      </w:r>
      <w:proofErr w:type="spellEnd"/>
      <w:r w:rsidRPr="00826850">
        <w:rPr>
          <w:lang w:val="en-GB" w:eastAsia="en-US"/>
        </w:rPr>
        <w:t xml:space="preserve"> </w:t>
      </w:r>
      <w:r w:rsidRPr="00826850">
        <w:t>m</w:t>
      </w:r>
      <w:proofErr w:type="spellStart"/>
      <w:r w:rsidRPr="00826850">
        <w:rPr>
          <w:lang w:val="en-GB" w:eastAsia="en-US"/>
        </w:rPr>
        <w:t>odule</w:t>
      </w:r>
      <w:proofErr w:type="spellEnd"/>
      <w:r w:rsidRPr="00826850">
        <w:rPr>
          <w:lang w:val="en-GB" w:eastAsia="en-US"/>
        </w:rPr>
        <w:t xml:space="preserv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3D5F6D" w:rsidRPr="00826850">
        <w:rPr>
          <w:lang w:val="en-GB"/>
        </w:rPr>
        <w:t xml:space="preserve">Figure </w:t>
      </w:r>
      <w:r w:rsidR="003D5F6D">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w:t>
      </w:r>
      <w:proofErr w:type="spellStart"/>
      <w:r w:rsidRPr="00826850">
        <w:rPr>
          <w:color w:val="auto"/>
          <w:lang w:val="en-GB" w:eastAsia="en-US"/>
        </w:rPr>
        <w:t>IndoorGML</w:t>
      </w:r>
      <w:proofErr w:type="spellEnd"/>
      <w:r w:rsidRPr="00826850">
        <w:rPr>
          <w:color w:val="auto"/>
          <w:lang w:val="en-GB" w:eastAsia="en-US"/>
        </w:rPr>
        <w:t xml:space="preserve"> 2.0 semantics includes concepts related to navigability and connectivity between cells, obstacles and objects, as well as, routes for specific users. Further specialisation of cell is made available by introducing attributes that can be used for additional navigation constraints such as temporal access related to as opening hours, or constraints resulting from properties of the navigation path. </w:t>
      </w:r>
    </w:p>
    <w:p w14:paraId="79CB70D3" w14:textId="77777777" w:rsidR="00D56A17" w:rsidRPr="00826850" w:rsidRDefault="00D56A17" w:rsidP="00D56A17">
      <w:pPr>
        <w:pStyle w:val="Default"/>
        <w:spacing w:before="80"/>
        <w:jc w:val="both"/>
        <w:rPr>
          <w:color w:val="auto"/>
          <w:lang w:val="en-GB" w:eastAsia="en-US"/>
        </w:rPr>
      </w:pPr>
    </w:p>
    <w:p w14:paraId="0CB44D6F" w14:textId="58F99571" w:rsidR="00D56A17" w:rsidRPr="00826850" w:rsidRDefault="006F688F" w:rsidP="006F688F">
      <w:pPr>
        <w:keepNext/>
        <w:pPrChange w:id="297" w:author="Abdou D" w:date="2024-02-07T13:12:00Z">
          <w:pPr>
            <w:keepNext/>
            <w:jc w:val="center"/>
          </w:pPr>
        </w:pPrChange>
      </w:pPr>
      <w:ins w:id="298" w:author="Abdou D" w:date="2024-02-07T13:11:00Z">
        <w:r>
          <w:rPr>
            <w:noProof/>
          </w:rPr>
          <w:lastRenderedPageBreak/>
          <w:drawing>
            <wp:anchor distT="0" distB="0" distL="114300" distR="114300" simplePos="0" relativeHeight="251665408" behindDoc="0" locked="0" layoutInCell="1" allowOverlap="1" wp14:anchorId="412B76D2" wp14:editId="2FEDE30A">
              <wp:simplePos x="0" y="0"/>
              <wp:positionH relativeFrom="column">
                <wp:posOffset>-1123950</wp:posOffset>
              </wp:positionH>
              <wp:positionV relativeFrom="paragraph">
                <wp:posOffset>3041650</wp:posOffset>
              </wp:positionV>
              <wp:extent cx="6055995" cy="1180465"/>
              <wp:effectExtent l="0" t="635" r="1270" b="1270"/>
              <wp:wrapThrough wrapText="bothSides">
                <wp:wrapPolygon edited="0">
                  <wp:start x="-2" y="21588"/>
                  <wp:lineTo x="21537" y="21588"/>
                  <wp:lineTo x="21537" y="325"/>
                  <wp:lineTo x="-2" y="325"/>
                  <wp:lineTo x="-2" y="21588"/>
                </wp:wrapPolygon>
              </wp:wrapThrough>
              <wp:docPr id="15066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413" name=""/>
                      <pic:cNvPicPr/>
                    </pic:nvPicPr>
                    <pic:blipFill rotWithShape="1">
                      <a:blip r:embed="rId60"/>
                      <a:srcRect l="2749" t="17180" r="2578" b="6861"/>
                      <a:stretch/>
                    </pic:blipFill>
                    <pic:spPr bwMode="auto">
                      <a:xfrm rot="5400000">
                        <a:off x="0" y="0"/>
                        <a:ext cx="6055995" cy="1180465"/>
                      </a:xfrm>
                      <a:prstGeom prst="rect">
                        <a:avLst/>
                      </a:prstGeom>
                      <a:ln>
                        <a:noFill/>
                      </a:ln>
                      <a:extLst>
                        <a:ext uri="{53640926-AAD7-44D8-BBD7-CCE9431645EC}">
                          <a14:shadowObscured xmlns:a14="http://schemas.microsoft.com/office/drawing/2010/main"/>
                        </a:ext>
                      </a:extLst>
                    </pic:spPr>
                  </pic:pic>
                </a:graphicData>
              </a:graphic>
            </wp:anchor>
          </w:drawing>
        </w:r>
      </w:ins>
      <w:ins w:id="299" w:author="Abdou D" w:date="2024-02-07T13:12:00Z">
        <w:r>
          <w:t xml:space="preserve">       </w:t>
        </w:r>
      </w:ins>
      <w:ins w:id="300" w:author="Abdou D" w:date="2024-02-06T17:01:00Z">
        <w:r w:rsidR="0082404D">
          <w:rPr>
            <w:noProof/>
          </w:rPr>
          <w:drawing>
            <wp:inline distT="0" distB="0" distL="0" distR="0" wp14:anchorId="08D8CFEF" wp14:editId="7A81C4B7">
              <wp:extent cx="7586474" cy="2762023"/>
              <wp:effectExtent l="0" t="6985" r="7620" b="7620"/>
              <wp:docPr id="19420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4589" name=""/>
                      <pic:cNvPicPr/>
                    </pic:nvPicPr>
                    <pic:blipFill rotWithShape="1">
                      <a:blip r:embed="rId61"/>
                      <a:srcRect l="1865" t="7029" r="1596" b="3028"/>
                      <a:stretch/>
                    </pic:blipFill>
                    <pic:spPr bwMode="auto">
                      <a:xfrm rot="5400000">
                        <a:off x="0" y="0"/>
                        <a:ext cx="7603399" cy="2768185"/>
                      </a:xfrm>
                      <a:prstGeom prst="rect">
                        <a:avLst/>
                      </a:prstGeom>
                      <a:ln>
                        <a:noFill/>
                      </a:ln>
                      <a:extLst>
                        <a:ext uri="{53640926-AAD7-44D8-BBD7-CCE9431645EC}">
                          <a14:shadowObscured xmlns:a14="http://schemas.microsoft.com/office/drawing/2010/main"/>
                        </a:ext>
                      </a:extLst>
                    </pic:spPr>
                  </pic:pic>
                </a:graphicData>
              </a:graphic>
            </wp:inline>
          </w:drawing>
        </w:r>
      </w:ins>
      <w:commentRangeStart w:id="301"/>
      <w:del w:id="302" w:author="Abdou D" w:date="2024-02-06T16:31:00Z">
        <w:r w:rsidR="00D56A17" w:rsidRPr="00826850" w:rsidDel="008D5EF0">
          <w:rPr>
            <w:noProof/>
          </w:rPr>
          <w:drawing>
            <wp:inline distT="0" distB="0" distL="0" distR="0" wp14:anchorId="1312A640" wp14:editId="1735CF0E">
              <wp:extent cx="5731510" cy="1953260"/>
              <wp:effectExtent l="0" t="0" r="254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953260"/>
                      </a:xfrm>
                      <a:prstGeom prst="rect">
                        <a:avLst/>
                      </a:prstGeom>
                    </pic:spPr>
                  </pic:pic>
                </a:graphicData>
              </a:graphic>
            </wp:inline>
          </w:drawing>
        </w:r>
      </w:del>
      <w:commentRangeEnd w:id="301"/>
      <w:r w:rsidR="000E670A">
        <w:rPr>
          <w:rStyle w:val="CommentReference"/>
          <w:rFonts w:eastAsia="Malgun Gothic"/>
          <w:lang w:val="en-GB"/>
        </w:rPr>
        <w:commentReference w:id="301"/>
      </w:r>
    </w:p>
    <w:p w14:paraId="7C0B5BAF" w14:textId="2EECA5DE" w:rsidR="00D56A17" w:rsidRPr="00826850" w:rsidRDefault="00D56A17" w:rsidP="00D56A17">
      <w:pPr>
        <w:pStyle w:val="Caption"/>
        <w:rPr>
          <w:rFonts w:cs="Times New Roman"/>
          <w:szCs w:val="24"/>
          <w:lang w:val="en-GB"/>
        </w:rPr>
      </w:pPr>
      <w:bookmarkStart w:id="303" w:name="_Ref81469457"/>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25</w:t>
      </w:r>
      <w:r w:rsidRPr="00826850">
        <w:rPr>
          <w:rFonts w:cs="Times New Roman"/>
          <w:szCs w:val="24"/>
          <w:lang w:val="en-GB"/>
        </w:rPr>
        <w:fldChar w:fldCharType="end"/>
      </w:r>
      <w:bookmarkEnd w:id="303"/>
      <w:r w:rsidRPr="00826850">
        <w:rPr>
          <w:rFonts w:cs="Times New Roman"/>
          <w:szCs w:val="24"/>
          <w:lang w:val="en-GB"/>
        </w:rPr>
        <w:t>: UML diagram of the Navigation Extension Module (classes in green)</w:t>
      </w:r>
    </w:p>
    <w:p w14:paraId="5AC949E6" w14:textId="50206382" w:rsidR="00D56A17" w:rsidRPr="00826850" w:rsidRDefault="00D56A17" w:rsidP="00D56A17">
      <w:r w:rsidRPr="00826850">
        <w:lastRenderedPageBreak/>
        <w:t xml:space="preserve">The space cells are classified into two major groups: </w:t>
      </w:r>
      <w:proofErr w:type="spellStart"/>
      <w:r w:rsidRPr="00826850">
        <w:rPr>
          <w:i/>
          <w:iCs/>
        </w:rPr>
        <w:t>NavigableSpace</w:t>
      </w:r>
      <w:proofErr w:type="spellEnd"/>
      <w:r w:rsidRPr="00826850">
        <w:t xml:space="preserve"> and </w:t>
      </w:r>
      <w:proofErr w:type="spellStart"/>
      <w:r w:rsidRPr="00826850">
        <w:rPr>
          <w:i/>
          <w:iCs/>
        </w:rPr>
        <w:t>NonNavigableSpace</w:t>
      </w:r>
      <w:proofErr w:type="spellEnd"/>
      <w:r w:rsidRPr="00826850">
        <w:t xml:space="preserve">. </w:t>
      </w:r>
      <w:proofErr w:type="spellStart"/>
      <w:r w:rsidRPr="00826850">
        <w:t>NavigableSpace</w:t>
      </w:r>
      <w:proofErr w:type="spellEnd"/>
      <w:r w:rsidRPr="00826850">
        <w:t xml:space="preserve"> represents all indoor spaces (e.g., rooms, corridors, windows, stairs) that can be used by a navigation application. Spaces connecting others are also considered by this class (e.g., openings). </w:t>
      </w:r>
      <w:proofErr w:type="spellStart"/>
      <w:r w:rsidRPr="00826850">
        <w:t>NonNavigableSpace</w:t>
      </w:r>
      <w:proofErr w:type="spellEnd"/>
      <w:r w:rsidRPr="00826850">
        <w:t xml:space="preserve"> represents all indoor spaces that are not navigable, either because they are physically occupied by indoor features (e.g., furniture, walls) or because of other navigation constraints (e.g., accessibility). Both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are child’s classes of CellSpace.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a illustrates such spaces on a 3D model.</w:t>
      </w:r>
    </w:p>
    <w:p w14:paraId="7724EA2C" w14:textId="5CED295E" w:rsidR="00D56A17" w:rsidRPr="00826850" w:rsidRDefault="00D56A17" w:rsidP="00D56A17">
      <w:proofErr w:type="spellStart"/>
      <w:r w:rsidRPr="00826850">
        <w:t>NavigableBoundary</w:t>
      </w:r>
      <w:proofErr w:type="spellEnd"/>
      <w:r w:rsidRPr="00826850">
        <w:t xml:space="preserve"> and </w:t>
      </w:r>
      <w:proofErr w:type="spellStart"/>
      <w:r w:rsidRPr="00826850">
        <w:t>NonNavigableBoundary</w:t>
      </w:r>
      <w:proofErr w:type="spellEnd"/>
      <w:r w:rsidRPr="00826850">
        <w:t xml:space="preserve"> represents boundaries of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respectively. They allow to describe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b, the sides that are meeting with the walls are of class </w:t>
      </w:r>
      <w:proofErr w:type="spellStart"/>
      <w:r w:rsidRPr="00826850">
        <w:t>NonNavigableBoundary</w:t>
      </w:r>
      <w:proofErr w:type="spellEnd"/>
      <w:r w:rsidRPr="00826850">
        <w:t xml:space="preserve">, and the rest are </w:t>
      </w:r>
      <w:proofErr w:type="spellStart"/>
      <w:r w:rsidRPr="00826850">
        <w:t>NavigableBoundary</w:t>
      </w:r>
      <w:proofErr w:type="spellEnd"/>
      <w:r w:rsidRPr="00826850">
        <w:t xml:space="preserve">. They are child’s classes of the </w:t>
      </w:r>
      <w:proofErr w:type="spellStart"/>
      <w:r w:rsidRPr="00826850">
        <w:t>CellBoundary</w:t>
      </w:r>
      <w:proofErr w:type="spellEnd"/>
      <w:r w:rsidRPr="00826850">
        <w:t xml:space="preserve"> class. The association of CellSpace and </w:t>
      </w:r>
      <w:proofErr w:type="spellStart"/>
      <w:r w:rsidRPr="00826850">
        <w:t>CellBoundary</w:t>
      </w:r>
      <w:proofErr w:type="spellEnd"/>
      <w:r w:rsidRPr="00826850">
        <w:t xml:space="preserve"> classes with Node and Edge in </w:t>
      </w:r>
      <w:proofErr w:type="spellStart"/>
      <w:r w:rsidRPr="00826850">
        <w:t>IndoorGML</w:t>
      </w:r>
      <w:proofErr w:type="spellEnd"/>
      <w:r w:rsidRPr="00826850">
        <w:t xml:space="preserve">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7A7E8E82" w:rsidR="00D56A17" w:rsidRPr="00826850" w:rsidRDefault="00D56A17" w:rsidP="00D56A17">
      <w:pPr>
        <w:pStyle w:val="Caption"/>
        <w:rPr>
          <w:rFonts w:cs="Times New Roman"/>
          <w:szCs w:val="24"/>
          <w:lang w:val="en-GB"/>
        </w:rPr>
      </w:pPr>
      <w:bookmarkStart w:id="304"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26</w:t>
      </w:r>
      <w:r w:rsidRPr="00826850">
        <w:rPr>
          <w:rFonts w:cs="Times New Roman"/>
          <w:szCs w:val="24"/>
          <w:lang w:val="en-GB"/>
        </w:rPr>
        <w:fldChar w:fldCharType="end"/>
      </w:r>
      <w:bookmarkEnd w:id="304"/>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305" w:name="_Toc146459196"/>
      <w:proofErr w:type="spellStart"/>
      <w:r w:rsidRPr="00826850">
        <w:rPr>
          <w:szCs w:val="24"/>
        </w:rPr>
        <w:lastRenderedPageBreak/>
        <w:t>NavigableSpace</w:t>
      </w:r>
      <w:bookmarkEnd w:id="305"/>
      <w:proofErr w:type="spellEnd"/>
    </w:p>
    <w:p w14:paraId="5695C834" w14:textId="77777777" w:rsidR="00D56A17" w:rsidRPr="00826850" w:rsidRDefault="00D56A17" w:rsidP="00D56A17">
      <w:pPr>
        <w:keepNext/>
        <w:jc w:val="center"/>
      </w:pPr>
      <w:r w:rsidRPr="00826850">
        <w:rPr>
          <w:noProof/>
        </w:rPr>
        <w:drawing>
          <wp:inline distT="0" distB="0" distL="0" distR="0" wp14:anchorId="0EB1822D" wp14:editId="65D69AF8">
            <wp:extent cx="3677824" cy="201461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198" t="12046" r="5214" b="5052"/>
                    <a:stretch/>
                  </pic:blipFill>
                  <pic:spPr bwMode="auto">
                    <a:xfrm>
                      <a:off x="0" y="0"/>
                      <a:ext cx="3705355" cy="2029694"/>
                    </a:xfrm>
                    <a:prstGeom prst="rect">
                      <a:avLst/>
                    </a:prstGeom>
                    <a:ln>
                      <a:noFill/>
                    </a:ln>
                    <a:extLst>
                      <a:ext uri="{53640926-AAD7-44D8-BBD7-CCE9431645EC}">
                        <a14:shadowObscured xmlns:a14="http://schemas.microsoft.com/office/drawing/2010/main"/>
                      </a:ext>
                    </a:extLst>
                  </pic:spPr>
                </pic:pic>
              </a:graphicData>
            </a:graphic>
          </wp:inline>
        </w:drawing>
      </w:r>
    </w:p>
    <w:p w14:paraId="4B2E4CE1" w14:textId="5676DDB2" w:rsidR="00D56A17" w:rsidRPr="00826850" w:rsidRDefault="00D56A17" w:rsidP="00D56A17">
      <w:pPr>
        <w:pStyle w:val="Caption"/>
        <w:rPr>
          <w:rFonts w:cs="Times New Roman"/>
          <w:szCs w:val="24"/>
        </w:rPr>
      </w:pPr>
      <w:bookmarkStart w:id="306" w:name="_Ref814702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27</w:t>
      </w:r>
      <w:r w:rsidRPr="00826850">
        <w:rPr>
          <w:rFonts w:cs="Times New Roman"/>
          <w:szCs w:val="24"/>
        </w:rPr>
        <w:fldChar w:fldCharType="end"/>
      </w:r>
      <w:bookmarkEnd w:id="306"/>
      <w:r w:rsidRPr="00826850">
        <w:rPr>
          <w:rFonts w:cs="Times New Roman"/>
          <w:szCs w:val="24"/>
        </w:rPr>
        <w:t>: NavigableSpace and its related class: CellSpace</w:t>
      </w:r>
    </w:p>
    <w:p w14:paraId="4A483359" w14:textId="12AAFC20" w:rsidR="00D56A17" w:rsidRPr="00826850" w:rsidRDefault="00D56A17" w:rsidP="00D56A17">
      <w:r w:rsidRPr="00826850">
        <w:t xml:space="preserve">The </w:t>
      </w:r>
      <w:proofErr w:type="spellStart"/>
      <w:r w:rsidRPr="00826850">
        <w:t>NavigableSpace</w:t>
      </w:r>
      <w:proofErr w:type="spellEnd"/>
      <w:r w:rsidRPr="00826850">
        <w:t xml:space="preserve"> class denotes a space in which users can move freely. It has two subclasses </w:t>
      </w:r>
      <w:proofErr w:type="spellStart"/>
      <w:r w:rsidRPr="00826850">
        <w:t>GeneralSpace</w:t>
      </w:r>
      <w:proofErr w:type="spellEnd"/>
      <w:r w:rsidRPr="00826850">
        <w:t xml:space="preserve"> and </w:t>
      </w:r>
      <w:proofErr w:type="spellStart"/>
      <w:r w:rsidRPr="00826850">
        <w:t>TransferSpace</w:t>
      </w:r>
      <w:proofErr w:type="spellEnd"/>
      <w:r w:rsidRPr="00826850">
        <w:t xml:space="preserve"> (</w:t>
      </w:r>
      <w:r w:rsidRPr="00826850">
        <w:fldChar w:fldCharType="begin"/>
      </w:r>
      <w:r w:rsidRPr="00826850">
        <w:instrText xml:space="preserve"> REF _Ref81470257 \h  \* MERGEFORMAT </w:instrText>
      </w:r>
      <w:r w:rsidRPr="00826850">
        <w:fldChar w:fldCharType="separate"/>
      </w:r>
      <w:r w:rsidR="003D5F6D" w:rsidRPr="00826850">
        <w:t xml:space="preserve">Figure </w:t>
      </w:r>
      <w:r w:rsidR="003D5F6D">
        <w:rPr>
          <w:noProof/>
        </w:rPr>
        <w:t>27</w:t>
      </w:r>
      <w:r w:rsidRPr="00826850">
        <w:fldChar w:fldCharType="end"/>
      </w:r>
      <w:r w:rsidRPr="00826850">
        <w:t xml:space="preserve">). The subclasses are classified depending on the purpose of the space. The compartmentalized spaces such as corridor, door, lobby, hallway, big room are represented as </w:t>
      </w:r>
      <w:proofErr w:type="spellStart"/>
      <w:r w:rsidRPr="00826850">
        <w:t>NavigableSpace</w:t>
      </w:r>
      <w:proofErr w:type="spellEnd"/>
      <w:r w:rsidRPr="00826850">
        <w:t xml:space="preserve">. Note, door is represented as </w:t>
      </w:r>
      <w:proofErr w:type="spellStart"/>
      <w:r w:rsidRPr="00826850">
        <w:t>NavigableSpace</w:t>
      </w:r>
      <w:proofErr w:type="spellEnd"/>
      <w:r w:rsidRPr="00826850">
        <w:t xml:space="preserve"> as shown in </w:t>
      </w:r>
      <w:r w:rsidRPr="00826850">
        <w:fldChar w:fldCharType="begin"/>
      </w:r>
      <w:r w:rsidRPr="00826850">
        <w:instrText xml:space="preserve"> REF _Ref58839981 \h  \* MERGEFORMAT </w:instrText>
      </w:r>
      <w:r w:rsidRPr="00826850">
        <w:fldChar w:fldCharType="separate"/>
      </w:r>
      <w:r w:rsidR="003D5F6D" w:rsidRPr="003D5F6D">
        <w:t>Figure 26</w:t>
      </w:r>
      <w:r w:rsidRPr="00826850">
        <w:fldChar w:fldCharType="end"/>
      </w:r>
      <w:r w:rsidRPr="00826850">
        <w:t xml:space="preserve">, especially in 3D. In 2D, doors are commonly represented as boundaries of rooms and have to be considered </w:t>
      </w:r>
      <w:proofErr w:type="spellStart"/>
      <w:r w:rsidRPr="00826850">
        <w:t>NavigableBoundaries</w:t>
      </w:r>
      <w:proofErr w:type="spellEnd"/>
      <w:r w:rsidRPr="00826850">
        <w:t xml:space="preserve"> (see Section </w:t>
      </w:r>
      <w:r w:rsidRPr="00826850">
        <w:fldChar w:fldCharType="begin"/>
      </w:r>
      <w:r w:rsidRPr="00826850">
        <w:instrText xml:space="preserve"> REF _Ref81470040 \r \h  \* MERGEFORMAT </w:instrText>
      </w:r>
      <w:r w:rsidRPr="00826850">
        <w:fldChar w:fldCharType="separate"/>
      </w:r>
      <w:r w:rsidR="003D5F6D">
        <w:t>8.5.3</w:t>
      </w:r>
      <w:r w:rsidRPr="00826850">
        <w:fldChar w:fldCharType="end"/>
      </w:r>
      <w:r w:rsidRPr="00826850">
        <w:t xml:space="preserve">) </w:t>
      </w:r>
    </w:p>
    <w:p w14:paraId="4EE6AE7B" w14:textId="77777777" w:rsidR="00D56A17" w:rsidRPr="00826850" w:rsidRDefault="00D56A17" w:rsidP="00D56A17">
      <w:proofErr w:type="spellStart"/>
      <w:r w:rsidRPr="00826850">
        <w:t>NavigableSpace</w:t>
      </w:r>
      <w:proofErr w:type="spellEnd"/>
      <w:r w:rsidRPr="00826850">
        <w:t xml:space="preserve"> entities can carry information about the type of locomotion that they allow, through the </w:t>
      </w:r>
      <w:proofErr w:type="spellStart"/>
      <w:r w:rsidRPr="00826850">
        <w:rPr>
          <w:i/>
          <w:iCs/>
        </w:rPr>
        <w:t>locomotionType</w:t>
      </w:r>
      <w:proofErr w:type="spellEnd"/>
      <w:r w:rsidRPr="00826850">
        <w:rPr>
          <w:i/>
          <w:iCs/>
        </w:rPr>
        <w:t xml:space="preserve"> </w:t>
      </w:r>
      <w:r w:rsidRPr="00826850">
        <w:t xml:space="preserve">attribute, which is one of the following values: </w:t>
      </w:r>
      <w:r w:rsidRPr="00826850">
        <w:rPr>
          <w:i/>
          <w:iCs/>
        </w:rPr>
        <w:t>Flying, Rolling, Unspecified and Walking.</w:t>
      </w:r>
      <w:r w:rsidRPr="00826850">
        <w:rPr>
          <w:i/>
        </w:rPr>
        <w:t xml:space="preserve"> </w:t>
      </w:r>
      <w:r w:rsidRPr="00826850">
        <w:t xml:space="preserve">A Navigable space may handle one or several of the locomotion types listed. Note, the class instances inherit the geometry of its parent CellSpace entity and can therefore be represented as </w:t>
      </w:r>
      <w:proofErr w:type="spellStart"/>
      <w:proofErr w:type="gramStart"/>
      <w:r w:rsidRPr="00826850">
        <w:t>gml:Solid</w:t>
      </w:r>
      <w:proofErr w:type="spellEnd"/>
      <w:proofErr w:type="gramEnd"/>
      <w:r w:rsidRPr="00826850">
        <w:t xml:space="preserve"> on 3D data model or </w:t>
      </w:r>
      <w:proofErr w:type="spellStart"/>
      <w:r w:rsidRPr="00826850">
        <w:t>gml:Surface</w:t>
      </w:r>
      <w:proofErr w:type="spellEnd"/>
      <w:r w:rsidRPr="00826850">
        <w:t xml:space="preserve"> on 2D data model. </w:t>
      </w:r>
    </w:p>
    <w:p w14:paraId="02C073A9" w14:textId="77777777" w:rsidR="00D56A17" w:rsidRPr="003228DA" w:rsidRDefault="00D56A17" w:rsidP="00601140">
      <w:pPr>
        <w:pStyle w:val="Heading3"/>
        <w:numPr>
          <w:ilvl w:val="2"/>
          <w:numId w:val="52"/>
        </w:numPr>
        <w:tabs>
          <w:tab w:val="left" w:pos="660"/>
          <w:tab w:val="left" w:pos="880"/>
        </w:tabs>
        <w:suppressAutoHyphens/>
        <w:spacing w:before="60" w:after="120" w:line="-230" w:lineRule="auto"/>
        <w:jc w:val="both"/>
        <w:rPr>
          <w:szCs w:val="24"/>
        </w:rPr>
      </w:pPr>
      <w:bookmarkStart w:id="307" w:name="_Toc146459197"/>
      <w:proofErr w:type="spellStart"/>
      <w:r w:rsidRPr="003228DA">
        <w:rPr>
          <w:szCs w:val="24"/>
        </w:rPr>
        <w:t>GeneralSpace</w:t>
      </w:r>
      <w:bookmarkEnd w:id="307"/>
      <w:proofErr w:type="spellEnd"/>
    </w:p>
    <w:p w14:paraId="2C21DF1B" w14:textId="77777777" w:rsidR="00D56A17" w:rsidRPr="00826850" w:rsidRDefault="00D56A17" w:rsidP="00D56A17">
      <w:pPr>
        <w:keepNext/>
        <w:jc w:val="center"/>
      </w:pPr>
      <w:r w:rsidRPr="00826850">
        <w:rPr>
          <w:noProof/>
        </w:rPr>
        <w:drawing>
          <wp:inline distT="0" distB="0" distL="0" distR="0" wp14:anchorId="68C30AAB" wp14:editId="1E8D3250">
            <wp:extent cx="2998043" cy="1721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321" t="14705" r="6032" b="5678"/>
                    <a:stretch/>
                  </pic:blipFill>
                  <pic:spPr bwMode="auto">
                    <a:xfrm>
                      <a:off x="0" y="0"/>
                      <a:ext cx="2998043" cy="1721224"/>
                    </a:xfrm>
                    <a:prstGeom prst="rect">
                      <a:avLst/>
                    </a:prstGeom>
                    <a:ln>
                      <a:noFill/>
                    </a:ln>
                    <a:extLst>
                      <a:ext uri="{53640926-AAD7-44D8-BBD7-CCE9431645EC}">
                        <a14:shadowObscured xmlns:a14="http://schemas.microsoft.com/office/drawing/2010/main"/>
                      </a:ext>
                    </a:extLst>
                  </pic:spPr>
                </pic:pic>
              </a:graphicData>
            </a:graphic>
          </wp:inline>
        </w:drawing>
      </w:r>
    </w:p>
    <w:p w14:paraId="2A78D7F1" w14:textId="03C17B22" w:rsidR="00D56A17" w:rsidRPr="00826850" w:rsidRDefault="00D56A17" w:rsidP="00D56A17">
      <w:pPr>
        <w:pStyle w:val="Caption"/>
        <w:rPr>
          <w:rFonts w:cs="Times New Roman"/>
          <w:szCs w:val="24"/>
        </w:rPr>
      </w:pPr>
      <w:bookmarkStart w:id="308"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28</w:t>
      </w:r>
      <w:r w:rsidRPr="00826850">
        <w:rPr>
          <w:rFonts w:cs="Times New Roman"/>
          <w:szCs w:val="24"/>
        </w:rPr>
        <w:fldChar w:fldCharType="end"/>
      </w:r>
      <w:bookmarkEnd w:id="308"/>
      <w:r w:rsidRPr="00826850">
        <w:rPr>
          <w:rFonts w:cs="Times New Roman"/>
          <w:szCs w:val="24"/>
        </w:rPr>
        <w:t xml:space="preserve">: General Space and its related class: NavigableSpace </w:t>
      </w:r>
    </w:p>
    <w:p w14:paraId="79010DD1" w14:textId="038695B4" w:rsidR="00D56A17" w:rsidRPr="00826850" w:rsidRDefault="00D56A17" w:rsidP="00D56A17">
      <w:r w:rsidRPr="00826850">
        <w:t xml:space="preserve">The </w:t>
      </w:r>
      <w:proofErr w:type="spellStart"/>
      <w:r w:rsidRPr="00826850">
        <w:t>GeneralSpace</w:t>
      </w:r>
      <w:proofErr w:type="spellEnd"/>
      <w:r w:rsidRPr="00826850">
        <w:t xml:space="preserve"> class is one of the two subclasses of </w:t>
      </w:r>
      <w:proofErr w:type="spellStart"/>
      <w:r w:rsidRPr="00826850">
        <w:t>NavigableSpace</w:t>
      </w:r>
      <w:proofErr w:type="spellEnd"/>
      <w:r w:rsidRPr="00826850">
        <w:t xml:space="preserve"> (</w:t>
      </w:r>
      <w:r w:rsidRPr="00826850">
        <w:fldChar w:fldCharType="begin"/>
      </w:r>
      <w:r w:rsidRPr="00826850">
        <w:instrText xml:space="preserve"> REF _Ref81470316 \h  \* MERGEFORMAT </w:instrText>
      </w:r>
      <w:r w:rsidRPr="00826850">
        <w:fldChar w:fldCharType="separate"/>
      </w:r>
      <w:r w:rsidR="003D5F6D" w:rsidRPr="00826850">
        <w:t xml:space="preserve">Figure </w:t>
      </w:r>
      <w:r w:rsidR="003D5F6D">
        <w:rPr>
          <w:noProof/>
        </w:rPr>
        <w:t>28</w:t>
      </w:r>
      <w:r w:rsidRPr="00826850">
        <w:fldChar w:fldCharType="end"/>
      </w:r>
      <w:r w:rsidRPr="00826850">
        <w:t xml:space="preserve">). </w:t>
      </w:r>
      <w:proofErr w:type="spellStart"/>
      <w:r w:rsidRPr="00826850">
        <w:t>GeneralSpace</w:t>
      </w:r>
      <w:proofErr w:type="spellEnd"/>
      <w:r w:rsidRPr="00826850">
        <w:t xml:space="preserve"> is identified as any navigable cells such as rooms, lobbies, kitchen, etc., which agents can use for a longer period of time and can serve as starting and target cell in navigation. It carries the attribute </w:t>
      </w:r>
      <w:r w:rsidRPr="00826850">
        <w:rPr>
          <w:i/>
        </w:rPr>
        <w:t xml:space="preserve">function </w:t>
      </w:r>
      <w:r w:rsidRPr="00826850">
        <w:t xml:space="preserve">which give details about the function of the cell. In </w:t>
      </w:r>
      <w:proofErr w:type="spellStart"/>
      <w:r w:rsidRPr="00826850">
        <w:t>IndoorGML</w:t>
      </w:r>
      <w:proofErr w:type="spellEnd"/>
      <w:r w:rsidRPr="00826850">
        <w:t xml:space="preserve">, those functions are described in a code list derived from </w:t>
      </w:r>
      <w:proofErr w:type="spellStart"/>
      <w:r w:rsidRPr="00826850">
        <w:t>OmniClass</w:t>
      </w:r>
      <w:proofErr w:type="spellEnd"/>
      <w:r w:rsidRPr="00826850">
        <w:t xml:space="preserve"> Table 13 </w:t>
      </w:r>
      <w:sdt>
        <w:sdtPr>
          <w:id w:val="-1319266395"/>
          <w:citation/>
        </w:sdtPr>
        <w:sdtEnd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rsidDel="009E77AD">
        <w:t xml:space="preserve"> </w:t>
      </w:r>
      <w:r w:rsidRPr="00826850">
        <w:t xml:space="preserve">(see </w:t>
      </w:r>
      <w:proofErr w:type="spellStart"/>
      <w:r w:rsidRPr="00826850">
        <w:t>Annexe</w:t>
      </w:r>
      <w:proofErr w:type="spellEnd"/>
      <w:r w:rsidRPr="00826850">
        <w:t xml:space="preserve"> B). </w:t>
      </w:r>
    </w:p>
    <w:p w14:paraId="387BFFE4"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309" w:name="_Toc146459198"/>
      <w:bookmarkStart w:id="310" w:name="_Ref158131753"/>
      <w:proofErr w:type="spellStart"/>
      <w:r w:rsidRPr="00826850">
        <w:rPr>
          <w:szCs w:val="24"/>
        </w:rPr>
        <w:lastRenderedPageBreak/>
        <w:t>TransferSpace</w:t>
      </w:r>
      <w:bookmarkEnd w:id="309"/>
      <w:bookmarkEnd w:id="310"/>
      <w:proofErr w:type="spellEnd"/>
    </w:p>
    <w:p w14:paraId="08149623" w14:textId="6219F5A5" w:rsidR="00D56A17" w:rsidRPr="00826850" w:rsidRDefault="00D56A17" w:rsidP="00D56A17">
      <w:pPr>
        <w:keepNext/>
        <w:jc w:val="center"/>
      </w:pPr>
      <w:del w:id="311" w:author="Abdou D" w:date="2024-02-06T16:44:00Z">
        <w:r w:rsidRPr="00826850" w:rsidDel="00AE31C2">
          <w:rPr>
            <w:noProof/>
          </w:rPr>
          <w:drawing>
            <wp:inline distT="0" distB="0" distL="0" distR="0" wp14:anchorId="6458B605" wp14:editId="79D9B650">
              <wp:extent cx="2898703" cy="198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7305" t="14313" r="7174" b="5486"/>
                      <a:stretch/>
                    </pic:blipFill>
                    <pic:spPr bwMode="auto">
                      <a:xfrm>
                        <a:off x="0" y="0"/>
                        <a:ext cx="2925041" cy="2003314"/>
                      </a:xfrm>
                      <a:prstGeom prst="rect">
                        <a:avLst/>
                      </a:prstGeom>
                      <a:ln>
                        <a:noFill/>
                      </a:ln>
                      <a:extLst>
                        <a:ext uri="{53640926-AAD7-44D8-BBD7-CCE9431645EC}">
                          <a14:shadowObscured xmlns:a14="http://schemas.microsoft.com/office/drawing/2010/main"/>
                        </a:ext>
                      </a:extLst>
                    </pic:spPr>
                  </pic:pic>
                </a:graphicData>
              </a:graphic>
            </wp:inline>
          </w:drawing>
        </w:r>
      </w:del>
      <w:ins w:id="312" w:author="Abdou D" w:date="2024-02-06T16:44:00Z">
        <w:r w:rsidR="00AE31C2" w:rsidRPr="00AE31C2">
          <w:rPr>
            <w:noProof/>
          </w:rPr>
          <w:t xml:space="preserve"> </w:t>
        </w:r>
        <w:r w:rsidR="00AE31C2">
          <w:rPr>
            <w:noProof/>
          </w:rPr>
          <w:drawing>
            <wp:inline distT="0" distB="0" distL="0" distR="0" wp14:anchorId="38BA0E09" wp14:editId="0C1D014A">
              <wp:extent cx="2686400" cy="1968637"/>
              <wp:effectExtent l="0" t="0" r="0" b="0"/>
              <wp:docPr id="4511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0215" name=""/>
                      <pic:cNvPicPr/>
                    </pic:nvPicPr>
                    <pic:blipFill rotWithShape="1">
                      <a:blip r:embed="rId68"/>
                      <a:srcRect l="7271" t="13001" r="7206" b="5781"/>
                      <a:stretch/>
                    </pic:blipFill>
                    <pic:spPr bwMode="auto">
                      <a:xfrm>
                        <a:off x="0" y="0"/>
                        <a:ext cx="2686400" cy="1968637"/>
                      </a:xfrm>
                      <a:prstGeom prst="rect">
                        <a:avLst/>
                      </a:prstGeom>
                      <a:ln>
                        <a:noFill/>
                      </a:ln>
                      <a:extLst>
                        <a:ext uri="{53640926-AAD7-44D8-BBD7-CCE9431645EC}">
                          <a14:shadowObscured xmlns:a14="http://schemas.microsoft.com/office/drawing/2010/main"/>
                        </a:ext>
                      </a:extLst>
                    </pic:spPr>
                  </pic:pic>
                </a:graphicData>
              </a:graphic>
            </wp:inline>
          </w:drawing>
        </w:r>
      </w:ins>
    </w:p>
    <w:p w14:paraId="18D07B0F" w14:textId="0765B025" w:rsidR="00D56A17" w:rsidRPr="00826850" w:rsidRDefault="00D56A17" w:rsidP="00D56A17">
      <w:pPr>
        <w:pStyle w:val="Caption"/>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110DA6B9" w14:textId="6CC97129" w:rsidR="00D56A17" w:rsidRPr="00826850" w:rsidRDefault="00D56A17" w:rsidP="00D56A17">
      <w:r w:rsidRPr="00826850">
        <w:t xml:space="preserve">The class </w:t>
      </w:r>
      <w:proofErr w:type="spellStart"/>
      <w:r w:rsidRPr="00826850">
        <w:t>TransferSpace</w:t>
      </w:r>
      <w:proofErr w:type="spellEnd"/>
      <w:r w:rsidRPr="00826850">
        <w:t xml:space="preserve"> is </w:t>
      </w:r>
      <w:proofErr w:type="spellStart"/>
      <w:r w:rsidRPr="00826850">
        <w:t>specialisation</w:t>
      </w:r>
      <w:proofErr w:type="spellEnd"/>
      <w:r w:rsidRPr="00826850">
        <w:t xml:space="preserve"> of </w:t>
      </w:r>
      <w:proofErr w:type="spellStart"/>
      <w:r w:rsidRPr="00826850">
        <w:t>NavigableSpace</w:t>
      </w:r>
      <w:proofErr w:type="spellEnd"/>
      <w:r w:rsidRPr="00826850">
        <w:t xml:space="preserve">. It is used to model a space that provide passages between </w:t>
      </w:r>
      <w:proofErr w:type="spellStart"/>
      <w:r w:rsidRPr="00826850">
        <w:t>GeneralSpaces</w:t>
      </w:r>
      <w:proofErr w:type="spellEnd"/>
      <w:r w:rsidRPr="00826850">
        <w:t xml:space="preserve">. Thereby, it typically describes openings (mainly doors but also windows) for horizontal transfer and entrances to staircase or lift cells for vertical transfers. Similarly to the </w:t>
      </w:r>
      <w:proofErr w:type="spellStart"/>
      <w:r w:rsidRPr="00826850">
        <w:t>GeneralSpace</w:t>
      </w:r>
      <w:proofErr w:type="spellEnd"/>
      <w:r w:rsidRPr="00826850">
        <w:t xml:space="preserve"> class, it carries a </w:t>
      </w:r>
      <w:commentRangeStart w:id="313"/>
      <w:r w:rsidRPr="00826850">
        <w:rPr>
          <w:i/>
        </w:rPr>
        <w:t xml:space="preserve">function </w:t>
      </w:r>
      <w:r w:rsidRPr="00826850">
        <w:t xml:space="preserve">attribute that </w:t>
      </w:r>
      <w:del w:id="314" w:author="Abdou D" w:date="2024-02-06T17:04:00Z">
        <w:r w:rsidRPr="00826850" w:rsidDel="003566B5">
          <w:delText xml:space="preserve">is </w:delText>
        </w:r>
      </w:del>
      <w:r w:rsidRPr="00826850">
        <w:t>describe</w:t>
      </w:r>
      <w:ins w:id="315" w:author="Abdou D" w:date="2024-02-06T17:04:00Z">
        <w:r w:rsidR="003566B5">
          <w:t xml:space="preserve">s whether the space is an </w:t>
        </w:r>
        <w:proofErr w:type="spellStart"/>
        <w:r w:rsidR="003566B5">
          <w:t>AnchorSpace</w:t>
        </w:r>
        <w:proofErr w:type="spellEnd"/>
        <w:r w:rsidR="003566B5">
          <w:t xml:space="preserve"> (a space </w:t>
        </w:r>
      </w:ins>
      <w:ins w:id="316" w:author="Abdou D" w:date="2024-02-06T17:05:00Z">
        <w:r w:rsidR="003566B5">
          <w:t>allowing to connect the indoor and the outdoor</w:t>
        </w:r>
      </w:ins>
      <w:ins w:id="317" w:author="Abdou D" w:date="2024-02-06T17:04:00Z">
        <w:r w:rsidR="003566B5">
          <w:t xml:space="preserve">) or a </w:t>
        </w:r>
        <w:proofErr w:type="spellStart"/>
        <w:r w:rsidR="003566B5">
          <w:t>BoundarySpace</w:t>
        </w:r>
      </w:ins>
      <w:proofErr w:type="spellEnd"/>
      <w:ins w:id="318" w:author="Abdou D" w:date="2024-02-06T17:05:00Z">
        <w:r w:rsidR="003566B5">
          <w:t xml:space="preserve"> (a space connecting two </w:t>
        </w:r>
      </w:ins>
      <w:ins w:id="319" w:author="Abdou D" w:date="2024-02-06T17:06:00Z">
        <w:r w:rsidR="009F373D">
          <w:t>indoor or</w:t>
        </w:r>
        <w:r w:rsidR="00511C1E">
          <w:t xml:space="preserve"> two</w:t>
        </w:r>
        <w:r w:rsidR="009F373D">
          <w:t xml:space="preserve"> outdoor </w:t>
        </w:r>
      </w:ins>
      <w:ins w:id="320" w:author="Abdou D" w:date="2024-02-06T17:05:00Z">
        <w:r w:rsidR="003566B5">
          <w:t>spaces</w:t>
        </w:r>
      </w:ins>
      <w:commentRangeEnd w:id="313"/>
      <w:ins w:id="321" w:author="Abdou D" w:date="2024-02-06T17:06:00Z">
        <w:r w:rsidR="00511C1E">
          <w:rPr>
            <w:rStyle w:val="CommentReference"/>
            <w:rFonts w:eastAsia="Malgun Gothic"/>
            <w:lang w:val="en-GB"/>
          </w:rPr>
          <w:commentReference w:id="313"/>
        </w:r>
      </w:ins>
      <w:ins w:id="322" w:author="Abdou D" w:date="2024-02-06T17:05:00Z">
        <w:r w:rsidR="003566B5">
          <w:t>)</w:t>
        </w:r>
      </w:ins>
      <w:del w:id="323" w:author="Abdou D" w:date="2024-02-06T17:04:00Z">
        <w:r w:rsidRPr="00826850" w:rsidDel="003566B5">
          <w:delText xml:space="preserve">d in a code list derived from OmniClass Table 13 </w:delText>
        </w:r>
      </w:del>
      <w:customXmlDelRangeStart w:id="324" w:author="Abdou D" w:date="2024-02-06T17:04:00Z"/>
      <w:sdt>
        <w:sdtPr>
          <w:id w:val="-412631972"/>
          <w:citation/>
        </w:sdtPr>
        <w:sdtEndPr/>
        <w:sdtContent>
          <w:customXmlDelRangeEnd w:id="324"/>
          <w:del w:id="325" w:author="Abdou D" w:date="2024-02-06T17:04:00Z">
            <w:r w:rsidRPr="00826850" w:rsidDel="003566B5">
              <w:fldChar w:fldCharType="begin"/>
            </w:r>
            <w:r w:rsidRPr="00826850" w:rsidDel="003566B5">
              <w:rPr>
                <w:lang w:val="en-AU"/>
              </w:rPr>
              <w:delInstrText xml:space="preserve">CITATION ISO21 \l 3081 </w:delInstrText>
            </w:r>
            <w:r w:rsidRPr="00826850" w:rsidDel="003566B5">
              <w:fldChar w:fldCharType="separate"/>
            </w:r>
            <w:r w:rsidRPr="00826850" w:rsidDel="003566B5">
              <w:rPr>
                <w:noProof/>
                <w:lang w:val="en-AU"/>
              </w:rPr>
              <w:delText>(OmniClass, 2021)</w:delText>
            </w:r>
            <w:r w:rsidRPr="00826850" w:rsidDel="003566B5">
              <w:fldChar w:fldCharType="end"/>
            </w:r>
          </w:del>
          <w:customXmlDelRangeStart w:id="326" w:author="Abdou D" w:date="2024-02-06T17:04:00Z"/>
        </w:sdtContent>
      </w:sdt>
      <w:customXmlDelRangeEnd w:id="326"/>
      <w:del w:id="327" w:author="Abdou D" w:date="2024-02-06T17:04:00Z">
        <w:r w:rsidRPr="00826850" w:rsidDel="003566B5">
          <w:delText>(see Annexe B)</w:delText>
        </w:r>
      </w:del>
      <w:r w:rsidRPr="00826850">
        <w:t>.</w:t>
      </w:r>
      <w:ins w:id="328" w:author="Abdou D" w:date="2024-02-06T16:56:00Z">
        <w:r w:rsidR="00226DDE">
          <w:t xml:space="preserve"> Another of its attribute is </w:t>
        </w:r>
        <w:r w:rsidR="00226DDE" w:rsidRPr="00BF10A4">
          <w:rPr>
            <w:i/>
            <w:iCs/>
            <w:rPrChange w:id="329" w:author="Abdou D" w:date="2024-02-06T16:56:00Z">
              <w:rPr/>
            </w:rPrChange>
          </w:rPr>
          <w:t>type</w:t>
        </w:r>
        <w:r w:rsidR="00BF10A4">
          <w:t xml:space="preserve"> which specified through a </w:t>
        </w:r>
        <w:proofErr w:type="spellStart"/>
        <w:r w:rsidR="00BF10A4">
          <w:t>codeList</w:t>
        </w:r>
        <w:proofErr w:type="spellEnd"/>
        <w:r w:rsidR="00BF10A4">
          <w:t xml:space="preserve"> the </w:t>
        </w:r>
        <w:proofErr w:type="spellStart"/>
        <w:r w:rsidR="00BF10A4">
          <w:t>TransferSpace</w:t>
        </w:r>
      </w:ins>
      <w:ins w:id="330" w:author="Abdou D" w:date="2024-02-06T16:57:00Z">
        <w:r w:rsidR="00BF10A4">
          <w:t>Type</w:t>
        </w:r>
        <w:proofErr w:type="spellEnd"/>
        <w:r w:rsidR="00BF10A4">
          <w:t xml:space="preserve"> (</w:t>
        </w:r>
        <w:r w:rsidR="00B84AE0">
          <w:t>Door or Window</w:t>
        </w:r>
        <w:r w:rsidR="00BF10A4">
          <w:t>).</w:t>
        </w:r>
      </w:ins>
      <w:ins w:id="331" w:author="Abdou D" w:date="2024-02-06T16:56:00Z">
        <w:r w:rsidR="00226DDE">
          <w:t xml:space="preserve"> </w:t>
        </w:r>
      </w:ins>
    </w:p>
    <w:p w14:paraId="53C1CA7E"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332" w:name="_Ref81470040"/>
      <w:bookmarkStart w:id="333" w:name="_Toc146459199"/>
      <w:proofErr w:type="spellStart"/>
      <w:r w:rsidRPr="00826850">
        <w:rPr>
          <w:szCs w:val="24"/>
        </w:rPr>
        <w:t>NavigableBoundary</w:t>
      </w:r>
      <w:bookmarkEnd w:id="332"/>
      <w:bookmarkEnd w:id="333"/>
      <w:proofErr w:type="spellEnd"/>
    </w:p>
    <w:p w14:paraId="4C8221F5" w14:textId="3CC6915E" w:rsidR="00D56A17" w:rsidRPr="00826850" w:rsidRDefault="00D56A17" w:rsidP="00D56A17">
      <w:pPr>
        <w:keepNext/>
        <w:jc w:val="center"/>
      </w:pPr>
      <w:del w:id="334" w:author="Abdou D" w:date="2024-02-06T16:58:00Z">
        <w:r w:rsidRPr="00826850" w:rsidDel="00B77F4D">
          <w:rPr>
            <w:noProof/>
          </w:rPr>
          <w:drawing>
            <wp:inline distT="0" distB="0" distL="0" distR="0" wp14:anchorId="07B463FB" wp14:editId="78D2091E">
              <wp:extent cx="3078298" cy="2009724"/>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69">
                        <a:extLst>
                          <a:ext uri="{28A0092B-C50C-407E-A947-70E740481C1C}">
                            <a14:useLocalDpi xmlns:a14="http://schemas.microsoft.com/office/drawing/2010/main" val="0"/>
                          </a:ext>
                        </a:extLst>
                      </a:blip>
                      <a:srcRect l="5293" t="11620" r="5330" b="3312"/>
                      <a:stretch/>
                    </pic:blipFill>
                    <pic:spPr bwMode="auto">
                      <a:xfrm>
                        <a:off x="0" y="0"/>
                        <a:ext cx="3085694" cy="2014552"/>
                      </a:xfrm>
                      <a:prstGeom prst="rect">
                        <a:avLst/>
                      </a:prstGeom>
                      <a:ln>
                        <a:noFill/>
                      </a:ln>
                      <a:extLst>
                        <a:ext uri="{53640926-AAD7-44D8-BBD7-CCE9431645EC}">
                          <a14:shadowObscured xmlns:a14="http://schemas.microsoft.com/office/drawing/2010/main"/>
                        </a:ext>
                      </a:extLst>
                    </pic:spPr>
                  </pic:pic>
                </a:graphicData>
              </a:graphic>
            </wp:inline>
          </w:drawing>
        </w:r>
      </w:del>
      <w:ins w:id="335" w:author="Abdou D" w:date="2024-02-06T16:58:00Z">
        <w:r w:rsidR="00B77F4D" w:rsidRPr="00B77F4D">
          <w:rPr>
            <w:noProof/>
          </w:rPr>
          <w:t xml:space="preserve"> </w:t>
        </w:r>
      </w:ins>
      <w:ins w:id="336" w:author="Abdou D" w:date="2024-02-06T17:01:00Z">
        <w:r w:rsidR="006D6B92">
          <w:rPr>
            <w:noProof/>
          </w:rPr>
          <w:drawing>
            <wp:inline distT="0" distB="0" distL="0" distR="0" wp14:anchorId="28C3A635" wp14:editId="6B87473F">
              <wp:extent cx="3305908" cy="2331596"/>
              <wp:effectExtent l="0" t="0" r="8890" b="0"/>
              <wp:docPr id="41832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3636" name=""/>
                      <pic:cNvPicPr/>
                    </pic:nvPicPr>
                    <pic:blipFill rotWithShape="1">
                      <a:blip r:embed="rId70"/>
                      <a:srcRect l="6199" t="12083" r="5750" b="4352"/>
                      <a:stretch/>
                    </pic:blipFill>
                    <pic:spPr bwMode="auto">
                      <a:xfrm>
                        <a:off x="0" y="0"/>
                        <a:ext cx="3319869" cy="2341442"/>
                      </a:xfrm>
                      <a:prstGeom prst="rect">
                        <a:avLst/>
                      </a:prstGeom>
                      <a:ln>
                        <a:noFill/>
                      </a:ln>
                      <a:extLst>
                        <a:ext uri="{53640926-AAD7-44D8-BBD7-CCE9431645EC}">
                          <a14:shadowObscured xmlns:a14="http://schemas.microsoft.com/office/drawing/2010/main"/>
                        </a:ext>
                      </a:extLst>
                    </pic:spPr>
                  </pic:pic>
                </a:graphicData>
              </a:graphic>
            </wp:inline>
          </w:drawing>
        </w:r>
      </w:ins>
    </w:p>
    <w:p w14:paraId="375D9A35" w14:textId="3B9A497A" w:rsidR="00D56A17" w:rsidRPr="00826850" w:rsidRDefault="00D56A17" w:rsidP="00D56A17">
      <w:pPr>
        <w:pStyle w:val="Caption"/>
        <w:rPr>
          <w:rFonts w:cs="Times New Roman"/>
          <w:szCs w:val="24"/>
        </w:rPr>
      </w:pPr>
      <w:bookmarkStart w:id="337"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30</w:t>
      </w:r>
      <w:r w:rsidRPr="00826850">
        <w:rPr>
          <w:rFonts w:cs="Times New Roman"/>
          <w:szCs w:val="24"/>
        </w:rPr>
        <w:fldChar w:fldCharType="end"/>
      </w:r>
      <w:bookmarkEnd w:id="337"/>
      <w:r w:rsidRPr="00826850">
        <w:rPr>
          <w:rFonts w:cs="Times New Roman"/>
          <w:szCs w:val="24"/>
        </w:rPr>
        <w:t>: Navigable Boundary and its related class: CellBoundary</w:t>
      </w:r>
    </w:p>
    <w:p w14:paraId="1CF1B3CE" w14:textId="28E7E5EB" w:rsidR="00D56A17" w:rsidRPr="00826850" w:rsidRDefault="00D56A17" w:rsidP="00D56A17">
      <w:r w:rsidRPr="00826850">
        <w:t xml:space="preserve">The </w:t>
      </w:r>
      <w:proofErr w:type="spellStart"/>
      <w:r w:rsidRPr="00826850">
        <w:t>NavigableBoundary</w:t>
      </w:r>
      <w:proofErr w:type="spellEnd"/>
      <w:r w:rsidRPr="00826850">
        <w:t xml:space="preserve"> class is a </w:t>
      </w:r>
      <w:proofErr w:type="spellStart"/>
      <w:r w:rsidRPr="00826850">
        <w:t>specialisation</w:t>
      </w:r>
      <w:proofErr w:type="spellEnd"/>
      <w:r w:rsidRPr="00826850">
        <w:t xml:space="preserve"> of a </w:t>
      </w:r>
      <w:proofErr w:type="spellStart"/>
      <w:r w:rsidRPr="00826850">
        <w:t>CellBoundary</w:t>
      </w:r>
      <w:proofErr w:type="spellEnd"/>
      <w:r w:rsidRPr="00826850">
        <w:t xml:space="preserve"> and provides further information related to </w:t>
      </w:r>
      <w:proofErr w:type="spellStart"/>
      <w:r w:rsidRPr="00826850">
        <w:t>NavigableSpace</w:t>
      </w:r>
      <w:proofErr w:type="spellEnd"/>
      <w:r w:rsidRPr="00826850">
        <w:t xml:space="preserve"> (</w:t>
      </w:r>
      <w:r w:rsidRPr="00826850">
        <w:fldChar w:fldCharType="begin"/>
      </w:r>
      <w:r w:rsidRPr="00826850">
        <w:instrText xml:space="preserve"> REF _Ref81471393 \h  \* MERGEFORMAT </w:instrText>
      </w:r>
      <w:r w:rsidRPr="00826850">
        <w:fldChar w:fldCharType="separate"/>
      </w:r>
      <w:r w:rsidR="003D5F6D" w:rsidRPr="00826850">
        <w:t xml:space="preserve">Figure </w:t>
      </w:r>
      <w:r w:rsidR="003D5F6D">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it typically represents the space boundaries that correspond to entrances or exits through which agents navigate from one cell to another. It is therefore mainly found between </w:t>
      </w:r>
      <w:proofErr w:type="spellStart"/>
      <w:r w:rsidRPr="00826850">
        <w:t>GeneralSpace</w:t>
      </w:r>
      <w:proofErr w:type="spellEnd"/>
      <w:r w:rsidRPr="00826850">
        <w:t xml:space="preserve"> and </w:t>
      </w:r>
      <w:proofErr w:type="spellStart"/>
      <w:r w:rsidRPr="00826850">
        <w:t>TransferSpace</w:t>
      </w:r>
      <w:proofErr w:type="spellEnd"/>
      <w:r w:rsidRPr="00826850">
        <w:t xml:space="preserve"> cells but can happen between two </w:t>
      </w:r>
      <w:proofErr w:type="spellStart"/>
      <w:r w:rsidRPr="00826850">
        <w:t>GeneralSpace</w:t>
      </w:r>
      <w:proofErr w:type="spellEnd"/>
      <w:r w:rsidRPr="00826850">
        <w:t xml:space="preserve"> cells as well (e.g., in the case of a room subdivided to distinguish areas of different purposes). </w:t>
      </w:r>
    </w:p>
    <w:p w14:paraId="7F8BA36C" w14:textId="77777777" w:rsidR="00D56A17" w:rsidRDefault="00D56A17" w:rsidP="00D56A17">
      <w:pPr>
        <w:rPr>
          <w:ins w:id="338" w:author="Abdou D" w:date="2024-02-06T16:59:00Z"/>
        </w:rPr>
      </w:pPr>
      <w:r w:rsidRPr="00826850">
        <w:lastRenderedPageBreak/>
        <w:t xml:space="preserve">A </w:t>
      </w:r>
      <w:proofErr w:type="spellStart"/>
      <w:r w:rsidRPr="00826850">
        <w:t>NavigableSpace</w:t>
      </w:r>
      <w:proofErr w:type="spellEnd"/>
      <w:r w:rsidRPr="00826850">
        <w:t xml:space="preserve"> is necessarily bound by at least one </w:t>
      </w:r>
      <w:proofErr w:type="spellStart"/>
      <w:r w:rsidRPr="00826850">
        <w:t>NavigableBoundary</w:t>
      </w:r>
      <w:proofErr w:type="spellEnd"/>
      <w:r w:rsidRPr="00826850">
        <w:t xml:space="preserve">. In the specific case of a </w:t>
      </w:r>
      <w:proofErr w:type="spellStart"/>
      <w:r w:rsidRPr="00826850">
        <w:t>TransferSpace</w:t>
      </w:r>
      <w:proofErr w:type="spellEnd"/>
      <w:r w:rsidRPr="00826850">
        <w:t xml:space="preserve">, it is expected to have at least two </w:t>
      </w:r>
      <w:proofErr w:type="spellStart"/>
      <w:r w:rsidRPr="00826850">
        <w:t>NavigableBoundary</w:t>
      </w:r>
      <w:proofErr w:type="spellEnd"/>
      <w:r w:rsidRPr="00826850">
        <w:t xml:space="preserve"> instances bound to it, as a </w:t>
      </w:r>
      <w:proofErr w:type="spellStart"/>
      <w:r w:rsidRPr="00826850">
        <w:t>TransferSpace</w:t>
      </w:r>
      <w:proofErr w:type="spellEnd"/>
      <w:r w:rsidRPr="00826850">
        <w:t xml:space="preserve"> serve for transition between connected spaces.</w:t>
      </w:r>
    </w:p>
    <w:p w14:paraId="341184A4" w14:textId="636AF0FF" w:rsidR="0066083E" w:rsidRPr="00826850" w:rsidRDefault="0066083E" w:rsidP="00D56A17">
      <w:ins w:id="339" w:author="Abdou D" w:date="2024-02-06T16:59:00Z">
        <w:r>
          <w:t xml:space="preserve">The </w:t>
        </w:r>
        <w:commentRangeStart w:id="340"/>
        <w:r>
          <w:t xml:space="preserve">class carries </w:t>
        </w:r>
        <w:r w:rsidR="007817D4">
          <w:t xml:space="preserve">a </w:t>
        </w:r>
        <w:proofErr w:type="spellStart"/>
        <w:r w:rsidR="007817D4" w:rsidRPr="007817D4">
          <w:rPr>
            <w:i/>
            <w:iCs/>
            <w:rPrChange w:id="341" w:author="Abdou D" w:date="2024-02-06T17:00:00Z">
              <w:rPr/>
            </w:rPrChange>
          </w:rPr>
          <w:t>boundary</w:t>
        </w:r>
      </w:ins>
      <w:ins w:id="342" w:author="Abdou D" w:date="2024-02-06T17:00:00Z">
        <w:r w:rsidR="007817D4" w:rsidRPr="007817D4">
          <w:rPr>
            <w:i/>
            <w:iCs/>
            <w:rPrChange w:id="343" w:author="Abdou D" w:date="2024-02-06T17:00:00Z">
              <w:rPr/>
            </w:rPrChange>
          </w:rPr>
          <w:t>Orientation</w:t>
        </w:r>
        <w:proofErr w:type="spellEnd"/>
        <w:r w:rsidR="007817D4">
          <w:t xml:space="preserve"> </w:t>
        </w:r>
      </w:ins>
      <w:commentRangeEnd w:id="340"/>
      <w:ins w:id="344" w:author="Abdou D" w:date="2024-02-06T17:07:00Z">
        <w:r w:rsidR="00511C1E">
          <w:rPr>
            <w:rStyle w:val="CommentReference"/>
            <w:rFonts w:eastAsia="Malgun Gothic"/>
            <w:lang w:val="en-GB"/>
          </w:rPr>
          <w:commentReference w:id="340"/>
        </w:r>
      </w:ins>
      <w:ins w:id="345" w:author="Abdou D" w:date="2024-02-06T17:00:00Z">
        <w:r w:rsidR="007817D4">
          <w:t xml:space="preserve">attribute and a </w:t>
        </w:r>
      </w:ins>
      <w:proofErr w:type="spellStart"/>
      <w:ins w:id="346" w:author="Abdou D" w:date="2024-02-06T17:02:00Z">
        <w:r w:rsidR="00144570" w:rsidRPr="00144570">
          <w:rPr>
            <w:i/>
            <w:iCs/>
            <w:rPrChange w:id="347" w:author="Abdou D" w:date="2024-02-06T17:02:00Z">
              <w:rPr/>
            </w:rPrChange>
          </w:rPr>
          <w:t>n</w:t>
        </w:r>
      </w:ins>
      <w:ins w:id="348" w:author="Abdou D" w:date="2024-02-06T17:00:00Z">
        <w:r w:rsidR="007817D4" w:rsidRPr="00144570">
          <w:rPr>
            <w:i/>
            <w:iCs/>
            <w:rPrChange w:id="349" w:author="Abdou D" w:date="2024-02-06T17:02:00Z">
              <w:rPr/>
            </w:rPrChange>
          </w:rPr>
          <w:t>avi</w:t>
        </w:r>
      </w:ins>
      <w:ins w:id="350" w:author="Abdou D" w:date="2024-02-06T17:02:00Z">
        <w:r w:rsidR="00144570" w:rsidRPr="00144570">
          <w:rPr>
            <w:i/>
            <w:iCs/>
            <w:rPrChange w:id="351" w:author="Abdou D" w:date="2024-02-06T17:02:00Z">
              <w:rPr/>
            </w:rPrChange>
          </w:rPr>
          <w:t>gableBoundary</w:t>
        </w:r>
        <w:r w:rsidR="00144570">
          <w:rPr>
            <w:i/>
            <w:iCs/>
          </w:rPr>
          <w:t>Function</w:t>
        </w:r>
        <w:proofErr w:type="spellEnd"/>
        <w:r w:rsidR="00144570">
          <w:t xml:space="preserve"> </w:t>
        </w:r>
      </w:ins>
      <w:ins w:id="352" w:author="Abdou D" w:date="2024-02-06T17:03:00Z">
        <w:r w:rsidR="003566B5">
          <w:t xml:space="preserve">attribute specifying </w:t>
        </w:r>
      </w:ins>
      <w:ins w:id="353" w:author="Abdou D" w:date="2024-02-06T17:06:00Z">
        <w:r w:rsidR="00511C1E">
          <w:t>i</w:t>
        </w:r>
      </w:ins>
      <w:ins w:id="354" w:author="Abdou D" w:date="2024-02-06T17:03:00Z">
        <w:r w:rsidR="003566B5">
          <w:t>f the boundary</w:t>
        </w:r>
      </w:ins>
      <w:ins w:id="355" w:author="Abdou D" w:date="2024-02-06T17:07:00Z">
        <w:r w:rsidR="00511C1E">
          <w:t xml:space="preserve"> is an </w:t>
        </w:r>
        <w:proofErr w:type="spellStart"/>
        <w:r w:rsidR="00511C1E" w:rsidRPr="00511C1E">
          <w:rPr>
            <w:i/>
            <w:iCs/>
            <w:rPrChange w:id="356" w:author="Abdou D" w:date="2024-02-06T17:07:00Z">
              <w:rPr/>
            </w:rPrChange>
          </w:rPr>
          <w:t>AnchorBoundary</w:t>
        </w:r>
        <w:proofErr w:type="spellEnd"/>
        <w:r w:rsidR="00511C1E">
          <w:t xml:space="preserve"> or a </w:t>
        </w:r>
        <w:proofErr w:type="spellStart"/>
        <w:r w:rsidR="00511C1E" w:rsidRPr="00511C1E">
          <w:rPr>
            <w:i/>
            <w:iCs/>
            <w:rPrChange w:id="357" w:author="Abdou D" w:date="2024-02-06T17:07:00Z">
              <w:rPr/>
            </w:rPrChange>
          </w:rPr>
          <w:t>ConnectionBoundary</w:t>
        </w:r>
      </w:ins>
      <w:proofErr w:type="spellEnd"/>
      <w:ins w:id="358" w:author="Abdou D" w:date="2024-02-06T17:08:00Z">
        <w:r w:rsidR="00511C1E">
          <w:rPr>
            <w:i/>
            <w:iCs/>
          </w:rPr>
          <w:t xml:space="preserve"> </w:t>
        </w:r>
        <w:r w:rsidR="00511C1E" w:rsidRPr="00511C1E">
          <w:rPr>
            <w:rPrChange w:id="359" w:author="Abdou D" w:date="2024-02-06T17:08:00Z">
              <w:rPr>
                <w:i/>
                <w:iCs/>
              </w:rPr>
            </w:rPrChange>
          </w:rPr>
          <w:t>(</w:t>
        </w:r>
        <w:r w:rsidR="00511C1E">
          <w:t xml:space="preserve">see </w:t>
        </w:r>
      </w:ins>
      <w:ins w:id="360" w:author="Abdou D" w:date="2024-02-06T17:09:00Z">
        <w:r w:rsidR="00511C1E">
          <w:t>subs</w:t>
        </w:r>
      </w:ins>
      <w:ins w:id="361" w:author="Abdou D" w:date="2024-02-06T17:08:00Z">
        <w:r w:rsidR="00511C1E">
          <w:t xml:space="preserve">ection </w:t>
        </w:r>
        <w:r w:rsidR="00511C1E">
          <w:fldChar w:fldCharType="begin"/>
        </w:r>
        <w:r w:rsidR="00511C1E">
          <w:instrText xml:space="preserve"> REF _Ref158131753 \r \h </w:instrText>
        </w:r>
      </w:ins>
      <w:r w:rsidR="00511C1E">
        <w:fldChar w:fldCharType="separate"/>
      </w:r>
      <w:ins w:id="362" w:author="Abdou D" w:date="2024-02-06T17:08:00Z">
        <w:r w:rsidR="00511C1E">
          <w:t>8.5.2</w:t>
        </w:r>
        <w:r w:rsidR="00511C1E">
          <w:fldChar w:fldCharType="end"/>
        </w:r>
        <w:r w:rsidR="00511C1E">
          <w:t xml:space="preserve"> for more details</w:t>
        </w:r>
        <w:r w:rsidR="00511C1E" w:rsidRPr="00511C1E">
          <w:rPr>
            <w:rPrChange w:id="363" w:author="Abdou D" w:date="2024-02-06T17:08:00Z">
              <w:rPr>
                <w:i/>
                <w:iCs/>
              </w:rPr>
            </w:rPrChange>
          </w:rPr>
          <w:t>)</w:t>
        </w:r>
      </w:ins>
      <w:ins w:id="364" w:author="Abdou D" w:date="2024-02-06T17:07:00Z">
        <w:r w:rsidR="00511C1E">
          <w:t>.</w:t>
        </w:r>
      </w:ins>
    </w:p>
    <w:p w14:paraId="2B097247"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365" w:name="_Toc146459200"/>
      <w:proofErr w:type="spellStart"/>
      <w:r w:rsidRPr="00826850">
        <w:rPr>
          <w:szCs w:val="24"/>
        </w:rPr>
        <w:t>NonNavigableSpace</w:t>
      </w:r>
      <w:bookmarkEnd w:id="365"/>
      <w:proofErr w:type="spellEnd"/>
    </w:p>
    <w:p w14:paraId="2471D401" w14:textId="77777777" w:rsidR="00D56A17" w:rsidRPr="00826850" w:rsidRDefault="00D56A17" w:rsidP="00D56A17">
      <w:pPr>
        <w:keepNext/>
        <w:jc w:val="center"/>
      </w:pPr>
      <w:r w:rsidRPr="00826850">
        <w:rPr>
          <w:noProof/>
        </w:rPr>
        <w:drawing>
          <wp:inline distT="0" distB="0" distL="0" distR="0" wp14:anchorId="0AAFB3F3" wp14:editId="646D751E">
            <wp:extent cx="2102631" cy="214711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073" t="12836" r="8581" b="4658"/>
                    <a:stretch/>
                  </pic:blipFill>
                  <pic:spPr bwMode="auto">
                    <a:xfrm>
                      <a:off x="0" y="0"/>
                      <a:ext cx="2117557" cy="2162359"/>
                    </a:xfrm>
                    <a:prstGeom prst="rect">
                      <a:avLst/>
                    </a:prstGeom>
                    <a:ln>
                      <a:noFill/>
                    </a:ln>
                    <a:extLst>
                      <a:ext uri="{53640926-AAD7-44D8-BBD7-CCE9431645EC}">
                        <a14:shadowObscured xmlns:a14="http://schemas.microsoft.com/office/drawing/2010/main"/>
                      </a:ext>
                    </a:extLst>
                  </pic:spPr>
                </pic:pic>
              </a:graphicData>
            </a:graphic>
          </wp:inline>
        </w:drawing>
      </w:r>
    </w:p>
    <w:p w14:paraId="3DDEE568" w14:textId="7929782E" w:rsidR="00D56A17" w:rsidRPr="00826850" w:rsidRDefault="00D56A17" w:rsidP="00D56A17">
      <w:pPr>
        <w:pStyle w:val="Caption"/>
        <w:rPr>
          <w:rFonts w:cs="Times New Roman"/>
          <w:szCs w:val="24"/>
        </w:rPr>
      </w:pPr>
      <w:bookmarkStart w:id="366"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31</w:t>
      </w:r>
      <w:r w:rsidRPr="00826850">
        <w:rPr>
          <w:rFonts w:cs="Times New Roman"/>
          <w:szCs w:val="24"/>
        </w:rPr>
        <w:fldChar w:fldCharType="end"/>
      </w:r>
      <w:bookmarkEnd w:id="366"/>
      <w:r w:rsidRPr="00826850">
        <w:rPr>
          <w:rFonts w:cs="Times New Roman"/>
          <w:szCs w:val="24"/>
        </w:rPr>
        <w:t>: NonNavigableSpace its related class: CellSpace</w:t>
      </w:r>
    </w:p>
    <w:p w14:paraId="2B13A5B8" w14:textId="1B6BF2E0" w:rsidR="00D56A17" w:rsidRPr="00826850" w:rsidRDefault="00D56A17" w:rsidP="00D56A17">
      <w:r w:rsidRPr="00826850">
        <w:t xml:space="preserve">The </w:t>
      </w:r>
      <w:proofErr w:type="spellStart"/>
      <w:r w:rsidRPr="00826850">
        <w:t>NonNavigableSpace</w:t>
      </w:r>
      <w:proofErr w:type="spellEnd"/>
      <w:r w:rsidRPr="00826850">
        <w:t xml:space="preserve"> class represents cells that are occupied by obstacles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It can correspond to the structural elements of a building (walls, slabs, </w:t>
      </w:r>
      <w:proofErr w:type="spellStart"/>
      <w:r w:rsidRPr="00826850">
        <w:t>etc</w:t>
      </w:r>
      <w:proofErr w:type="spellEnd"/>
      <w:r w:rsidRPr="00826850">
        <w:t>) or other indoor features populating the space (furniture, appliances etc.). It is a class without attributes, but opens options to classify further the non-navigable cells.</w:t>
      </w:r>
    </w:p>
    <w:p w14:paraId="2BC93CA4"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367" w:name="_Toc146459201"/>
      <w:proofErr w:type="spellStart"/>
      <w:r w:rsidRPr="00826850">
        <w:rPr>
          <w:szCs w:val="24"/>
        </w:rPr>
        <w:t>ObjectSpace</w:t>
      </w:r>
      <w:bookmarkEnd w:id="367"/>
      <w:proofErr w:type="spellEnd"/>
    </w:p>
    <w:p w14:paraId="62282D47" w14:textId="3E2CD33A" w:rsidR="00D56A17" w:rsidRPr="00826850" w:rsidRDefault="00D56A17" w:rsidP="00D56A17">
      <w:pPr>
        <w:keepNext/>
        <w:jc w:val="center"/>
      </w:pPr>
      <w:del w:id="368" w:author="Abdou D" w:date="2024-02-06T17:10:00Z">
        <w:r w:rsidRPr="00826850" w:rsidDel="009F2EA0">
          <w:rPr>
            <w:noProof/>
          </w:rPr>
          <w:drawing>
            <wp:inline distT="0" distB="0" distL="0" distR="0" wp14:anchorId="6FA043D1" wp14:editId="64B518B4">
              <wp:extent cx="2049503" cy="1882588"/>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030" t="16491" r="10687" b="6912"/>
                      <a:stretch/>
                    </pic:blipFill>
                    <pic:spPr bwMode="auto">
                      <a:xfrm>
                        <a:off x="0" y="0"/>
                        <a:ext cx="2068125" cy="1899693"/>
                      </a:xfrm>
                      <a:prstGeom prst="rect">
                        <a:avLst/>
                      </a:prstGeom>
                      <a:ln>
                        <a:noFill/>
                      </a:ln>
                      <a:extLst>
                        <a:ext uri="{53640926-AAD7-44D8-BBD7-CCE9431645EC}">
                          <a14:shadowObscured xmlns:a14="http://schemas.microsoft.com/office/drawing/2010/main"/>
                        </a:ext>
                      </a:extLst>
                    </pic:spPr>
                  </pic:pic>
                </a:graphicData>
              </a:graphic>
            </wp:inline>
          </w:drawing>
        </w:r>
      </w:del>
      <w:ins w:id="369" w:author="Abdou D" w:date="2024-02-06T17:10:00Z">
        <w:r w:rsidR="009F2EA0" w:rsidRPr="009F2EA0">
          <w:rPr>
            <w:noProof/>
          </w:rPr>
          <w:t xml:space="preserve"> </w:t>
        </w:r>
        <w:r w:rsidR="009F2EA0">
          <w:rPr>
            <w:noProof/>
          </w:rPr>
          <w:drawing>
            <wp:inline distT="0" distB="0" distL="0" distR="0" wp14:anchorId="3D8CC2DB" wp14:editId="642228AF">
              <wp:extent cx="2152357" cy="2338021"/>
              <wp:effectExtent l="0" t="0" r="635" b="5715"/>
              <wp:docPr id="85384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9372" name=""/>
                      <pic:cNvPicPr/>
                    </pic:nvPicPr>
                    <pic:blipFill rotWithShape="1">
                      <a:blip r:embed="rId73"/>
                      <a:srcRect l="10767" t="14772" r="9539" b="6047"/>
                      <a:stretch/>
                    </pic:blipFill>
                    <pic:spPr bwMode="auto">
                      <a:xfrm>
                        <a:off x="0" y="0"/>
                        <a:ext cx="2158239" cy="2344411"/>
                      </a:xfrm>
                      <a:prstGeom prst="rect">
                        <a:avLst/>
                      </a:prstGeom>
                      <a:ln>
                        <a:noFill/>
                      </a:ln>
                      <a:extLst>
                        <a:ext uri="{53640926-AAD7-44D8-BBD7-CCE9431645EC}">
                          <a14:shadowObscured xmlns:a14="http://schemas.microsoft.com/office/drawing/2010/main"/>
                        </a:ext>
                      </a:extLst>
                    </pic:spPr>
                  </pic:pic>
                </a:graphicData>
              </a:graphic>
            </wp:inline>
          </w:drawing>
        </w:r>
      </w:ins>
    </w:p>
    <w:p w14:paraId="3A5DE47F" w14:textId="207EE5C0" w:rsidR="00D56A17" w:rsidRPr="00826850" w:rsidRDefault="00D56A17" w:rsidP="00D56A17">
      <w:pPr>
        <w:pStyle w:val="Caption"/>
        <w:rPr>
          <w:rFonts w:cs="Times New Roman"/>
          <w:szCs w:val="24"/>
        </w:rPr>
      </w:pPr>
      <w:bookmarkStart w:id="370"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32</w:t>
      </w:r>
      <w:r w:rsidRPr="00826850">
        <w:rPr>
          <w:rFonts w:cs="Times New Roman"/>
          <w:szCs w:val="24"/>
        </w:rPr>
        <w:fldChar w:fldCharType="end"/>
      </w:r>
      <w:bookmarkEnd w:id="370"/>
      <w:r w:rsidRPr="00826850">
        <w:rPr>
          <w:rFonts w:cs="Times New Roman"/>
          <w:szCs w:val="24"/>
        </w:rPr>
        <w:t>: ObjectSpace and its related class: NonNavigableSpace.</w:t>
      </w:r>
    </w:p>
    <w:p w14:paraId="3F139E99" w14:textId="6A01BDBC" w:rsidR="00D56A17" w:rsidRPr="00826850" w:rsidDel="001B771E" w:rsidRDefault="00D56A17" w:rsidP="00D56A17">
      <w:pPr>
        <w:rPr>
          <w:del w:id="371" w:author="Abdou D" w:date="2024-02-06T17:11:00Z"/>
        </w:rPr>
      </w:pPr>
      <w:r w:rsidRPr="00826850">
        <w:lastRenderedPageBreak/>
        <w:t xml:space="preserve">The </w:t>
      </w:r>
      <w:proofErr w:type="spellStart"/>
      <w:r w:rsidRPr="00826850">
        <w:t>ObjectSpace</w:t>
      </w:r>
      <w:proofErr w:type="spellEnd"/>
      <w:r w:rsidRPr="00826850">
        <w:t xml:space="preserve"> (</w:t>
      </w:r>
      <w:r w:rsidRPr="00826850">
        <w:fldChar w:fldCharType="begin"/>
      </w:r>
      <w:r w:rsidRPr="00826850">
        <w:instrText xml:space="preserve"> REF _Ref81517664 \h  \* MERGEFORMAT </w:instrText>
      </w:r>
      <w:r w:rsidRPr="00826850">
        <w:fldChar w:fldCharType="separate"/>
      </w:r>
      <w:r w:rsidR="003D5F6D" w:rsidRPr="00826850">
        <w:t xml:space="preserve">Figure </w:t>
      </w:r>
      <w:r w:rsidR="003D5F6D">
        <w:rPr>
          <w:noProof/>
        </w:rPr>
        <w:t>32</w:t>
      </w:r>
      <w:r w:rsidRPr="00826850">
        <w:fldChar w:fldCharType="end"/>
      </w:r>
      <w:r w:rsidRPr="00826850">
        <w:t xml:space="preserve">) class is meant to bring additional details to a </w:t>
      </w:r>
      <w:proofErr w:type="spellStart"/>
      <w:r w:rsidRPr="00826850">
        <w:t>NonNavigableSpace</w:t>
      </w:r>
      <w:proofErr w:type="spellEnd"/>
      <w:r w:rsidRPr="00826850">
        <w:t xml:space="preserve"> when it contains some objects that makes it non</w:t>
      </w:r>
      <w:r w:rsidR="00131CCB">
        <w:rPr>
          <w:rFonts w:hint="eastAsia"/>
          <w:lang w:eastAsia="ko-KR"/>
        </w:rPr>
        <w:t>-</w:t>
      </w:r>
      <w:r w:rsidRPr="00826850">
        <w:t xml:space="preserve">navigable. The class has two attributes: </w:t>
      </w:r>
    </w:p>
    <w:p w14:paraId="6EB831D7" w14:textId="7EDBEFE7" w:rsidR="00D56A17" w:rsidRPr="001B771E" w:rsidDel="001B771E" w:rsidRDefault="00D56A17">
      <w:pPr>
        <w:rPr>
          <w:del w:id="372" w:author="Abdou D" w:date="2024-02-06T17:11:00Z"/>
          <w:i/>
          <w:iCs/>
          <w:rPrChange w:id="373" w:author="Abdou D" w:date="2024-02-06T17:11:00Z">
            <w:rPr>
              <w:del w:id="374" w:author="Abdou D" w:date="2024-02-06T17:11:00Z"/>
            </w:rPr>
          </w:rPrChange>
        </w:rPr>
        <w:pPrChange w:id="375" w:author="Abdou D" w:date="2024-02-06T17:11:00Z">
          <w:pPr>
            <w:pStyle w:val="ListParagraph"/>
            <w:numPr>
              <w:numId w:val="40"/>
            </w:numPr>
            <w:ind w:leftChars="0" w:left="960" w:hanging="360"/>
          </w:pPr>
        </w:pPrChange>
      </w:pPr>
      <w:proofErr w:type="spellStart"/>
      <w:r w:rsidRPr="001B771E">
        <w:rPr>
          <w:i/>
          <w:iCs/>
          <w:rPrChange w:id="376" w:author="Abdou D" w:date="2024-02-06T17:11:00Z">
            <w:rPr/>
          </w:rPrChange>
        </w:rPr>
        <w:t>containedFeatures</w:t>
      </w:r>
      <w:proofErr w:type="spellEnd"/>
      <w:ins w:id="377" w:author="Abdou D" w:date="2024-02-06T17:10:00Z">
        <w:r w:rsidR="009F2EA0" w:rsidRPr="001B771E">
          <w:rPr>
            <w:i/>
            <w:iCs/>
            <w:rPrChange w:id="378" w:author="Abdou D" w:date="2024-02-06T17:11:00Z">
              <w:rPr/>
            </w:rPrChange>
          </w:rPr>
          <w:t xml:space="preserve"> (</w:t>
        </w:r>
        <w:r w:rsidR="001B771E" w:rsidRPr="001B771E">
          <w:rPr>
            <w:i/>
            <w:iCs/>
            <w:rPrChange w:id="379" w:author="Abdou D" w:date="2024-02-06T17:11:00Z">
              <w:rPr/>
            </w:rPrChange>
          </w:rPr>
          <w:t>I</w:t>
        </w:r>
        <w:r w:rsidR="009F2EA0" w:rsidRPr="001B771E">
          <w:rPr>
            <w:i/>
            <w:iCs/>
            <w:rPrChange w:id="380" w:author="Abdou D" w:date="2024-02-06T17:11:00Z">
              <w:rPr/>
            </w:rPrChange>
          </w:rPr>
          <w:t>nteger)</w:t>
        </w:r>
      </w:ins>
      <w:r w:rsidRPr="001B771E">
        <w:rPr>
          <w:i/>
          <w:iCs/>
          <w:rPrChange w:id="381" w:author="Abdou D" w:date="2024-02-06T17:11:00Z">
            <w:rPr/>
          </w:rPrChange>
        </w:rPr>
        <w:t xml:space="preserve">, </w:t>
      </w:r>
      <w:r w:rsidRPr="00826850">
        <w:t>and</w:t>
      </w:r>
      <w:ins w:id="382" w:author="Abdou D" w:date="2024-02-06T17:11:00Z">
        <w:r w:rsidR="001B771E">
          <w:rPr>
            <w:i/>
            <w:iCs/>
          </w:rPr>
          <w:t xml:space="preserve"> </w:t>
        </w:r>
      </w:ins>
    </w:p>
    <w:p w14:paraId="2B5CF247" w14:textId="69711D37" w:rsidR="00D56A17" w:rsidRPr="001B771E" w:rsidDel="001B771E" w:rsidRDefault="00D56A17">
      <w:pPr>
        <w:rPr>
          <w:del w:id="383" w:author="Abdou D" w:date="2024-02-06T17:11:00Z"/>
          <w:i/>
          <w:iCs/>
          <w:rPrChange w:id="384" w:author="Abdou D" w:date="2024-02-06T17:11:00Z">
            <w:rPr>
              <w:del w:id="385" w:author="Abdou D" w:date="2024-02-06T17:11:00Z"/>
            </w:rPr>
          </w:rPrChange>
        </w:rPr>
        <w:pPrChange w:id="386" w:author="Abdou D" w:date="2024-02-06T17:11:00Z">
          <w:pPr>
            <w:pStyle w:val="ListParagraph"/>
            <w:numPr>
              <w:numId w:val="40"/>
            </w:numPr>
            <w:ind w:leftChars="0" w:left="960" w:hanging="360"/>
          </w:pPr>
        </w:pPrChange>
      </w:pPr>
      <w:r w:rsidRPr="001B771E">
        <w:rPr>
          <w:i/>
          <w:iCs/>
          <w:rPrChange w:id="387" w:author="Abdou D" w:date="2024-02-06T17:11:00Z">
            <w:rPr/>
          </w:rPrChange>
        </w:rPr>
        <w:t>description</w:t>
      </w:r>
      <w:ins w:id="388" w:author="Abdou D" w:date="2024-02-06T17:10:00Z">
        <w:r w:rsidR="001B771E" w:rsidRPr="001B771E">
          <w:rPr>
            <w:i/>
            <w:iCs/>
            <w:rPrChange w:id="389" w:author="Abdou D" w:date="2024-02-06T17:11:00Z">
              <w:rPr/>
            </w:rPrChange>
          </w:rPr>
          <w:t xml:space="preserve"> (String)</w:t>
        </w:r>
      </w:ins>
      <w:ins w:id="390" w:author="Abdou D" w:date="2024-02-06T17:11:00Z">
        <w:r w:rsidR="001B771E">
          <w:rPr>
            <w:i/>
            <w:iCs/>
          </w:rPr>
          <w:t xml:space="preserve">. </w:t>
        </w:r>
      </w:ins>
    </w:p>
    <w:p w14:paraId="27C75A4C" w14:textId="77777777" w:rsidR="00D56A17" w:rsidRPr="001B771E" w:rsidRDefault="00D56A17">
      <w:pPr>
        <w:rPr>
          <w:i/>
          <w:iCs/>
          <w:highlight w:val="yellow"/>
          <w:rPrChange w:id="391" w:author="Abdou D" w:date="2024-02-06T17:11:00Z">
            <w:rPr>
              <w:highlight w:val="yellow"/>
            </w:rPr>
          </w:rPrChange>
        </w:rPr>
        <w:pPrChange w:id="392" w:author="Abdou D" w:date="2024-02-06T17:11:00Z">
          <w:pPr>
            <w:pStyle w:val="ListParagraph"/>
            <w:ind w:leftChars="0" w:left="600"/>
          </w:pPr>
        </w:pPrChange>
      </w:pPr>
    </w:p>
    <w:p w14:paraId="25DFDA8C" w14:textId="77777777" w:rsidR="00D56A17" w:rsidRPr="00826850" w:rsidRDefault="00D56A17" w:rsidP="00D56A17">
      <w:r w:rsidRPr="00826850">
        <w:t xml:space="preserve">The </w:t>
      </w:r>
      <w:proofErr w:type="spellStart"/>
      <w:r w:rsidRPr="00826850">
        <w:rPr>
          <w:i/>
          <w:iCs/>
        </w:rPr>
        <w:t>containedFeatures</w:t>
      </w:r>
      <w:proofErr w:type="spellEnd"/>
      <w:r w:rsidRPr="00826850">
        <w:rPr>
          <w:i/>
          <w:iCs/>
        </w:rPr>
        <w:t xml:space="preserve"> </w:t>
      </w:r>
      <w:r w:rsidRPr="00826850">
        <w:t xml:space="preserve">attribute is an integer that describes the number of objects encapsulated within the </w:t>
      </w:r>
      <w:proofErr w:type="spellStart"/>
      <w:r w:rsidRPr="00826850">
        <w:t>ObjectSpace</w:t>
      </w:r>
      <w:proofErr w:type="spellEnd"/>
      <w:r w:rsidRPr="00826850">
        <w:t xml:space="preserve"> and thus, by extension within the parent </w:t>
      </w:r>
      <w:proofErr w:type="spellStart"/>
      <w:r w:rsidRPr="00826850">
        <w:t>NonNavigableSpace</w:t>
      </w:r>
      <w:proofErr w:type="spellEnd"/>
      <w:r w:rsidRPr="00826850">
        <w:t xml:space="preserve">. The objects in question can be represented in a different layer of the model and the link to the corresponding </w:t>
      </w:r>
      <w:proofErr w:type="spellStart"/>
      <w:r w:rsidRPr="00826850">
        <w:t>ObjectSpace</w:t>
      </w:r>
      <w:proofErr w:type="spellEnd"/>
      <w:r w:rsidRPr="00826850">
        <w:t xml:space="preserve"> can be made through an </w:t>
      </w:r>
      <w:proofErr w:type="spellStart"/>
      <w:r w:rsidRPr="00826850">
        <w:t>InterLayerConnection</w:t>
      </w:r>
      <w:proofErr w:type="spellEnd"/>
      <w:r w:rsidRPr="00826850">
        <w:t xml:space="preserve">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attribute is meant to provide any relevant information regarding the objects contained within the space in plain text.</w:t>
      </w:r>
    </w:p>
    <w:p w14:paraId="17CFE489"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393" w:name="_Toc146459202"/>
      <w:proofErr w:type="spellStart"/>
      <w:r w:rsidRPr="00826850">
        <w:rPr>
          <w:szCs w:val="24"/>
        </w:rPr>
        <w:t>NonNavigableBoundary</w:t>
      </w:r>
      <w:bookmarkEnd w:id="393"/>
      <w:proofErr w:type="spellEnd"/>
    </w:p>
    <w:p w14:paraId="1D7F0DAD" w14:textId="77777777" w:rsidR="00D56A17" w:rsidRPr="00826850" w:rsidRDefault="00D56A17" w:rsidP="00D56A17">
      <w:pPr>
        <w:keepNext/>
        <w:jc w:val="center"/>
      </w:pPr>
      <w:r w:rsidRPr="00826850">
        <w:rPr>
          <w:noProof/>
        </w:rPr>
        <w:drawing>
          <wp:inline distT="0" distB="0" distL="0" distR="0" wp14:anchorId="7E1C9157" wp14:editId="19383772">
            <wp:extent cx="2881157" cy="180924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4">
                      <a:extLst>
                        <a:ext uri="{28A0092B-C50C-407E-A947-70E740481C1C}">
                          <a14:useLocalDpi xmlns:a14="http://schemas.microsoft.com/office/drawing/2010/main" val="0"/>
                        </a:ext>
                      </a:extLst>
                    </a:blip>
                    <a:srcRect l="6526" t="14966" r="5897" b="5426"/>
                    <a:stretch/>
                  </pic:blipFill>
                  <pic:spPr bwMode="auto">
                    <a:xfrm>
                      <a:off x="0" y="0"/>
                      <a:ext cx="2886734" cy="1812743"/>
                    </a:xfrm>
                    <a:prstGeom prst="rect">
                      <a:avLst/>
                    </a:prstGeom>
                    <a:ln>
                      <a:noFill/>
                    </a:ln>
                    <a:extLst>
                      <a:ext uri="{53640926-AAD7-44D8-BBD7-CCE9431645EC}">
                        <a14:shadowObscured xmlns:a14="http://schemas.microsoft.com/office/drawing/2010/main"/>
                      </a:ext>
                    </a:extLst>
                  </pic:spPr>
                </pic:pic>
              </a:graphicData>
            </a:graphic>
          </wp:inline>
        </w:drawing>
      </w:r>
    </w:p>
    <w:p w14:paraId="2E3C5847" w14:textId="60E70D17" w:rsidR="00D56A17" w:rsidRPr="00826850" w:rsidRDefault="00D56A17" w:rsidP="00D56A17">
      <w:pPr>
        <w:pStyle w:val="Caption"/>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33</w:t>
      </w:r>
      <w:r w:rsidRPr="00826850">
        <w:rPr>
          <w:rFonts w:cs="Times New Roman"/>
          <w:szCs w:val="24"/>
        </w:rPr>
        <w:fldChar w:fldCharType="end"/>
      </w:r>
      <w:r w:rsidRPr="00826850">
        <w:rPr>
          <w:rFonts w:cs="Times New Roman"/>
          <w:szCs w:val="24"/>
        </w:rPr>
        <w:t>: NonNavigableBoundary and its related classes: CellBoundary</w:t>
      </w:r>
    </w:p>
    <w:p w14:paraId="5C1358A2" w14:textId="54B54AE2" w:rsidR="00D56A17" w:rsidRPr="00826850" w:rsidRDefault="00D56A17" w:rsidP="00D56A17">
      <w:proofErr w:type="spellStart"/>
      <w:r w:rsidRPr="00826850">
        <w:t>NonNavigableBoundary</w:t>
      </w:r>
      <w:proofErr w:type="spellEnd"/>
      <w:r w:rsidRPr="00826850">
        <w:t xml:space="preserve"> entities represent the boundaries between two </w:t>
      </w:r>
      <w:proofErr w:type="spellStart"/>
      <w:r w:rsidRPr="00826850">
        <w:t>NonNavigableSpace</w:t>
      </w:r>
      <w:proofErr w:type="spellEnd"/>
      <w:r w:rsidRPr="00826850">
        <w:t xml:space="preserve"> cells or between a </w:t>
      </w:r>
      <w:proofErr w:type="spellStart"/>
      <w:r w:rsidRPr="00826850">
        <w:t>NavigableSpace</w:t>
      </w:r>
      <w:proofErr w:type="spellEnd"/>
      <w:r w:rsidRPr="00826850">
        <w:t xml:space="preserve"> and a </w:t>
      </w:r>
      <w:proofErr w:type="spellStart"/>
      <w:r w:rsidRPr="00826850">
        <w:t>NonNavigableSpace</w:t>
      </w:r>
      <w:proofErr w:type="spellEnd"/>
      <w:r w:rsidRPr="00826850">
        <w:t xml:space="preserve"> cells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As such, it is the type of boundary that can be found typically at the lateral sides of a </w:t>
      </w:r>
      <w:proofErr w:type="spellStart"/>
      <w:r w:rsidRPr="00826850">
        <w:t>TransferSpace</w:t>
      </w:r>
      <w:proofErr w:type="spellEnd"/>
      <w:r w:rsidRPr="00826850">
        <w:t xml:space="preserve"> (see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b), corresponding for example to the walls surrounding a door.</w:t>
      </w:r>
    </w:p>
    <w:p w14:paraId="6D3C2B92" w14:textId="77777777" w:rsidR="00D56A17" w:rsidRPr="00826850" w:rsidRDefault="00D56A17" w:rsidP="00D56A17"/>
    <w:p w14:paraId="38606F62"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394" w:name="_Toc146459203"/>
      <w:r w:rsidRPr="00826850">
        <w:rPr>
          <w:szCs w:val="24"/>
        </w:rPr>
        <w:t>Route</w:t>
      </w:r>
      <w:bookmarkEnd w:id="394"/>
    </w:p>
    <w:p w14:paraId="669DD971" w14:textId="0F7C89FB" w:rsidR="00D56A17" w:rsidRPr="00826850" w:rsidRDefault="00D56A17" w:rsidP="00D56A17">
      <w:pPr>
        <w:keepNext/>
        <w:jc w:val="center"/>
      </w:pPr>
      <w:del w:id="395" w:author="Abdou D" w:date="2024-02-06T17:11:00Z">
        <w:r w:rsidRPr="00826850" w:rsidDel="00B5136B">
          <w:rPr>
            <w:noProof/>
          </w:rPr>
          <w:drawing>
            <wp:inline distT="0" distB="0" distL="0" distR="0" wp14:anchorId="1AE23B6A" wp14:editId="09AD1F29">
              <wp:extent cx="2999194" cy="1491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5" cstate="print">
                        <a:extLst>
                          <a:ext uri="{28A0092B-C50C-407E-A947-70E740481C1C}">
                            <a14:useLocalDpi xmlns:a14="http://schemas.microsoft.com/office/drawing/2010/main" val="0"/>
                          </a:ext>
                        </a:extLst>
                      </a:blip>
                      <a:srcRect t="752" b="752"/>
                      <a:stretch>
                        <a:fillRect/>
                      </a:stretch>
                    </pic:blipFill>
                    <pic:spPr bwMode="auto">
                      <a:xfrm>
                        <a:off x="0" y="0"/>
                        <a:ext cx="2999194" cy="1491895"/>
                      </a:xfrm>
                      <a:prstGeom prst="rect">
                        <a:avLst/>
                      </a:prstGeom>
                      <a:extLst>
                        <a:ext uri="{53640926-AAD7-44D8-BBD7-CCE9431645EC}">
                          <a14:shadowObscured xmlns:a14="http://schemas.microsoft.com/office/drawing/2010/main"/>
                        </a:ext>
                      </a:extLst>
                    </pic:spPr>
                  </pic:pic>
                </a:graphicData>
              </a:graphic>
            </wp:inline>
          </w:drawing>
        </w:r>
      </w:del>
      <w:ins w:id="396" w:author="Abdou D" w:date="2024-02-06T17:11:00Z">
        <w:r w:rsidR="00B5136B" w:rsidRPr="00B5136B">
          <w:rPr>
            <w:noProof/>
          </w:rPr>
          <w:t xml:space="preserve"> </w:t>
        </w:r>
        <w:r w:rsidR="00B5136B">
          <w:rPr>
            <w:noProof/>
          </w:rPr>
          <w:drawing>
            <wp:inline distT="0" distB="0" distL="0" distR="0" wp14:anchorId="28FA3E88" wp14:editId="213EA14B">
              <wp:extent cx="3312941" cy="1769955"/>
              <wp:effectExtent l="0" t="0" r="1905" b="1905"/>
              <wp:docPr id="90857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3404" name=""/>
                      <pic:cNvPicPr/>
                    </pic:nvPicPr>
                    <pic:blipFill rotWithShape="1">
                      <a:blip r:embed="rId76"/>
                      <a:srcRect l="5627" t="15530" r="5394" b="5412"/>
                      <a:stretch/>
                    </pic:blipFill>
                    <pic:spPr bwMode="auto">
                      <a:xfrm>
                        <a:off x="0" y="0"/>
                        <a:ext cx="3325669" cy="1776755"/>
                      </a:xfrm>
                      <a:prstGeom prst="rect">
                        <a:avLst/>
                      </a:prstGeom>
                      <a:ln>
                        <a:noFill/>
                      </a:ln>
                      <a:extLst>
                        <a:ext uri="{53640926-AAD7-44D8-BBD7-CCE9431645EC}">
                          <a14:shadowObscured xmlns:a14="http://schemas.microsoft.com/office/drawing/2010/main"/>
                        </a:ext>
                      </a:extLst>
                    </pic:spPr>
                  </pic:pic>
                </a:graphicData>
              </a:graphic>
            </wp:inline>
          </w:drawing>
        </w:r>
      </w:ins>
    </w:p>
    <w:p w14:paraId="50ABB1E5" w14:textId="2BDBC584" w:rsidR="00D56A17" w:rsidRPr="00826850" w:rsidRDefault="00D56A17" w:rsidP="00D56A17">
      <w:pPr>
        <w:pStyle w:val="Caption"/>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31162AF5" w14:textId="77777777" w:rsidR="00B5136B" w:rsidRDefault="00D56A17" w:rsidP="00D56A17">
      <w:pPr>
        <w:rPr>
          <w:ins w:id="397" w:author="Abdou D" w:date="2024-02-06T17:12:00Z"/>
          <w:lang w:eastAsia="ko-KR"/>
        </w:rPr>
      </w:pPr>
      <w:r w:rsidRPr="00826850">
        <w:lastRenderedPageBreak/>
        <w:t xml:space="preserve">The Route class is a </w:t>
      </w:r>
      <w:proofErr w:type="spellStart"/>
      <w:r w:rsidRPr="00826850">
        <w:t>specialisation</w:t>
      </w:r>
      <w:proofErr w:type="spellEnd"/>
      <w:r w:rsidRPr="00826850">
        <w:t xml:space="preserve"> of a Dual space that represents a subset of Network (logical or physical), which includes a path to navigate through indoor space. </w:t>
      </w:r>
      <w:r w:rsidRPr="00826850">
        <w:rPr>
          <w:lang w:eastAsia="ko-KR"/>
        </w:rPr>
        <w:t xml:space="preserve">It is usually defined as the result of a path finding query. </w:t>
      </w:r>
    </w:p>
    <w:p w14:paraId="65D482F8" w14:textId="3991FFFC" w:rsidR="00D56A17" w:rsidRPr="00826850" w:rsidDel="00B5136B" w:rsidRDefault="00D56A17" w:rsidP="00D56A17">
      <w:pPr>
        <w:rPr>
          <w:del w:id="398" w:author="Abdou D" w:date="2024-02-06T17:12:00Z"/>
        </w:rPr>
      </w:pPr>
      <w:r w:rsidRPr="00826850">
        <w:t xml:space="preserve">It has </w:t>
      </w:r>
      <w:del w:id="399" w:author="Abdou D" w:date="2024-02-06T17:12:00Z">
        <w:r w:rsidRPr="00826850" w:rsidDel="00B5136B">
          <w:delText>the following</w:delText>
        </w:r>
      </w:del>
      <w:ins w:id="400" w:author="Abdou D" w:date="2024-02-06T17:12:00Z">
        <w:r w:rsidR="00B5136B">
          <w:t>one</w:t>
        </w:r>
      </w:ins>
      <w:r w:rsidRPr="00826850">
        <w:t xml:space="preserve"> attribute</w:t>
      </w:r>
      <w:ins w:id="401" w:author="Abdou D" w:date="2024-02-06T17:12:00Z">
        <w:r w:rsidR="00B5136B">
          <w:t xml:space="preserve"> which is</w:t>
        </w:r>
      </w:ins>
      <w:del w:id="402" w:author="Abdou D" w:date="2024-02-06T17:12:00Z">
        <w:r w:rsidRPr="00826850" w:rsidDel="00B5136B">
          <w:delText>s</w:delText>
        </w:r>
      </w:del>
      <w:ins w:id="403" w:author="Abdou D" w:date="2024-02-06T17:12:00Z">
        <w:r w:rsidR="00B5136B">
          <w:rPr>
            <w:i/>
            <w:iCs/>
          </w:rPr>
          <w:t xml:space="preserve"> </w:t>
        </w:r>
      </w:ins>
      <w:del w:id="404" w:author="Abdou D" w:date="2024-02-06T17:12:00Z">
        <w:r w:rsidRPr="00826850" w:rsidDel="00B5136B">
          <w:delText xml:space="preserve">: </w:delText>
        </w:r>
      </w:del>
    </w:p>
    <w:p w14:paraId="24B149B3" w14:textId="76B1DFE6" w:rsidR="00D56A17" w:rsidRPr="00B5136B" w:rsidDel="00B5136B" w:rsidRDefault="00D56A17">
      <w:pPr>
        <w:rPr>
          <w:del w:id="405" w:author="Abdou D" w:date="2024-02-06T17:12:00Z"/>
          <w:i/>
          <w:rPrChange w:id="406" w:author="Abdou D" w:date="2024-02-06T17:12:00Z">
            <w:rPr>
              <w:del w:id="407" w:author="Abdou D" w:date="2024-02-06T17:12:00Z"/>
            </w:rPr>
          </w:rPrChange>
        </w:rPr>
        <w:pPrChange w:id="408" w:author="Abdou D" w:date="2024-02-06T17:12:00Z">
          <w:pPr>
            <w:pStyle w:val="ListParagraph"/>
            <w:numPr>
              <w:numId w:val="41"/>
            </w:numPr>
            <w:ind w:leftChars="0" w:left="960" w:hanging="360"/>
          </w:pPr>
        </w:pPrChange>
      </w:pPr>
      <w:proofErr w:type="spellStart"/>
      <w:r w:rsidRPr="00B5136B">
        <w:rPr>
          <w:i/>
          <w:iCs/>
          <w:rPrChange w:id="409" w:author="Abdou D" w:date="2024-02-06T17:12:00Z">
            <w:rPr/>
          </w:rPrChange>
        </w:rPr>
        <w:t>creationDate</w:t>
      </w:r>
      <w:proofErr w:type="spellEnd"/>
      <w:ins w:id="410" w:author="Abdou D" w:date="2024-02-06T17:12:00Z">
        <w:r w:rsidR="00B5136B">
          <w:rPr>
            <w:i/>
            <w:iCs/>
          </w:rPr>
          <w:t>.</w:t>
        </w:r>
      </w:ins>
    </w:p>
    <w:p w14:paraId="40651731" w14:textId="53768635" w:rsidR="00D56A17" w:rsidRPr="00B5136B" w:rsidDel="00586711" w:rsidRDefault="00D56A17">
      <w:pPr>
        <w:rPr>
          <w:del w:id="411" w:author="Abdou D" w:date="2024-02-06T15:44:00Z"/>
          <w:i/>
          <w:rPrChange w:id="412" w:author="Abdou D" w:date="2024-02-06T17:12:00Z">
            <w:rPr>
              <w:del w:id="413" w:author="Abdou D" w:date="2024-02-06T15:44:00Z"/>
            </w:rPr>
          </w:rPrChange>
        </w:rPr>
        <w:pPrChange w:id="414" w:author="Abdou D" w:date="2024-02-06T17:12:00Z">
          <w:pPr>
            <w:pStyle w:val="ListParagraph"/>
            <w:numPr>
              <w:numId w:val="41"/>
            </w:numPr>
            <w:ind w:leftChars="0" w:left="960" w:hanging="360"/>
          </w:pPr>
        </w:pPrChange>
      </w:pPr>
      <w:del w:id="415" w:author="Abdou D" w:date="2024-02-06T15:44:00Z">
        <w:r w:rsidRPr="00B5136B" w:rsidDel="00586711">
          <w:rPr>
            <w:i/>
            <w:rPrChange w:id="416" w:author="Abdou D" w:date="2024-02-06T17:12:00Z">
              <w:rPr/>
            </w:rPrChange>
          </w:rPr>
          <w:delText>routeNode</w:delText>
        </w:r>
      </w:del>
    </w:p>
    <w:p w14:paraId="0137915D" w14:textId="098CAD1A" w:rsidR="00D56A17" w:rsidRPr="00826850" w:rsidDel="00586711" w:rsidRDefault="00D56A17">
      <w:pPr>
        <w:rPr>
          <w:del w:id="417" w:author="Abdou D" w:date="2024-02-06T15:44:00Z"/>
        </w:rPr>
        <w:pPrChange w:id="418" w:author="Abdou D" w:date="2024-02-06T17:12:00Z">
          <w:pPr>
            <w:pStyle w:val="ListParagraph"/>
            <w:numPr>
              <w:numId w:val="41"/>
            </w:numPr>
            <w:ind w:leftChars="0" w:left="960" w:hanging="360"/>
          </w:pPr>
        </w:pPrChange>
      </w:pPr>
      <w:del w:id="419" w:author="Abdou D" w:date="2024-02-06T15:44:00Z">
        <w:r w:rsidRPr="00826850" w:rsidDel="00586711">
          <w:delText>routeEdge</w:delText>
        </w:r>
      </w:del>
    </w:p>
    <w:p w14:paraId="4BD0591A" w14:textId="3901FF72" w:rsidR="00D56A17" w:rsidRPr="00826850" w:rsidDel="00B5136B" w:rsidRDefault="00B5136B">
      <w:pPr>
        <w:rPr>
          <w:del w:id="420" w:author="Abdou D" w:date="2024-02-06T17:12:00Z"/>
        </w:rPr>
        <w:pPrChange w:id="421" w:author="Abdou D" w:date="2024-02-06T17:12:00Z">
          <w:pPr>
            <w:pStyle w:val="ListParagraph"/>
            <w:ind w:leftChars="0" w:left="600"/>
          </w:pPr>
        </w:pPrChange>
      </w:pPr>
      <w:ins w:id="422" w:author="Abdou D" w:date="2024-02-06T17:12:00Z">
        <w:r>
          <w:t xml:space="preserve"> </w:t>
        </w:r>
      </w:ins>
    </w:p>
    <w:p w14:paraId="12F71CC1" w14:textId="77777777" w:rsidR="00D56A17" w:rsidRPr="00826850" w:rsidRDefault="00D56A17" w:rsidP="00D56A17">
      <w:pPr>
        <w:rPr>
          <w:i/>
          <w:iCs/>
        </w:rPr>
      </w:pPr>
      <w:r w:rsidRPr="00826850">
        <w:t xml:space="preserve">Because dynamic indoor environment may imply change in space availability and accessibility, a path at a given time may not be suitable anymore at another time. For this reason, the </w:t>
      </w:r>
      <w:proofErr w:type="spellStart"/>
      <w:r w:rsidRPr="00826850">
        <w:rPr>
          <w:i/>
          <w:iCs/>
        </w:rPr>
        <w:t>creationDate</w:t>
      </w:r>
      <w:proofErr w:type="spellEnd"/>
      <w:r w:rsidRPr="00826850">
        <w:t xml:space="preserve"> attribute helps indicating at which time a given route was created. The </w:t>
      </w:r>
      <w:proofErr w:type="spellStart"/>
      <w:r w:rsidRPr="00826850">
        <w:rPr>
          <w:i/>
          <w:iCs/>
        </w:rPr>
        <w:t>routeNode</w:t>
      </w:r>
      <w:proofErr w:type="spellEnd"/>
      <w:r w:rsidRPr="00826850">
        <w:t xml:space="preserve"> and </w:t>
      </w:r>
      <w:proofErr w:type="spellStart"/>
      <w:r w:rsidRPr="00826850">
        <w:rPr>
          <w:i/>
          <w:iCs/>
        </w:rPr>
        <w:t>routeEdge</w:t>
      </w:r>
      <w:proofErr w:type="spellEnd"/>
      <w:r w:rsidRPr="00826850">
        <w:t xml:space="preserve"> attributes are both ordered sequences of Node and Edge references to describe the different parts of the route path. Therefore, the first and last </w:t>
      </w:r>
      <w:proofErr w:type="spellStart"/>
      <w:r w:rsidRPr="00826850">
        <w:rPr>
          <w:i/>
          <w:iCs/>
        </w:rPr>
        <w:t>routeNode</w:t>
      </w:r>
      <w:proofErr w:type="spellEnd"/>
      <w:r w:rsidRPr="00826850">
        <w:t xml:space="preserve"> elements correspond respectively to the starting and destination points of the route.</w:t>
      </w:r>
    </w:p>
    <w:p w14:paraId="67FF76B1" w14:textId="378DBDEE" w:rsidR="00527E55" w:rsidRPr="00AE5002" w:rsidRDefault="00527E55" w:rsidP="00D56A17">
      <w:pPr>
        <w:pStyle w:val="Heading1"/>
        <w:tabs>
          <w:tab w:val="left" w:pos="400"/>
          <w:tab w:val="left" w:pos="560"/>
        </w:tabs>
        <w:suppressAutoHyphens/>
        <w:spacing w:before="270" w:after="120" w:line="-270" w:lineRule="auto"/>
        <w:jc w:val="both"/>
        <w:rPr>
          <w:color w:val="0000FF"/>
          <w:lang w:eastAsia="ko-KR"/>
        </w:rPr>
      </w:pPr>
      <w:bookmarkStart w:id="423" w:name="_Toc146459204"/>
      <w:r w:rsidRPr="00AE5002">
        <w:rPr>
          <w:rFonts w:hint="eastAsia"/>
          <w:color w:val="0000FF"/>
          <w:lang w:eastAsia="ko-KR"/>
        </w:rPr>
        <w:t>D</w:t>
      </w:r>
      <w:r w:rsidRPr="00AE5002">
        <w:rPr>
          <w:color w:val="0000FF"/>
          <w:lang w:eastAsia="ko-KR"/>
        </w:rPr>
        <w:t>ata dictionary and requirements</w:t>
      </w:r>
      <w:bookmarkEnd w:id="423"/>
    </w:p>
    <w:p w14:paraId="60B091A1" w14:textId="4267A244" w:rsidR="00280670" w:rsidRDefault="00527E55" w:rsidP="00527E55">
      <w:pPr>
        <w:rPr>
          <w:color w:val="0000FF"/>
          <w:lang w:eastAsia="ko-KR"/>
        </w:rPr>
      </w:pPr>
      <w:r w:rsidRPr="00AE5002">
        <w:rPr>
          <w:rFonts w:hint="eastAsia"/>
          <w:color w:val="0000FF"/>
          <w:lang w:eastAsia="ko-KR"/>
        </w:rPr>
        <w:t>I</w:t>
      </w:r>
      <w:r w:rsidRPr="00AE5002">
        <w:rPr>
          <w:color w:val="0000FF"/>
          <w:lang w:eastAsia="ko-KR"/>
        </w:rPr>
        <w:t xml:space="preserve">n this section, we present the data dictionary of the </w:t>
      </w:r>
      <w:r w:rsidR="0047498D" w:rsidRPr="00AE5002">
        <w:rPr>
          <w:color w:val="0000FF"/>
          <w:lang w:eastAsia="ko-KR"/>
        </w:rPr>
        <w:t>feature types</w:t>
      </w:r>
      <w:r w:rsidRPr="00AE5002">
        <w:rPr>
          <w:color w:val="0000FF"/>
          <w:lang w:eastAsia="ko-KR"/>
        </w:rPr>
        <w:t xml:space="preserve"> defined in </w:t>
      </w:r>
      <w:proofErr w:type="spellStart"/>
      <w:r w:rsidRPr="00AE5002">
        <w:rPr>
          <w:color w:val="0000FF"/>
          <w:lang w:eastAsia="ko-KR"/>
        </w:rPr>
        <w:t>IndoorGML</w:t>
      </w:r>
      <w:proofErr w:type="spellEnd"/>
      <w:r w:rsidRPr="00AE5002">
        <w:rPr>
          <w:color w:val="0000FF"/>
          <w:lang w:eastAsia="ko-KR"/>
        </w:rPr>
        <w:t xml:space="preserve"> 2.0 UML class diagram</w:t>
      </w:r>
      <w:r w:rsidR="00131CCB" w:rsidRPr="00AE5002">
        <w:rPr>
          <w:rFonts w:hint="eastAsia"/>
          <w:color w:val="0000FF"/>
          <w:lang w:eastAsia="ko-KR"/>
        </w:rPr>
        <w:t>.</w:t>
      </w:r>
      <w:r w:rsidR="00131CCB" w:rsidRPr="00AE5002">
        <w:rPr>
          <w:color w:val="0000FF"/>
          <w:lang w:eastAsia="ko-KR"/>
        </w:rPr>
        <w:t xml:space="preserve"> </w:t>
      </w:r>
      <w:r w:rsidR="00131CCB" w:rsidRPr="00AE5002">
        <w:rPr>
          <w:rFonts w:hint="eastAsia"/>
          <w:color w:val="0000FF"/>
          <w:lang w:eastAsia="ko-KR"/>
        </w:rPr>
        <w:t>It</w:t>
      </w:r>
      <w:r w:rsidR="00131CCB" w:rsidRPr="00AE5002">
        <w:rPr>
          <w:color w:val="0000FF"/>
          <w:lang w:eastAsia="ko-KR"/>
        </w:rPr>
        <w:t xml:space="preserve"> </w:t>
      </w:r>
      <w:r w:rsidR="00131CCB" w:rsidRPr="00AE5002">
        <w:rPr>
          <w:rFonts w:hint="eastAsia"/>
          <w:color w:val="0000FF"/>
          <w:lang w:eastAsia="ko-KR"/>
        </w:rPr>
        <w:t>aims</w:t>
      </w:r>
      <w:r w:rsidR="00131CCB" w:rsidRPr="00AE5002">
        <w:rPr>
          <w:color w:val="0000FF"/>
          <w:lang w:eastAsia="ko-KR"/>
        </w:rPr>
        <w:t xml:space="preserve"> </w:t>
      </w:r>
      <w:r w:rsidRPr="00AE5002">
        <w:rPr>
          <w:color w:val="0000FF"/>
          <w:lang w:eastAsia="ko-KR"/>
        </w:rPr>
        <w:t>to clarify the concepts of each feature type and help the implementation of this standard. The data dictionary is defined based on ISO standards from TC 211, particularly ISO 19109</w:t>
      </w:r>
      <w:r w:rsidR="0047498D" w:rsidRPr="00AE5002">
        <w:rPr>
          <w:color w:val="0000FF"/>
          <w:lang w:eastAsia="ko-KR"/>
        </w:rPr>
        <w:t xml:space="preserve"> for the </w:t>
      </w:r>
      <w:r w:rsidRPr="00AE5002">
        <w:rPr>
          <w:color w:val="0000FF"/>
          <w:lang w:eastAsia="ko-KR"/>
        </w:rPr>
        <w:t>rules for application schema</w:t>
      </w:r>
      <w:r w:rsidR="0047498D" w:rsidRPr="00AE5002">
        <w:rPr>
          <w:color w:val="0000FF"/>
          <w:lang w:eastAsia="ko-KR"/>
        </w:rPr>
        <w:t xml:space="preserve">, </w:t>
      </w:r>
      <w:r w:rsidR="00C93833" w:rsidRPr="00AE5002">
        <w:rPr>
          <w:color w:val="0000FF"/>
          <w:lang w:eastAsia="ko-KR"/>
        </w:rPr>
        <w:t>ISO 19107 for spatial schema</w:t>
      </w:r>
      <w:r w:rsidR="0047498D" w:rsidRPr="00AE5002">
        <w:rPr>
          <w:color w:val="0000FF"/>
          <w:lang w:eastAsia="ko-KR"/>
        </w:rPr>
        <w:t>, and ISO 19136 for GML</w:t>
      </w:r>
      <w:r w:rsidRPr="00AE5002">
        <w:rPr>
          <w:color w:val="0000FF"/>
          <w:lang w:eastAsia="ko-KR"/>
        </w:rPr>
        <w:t xml:space="preserve">. As </w:t>
      </w:r>
      <w:proofErr w:type="spellStart"/>
      <w:r w:rsidRPr="00AE5002">
        <w:rPr>
          <w:color w:val="0000FF"/>
          <w:lang w:eastAsia="ko-KR"/>
        </w:rPr>
        <w:t>IndoorGML</w:t>
      </w:r>
      <w:proofErr w:type="spellEnd"/>
      <w:r w:rsidRPr="00AE5002">
        <w:rPr>
          <w:color w:val="0000FF"/>
          <w:lang w:eastAsia="ko-KR"/>
        </w:rPr>
        <w:t xml:space="preserve"> 2.0 is an application schema </w:t>
      </w:r>
      <w:r w:rsidR="0047498D" w:rsidRPr="00AE5002">
        <w:rPr>
          <w:color w:val="0000FF"/>
          <w:lang w:eastAsia="ko-KR"/>
        </w:rPr>
        <w:t>from these base standards, we will not include the data dictionary for the feature types defined by these standards in section.</w:t>
      </w:r>
      <w:r w:rsidR="00C93833" w:rsidRPr="00AE5002">
        <w:rPr>
          <w:color w:val="0000FF"/>
          <w:lang w:eastAsia="ko-KR"/>
        </w:rPr>
        <w:t xml:space="preserve"> </w:t>
      </w:r>
      <w:r w:rsidR="004B4E92">
        <w:rPr>
          <w:color w:val="0000FF"/>
          <w:lang w:eastAsia="ko-KR"/>
        </w:rPr>
        <w:t xml:space="preserve">For example, the properties of GML </w:t>
      </w:r>
      <w:proofErr w:type="spellStart"/>
      <w:r w:rsidR="004B4E92">
        <w:rPr>
          <w:color w:val="0000FF"/>
          <w:lang w:eastAsia="ko-KR"/>
        </w:rPr>
        <w:t>AbstractFeature</w:t>
      </w:r>
      <w:proofErr w:type="spellEnd"/>
      <w:r w:rsidR="004B4E92">
        <w:rPr>
          <w:color w:val="0000FF"/>
          <w:lang w:eastAsia="ko-KR"/>
        </w:rPr>
        <w:t xml:space="preserve"> such as </w:t>
      </w:r>
      <w:proofErr w:type="spellStart"/>
      <w:r w:rsidR="004B4E92" w:rsidRPr="004B4E92">
        <w:rPr>
          <w:rFonts w:ascii="Arial" w:hAnsi="Arial" w:cs="Arial"/>
          <w:color w:val="0000FF"/>
          <w:lang w:eastAsia="ko-KR"/>
        </w:rPr>
        <w:t>gmlID</w:t>
      </w:r>
      <w:proofErr w:type="spellEnd"/>
      <w:r w:rsidR="004B4E92">
        <w:rPr>
          <w:color w:val="0000FF"/>
          <w:lang w:eastAsia="ko-KR"/>
        </w:rPr>
        <w:t xml:space="preserve">, and </w:t>
      </w:r>
      <w:r w:rsidR="004B4E92" w:rsidRPr="004B4E92">
        <w:rPr>
          <w:rFonts w:ascii="Arial" w:hAnsi="Arial" w:cs="Arial"/>
          <w:color w:val="0000FF"/>
          <w:lang w:eastAsia="ko-KR"/>
        </w:rPr>
        <w:t>name</w:t>
      </w:r>
      <w:r w:rsidR="004B4E92">
        <w:rPr>
          <w:color w:val="0000FF"/>
          <w:lang w:eastAsia="ko-KR"/>
        </w:rPr>
        <w:t xml:space="preserve"> are not described in the data dictionary. </w:t>
      </w:r>
      <w:r w:rsidR="00D1121F" w:rsidRPr="00AE5002">
        <w:rPr>
          <w:color w:val="0000FF"/>
          <w:lang w:eastAsia="ko-KR"/>
        </w:rPr>
        <w:t>The data dictionary of t</w:t>
      </w:r>
      <w:r w:rsidR="0047498D" w:rsidRPr="00AE5002">
        <w:rPr>
          <w:color w:val="0000FF"/>
          <w:lang w:eastAsia="ko-KR"/>
        </w:rPr>
        <w:t xml:space="preserve">he feature types defined in section 8 </w:t>
      </w:r>
      <w:r w:rsidR="00D1121F" w:rsidRPr="00AE5002">
        <w:rPr>
          <w:color w:val="0000FF"/>
          <w:lang w:eastAsia="ko-KR"/>
        </w:rPr>
        <w:t xml:space="preserve">is given </w:t>
      </w:r>
      <w:r w:rsidR="001E4D41" w:rsidRPr="00AE5002">
        <w:rPr>
          <w:color w:val="0000FF"/>
          <w:lang w:eastAsia="ko-KR"/>
        </w:rPr>
        <w:t>in the following subsections.</w:t>
      </w:r>
    </w:p>
    <w:p w14:paraId="18A5BDFE" w14:textId="7F98D272" w:rsidR="004F4A4D" w:rsidRPr="000E670A" w:rsidRDefault="00280670" w:rsidP="004F4A4D">
      <w:pPr>
        <w:pStyle w:val="Heading2"/>
        <w:numPr>
          <w:ilvl w:val="1"/>
          <w:numId w:val="53"/>
        </w:numPr>
        <w:tabs>
          <w:tab w:val="clear" w:pos="576"/>
          <w:tab w:val="left" w:pos="540"/>
          <w:tab w:val="left" w:pos="700"/>
        </w:tabs>
        <w:suppressAutoHyphens/>
        <w:spacing w:before="60" w:after="120" w:line="-250" w:lineRule="auto"/>
        <w:jc w:val="both"/>
        <w:rPr>
          <w:color w:val="0000FF"/>
          <w:szCs w:val="24"/>
          <w:lang w:eastAsia="ko-KR"/>
        </w:rPr>
      </w:pPr>
      <w:bookmarkStart w:id="424" w:name="_Toc146459205"/>
      <w:r>
        <w:rPr>
          <w:color w:val="0000FF"/>
          <w:szCs w:val="24"/>
          <w:lang w:eastAsia="ko-KR"/>
        </w:rPr>
        <w:t xml:space="preserve">Feature Types in </w:t>
      </w:r>
      <w:r>
        <w:rPr>
          <w:rFonts w:hint="eastAsia"/>
          <w:color w:val="0000FF"/>
          <w:szCs w:val="24"/>
          <w:lang w:eastAsia="ko-KR"/>
        </w:rPr>
        <w:t>C</w:t>
      </w:r>
      <w:r>
        <w:rPr>
          <w:color w:val="0000FF"/>
          <w:szCs w:val="24"/>
          <w:lang w:eastAsia="ko-KR"/>
        </w:rPr>
        <w:t>ore Module</w:t>
      </w:r>
      <w:bookmarkEnd w:id="424"/>
    </w:p>
    <w:p w14:paraId="19F29A55" w14:textId="36C6A9A4" w:rsidR="00D92F21" w:rsidRPr="00850D4C" w:rsidRDefault="00280670" w:rsidP="003B756B">
      <w:pPr>
        <w:pStyle w:val="Heading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lang w:eastAsia="ko-KR"/>
        </w:rPr>
      </w:pPr>
      <w:bookmarkStart w:id="425" w:name="_Toc146459206"/>
      <w:proofErr w:type="spellStart"/>
      <w:r w:rsidRPr="00850D4C">
        <w:rPr>
          <w:rFonts w:asciiTheme="minorHAnsi" w:hAnsiTheme="minorHAnsi" w:cstheme="minorHAnsi"/>
          <w:color w:val="0000FF"/>
          <w:szCs w:val="24"/>
          <w:lang w:eastAsia="ko-KR"/>
        </w:rPr>
        <w:t>IndoorFeatures</w:t>
      </w:r>
      <w:bookmarkEnd w:id="425"/>
      <w:proofErr w:type="spellEnd"/>
      <w:r w:rsidRPr="00850D4C">
        <w:rPr>
          <w:rFonts w:asciiTheme="minorHAnsi" w:hAnsiTheme="minorHAnsi" w:cstheme="minorHAnsi"/>
          <w:color w:val="0000FF"/>
          <w:szCs w:val="24"/>
          <w:lang w:eastAsia="ko-KR"/>
        </w:rPr>
        <w:t xml:space="preserve"> </w:t>
      </w:r>
    </w:p>
    <w:tbl>
      <w:tblPr>
        <w:tblStyle w:val="TableGrid"/>
        <w:tblW w:w="0" w:type="auto"/>
        <w:tblLook w:val="04A0" w:firstRow="1" w:lastRow="0" w:firstColumn="1" w:lastColumn="0" w:noHBand="0" w:noVBand="1"/>
      </w:tblPr>
      <w:tblGrid>
        <w:gridCol w:w="1535"/>
        <w:gridCol w:w="3400"/>
        <w:gridCol w:w="22"/>
        <w:gridCol w:w="5103"/>
      </w:tblGrid>
      <w:tr w:rsidR="00D92F21" w:rsidRPr="003B756B"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3B756B" w:rsidRDefault="00D92F21"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3C852DF7" w14:textId="3B06B61C" w:rsidR="00D92F21" w:rsidRPr="00850D4C" w:rsidRDefault="00D92F21"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850D4C">
              <w:rPr>
                <w:rFonts w:asciiTheme="minorHAnsi" w:eastAsia="Malgun Gothic" w:hAnsiTheme="minorHAnsi" w:cstheme="minorHAnsi"/>
                <w:b/>
                <w:bCs/>
                <w:color w:val="0000FF"/>
                <w:sz w:val="22"/>
                <w:szCs w:val="22"/>
                <w:lang w:eastAsia="ko-KR"/>
              </w:rPr>
              <w:t>IndoorFeatures</w:t>
            </w:r>
            <w:proofErr w:type="spellEnd"/>
          </w:p>
        </w:tc>
      </w:tr>
      <w:tr w:rsidR="00D92F21" w:rsidRPr="003B756B"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3B756B" w:rsidRDefault="00D92F21"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3"/>
            <w:vAlign w:val="center"/>
            <w:hideMark/>
          </w:tcPr>
          <w:p w14:paraId="1511CA4D" w14:textId="2C9792E0" w:rsidR="00D92F21" w:rsidRPr="003B756B" w:rsidRDefault="006E501E" w:rsidP="00260E6D">
            <w:pPr>
              <w:widowControl w:val="0"/>
              <w:wordWrap w:val="0"/>
              <w:autoSpaceDE w:val="0"/>
              <w:autoSpaceDN w:val="0"/>
              <w:spacing w:after="0"/>
              <w:jc w:val="both"/>
              <w:textAlignment w:val="baseline"/>
              <w:rPr>
                <w:rFonts w:eastAsia="Gulim"/>
                <w:color w:val="0000FF"/>
                <w:sz w:val="22"/>
                <w:szCs w:val="22"/>
                <w:lang w:eastAsia="ko-KR"/>
              </w:rPr>
            </w:pPr>
            <w:r>
              <w:rPr>
                <w:rFonts w:eastAsia="Malgun Gothic"/>
                <w:color w:val="0000FF"/>
                <w:sz w:val="22"/>
                <w:szCs w:val="22"/>
                <w:lang w:eastAsia="ko-KR"/>
              </w:rPr>
              <w:t>S</w:t>
            </w:r>
            <w:r w:rsidR="003132AC">
              <w:rPr>
                <w:rFonts w:eastAsia="Malgun Gothic"/>
                <w:color w:val="0000FF"/>
                <w:sz w:val="22"/>
                <w:szCs w:val="22"/>
                <w:lang w:eastAsia="ko-KR"/>
              </w:rPr>
              <w:t>et of a</w:t>
            </w:r>
            <w:r w:rsidR="00D92F21" w:rsidRPr="003B756B">
              <w:rPr>
                <w:rFonts w:eastAsia="Malgun Gothic"/>
                <w:color w:val="0000FF"/>
                <w:sz w:val="22"/>
                <w:szCs w:val="22"/>
                <w:lang w:eastAsia="ko-KR"/>
              </w:rPr>
              <w:t xml:space="preserve">ll features </w:t>
            </w:r>
            <w:r w:rsidR="003B756B">
              <w:rPr>
                <w:rFonts w:eastAsia="Malgun Gothic"/>
                <w:color w:val="0000FF"/>
                <w:sz w:val="22"/>
                <w:szCs w:val="22"/>
                <w:lang w:eastAsia="ko-KR"/>
              </w:rPr>
              <w:t xml:space="preserve">and </w:t>
            </w:r>
            <w:r w:rsidR="003132AC">
              <w:rPr>
                <w:rFonts w:eastAsia="Malgun Gothic"/>
                <w:color w:val="0000FF"/>
                <w:sz w:val="22"/>
                <w:szCs w:val="22"/>
                <w:lang w:eastAsia="ko-KR"/>
              </w:rPr>
              <w:t xml:space="preserve">their </w:t>
            </w:r>
            <w:r w:rsidR="003B756B">
              <w:rPr>
                <w:rFonts w:eastAsia="Malgun Gothic"/>
                <w:color w:val="0000FF"/>
                <w:sz w:val="22"/>
                <w:szCs w:val="22"/>
                <w:lang w:eastAsia="ko-KR"/>
              </w:rPr>
              <w:t>relationship</w:t>
            </w:r>
            <w:r w:rsidR="003132AC">
              <w:rPr>
                <w:rFonts w:eastAsia="Malgun Gothic"/>
                <w:color w:val="0000FF"/>
                <w:sz w:val="22"/>
                <w:szCs w:val="22"/>
                <w:lang w:eastAsia="ko-KR"/>
              </w:rPr>
              <w:t>s to describe a</w:t>
            </w:r>
            <w:r w:rsidR="003B756B">
              <w:rPr>
                <w:rFonts w:eastAsia="Malgun Gothic"/>
                <w:color w:val="0000FF"/>
                <w:sz w:val="22"/>
                <w:szCs w:val="22"/>
                <w:lang w:eastAsia="ko-KR"/>
              </w:rPr>
              <w:t xml:space="preserve"> given</w:t>
            </w:r>
            <w:r w:rsidR="00D92F21" w:rsidRPr="003B756B">
              <w:rPr>
                <w:rFonts w:eastAsia="Malgun Gothic"/>
                <w:color w:val="0000FF"/>
                <w:sz w:val="22"/>
                <w:szCs w:val="22"/>
                <w:lang w:eastAsia="ko-KR"/>
              </w:rPr>
              <w:t xml:space="preserve"> indoor space</w:t>
            </w:r>
            <w:r w:rsidR="003B756B">
              <w:rPr>
                <w:rFonts w:eastAsia="Malgun Gothic"/>
                <w:color w:val="0000FF"/>
                <w:sz w:val="22"/>
                <w:szCs w:val="22"/>
                <w:lang w:eastAsia="ko-KR"/>
              </w:rPr>
              <w:t>.</w:t>
            </w:r>
          </w:p>
        </w:tc>
      </w:tr>
      <w:tr w:rsidR="00D92F21" w:rsidRPr="003B756B"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3B756B" w:rsidRDefault="00D92F21"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525" w:type="dxa"/>
            <w:gridSpan w:val="3"/>
            <w:vAlign w:val="center"/>
            <w:hideMark/>
          </w:tcPr>
          <w:p w14:paraId="3C4E1E1E" w14:textId="77777777" w:rsidR="00D92F21" w:rsidRPr="00850D4C" w:rsidRDefault="00D92F21"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 xml:space="preserve">GML </w:t>
            </w:r>
            <w:proofErr w:type="spellStart"/>
            <w:r w:rsidRPr="00850D4C">
              <w:rPr>
                <w:rFonts w:asciiTheme="minorHAnsi" w:eastAsia="Malgun Gothic" w:hAnsiTheme="minorHAnsi" w:cstheme="minorHAnsi"/>
                <w:color w:val="0000FF"/>
                <w:sz w:val="22"/>
                <w:szCs w:val="22"/>
                <w:lang w:eastAsia="ko-KR"/>
              </w:rPr>
              <w:t>AbstractFeature</w:t>
            </w:r>
            <w:proofErr w:type="spellEnd"/>
          </w:p>
        </w:tc>
      </w:tr>
      <w:tr w:rsidR="00D92F21" w:rsidRPr="003B756B" w14:paraId="7B086C84" w14:textId="77777777" w:rsidTr="003132AC">
        <w:trPr>
          <w:trHeight w:val="275"/>
        </w:trPr>
        <w:tc>
          <w:tcPr>
            <w:tcW w:w="1535" w:type="dxa"/>
            <w:vMerge w:val="restart"/>
            <w:shd w:val="clear" w:color="auto" w:fill="F2F2F2" w:themeFill="background1" w:themeFillShade="F2"/>
            <w:vAlign w:val="center"/>
            <w:hideMark/>
          </w:tcPr>
          <w:p w14:paraId="67F98D3F" w14:textId="296AE310" w:rsidR="00D92F21" w:rsidRPr="003B756B" w:rsidRDefault="00D92F21"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Composition</w:t>
            </w:r>
          </w:p>
        </w:tc>
        <w:tc>
          <w:tcPr>
            <w:tcW w:w="3400" w:type="dxa"/>
            <w:shd w:val="clear" w:color="auto" w:fill="F2F2F2" w:themeFill="background1" w:themeFillShade="F2"/>
            <w:vAlign w:val="center"/>
            <w:hideMark/>
          </w:tcPr>
          <w:p w14:paraId="6BACA9C9" w14:textId="77777777" w:rsidR="00D92F21" w:rsidRPr="003B756B" w:rsidRDefault="00D92F21" w:rsidP="00260E6D">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Role name</w:t>
            </w:r>
          </w:p>
        </w:tc>
        <w:tc>
          <w:tcPr>
            <w:tcW w:w="5125" w:type="dxa"/>
            <w:gridSpan w:val="2"/>
            <w:shd w:val="clear" w:color="auto" w:fill="F2F2F2" w:themeFill="background1" w:themeFillShade="F2"/>
            <w:vAlign w:val="center"/>
            <w:hideMark/>
          </w:tcPr>
          <w:p w14:paraId="59FA868B" w14:textId="77777777" w:rsidR="00D92F21" w:rsidRPr="003B756B" w:rsidRDefault="00D92F21" w:rsidP="00260E6D">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D92F21" w:rsidRPr="003B756B" w14:paraId="2950D665" w14:textId="77777777" w:rsidTr="003132AC">
        <w:trPr>
          <w:trHeight w:val="265"/>
        </w:trPr>
        <w:tc>
          <w:tcPr>
            <w:tcW w:w="0" w:type="auto"/>
            <w:vMerge/>
            <w:shd w:val="clear" w:color="auto" w:fill="F2F2F2" w:themeFill="background1" w:themeFillShade="F2"/>
            <w:vAlign w:val="center"/>
            <w:hideMark/>
          </w:tcPr>
          <w:p w14:paraId="0D3804FC" w14:textId="77777777" w:rsidR="00D92F21" w:rsidRPr="003B756B" w:rsidRDefault="00D92F21" w:rsidP="00260E6D">
            <w:pPr>
              <w:spacing w:after="0"/>
              <w:rPr>
                <w:rFonts w:eastAsia="Gulim"/>
                <w:color w:val="0000FF"/>
                <w:sz w:val="22"/>
                <w:szCs w:val="22"/>
                <w:lang w:eastAsia="ko-KR"/>
              </w:rPr>
            </w:pPr>
          </w:p>
        </w:tc>
        <w:tc>
          <w:tcPr>
            <w:tcW w:w="3400" w:type="dxa"/>
            <w:vAlign w:val="center"/>
            <w:hideMark/>
          </w:tcPr>
          <w:p w14:paraId="3923E2EE" w14:textId="4853EEBC" w:rsidR="00D92F21" w:rsidRPr="00850D4C" w:rsidRDefault="00D92F21"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 xml:space="preserve">layers </w:t>
            </w:r>
          </w:p>
        </w:tc>
        <w:tc>
          <w:tcPr>
            <w:tcW w:w="5125" w:type="dxa"/>
            <w:gridSpan w:val="2"/>
            <w:vAlign w:val="center"/>
            <w:hideMark/>
          </w:tcPr>
          <w:p w14:paraId="30C5A4D2" w14:textId="2A53B0AE" w:rsidR="00D92F21" w:rsidRPr="003B756B" w:rsidRDefault="00D92F21" w:rsidP="00260E6D">
            <w:pPr>
              <w:widowControl w:val="0"/>
              <w:autoSpaceDE w:val="0"/>
              <w:autoSpaceDN w:val="0"/>
              <w:spacing w:after="0"/>
              <w:textAlignment w:val="baseline"/>
              <w:rPr>
                <w:rFonts w:eastAsia="Gulim"/>
                <w:color w:val="0000FF"/>
                <w:sz w:val="22"/>
                <w:szCs w:val="22"/>
                <w:lang w:eastAsia="ko-KR"/>
              </w:rPr>
            </w:pPr>
            <w:proofErr w:type="spellStart"/>
            <w:r w:rsidRPr="00850D4C">
              <w:rPr>
                <w:rFonts w:asciiTheme="minorHAnsi" w:eastAsia="Gulim" w:hAnsiTheme="minorHAnsi" w:cstheme="minorHAnsi"/>
                <w:color w:val="0000FF"/>
                <w:sz w:val="22"/>
                <w:szCs w:val="22"/>
                <w:lang w:eastAsia="ko-KR"/>
              </w:rPr>
              <w:t>ThematicLayer</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1..</w:t>
            </w:r>
            <w:proofErr w:type="gramEnd"/>
            <w:r w:rsidRPr="003B756B">
              <w:rPr>
                <w:rFonts w:eastAsia="Malgun Gothic"/>
                <w:color w:val="0000FF"/>
                <w:sz w:val="22"/>
                <w:szCs w:val="22"/>
                <w:lang w:eastAsia="ko-KR"/>
              </w:rPr>
              <w:t>*]</w:t>
            </w:r>
          </w:p>
        </w:tc>
      </w:tr>
      <w:tr w:rsidR="00D92F21" w:rsidRPr="003B756B" w14:paraId="64A6CB26" w14:textId="77777777" w:rsidTr="003132AC">
        <w:trPr>
          <w:trHeight w:val="269"/>
        </w:trPr>
        <w:tc>
          <w:tcPr>
            <w:tcW w:w="0" w:type="auto"/>
            <w:vMerge/>
            <w:shd w:val="clear" w:color="auto" w:fill="F2F2F2" w:themeFill="background1" w:themeFillShade="F2"/>
            <w:vAlign w:val="center"/>
            <w:hideMark/>
          </w:tcPr>
          <w:p w14:paraId="1D3DACD2" w14:textId="77777777" w:rsidR="00D92F21" w:rsidRPr="003B756B" w:rsidRDefault="00D92F21" w:rsidP="00260E6D">
            <w:pPr>
              <w:spacing w:after="0"/>
              <w:rPr>
                <w:rFonts w:eastAsia="Gulim"/>
                <w:color w:val="0000FF"/>
                <w:sz w:val="22"/>
                <w:szCs w:val="22"/>
                <w:lang w:eastAsia="ko-KR"/>
              </w:rPr>
            </w:pPr>
          </w:p>
        </w:tc>
        <w:tc>
          <w:tcPr>
            <w:tcW w:w="3400" w:type="dxa"/>
            <w:vAlign w:val="center"/>
            <w:hideMark/>
          </w:tcPr>
          <w:p w14:paraId="621BBCBE" w14:textId="4686AEAF" w:rsidR="00D92F21" w:rsidRPr="00850D4C" w:rsidRDefault="00D92F21"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layerConnections</w:t>
            </w:r>
            <w:proofErr w:type="spellEnd"/>
            <w:r w:rsidRPr="00850D4C">
              <w:rPr>
                <w:rFonts w:asciiTheme="minorHAnsi" w:eastAsia="Malgun Gothic" w:hAnsiTheme="minorHAnsi" w:cstheme="minorHAnsi"/>
                <w:color w:val="0000FF"/>
                <w:sz w:val="22"/>
                <w:szCs w:val="22"/>
                <w:lang w:eastAsia="ko-KR"/>
              </w:rPr>
              <w:t xml:space="preserve"> </w:t>
            </w:r>
          </w:p>
        </w:tc>
        <w:tc>
          <w:tcPr>
            <w:tcW w:w="5125" w:type="dxa"/>
            <w:gridSpan w:val="2"/>
            <w:vAlign w:val="center"/>
            <w:hideMark/>
          </w:tcPr>
          <w:p w14:paraId="5D24B7AA" w14:textId="10BCA726" w:rsidR="00D92F21" w:rsidRPr="003B756B" w:rsidRDefault="00D92F21" w:rsidP="00260E6D">
            <w:pPr>
              <w:widowControl w:val="0"/>
              <w:autoSpaceDE w:val="0"/>
              <w:autoSpaceDN w:val="0"/>
              <w:spacing w:after="0"/>
              <w:textAlignment w:val="baseline"/>
              <w:rPr>
                <w:rFonts w:eastAsia="Gulim"/>
                <w:color w:val="0000FF"/>
                <w:sz w:val="22"/>
                <w:szCs w:val="22"/>
                <w:lang w:eastAsia="ko-KR"/>
              </w:rPr>
            </w:pPr>
            <w:proofErr w:type="spellStart"/>
            <w:r w:rsidRPr="00850D4C">
              <w:rPr>
                <w:rFonts w:asciiTheme="minorHAnsi" w:eastAsia="Gulim" w:hAnsiTheme="minorHAnsi" w:cstheme="minorHAnsi"/>
                <w:color w:val="0000FF"/>
                <w:sz w:val="22"/>
                <w:szCs w:val="22"/>
                <w:lang w:eastAsia="ko-KR"/>
              </w:rPr>
              <w:t>InterLayerConnection</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0..</w:t>
            </w:r>
            <w:proofErr w:type="gramEnd"/>
            <w:r w:rsidRPr="003B756B">
              <w:rPr>
                <w:rFonts w:eastAsia="Malgun Gothic"/>
                <w:color w:val="0000FF"/>
                <w:sz w:val="22"/>
                <w:szCs w:val="22"/>
                <w:lang w:eastAsia="ko-KR"/>
              </w:rPr>
              <w:t>*]</w:t>
            </w:r>
          </w:p>
        </w:tc>
      </w:tr>
      <w:tr w:rsidR="00D92F21" w:rsidRPr="003B756B" w14:paraId="305EB582" w14:textId="77777777" w:rsidTr="003132AC">
        <w:trPr>
          <w:trHeight w:val="273"/>
        </w:trPr>
        <w:tc>
          <w:tcPr>
            <w:tcW w:w="1535" w:type="dxa"/>
            <w:vMerge w:val="restart"/>
            <w:shd w:val="clear" w:color="auto" w:fill="F2F2F2" w:themeFill="background1" w:themeFillShade="F2"/>
            <w:vAlign w:val="center"/>
            <w:hideMark/>
          </w:tcPr>
          <w:p w14:paraId="6DCC5B33" w14:textId="77777777" w:rsidR="00D92F21" w:rsidRPr="003B756B" w:rsidRDefault="00D92F21"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Properties</w:t>
            </w:r>
          </w:p>
        </w:tc>
        <w:tc>
          <w:tcPr>
            <w:tcW w:w="3400" w:type="dxa"/>
            <w:shd w:val="clear" w:color="auto" w:fill="F2F2F2" w:themeFill="background1" w:themeFillShade="F2"/>
            <w:vAlign w:val="center"/>
            <w:hideMark/>
          </w:tcPr>
          <w:p w14:paraId="53D3B108" w14:textId="77777777" w:rsidR="00D92F21" w:rsidRPr="003B756B" w:rsidRDefault="00D92F21"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Property name</w:t>
            </w:r>
          </w:p>
        </w:tc>
        <w:tc>
          <w:tcPr>
            <w:tcW w:w="5125" w:type="dxa"/>
            <w:gridSpan w:val="2"/>
            <w:shd w:val="clear" w:color="auto" w:fill="F2F2F2" w:themeFill="background1" w:themeFillShade="F2"/>
            <w:vAlign w:val="center"/>
            <w:hideMark/>
          </w:tcPr>
          <w:p w14:paraId="7B3B6355" w14:textId="77777777" w:rsidR="00D92F21" w:rsidRPr="003B756B" w:rsidRDefault="00D92F21"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D92F21" w:rsidRPr="003B756B" w14:paraId="41C26342" w14:textId="77777777" w:rsidTr="003132AC">
        <w:trPr>
          <w:trHeight w:val="277"/>
        </w:trPr>
        <w:tc>
          <w:tcPr>
            <w:tcW w:w="0" w:type="auto"/>
            <w:vMerge/>
            <w:shd w:val="clear" w:color="auto" w:fill="F2F2F2" w:themeFill="background1" w:themeFillShade="F2"/>
            <w:vAlign w:val="center"/>
            <w:hideMark/>
          </w:tcPr>
          <w:p w14:paraId="3C65F8FE" w14:textId="77777777" w:rsidR="00D92F21" w:rsidRPr="003B756B" w:rsidRDefault="00D92F21" w:rsidP="00260E6D">
            <w:pPr>
              <w:spacing w:after="0"/>
              <w:rPr>
                <w:rFonts w:eastAsia="Gulim"/>
                <w:color w:val="0000FF"/>
                <w:sz w:val="22"/>
                <w:szCs w:val="22"/>
                <w:lang w:eastAsia="ko-KR"/>
              </w:rPr>
            </w:pPr>
          </w:p>
        </w:tc>
        <w:tc>
          <w:tcPr>
            <w:tcW w:w="3400" w:type="dxa"/>
            <w:vAlign w:val="center"/>
          </w:tcPr>
          <w:p w14:paraId="2F0E0E07" w14:textId="327D58CA" w:rsidR="00D92F21" w:rsidRPr="003B756B" w:rsidRDefault="00D92F21" w:rsidP="00260E6D">
            <w:pPr>
              <w:widowControl w:val="0"/>
              <w:autoSpaceDE w:val="0"/>
              <w:autoSpaceDN w:val="0"/>
              <w:spacing w:after="0"/>
              <w:textAlignment w:val="baseline"/>
              <w:rPr>
                <w:rFonts w:eastAsia="Gulim"/>
                <w:color w:val="0000FF"/>
                <w:sz w:val="22"/>
                <w:szCs w:val="22"/>
                <w:lang w:eastAsia="ko-KR"/>
              </w:rPr>
            </w:pPr>
            <w:r w:rsidRPr="003B756B">
              <w:rPr>
                <w:rFonts w:eastAsia="Gulim"/>
                <w:color w:val="0000FF"/>
                <w:sz w:val="22"/>
                <w:szCs w:val="22"/>
                <w:lang w:eastAsia="ko-KR"/>
              </w:rPr>
              <w:t>(none)</w:t>
            </w:r>
          </w:p>
        </w:tc>
        <w:tc>
          <w:tcPr>
            <w:tcW w:w="5125" w:type="dxa"/>
            <w:gridSpan w:val="2"/>
            <w:vAlign w:val="center"/>
          </w:tcPr>
          <w:p w14:paraId="493CEFA5" w14:textId="306529AF" w:rsidR="00D92F21" w:rsidRPr="003B756B" w:rsidRDefault="00D92F21" w:rsidP="00260E6D">
            <w:pPr>
              <w:widowControl w:val="0"/>
              <w:autoSpaceDE w:val="0"/>
              <w:autoSpaceDN w:val="0"/>
              <w:spacing w:after="0"/>
              <w:textAlignment w:val="baseline"/>
              <w:rPr>
                <w:rFonts w:eastAsia="Gulim"/>
                <w:color w:val="0000FF"/>
                <w:sz w:val="22"/>
                <w:szCs w:val="22"/>
                <w:lang w:eastAsia="ko-KR"/>
              </w:rPr>
            </w:pPr>
          </w:p>
        </w:tc>
      </w:tr>
      <w:tr w:rsidR="00D92F21" w:rsidRPr="003B756B" w14:paraId="48FF53E7" w14:textId="77777777" w:rsidTr="003132AC">
        <w:trPr>
          <w:trHeight w:val="281"/>
        </w:trPr>
        <w:tc>
          <w:tcPr>
            <w:tcW w:w="1535" w:type="dxa"/>
            <w:vMerge w:val="restart"/>
            <w:shd w:val="clear" w:color="auto" w:fill="F2F2F2" w:themeFill="background1" w:themeFillShade="F2"/>
            <w:vAlign w:val="center"/>
            <w:hideMark/>
          </w:tcPr>
          <w:p w14:paraId="7CE33975" w14:textId="77777777" w:rsidR="00D92F21" w:rsidRPr="003B756B" w:rsidRDefault="00D92F21"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422" w:type="dxa"/>
            <w:gridSpan w:val="2"/>
            <w:shd w:val="clear" w:color="auto" w:fill="F2F2F2" w:themeFill="background1" w:themeFillShade="F2"/>
            <w:vAlign w:val="center"/>
            <w:hideMark/>
          </w:tcPr>
          <w:p w14:paraId="34204520" w14:textId="791B8E65" w:rsidR="00D92F21" w:rsidRPr="003B756B" w:rsidRDefault="001B6CCC" w:rsidP="00260E6D">
            <w:pPr>
              <w:widowControl w:val="0"/>
              <w:wordWrap w:val="0"/>
              <w:autoSpaceDE w:val="0"/>
              <w:autoSpaceDN w:val="0"/>
              <w:spacing w:after="0"/>
              <w:jc w:val="both"/>
              <w:textAlignment w:val="baseline"/>
              <w:rPr>
                <w:rFonts w:eastAsia="Gulim"/>
                <w:b/>
                <w:color w:val="0000FF"/>
                <w:sz w:val="22"/>
                <w:szCs w:val="22"/>
                <w:lang w:eastAsia="ko-KR"/>
              </w:rPr>
            </w:pPr>
            <w:r>
              <w:rPr>
                <w:rFonts w:eastAsia="Gulim"/>
                <w:b/>
                <w:color w:val="0000FF"/>
                <w:sz w:val="22"/>
                <w:szCs w:val="22"/>
                <w:lang w:eastAsia="ko-KR"/>
              </w:rPr>
              <w:t>Constraint</w:t>
            </w:r>
            <w:r w:rsidRPr="003B756B">
              <w:rPr>
                <w:rFonts w:eastAsia="Gulim"/>
                <w:b/>
                <w:color w:val="0000FF"/>
                <w:sz w:val="22"/>
                <w:szCs w:val="22"/>
                <w:lang w:eastAsia="ko-KR"/>
              </w:rPr>
              <w:t xml:space="preserve"> </w:t>
            </w:r>
            <w:r w:rsidR="00D92F21" w:rsidRPr="003B756B">
              <w:rPr>
                <w:rFonts w:eastAsia="Gulim"/>
                <w:b/>
                <w:color w:val="0000FF"/>
                <w:sz w:val="22"/>
                <w:szCs w:val="22"/>
                <w:lang w:eastAsia="ko-KR"/>
              </w:rPr>
              <w:t>ID</w:t>
            </w:r>
          </w:p>
        </w:tc>
        <w:tc>
          <w:tcPr>
            <w:tcW w:w="5103" w:type="dxa"/>
            <w:shd w:val="clear" w:color="auto" w:fill="F2F2F2" w:themeFill="background1" w:themeFillShade="F2"/>
            <w:vAlign w:val="center"/>
          </w:tcPr>
          <w:p w14:paraId="5508ADC5" w14:textId="77777777" w:rsidR="00D92F21" w:rsidRPr="003B756B" w:rsidRDefault="00D92F21" w:rsidP="00260E6D">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 xml:space="preserve"> Constraint</w:t>
            </w:r>
          </w:p>
        </w:tc>
      </w:tr>
      <w:tr w:rsidR="00D92F21" w:rsidRPr="003B756B" w14:paraId="69F7F406" w14:textId="77777777" w:rsidTr="003132AC">
        <w:trPr>
          <w:trHeight w:val="271"/>
        </w:trPr>
        <w:tc>
          <w:tcPr>
            <w:tcW w:w="1535" w:type="dxa"/>
            <w:vMerge/>
            <w:shd w:val="clear" w:color="auto" w:fill="F2F2F2" w:themeFill="background1" w:themeFillShade="F2"/>
            <w:vAlign w:val="center"/>
          </w:tcPr>
          <w:p w14:paraId="0642AFFF" w14:textId="77777777" w:rsidR="00D92F21" w:rsidRPr="003B756B" w:rsidRDefault="00D92F21" w:rsidP="00260E6D">
            <w:pPr>
              <w:widowControl w:val="0"/>
              <w:autoSpaceDE w:val="0"/>
              <w:autoSpaceDN w:val="0"/>
              <w:spacing w:after="0"/>
              <w:jc w:val="center"/>
              <w:textAlignment w:val="baseline"/>
              <w:rPr>
                <w:rFonts w:eastAsia="Malgun Gothic"/>
                <w:b/>
                <w:bCs/>
                <w:color w:val="0000FF"/>
                <w:sz w:val="22"/>
                <w:szCs w:val="22"/>
                <w:lang w:eastAsia="ko-KR"/>
              </w:rPr>
            </w:pPr>
            <w:bookmarkStart w:id="426" w:name="_Hlk146102176"/>
          </w:p>
        </w:tc>
        <w:tc>
          <w:tcPr>
            <w:tcW w:w="3422" w:type="dxa"/>
            <w:gridSpan w:val="2"/>
            <w:vAlign w:val="center"/>
          </w:tcPr>
          <w:p w14:paraId="47666C67" w14:textId="66457C11" w:rsidR="00D92F21" w:rsidRPr="003B756B" w:rsidRDefault="00D92F21" w:rsidP="00260E6D">
            <w:pPr>
              <w:widowControl w:val="0"/>
              <w:wordWrap w:val="0"/>
              <w:autoSpaceDE w:val="0"/>
              <w:autoSpaceDN w:val="0"/>
              <w:spacing w:after="0"/>
              <w:jc w:val="both"/>
              <w:textAlignment w:val="baseline"/>
              <w:rPr>
                <w:rFonts w:eastAsia="Malgun Gothic"/>
                <w:color w:val="0000FF"/>
                <w:sz w:val="22"/>
                <w:szCs w:val="22"/>
                <w:lang w:eastAsia="ko-KR"/>
              </w:rPr>
            </w:pPr>
            <w:r w:rsidRPr="003B756B">
              <w:rPr>
                <w:rFonts w:eastAsia="Malgun Gothic"/>
                <w:color w:val="0000FF"/>
                <w:sz w:val="22"/>
                <w:szCs w:val="22"/>
                <w:lang w:eastAsia="ko-KR"/>
              </w:rPr>
              <w:t>(none)</w:t>
            </w:r>
          </w:p>
        </w:tc>
        <w:tc>
          <w:tcPr>
            <w:tcW w:w="5103" w:type="dxa"/>
            <w:vAlign w:val="center"/>
          </w:tcPr>
          <w:p w14:paraId="3F59900C" w14:textId="3D3D8254" w:rsidR="00D92F21" w:rsidRPr="003B756B" w:rsidRDefault="00D92F21" w:rsidP="00260E6D">
            <w:pPr>
              <w:widowControl w:val="0"/>
              <w:wordWrap w:val="0"/>
              <w:autoSpaceDE w:val="0"/>
              <w:autoSpaceDN w:val="0"/>
              <w:spacing w:after="0"/>
              <w:jc w:val="both"/>
              <w:textAlignment w:val="baseline"/>
              <w:rPr>
                <w:rFonts w:eastAsia="Malgun Gothic"/>
                <w:color w:val="0000FF"/>
                <w:sz w:val="22"/>
                <w:szCs w:val="22"/>
                <w:lang w:eastAsia="ko-KR"/>
              </w:rPr>
            </w:pPr>
          </w:p>
        </w:tc>
      </w:tr>
    </w:tbl>
    <w:bookmarkEnd w:id="426"/>
    <w:p w14:paraId="476A2615" w14:textId="1E7919D8" w:rsidR="00D92F21" w:rsidRPr="003B756B" w:rsidRDefault="00850D4C" w:rsidP="00850D4C">
      <w:pPr>
        <w:tabs>
          <w:tab w:val="left" w:pos="1480"/>
        </w:tabs>
        <w:rPr>
          <w:lang w:eastAsia="ko-KR"/>
        </w:rPr>
      </w:pPr>
      <w:r>
        <w:rPr>
          <w:lang w:eastAsia="ko-KR"/>
        </w:rPr>
        <w:tab/>
      </w:r>
    </w:p>
    <w:p w14:paraId="659D61A2" w14:textId="6384770D" w:rsidR="004271DC" w:rsidRPr="00850D4C" w:rsidRDefault="00B060A7" w:rsidP="004271DC">
      <w:pPr>
        <w:pStyle w:val="Heading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427" w:name="_Toc146459207"/>
      <w:proofErr w:type="spellStart"/>
      <w:r w:rsidRPr="00850D4C">
        <w:rPr>
          <w:rFonts w:asciiTheme="minorHAnsi" w:hAnsiTheme="minorHAnsi" w:cstheme="minorHAnsi"/>
          <w:color w:val="0000FF"/>
          <w:szCs w:val="24"/>
        </w:rPr>
        <w:t>ThematicLayer</w:t>
      </w:r>
      <w:bookmarkEnd w:id="427"/>
      <w:proofErr w:type="spellEnd"/>
    </w:p>
    <w:tbl>
      <w:tblPr>
        <w:tblStyle w:val="TableGrid"/>
        <w:tblW w:w="0" w:type="auto"/>
        <w:tblLook w:val="04A0" w:firstRow="1" w:lastRow="0" w:firstColumn="1" w:lastColumn="0" w:noHBand="0" w:noVBand="1"/>
      </w:tblPr>
      <w:tblGrid>
        <w:gridCol w:w="1507"/>
        <w:gridCol w:w="3814"/>
        <w:gridCol w:w="21"/>
        <w:gridCol w:w="4728"/>
      </w:tblGrid>
      <w:tr w:rsidR="00B060A7" w:rsidRPr="003B756B"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3B756B" w:rsidRDefault="00B060A7"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07EE90D9" w14:textId="77777777" w:rsidR="00B060A7" w:rsidRPr="00850D4C" w:rsidRDefault="00B060A7"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850D4C">
              <w:rPr>
                <w:rFonts w:asciiTheme="minorHAnsi" w:eastAsia="Malgun Gothic" w:hAnsiTheme="minorHAnsi" w:cstheme="minorHAnsi"/>
                <w:b/>
                <w:bCs/>
                <w:color w:val="0000FF"/>
                <w:sz w:val="22"/>
                <w:szCs w:val="22"/>
                <w:lang w:eastAsia="ko-KR"/>
              </w:rPr>
              <w:t>ThematicLayer</w:t>
            </w:r>
            <w:proofErr w:type="spellEnd"/>
          </w:p>
        </w:tc>
      </w:tr>
      <w:tr w:rsidR="00B060A7" w:rsidRPr="003B756B"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3B756B" w:rsidRDefault="00B060A7"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3"/>
            <w:vAlign w:val="center"/>
            <w:hideMark/>
          </w:tcPr>
          <w:p w14:paraId="1FB60678" w14:textId="6CD179DA" w:rsidR="00B060A7" w:rsidRPr="003B756B" w:rsidRDefault="006E501E" w:rsidP="00260E6D">
            <w:pPr>
              <w:widowControl w:val="0"/>
              <w:wordWrap w:val="0"/>
              <w:autoSpaceDE w:val="0"/>
              <w:autoSpaceDN w:val="0"/>
              <w:spacing w:after="0"/>
              <w:jc w:val="both"/>
              <w:textAlignment w:val="baseline"/>
              <w:rPr>
                <w:rFonts w:eastAsia="Gulim"/>
                <w:color w:val="0000FF"/>
                <w:sz w:val="22"/>
                <w:szCs w:val="22"/>
                <w:lang w:eastAsia="ko-KR"/>
              </w:rPr>
            </w:pPr>
            <w:r>
              <w:rPr>
                <w:rFonts w:eastAsia="Malgun Gothic"/>
                <w:color w:val="0000FF"/>
                <w:sz w:val="22"/>
                <w:szCs w:val="22"/>
                <w:lang w:eastAsia="ko-KR"/>
              </w:rPr>
              <w:t>A</w:t>
            </w:r>
            <w:r w:rsidR="003B756B">
              <w:rPr>
                <w:rFonts w:eastAsia="Malgun Gothic"/>
                <w:color w:val="0000FF"/>
                <w:sz w:val="22"/>
                <w:szCs w:val="22"/>
                <w:lang w:eastAsia="ko-KR"/>
              </w:rPr>
              <w:t>ggregation of features for a specific theme</w:t>
            </w:r>
            <w:r w:rsidR="003132AC">
              <w:rPr>
                <w:rFonts w:eastAsia="Malgun Gothic"/>
                <w:color w:val="0000FF"/>
                <w:sz w:val="22"/>
                <w:szCs w:val="22"/>
                <w:lang w:eastAsia="ko-KR"/>
              </w:rPr>
              <w:t xml:space="preserve"> </w:t>
            </w:r>
            <w:r w:rsidR="003B756B">
              <w:rPr>
                <w:rFonts w:eastAsia="Malgun Gothic"/>
                <w:color w:val="0000FF"/>
                <w:sz w:val="22"/>
                <w:szCs w:val="22"/>
                <w:lang w:eastAsia="ko-KR"/>
              </w:rPr>
              <w:t>consist</w:t>
            </w:r>
            <w:r w:rsidR="003132AC">
              <w:rPr>
                <w:rFonts w:eastAsia="Malgun Gothic"/>
                <w:color w:val="0000FF"/>
                <w:sz w:val="22"/>
                <w:szCs w:val="22"/>
                <w:lang w:eastAsia="ko-KR"/>
              </w:rPr>
              <w:t xml:space="preserve">ing </w:t>
            </w:r>
            <w:r w:rsidR="003B756B">
              <w:rPr>
                <w:rFonts w:eastAsia="Malgun Gothic"/>
                <w:color w:val="0000FF"/>
                <w:sz w:val="22"/>
                <w:szCs w:val="22"/>
                <w:lang w:eastAsia="ko-KR"/>
              </w:rPr>
              <w:t>of primal space layer and dual space layer.</w:t>
            </w:r>
          </w:p>
        </w:tc>
      </w:tr>
      <w:tr w:rsidR="00B060A7" w:rsidRPr="003B756B"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3B756B" w:rsidRDefault="00B060A7"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525" w:type="dxa"/>
            <w:gridSpan w:val="3"/>
            <w:vAlign w:val="center"/>
            <w:hideMark/>
          </w:tcPr>
          <w:p w14:paraId="250159AC" w14:textId="77777777" w:rsidR="00B060A7" w:rsidRPr="00850D4C" w:rsidRDefault="00B060A7"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 xml:space="preserve">GML </w:t>
            </w:r>
            <w:proofErr w:type="spellStart"/>
            <w:r w:rsidRPr="00850D4C">
              <w:rPr>
                <w:rFonts w:asciiTheme="minorHAnsi" w:eastAsia="Malgun Gothic" w:hAnsiTheme="minorHAnsi" w:cstheme="minorHAnsi"/>
                <w:color w:val="0000FF"/>
                <w:sz w:val="22"/>
                <w:szCs w:val="22"/>
                <w:lang w:eastAsia="ko-KR"/>
              </w:rPr>
              <w:t>AbstractFeature</w:t>
            </w:r>
            <w:proofErr w:type="spellEnd"/>
          </w:p>
        </w:tc>
      </w:tr>
      <w:tr w:rsidR="00B060A7" w:rsidRPr="003B756B" w14:paraId="1C688195" w14:textId="77777777" w:rsidTr="003132AC">
        <w:trPr>
          <w:trHeight w:val="275"/>
        </w:trPr>
        <w:tc>
          <w:tcPr>
            <w:tcW w:w="1535" w:type="dxa"/>
            <w:vMerge w:val="restart"/>
            <w:shd w:val="clear" w:color="auto" w:fill="F2F2F2" w:themeFill="background1" w:themeFillShade="F2"/>
            <w:vAlign w:val="center"/>
            <w:hideMark/>
          </w:tcPr>
          <w:p w14:paraId="24D98307" w14:textId="77777777" w:rsidR="00B060A7" w:rsidRPr="003B756B" w:rsidRDefault="00B060A7"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Association</w:t>
            </w:r>
          </w:p>
        </w:tc>
        <w:tc>
          <w:tcPr>
            <w:tcW w:w="3400" w:type="dxa"/>
            <w:shd w:val="clear" w:color="auto" w:fill="F2F2F2" w:themeFill="background1" w:themeFillShade="F2"/>
            <w:vAlign w:val="center"/>
            <w:hideMark/>
          </w:tcPr>
          <w:p w14:paraId="47847344" w14:textId="77777777" w:rsidR="00B060A7" w:rsidRPr="003B756B" w:rsidRDefault="00B060A7" w:rsidP="00260E6D">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Role name</w:t>
            </w:r>
          </w:p>
        </w:tc>
        <w:tc>
          <w:tcPr>
            <w:tcW w:w="5125" w:type="dxa"/>
            <w:gridSpan w:val="2"/>
            <w:shd w:val="clear" w:color="auto" w:fill="F2F2F2" w:themeFill="background1" w:themeFillShade="F2"/>
            <w:vAlign w:val="center"/>
            <w:hideMark/>
          </w:tcPr>
          <w:p w14:paraId="3F46DBBC" w14:textId="77777777" w:rsidR="00B060A7" w:rsidRPr="003B756B" w:rsidRDefault="00B060A7" w:rsidP="00260E6D">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B060A7" w:rsidRPr="003B756B" w14:paraId="219B91F7" w14:textId="77777777" w:rsidTr="003132AC">
        <w:trPr>
          <w:trHeight w:val="265"/>
        </w:trPr>
        <w:tc>
          <w:tcPr>
            <w:tcW w:w="0" w:type="auto"/>
            <w:vMerge/>
            <w:shd w:val="clear" w:color="auto" w:fill="F2F2F2" w:themeFill="background1" w:themeFillShade="F2"/>
            <w:vAlign w:val="center"/>
            <w:hideMark/>
          </w:tcPr>
          <w:p w14:paraId="703FF323" w14:textId="77777777" w:rsidR="00B060A7" w:rsidRPr="003B756B" w:rsidRDefault="00B060A7" w:rsidP="00260E6D">
            <w:pPr>
              <w:spacing w:after="0"/>
              <w:rPr>
                <w:rFonts w:eastAsia="Gulim"/>
                <w:color w:val="0000FF"/>
                <w:sz w:val="22"/>
                <w:szCs w:val="22"/>
                <w:lang w:eastAsia="ko-KR"/>
              </w:rPr>
            </w:pPr>
          </w:p>
        </w:tc>
        <w:tc>
          <w:tcPr>
            <w:tcW w:w="3400" w:type="dxa"/>
            <w:vAlign w:val="center"/>
            <w:hideMark/>
          </w:tcPr>
          <w:p w14:paraId="605F86E4" w14:textId="77777777" w:rsidR="00B060A7" w:rsidRPr="00850D4C" w:rsidRDefault="00B060A7"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connectedLayers</w:t>
            </w:r>
            <w:proofErr w:type="spellEnd"/>
            <w:r w:rsidRPr="00850D4C">
              <w:rPr>
                <w:rFonts w:asciiTheme="minorHAnsi" w:eastAsia="Malgun Gothic" w:hAnsiTheme="minorHAnsi" w:cstheme="minorHAnsi"/>
                <w:color w:val="0000FF"/>
                <w:sz w:val="22"/>
                <w:szCs w:val="22"/>
                <w:lang w:eastAsia="ko-KR"/>
              </w:rPr>
              <w:t xml:space="preserve"> </w:t>
            </w:r>
          </w:p>
        </w:tc>
        <w:tc>
          <w:tcPr>
            <w:tcW w:w="5125" w:type="dxa"/>
            <w:gridSpan w:val="2"/>
            <w:vAlign w:val="center"/>
            <w:hideMark/>
          </w:tcPr>
          <w:p w14:paraId="4BC6B85C" w14:textId="77777777" w:rsidR="00B060A7" w:rsidRPr="003B756B" w:rsidRDefault="00B060A7" w:rsidP="00260E6D">
            <w:pPr>
              <w:widowControl w:val="0"/>
              <w:autoSpaceDE w:val="0"/>
              <w:autoSpaceDN w:val="0"/>
              <w:spacing w:after="0"/>
              <w:textAlignment w:val="baseline"/>
              <w:rPr>
                <w:rFonts w:eastAsia="Gulim"/>
                <w:color w:val="0000FF"/>
                <w:sz w:val="22"/>
                <w:szCs w:val="22"/>
                <w:lang w:eastAsia="ko-KR"/>
              </w:rPr>
            </w:pPr>
            <w:proofErr w:type="spellStart"/>
            <w:r w:rsidRPr="00850D4C">
              <w:rPr>
                <w:rFonts w:asciiTheme="minorHAnsi" w:eastAsia="Gulim" w:hAnsiTheme="minorHAnsi" w:cstheme="minorHAnsi"/>
                <w:color w:val="0000FF"/>
                <w:sz w:val="22"/>
                <w:szCs w:val="22"/>
                <w:lang w:eastAsia="ko-KR"/>
              </w:rPr>
              <w:t>InterLayerConnection</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1..</w:t>
            </w:r>
            <w:proofErr w:type="gramEnd"/>
            <w:r w:rsidRPr="003B756B">
              <w:rPr>
                <w:rFonts w:eastAsia="Malgun Gothic"/>
                <w:color w:val="0000FF"/>
                <w:sz w:val="22"/>
                <w:szCs w:val="22"/>
                <w:lang w:eastAsia="ko-KR"/>
              </w:rPr>
              <w:t>1]</w:t>
            </w:r>
          </w:p>
        </w:tc>
      </w:tr>
      <w:tr w:rsidR="00B060A7" w:rsidRPr="003B756B" w14:paraId="491ACE34" w14:textId="77777777" w:rsidTr="003132AC">
        <w:trPr>
          <w:trHeight w:val="269"/>
        </w:trPr>
        <w:tc>
          <w:tcPr>
            <w:tcW w:w="1535" w:type="dxa"/>
            <w:vMerge w:val="restart"/>
            <w:shd w:val="clear" w:color="auto" w:fill="F2F2F2" w:themeFill="background1" w:themeFillShade="F2"/>
            <w:vAlign w:val="center"/>
            <w:hideMark/>
          </w:tcPr>
          <w:p w14:paraId="683B83D3" w14:textId="77777777" w:rsidR="00B060A7" w:rsidRPr="003B756B" w:rsidRDefault="00B060A7"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Properties</w:t>
            </w:r>
          </w:p>
        </w:tc>
        <w:tc>
          <w:tcPr>
            <w:tcW w:w="3400" w:type="dxa"/>
            <w:shd w:val="clear" w:color="auto" w:fill="F2F2F2" w:themeFill="background1" w:themeFillShade="F2"/>
            <w:vAlign w:val="center"/>
            <w:hideMark/>
          </w:tcPr>
          <w:p w14:paraId="4E3D205A" w14:textId="64BA4F1A" w:rsidR="00B060A7" w:rsidRPr="003B756B" w:rsidRDefault="009A04AC" w:rsidP="00260E6D">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w:t>
            </w:r>
            <w:r w:rsidR="00B060A7" w:rsidRPr="003B756B">
              <w:rPr>
                <w:rFonts w:eastAsia="Malgun Gothic"/>
                <w:b/>
                <w:bCs/>
                <w:color w:val="0000FF"/>
                <w:sz w:val="22"/>
                <w:szCs w:val="22"/>
                <w:lang w:eastAsia="ko-KR"/>
              </w:rPr>
              <w:t>name</w:t>
            </w:r>
          </w:p>
        </w:tc>
        <w:tc>
          <w:tcPr>
            <w:tcW w:w="5125" w:type="dxa"/>
            <w:gridSpan w:val="2"/>
            <w:shd w:val="clear" w:color="auto" w:fill="F2F2F2" w:themeFill="background1" w:themeFillShade="F2"/>
            <w:vAlign w:val="center"/>
            <w:hideMark/>
          </w:tcPr>
          <w:p w14:paraId="1A0EE959" w14:textId="77777777" w:rsidR="00B060A7" w:rsidRPr="003B756B" w:rsidRDefault="00B060A7"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B060A7" w:rsidRPr="003B756B" w14:paraId="0E12CE4E" w14:textId="77777777" w:rsidTr="003132AC">
        <w:trPr>
          <w:trHeight w:val="273"/>
        </w:trPr>
        <w:tc>
          <w:tcPr>
            <w:tcW w:w="0" w:type="auto"/>
            <w:vMerge/>
            <w:shd w:val="clear" w:color="auto" w:fill="F2F2F2" w:themeFill="background1" w:themeFillShade="F2"/>
            <w:vAlign w:val="center"/>
            <w:hideMark/>
          </w:tcPr>
          <w:p w14:paraId="246576AF" w14:textId="77777777" w:rsidR="00B060A7" w:rsidRPr="003B756B" w:rsidRDefault="00B060A7" w:rsidP="00260E6D">
            <w:pPr>
              <w:spacing w:after="0"/>
              <w:rPr>
                <w:rFonts w:eastAsia="Gulim"/>
                <w:color w:val="0000FF"/>
                <w:sz w:val="22"/>
                <w:szCs w:val="22"/>
                <w:lang w:eastAsia="ko-KR"/>
              </w:rPr>
            </w:pPr>
          </w:p>
        </w:tc>
        <w:tc>
          <w:tcPr>
            <w:tcW w:w="3400" w:type="dxa"/>
            <w:vAlign w:val="center"/>
          </w:tcPr>
          <w:p w14:paraId="6386F096" w14:textId="0EA48ABC" w:rsidR="00B060A7" w:rsidRPr="00850D4C" w:rsidRDefault="00B060A7"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commentRangeStart w:id="428"/>
            <w:commentRangeStart w:id="429"/>
            <w:proofErr w:type="spellStart"/>
            <w:r w:rsidRPr="00850D4C">
              <w:rPr>
                <w:rFonts w:asciiTheme="minorHAnsi" w:eastAsia="Malgun Gothic" w:hAnsiTheme="minorHAnsi" w:cstheme="minorHAnsi"/>
                <w:color w:val="0000FF"/>
                <w:sz w:val="22"/>
                <w:szCs w:val="22"/>
                <w:lang w:eastAsia="ko-KR"/>
              </w:rPr>
              <w:t>semantic</w:t>
            </w:r>
            <w:commentRangeEnd w:id="428"/>
            <w:r w:rsidR="005A721F" w:rsidRPr="00850D4C">
              <w:rPr>
                <w:rStyle w:val="CommentReference"/>
                <w:rFonts w:asciiTheme="minorHAnsi" w:eastAsia="Malgun Gothic" w:hAnsiTheme="minorHAnsi" w:cstheme="minorHAnsi"/>
                <w:lang w:val="en-GB"/>
              </w:rPr>
              <w:commentReference w:id="428"/>
            </w:r>
            <w:commentRangeEnd w:id="429"/>
            <w:r w:rsidR="005F72F4">
              <w:rPr>
                <w:rStyle w:val="CommentReference"/>
                <w:rFonts w:eastAsia="Malgun Gothic"/>
                <w:lang w:val="en-GB"/>
              </w:rPr>
              <w:commentReference w:id="429"/>
            </w:r>
            <w:del w:id="430" w:author="Abdou D" w:date="2024-01-29T16:29:00Z">
              <w:r w:rsidR="00FD4329" w:rsidDel="005F72F4">
                <w:rPr>
                  <w:rFonts w:asciiTheme="minorHAnsi" w:eastAsia="Malgun Gothic" w:hAnsiTheme="minorHAnsi" w:cstheme="minorHAnsi"/>
                  <w:color w:val="0000FF"/>
                  <w:sz w:val="22"/>
                  <w:szCs w:val="22"/>
                  <w:lang w:eastAsia="ko-KR"/>
                </w:rPr>
                <w:delText>Expression</w:delText>
              </w:r>
            </w:del>
            <w:ins w:id="431" w:author="Abdou D" w:date="2024-01-29T16:29:00Z">
              <w:r w:rsidR="005F72F4">
                <w:rPr>
                  <w:rFonts w:asciiTheme="minorHAnsi" w:eastAsia="Malgun Gothic" w:hAnsiTheme="minorHAnsi" w:cstheme="minorHAnsi"/>
                  <w:color w:val="0000FF"/>
                  <w:sz w:val="22"/>
                  <w:szCs w:val="22"/>
                  <w:lang w:eastAsia="ko-KR"/>
                </w:rPr>
                <w:t>Extension</w:t>
              </w:r>
            </w:ins>
            <w:proofErr w:type="spellEnd"/>
          </w:p>
        </w:tc>
        <w:tc>
          <w:tcPr>
            <w:tcW w:w="5125" w:type="dxa"/>
            <w:gridSpan w:val="2"/>
            <w:vAlign w:val="center"/>
          </w:tcPr>
          <w:p w14:paraId="4AC8A29A" w14:textId="77777777" w:rsidR="00B060A7" w:rsidRPr="003B756B" w:rsidRDefault="00B060A7" w:rsidP="00260E6D">
            <w:pPr>
              <w:widowControl w:val="0"/>
              <w:autoSpaceDE w:val="0"/>
              <w:autoSpaceDN w:val="0"/>
              <w:spacing w:after="0"/>
              <w:textAlignment w:val="baseline"/>
              <w:rPr>
                <w:rFonts w:eastAsia="Gulim"/>
                <w:color w:val="0000FF"/>
                <w:sz w:val="22"/>
                <w:szCs w:val="22"/>
                <w:lang w:eastAsia="ko-KR"/>
              </w:rPr>
            </w:pPr>
            <w:r w:rsidRPr="00850D4C">
              <w:rPr>
                <w:rFonts w:asciiTheme="minorHAnsi" w:eastAsia="Malgun Gothic" w:hAnsiTheme="minorHAnsi" w:cstheme="minorHAnsi"/>
                <w:color w:val="0000FF"/>
                <w:sz w:val="22"/>
                <w:szCs w:val="22"/>
                <w:lang w:eastAsia="ko-KR"/>
              </w:rPr>
              <w:t>Boolean</w:t>
            </w:r>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1..</w:t>
            </w:r>
            <w:proofErr w:type="gramEnd"/>
            <w:r w:rsidRPr="003B756B">
              <w:rPr>
                <w:rFonts w:eastAsia="Malgun Gothic"/>
                <w:color w:val="0000FF"/>
                <w:sz w:val="22"/>
                <w:szCs w:val="22"/>
                <w:lang w:eastAsia="ko-KR"/>
              </w:rPr>
              <w:t>1]</w:t>
            </w:r>
          </w:p>
        </w:tc>
      </w:tr>
      <w:tr w:rsidR="00B060A7" w:rsidRPr="003B756B" w14:paraId="225490E7" w14:textId="77777777" w:rsidTr="003132AC">
        <w:trPr>
          <w:trHeight w:val="135"/>
        </w:trPr>
        <w:tc>
          <w:tcPr>
            <w:tcW w:w="0" w:type="auto"/>
            <w:vMerge/>
            <w:shd w:val="clear" w:color="auto" w:fill="F2F2F2" w:themeFill="background1" w:themeFillShade="F2"/>
            <w:vAlign w:val="center"/>
          </w:tcPr>
          <w:p w14:paraId="02815072" w14:textId="77777777" w:rsidR="00B060A7" w:rsidRPr="003B756B" w:rsidRDefault="00B060A7" w:rsidP="00260E6D">
            <w:pPr>
              <w:spacing w:after="0"/>
              <w:rPr>
                <w:rFonts w:eastAsia="Gulim"/>
                <w:color w:val="0000FF"/>
                <w:sz w:val="22"/>
                <w:szCs w:val="22"/>
                <w:lang w:eastAsia="ko-KR"/>
              </w:rPr>
            </w:pPr>
          </w:p>
        </w:tc>
        <w:tc>
          <w:tcPr>
            <w:tcW w:w="3400" w:type="dxa"/>
            <w:vAlign w:val="center"/>
          </w:tcPr>
          <w:p w14:paraId="35F7CB2E" w14:textId="77777777" w:rsidR="00B060A7" w:rsidRPr="00850D4C" w:rsidRDefault="00B060A7" w:rsidP="00260E6D">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theme</w:t>
            </w:r>
          </w:p>
        </w:tc>
        <w:tc>
          <w:tcPr>
            <w:tcW w:w="5125" w:type="dxa"/>
            <w:gridSpan w:val="2"/>
            <w:vAlign w:val="center"/>
          </w:tcPr>
          <w:p w14:paraId="7E3A6C2A" w14:textId="77777777" w:rsidR="00B060A7" w:rsidRPr="003B756B" w:rsidRDefault="00B060A7" w:rsidP="00260E6D">
            <w:pPr>
              <w:widowControl w:val="0"/>
              <w:autoSpaceDE w:val="0"/>
              <w:autoSpaceDN w:val="0"/>
              <w:spacing w:after="0"/>
              <w:textAlignment w:val="baseline"/>
              <w:rPr>
                <w:rFonts w:eastAsia="Malgun Gothic"/>
                <w:color w:val="0000FF"/>
                <w:sz w:val="22"/>
                <w:szCs w:val="22"/>
                <w:lang w:eastAsia="ko-KR"/>
              </w:rPr>
            </w:pPr>
            <w:commentRangeStart w:id="432"/>
            <w:proofErr w:type="spellStart"/>
            <w:r w:rsidRPr="00850D4C">
              <w:rPr>
                <w:rFonts w:asciiTheme="minorHAnsi" w:eastAsia="Malgun Gothic" w:hAnsiTheme="minorHAnsi" w:cstheme="minorHAnsi"/>
                <w:color w:val="0000FF"/>
                <w:sz w:val="22"/>
                <w:szCs w:val="22"/>
                <w:lang w:eastAsia="ko-KR"/>
              </w:rPr>
              <w:t>ThematicLayerValue</w:t>
            </w:r>
            <w:proofErr w:type="spellEnd"/>
            <w:r w:rsidRPr="003B756B">
              <w:rPr>
                <w:rFonts w:eastAsia="Malgun Gothic"/>
                <w:color w:val="0000FF"/>
                <w:sz w:val="22"/>
                <w:szCs w:val="22"/>
                <w:lang w:eastAsia="ko-KR"/>
              </w:rPr>
              <w:t xml:space="preserve"> </w:t>
            </w:r>
            <w:commentRangeEnd w:id="432"/>
            <w:r w:rsidRPr="003B756B">
              <w:rPr>
                <w:rStyle w:val="CommentReference"/>
                <w:rFonts w:eastAsia="Malgun Gothic"/>
                <w:lang w:val="en-GB"/>
              </w:rPr>
              <w:commentReference w:id="432"/>
            </w:r>
            <w:r w:rsidRPr="003B756B">
              <w:rPr>
                <w:rFonts w:eastAsia="Malgun Gothic"/>
                <w:color w:val="0000FF"/>
                <w:sz w:val="22"/>
                <w:szCs w:val="22"/>
                <w:lang w:eastAsia="ko-KR"/>
              </w:rPr>
              <w:t>[</w:t>
            </w:r>
            <w:proofErr w:type="gramStart"/>
            <w:r w:rsidRPr="003B756B">
              <w:rPr>
                <w:rFonts w:eastAsia="Malgun Gothic"/>
                <w:color w:val="0000FF"/>
                <w:sz w:val="22"/>
                <w:szCs w:val="22"/>
                <w:lang w:eastAsia="ko-KR"/>
              </w:rPr>
              <w:t>1..</w:t>
            </w:r>
            <w:proofErr w:type="gramEnd"/>
            <w:r w:rsidRPr="003B756B">
              <w:rPr>
                <w:rFonts w:eastAsia="Malgun Gothic"/>
                <w:color w:val="0000FF"/>
                <w:sz w:val="22"/>
                <w:szCs w:val="22"/>
                <w:lang w:eastAsia="ko-KR"/>
              </w:rPr>
              <w:t>1]</w:t>
            </w:r>
          </w:p>
        </w:tc>
      </w:tr>
      <w:tr w:rsidR="00B060A7" w:rsidRPr="003B756B" w14:paraId="2A0DB0BB" w14:textId="77777777" w:rsidTr="003132AC">
        <w:trPr>
          <w:trHeight w:val="281"/>
        </w:trPr>
        <w:tc>
          <w:tcPr>
            <w:tcW w:w="1535" w:type="dxa"/>
            <w:vMerge w:val="restart"/>
            <w:shd w:val="clear" w:color="auto" w:fill="F2F2F2" w:themeFill="background1" w:themeFillShade="F2"/>
            <w:vAlign w:val="center"/>
            <w:hideMark/>
          </w:tcPr>
          <w:p w14:paraId="2147BB52" w14:textId="77777777" w:rsidR="00B060A7" w:rsidRPr="003B756B" w:rsidRDefault="00B060A7"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lastRenderedPageBreak/>
              <w:t>Constraints</w:t>
            </w:r>
          </w:p>
        </w:tc>
        <w:tc>
          <w:tcPr>
            <w:tcW w:w="3422" w:type="dxa"/>
            <w:gridSpan w:val="2"/>
            <w:shd w:val="clear" w:color="auto" w:fill="F2F2F2" w:themeFill="background1" w:themeFillShade="F2"/>
            <w:vAlign w:val="center"/>
            <w:hideMark/>
          </w:tcPr>
          <w:p w14:paraId="57EA049E" w14:textId="69E9EC86" w:rsidR="00B060A7" w:rsidRPr="003B756B" w:rsidRDefault="003132AC" w:rsidP="00260E6D">
            <w:pPr>
              <w:widowControl w:val="0"/>
              <w:wordWrap w:val="0"/>
              <w:autoSpaceDE w:val="0"/>
              <w:autoSpaceDN w:val="0"/>
              <w:spacing w:after="0"/>
              <w:jc w:val="both"/>
              <w:textAlignment w:val="baseline"/>
              <w:rPr>
                <w:rFonts w:eastAsia="Gulim"/>
                <w:b/>
                <w:color w:val="0000FF"/>
                <w:sz w:val="22"/>
                <w:szCs w:val="22"/>
                <w:lang w:eastAsia="ko-KR"/>
              </w:rPr>
            </w:pPr>
            <w:r>
              <w:rPr>
                <w:rFonts w:eastAsia="Gulim"/>
                <w:b/>
                <w:color w:val="0000FF"/>
                <w:sz w:val="22"/>
                <w:szCs w:val="22"/>
                <w:lang w:eastAsia="ko-KR"/>
              </w:rPr>
              <w:t>Constraint</w:t>
            </w:r>
            <w:r w:rsidR="00B060A7" w:rsidRPr="003B756B">
              <w:rPr>
                <w:rFonts w:eastAsia="Gulim"/>
                <w:b/>
                <w:color w:val="0000FF"/>
                <w:sz w:val="22"/>
                <w:szCs w:val="22"/>
                <w:lang w:eastAsia="ko-KR"/>
              </w:rPr>
              <w:t xml:space="preserve"> ID</w:t>
            </w:r>
          </w:p>
        </w:tc>
        <w:tc>
          <w:tcPr>
            <w:tcW w:w="5103" w:type="dxa"/>
            <w:shd w:val="clear" w:color="auto" w:fill="F2F2F2" w:themeFill="background1" w:themeFillShade="F2"/>
            <w:vAlign w:val="center"/>
          </w:tcPr>
          <w:p w14:paraId="47BFF458" w14:textId="3132BFDD" w:rsidR="00B060A7" w:rsidRPr="003B756B" w:rsidRDefault="00B060A7" w:rsidP="00260E6D">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Constraint</w:t>
            </w:r>
          </w:p>
        </w:tc>
      </w:tr>
      <w:tr w:rsidR="005A721F" w:rsidRPr="003B756B" w14:paraId="024E4D2A" w14:textId="77777777" w:rsidTr="00850D4C">
        <w:trPr>
          <w:trHeight w:val="482"/>
        </w:trPr>
        <w:tc>
          <w:tcPr>
            <w:tcW w:w="1535" w:type="dxa"/>
            <w:vMerge/>
            <w:shd w:val="clear" w:color="auto" w:fill="F2F2F2" w:themeFill="background1" w:themeFillShade="F2"/>
            <w:vAlign w:val="center"/>
          </w:tcPr>
          <w:p w14:paraId="6A41CAD3" w14:textId="77777777" w:rsidR="005A721F" w:rsidRPr="003B756B" w:rsidRDefault="005A721F" w:rsidP="005A721F">
            <w:pPr>
              <w:widowControl w:val="0"/>
              <w:autoSpaceDE w:val="0"/>
              <w:autoSpaceDN w:val="0"/>
              <w:spacing w:after="0"/>
              <w:jc w:val="center"/>
              <w:textAlignment w:val="baseline"/>
              <w:rPr>
                <w:rFonts w:eastAsia="Malgun Gothic"/>
                <w:b/>
                <w:bCs/>
                <w:color w:val="0000FF"/>
                <w:sz w:val="22"/>
                <w:szCs w:val="22"/>
                <w:lang w:eastAsia="ko-KR"/>
              </w:rPr>
            </w:pPr>
          </w:p>
        </w:tc>
        <w:tc>
          <w:tcPr>
            <w:tcW w:w="3422" w:type="dxa"/>
            <w:gridSpan w:val="2"/>
            <w:vAlign w:val="center"/>
          </w:tcPr>
          <w:p w14:paraId="790EF922" w14:textId="4A0ACF6D" w:rsidR="005A721F" w:rsidRPr="0079523E" w:rsidRDefault="003132AC" w:rsidP="005A721F">
            <w:pPr>
              <w:widowControl w:val="0"/>
              <w:wordWrap w:val="0"/>
              <w:autoSpaceDE w:val="0"/>
              <w:autoSpaceDN w:val="0"/>
              <w:spacing w:after="0"/>
              <w:jc w:val="both"/>
              <w:textAlignment w:val="baseline"/>
              <w:rPr>
                <w:rFonts w:eastAsia="Malgun Gothic"/>
                <w:color w:val="FF0000"/>
                <w:sz w:val="22"/>
                <w:szCs w:val="22"/>
                <w:lang w:eastAsia="ko-KR"/>
              </w:rPr>
            </w:pPr>
            <w:r>
              <w:rPr>
                <w:rFonts w:eastAsia="Malgun Gothic"/>
                <w:color w:val="FF0000"/>
                <w:sz w:val="22"/>
                <w:szCs w:val="22"/>
                <w:lang w:eastAsia="ko-KR"/>
              </w:rPr>
              <w:t>Indoorgml2/constraints/</w:t>
            </w:r>
            <w:r>
              <w:rPr>
                <w:rFonts w:eastAsia="Malgun Gothic"/>
                <w:color w:val="FF0000"/>
                <w:sz w:val="22"/>
                <w:szCs w:val="22"/>
                <w:lang w:eastAsia="ko-KR"/>
              </w:rPr>
              <w:br/>
              <w:t>t</w:t>
            </w:r>
            <w:r w:rsidR="0079523E" w:rsidRPr="0079523E">
              <w:rPr>
                <w:rFonts w:eastAsia="Malgun Gothic"/>
                <w:color w:val="FF0000"/>
                <w:sz w:val="22"/>
                <w:szCs w:val="22"/>
                <w:lang w:eastAsia="ko-KR"/>
              </w:rPr>
              <w:t>hematic</w:t>
            </w:r>
            <w:r w:rsidR="00D05E54">
              <w:rPr>
                <w:rFonts w:eastAsia="Malgun Gothic"/>
                <w:color w:val="FF0000"/>
                <w:sz w:val="22"/>
                <w:szCs w:val="22"/>
                <w:lang w:eastAsia="ko-KR"/>
              </w:rPr>
              <w:t>l</w:t>
            </w:r>
            <w:r w:rsidR="0079523E" w:rsidRPr="0079523E">
              <w:rPr>
                <w:rFonts w:eastAsia="Malgun Gothic"/>
                <w:color w:val="FF0000"/>
                <w:sz w:val="22"/>
                <w:szCs w:val="22"/>
                <w:lang w:eastAsia="ko-KR"/>
              </w:rPr>
              <w:t>ayer-1</w:t>
            </w:r>
          </w:p>
        </w:tc>
        <w:tc>
          <w:tcPr>
            <w:tcW w:w="5103" w:type="dxa"/>
            <w:vAlign w:val="center"/>
          </w:tcPr>
          <w:p w14:paraId="4E78908D" w14:textId="69F76201" w:rsidR="00D05E54" w:rsidRPr="0079523E" w:rsidRDefault="00D05E54" w:rsidP="005A721F">
            <w:pPr>
              <w:widowControl w:val="0"/>
              <w:wordWrap w:val="0"/>
              <w:autoSpaceDE w:val="0"/>
              <w:autoSpaceDN w:val="0"/>
              <w:spacing w:after="0"/>
              <w:jc w:val="both"/>
              <w:textAlignment w:val="baseline"/>
              <w:rPr>
                <w:rFonts w:eastAsia="Malgun Gothic"/>
                <w:color w:val="FF0000"/>
                <w:sz w:val="22"/>
                <w:szCs w:val="22"/>
                <w:lang w:eastAsia="ko-KR"/>
              </w:rPr>
            </w:pPr>
            <w:r>
              <w:rPr>
                <w:rFonts w:eastAsia="Malgun Gothic" w:hint="eastAsia"/>
                <w:color w:val="FF0000"/>
                <w:sz w:val="22"/>
                <w:szCs w:val="22"/>
                <w:lang w:eastAsia="ko-KR"/>
              </w:rPr>
              <w:t>A</w:t>
            </w:r>
            <w:r>
              <w:rPr>
                <w:rFonts w:eastAsia="Malgun Gothic"/>
                <w:color w:val="FF0000"/>
                <w:sz w:val="22"/>
                <w:szCs w:val="22"/>
                <w:lang w:eastAsia="ko-KR"/>
              </w:rPr>
              <w:t>ny feature of a thematic layer shall belong to the same theme.</w:t>
            </w:r>
          </w:p>
        </w:tc>
      </w:tr>
    </w:tbl>
    <w:p w14:paraId="10F2F2DE" w14:textId="7ED7C5DD" w:rsidR="00937289" w:rsidRPr="003B756B" w:rsidDel="00166F9C" w:rsidRDefault="00937289" w:rsidP="00B060A7">
      <w:pPr>
        <w:rPr>
          <w:del w:id="433" w:author="Abdou D" w:date="2024-02-06T17:13:00Z"/>
          <w:lang w:eastAsia="ko-KR"/>
        </w:rPr>
      </w:pPr>
    </w:p>
    <w:p w14:paraId="70C5A8D9" w14:textId="5D1227C2" w:rsidR="005A721F" w:rsidRPr="003B756B" w:rsidRDefault="00937289" w:rsidP="005A721F">
      <w:pPr>
        <w:spacing w:after="0"/>
        <w:rPr>
          <w:lang w:eastAsia="ko-KR"/>
        </w:rPr>
      </w:pPr>
      <w:del w:id="434" w:author="Abdou D" w:date="2024-02-06T17:13:00Z">
        <w:r w:rsidRPr="003B756B" w:rsidDel="00166F9C">
          <w:rPr>
            <w:lang w:eastAsia="ko-KR"/>
          </w:rPr>
          <w:br w:type="page"/>
        </w:r>
      </w:del>
    </w:p>
    <w:p w14:paraId="29548F66" w14:textId="646F6DD1" w:rsidR="00937289" w:rsidRPr="00850D4C" w:rsidRDefault="00937289" w:rsidP="00280670">
      <w:pPr>
        <w:pStyle w:val="Heading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435" w:name="_Toc146459208"/>
      <w:proofErr w:type="spellStart"/>
      <w:r w:rsidRPr="00850D4C">
        <w:rPr>
          <w:rFonts w:asciiTheme="minorHAnsi" w:hAnsiTheme="minorHAnsi" w:cstheme="minorHAnsi"/>
          <w:color w:val="0000FF"/>
          <w:szCs w:val="24"/>
        </w:rPr>
        <w:t>PrimalSpaceLayer</w:t>
      </w:r>
      <w:bookmarkEnd w:id="435"/>
      <w:proofErr w:type="spellEnd"/>
    </w:p>
    <w:tbl>
      <w:tblPr>
        <w:tblStyle w:val="TableGrid"/>
        <w:tblW w:w="0" w:type="auto"/>
        <w:tblLook w:val="04A0" w:firstRow="1" w:lastRow="0" w:firstColumn="1" w:lastColumn="0" w:noHBand="0" w:noVBand="1"/>
      </w:tblPr>
      <w:tblGrid>
        <w:gridCol w:w="1559"/>
        <w:gridCol w:w="3398"/>
        <w:gridCol w:w="5103"/>
      </w:tblGrid>
      <w:tr w:rsidR="00937289" w:rsidRPr="003B756B"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5C6D6F" w:rsidRDefault="00937289" w:rsidP="00260E6D">
            <w:pPr>
              <w:widowControl w:val="0"/>
              <w:autoSpaceDE w:val="0"/>
              <w:autoSpaceDN w:val="0"/>
              <w:spacing w:after="0"/>
              <w:jc w:val="center"/>
              <w:textAlignment w:val="baseline"/>
              <w:rPr>
                <w:rFonts w:eastAsia="Gulim"/>
                <w:color w:val="0000FF"/>
                <w:sz w:val="22"/>
                <w:szCs w:val="22"/>
                <w:lang w:eastAsia="ko-KR"/>
              </w:rPr>
            </w:pPr>
            <w:r w:rsidRPr="005C6D6F">
              <w:rPr>
                <w:rFonts w:eastAsia="Malgun Gothic"/>
                <w:b/>
                <w:bCs/>
                <w:color w:val="0000FF"/>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850D4C" w:rsidRDefault="00937289"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850D4C">
              <w:rPr>
                <w:rFonts w:asciiTheme="minorHAnsi" w:eastAsia="Malgun Gothic" w:hAnsiTheme="minorHAnsi" w:cstheme="minorHAnsi"/>
                <w:b/>
                <w:bCs/>
                <w:color w:val="0000FF"/>
                <w:sz w:val="22"/>
                <w:szCs w:val="22"/>
                <w:lang w:eastAsia="ko-KR"/>
              </w:rPr>
              <w:t>PrimalSpaceLayer</w:t>
            </w:r>
            <w:proofErr w:type="spellEnd"/>
          </w:p>
        </w:tc>
      </w:tr>
      <w:tr w:rsidR="00937289" w:rsidRPr="003B756B"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5C6D6F" w:rsidRDefault="00937289" w:rsidP="00260E6D">
            <w:pPr>
              <w:widowControl w:val="0"/>
              <w:autoSpaceDE w:val="0"/>
              <w:autoSpaceDN w:val="0"/>
              <w:spacing w:after="0"/>
              <w:jc w:val="center"/>
              <w:textAlignment w:val="baseline"/>
              <w:rPr>
                <w:rFonts w:eastAsia="Gulim"/>
                <w:color w:val="0000FF"/>
                <w:sz w:val="22"/>
                <w:szCs w:val="22"/>
                <w:lang w:eastAsia="ko-KR"/>
              </w:rPr>
            </w:pPr>
            <w:r w:rsidRPr="005C6D6F">
              <w:rPr>
                <w:rFonts w:eastAsia="Malgun Gothic"/>
                <w:b/>
                <w:bCs/>
                <w:color w:val="0000FF"/>
                <w:sz w:val="22"/>
                <w:szCs w:val="22"/>
                <w:lang w:eastAsia="ko-KR"/>
              </w:rPr>
              <w:t>Definition</w:t>
            </w:r>
          </w:p>
        </w:tc>
        <w:tc>
          <w:tcPr>
            <w:tcW w:w="8501" w:type="dxa"/>
            <w:gridSpan w:val="2"/>
            <w:vAlign w:val="center"/>
            <w:hideMark/>
          </w:tcPr>
          <w:p w14:paraId="03FD6D43" w14:textId="5A93597D" w:rsidR="00937289" w:rsidRPr="005C6D6F" w:rsidRDefault="006E501E" w:rsidP="00260E6D">
            <w:pPr>
              <w:widowControl w:val="0"/>
              <w:wordWrap w:val="0"/>
              <w:autoSpaceDE w:val="0"/>
              <w:autoSpaceDN w:val="0"/>
              <w:spacing w:after="0"/>
              <w:jc w:val="both"/>
              <w:textAlignment w:val="baseline"/>
              <w:rPr>
                <w:rFonts w:eastAsia="Gulim"/>
                <w:sz w:val="22"/>
                <w:szCs w:val="22"/>
                <w:lang w:eastAsia="ko-KR"/>
              </w:rPr>
            </w:pPr>
            <w:r>
              <w:rPr>
                <w:rFonts w:eastAsia="Malgun Gothic"/>
                <w:color w:val="0000FF"/>
                <w:sz w:val="22"/>
                <w:szCs w:val="22"/>
                <w:lang w:eastAsia="ko-KR"/>
              </w:rPr>
              <w:t>Aggregation of cell spaces and cell boundaries describing the topography of a given theme in indoor space.</w:t>
            </w:r>
            <w:r w:rsidR="00937289" w:rsidRPr="005C6D6F">
              <w:rPr>
                <w:rFonts w:eastAsia="Malgun Gothic"/>
                <w:sz w:val="22"/>
                <w:szCs w:val="22"/>
                <w:lang w:eastAsia="ko-KR"/>
              </w:rPr>
              <w:t xml:space="preserve">  </w:t>
            </w:r>
          </w:p>
        </w:tc>
      </w:tr>
      <w:tr w:rsidR="00937289" w:rsidRPr="003B756B"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5C6D6F" w:rsidRDefault="00937289" w:rsidP="00260E6D">
            <w:pPr>
              <w:widowControl w:val="0"/>
              <w:autoSpaceDE w:val="0"/>
              <w:autoSpaceDN w:val="0"/>
              <w:spacing w:after="0"/>
              <w:jc w:val="center"/>
              <w:textAlignment w:val="baseline"/>
              <w:rPr>
                <w:rFonts w:eastAsia="Gulim"/>
                <w:color w:val="0000FF"/>
                <w:sz w:val="22"/>
                <w:szCs w:val="22"/>
                <w:lang w:eastAsia="ko-KR"/>
              </w:rPr>
            </w:pPr>
            <w:r w:rsidRPr="005C6D6F">
              <w:rPr>
                <w:rFonts w:eastAsia="Malgun Gothic"/>
                <w:b/>
                <w:bCs/>
                <w:color w:val="0000FF"/>
                <w:sz w:val="22"/>
                <w:szCs w:val="22"/>
                <w:lang w:eastAsia="ko-KR"/>
              </w:rPr>
              <w:t>Super classes</w:t>
            </w:r>
          </w:p>
        </w:tc>
        <w:tc>
          <w:tcPr>
            <w:tcW w:w="8501" w:type="dxa"/>
            <w:gridSpan w:val="2"/>
            <w:vAlign w:val="center"/>
            <w:hideMark/>
          </w:tcPr>
          <w:p w14:paraId="6BB2FD0E" w14:textId="77777777" w:rsidR="00937289" w:rsidRPr="00850D4C" w:rsidRDefault="00937289"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 xml:space="preserve">GML </w:t>
            </w:r>
            <w:proofErr w:type="spellStart"/>
            <w:r w:rsidRPr="00850D4C">
              <w:rPr>
                <w:rFonts w:asciiTheme="minorHAnsi" w:eastAsia="Malgun Gothic" w:hAnsiTheme="minorHAnsi" w:cstheme="minorHAnsi"/>
                <w:color w:val="0000FF"/>
                <w:sz w:val="22"/>
                <w:szCs w:val="22"/>
                <w:lang w:eastAsia="ko-KR"/>
              </w:rPr>
              <w:t>AbstractFeature</w:t>
            </w:r>
            <w:proofErr w:type="spellEnd"/>
          </w:p>
        </w:tc>
      </w:tr>
      <w:tr w:rsidR="00937289" w:rsidRPr="003B756B"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5C6D6F" w:rsidRDefault="00937289" w:rsidP="00260E6D">
            <w:pPr>
              <w:widowControl w:val="0"/>
              <w:autoSpaceDE w:val="0"/>
              <w:autoSpaceDN w:val="0"/>
              <w:spacing w:after="0"/>
              <w:jc w:val="center"/>
              <w:textAlignment w:val="baseline"/>
              <w:rPr>
                <w:rFonts w:eastAsia="Malgun Gothic"/>
                <w:b/>
                <w:bCs/>
                <w:color w:val="0000FF"/>
                <w:sz w:val="22"/>
                <w:szCs w:val="22"/>
                <w:lang w:eastAsia="ko-KR"/>
              </w:rPr>
            </w:pPr>
            <w:r w:rsidRPr="005C6D6F">
              <w:rPr>
                <w:rFonts w:eastAsia="Malgun Gothic"/>
                <w:b/>
                <w:bCs/>
                <w:color w:val="0000FF"/>
                <w:sz w:val="22"/>
                <w:szCs w:val="22"/>
                <w:lang w:eastAsia="ko-KR"/>
              </w:rPr>
              <w:t>Aggregation</w:t>
            </w:r>
          </w:p>
        </w:tc>
        <w:tc>
          <w:tcPr>
            <w:tcW w:w="3398" w:type="dxa"/>
            <w:shd w:val="clear" w:color="auto" w:fill="F2F2F2" w:themeFill="background1" w:themeFillShade="F2"/>
            <w:vAlign w:val="center"/>
          </w:tcPr>
          <w:p w14:paraId="6CF10B1E" w14:textId="77777777" w:rsidR="00937289" w:rsidRPr="005C6D6F" w:rsidRDefault="00937289" w:rsidP="00260E6D">
            <w:pPr>
              <w:widowControl w:val="0"/>
              <w:autoSpaceDE w:val="0"/>
              <w:autoSpaceDN w:val="0"/>
              <w:spacing w:after="0"/>
              <w:textAlignment w:val="baseline"/>
              <w:rPr>
                <w:rFonts w:eastAsia="Malgun Gothic"/>
                <w:b/>
                <w:bCs/>
                <w:color w:val="0000FF"/>
                <w:sz w:val="22"/>
                <w:szCs w:val="22"/>
                <w:lang w:eastAsia="ko-KR"/>
              </w:rPr>
            </w:pPr>
            <w:r w:rsidRPr="005C6D6F">
              <w:rPr>
                <w:rFonts w:eastAsia="Malgun Gothic"/>
                <w:b/>
                <w:bCs/>
                <w:color w:val="0000FF"/>
                <w:sz w:val="22"/>
                <w:szCs w:val="22"/>
                <w:lang w:eastAsia="ko-KR"/>
              </w:rPr>
              <w:t>Members</w:t>
            </w:r>
          </w:p>
        </w:tc>
        <w:tc>
          <w:tcPr>
            <w:tcW w:w="5103" w:type="dxa"/>
            <w:shd w:val="clear" w:color="auto" w:fill="F2F2F2" w:themeFill="background1" w:themeFillShade="F2"/>
            <w:vAlign w:val="center"/>
          </w:tcPr>
          <w:p w14:paraId="76447D59" w14:textId="77777777" w:rsidR="00937289" w:rsidRPr="005C6D6F" w:rsidRDefault="00937289" w:rsidP="00260E6D">
            <w:pPr>
              <w:widowControl w:val="0"/>
              <w:autoSpaceDE w:val="0"/>
              <w:autoSpaceDN w:val="0"/>
              <w:spacing w:after="0"/>
              <w:textAlignment w:val="baseline"/>
              <w:rPr>
                <w:rFonts w:eastAsia="Malgun Gothic"/>
                <w:b/>
                <w:bCs/>
                <w:color w:val="0000FF"/>
                <w:sz w:val="22"/>
                <w:szCs w:val="22"/>
                <w:lang w:eastAsia="ko-KR"/>
              </w:rPr>
            </w:pPr>
            <w:r w:rsidRPr="005C6D6F">
              <w:rPr>
                <w:rFonts w:eastAsia="Malgun Gothic"/>
                <w:b/>
                <w:bCs/>
                <w:color w:val="0000FF"/>
                <w:sz w:val="22"/>
                <w:szCs w:val="22"/>
                <w:lang w:eastAsia="ko-KR"/>
              </w:rPr>
              <w:t>Class and Cardinality</w:t>
            </w:r>
          </w:p>
        </w:tc>
      </w:tr>
      <w:tr w:rsidR="00937289" w:rsidRPr="003B756B"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5C6D6F" w:rsidRDefault="00937289" w:rsidP="00260E6D">
            <w:pPr>
              <w:widowControl w:val="0"/>
              <w:autoSpaceDE w:val="0"/>
              <w:autoSpaceDN w:val="0"/>
              <w:spacing w:after="0"/>
              <w:jc w:val="center"/>
              <w:textAlignment w:val="baseline"/>
              <w:rPr>
                <w:rFonts w:eastAsia="Malgun Gothic"/>
                <w:b/>
                <w:bCs/>
                <w:color w:val="0000FF"/>
                <w:sz w:val="22"/>
                <w:szCs w:val="22"/>
                <w:lang w:eastAsia="ko-KR"/>
              </w:rPr>
            </w:pPr>
          </w:p>
        </w:tc>
        <w:tc>
          <w:tcPr>
            <w:tcW w:w="3398" w:type="dxa"/>
            <w:shd w:val="clear" w:color="auto" w:fill="FFFFFF" w:themeFill="background1"/>
            <w:vAlign w:val="center"/>
          </w:tcPr>
          <w:p w14:paraId="1CC429D8" w14:textId="77777777" w:rsidR="00937289" w:rsidRPr="00850D4C" w:rsidRDefault="00937289" w:rsidP="00260E6D">
            <w:pPr>
              <w:widowControl w:val="0"/>
              <w:autoSpaceDE w:val="0"/>
              <w:autoSpaceDN w:val="0"/>
              <w:spacing w:after="0"/>
              <w:textAlignment w:val="baseline"/>
              <w:rPr>
                <w:rFonts w:asciiTheme="minorHAnsi" w:eastAsia="Malgun Gothic" w:hAnsiTheme="minorHAnsi" w:cstheme="minorHAnsi"/>
                <w:bCs/>
                <w:color w:val="0000FF"/>
                <w:sz w:val="22"/>
                <w:szCs w:val="22"/>
                <w:lang w:eastAsia="ko-KR"/>
              </w:rPr>
            </w:pPr>
            <w:proofErr w:type="spellStart"/>
            <w:r w:rsidRPr="00850D4C">
              <w:rPr>
                <w:rFonts w:asciiTheme="minorHAnsi" w:eastAsia="Malgun Gothic" w:hAnsiTheme="minorHAnsi" w:cstheme="minorHAnsi"/>
                <w:bCs/>
                <w:color w:val="0000FF"/>
                <w:sz w:val="22"/>
                <w:szCs w:val="22"/>
                <w:lang w:eastAsia="ko-KR"/>
              </w:rPr>
              <w:t>cellSpaceMember</w:t>
            </w:r>
            <w:proofErr w:type="spellEnd"/>
          </w:p>
        </w:tc>
        <w:tc>
          <w:tcPr>
            <w:tcW w:w="5103" w:type="dxa"/>
            <w:shd w:val="clear" w:color="auto" w:fill="FFFFFF" w:themeFill="background1"/>
            <w:vAlign w:val="center"/>
          </w:tcPr>
          <w:p w14:paraId="2C860854" w14:textId="77777777" w:rsidR="00937289" w:rsidRPr="005C6D6F" w:rsidRDefault="00937289" w:rsidP="00260E6D">
            <w:pPr>
              <w:widowControl w:val="0"/>
              <w:autoSpaceDE w:val="0"/>
              <w:autoSpaceDN w:val="0"/>
              <w:spacing w:after="0"/>
              <w:textAlignment w:val="baseline"/>
              <w:rPr>
                <w:rFonts w:eastAsia="Malgun Gothic"/>
                <w:bCs/>
                <w:color w:val="0000FF"/>
                <w:sz w:val="22"/>
                <w:szCs w:val="22"/>
                <w:lang w:eastAsia="ko-KR"/>
              </w:rPr>
            </w:pPr>
            <w:r w:rsidRPr="00850D4C">
              <w:rPr>
                <w:rFonts w:asciiTheme="minorHAnsi" w:eastAsia="Malgun Gothic" w:hAnsiTheme="minorHAnsi" w:cstheme="minorHAnsi"/>
                <w:bCs/>
                <w:color w:val="0000FF"/>
                <w:sz w:val="22"/>
                <w:szCs w:val="22"/>
                <w:lang w:eastAsia="ko-KR"/>
              </w:rPr>
              <w:t>CellSpace</w:t>
            </w:r>
            <w:r w:rsidRPr="005C6D6F">
              <w:rPr>
                <w:rFonts w:eastAsia="Malgun Gothic"/>
                <w:bCs/>
                <w:color w:val="0000FF"/>
                <w:sz w:val="22"/>
                <w:szCs w:val="22"/>
                <w:lang w:eastAsia="ko-KR"/>
              </w:rPr>
              <w:t xml:space="preserve"> [</w:t>
            </w:r>
            <w:proofErr w:type="gramStart"/>
            <w:r w:rsidRPr="005C6D6F">
              <w:rPr>
                <w:rFonts w:eastAsia="Malgun Gothic"/>
                <w:bCs/>
                <w:color w:val="0000FF"/>
                <w:sz w:val="22"/>
                <w:szCs w:val="22"/>
                <w:lang w:eastAsia="ko-KR"/>
              </w:rPr>
              <w:t>1..</w:t>
            </w:r>
            <w:proofErr w:type="gramEnd"/>
            <w:r w:rsidRPr="005C6D6F">
              <w:rPr>
                <w:rFonts w:eastAsia="Malgun Gothic"/>
                <w:bCs/>
                <w:color w:val="0000FF"/>
                <w:sz w:val="22"/>
                <w:szCs w:val="22"/>
                <w:lang w:eastAsia="ko-KR"/>
              </w:rPr>
              <w:t>*]</w:t>
            </w:r>
          </w:p>
        </w:tc>
      </w:tr>
      <w:tr w:rsidR="00937289" w:rsidRPr="003B756B"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5C6D6F" w:rsidRDefault="00937289" w:rsidP="00260E6D">
            <w:pPr>
              <w:widowControl w:val="0"/>
              <w:autoSpaceDE w:val="0"/>
              <w:autoSpaceDN w:val="0"/>
              <w:spacing w:after="0"/>
              <w:jc w:val="center"/>
              <w:textAlignment w:val="baseline"/>
              <w:rPr>
                <w:rFonts w:eastAsia="Malgun Gothic"/>
                <w:b/>
                <w:bCs/>
                <w:color w:val="0000FF"/>
                <w:sz w:val="22"/>
                <w:szCs w:val="22"/>
                <w:lang w:eastAsia="ko-KR"/>
              </w:rPr>
            </w:pPr>
          </w:p>
        </w:tc>
        <w:tc>
          <w:tcPr>
            <w:tcW w:w="3398" w:type="dxa"/>
            <w:shd w:val="clear" w:color="auto" w:fill="FFFFFF" w:themeFill="background1"/>
            <w:vAlign w:val="center"/>
          </w:tcPr>
          <w:p w14:paraId="3C56CD5E" w14:textId="77777777" w:rsidR="00937289" w:rsidRPr="00850D4C" w:rsidRDefault="00937289" w:rsidP="00260E6D">
            <w:pPr>
              <w:widowControl w:val="0"/>
              <w:autoSpaceDE w:val="0"/>
              <w:autoSpaceDN w:val="0"/>
              <w:spacing w:after="0"/>
              <w:textAlignment w:val="baseline"/>
              <w:rPr>
                <w:rFonts w:asciiTheme="minorHAnsi" w:eastAsia="Malgun Gothic" w:hAnsiTheme="minorHAnsi" w:cstheme="minorHAnsi"/>
                <w:bCs/>
                <w:color w:val="0000FF"/>
                <w:sz w:val="22"/>
                <w:szCs w:val="22"/>
                <w:lang w:eastAsia="ko-KR"/>
              </w:rPr>
            </w:pPr>
            <w:commentRangeStart w:id="436"/>
            <w:proofErr w:type="spellStart"/>
            <w:r w:rsidRPr="00850D4C">
              <w:rPr>
                <w:rFonts w:asciiTheme="minorHAnsi" w:eastAsia="Malgun Gothic" w:hAnsiTheme="minorHAnsi" w:cstheme="minorHAnsi"/>
                <w:bCs/>
                <w:color w:val="0000FF"/>
                <w:sz w:val="22"/>
                <w:szCs w:val="22"/>
                <w:lang w:eastAsia="ko-KR"/>
              </w:rPr>
              <w:t>cellBoundaryMember</w:t>
            </w:r>
            <w:commentRangeEnd w:id="436"/>
            <w:proofErr w:type="spellEnd"/>
            <w:r w:rsidRPr="00850D4C">
              <w:rPr>
                <w:rStyle w:val="CommentReference"/>
                <w:rFonts w:asciiTheme="minorHAnsi" w:eastAsia="Malgun Gothic" w:hAnsiTheme="minorHAnsi" w:cstheme="minorHAnsi"/>
                <w:sz w:val="22"/>
                <w:szCs w:val="22"/>
                <w:lang w:val="en-GB"/>
              </w:rPr>
              <w:commentReference w:id="436"/>
            </w:r>
          </w:p>
        </w:tc>
        <w:tc>
          <w:tcPr>
            <w:tcW w:w="5103" w:type="dxa"/>
            <w:shd w:val="clear" w:color="auto" w:fill="FFFFFF" w:themeFill="background1"/>
            <w:vAlign w:val="center"/>
          </w:tcPr>
          <w:p w14:paraId="691175DF" w14:textId="77777777" w:rsidR="00937289" w:rsidRPr="005C6D6F" w:rsidRDefault="00937289" w:rsidP="00260E6D">
            <w:pPr>
              <w:widowControl w:val="0"/>
              <w:autoSpaceDE w:val="0"/>
              <w:autoSpaceDN w:val="0"/>
              <w:spacing w:after="0"/>
              <w:textAlignment w:val="baseline"/>
              <w:rPr>
                <w:rFonts w:eastAsia="Malgun Gothic"/>
                <w:bCs/>
                <w:color w:val="0000FF"/>
                <w:sz w:val="22"/>
                <w:szCs w:val="22"/>
                <w:lang w:eastAsia="ko-KR"/>
              </w:rPr>
            </w:pPr>
            <w:proofErr w:type="spellStart"/>
            <w:r w:rsidRPr="00850D4C">
              <w:rPr>
                <w:rFonts w:asciiTheme="minorHAnsi" w:eastAsia="Malgun Gothic" w:hAnsiTheme="minorHAnsi" w:cstheme="minorHAnsi"/>
                <w:bCs/>
                <w:color w:val="0000FF"/>
                <w:sz w:val="22"/>
                <w:szCs w:val="22"/>
                <w:lang w:eastAsia="ko-KR"/>
              </w:rPr>
              <w:t>CellBoundary</w:t>
            </w:r>
            <w:proofErr w:type="spellEnd"/>
            <w:r w:rsidRPr="005C6D6F">
              <w:rPr>
                <w:rFonts w:eastAsia="Malgun Gothic"/>
                <w:bCs/>
                <w:color w:val="0000FF"/>
                <w:sz w:val="22"/>
                <w:szCs w:val="22"/>
                <w:lang w:eastAsia="ko-KR"/>
              </w:rPr>
              <w:t xml:space="preserve"> [</w:t>
            </w:r>
            <w:proofErr w:type="gramStart"/>
            <w:r w:rsidRPr="005C6D6F">
              <w:rPr>
                <w:rFonts w:eastAsia="Malgun Gothic"/>
                <w:bCs/>
                <w:color w:val="0000FF"/>
                <w:sz w:val="22"/>
                <w:szCs w:val="22"/>
                <w:lang w:eastAsia="ko-KR"/>
              </w:rPr>
              <w:t>0..</w:t>
            </w:r>
            <w:proofErr w:type="gramEnd"/>
            <w:r w:rsidRPr="005C6D6F">
              <w:rPr>
                <w:rFonts w:eastAsia="Malgun Gothic"/>
                <w:bCs/>
                <w:color w:val="0000FF"/>
                <w:sz w:val="22"/>
                <w:szCs w:val="22"/>
                <w:lang w:eastAsia="ko-KR"/>
              </w:rPr>
              <w:t>*]</w:t>
            </w:r>
          </w:p>
        </w:tc>
      </w:tr>
      <w:tr w:rsidR="00937289" w:rsidRPr="003B756B"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5C6D6F" w:rsidRDefault="00937289" w:rsidP="00260E6D">
            <w:pPr>
              <w:widowControl w:val="0"/>
              <w:autoSpaceDE w:val="0"/>
              <w:autoSpaceDN w:val="0"/>
              <w:spacing w:after="0"/>
              <w:jc w:val="center"/>
              <w:textAlignment w:val="baseline"/>
              <w:rPr>
                <w:rFonts w:eastAsia="Gulim"/>
                <w:color w:val="0000FF"/>
                <w:sz w:val="22"/>
                <w:szCs w:val="22"/>
                <w:lang w:eastAsia="ko-KR"/>
              </w:rPr>
            </w:pPr>
            <w:r w:rsidRPr="005C6D6F">
              <w:rPr>
                <w:rFonts w:eastAsia="Malgun Gothic"/>
                <w:b/>
                <w:bCs/>
                <w:color w:val="0000FF"/>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5C6D6F" w:rsidRDefault="009A04AC" w:rsidP="00260E6D">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w:t>
            </w:r>
            <w:r w:rsidR="00937289" w:rsidRPr="005C6D6F">
              <w:rPr>
                <w:rFonts w:eastAsia="Malgun Gothic"/>
                <w:b/>
                <w:bCs/>
                <w:color w:val="0000FF"/>
                <w:sz w:val="22"/>
                <w:szCs w:val="22"/>
                <w:lang w:eastAsia="ko-KR"/>
              </w:rPr>
              <w:t>name</w:t>
            </w:r>
          </w:p>
        </w:tc>
        <w:tc>
          <w:tcPr>
            <w:tcW w:w="5103" w:type="dxa"/>
            <w:shd w:val="clear" w:color="auto" w:fill="F2F2F2" w:themeFill="background1" w:themeFillShade="F2"/>
            <w:vAlign w:val="center"/>
            <w:hideMark/>
          </w:tcPr>
          <w:p w14:paraId="32F983B8" w14:textId="77777777" w:rsidR="00937289" w:rsidRPr="005C6D6F" w:rsidRDefault="00937289" w:rsidP="00260E6D">
            <w:pPr>
              <w:widowControl w:val="0"/>
              <w:wordWrap w:val="0"/>
              <w:autoSpaceDE w:val="0"/>
              <w:autoSpaceDN w:val="0"/>
              <w:spacing w:after="0"/>
              <w:jc w:val="both"/>
              <w:textAlignment w:val="baseline"/>
              <w:rPr>
                <w:rFonts w:eastAsia="Gulim"/>
                <w:color w:val="0000FF"/>
                <w:sz w:val="22"/>
                <w:szCs w:val="22"/>
                <w:lang w:eastAsia="ko-KR"/>
              </w:rPr>
            </w:pPr>
            <w:r w:rsidRPr="005C6D6F">
              <w:rPr>
                <w:rFonts w:eastAsia="Malgun Gothic"/>
                <w:b/>
                <w:bCs/>
                <w:color w:val="0000FF"/>
                <w:sz w:val="22"/>
                <w:szCs w:val="22"/>
                <w:lang w:eastAsia="ko-KR"/>
              </w:rPr>
              <w:t>Type and Cardinality</w:t>
            </w:r>
          </w:p>
        </w:tc>
      </w:tr>
      <w:tr w:rsidR="00937289" w:rsidRPr="003B756B" w14:paraId="7F4131FA" w14:textId="77777777" w:rsidTr="006E501E">
        <w:trPr>
          <w:trHeight w:val="269"/>
        </w:trPr>
        <w:tc>
          <w:tcPr>
            <w:tcW w:w="0" w:type="auto"/>
            <w:vMerge/>
            <w:shd w:val="clear" w:color="auto" w:fill="F2F2F2" w:themeFill="background1" w:themeFillShade="F2"/>
            <w:vAlign w:val="center"/>
            <w:hideMark/>
          </w:tcPr>
          <w:p w14:paraId="6D35F384" w14:textId="77777777" w:rsidR="00937289" w:rsidRPr="005C6D6F" w:rsidRDefault="00937289" w:rsidP="00260E6D">
            <w:pPr>
              <w:spacing w:after="0"/>
              <w:rPr>
                <w:rFonts w:eastAsia="Gulim"/>
                <w:color w:val="0000FF"/>
                <w:sz w:val="22"/>
                <w:szCs w:val="22"/>
                <w:lang w:eastAsia="ko-KR"/>
              </w:rPr>
            </w:pPr>
          </w:p>
        </w:tc>
        <w:tc>
          <w:tcPr>
            <w:tcW w:w="3398" w:type="dxa"/>
            <w:vAlign w:val="center"/>
          </w:tcPr>
          <w:p w14:paraId="49CC0BEF" w14:textId="77777777" w:rsidR="00937289" w:rsidRPr="00850D4C" w:rsidRDefault="00937289"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850D4C">
              <w:rPr>
                <w:rFonts w:asciiTheme="minorHAnsi" w:eastAsia="Gulim" w:hAnsiTheme="minorHAnsi" w:cstheme="minorHAnsi"/>
                <w:color w:val="0000FF"/>
                <w:sz w:val="22"/>
                <w:szCs w:val="22"/>
                <w:lang w:eastAsia="ko-KR"/>
              </w:rPr>
              <w:t>function</w:t>
            </w:r>
          </w:p>
        </w:tc>
        <w:tc>
          <w:tcPr>
            <w:tcW w:w="5103" w:type="dxa"/>
            <w:vAlign w:val="center"/>
          </w:tcPr>
          <w:p w14:paraId="33F2A8C4" w14:textId="77777777" w:rsidR="00937289" w:rsidRPr="005C6D6F" w:rsidRDefault="00937289" w:rsidP="00260E6D">
            <w:pPr>
              <w:widowControl w:val="0"/>
              <w:autoSpaceDE w:val="0"/>
              <w:autoSpaceDN w:val="0"/>
              <w:spacing w:after="0"/>
              <w:textAlignment w:val="baseline"/>
              <w:rPr>
                <w:rFonts w:eastAsia="Gulim"/>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GenericName</w:t>
            </w:r>
            <w:proofErr w:type="spellEnd"/>
            <w:r w:rsidRPr="005C6D6F">
              <w:rPr>
                <w:rFonts w:eastAsia="Malgun Gothic"/>
                <w:color w:val="0000FF"/>
                <w:sz w:val="22"/>
                <w:szCs w:val="22"/>
                <w:lang w:eastAsia="ko-KR"/>
              </w:rPr>
              <w:t xml:space="preserve"> [</w:t>
            </w:r>
            <w:proofErr w:type="gramStart"/>
            <w:r w:rsidRPr="005C6D6F">
              <w:rPr>
                <w:rFonts w:eastAsia="Malgun Gothic"/>
                <w:color w:val="0000FF"/>
                <w:sz w:val="22"/>
                <w:szCs w:val="22"/>
                <w:lang w:eastAsia="ko-KR"/>
              </w:rPr>
              <w:t>0..</w:t>
            </w:r>
            <w:proofErr w:type="gramEnd"/>
            <w:r w:rsidRPr="005C6D6F">
              <w:rPr>
                <w:rFonts w:eastAsia="Malgun Gothic"/>
                <w:color w:val="0000FF"/>
                <w:sz w:val="22"/>
                <w:szCs w:val="22"/>
                <w:lang w:eastAsia="ko-KR"/>
              </w:rPr>
              <w:t>1]</w:t>
            </w:r>
          </w:p>
        </w:tc>
      </w:tr>
      <w:tr w:rsidR="00937289" w:rsidRPr="003B756B"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5C6D6F" w:rsidRDefault="00937289" w:rsidP="00260E6D">
            <w:pPr>
              <w:spacing w:after="0"/>
              <w:rPr>
                <w:rFonts w:eastAsia="Gulim"/>
                <w:color w:val="0000FF"/>
                <w:sz w:val="22"/>
                <w:szCs w:val="22"/>
                <w:lang w:eastAsia="ko-KR"/>
              </w:rPr>
            </w:pPr>
          </w:p>
        </w:tc>
        <w:tc>
          <w:tcPr>
            <w:tcW w:w="3398" w:type="dxa"/>
            <w:vAlign w:val="center"/>
          </w:tcPr>
          <w:p w14:paraId="16019991" w14:textId="77777777" w:rsidR="00937289" w:rsidRPr="00850D4C" w:rsidRDefault="00937289" w:rsidP="00260E6D">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creationDate</w:t>
            </w:r>
            <w:proofErr w:type="spellEnd"/>
          </w:p>
        </w:tc>
        <w:tc>
          <w:tcPr>
            <w:tcW w:w="5103" w:type="dxa"/>
            <w:vAlign w:val="center"/>
          </w:tcPr>
          <w:p w14:paraId="566CFFEE" w14:textId="77777777" w:rsidR="00937289" w:rsidRPr="005C6D6F" w:rsidRDefault="00937289" w:rsidP="00260E6D">
            <w:pPr>
              <w:widowControl w:val="0"/>
              <w:autoSpaceDE w:val="0"/>
              <w:autoSpaceDN w:val="0"/>
              <w:spacing w:after="0"/>
              <w:textAlignment w:val="baseline"/>
              <w:rPr>
                <w:rFonts w:eastAsia="Malgun Gothic"/>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DateTime</w:t>
            </w:r>
            <w:proofErr w:type="spellEnd"/>
            <w:r w:rsidRPr="005C6D6F">
              <w:rPr>
                <w:rFonts w:eastAsia="Malgun Gothic"/>
                <w:color w:val="0000FF"/>
                <w:sz w:val="22"/>
                <w:szCs w:val="22"/>
                <w:lang w:eastAsia="ko-KR"/>
              </w:rPr>
              <w:t xml:space="preserve"> [</w:t>
            </w:r>
            <w:proofErr w:type="gramStart"/>
            <w:r w:rsidRPr="005C6D6F">
              <w:rPr>
                <w:rFonts w:eastAsia="Malgun Gothic"/>
                <w:color w:val="0000FF"/>
                <w:sz w:val="22"/>
                <w:szCs w:val="22"/>
                <w:lang w:eastAsia="ko-KR"/>
              </w:rPr>
              <w:t>0..</w:t>
            </w:r>
            <w:proofErr w:type="gramEnd"/>
            <w:r w:rsidRPr="005C6D6F">
              <w:rPr>
                <w:rFonts w:eastAsia="Malgun Gothic"/>
                <w:color w:val="0000FF"/>
                <w:sz w:val="22"/>
                <w:szCs w:val="22"/>
                <w:lang w:eastAsia="ko-KR"/>
              </w:rPr>
              <w:t>1]</w:t>
            </w:r>
          </w:p>
        </w:tc>
      </w:tr>
      <w:tr w:rsidR="00937289" w:rsidRPr="003B756B"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5C6D6F" w:rsidRDefault="00937289" w:rsidP="00260E6D">
            <w:pPr>
              <w:spacing w:after="0"/>
              <w:rPr>
                <w:rFonts w:eastAsia="Gulim"/>
                <w:color w:val="0000FF"/>
                <w:sz w:val="22"/>
                <w:szCs w:val="22"/>
                <w:lang w:eastAsia="ko-KR"/>
              </w:rPr>
            </w:pPr>
          </w:p>
        </w:tc>
        <w:tc>
          <w:tcPr>
            <w:tcW w:w="3398" w:type="dxa"/>
            <w:vAlign w:val="center"/>
          </w:tcPr>
          <w:p w14:paraId="4E894713" w14:textId="77777777" w:rsidR="00937289" w:rsidRPr="00850D4C" w:rsidRDefault="00937289" w:rsidP="00260E6D">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terminationDate</w:t>
            </w:r>
            <w:proofErr w:type="spellEnd"/>
          </w:p>
        </w:tc>
        <w:tc>
          <w:tcPr>
            <w:tcW w:w="5103" w:type="dxa"/>
            <w:vAlign w:val="center"/>
          </w:tcPr>
          <w:p w14:paraId="037893ED" w14:textId="77777777" w:rsidR="00937289" w:rsidRPr="005C6D6F" w:rsidRDefault="00937289" w:rsidP="00260E6D">
            <w:pPr>
              <w:widowControl w:val="0"/>
              <w:autoSpaceDE w:val="0"/>
              <w:autoSpaceDN w:val="0"/>
              <w:spacing w:after="0"/>
              <w:textAlignment w:val="baseline"/>
              <w:rPr>
                <w:rFonts w:eastAsia="Malgun Gothic"/>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DateTime</w:t>
            </w:r>
            <w:proofErr w:type="spellEnd"/>
            <w:r w:rsidRPr="005C6D6F">
              <w:rPr>
                <w:rFonts w:eastAsia="Malgun Gothic"/>
                <w:color w:val="0000FF"/>
                <w:sz w:val="22"/>
                <w:szCs w:val="22"/>
                <w:lang w:eastAsia="ko-KR"/>
              </w:rPr>
              <w:t xml:space="preserve"> [</w:t>
            </w:r>
            <w:proofErr w:type="gramStart"/>
            <w:r w:rsidRPr="005C6D6F">
              <w:rPr>
                <w:rFonts w:eastAsia="Malgun Gothic"/>
                <w:color w:val="0000FF"/>
                <w:sz w:val="22"/>
                <w:szCs w:val="22"/>
                <w:lang w:eastAsia="ko-KR"/>
              </w:rPr>
              <w:t>0..</w:t>
            </w:r>
            <w:proofErr w:type="gramEnd"/>
            <w:r w:rsidRPr="005C6D6F">
              <w:rPr>
                <w:rFonts w:eastAsia="Malgun Gothic"/>
                <w:color w:val="0000FF"/>
                <w:sz w:val="22"/>
                <w:szCs w:val="22"/>
                <w:lang w:eastAsia="ko-KR"/>
              </w:rPr>
              <w:t>1]</w:t>
            </w:r>
          </w:p>
        </w:tc>
      </w:tr>
      <w:tr w:rsidR="00937289" w:rsidRPr="003B756B"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5C6D6F" w:rsidRDefault="00937289" w:rsidP="00260E6D">
            <w:pPr>
              <w:spacing w:after="0"/>
              <w:rPr>
                <w:rFonts w:eastAsia="Gulim"/>
                <w:color w:val="0000FF"/>
                <w:sz w:val="22"/>
                <w:szCs w:val="22"/>
                <w:lang w:eastAsia="ko-KR"/>
              </w:rPr>
            </w:pPr>
            <w:r w:rsidRPr="005C6D6F">
              <w:rPr>
                <w:rFonts w:eastAsia="Malgun Gothic"/>
                <w:b/>
                <w:bCs/>
                <w:color w:val="0000FF"/>
                <w:sz w:val="22"/>
                <w:szCs w:val="22"/>
                <w:lang w:eastAsia="ko-KR"/>
              </w:rPr>
              <w:t>Constraints</w:t>
            </w:r>
          </w:p>
        </w:tc>
        <w:tc>
          <w:tcPr>
            <w:tcW w:w="3398" w:type="dxa"/>
            <w:shd w:val="clear" w:color="auto" w:fill="F2F2F2" w:themeFill="background1" w:themeFillShade="F2"/>
            <w:vAlign w:val="center"/>
          </w:tcPr>
          <w:p w14:paraId="659ADC54" w14:textId="64984181" w:rsidR="00937289" w:rsidRPr="005C6D6F" w:rsidRDefault="001B6CCC" w:rsidP="00260E6D">
            <w:pPr>
              <w:widowControl w:val="0"/>
              <w:autoSpaceDE w:val="0"/>
              <w:autoSpaceDN w:val="0"/>
              <w:spacing w:after="0"/>
              <w:textAlignment w:val="baseline"/>
              <w:rPr>
                <w:rFonts w:eastAsia="Malgun Gothic"/>
                <w:color w:val="0000FF"/>
                <w:sz w:val="22"/>
                <w:szCs w:val="22"/>
                <w:lang w:eastAsia="ko-KR"/>
              </w:rPr>
            </w:pPr>
            <w:r>
              <w:rPr>
                <w:rFonts w:eastAsia="Gulim"/>
                <w:b/>
                <w:color w:val="0000FF"/>
                <w:sz w:val="22"/>
                <w:szCs w:val="22"/>
                <w:lang w:eastAsia="ko-KR"/>
              </w:rPr>
              <w:t>Constraint</w:t>
            </w:r>
            <w:r w:rsidRPr="003B756B">
              <w:rPr>
                <w:rFonts w:eastAsia="Gulim"/>
                <w:b/>
                <w:color w:val="0000FF"/>
                <w:sz w:val="22"/>
                <w:szCs w:val="22"/>
                <w:lang w:eastAsia="ko-KR"/>
              </w:rPr>
              <w:t xml:space="preserve"> </w:t>
            </w:r>
            <w:r w:rsidR="00937289" w:rsidRPr="005C6D6F">
              <w:rPr>
                <w:rFonts w:eastAsia="Gulim"/>
                <w:b/>
                <w:color w:val="0000FF"/>
                <w:sz w:val="22"/>
                <w:szCs w:val="22"/>
                <w:lang w:eastAsia="ko-KR"/>
              </w:rPr>
              <w:t>ID</w:t>
            </w:r>
          </w:p>
        </w:tc>
        <w:tc>
          <w:tcPr>
            <w:tcW w:w="5103" w:type="dxa"/>
            <w:shd w:val="clear" w:color="auto" w:fill="F2F2F2" w:themeFill="background1" w:themeFillShade="F2"/>
            <w:vAlign w:val="center"/>
          </w:tcPr>
          <w:p w14:paraId="01036E0B" w14:textId="77777777" w:rsidR="00937289" w:rsidRPr="005C6D6F" w:rsidRDefault="00937289" w:rsidP="00260E6D">
            <w:pPr>
              <w:widowControl w:val="0"/>
              <w:autoSpaceDE w:val="0"/>
              <w:autoSpaceDN w:val="0"/>
              <w:spacing w:after="0"/>
              <w:textAlignment w:val="baseline"/>
              <w:rPr>
                <w:rFonts w:eastAsia="Malgun Gothic"/>
                <w:color w:val="0000FF"/>
                <w:sz w:val="22"/>
                <w:szCs w:val="22"/>
                <w:lang w:eastAsia="ko-KR"/>
              </w:rPr>
            </w:pPr>
            <w:r w:rsidRPr="005C6D6F">
              <w:rPr>
                <w:rFonts w:eastAsia="Gulim"/>
                <w:b/>
                <w:color w:val="0000FF"/>
                <w:sz w:val="22"/>
                <w:szCs w:val="22"/>
                <w:lang w:eastAsia="ko-KR"/>
              </w:rPr>
              <w:t xml:space="preserve"> Constraint</w:t>
            </w:r>
          </w:p>
        </w:tc>
      </w:tr>
      <w:tr w:rsidR="00D05E54" w:rsidRPr="003B756B" w14:paraId="290FF419" w14:textId="77777777" w:rsidTr="00850D4C">
        <w:trPr>
          <w:trHeight w:val="482"/>
        </w:trPr>
        <w:tc>
          <w:tcPr>
            <w:tcW w:w="0" w:type="auto"/>
            <w:vMerge/>
            <w:shd w:val="clear" w:color="auto" w:fill="F2F2F2" w:themeFill="background1" w:themeFillShade="F2"/>
            <w:vAlign w:val="center"/>
          </w:tcPr>
          <w:p w14:paraId="7475DD85" w14:textId="77777777" w:rsidR="00D05E54" w:rsidRPr="005C6D6F" w:rsidRDefault="00D05E54" w:rsidP="00D05E54">
            <w:pPr>
              <w:spacing w:after="0"/>
              <w:rPr>
                <w:rFonts w:eastAsia="Gulim"/>
                <w:color w:val="0000FF"/>
                <w:sz w:val="22"/>
                <w:szCs w:val="22"/>
                <w:lang w:eastAsia="ko-KR"/>
              </w:rPr>
            </w:pPr>
          </w:p>
        </w:tc>
        <w:tc>
          <w:tcPr>
            <w:tcW w:w="3398" w:type="dxa"/>
            <w:vAlign w:val="center"/>
          </w:tcPr>
          <w:p w14:paraId="68C01CD8" w14:textId="02F10F28" w:rsidR="00D05E54" w:rsidRPr="00D05E54" w:rsidRDefault="00D05E54" w:rsidP="00D05E54">
            <w:pPr>
              <w:widowControl w:val="0"/>
              <w:autoSpaceDE w:val="0"/>
              <w:autoSpaceDN w:val="0"/>
              <w:spacing w:after="0"/>
              <w:textAlignment w:val="baseline"/>
              <w:rPr>
                <w:rFonts w:eastAsia="Malgun Gothic"/>
                <w:color w:val="FF0000"/>
                <w:sz w:val="22"/>
                <w:szCs w:val="22"/>
                <w:lang w:eastAsia="ko-KR"/>
              </w:rPr>
            </w:pPr>
            <w:r w:rsidRPr="00D05E54">
              <w:rPr>
                <w:rFonts w:eastAsia="Malgun Gothic"/>
                <w:color w:val="FF0000"/>
                <w:sz w:val="22"/>
                <w:szCs w:val="22"/>
                <w:lang w:eastAsia="ko-KR"/>
              </w:rPr>
              <w:t>Indoorgml2/constraints/</w:t>
            </w:r>
            <w:r w:rsidRPr="00D05E54">
              <w:rPr>
                <w:rFonts w:eastAsia="Malgun Gothic"/>
                <w:color w:val="FF0000"/>
                <w:sz w:val="22"/>
                <w:szCs w:val="22"/>
                <w:lang w:eastAsia="ko-KR"/>
              </w:rPr>
              <w:br/>
              <w:t>primal</w:t>
            </w:r>
            <w:r>
              <w:rPr>
                <w:rFonts w:eastAsia="Malgun Gothic"/>
                <w:color w:val="FF0000"/>
                <w:sz w:val="22"/>
                <w:szCs w:val="22"/>
                <w:lang w:eastAsia="ko-KR"/>
              </w:rPr>
              <w:t>s</w:t>
            </w:r>
            <w:r w:rsidRPr="00D05E54">
              <w:rPr>
                <w:rFonts w:eastAsia="Malgun Gothic"/>
                <w:color w:val="FF0000"/>
                <w:sz w:val="22"/>
                <w:szCs w:val="22"/>
                <w:lang w:eastAsia="ko-KR"/>
              </w:rPr>
              <w:t>pace</w:t>
            </w:r>
            <w:r>
              <w:rPr>
                <w:rFonts w:eastAsia="Malgun Gothic"/>
                <w:color w:val="FF0000"/>
                <w:sz w:val="22"/>
                <w:szCs w:val="22"/>
                <w:lang w:eastAsia="ko-KR"/>
              </w:rPr>
              <w:t>l</w:t>
            </w:r>
            <w:r w:rsidRPr="00D05E54">
              <w:rPr>
                <w:rFonts w:eastAsia="Malgun Gothic"/>
                <w:color w:val="FF0000"/>
                <w:sz w:val="22"/>
                <w:szCs w:val="22"/>
                <w:lang w:eastAsia="ko-KR"/>
              </w:rPr>
              <w:t>ayer-1</w:t>
            </w:r>
          </w:p>
        </w:tc>
        <w:tc>
          <w:tcPr>
            <w:tcW w:w="5103" w:type="dxa"/>
            <w:vAlign w:val="center"/>
          </w:tcPr>
          <w:p w14:paraId="2D1F691B" w14:textId="438B963F" w:rsidR="00D05E54" w:rsidRPr="00D05E54" w:rsidRDefault="00D05E54" w:rsidP="00D05E54">
            <w:pPr>
              <w:widowControl w:val="0"/>
              <w:autoSpaceDE w:val="0"/>
              <w:autoSpaceDN w:val="0"/>
              <w:spacing w:after="0"/>
              <w:textAlignment w:val="baseline"/>
              <w:rPr>
                <w:rFonts w:eastAsia="Malgun Gothic"/>
                <w:color w:val="FF0000"/>
                <w:sz w:val="22"/>
                <w:szCs w:val="22"/>
                <w:lang w:eastAsia="ko-KR"/>
              </w:rPr>
            </w:pPr>
            <w:r w:rsidRPr="00D05E54">
              <w:rPr>
                <w:rFonts w:eastAsia="Malgun Gothic" w:hint="eastAsia"/>
                <w:color w:val="FF0000"/>
                <w:sz w:val="22"/>
                <w:szCs w:val="22"/>
                <w:lang w:eastAsia="ko-KR"/>
              </w:rPr>
              <w:t>(</w:t>
            </w:r>
            <w:r w:rsidRPr="00D05E54">
              <w:rPr>
                <w:rFonts w:eastAsia="Malgun Gothic"/>
                <w:color w:val="FF0000"/>
                <w:sz w:val="22"/>
                <w:szCs w:val="22"/>
                <w:lang w:eastAsia="ko-KR"/>
              </w:rPr>
              <w:t>?)</w:t>
            </w:r>
          </w:p>
        </w:tc>
      </w:tr>
    </w:tbl>
    <w:p w14:paraId="3C3550F4" w14:textId="652B0C97" w:rsidR="00850D4C" w:rsidRDefault="00850D4C">
      <w:pPr>
        <w:spacing w:after="0"/>
        <w:rPr>
          <w:lang w:eastAsia="ko-KR"/>
        </w:rPr>
      </w:pPr>
    </w:p>
    <w:p w14:paraId="11C9864B" w14:textId="50B71021" w:rsidR="0047498D" w:rsidRPr="00850D4C" w:rsidRDefault="001E4D41" w:rsidP="00280670">
      <w:pPr>
        <w:pStyle w:val="Heading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437" w:name="_Toc146459209"/>
      <w:r w:rsidRPr="00850D4C">
        <w:rPr>
          <w:rFonts w:asciiTheme="minorHAnsi" w:hAnsiTheme="minorHAnsi" w:cstheme="minorHAnsi"/>
          <w:color w:val="0000FF"/>
          <w:szCs w:val="24"/>
        </w:rPr>
        <w:t>CellSpace</w:t>
      </w:r>
      <w:bookmarkEnd w:id="437"/>
    </w:p>
    <w:tbl>
      <w:tblPr>
        <w:tblStyle w:val="TableGrid"/>
        <w:tblW w:w="0" w:type="auto"/>
        <w:tblLook w:val="04A0" w:firstRow="1" w:lastRow="0" w:firstColumn="1" w:lastColumn="0" w:noHBand="0" w:noVBand="1"/>
      </w:tblPr>
      <w:tblGrid>
        <w:gridCol w:w="1535"/>
        <w:gridCol w:w="3422"/>
        <w:gridCol w:w="5103"/>
      </w:tblGrid>
      <w:tr w:rsidR="00AE5002" w:rsidRPr="003B756B" w14:paraId="628140C1" w14:textId="77777777" w:rsidTr="00D05E54">
        <w:trPr>
          <w:trHeight w:val="317"/>
        </w:trPr>
        <w:tc>
          <w:tcPr>
            <w:tcW w:w="1535" w:type="dxa"/>
            <w:shd w:val="clear" w:color="auto" w:fill="F2F2F2" w:themeFill="background1" w:themeFillShade="F2"/>
            <w:vAlign w:val="center"/>
            <w:hideMark/>
          </w:tcPr>
          <w:p w14:paraId="5E3E55A0" w14:textId="77777777" w:rsidR="0047498D" w:rsidRPr="003B756B" w:rsidRDefault="0047498D" w:rsidP="00B95C0E">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1867D5C9" w14:textId="4C776C2F" w:rsidR="0047498D" w:rsidRPr="00850D4C" w:rsidRDefault="0047498D" w:rsidP="00B95C0E">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b/>
                <w:bCs/>
                <w:color w:val="0000FF"/>
                <w:sz w:val="22"/>
                <w:szCs w:val="22"/>
                <w:lang w:eastAsia="ko-KR"/>
              </w:rPr>
              <w:t>CellSpace</w:t>
            </w:r>
          </w:p>
        </w:tc>
      </w:tr>
      <w:tr w:rsidR="00AE5002" w:rsidRPr="003B756B" w14:paraId="605EE8F8" w14:textId="77777777" w:rsidTr="00D05E54">
        <w:trPr>
          <w:trHeight w:val="278"/>
        </w:trPr>
        <w:tc>
          <w:tcPr>
            <w:tcW w:w="1535" w:type="dxa"/>
            <w:shd w:val="clear" w:color="auto" w:fill="F2F2F2" w:themeFill="background1" w:themeFillShade="F2"/>
            <w:vAlign w:val="center"/>
            <w:hideMark/>
          </w:tcPr>
          <w:p w14:paraId="139E29EC" w14:textId="77777777" w:rsidR="0047498D" w:rsidRPr="003B756B" w:rsidRDefault="0047498D" w:rsidP="00B95C0E">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2"/>
            <w:vAlign w:val="center"/>
            <w:hideMark/>
          </w:tcPr>
          <w:p w14:paraId="35BAF53D" w14:textId="77777777" w:rsidR="0047498D" w:rsidRPr="003B756B" w:rsidRDefault="0047498D" w:rsidP="00B95C0E">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color w:val="0000FF"/>
                <w:sz w:val="22"/>
                <w:szCs w:val="22"/>
                <w:lang w:eastAsia="ko-KR"/>
              </w:rPr>
              <w:t xml:space="preserve">the basic unit of indoor space, such as room and corridor, the union of which makes the entire indoor space. </w:t>
            </w:r>
          </w:p>
        </w:tc>
      </w:tr>
      <w:tr w:rsidR="00AE5002" w:rsidRPr="003B756B" w14:paraId="529C1AFC" w14:textId="77777777" w:rsidTr="00D05E54">
        <w:trPr>
          <w:trHeight w:val="328"/>
        </w:trPr>
        <w:tc>
          <w:tcPr>
            <w:tcW w:w="1535" w:type="dxa"/>
            <w:shd w:val="clear" w:color="auto" w:fill="F2F2F2" w:themeFill="background1" w:themeFillShade="F2"/>
            <w:vAlign w:val="center"/>
            <w:hideMark/>
          </w:tcPr>
          <w:p w14:paraId="341C5AB2" w14:textId="4D3A8150" w:rsidR="0047498D" w:rsidRPr="003B756B" w:rsidRDefault="0047498D" w:rsidP="00B95C0E">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w:t>
            </w:r>
            <w:r w:rsidR="00D1121F" w:rsidRPr="003B756B">
              <w:rPr>
                <w:rFonts w:eastAsia="Malgun Gothic"/>
                <w:b/>
                <w:bCs/>
                <w:color w:val="0000FF"/>
                <w:sz w:val="22"/>
                <w:szCs w:val="22"/>
                <w:lang w:eastAsia="ko-KR"/>
              </w:rPr>
              <w:t xml:space="preserve"> </w:t>
            </w:r>
            <w:r w:rsidRPr="003B756B">
              <w:rPr>
                <w:rFonts w:eastAsia="Malgun Gothic"/>
                <w:b/>
                <w:bCs/>
                <w:color w:val="0000FF"/>
                <w:sz w:val="22"/>
                <w:szCs w:val="22"/>
                <w:lang w:eastAsia="ko-KR"/>
              </w:rPr>
              <w:t>classes</w:t>
            </w:r>
          </w:p>
        </w:tc>
        <w:tc>
          <w:tcPr>
            <w:tcW w:w="8525" w:type="dxa"/>
            <w:gridSpan w:val="2"/>
            <w:vAlign w:val="center"/>
            <w:hideMark/>
          </w:tcPr>
          <w:p w14:paraId="3ED02805" w14:textId="2186CD77" w:rsidR="0047498D" w:rsidRPr="00850D4C" w:rsidRDefault="0047498D" w:rsidP="00B95C0E">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 xml:space="preserve">GML </w:t>
            </w:r>
            <w:proofErr w:type="spellStart"/>
            <w:r w:rsidRPr="00850D4C">
              <w:rPr>
                <w:rFonts w:asciiTheme="minorHAnsi" w:eastAsia="Malgun Gothic" w:hAnsiTheme="minorHAnsi" w:cstheme="minorHAnsi"/>
                <w:color w:val="0000FF"/>
                <w:sz w:val="22"/>
                <w:szCs w:val="22"/>
                <w:lang w:eastAsia="ko-KR"/>
              </w:rPr>
              <w:t>AbstractFeature</w:t>
            </w:r>
            <w:proofErr w:type="spellEnd"/>
          </w:p>
        </w:tc>
      </w:tr>
      <w:tr w:rsidR="00AE5002" w:rsidRPr="003B756B" w14:paraId="5E6B8103" w14:textId="77777777" w:rsidTr="00D05E54">
        <w:trPr>
          <w:trHeight w:val="277"/>
        </w:trPr>
        <w:tc>
          <w:tcPr>
            <w:tcW w:w="1535" w:type="dxa"/>
            <w:vMerge w:val="restart"/>
            <w:shd w:val="clear" w:color="auto" w:fill="F2F2F2" w:themeFill="background1" w:themeFillShade="F2"/>
            <w:vAlign w:val="center"/>
            <w:hideMark/>
          </w:tcPr>
          <w:p w14:paraId="49C42736" w14:textId="77777777" w:rsidR="0047498D" w:rsidRPr="003B756B" w:rsidRDefault="0047498D" w:rsidP="00B95C0E">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3B756B" w:rsidRDefault="0047498D" w:rsidP="00B95C0E">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Role name</w:t>
            </w:r>
          </w:p>
        </w:tc>
        <w:tc>
          <w:tcPr>
            <w:tcW w:w="5103" w:type="dxa"/>
            <w:shd w:val="clear" w:color="auto" w:fill="F2F2F2" w:themeFill="background1" w:themeFillShade="F2"/>
            <w:vAlign w:val="center"/>
            <w:hideMark/>
          </w:tcPr>
          <w:p w14:paraId="657541D5" w14:textId="77777777" w:rsidR="0047498D" w:rsidRPr="003B756B" w:rsidRDefault="0047498D" w:rsidP="00B95C0E">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AE5002" w:rsidRPr="003B756B" w14:paraId="7BA858F4" w14:textId="77777777" w:rsidTr="00D05E54">
        <w:trPr>
          <w:trHeight w:val="267"/>
        </w:trPr>
        <w:tc>
          <w:tcPr>
            <w:tcW w:w="0" w:type="auto"/>
            <w:vMerge/>
            <w:shd w:val="clear" w:color="auto" w:fill="F2F2F2" w:themeFill="background1" w:themeFillShade="F2"/>
            <w:vAlign w:val="center"/>
            <w:hideMark/>
          </w:tcPr>
          <w:p w14:paraId="59246D8B" w14:textId="77777777" w:rsidR="0047498D" w:rsidRPr="003B756B" w:rsidRDefault="0047498D" w:rsidP="00B95C0E">
            <w:pPr>
              <w:spacing w:after="0"/>
              <w:rPr>
                <w:rFonts w:eastAsia="Gulim"/>
                <w:color w:val="0000FF"/>
                <w:sz w:val="22"/>
                <w:szCs w:val="22"/>
                <w:lang w:eastAsia="ko-KR"/>
              </w:rPr>
            </w:pPr>
          </w:p>
        </w:tc>
        <w:tc>
          <w:tcPr>
            <w:tcW w:w="3422" w:type="dxa"/>
            <w:vAlign w:val="center"/>
            <w:hideMark/>
          </w:tcPr>
          <w:p w14:paraId="658B5EF0" w14:textId="6A3DAD87" w:rsidR="0047498D" w:rsidRPr="00850D4C" w:rsidRDefault="00B95C0E" w:rsidP="00B95C0E">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boundedBy</w:t>
            </w:r>
            <w:proofErr w:type="spellEnd"/>
            <w:r w:rsidRPr="00850D4C">
              <w:rPr>
                <w:rFonts w:asciiTheme="minorHAnsi" w:eastAsia="Malgun Gothic" w:hAnsiTheme="minorHAnsi" w:cstheme="minorHAnsi"/>
                <w:color w:val="0000FF"/>
                <w:sz w:val="22"/>
                <w:szCs w:val="22"/>
                <w:lang w:eastAsia="ko-KR"/>
              </w:rPr>
              <w:t xml:space="preserve"> </w:t>
            </w:r>
          </w:p>
        </w:tc>
        <w:tc>
          <w:tcPr>
            <w:tcW w:w="5103" w:type="dxa"/>
            <w:vAlign w:val="center"/>
            <w:hideMark/>
          </w:tcPr>
          <w:p w14:paraId="2EC5F72E" w14:textId="617FEA0A" w:rsidR="0047498D" w:rsidRPr="003B756B" w:rsidRDefault="00B95C0E" w:rsidP="00B95C0E">
            <w:pPr>
              <w:widowControl w:val="0"/>
              <w:autoSpaceDE w:val="0"/>
              <w:autoSpaceDN w:val="0"/>
              <w:spacing w:after="0"/>
              <w:textAlignment w:val="baseline"/>
              <w:rPr>
                <w:rFonts w:eastAsia="Gulim"/>
                <w:color w:val="0000FF"/>
                <w:sz w:val="22"/>
                <w:szCs w:val="22"/>
                <w:lang w:eastAsia="ko-KR"/>
              </w:rPr>
            </w:pPr>
            <w:proofErr w:type="spellStart"/>
            <w:r w:rsidRPr="00850D4C">
              <w:rPr>
                <w:rFonts w:asciiTheme="minorHAnsi" w:eastAsia="Gulim" w:hAnsiTheme="minorHAnsi" w:cstheme="minorHAnsi"/>
                <w:color w:val="0000FF"/>
                <w:sz w:val="22"/>
                <w:szCs w:val="22"/>
                <w:lang w:eastAsia="ko-KR"/>
              </w:rPr>
              <w:t>CellBoundary</w:t>
            </w:r>
            <w:proofErr w:type="spellEnd"/>
            <w:r w:rsidRPr="003B756B">
              <w:rPr>
                <w:rFonts w:eastAsia="Malgun Gothic"/>
                <w:color w:val="0000FF"/>
                <w:sz w:val="22"/>
                <w:szCs w:val="22"/>
                <w:lang w:eastAsia="ko-KR"/>
              </w:rPr>
              <w:t xml:space="preserve"> </w:t>
            </w:r>
            <w:r w:rsidR="0047498D" w:rsidRPr="003B756B">
              <w:rPr>
                <w:rFonts w:eastAsia="Malgun Gothic"/>
                <w:color w:val="0000FF"/>
                <w:sz w:val="22"/>
                <w:szCs w:val="22"/>
                <w:lang w:eastAsia="ko-KR"/>
              </w:rPr>
              <w:t>[</w:t>
            </w:r>
            <w:proofErr w:type="gramStart"/>
            <w:r w:rsidR="0047498D" w:rsidRPr="003B756B">
              <w:rPr>
                <w:rFonts w:eastAsia="Malgun Gothic"/>
                <w:color w:val="0000FF"/>
                <w:sz w:val="22"/>
                <w:szCs w:val="22"/>
                <w:lang w:eastAsia="ko-KR"/>
              </w:rPr>
              <w:t>0..</w:t>
            </w:r>
            <w:proofErr w:type="gramEnd"/>
            <w:r w:rsidRPr="003B756B">
              <w:rPr>
                <w:rFonts w:eastAsia="Malgun Gothic"/>
                <w:color w:val="0000FF"/>
                <w:sz w:val="22"/>
                <w:szCs w:val="22"/>
                <w:lang w:eastAsia="ko-KR"/>
              </w:rPr>
              <w:t>*</w:t>
            </w:r>
            <w:r w:rsidR="0047498D" w:rsidRPr="003B756B">
              <w:rPr>
                <w:rFonts w:eastAsia="Malgun Gothic"/>
                <w:color w:val="0000FF"/>
                <w:sz w:val="22"/>
                <w:szCs w:val="22"/>
                <w:lang w:eastAsia="ko-KR"/>
              </w:rPr>
              <w:t>]</w:t>
            </w:r>
          </w:p>
        </w:tc>
      </w:tr>
      <w:tr w:rsidR="00AE5002" w:rsidRPr="003B756B" w14:paraId="38DFBA30" w14:textId="77777777" w:rsidTr="00D05E54">
        <w:trPr>
          <w:trHeight w:val="271"/>
        </w:trPr>
        <w:tc>
          <w:tcPr>
            <w:tcW w:w="0" w:type="auto"/>
            <w:vMerge/>
            <w:shd w:val="clear" w:color="auto" w:fill="F2F2F2" w:themeFill="background1" w:themeFillShade="F2"/>
            <w:vAlign w:val="center"/>
            <w:hideMark/>
          </w:tcPr>
          <w:p w14:paraId="04698028" w14:textId="77777777" w:rsidR="0047498D" w:rsidRPr="003B756B" w:rsidRDefault="0047498D" w:rsidP="00B95C0E">
            <w:pPr>
              <w:spacing w:after="0"/>
              <w:rPr>
                <w:rFonts w:eastAsia="Gulim"/>
                <w:color w:val="0000FF"/>
                <w:sz w:val="22"/>
                <w:szCs w:val="22"/>
                <w:lang w:eastAsia="ko-KR"/>
              </w:rPr>
            </w:pPr>
          </w:p>
        </w:tc>
        <w:tc>
          <w:tcPr>
            <w:tcW w:w="3422" w:type="dxa"/>
            <w:vAlign w:val="center"/>
            <w:hideMark/>
          </w:tcPr>
          <w:p w14:paraId="5E662737" w14:textId="333FB636" w:rsidR="0047498D" w:rsidRPr="00850D4C" w:rsidRDefault="00B95C0E" w:rsidP="00B95C0E">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 xml:space="preserve">duality </w:t>
            </w:r>
          </w:p>
        </w:tc>
        <w:tc>
          <w:tcPr>
            <w:tcW w:w="5103" w:type="dxa"/>
            <w:vAlign w:val="center"/>
            <w:hideMark/>
          </w:tcPr>
          <w:p w14:paraId="0FFB5B06" w14:textId="5B4A53BF" w:rsidR="0047498D" w:rsidRPr="003B756B" w:rsidRDefault="00B95C0E" w:rsidP="00B95C0E">
            <w:pPr>
              <w:widowControl w:val="0"/>
              <w:autoSpaceDE w:val="0"/>
              <w:autoSpaceDN w:val="0"/>
              <w:spacing w:after="0"/>
              <w:textAlignment w:val="baseline"/>
              <w:rPr>
                <w:rFonts w:eastAsia="Gulim"/>
                <w:color w:val="0000FF"/>
                <w:sz w:val="22"/>
                <w:szCs w:val="22"/>
                <w:lang w:eastAsia="ko-KR"/>
              </w:rPr>
            </w:pPr>
            <w:r w:rsidRPr="00850D4C">
              <w:rPr>
                <w:rFonts w:asciiTheme="minorHAnsi" w:eastAsia="Gulim" w:hAnsiTheme="minorHAnsi" w:cstheme="minorHAnsi"/>
                <w:color w:val="0000FF"/>
                <w:sz w:val="22"/>
                <w:szCs w:val="22"/>
                <w:lang w:eastAsia="ko-KR"/>
              </w:rPr>
              <w:t>Node</w:t>
            </w:r>
            <w:r w:rsidRPr="003B756B">
              <w:rPr>
                <w:rFonts w:eastAsia="Malgun Gothic"/>
                <w:color w:val="0000FF"/>
                <w:sz w:val="22"/>
                <w:szCs w:val="22"/>
                <w:lang w:eastAsia="ko-KR"/>
              </w:rPr>
              <w:t xml:space="preserve"> </w:t>
            </w:r>
            <w:r w:rsidR="0047498D" w:rsidRPr="003B756B">
              <w:rPr>
                <w:rFonts w:eastAsia="Malgun Gothic"/>
                <w:color w:val="0000FF"/>
                <w:sz w:val="22"/>
                <w:szCs w:val="22"/>
                <w:lang w:eastAsia="ko-KR"/>
              </w:rPr>
              <w:t>[</w:t>
            </w:r>
            <w:proofErr w:type="gramStart"/>
            <w:r w:rsidR="0047498D" w:rsidRPr="003B756B">
              <w:rPr>
                <w:rFonts w:eastAsia="Malgun Gothic"/>
                <w:color w:val="0000FF"/>
                <w:sz w:val="22"/>
                <w:szCs w:val="22"/>
                <w:lang w:eastAsia="ko-KR"/>
              </w:rPr>
              <w:t>0..</w:t>
            </w:r>
            <w:proofErr w:type="gramEnd"/>
            <w:r w:rsidRPr="003B756B">
              <w:rPr>
                <w:rFonts w:eastAsia="Malgun Gothic"/>
                <w:color w:val="0000FF"/>
                <w:sz w:val="22"/>
                <w:szCs w:val="22"/>
                <w:lang w:eastAsia="ko-KR"/>
              </w:rPr>
              <w:t>1</w:t>
            </w:r>
            <w:r w:rsidR="0047498D" w:rsidRPr="003B756B">
              <w:rPr>
                <w:rFonts w:eastAsia="Malgun Gothic"/>
                <w:color w:val="0000FF"/>
                <w:sz w:val="22"/>
                <w:szCs w:val="22"/>
                <w:lang w:eastAsia="ko-KR"/>
              </w:rPr>
              <w:t>]</w:t>
            </w:r>
          </w:p>
        </w:tc>
      </w:tr>
      <w:tr w:rsidR="00AE5002" w:rsidRPr="003B756B" w14:paraId="09CDF59E" w14:textId="77777777" w:rsidTr="00D05E54">
        <w:trPr>
          <w:trHeight w:val="133"/>
        </w:trPr>
        <w:tc>
          <w:tcPr>
            <w:tcW w:w="1535" w:type="dxa"/>
            <w:vMerge w:val="restart"/>
            <w:shd w:val="clear" w:color="auto" w:fill="F2F2F2" w:themeFill="background1" w:themeFillShade="F2"/>
            <w:vAlign w:val="center"/>
            <w:hideMark/>
          </w:tcPr>
          <w:p w14:paraId="70B9E5C0" w14:textId="0C44189F" w:rsidR="00B95C0E" w:rsidRPr="003B756B" w:rsidRDefault="00C8315C" w:rsidP="00B95C0E">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3B756B" w:rsidRDefault="009A04AC" w:rsidP="00B95C0E">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w:t>
            </w:r>
            <w:r w:rsidR="00B95C0E" w:rsidRPr="003B756B">
              <w:rPr>
                <w:rFonts w:eastAsia="Malgun Gothic"/>
                <w:b/>
                <w:bCs/>
                <w:color w:val="0000FF"/>
                <w:sz w:val="22"/>
                <w:szCs w:val="22"/>
                <w:lang w:eastAsia="ko-KR"/>
              </w:rPr>
              <w:t>name</w:t>
            </w:r>
          </w:p>
        </w:tc>
        <w:tc>
          <w:tcPr>
            <w:tcW w:w="5103" w:type="dxa"/>
            <w:shd w:val="clear" w:color="auto" w:fill="F2F2F2" w:themeFill="background1" w:themeFillShade="F2"/>
            <w:vAlign w:val="center"/>
            <w:hideMark/>
          </w:tcPr>
          <w:p w14:paraId="477C6225" w14:textId="77777777" w:rsidR="00B95C0E" w:rsidRPr="003B756B" w:rsidRDefault="00B95C0E" w:rsidP="00B95C0E">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AE5002" w:rsidRPr="003B756B" w14:paraId="792B29F3" w14:textId="77777777" w:rsidTr="00D05E54">
        <w:trPr>
          <w:trHeight w:val="293"/>
        </w:trPr>
        <w:tc>
          <w:tcPr>
            <w:tcW w:w="0" w:type="auto"/>
            <w:vMerge/>
            <w:shd w:val="clear" w:color="auto" w:fill="F2F2F2" w:themeFill="background1" w:themeFillShade="F2"/>
            <w:vAlign w:val="center"/>
            <w:hideMark/>
          </w:tcPr>
          <w:p w14:paraId="3D546F83" w14:textId="77777777" w:rsidR="00B95C0E" w:rsidRPr="003B756B" w:rsidRDefault="00B95C0E" w:rsidP="00B95C0E">
            <w:pPr>
              <w:spacing w:after="0"/>
              <w:rPr>
                <w:rFonts w:eastAsia="Gulim"/>
                <w:color w:val="0000FF"/>
                <w:sz w:val="22"/>
                <w:szCs w:val="22"/>
                <w:lang w:eastAsia="ko-KR"/>
              </w:rPr>
            </w:pPr>
          </w:p>
        </w:tc>
        <w:tc>
          <w:tcPr>
            <w:tcW w:w="3422" w:type="dxa"/>
            <w:vAlign w:val="center"/>
          </w:tcPr>
          <w:p w14:paraId="6B46C882" w14:textId="226342FC" w:rsidR="00B95C0E" w:rsidRPr="00850D4C" w:rsidRDefault="00B95C0E" w:rsidP="00B95C0E">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cellSpaceGeometry</w:t>
            </w:r>
            <w:proofErr w:type="spellEnd"/>
          </w:p>
        </w:tc>
        <w:tc>
          <w:tcPr>
            <w:tcW w:w="5103" w:type="dxa"/>
            <w:vAlign w:val="center"/>
          </w:tcPr>
          <w:p w14:paraId="15870DDA" w14:textId="62F2E21B" w:rsidR="00B95C0E" w:rsidRPr="00392635" w:rsidRDefault="00D05E54" w:rsidP="00B95C0E">
            <w:pPr>
              <w:widowControl w:val="0"/>
              <w:autoSpaceDE w:val="0"/>
              <w:autoSpaceDN w:val="0"/>
              <w:spacing w:after="0"/>
              <w:textAlignment w:val="baseline"/>
              <w:rPr>
                <w:rFonts w:eastAsia="Malgun Gothic"/>
                <w:color w:val="0000FF"/>
                <w:sz w:val="22"/>
                <w:szCs w:val="22"/>
                <w:lang w:eastAsia="ko-KR"/>
              </w:rPr>
            </w:pPr>
            <w:proofErr w:type="spellStart"/>
            <w:r>
              <w:rPr>
                <w:rFonts w:asciiTheme="minorHAnsi" w:eastAsia="Malgun Gothic" w:hAnsiTheme="minorHAnsi" w:cstheme="minorHAnsi"/>
                <w:color w:val="0000FF"/>
                <w:sz w:val="22"/>
                <w:szCs w:val="22"/>
                <w:lang w:eastAsia="ko-KR"/>
              </w:rPr>
              <w:t>CellSpaceGeometryType</w:t>
            </w:r>
            <w:commentRangeStart w:id="438"/>
            <w:proofErr w:type="spellEnd"/>
            <w:r w:rsidR="00B95C0E" w:rsidRPr="003B756B">
              <w:rPr>
                <w:rFonts w:eastAsia="Malgun Gothic"/>
                <w:color w:val="0000FF"/>
                <w:sz w:val="22"/>
                <w:szCs w:val="22"/>
                <w:lang w:eastAsia="ko-KR"/>
              </w:rPr>
              <w:t xml:space="preserve"> </w:t>
            </w:r>
            <w:commentRangeEnd w:id="438"/>
            <w:r w:rsidR="00C7304E">
              <w:rPr>
                <w:rStyle w:val="CommentReference"/>
                <w:rFonts w:eastAsia="Malgun Gothic"/>
                <w:lang w:val="en-GB"/>
              </w:rPr>
              <w:commentReference w:id="438"/>
            </w:r>
            <w:r w:rsidR="00B95C0E" w:rsidRPr="003B756B">
              <w:rPr>
                <w:rFonts w:eastAsia="Malgun Gothic"/>
                <w:color w:val="0000FF"/>
                <w:sz w:val="22"/>
                <w:szCs w:val="22"/>
                <w:lang w:eastAsia="ko-KR"/>
              </w:rPr>
              <w:t>[</w:t>
            </w:r>
            <w:proofErr w:type="gramStart"/>
            <w:r w:rsidR="00B95C0E" w:rsidRPr="003B756B">
              <w:rPr>
                <w:rFonts w:eastAsia="Malgun Gothic"/>
                <w:color w:val="0000FF"/>
                <w:sz w:val="22"/>
                <w:szCs w:val="22"/>
                <w:lang w:eastAsia="ko-KR"/>
              </w:rPr>
              <w:t>0..</w:t>
            </w:r>
            <w:proofErr w:type="gramEnd"/>
            <w:r w:rsidR="00B95C0E" w:rsidRPr="003B756B">
              <w:rPr>
                <w:rFonts w:eastAsia="Malgun Gothic"/>
                <w:color w:val="0000FF"/>
                <w:sz w:val="22"/>
                <w:szCs w:val="22"/>
                <w:lang w:eastAsia="ko-KR"/>
              </w:rPr>
              <w:t>1]</w:t>
            </w:r>
            <w:r w:rsidR="00392635">
              <w:rPr>
                <w:rFonts w:eastAsia="Malgun Gothic"/>
                <w:color w:val="0000FF"/>
                <w:sz w:val="22"/>
                <w:szCs w:val="22"/>
                <w:lang w:eastAsia="ko-KR"/>
              </w:rPr>
              <w:t xml:space="preserve"> </w:t>
            </w:r>
          </w:p>
        </w:tc>
      </w:tr>
      <w:tr w:rsidR="00392635" w:rsidRPr="003B756B" w14:paraId="54664331" w14:textId="77777777" w:rsidTr="00D05E54">
        <w:trPr>
          <w:trHeight w:val="127"/>
        </w:trPr>
        <w:tc>
          <w:tcPr>
            <w:tcW w:w="0" w:type="auto"/>
            <w:vMerge/>
            <w:shd w:val="clear" w:color="auto" w:fill="F2F2F2" w:themeFill="background1" w:themeFillShade="F2"/>
            <w:vAlign w:val="center"/>
          </w:tcPr>
          <w:p w14:paraId="25B81C89" w14:textId="77777777" w:rsidR="00392635" w:rsidRPr="003B756B" w:rsidRDefault="00392635" w:rsidP="00392635">
            <w:pPr>
              <w:spacing w:after="0"/>
              <w:rPr>
                <w:rFonts w:eastAsia="Gulim"/>
                <w:color w:val="0000FF"/>
                <w:sz w:val="22"/>
                <w:szCs w:val="22"/>
                <w:lang w:eastAsia="ko-KR"/>
              </w:rPr>
            </w:pPr>
          </w:p>
        </w:tc>
        <w:tc>
          <w:tcPr>
            <w:tcW w:w="3422" w:type="dxa"/>
            <w:vAlign w:val="center"/>
          </w:tcPr>
          <w:p w14:paraId="232B787B" w14:textId="2EDD31CF" w:rsidR="00392635" w:rsidRPr="00850D4C" w:rsidRDefault="00392635" w:rsidP="00392635">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externalReference</w:t>
            </w:r>
            <w:proofErr w:type="spellEnd"/>
          </w:p>
        </w:tc>
        <w:tc>
          <w:tcPr>
            <w:tcW w:w="5103" w:type="dxa"/>
            <w:vAlign w:val="center"/>
          </w:tcPr>
          <w:p w14:paraId="55B9CFD0" w14:textId="3CC891E6" w:rsidR="00392635" w:rsidRPr="003B756B" w:rsidRDefault="00392635" w:rsidP="00392635">
            <w:pPr>
              <w:widowControl w:val="0"/>
              <w:autoSpaceDE w:val="0"/>
              <w:autoSpaceDN w:val="0"/>
              <w:spacing w:after="0"/>
              <w:textAlignment w:val="baseline"/>
              <w:rPr>
                <w:rFonts w:eastAsia="Malgun Gothic"/>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ExternalReferenceType</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0..</w:t>
            </w:r>
            <w:proofErr w:type="gramEnd"/>
            <w:r w:rsidRPr="003B756B">
              <w:rPr>
                <w:rFonts w:eastAsia="Malgun Gothic"/>
                <w:color w:val="0000FF"/>
                <w:sz w:val="22"/>
                <w:szCs w:val="22"/>
                <w:lang w:eastAsia="ko-KR"/>
              </w:rPr>
              <w:t>1]</w:t>
            </w:r>
          </w:p>
        </w:tc>
      </w:tr>
      <w:tr w:rsidR="00392635" w:rsidRPr="003B756B" w14:paraId="43ACB327" w14:textId="77777777" w:rsidTr="00D05E54">
        <w:trPr>
          <w:trHeight w:val="273"/>
        </w:trPr>
        <w:tc>
          <w:tcPr>
            <w:tcW w:w="0" w:type="auto"/>
            <w:vMerge/>
            <w:shd w:val="clear" w:color="auto" w:fill="F2F2F2" w:themeFill="background1" w:themeFillShade="F2"/>
            <w:vAlign w:val="center"/>
          </w:tcPr>
          <w:p w14:paraId="4B55D0CB" w14:textId="77777777" w:rsidR="00392635" w:rsidRPr="003B756B" w:rsidRDefault="00392635" w:rsidP="00392635">
            <w:pPr>
              <w:spacing w:after="0"/>
              <w:rPr>
                <w:rFonts w:eastAsia="Gulim"/>
                <w:color w:val="0000FF"/>
                <w:sz w:val="22"/>
                <w:szCs w:val="22"/>
                <w:lang w:eastAsia="ko-KR"/>
              </w:rPr>
            </w:pPr>
          </w:p>
        </w:tc>
        <w:tc>
          <w:tcPr>
            <w:tcW w:w="3422" w:type="dxa"/>
            <w:vAlign w:val="center"/>
          </w:tcPr>
          <w:p w14:paraId="3637DCC7" w14:textId="6BAEBF2F" w:rsidR="00392635" w:rsidRPr="00850D4C" w:rsidRDefault="00392635" w:rsidP="00392635">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level</w:t>
            </w:r>
          </w:p>
        </w:tc>
        <w:tc>
          <w:tcPr>
            <w:tcW w:w="5103" w:type="dxa"/>
            <w:vAlign w:val="center"/>
          </w:tcPr>
          <w:p w14:paraId="181DA0C0" w14:textId="04FBC3CF" w:rsidR="00392635" w:rsidRPr="003B756B" w:rsidRDefault="00392635" w:rsidP="00392635">
            <w:pPr>
              <w:widowControl w:val="0"/>
              <w:autoSpaceDE w:val="0"/>
              <w:autoSpaceDN w:val="0"/>
              <w:spacing w:after="0"/>
              <w:textAlignment w:val="baseline"/>
              <w:rPr>
                <w:rFonts w:eastAsia="Malgun Gothic"/>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CharacterString</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0..</w:t>
            </w:r>
            <w:proofErr w:type="gramEnd"/>
            <w:r w:rsidRPr="003B756B">
              <w:rPr>
                <w:rFonts w:eastAsia="Malgun Gothic"/>
                <w:color w:val="0000FF"/>
                <w:sz w:val="22"/>
                <w:szCs w:val="22"/>
                <w:lang w:eastAsia="ko-KR"/>
              </w:rPr>
              <w:t>1]</w:t>
            </w:r>
          </w:p>
        </w:tc>
      </w:tr>
      <w:tr w:rsidR="00392635" w:rsidRPr="003B756B" w14:paraId="72DAA664" w14:textId="77777777" w:rsidTr="00D05E54">
        <w:trPr>
          <w:trHeight w:val="277"/>
        </w:trPr>
        <w:tc>
          <w:tcPr>
            <w:tcW w:w="0" w:type="auto"/>
            <w:vMerge/>
            <w:shd w:val="clear" w:color="auto" w:fill="F2F2F2" w:themeFill="background1" w:themeFillShade="F2"/>
            <w:vAlign w:val="center"/>
          </w:tcPr>
          <w:p w14:paraId="7B86D2B8" w14:textId="77777777" w:rsidR="00392635" w:rsidRPr="003B756B" w:rsidRDefault="00392635" w:rsidP="00392635">
            <w:pPr>
              <w:spacing w:after="0"/>
              <w:rPr>
                <w:rFonts w:eastAsia="Gulim"/>
                <w:color w:val="0000FF"/>
                <w:sz w:val="22"/>
                <w:szCs w:val="22"/>
                <w:lang w:eastAsia="ko-KR"/>
              </w:rPr>
            </w:pPr>
          </w:p>
        </w:tc>
        <w:tc>
          <w:tcPr>
            <w:tcW w:w="3422" w:type="dxa"/>
            <w:vAlign w:val="center"/>
          </w:tcPr>
          <w:p w14:paraId="7E4ED566" w14:textId="48996535" w:rsidR="00392635" w:rsidRPr="003B756B" w:rsidRDefault="00392635" w:rsidP="00392635">
            <w:pPr>
              <w:widowControl w:val="0"/>
              <w:autoSpaceDE w:val="0"/>
              <w:autoSpaceDN w:val="0"/>
              <w:spacing w:after="0"/>
              <w:textAlignment w:val="baseline"/>
              <w:rPr>
                <w:rFonts w:eastAsia="Malgun Gothic"/>
                <w:color w:val="0000FF"/>
                <w:sz w:val="22"/>
                <w:szCs w:val="22"/>
                <w:lang w:eastAsia="ko-KR"/>
              </w:rPr>
            </w:pPr>
            <w:r w:rsidRPr="003B756B">
              <w:rPr>
                <w:rFonts w:eastAsia="Malgun Gothic"/>
                <w:color w:val="0000FF"/>
                <w:sz w:val="22"/>
                <w:szCs w:val="22"/>
                <w:lang w:eastAsia="ko-KR"/>
              </w:rPr>
              <w:t>name</w:t>
            </w:r>
          </w:p>
        </w:tc>
        <w:tc>
          <w:tcPr>
            <w:tcW w:w="5103" w:type="dxa"/>
            <w:vAlign w:val="center"/>
          </w:tcPr>
          <w:p w14:paraId="315DB44C" w14:textId="16B97D73" w:rsidR="00392635" w:rsidRPr="003B756B" w:rsidRDefault="00392635" w:rsidP="00392635">
            <w:pPr>
              <w:widowControl w:val="0"/>
              <w:autoSpaceDE w:val="0"/>
              <w:autoSpaceDN w:val="0"/>
              <w:spacing w:after="0"/>
              <w:textAlignment w:val="baseline"/>
              <w:rPr>
                <w:rFonts w:eastAsia="Malgun Gothic"/>
                <w:color w:val="0000FF"/>
                <w:sz w:val="22"/>
                <w:szCs w:val="22"/>
                <w:lang w:eastAsia="ko-KR"/>
              </w:rPr>
            </w:pPr>
            <w:proofErr w:type="spellStart"/>
            <w:r w:rsidRPr="003B756B">
              <w:rPr>
                <w:rFonts w:eastAsia="Malgun Gothic"/>
                <w:color w:val="0000FF"/>
                <w:sz w:val="22"/>
                <w:szCs w:val="22"/>
                <w:lang w:eastAsia="ko-KR"/>
              </w:rPr>
              <w:t>CharacterString</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0..</w:t>
            </w:r>
            <w:proofErr w:type="gramEnd"/>
            <w:r w:rsidRPr="003B756B">
              <w:rPr>
                <w:rFonts w:eastAsia="Malgun Gothic"/>
                <w:color w:val="0000FF"/>
                <w:sz w:val="22"/>
                <w:szCs w:val="22"/>
                <w:lang w:eastAsia="ko-KR"/>
              </w:rPr>
              <w:t>1]</w:t>
            </w:r>
          </w:p>
        </w:tc>
      </w:tr>
      <w:tr w:rsidR="00392635" w:rsidRPr="003B756B" w14:paraId="0FE029B8" w14:textId="77777777" w:rsidTr="00D05E54">
        <w:trPr>
          <w:trHeight w:val="281"/>
        </w:trPr>
        <w:tc>
          <w:tcPr>
            <w:tcW w:w="0" w:type="auto"/>
            <w:vMerge/>
            <w:shd w:val="clear" w:color="auto" w:fill="F2F2F2" w:themeFill="background1" w:themeFillShade="F2"/>
            <w:vAlign w:val="center"/>
          </w:tcPr>
          <w:p w14:paraId="62609E8C" w14:textId="77777777" w:rsidR="00392635" w:rsidRPr="003B756B" w:rsidRDefault="00392635" w:rsidP="00392635">
            <w:pPr>
              <w:spacing w:after="0"/>
              <w:rPr>
                <w:rFonts w:eastAsia="Gulim"/>
                <w:color w:val="0000FF"/>
                <w:sz w:val="22"/>
                <w:szCs w:val="22"/>
                <w:lang w:eastAsia="ko-KR"/>
              </w:rPr>
            </w:pPr>
          </w:p>
        </w:tc>
        <w:tc>
          <w:tcPr>
            <w:tcW w:w="3422" w:type="dxa"/>
            <w:vAlign w:val="center"/>
          </w:tcPr>
          <w:p w14:paraId="2FAF5ED1" w14:textId="58372AC2" w:rsidR="00392635" w:rsidRPr="003B756B" w:rsidRDefault="00392635" w:rsidP="00392635">
            <w:pPr>
              <w:widowControl w:val="0"/>
              <w:autoSpaceDE w:val="0"/>
              <w:autoSpaceDN w:val="0"/>
              <w:spacing w:after="0"/>
              <w:textAlignment w:val="baseline"/>
              <w:rPr>
                <w:rFonts w:eastAsia="Malgun Gothic"/>
                <w:color w:val="0000FF"/>
                <w:sz w:val="22"/>
                <w:szCs w:val="22"/>
                <w:lang w:eastAsia="ko-KR"/>
              </w:rPr>
            </w:pPr>
            <w:proofErr w:type="spellStart"/>
            <w:r w:rsidRPr="003B756B">
              <w:rPr>
                <w:rFonts w:eastAsia="Malgun Gothic"/>
                <w:color w:val="0000FF"/>
                <w:sz w:val="22"/>
                <w:szCs w:val="22"/>
                <w:lang w:eastAsia="ko-KR"/>
              </w:rPr>
              <w:t>PoI</w:t>
            </w:r>
            <w:proofErr w:type="spellEnd"/>
          </w:p>
        </w:tc>
        <w:tc>
          <w:tcPr>
            <w:tcW w:w="5103" w:type="dxa"/>
            <w:vAlign w:val="center"/>
          </w:tcPr>
          <w:p w14:paraId="75D5385C" w14:textId="140E4924" w:rsidR="00392635" w:rsidRPr="003B756B" w:rsidRDefault="00392635" w:rsidP="00392635">
            <w:pPr>
              <w:widowControl w:val="0"/>
              <w:autoSpaceDE w:val="0"/>
              <w:autoSpaceDN w:val="0"/>
              <w:spacing w:after="0"/>
              <w:textAlignment w:val="baseline"/>
              <w:rPr>
                <w:rFonts w:eastAsia="Malgun Gothic"/>
                <w:color w:val="0000FF"/>
                <w:sz w:val="22"/>
                <w:szCs w:val="22"/>
                <w:lang w:eastAsia="ko-KR"/>
              </w:rPr>
            </w:pPr>
            <w:r w:rsidRPr="00850D4C">
              <w:rPr>
                <w:rFonts w:asciiTheme="minorHAnsi" w:eastAsia="Malgun Gothic" w:hAnsiTheme="minorHAnsi" w:cstheme="minorHAnsi"/>
                <w:color w:val="0000FF"/>
                <w:sz w:val="22"/>
                <w:szCs w:val="22"/>
                <w:lang w:eastAsia="ko-KR"/>
              </w:rPr>
              <w:t>Boolean</w:t>
            </w:r>
            <w:r>
              <w:rPr>
                <w:rFonts w:eastAsia="Malgun Gothic"/>
                <w:color w:val="0000FF"/>
                <w:sz w:val="22"/>
                <w:szCs w:val="22"/>
                <w:lang w:eastAsia="ko-KR"/>
              </w:rPr>
              <w:t xml:space="preserve"> [</w:t>
            </w:r>
            <w:proofErr w:type="gramStart"/>
            <w:r>
              <w:rPr>
                <w:rFonts w:eastAsia="Malgun Gothic"/>
                <w:color w:val="0000FF"/>
                <w:sz w:val="22"/>
                <w:szCs w:val="22"/>
                <w:lang w:eastAsia="ko-KR"/>
              </w:rPr>
              <w:t>1..</w:t>
            </w:r>
            <w:proofErr w:type="gramEnd"/>
            <w:r>
              <w:rPr>
                <w:rFonts w:eastAsia="Malgun Gothic"/>
                <w:color w:val="0000FF"/>
                <w:sz w:val="22"/>
                <w:szCs w:val="22"/>
                <w:lang w:eastAsia="ko-KR"/>
              </w:rPr>
              <w:t>1]</w:t>
            </w:r>
          </w:p>
        </w:tc>
      </w:tr>
      <w:tr w:rsidR="00392635" w:rsidRPr="003B756B" w14:paraId="3DA8EC78" w14:textId="77777777" w:rsidTr="00D05E54">
        <w:trPr>
          <w:trHeight w:val="129"/>
        </w:trPr>
        <w:tc>
          <w:tcPr>
            <w:tcW w:w="1535" w:type="dxa"/>
            <w:vMerge w:val="restart"/>
            <w:shd w:val="clear" w:color="auto" w:fill="F2F2F2" w:themeFill="background1" w:themeFillShade="F2"/>
            <w:vAlign w:val="center"/>
            <w:hideMark/>
          </w:tcPr>
          <w:p w14:paraId="07F5539B" w14:textId="77777777" w:rsidR="00392635" w:rsidRPr="003B756B" w:rsidRDefault="00392635" w:rsidP="00392635">
            <w:pPr>
              <w:widowControl w:val="0"/>
              <w:autoSpaceDE w:val="0"/>
              <w:autoSpaceDN w:val="0"/>
              <w:spacing w:after="0"/>
              <w:jc w:val="center"/>
              <w:textAlignment w:val="baseline"/>
              <w:rPr>
                <w:rFonts w:eastAsia="Gulim"/>
                <w:color w:val="0000FF"/>
                <w:sz w:val="22"/>
                <w:szCs w:val="22"/>
                <w:lang w:eastAsia="ko-KR"/>
              </w:rPr>
            </w:pPr>
            <w:bookmarkStart w:id="439" w:name="_Hlk145599443"/>
            <w:r w:rsidRPr="003B756B">
              <w:rPr>
                <w:rFonts w:eastAsia="Malgun Gothic"/>
                <w:b/>
                <w:bCs/>
                <w:color w:val="0000FF"/>
                <w:sz w:val="22"/>
                <w:szCs w:val="22"/>
                <w:lang w:eastAsia="ko-KR"/>
              </w:rPr>
              <w:t>Constraints</w:t>
            </w:r>
          </w:p>
        </w:tc>
        <w:tc>
          <w:tcPr>
            <w:tcW w:w="3422" w:type="dxa"/>
            <w:shd w:val="clear" w:color="auto" w:fill="F2F2F2" w:themeFill="background1" w:themeFillShade="F2"/>
            <w:vAlign w:val="center"/>
            <w:hideMark/>
          </w:tcPr>
          <w:p w14:paraId="64DD0B4B" w14:textId="22AFB8FA" w:rsidR="00392635" w:rsidRPr="003B756B" w:rsidRDefault="001B6CCC" w:rsidP="00392635">
            <w:pPr>
              <w:widowControl w:val="0"/>
              <w:wordWrap w:val="0"/>
              <w:autoSpaceDE w:val="0"/>
              <w:autoSpaceDN w:val="0"/>
              <w:spacing w:after="0"/>
              <w:jc w:val="both"/>
              <w:textAlignment w:val="baseline"/>
              <w:rPr>
                <w:rFonts w:eastAsia="Gulim"/>
                <w:b/>
                <w:color w:val="0000FF"/>
                <w:sz w:val="22"/>
                <w:szCs w:val="22"/>
                <w:lang w:eastAsia="ko-KR"/>
              </w:rPr>
            </w:pPr>
            <w:r>
              <w:rPr>
                <w:rFonts w:eastAsia="Gulim"/>
                <w:b/>
                <w:color w:val="0000FF"/>
                <w:sz w:val="22"/>
                <w:szCs w:val="22"/>
                <w:lang w:eastAsia="ko-KR"/>
              </w:rPr>
              <w:t>Constraint</w:t>
            </w:r>
            <w:r w:rsidRPr="003B756B">
              <w:rPr>
                <w:rFonts w:eastAsia="Gulim"/>
                <w:b/>
                <w:color w:val="0000FF"/>
                <w:sz w:val="22"/>
                <w:szCs w:val="22"/>
                <w:lang w:eastAsia="ko-KR"/>
              </w:rPr>
              <w:t xml:space="preserve"> </w:t>
            </w:r>
            <w:r w:rsidR="00392635" w:rsidRPr="003B756B">
              <w:rPr>
                <w:rFonts w:eastAsia="Gulim"/>
                <w:b/>
                <w:color w:val="0000FF"/>
                <w:sz w:val="22"/>
                <w:szCs w:val="22"/>
                <w:lang w:eastAsia="ko-KR"/>
              </w:rPr>
              <w:t>ID</w:t>
            </w:r>
          </w:p>
        </w:tc>
        <w:tc>
          <w:tcPr>
            <w:tcW w:w="5103" w:type="dxa"/>
            <w:shd w:val="clear" w:color="auto" w:fill="F2F2F2" w:themeFill="background1" w:themeFillShade="F2"/>
            <w:vAlign w:val="center"/>
          </w:tcPr>
          <w:p w14:paraId="7A9B94D0" w14:textId="4A58139B" w:rsidR="00392635" w:rsidRPr="003B756B" w:rsidRDefault="00392635" w:rsidP="00392635">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Constraint</w:t>
            </w:r>
          </w:p>
        </w:tc>
      </w:tr>
      <w:tr w:rsidR="00392635" w:rsidRPr="003B756B" w14:paraId="188EAA85" w14:textId="77777777" w:rsidTr="00D05E54">
        <w:trPr>
          <w:trHeight w:val="431"/>
        </w:trPr>
        <w:tc>
          <w:tcPr>
            <w:tcW w:w="1535" w:type="dxa"/>
            <w:vMerge/>
            <w:shd w:val="clear" w:color="auto" w:fill="F2F2F2" w:themeFill="background1" w:themeFillShade="F2"/>
            <w:vAlign w:val="center"/>
          </w:tcPr>
          <w:p w14:paraId="4DE48855" w14:textId="77777777" w:rsidR="00392635" w:rsidRPr="003B756B" w:rsidRDefault="00392635" w:rsidP="00392635">
            <w:pPr>
              <w:widowControl w:val="0"/>
              <w:autoSpaceDE w:val="0"/>
              <w:autoSpaceDN w:val="0"/>
              <w:spacing w:after="0"/>
              <w:jc w:val="center"/>
              <w:textAlignment w:val="baseline"/>
              <w:rPr>
                <w:rFonts w:eastAsia="Malgun Gothic"/>
                <w:b/>
                <w:bCs/>
                <w:color w:val="0000FF"/>
                <w:sz w:val="22"/>
                <w:szCs w:val="22"/>
                <w:lang w:eastAsia="ko-KR"/>
              </w:rPr>
            </w:pPr>
          </w:p>
        </w:tc>
        <w:tc>
          <w:tcPr>
            <w:tcW w:w="3422" w:type="dxa"/>
            <w:vAlign w:val="center"/>
          </w:tcPr>
          <w:p w14:paraId="7C258CC3" w14:textId="68DEE7F7" w:rsidR="00392635" w:rsidRPr="00D05E54" w:rsidRDefault="00D05E54" w:rsidP="00392635">
            <w:pPr>
              <w:widowControl w:val="0"/>
              <w:wordWrap w:val="0"/>
              <w:autoSpaceDE w:val="0"/>
              <w:autoSpaceDN w:val="0"/>
              <w:spacing w:after="0"/>
              <w:jc w:val="both"/>
              <w:textAlignment w:val="baseline"/>
              <w:rPr>
                <w:rFonts w:eastAsia="Malgun Gothic"/>
                <w:color w:val="FF0000"/>
                <w:sz w:val="22"/>
                <w:szCs w:val="22"/>
                <w:lang w:eastAsia="ko-KR"/>
              </w:rPr>
            </w:pPr>
            <w:r w:rsidRPr="00D05E54">
              <w:rPr>
                <w:rFonts w:eastAsia="Malgun Gothic"/>
                <w:color w:val="FF0000"/>
                <w:sz w:val="22"/>
                <w:szCs w:val="22"/>
                <w:lang w:eastAsia="ko-KR"/>
              </w:rPr>
              <w:t>Indoorgml2/constraints/c</w:t>
            </w:r>
            <w:r w:rsidR="00392635" w:rsidRPr="00D05E54">
              <w:rPr>
                <w:rFonts w:eastAsia="Malgun Gothic"/>
                <w:color w:val="FF0000"/>
                <w:sz w:val="22"/>
                <w:szCs w:val="22"/>
                <w:lang w:eastAsia="ko-KR"/>
              </w:rPr>
              <w:t>ell</w:t>
            </w:r>
            <w:r w:rsidRPr="00D05E54">
              <w:rPr>
                <w:rFonts w:eastAsia="Malgun Gothic"/>
                <w:color w:val="FF0000"/>
                <w:sz w:val="22"/>
                <w:szCs w:val="22"/>
                <w:lang w:eastAsia="ko-KR"/>
              </w:rPr>
              <w:t>s</w:t>
            </w:r>
            <w:r w:rsidR="00392635" w:rsidRPr="00D05E54">
              <w:rPr>
                <w:rFonts w:eastAsia="Malgun Gothic"/>
                <w:color w:val="FF0000"/>
                <w:sz w:val="22"/>
                <w:szCs w:val="22"/>
                <w:lang w:eastAsia="ko-KR"/>
              </w:rPr>
              <w:t>pace-1</w:t>
            </w:r>
          </w:p>
        </w:tc>
        <w:tc>
          <w:tcPr>
            <w:tcW w:w="5103" w:type="dxa"/>
            <w:vAlign w:val="center"/>
          </w:tcPr>
          <w:p w14:paraId="534EFEB8" w14:textId="62543AFA" w:rsidR="00392635" w:rsidRPr="00D05E54" w:rsidRDefault="00392635" w:rsidP="00392635">
            <w:pPr>
              <w:widowControl w:val="0"/>
              <w:wordWrap w:val="0"/>
              <w:autoSpaceDE w:val="0"/>
              <w:autoSpaceDN w:val="0"/>
              <w:spacing w:after="0"/>
              <w:jc w:val="both"/>
              <w:textAlignment w:val="baseline"/>
              <w:rPr>
                <w:rFonts w:eastAsia="Malgun Gothic"/>
                <w:color w:val="FF0000"/>
                <w:sz w:val="22"/>
                <w:szCs w:val="22"/>
                <w:lang w:eastAsia="ko-KR"/>
              </w:rPr>
            </w:pPr>
            <w:r w:rsidRPr="00D05E54">
              <w:rPr>
                <w:rFonts w:eastAsia="Malgun Gothic"/>
                <w:color w:val="FF0000"/>
                <w:sz w:val="22"/>
                <w:szCs w:val="22"/>
                <w:lang w:eastAsia="ko-KR"/>
              </w:rPr>
              <w:t>Cell spaces belonging to the same primal space layer should not overlap.</w:t>
            </w:r>
          </w:p>
        </w:tc>
      </w:tr>
      <w:bookmarkEnd w:id="439"/>
    </w:tbl>
    <w:p w14:paraId="1D00C288" w14:textId="3E7EB4F2" w:rsidR="005A721F" w:rsidRDefault="005A721F">
      <w:pPr>
        <w:spacing w:after="0"/>
        <w:rPr>
          <w:b/>
          <w:bCs/>
          <w:color w:val="0000FF"/>
        </w:rPr>
      </w:pPr>
    </w:p>
    <w:p w14:paraId="1DF08F78" w14:textId="77777777" w:rsidR="005A721F" w:rsidRDefault="005A721F">
      <w:pPr>
        <w:spacing w:after="0"/>
        <w:rPr>
          <w:b/>
          <w:bCs/>
          <w:color w:val="0000FF"/>
        </w:rPr>
      </w:pPr>
      <w:r>
        <w:rPr>
          <w:b/>
          <w:bCs/>
          <w:color w:val="0000FF"/>
        </w:rPr>
        <w:br w:type="page"/>
      </w:r>
    </w:p>
    <w:p w14:paraId="6C7985BF" w14:textId="6B7906A4" w:rsidR="0061560E" w:rsidRPr="00850D4C" w:rsidRDefault="0061560E" w:rsidP="00280670">
      <w:pPr>
        <w:pStyle w:val="Heading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440" w:name="_Toc146459210"/>
      <w:proofErr w:type="spellStart"/>
      <w:r w:rsidRPr="00850D4C">
        <w:rPr>
          <w:rFonts w:asciiTheme="minorHAnsi" w:hAnsiTheme="minorHAnsi" w:cstheme="minorHAnsi"/>
          <w:color w:val="0000FF"/>
          <w:szCs w:val="24"/>
        </w:rPr>
        <w:lastRenderedPageBreak/>
        <w:t>Cell</w:t>
      </w:r>
      <w:r w:rsidR="000254AF" w:rsidRPr="00850D4C">
        <w:rPr>
          <w:rFonts w:asciiTheme="minorHAnsi" w:hAnsiTheme="minorHAnsi" w:cstheme="minorHAnsi"/>
          <w:color w:val="0000FF"/>
          <w:szCs w:val="24"/>
        </w:rPr>
        <w:t>Boundary</w:t>
      </w:r>
      <w:bookmarkEnd w:id="440"/>
      <w:proofErr w:type="spellEnd"/>
    </w:p>
    <w:tbl>
      <w:tblPr>
        <w:tblStyle w:val="TableGrid"/>
        <w:tblW w:w="0" w:type="auto"/>
        <w:tblLook w:val="04A0" w:firstRow="1" w:lastRow="0" w:firstColumn="1" w:lastColumn="0" w:noHBand="0" w:noVBand="1"/>
      </w:tblPr>
      <w:tblGrid>
        <w:gridCol w:w="1535"/>
        <w:gridCol w:w="3280"/>
        <w:gridCol w:w="5103"/>
      </w:tblGrid>
      <w:tr w:rsidR="004828D9" w:rsidRPr="003B756B"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3B756B" w:rsidRDefault="004828D9"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850D4C" w:rsidRDefault="00611D04" w:rsidP="00611D04">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850D4C">
              <w:rPr>
                <w:rFonts w:asciiTheme="minorHAnsi" w:eastAsia="Malgun Gothic" w:hAnsiTheme="minorHAnsi" w:cstheme="minorHAnsi"/>
                <w:b/>
                <w:bCs/>
                <w:color w:val="0000FF"/>
                <w:sz w:val="22"/>
                <w:szCs w:val="22"/>
                <w:lang w:eastAsia="ko-KR"/>
              </w:rPr>
              <w:t>CellBoundary</w:t>
            </w:r>
            <w:proofErr w:type="spellEnd"/>
          </w:p>
        </w:tc>
      </w:tr>
      <w:tr w:rsidR="004828D9" w:rsidRPr="003B756B"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3B756B" w:rsidRDefault="004828D9"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383" w:type="dxa"/>
            <w:gridSpan w:val="2"/>
            <w:vAlign w:val="center"/>
            <w:hideMark/>
          </w:tcPr>
          <w:p w14:paraId="08C29E98" w14:textId="0D72C68B" w:rsidR="00C60AAD" w:rsidRPr="003B756B" w:rsidRDefault="00D05E54" w:rsidP="00D05E54">
            <w:pPr>
              <w:widowControl w:val="0"/>
              <w:wordWrap w:val="0"/>
              <w:autoSpaceDE w:val="0"/>
              <w:autoSpaceDN w:val="0"/>
              <w:spacing w:after="0"/>
              <w:jc w:val="both"/>
              <w:textAlignment w:val="baseline"/>
              <w:rPr>
                <w:rFonts w:eastAsia="Gulim"/>
                <w:color w:val="0000FF"/>
                <w:sz w:val="22"/>
                <w:szCs w:val="22"/>
                <w:lang w:eastAsia="ko-KR"/>
              </w:rPr>
            </w:pPr>
            <w:r>
              <w:rPr>
                <w:rFonts w:eastAsia="Malgun Gothic"/>
                <w:color w:val="0000FF"/>
                <w:sz w:val="22"/>
                <w:szCs w:val="22"/>
                <w:lang w:eastAsia="ko-KR"/>
              </w:rPr>
              <w:t>explicit</w:t>
            </w:r>
            <w:r w:rsidR="004828D9" w:rsidRPr="003B756B">
              <w:rPr>
                <w:rFonts w:eastAsia="Malgun Gothic"/>
                <w:color w:val="0000FF"/>
                <w:sz w:val="22"/>
                <w:szCs w:val="22"/>
                <w:lang w:eastAsia="ko-KR"/>
              </w:rPr>
              <w:t xml:space="preserve"> boundary of cell space</w:t>
            </w:r>
            <w:r>
              <w:rPr>
                <w:rFonts w:eastAsia="Malgun Gothic"/>
                <w:color w:val="0000FF"/>
                <w:sz w:val="22"/>
                <w:szCs w:val="22"/>
                <w:lang w:eastAsia="ko-KR"/>
              </w:rPr>
              <w:t>, to which we may assign additional p</w:t>
            </w:r>
            <w:r w:rsidR="002115DA">
              <w:rPr>
                <w:rFonts w:eastAsia="Malgun Gothic"/>
                <w:color w:val="0000FF"/>
                <w:sz w:val="22"/>
                <w:szCs w:val="22"/>
                <w:lang w:eastAsia="ko-KR"/>
              </w:rPr>
              <w:t>roperties such as material, texture, etc.</w:t>
            </w:r>
            <w:r w:rsidR="004828D9" w:rsidRPr="003B756B">
              <w:rPr>
                <w:rFonts w:eastAsia="Malgun Gothic"/>
                <w:color w:val="0000FF"/>
                <w:sz w:val="22"/>
                <w:szCs w:val="22"/>
                <w:lang w:eastAsia="ko-KR"/>
              </w:rPr>
              <w:t xml:space="preserve"> </w:t>
            </w:r>
          </w:p>
        </w:tc>
      </w:tr>
      <w:tr w:rsidR="004828D9" w:rsidRPr="003B756B"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3B756B" w:rsidRDefault="004828D9"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383" w:type="dxa"/>
            <w:gridSpan w:val="2"/>
            <w:vAlign w:val="center"/>
            <w:hideMark/>
          </w:tcPr>
          <w:p w14:paraId="0DA12BFD" w14:textId="77777777" w:rsidR="004828D9" w:rsidRPr="00850D4C" w:rsidRDefault="004828D9" w:rsidP="00611D04">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 xml:space="preserve">GML </w:t>
            </w:r>
            <w:proofErr w:type="spellStart"/>
            <w:r w:rsidRPr="00850D4C">
              <w:rPr>
                <w:rFonts w:asciiTheme="minorHAnsi" w:eastAsia="Malgun Gothic" w:hAnsiTheme="minorHAnsi" w:cstheme="minorHAnsi"/>
                <w:color w:val="0000FF"/>
                <w:sz w:val="22"/>
                <w:szCs w:val="22"/>
                <w:lang w:eastAsia="ko-KR"/>
              </w:rPr>
              <w:t>AbstractFeature</w:t>
            </w:r>
            <w:proofErr w:type="spellEnd"/>
          </w:p>
        </w:tc>
      </w:tr>
      <w:tr w:rsidR="004828D9" w:rsidRPr="003B756B"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3B756B" w:rsidRDefault="004828D9"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3B756B" w:rsidRDefault="004828D9" w:rsidP="00611D04">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3B756B" w:rsidRDefault="004828D9" w:rsidP="00611D04">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4828D9" w:rsidRPr="003B756B"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3B756B" w:rsidRDefault="004828D9" w:rsidP="00611D04">
            <w:pPr>
              <w:spacing w:after="0"/>
              <w:rPr>
                <w:rFonts w:eastAsia="Gulim"/>
                <w:color w:val="0000FF"/>
                <w:sz w:val="22"/>
                <w:szCs w:val="22"/>
                <w:lang w:eastAsia="ko-KR"/>
              </w:rPr>
            </w:pPr>
          </w:p>
        </w:tc>
        <w:tc>
          <w:tcPr>
            <w:tcW w:w="3280" w:type="dxa"/>
            <w:vAlign w:val="center"/>
            <w:hideMark/>
          </w:tcPr>
          <w:p w14:paraId="52870A2E" w14:textId="1A03BBBB" w:rsidR="004828D9" w:rsidRPr="00850D4C" w:rsidRDefault="004828D9" w:rsidP="00611D04">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bounds</w:t>
            </w:r>
          </w:p>
        </w:tc>
        <w:tc>
          <w:tcPr>
            <w:tcW w:w="5103" w:type="dxa"/>
            <w:vAlign w:val="center"/>
            <w:hideMark/>
          </w:tcPr>
          <w:p w14:paraId="219E65A6" w14:textId="439ACE46" w:rsidR="004828D9" w:rsidRPr="003B756B" w:rsidRDefault="004828D9" w:rsidP="00611D04">
            <w:pPr>
              <w:widowControl w:val="0"/>
              <w:autoSpaceDE w:val="0"/>
              <w:autoSpaceDN w:val="0"/>
              <w:spacing w:after="0"/>
              <w:textAlignment w:val="baseline"/>
              <w:rPr>
                <w:rFonts w:eastAsia="Gulim"/>
                <w:color w:val="0000FF"/>
                <w:sz w:val="22"/>
                <w:szCs w:val="22"/>
                <w:lang w:eastAsia="ko-KR"/>
              </w:rPr>
            </w:pPr>
            <w:r w:rsidRPr="00850D4C">
              <w:rPr>
                <w:rFonts w:asciiTheme="minorHAnsi" w:eastAsia="Gulim" w:hAnsiTheme="minorHAnsi" w:cstheme="minorHAnsi"/>
                <w:color w:val="0000FF"/>
                <w:sz w:val="22"/>
                <w:szCs w:val="22"/>
                <w:lang w:eastAsia="ko-KR"/>
              </w:rPr>
              <w:t>CellSpace</w:t>
            </w:r>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1..</w:t>
            </w:r>
            <w:proofErr w:type="gramEnd"/>
            <w:r w:rsidRPr="003B756B">
              <w:rPr>
                <w:rFonts w:eastAsia="Malgun Gothic"/>
                <w:color w:val="0000FF"/>
                <w:sz w:val="22"/>
                <w:szCs w:val="22"/>
                <w:lang w:eastAsia="ko-KR"/>
              </w:rPr>
              <w:t>2]</w:t>
            </w:r>
          </w:p>
        </w:tc>
      </w:tr>
      <w:tr w:rsidR="004828D9" w:rsidRPr="003B756B"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3B756B" w:rsidRDefault="004828D9" w:rsidP="00611D04">
            <w:pPr>
              <w:spacing w:after="0"/>
              <w:rPr>
                <w:rFonts w:eastAsia="Gulim"/>
                <w:color w:val="0000FF"/>
                <w:sz w:val="22"/>
                <w:szCs w:val="22"/>
                <w:lang w:eastAsia="ko-KR"/>
              </w:rPr>
            </w:pPr>
          </w:p>
        </w:tc>
        <w:tc>
          <w:tcPr>
            <w:tcW w:w="3280" w:type="dxa"/>
            <w:vAlign w:val="center"/>
            <w:hideMark/>
          </w:tcPr>
          <w:p w14:paraId="4A2F9424" w14:textId="77777777" w:rsidR="004828D9" w:rsidRPr="00850D4C" w:rsidRDefault="004828D9" w:rsidP="00611D04">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 xml:space="preserve">duality </w:t>
            </w:r>
          </w:p>
        </w:tc>
        <w:tc>
          <w:tcPr>
            <w:tcW w:w="5103" w:type="dxa"/>
            <w:vAlign w:val="center"/>
            <w:hideMark/>
          </w:tcPr>
          <w:p w14:paraId="1E5311E8" w14:textId="611E1BEC" w:rsidR="004828D9" w:rsidRPr="003B756B" w:rsidRDefault="004828D9" w:rsidP="00611D04">
            <w:pPr>
              <w:widowControl w:val="0"/>
              <w:autoSpaceDE w:val="0"/>
              <w:autoSpaceDN w:val="0"/>
              <w:spacing w:after="0"/>
              <w:textAlignment w:val="baseline"/>
              <w:rPr>
                <w:rFonts w:eastAsia="Gulim"/>
                <w:color w:val="0000FF"/>
                <w:sz w:val="22"/>
                <w:szCs w:val="22"/>
                <w:lang w:eastAsia="ko-KR"/>
              </w:rPr>
            </w:pPr>
            <w:r w:rsidRPr="00850D4C">
              <w:rPr>
                <w:rFonts w:asciiTheme="minorHAnsi" w:eastAsia="Gulim" w:hAnsiTheme="minorHAnsi" w:cstheme="minorHAnsi"/>
                <w:color w:val="0000FF"/>
                <w:sz w:val="22"/>
                <w:szCs w:val="22"/>
                <w:lang w:eastAsia="ko-KR"/>
              </w:rPr>
              <w:t>Edge</w:t>
            </w:r>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0..</w:t>
            </w:r>
            <w:proofErr w:type="gramEnd"/>
            <w:r w:rsidRPr="003B756B">
              <w:rPr>
                <w:rFonts w:eastAsia="Malgun Gothic"/>
                <w:color w:val="0000FF"/>
                <w:sz w:val="22"/>
                <w:szCs w:val="22"/>
                <w:lang w:eastAsia="ko-KR"/>
              </w:rPr>
              <w:t>1]</w:t>
            </w:r>
          </w:p>
        </w:tc>
      </w:tr>
      <w:tr w:rsidR="004828D9" w:rsidRPr="003B756B"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3B756B" w:rsidRDefault="00BF491E"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3B756B" w:rsidRDefault="009A04AC" w:rsidP="00611D04">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w:t>
            </w:r>
            <w:r w:rsidR="004828D9" w:rsidRPr="003B756B">
              <w:rPr>
                <w:rFonts w:eastAsia="Malgun Gothic"/>
                <w:b/>
                <w:bCs/>
                <w:color w:val="0000FF"/>
                <w:sz w:val="22"/>
                <w:szCs w:val="22"/>
                <w:lang w:eastAsia="ko-KR"/>
              </w:rPr>
              <w:t>name</w:t>
            </w:r>
          </w:p>
        </w:tc>
        <w:tc>
          <w:tcPr>
            <w:tcW w:w="5103" w:type="dxa"/>
            <w:shd w:val="clear" w:color="auto" w:fill="F2F2F2" w:themeFill="background1" w:themeFillShade="F2"/>
            <w:vAlign w:val="center"/>
            <w:hideMark/>
          </w:tcPr>
          <w:p w14:paraId="50D15F39" w14:textId="77777777" w:rsidR="004828D9" w:rsidRPr="003B756B" w:rsidRDefault="004828D9" w:rsidP="00611D04">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4828D9" w:rsidRPr="003B756B"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3B756B" w:rsidRDefault="004828D9" w:rsidP="00611D04">
            <w:pPr>
              <w:spacing w:after="0"/>
              <w:rPr>
                <w:rFonts w:eastAsia="Gulim"/>
                <w:color w:val="0000FF"/>
                <w:sz w:val="22"/>
                <w:szCs w:val="22"/>
                <w:lang w:eastAsia="ko-KR"/>
              </w:rPr>
            </w:pPr>
          </w:p>
        </w:tc>
        <w:tc>
          <w:tcPr>
            <w:tcW w:w="3280" w:type="dxa"/>
            <w:vAlign w:val="center"/>
          </w:tcPr>
          <w:p w14:paraId="3805DFAC" w14:textId="666A8E5E" w:rsidR="004828D9" w:rsidRPr="00850D4C" w:rsidRDefault="002115DA" w:rsidP="00611D04">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Pr>
                <w:rFonts w:asciiTheme="minorHAnsi" w:eastAsia="Malgun Gothic" w:hAnsiTheme="minorHAnsi" w:cstheme="minorHAnsi"/>
                <w:color w:val="0000FF"/>
                <w:sz w:val="22"/>
                <w:szCs w:val="22"/>
                <w:lang w:eastAsia="ko-KR"/>
              </w:rPr>
              <w:t>cellBoundaryGeometry</w:t>
            </w:r>
            <w:proofErr w:type="spellEnd"/>
          </w:p>
        </w:tc>
        <w:tc>
          <w:tcPr>
            <w:tcW w:w="5103" w:type="dxa"/>
            <w:vAlign w:val="center"/>
          </w:tcPr>
          <w:p w14:paraId="5462ACB0" w14:textId="7E9FF304" w:rsidR="004828D9" w:rsidRPr="003B756B" w:rsidRDefault="002115DA" w:rsidP="00611D04">
            <w:pPr>
              <w:widowControl w:val="0"/>
              <w:autoSpaceDE w:val="0"/>
              <w:autoSpaceDN w:val="0"/>
              <w:spacing w:after="0"/>
              <w:textAlignment w:val="baseline"/>
              <w:rPr>
                <w:rFonts w:eastAsia="Gulim"/>
                <w:color w:val="0000FF"/>
                <w:sz w:val="22"/>
                <w:szCs w:val="22"/>
                <w:lang w:eastAsia="ko-KR"/>
              </w:rPr>
            </w:pPr>
            <w:proofErr w:type="spellStart"/>
            <w:r>
              <w:rPr>
                <w:rFonts w:asciiTheme="minorHAnsi" w:eastAsia="Malgun Gothic" w:hAnsiTheme="minorHAnsi" w:cstheme="minorHAnsi"/>
                <w:color w:val="0000FF"/>
                <w:sz w:val="22"/>
                <w:szCs w:val="22"/>
                <w:lang w:eastAsia="ko-KR"/>
              </w:rPr>
              <w:t>CellBoundaryGeometryType</w:t>
            </w:r>
            <w:proofErr w:type="spellEnd"/>
            <w:r>
              <w:rPr>
                <w:rFonts w:asciiTheme="minorHAnsi" w:eastAsia="Malgun Gothic" w:hAnsiTheme="minorHAnsi" w:cstheme="minorHAnsi"/>
                <w:color w:val="0000FF"/>
                <w:sz w:val="22"/>
                <w:szCs w:val="22"/>
                <w:lang w:eastAsia="ko-KR"/>
              </w:rPr>
              <w:t xml:space="preserve"> </w:t>
            </w:r>
            <w:r w:rsidR="004828D9" w:rsidRPr="003B756B">
              <w:rPr>
                <w:rFonts w:eastAsia="Malgun Gothic"/>
                <w:color w:val="0000FF"/>
                <w:sz w:val="22"/>
                <w:szCs w:val="22"/>
                <w:lang w:eastAsia="ko-KR"/>
              </w:rPr>
              <w:t>[</w:t>
            </w:r>
            <w:proofErr w:type="gramStart"/>
            <w:r w:rsidR="004828D9" w:rsidRPr="003B756B">
              <w:rPr>
                <w:rFonts w:eastAsia="Malgun Gothic"/>
                <w:color w:val="0000FF"/>
                <w:sz w:val="22"/>
                <w:szCs w:val="22"/>
                <w:lang w:eastAsia="ko-KR"/>
              </w:rPr>
              <w:t>0..</w:t>
            </w:r>
            <w:proofErr w:type="gramEnd"/>
            <w:r w:rsidR="004828D9" w:rsidRPr="003B756B">
              <w:rPr>
                <w:rFonts w:eastAsia="Malgun Gothic"/>
                <w:color w:val="0000FF"/>
                <w:sz w:val="22"/>
                <w:szCs w:val="22"/>
                <w:lang w:eastAsia="ko-KR"/>
              </w:rPr>
              <w:t>1]</w:t>
            </w:r>
          </w:p>
        </w:tc>
      </w:tr>
      <w:tr w:rsidR="004828D9" w:rsidRPr="003B756B"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3B756B" w:rsidRDefault="004828D9" w:rsidP="00611D04">
            <w:pPr>
              <w:spacing w:after="0"/>
              <w:rPr>
                <w:rFonts w:eastAsia="Gulim"/>
                <w:color w:val="0000FF"/>
                <w:sz w:val="22"/>
                <w:szCs w:val="22"/>
                <w:lang w:eastAsia="ko-KR"/>
              </w:rPr>
            </w:pPr>
          </w:p>
        </w:tc>
        <w:tc>
          <w:tcPr>
            <w:tcW w:w="3280" w:type="dxa"/>
            <w:vAlign w:val="center"/>
          </w:tcPr>
          <w:p w14:paraId="295F6D92" w14:textId="77777777" w:rsidR="004828D9" w:rsidRPr="00850D4C" w:rsidRDefault="004828D9" w:rsidP="00611D04">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externalReference</w:t>
            </w:r>
            <w:proofErr w:type="spellEnd"/>
          </w:p>
        </w:tc>
        <w:tc>
          <w:tcPr>
            <w:tcW w:w="5103" w:type="dxa"/>
            <w:vAlign w:val="center"/>
          </w:tcPr>
          <w:p w14:paraId="4CFB3395" w14:textId="77777777" w:rsidR="004828D9" w:rsidRPr="003B756B" w:rsidRDefault="004828D9" w:rsidP="00611D04">
            <w:pPr>
              <w:widowControl w:val="0"/>
              <w:autoSpaceDE w:val="0"/>
              <w:autoSpaceDN w:val="0"/>
              <w:spacing w:after="0"/>
              <w:textAlignment w:val="baseline"/>
              <w:rPr>
                <w:rFonts w:eastAsia="Malgun Gothic"/>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ExternalReferenceType</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0..</w:t>
            </w:r>
            <w:proofErr w:type="gramEnd"/>
            <w:r w:rsidRPr="003B756B">
              <w:rPr>
                <w:rFonts w:eastAsia="Malgun Gothic"/>
                <w:color w:val="0000FF"/>
                <w:sz w:val="22"/>
                <w:szCs w:val="22"/>
                <w:lang w:eastAsia="ko-KR"/>
              </w:rPr>
              <w:t>1]</w:t>
            </w:r>
          </w:p>
        </w:tc>
      </w:tr>
      <w:tr w:rsidR="004828D9" w:rsidRPr="003B756B"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3B756B" w:rsidRDefault="004828D9" w:rsidP="00611D04">
            <w:pPr>
              <w:spacing w:after="0"/>
              <w:rPr>
                <w:rFonts w:eastAsia="Gulim"/>
                <w:color w:val="0000FF"/>
                <w:sz w:val="22"/>
                <w:szCs w:val="22"/>
                <w:lang w:eastAsia="ko-KR"/>
              </w:rPr>
            </w:pPr>
          </w:p>
        </w:tc>
        <w:tc>
          <w:tcPr>
            <w:tcW w:w="3280" w:type="dxa"/>
            <w:vAlign w:val="center"/>
          </w:tcPr>
          <w:p w14:paraId="51959F9A" w14:textId="43B541D0" w:rsidR="004828D9" w:rsidRPr="00850D4C" w:rsidRDefault="00CA65C3" w:rsidP="00611D04">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sidRPr="00850D4C">
              <w:rPr>
                <w:rFonts w:asciiTheme="minorHAnsi" w:eastAsia="Malgun Gothic" w:hAnsiTheme="minorHAnsi" w:cstheme="minorHAnsi"/>
                <w:color w:val="0000FF"/>
                <w:sz w:val="22"/>
                <w:szCs w:val="22"/>
                <w:lang w:eastAsia="ko-KR"/>
              </w:rPr>
              <w:t>isVirtual</w:t>
            </w:r>
            <w:proofErr w:type="spellEnd"/>
          </w:p>
        </w:tc>
        <w:tc>
          <w:tcPr>
            <w:tcW w:w="5103" w:type="dxa"/>
            <w:vAlign w:val="center"/>
          </w:tcPr>
          <w:p w14:paraId="7418B859" w14:textId="4B37E0F6" w:rsidR="004828D9" w:rsidRPr="00850D4C" w:rsidRDefault="00CA65C3" w:rsidP="00611D04">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r w:rsidRPr="00850D4C">
              <w:rPr>
                <w:rFonts w:asciiTheme="minorHAnsi" w:eastAsia="Malgun Gothic" w:hAnsiTheme="minorHAnsi" w:cstheme="minorHAnsi"/>
                <w:color w:val="0000FF"/>
                <w:sz w:val="22"/>
                <w:szCs w:val="22"/>
                <w:lang w:eastAsia="ko-KR"/>
              </w:rPr>
              <w:t>Boolean</w:t>
            </w:r>
          </w:p>
        </w:tc>
      </w:tr>
      <w:tr w:rsidR="00392635" w:rsidRPr="003B756B"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3B756B" w:rsidRDefault="00392635"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3B756B" w:rsidRDefault="001B6CCC" w:rsidP="00611D04">
            <w:pPr>
              <w:widowControl w:val="0"/>
              <w:wordWrap w:val="0"/>
              <w:autoSpaceDE w:val="0"/>
              <w:autoSpaceDN w:val="0"/>
              <w:spacing w:after="0"/>
              <w:jc w:val="both"/>
              <w:textAlignment w:val="baseline"/>
              <w:rPr>
                <w:rFonts w:eastAsia="Gulim"/>
                <w:b/>
                <w:color w:val="0000FF"/>
                <w:sz w:val="22"/>
                <w:szCs w:val="22"/>
                <w:lang w:eastAsia="ko-KR"/>
              </w:rPr>
            </w:pPr>
            <w:r>
              <w:rPr>
                <w:rFonts w:eastAsia="Gulim"/>
                <w:b/>
                <w:color w:val="0000FF"/>
                <w:sz w:val="22"/>
                <w:szCs w:val="22"/>
                <w:lang w:eastAsia="ko-KR"/>
              </w:rPr>
              <w:t>Constraint</w:t>
            </w:r>
            <w:r w:rsidRPr="003B756B">
              <w:rPr>
                <w:rFonts w:eastAsia="Gulim"/>
                <w:b/>
                <w:color w:val="0000FF"/>
                <w:sz w:val="22"/>
                <w:szCs w:val="22"/>
                <w:lang w:eastAsia="ko-KR"/>
              </w:rPr>
              <w:t xml:space="preserve"> </w:t>
            </w:r>
            <w:r w:rsidR="00392635" w:rsidRPr="003B756B">
              <w:rPr>
                <w:rFonts w:eastAsia="Gulim"/>
                <w:b/>
                <w:color w:val="0000FF"/>
                <w:sz w:val="22"/>
                <w:szCs w:val="22"/>
                <w:lang w:eastAsia="ko-KR"/>
              </w:rPr>
              <w:t>ID</w:t>
            </w:r>
          </w:p>
        </w:tc>
        <w:tc>
          <w:tcPr>
            <w:tcW w:w="5103" w:type="dxa"/>
            <w:shd w:val="clear" w:color="auto" w:fill="F2F2F2" w:themeFill="background1" w:themeFillShade="F2"/>
            <w:vAlign w:val="center"/>
          </w:tcPr>
          <w:p w14:paraId="66E7BC1A" w14:textId="2FF4F169" w:rsidR="00392635" w:rsidRPr="003B756B" w:rsidRDefault="00392635" w:rsidP="00611D04">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Constraint</w:t>
            </w:r>
          </w:p>
        </w:tc>
      </w:tr>
      <w:tr w:rsidR="00392635" w:rsidRPr="003B756B"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3B756B" w:rsidRDefault="00392635" w:rsidP="00611D04">
            <w:pPr>
              <w:widowControl w:val="0"/>
              <w:autoSpaceDE w:val="0"/>
              <w:autoSpaceDN w:val="0"/>
              <w:spacing w:after="0"/>
              <w:jc w:val="center"/>
              <w:textAlignment w:val="baseline"/>
              <w:rPr>
                <w:rFonts w:eastAsia="Malgun Gothic"/>
                <w:b/>
                <w:bCs/>
                <w:color w:val="0000FF"/>
                <w:sz w:val="22"/>
                <w:szCs w:val="22"/>
                <w:lang w:eastAsia="ko-KR"/>
              </w:rPr>
            </w:pPr>
          </w:p>
        </w:tc>
        <w:tc>
          <w:tcPr>
            <w:tcW w:w="3280" w:type="dxa"/>
            <w:vAlign w:val="center"/>
          </w:tcPr>
          <w:p w14:paraId="16318146" w14:textId="5C3CAB27" w:rsidR="00392635" w:rsidRPr="002115DA" w:rsidRDefault="002115DA" w:rsidP="00611D04">
            <w:pPr>
              <w:widowControl w:val="0"/>
              <w:wordWrap w:val="0"/>
              <w:autoSpaceDE w:val="0"/>
              <w:autoSpaceDN w:val="0"/>
              <w:spacing w:after="0"/>
              <w:jc w:val="both"/>
              <w:textAlignment w:val="baseline"/>
              <w:rPr>
                <w:rFonts w:eastAsia="Malgun Gothic"/>
                <w:color w:val="FF0000"/>
                <w:sz w:val="22"/>
                <w:szCs w:val="22"/>
                <w:lang w:eastAsia="ko-KR"/>
              </w:rPr>
            </w:pPr>
            <w:r w:rsidRPr="002115DA">
              <w:rPr>
                <w:rFonts w:eastAsia="Malgun Gothic"/>
                <w:color w:val="FF0000"/>
                <w:sz w:val="22"/>
                <w:szCs w:val="22"/>
                <w:lang w:eastAsia="ko-KR"/>
              </w:rPr>
              <w:t>Indoorgml2/constraints/</w:t>
            </w:r>
            <w:r w:rsidRPr="002115DA">
              <w:rPr>
                <w:rFonts w:eastAsia="Malgun Gothic"/>
                <w:color w:val="FF0000"/>
                <w:sz w:val="22"/>
                <w:szCs w:val="22"/>
                <w:lang w:eastAsia="ko-KR"/>
              </w:rPr>
              <w:br/>
              <w:t>c</w:t>
            </w:r>
            <w:r w:rsidR="00392635" w:rsidRPr="002115DA">
              <w:rPr>
                <w:rFonts w:eastAsia="Malgun Gothic"/>
                <w:color w:val="FF0000"/>
                <w:sz w:val="22"/>
                <w:szCs w:val="22"/>
                <w:lang w:eastAsia="ko-KR"/>
              </w:rPr>
              <w:t>ell</w:t>
            </w:r>
            <w:r w:rsidRPr="002115DA">
              <w:rPr>
                <w:rFonts w:eastAsia="Malgun Gothic"/>
                <w:color w:val="FF0000"/>
                <w:sz w:val="22"/>
                <w:szCs w:val="22"/>
                <w:lang w:eastAsia="ko-KR"/>
              </w:rPr>
              <w:t>b</w:t>
            </w:r>
            <w:r w:rsidR="00392635" w:rsidRPr="002115DA">
              <w:rPr>
                <w:rFonts w:eastAsia="Malgun Gothic"/>
                <w:color w:val="FF0000"/>
                <w:sz w:val="22"/>
                <w:szCs w:val="22"/>
                <w:lang w:eastAsia="ko-KR"/>
              </w:rPr>
              <w:t>oundary-1</w:t>
            </w:r>
          </w:p>
        </w:tc>
        <w:tc>
          <w:tcPr>
            <w:tcW w:w="5103" w:type="dxa"/>
            <w:vAlign w:val="center"/>
          </w:tcPr>
          <w:p w14:paraId="04391E2B" w14:textId="2E203174" w:rsidR="00392635" w:rsidRPr="002115DA" w:rsidRDefault="00392635" w:rsidP="00611D04">
            <w:pPr>
              <w:widowControl w:val="0"/>
              <w:wordWrap w:val="0"/>
              <w:autoSpaceDE w:val="0"/>
              <w:autoSpaceDN w:val="0"/>
              <w:spacing w:after="0"/>
              <w:jc w:val="both"/>
              <w:textAlignment w:val="baseline"/>
              <w:rPr>
                <w:rFonts w:eastAsia="Malgun Gothic"/>
                <w:color w:val="FF0000"/>
                <w:sz w:val="22"/>
                <w:szCs w:val="22"/>
                <w:lang w:eastAsia="ko-KR"/>
              </w:rPr>
            </w:pPr>
            <w:r w:rsidRPr="002115DA">
              <w:rPr>
                <w:rFonts w:eastAsia="Malgun Gothic"/>
                <w:color w:val="FF0000"/>
                <w:sz w:val="22"/>
                <w:szCs w:val="22"/>
                <w:lang w:eastAsia="ko-KR"/>
              </w:rPr>
              <w:t>Cell boundaries belonging to the same primal space layer should not intersect.</w:t>
            </w:r>
          </w:p>
        </w:tc>
      </w:tr>
      <w:tr w:rsidR="00392635" w:rsidRPr="003B756B"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3B756B" w:rsidRDefault="00392635" w:rsidP="00611D04">
            <w:pPr>
              <w:widowControl w:val="0"/>
              <w:autoSpaceDE w:val="0"/>
              <w:autoSpaceDN w:val="0"/>
              <w:spacing w:after="0"/>
              <w:jc w:val="center"/>
              <w:textAlignment w:val="baseline"/>
              <w:rPr>
                <w:rFonts w:eastAsia="Malgun Gothic"/>
                <w:b/>
                <w:bCs/>
                <w:color w:val="0000FF"/>
                <w:sz w:val="22"/>
                <w:szCs w:val="22"/>
                <w:lang w:eastAsia="ko-KR"/>
              </w:rPr>
            </w:pPr>
          </w:p>
        </w:tc>
        <w:tc>
          <w:tcPr>
            <w:tcW w:w="3280" w:type="dxa"/>
            <w:vAlign w:val="center"/>
          </w:tcPr>
          <w:p w14:paraId="392624C6" w14:textId="27035C56" w:rsidR="00392635" w:rsidRPr="002115DA" w:rsidRDefault="002115DA" w:rsidP="00611D04">
            <w:pPr>
              <w:widowControl w:val="0"/>
              <w:wordWrap w:val="0"/>
              <w:autoSpaceDE w:val="0"/>
              <w:autoSpaceDN w:val="0"/>
              <w:spacing w:after="0"/>
              <w:jc w:val="both"/>
              <w:textAlignment w:val="baseline"/>
              <w:rPr>
                <w:rFonts w:eastAsia="Malgun Gothic"/>
                <w:color w:val="FF0000"/>
                <w:sz w:val="22"/>
                <w:szCs w:val="22"/>
                <w:lang w:eastAsia="ko-KR"/>
              </w:rPr>
            </w:pPr>
            <w:r w:rsidRPr="002115DA">
              <w:rPr>
                <w:rFonts w:eastAsia="Malgun Gothic"/>
                <w:color w:val="FF0000"/>
                <w:sz w:val="22"/>
                <w:szCs w:val="22"/>
                <w:lang w:eastAsia="ko-KR"/>
              </w:rPr>
              <w:t>Indoorgml2/constraints/</w:t>
            </w:r>
            <w:r w:rsidRPr="002115DA">
              <w:rPr>
                <w:rFonts w:eastAsia="Malgun Gothic"/>
                <w:color w:val="FF0000"/>
                <w:sz w:val="22"/>
                <w:szCs w:val="22"/>
                <w:lang w:eastAsia="ko-KR"/>
              </w:rPr>
              <w:br/>
              <w:t>c</w:t>
            </w:r>
            <w:r w:rsidR="00392635" w:rsidRPr="002115DA">
              <w:rPr>
                <w:rFonts w:eastAsia="Malgun Gothic"/>
                <w:color w:val="FF0000"/>
                <w:sz w:val="22"/>
                <w:szCs w:val="22"/>
                <w:lang w:eastAsia="ko-KR"/>
              </w:rPr>
              <w:t>ell</w:t>
            </w:r>
            <w:r w:rsidRPr="002115DA">
              <w:rPr>
                <w:rFonts w:eastAsia="Malgun Gothic"/>
                <w:color w:val="FF0000"/>
                <w:sz w:val="22"/>
                <w:szCs w:val="22"/>
                <w:lang w:eastAsia="ko-KR"/>
              </w:rPr>
              <w:t>b</w:t>
            </w:r>
            <w:r w:rsidR="00392635" w:rsidRPr="002115DA">
              <w:rPr>
                <w:rFonts w:eastAsia="Malgun Gothic"/>
                <w:color w:val="FF0000"/>
                <w:sz w:val="22"/>
                <w:szCs w:val="22"/>
                <w:lang w:eastAsia="ko-KR"/>
              </w:rPr>
              <w:t>oundary-2</w:t>
            </w:r>
          </w:p>
        </w:tc>
        <w:tc>
          <w:tcPr>
            <w:tcW w:w="5103" w:type="dxa"/>
            <w:vAlign w:val="center"/>
          </w:tcPr>
          <w:p w14:paraId="075D8864" w14:textId="3FE04422" w:rsidR="00392635" w:rsidRPr="002115DA" w:rsidRDefault="00392635" w:rsidP="00611D04">
            <w:pPr>
              <w:widowControl w:val="0"/>
              <w:wordWrap w:val="0"/>
              <w:autoSpaceDE w:val="0"/>
              <w:autoSpaceDN w:val="0"/>
              <w:spacing w:after="0"/>
              <w:jc w:val="both"/>
              <w:textAlignment w:val="baseline"/>
              <w:rPr>
                <w:rFonts w:eastAsia="Malgun Gothic"/>
                <w:color w:val="FF0000"/>
                <w:sz w:val="22"/>
                <w:szCs w:val="22"/>
                <w:lang w:eastAsia="ko-KR"/>
              </w:rPr>
            </w:pPr>
            <w:r w:rsidRPr="002115DA">
              <w:rPr>
                <w:rFonts w:eastAsia="Malgun Gothic" w:hint="eastAsia"/>
                <w:color w:val="FF0000"/>
                <w:sz w:val="22"/>
                <w:szCs w:val="22"/>
                <w:lang w:eastAsia="ko-KR"/>
              </w:rPr>
              <w:t>T</w:t>
            </w:r>
            <w:r w:rsidRPr="002115DA">
              <w:rPr>
                <w:rFonts w:eastAsia="Malgun Gothic"/>
                <w:color w:val="FF0000"/>
                <w:sz w:val="22"/>
                <w:szCs w:val="22"/>
                <w:lang w:eastAsia="ko-KR"/>
              </w:rPr>
              <w:t>he geometry of cell boundary shall not exceed the extent of the corresponding cell space</w:t>
            </w:r>
          </w:p>
        </w:tc>
      </w:tr>
    </w:tbl>
    <w:p w14:paraId="5F279E9E" w14:textId="46FA0A83" w:rsidR="00A710B3" w:rsidRDefault="00A710B3">
      <w:pPr>
        <w:spacing w:after="0"/>
        <w:rPr>
          <w:color w:val="0000FF"/>
        </w:rPr>
      </w:pPr>
    </w:p>
    <w:p w14:paraId="49FFB251" w14:textId="5EA293C6" w:rsidR="004271DC" w:rsidRPr="003B756B" w:rsidRDefault="00280670" w:rsidP="004271DC">
      <w:pPr>
        <w:pStyle w:val="Heading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441" w:name="_Toc146459211"/>
      <w:proofErr w:type="spellStart"/>
      <w:r w:rsidRPr="003B756B">
        <w:rPr>
          <w:rFonts w:cs="Times New Roman"/>
          <w:color w:val="0000FF"/>
          <w:szCs w:val="24"/>
        </w:rPr>
        <w:t>DualSpaceLayer</w:t>
      </w:r>
      <w:bookmarkEnd w:id="441"/>
      <w:proofErr w:type="spellEnd"/>
    </w:p>
    <w:tbl>
      <w:tblPr>
        <w:tblStyle w:val="TableGrid"/>
        <w:tblW w:w="0" w:type="auto"/>
        <w:tblLook w:val="04A0" w:firstRow="1" w:lastRow="0" w:firstColumn="1" w:lastColumn="0" w:noHBand="0" w:noVBand="1"/>
      </w:tblPr>
      <w:tblGrid>
        <w:gridCol w:w="1535"/>
        <w:gridCol w:w="3280"/>
        <w:gridCol w:w="5103"/>
      </w:tblGrid>
      <w:tr w:rsidR="004271DC" w:rsidRPr="003B756B"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3B756B" w:rsidRDefault="004271DC"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Node</w:t>
            </w:r>
          </w:p>
        </w:tc>
      </w:tr>
      <w:tr w:rsidR="004271DC" w:rsidRPr="003B756B"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383" w:type="dxa"/>
            <w:gridSpan w:val="2"/>
            <w:vAlign w:val="center"/>
          </w:tcPr>
          <w:p w14:paraId="378F9A6F" w14:textId="7DF3566B" w:rsidR="004271DC" w:rsidRPr="003B756B" w:rsidRDefault="008A4C00" w:rsidP="00632F28">
            <w:pPr>
              <w:widowControl w:val="0"/>
              <w:wordWrap w:val="0"/>
              <w:autoSpaceDE w:val="0"/>
              <w:autoSpaceDN w:val="0"/>
              <w:spacing w:after="0"/>
              <w:textAlignment w:val="baseline"/>
              <w:rPr>
                <w:rFonts w:eastAsia="Gulim"/>
                <w:color w:val="0000FF"/>
                <w:sz w:val="22"/>
                <w:szCs w:val="22"/>
                <w:lang w:eastAsia="ko-KR"/>
              </w:rPr>
            </w:pPr>
            <w:r>
              <w:rPr>
                <w:rFonts w:eastAsia="Gulim"/>
                <w:color w:val="0000FF"/>
                <w:sz w:val="22"/>
                <w:szCs w:val="22"/>
                <w:lang w:eastAsia="ko-KR"/>
              </w:rPr>
              <w:t>Dual space layer correspond</w:t>
            </w:r>
            <w:r w:rsidR="00B82E3D">
              <w:rPr>
                <w:rFonts w:eastAsia="Gulim"/>
                <w:color w:val="0000FF"/>
                <w:sz w:val="22"/>
                <w:szCs w:val="22"/>
                <w:lang w:eastAsia="ko-KR"/>
              </w:rPr>
              <w:t>s</w:t>
            </w:r>
            <w:r>
              <w:rPr>
                <w:rFonts w:eastAsia="Gulim"/>
                <w:color w:val="0000FF"/>
                <w:sz w:val="22"/>
                <w:szCs w:val="22"/>
                <w:lang w:eastAsia="ko-KR"/>
              </w:rPr>
              <w:t xml:space="preserve"> to primal space layer </w:t>
            </w:r>
            <w:r w:rsidR="00B82E3D">
              <w:rPr>
                <w:rFonts w:eastAsia="Gulim"/>
                <w:color w:val="0000FF"/>
                <w:sz w:val="22"/>
                <w:szCs w:val="22"/>
                <w:lang w:eastAsia="ko-KR"/>
              </w:rPr>
              <w:t xml:space="preserve">and </w:t>
            </w:r>
            <w:r>
              <w:rPr>
                <w:rFonts w:eastAsia="Gulim"/>
                <w:color w:val="0000FF"/>
                <w:sz w:val="22"/>
                <w:szCs w:val="22"/>
                <w:lang w:eastAsia="ko-KR"/>
              </w:rPr>
              <w:t>mainly describ</w:t>
            </w:r>
            <w:r w:rsidR="00B82E3D">
              <w:rPr>
                <w:rFonts w:eastAsia="Gulim"/>
                <w:color w:val="0000FF"/>
                <w:sz w:val="22"/>
                <w:szCs w:val="22"/>
                <w:lang w:eastAsia="ko-KR"/>
              </w:rPr>
              <w:t xml:space="preserve">es </w:t>
            </w:r>
            <w:r w:rsidR="004271DC" w:rsidRPr="003B756B">
              <w:rPr>
                <w:rFonts w:eastAsia="Gulim"/>
                <w:color w:val="0000FF"/>
                <w:sz w:val="22"/>
                <w:szCs w:val="22"/>
                <w:lang w:eastAsia="ko-KR"/>
              </w:rPr>
              <w:t>adjacency or connectivity relationship between nodes</w:t>
            </w:r>
            <w:r w:rsidR="00B82E3D">
              <w:rPr>
                <w:rFonts w:eastAsia="Gulim"/>
                <w:color w:val="0000FF"/>
                <w:sz w:val="22"/>
                <w:szCs w:val="22"/>
                <w:lang w:eastAsia="ko-KR"/>
              </w:rPr>
              <w:t>, where node is an abstraction of cell space and edge is a relationship between two nodes.</w:t>
            </w:r>
            <w:r w:rsidR="004271DC" w:rsidRPr="003B756B">
              <w:rPr>
                <w:rFonts w:eastAsia="Gulim"/>
                <w:color w:val="0000FF"/>
                <w:sz w:val="22"/>
                <w:szCs w:val="22"/>
                <w:lang w:eastAsia="ko-KR"/>
              </w:rPr>
              <w:t xml:space="preserve"> </w:t>
            </w:r>
            <w:r>
              <w:rPr>
                <w:rFonts w:eastAsia="Gulim"/>
                <w:color w:val="0000FF"/>
                <w:sz w:val="22"/>
                <w:szCs w:val="22"/>
                <w:lang w:eastAsia="ko-KR"/>
              </w:rPr>
              <w:t xml:space="preserve">It is </w:t>
            </w:r>
            <w:r w:rsidR="00632F28">
              <w:rPr>
                <w:rFonts w:eastAsia="Gulim"/>
                <w:color w:val="0000FF"/>
                <w:sz w:val="22"/>
                <w:szCs w:val="22"/>
                <w:lang w:eastAsia="ko-KR"/>
              </w:rPr>
              <w:t xml:space="preserve">a </w:t>
            </w:r>
            <w:r>
              <w:rPr>
                <w:rFonts w:eastAsia="Gulim"/>
                <w:color w:val="0000FF"/>
                <w:sz w:val="22"/>
                <w:szCs w:val="22"/>
                <w:lang w:eastAsia="ko-KR"/>
              </w:rPr>
              <w:t>graph composed of nodes and edges.</w:t>
            </w:r>
          </w:p>
        </w:tc>
      </w:tr>
      <w:tr w:rsidR="004271DC" w:rsidRPr="003B756B"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383" w:type="dxa"/>
            <w:gridSpan w:val="2"/>
            <w:vAlign w:val="center"/>
            <w:hideMark/>
          </w:tcPr>
          <w:p w14:paraId="1A5D31FC" w14:textId="77777777" w:rsidR="004271DC" w:rsidRPr="00A710B3" w:rsidRDefault="004271DC"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A710B3">
              <w:rPr>
                <w:rFonts w:asciiTheme="minorHAnsi" w:eastAsia="Malgun Gothic" w:hAnsiTheme="minorHAnsi" w:cstheme="minorHAnsi"/>
                <w:color w:val="0000FF"/>
                <w:sz w:val="22"/>
                <w:szCs w:val="22"/>
                <w:lang w:eastAsia="ko-KR"/>
              </w:rPr>
              <w:t xml:space="preserve">GML </w:t>
            </w:r>
            <w:proofErr w:type="spellStart"/>
            <w:r w:rsidRPr="00A710B3">
              <w:rPr>
                <w:rFonts w:asciiTheme="minorHAnsi" w:eastAsia="Malgun Gothic" w:hAnsiTheme="minorHAnsi" w:cstheme="minorHAnsi"/>
                <w:color w:val="0000FF"/>
                <w:sz w:val="22"/>
                <w:szCs w:val="22"/>
                <w:lang w:eastAsia="ko-KR"/>
              </w:rPr>
              <w:t>AbstractFeature</w:t>
            </w:r>
            <w:proofErr w:type="spellEnd"/>
          </w:p>
        </w:tc>
      </w:tr>
      <w:tr w:rsidR="00CA6A84" w:rsidRPr="003B756B"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A6A84" w:rsidRDefault="00CA6A84" w:rsidP="00CA6A84">
            <w:pPr>
              <w:spacing w:after="0"/>
              <w:jc w:val="center"/>
              <w:rPr>
                <w:rFonts w:eastAsia="Gulim"/>
                <w:b/>
                <w:color w:val="0000FF"/>
                <w:sz w:val="22"/>
                <w:szCs w:val="22"/>
                <w:lang w:eastAsia="ko-KR"/>
              </w:rPr>
            </w:pPr>
            <w:r w:rsidRPr="00CA6A84">
              <w:rPr>
                <w:rFonts w:eastAsia="Gulim" w:hint="eastAsia"/>
                <w:b/>
                <w:color w:val="0000FF"/>
                <w:sz w:val="22"/>
                <w:szCs w:val="22"/>
                <w:lang w:eastAsia="ko-KR"/>
              </w:rPr>
              <w:t>A</w:t>
            </w:r>
            <w:r w:rsidRPr="00CA6A84">
              <w:rPr>
                <w:rFonts w:eastAsia="Gulim"/>
                <w:b/>
                <w:color w:val="0000FF"/>
                <w:sz w:val="22"/>
                <w:szCs w:val="22"/>
                <w:lang w:eastAsia="ko-KR"/>
              </w:rPr>
              <w:t>ggregation</w:t>
            </w:r>
          </w:p>
        </w:tc>
        <w:tc>
          <w:tcPr>
            <w:tcW w:w="3280" w:type="dxa"/>
            <w:shd w:val="clear" w:color="auto" w:fill="F2F2F2" w:themeFill="background1" w:themeFillShade="F2"/>
            <w:vAlign w:val="center"/>
          </w:tcPr>
          <w:p w14:paraId="1B99E20C" w14:textId="09381D50" w:rsidR="00CA6A84" w:rsidRPr="00632F28" w:rsidRDefault="00CA6A84" w:rsidP="00CA6A84">
            <w:pPr>
              <w:widowControl w:val="0"/>
              <w:autoSpaceDE w:val="0"/>
              <w:autoSpaceDN w:val="0"/>
              <w:spacing w:after="0"/>
              <w:textAlignment w:val="baseline"/>
              <w:rPr>
                <w:rFonts w:eastAsia="Malgun Gothic"/>
                <w:color w:val="0000FF"/>
                <w:sz w:val="22"/>
                <w:szCs w:val="22"/>
                <w:lang w:eastAsia="ko-KR"/>
              </w:rPr>
            </w:pPr>
            <w:r w:rsidRPr="00632F28">
              <w:rPr>
                <w:rFonts w:eastAsia="Malgun Gothic"/>
                <w:color w:val="0000FF"/>
                <w:sz w:val="22"/>
                <w:szCs w:val="22"/>
                <w:lang w:eastAsia="ko-KR"/>
              </w:rPr>
              <w:t>Role Name</w:t>
            </w:r>
          </w:p>
        </w:tc>
        <w:tc>
          <w:tcPr>
            <w:tcW w:w="5103" w:type="dxa"/>
            <w:shd w:val="clear" w:color="auto" w:fill="F2F2F2" w:themeFill="background1" w:themeFillShade="F2"/>
            <w:vAlign w:val="center"/>
          </w:tcPr>
          <w:p w14:paraId="7981B661" w14:textId="0AAFAB84" w:rsidR="00CA6A84" w:rsidRPr="00632F28" w:rsidRDefault="00CA6A84" w:rsidP="00CA6A84">
            <w:pPr>
              <w:widowControl w:val="0"/>
              <w:autoSpaceDE w:val="0"/>
              <w:autoSpaceDN w:val="0"/>
              <w:spacing w:after="0"/>
              <w:textAlignment w:val="baseline"/>
              <w:rPr>
                <w:rFonts w:eastAsia="Gulim"/>
                <w:color w:val="0000FF"/>
                <w:sz w:val="22"/>
                <w:szCs w:val="22"/>
                <w:lang w:eastAsia="ko-KR"/>
              </w:rPr>
            </w:pPr>
            <w:r w:rsidRPr="00632F28">
              <w:rPr>
                <w:rFonts w:eastAsia="Gulim"/>
                <w:color w:val="0000FF"/>
                <w:sz w:val="22"/>
                <w:szCs w:val="22"/>
                <w:lang w:eastAsia="ko-KR"/>
              </w:rPr>
              <w:t>Aggregat</w:t>
            </w:r>
            <w:r w:rsidR="00632F28" w:rsidRPr="00632F28">
              <w:rPr>
                <w:rFonts w:eastAsia="Gulim"/>
                <w:color w:val="0000FF"/>
                <w:sz w:val="22"/>
                <w:szCs w:val="22"/>
                <w:lang w:eastAsia="ko-KR"/>
              </w:rPr>
              <w:t>ed Class and Cardinality</w:t>
            </w:r>
          </w:p>
        </w:tc>
      </w:tr>
      <w:tr w:rsidR="00CA6A84" w:rsidRPr="003B756B"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3B756B" w:rsidRDefault="00CA6A84" w:rsidP="00CA6A84">
            <w:pPr>
              <w:spacing w:after="0"/>
              <w:rPr>
                <w:rFonts w:eastAsia="Gulim"/>
                <w:color w:val="0000FF"/>
                <w:sz w:val="22"/>
                <w:szCs w:val="22"/>
                <w:lang w:eastAsia="ko-KR"/>
              </w:rPr>
            </w:pPr>
          </w:p>
        </w:tc>
        <w:tc>
          <w:tcPr>
            <w:tcW w:w="3280" w:type="dxa"/>
            <w:vAlign w:val="center"/>
          </w:tcPr>
          <w:p w14:paraId="31DCA9E8" w14:textId="22FCCFF3" w:rsidR="00CA6A84" w:rsidRPr="00CA6A84" w:rsidRDefault="00632F28" w:rsidP="00CA6A84">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Pr>
                <w:rFonts w:asciiTheme="minorHAnsi" w:eastAsia="Malgun Gothic" w:hAnsiTheme="minorHAnsi" w:cstheme="minorHAnsi" w:hint="eastAsia"/>
                <w:color w:val="0000FF"/>
                <w:sz w:val="22"/>
                <w:szCs w:val="22"/>
                <w:lang w:eastAsia="ko-KR"/>
              </w:rPr>
              <w:t>n</w:t>
            </w:r>
            <w:r>
              <w:rPr>
                <w:rFonts w:asciiTheme="minorHAnsi" w:eastAsia="Malgun Gothic" w:hAnsiTheme="minorHAnsi" w:cstheme="minorHAnsi"/>
                <w:color w:val="0000FF"/>
                <w:sz w:val="22"/>
                <w:szCs w:val="22"/>
                <w:lang w:eastAsia="ko-KR"/>
              </w:rPr>
              <w:t>odeMember</w:t>
            </w:r>
            <w:proofErr w:type="spellEnd"/>
          </w:p>
        </w:tc>
        <w:tc>
          <w:tcPr>
            <w:tcW w:w="5103" w:type="dxa"/>
            <w:vAlign w:val="center"/>
          </w:tcPr>
          <w:p w14:paraId="796F0045" w14:textId="7233B04F" w:rsidR="00CA6A84" w:rsidRPr="00CA6A84" w:rsidRDefault="00632F28" w:rsidP="00CA6A84">
            <w:pPr>
              <w:widowControl w:val="0"/>
              <w:autoSpaceDE w:val="0"/>
              <w:autoSpaceDN w:val="0"/>
              <w:spacing w:after="0"/>
              <w:textAlignment w:val="baseline"/>
              <w:rPr>
                <w:rFonts w:asciiTheme="minorHAnsi" w:eastAsia="Gulim" w:hAnsiTheme="minorHAnsi" w:cstheme="minorHAnsi"/>
                <w:color w:val="0000FF"/>
                <w:sz w:val="22"/>
                <w:szCs w:val="22"/>
                <w:lang w:eastAsia="ko-KR"/>
              </w:rPr>
            </w:pPr>
            <w:r>
              <w:rPr>
                <w:rFonts w:asciiTheme="minorHAnsi" w:eastAsia="Gulim" w:hAnsiTheme="minorHAnsi" w:cstheme="minorHAnsi" w:hint="eastAsia"/>
                <w:color w:val="0000FF"/>
                <w:sz w:val="22"/>
                <w:szCs w:val="22"/>
                <w:lang w:eastAsia="ko-KR"/>
              </w:rPr>
              <w:t>N</w:t>
            </w:r>
            <w:r>
              <w:rPr>
                <w:rFonts w:asciiTheme="minorHAnsi" w:eastAsia="Gulim" w:hAnsiTheme="minorHAnsi" w:cstheme="minorHAnsi"/>
                <w:color w:val="0000FF"/>
                <w:sz w:val="22"/>
                <w:szCs w:val="22"/>
                <w:lang w:eastAsia="ko-KR"/>
              </w:rPr>
              <w:t>ode [</w:t>
            </w:r>
            <w:proofErr w:type="gramStart"/>
            <w:r>
              <w:rPr>
                <w:rFonts w:asciiTheme="minorHAnsi" w:eastAsia="Gulim" w:hAnsiTheme="minorHAnsi" w:cstheme="minorHAnsi"/>
                <w:color w:val="0000FF"/>
                <w:sz w:val="22"/>
                <w:szCs w:val="22"/>
                <w:lang w:eastAsia="ko-KR"/>
              </w:rPr>
              <w:t>1..</w:t>
            </w:r>
            <w:proofErr w:type="gramEnd"/>
            <w:r>
              <w:rPr>
                <w:rFonts w:asciiTheme="minorHAnsi" w:eastAsia="Gulim" w:hAnsiTheme="minorHAnsi" w:cstheme="minorHAnsi"/>
                <w:color w:val="0000FF"/>
                <w:sz w:val="22"/>
                <w:szCs w:val="22"/>
                <w:lang w:eastAsia="ko-KR"/>
              </w:rPr>
              <w:t>*]</w:t>
            </w:r>
          </w:p>
        </w:tc>
      </w:tr>
      <w:tr w:rsidR="00CA6A84" w:rsidRPr="003B756B"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3B756B" w:rsidRDefault="00CA6A84" w:rsidP="00CA6A84">
            <w:pPr>
              <w:spacing w:after="0"/>
              <w:rPr>
                <w:rFonts w:eastAsia="Gulim"/>
                <w:color w:val="0000FF"/>
                <w:sz w:val="22"/>
                <w:szCs w:val="22"/>
                <w:lang w:eastAsia="ko-KR"/>
              </w:rPr>
            </w:pPr>
          </w:p>
        </w:tc>
        <w:tc>
          <w:tcPr>
            <w:tcW w:w="3280" w:type="dxa"/>
            <w:vAlign w:val="center"/>
          </w:tcPr>
          <w:p w14:paraId="79019B7F" w14:textId="7D8A0E54" w:rsidR="00CA6A84" w:rsidRPr="00CA6A84" w:rsidRDefault="00632F28" w:rsidP="00CA6A84">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Pr>
                <w:rFonts w:asciiTheme="minorHAnsi" w:eastAsia="Malgun Gothic" w:hAnsiTheme="minorHAnsi" w:cstheme="minorHAnsi" w:hint="eastAsia"/>
                <w:color w:val="0000FF"/>
                <w:sz w:val="22"/>
                <w:szCs w:val="22"/>
                <w:lang w:eastAsia="ko-KR"/>
              </w:rPr>
              <w:t>e</w:t>
            </w:r>
            <w:r>
              <w:rPr>
                <w:rFonts w:asciiTheme="minorHAnsi" w:eastAsia="Malgun Gothic" w:hAnsiTheme="minorHAnsi" w:cstheme="minorHAnsi"/>
                <w:color w:val="0000FF"/>
                <w:sz w:val="22"/>
                <w:szCs w:val="22"/>
                <w:lang w:eastAsia="ko-KR"/>
              </w:rPr>
              <w:t>dgeMember</w:t>
            </w:r>
            <w:proofErr w:type="spellEnd"/>
          </w:p>
        </w:tc>
        <w:tc>
          <w:tcPr>
            <w:tcW w:w="5103" w:type="dxa"/>
            <w:vAlign w:val="center"/>
          </w:tcPr>
          <w:p w14:paraId="4DB75BFC" w14:textId="4E4EC771" w:rsidR="00CA6A84" w:rsidRPr="00CA6A84" w:rsidRDefault="00632F28" w:rsidP="00CA6A84">
            <w:pPr>
              <w:widowControl w:val="0"/>
              <w:autoSpaceDE w:val="0"/>
              <w:autoSpaceDN w:val="0"/>
              <w:spacing w:after="0"/>
              <w:textAlignment w:val="baseline"/>
              <w:rPr>
                <w:rFonts w:asciiTheme="minorHAnsi" w:eastAsia="Gulim" w:hAnsiTheme="minorHAnsi" w:cstheme="minorHAnsi"/>
                <w:color w:val="0000FF"/>
                <w:sz w:val="22"/>
                <w:szCs w:val="22"/>
                <w:lang w:eastAsia="ko-KR"/>
              </w:rPr>
            </w:pPr>
            <w:r>
              <w:rPr>
                <w:rFonts w:asciiTheme="minorHAnsi" w:eastAsia="Gulim" w:hAnsiTheme="minorHAnsi" w:cstheme="minorHAnsi" w:hint="eastAsia"/>
                <w:color w:val="0000FF"/>
                <w:sz w:val="22"/>
                <w:szCs w:val="22"/>
                <w:lang w:eastAsia="ko-KR"/>
              </w:rPr>
              <w:t>E</w:t>
            </w:r>
            <w:r>
              <w:rPr>
                <w:rFonts w:asciiTheme="minorHAnsi" w:eastAsia="Gulim" w:hAnsiTheme="minorHAnsi" w:cstheme="minorHAnsi"/>
                <w:color w:val="0000FF"/>
                <w:sz w:val="22"/>
                <w:szCs w:val="22"/>
                <w:lang w:eastAsia="ko-KR"/>
              </w:rPr>
              <w:t>dge [</w:t>
            </w:r>
            <w:proofErr w:type="gramStart"/>
            <w:r w:rsidR="00B82E3D">
              <w:rPr>
                <w:rFonts w:asciiTheme="minorHAnsi" w:eastAsia="Gulim" w:hAnsiTheme="minorHAnsi" w:cstheme="minorHAnsi"/>
                <w:color w:val="0000FF"/>
                <w:sz w:val="22"/>
                <w:szCs w:val="22"/>
                <w:lang w:eastAsia="ko-KR"/>
              </w:rPr>
              <w:t>0</w:t>
            </w:r>
            <w:r>
              <w:rPr>
                <w:rFonts w:asciiTheme="minorHAnsi" w:eastAsia="Gulim" w:hAnsiTheme="minorHAnsi" w:cstheme="minorHAnsi"/>
                <w:color w:val="0000FF"/>
                <w:sz w:val="22"/>
                <w:szCs w:val="22"/>
                <w:lang w:eastAsia="ko-KR"/>
              </w:rPr>
              <w:t>..</w:t>
            </w:r>
            <w:proofErr w:type="gramEnd"/>
            <w:r>
              <w:rPr>
                <w:rFonts w:asciiTheme="minorHAnsi" w:eastAsia="Gulim" w:hAnsiTheme="minorHAnsi" w:cstheme="minorHAnsi"/>
                <w:color w:val="0000FF"/>
                <w:sz w:val="22"/>
                <w:szCs w:val="22"/>
                <w:lang w:eastAsia="ko-KR"/>
              </w:rPr>
              <w:t>*]</w:t>
            </w:r>
          </w:p>
        </w:tc>
      </w:tr>
      <w:tr w:rsidR="00E04311" w:rsidRPr="003B756B"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E04311" w:rsidRPr="003B756B" w:rsidRDefault="00E04311" w:rsidP="00CA6A84">
            <w:pPr>
              <w:widowControl w:val="0"/>
              <w:autoSpaceDE w:val="0"/>
              <w:autoSpaceDN w:val="0"/>
              <w:spacing w:after="0"/>
              <w:jc w:val="center"/>
              <w:textAlignment w:val="baseline"/>
              <w:rPr>
                <w:rFonts w:eastAsia="Gulim"/>
                <w:color w:val="0000FF"/>
                <w:sz w:val="22"/>
                <w:szCs w:val="22"/>
                <w:lang w:eastAsia="ko-KR"/>
              </w:rPr>
            </w:pPr>
            <w:r>
              <w:rPr>
                <w:rFonts w:eastAsia="Malgun Gothic"/>
                <w:b/>
                <w:bCs/>
                <w:color w:val="0000FF"/>
                <w:sz w:val="22"/>
                <w:szCs w:val="22"/>
                <w:lang w:eastAsia="ko-KR"/>
              </w:rPr>
              <w:t>Property</w:t>
            </w:r>
          </w:p>
        </w:tc>
        <w:tc>
          <w:tcPr>
            <w:tcW w:w="3280" w:type="dxa"/>
            <w:shd w:val="clear" w:color="auto" w:fill="F2F2F2" w:themeFill="background1" w:themeFillShade="F2"/>
            <w:vAlign w:val="center"/>
            <w:hideMark/>
          </w:tcPr>
          <w:p w14:paraId="1942BBAE" w14:textId="1B38AB78" w:rsidR="00E04311" w:rsidRPr="003B756B" w:rsidRDefault="00E04311" w:rsidP="00CA6A84">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name</w:t>
            </w:r>
          </w:p>
        </w:tc>
        <w:tc>
          <w:tcPr>
            <w:tcW w:w="5103" w:type="dxa"/>
            <w:shd w:val="clear" w:color="auto" w:fill="F2F2F2" w:themeFill="background1" w:themeFillShade="F2"/>
            <w:vAlign w:val="center"/>
            <w:hideMark/>
          </w:tcPr>
          <w:p w14:paraId="3026AEB8" w14:textId="77777777" w:rsidR="00E04311" w:rsidRPr="003B756B" w:rsidRDefault="00E04311" w:rsidP="00CA6A84">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E04311" w:rsidRPr="003B756B"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E04311" w:rsidRPr="003B756B" w:rsidRDefault="00E04311" w:rsidP="00CA6A84">
            <w:pPr>
              <w:spacing w:after="0"/>
              <w:rPr>
                <w:rFonts w:eastAsia="Gulim"/>
                <w:color w:val="0000FF"/>
                <w:sz w:val="22"/>
                <w:szCs w:val="22"/>
                <w:lang w:eastAsia="ko-KR"/>
              </w:rPr>
            </w:pPr>
          </w:p>
        </w:tc>
        <w:tc>
          <w:tcPr>
            <w:tcW w:w="3280" w:type="dxa"/>
            <w:vAlign w:val="center"/>
          </w:tcPr>
          <w:p w14:paraId="5237252E" w14:textId="50A8636B" w:rsidR="00E04311" w:rsidRPr="00CA6A84" w:rsidRDefault="00E04311" w:rsidP="00CA6A84">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Pr>
                <w:rFonts w:asciiTheme="minorHAnsi" w:eastAsia="Malgun Gothic" w:hAnsiTheme="minorHAnsi" w:cstheme="minorHAnsi"/>
                <w:color w:val="0000FF"/>
                <w:sz w:val="22"/>
                <w:szCs w:val="22"/>
                <w:lang w:eastAsia="ko-KR"/>
              </w:rPr>
              <w:t>isLogical</w:t>
            </w:r>
            <w:proofErr w:type="spellEnd"/>
          </w:p>
        </w:tc>
        <w:tc>
          <w:tcPr>
            <w:tcW w:w="5103" w:type="dxa"/>
            <w:vAlign w:val="center"/>
          </w:tcPr>
          <w:p w14:paraId="289A3612" w14:textId="77777777" w:rsidR="00E04311" w:rsidRPr="003B756B" w:rsidRDefault="00E04311" w:rsidP="00CA6A84">
            <w:pPr>
              <w:widowControl w:val="0"/>
              <w:autoSpaceDE w:val="0"/>
              <w:autoSpaceDN w:val="0"/>
              <w:spacing w:after="0"/>
              <w:textAlignment w:val="baseline"/>
              <w:rPr>
                <w:rFonts w:eastAsia="Gulim"/>
                <w:color w:val="0000FF"/>
                <w:sz w:val="22"/>
                <w:szCs w:val="22"/>
                <w:lang w:eastAsia="ko-KR"/>
              </w:rPr>
            </w:pPr>
            <w:proofErr w:type="spellStart"/>
            <w:r w:rsidRPr="00632F28">
              <w:rPr>
                <w:rFonts w:ascii="Calibri" w:eastAsia="Malgun Gothic" w:hAnsi="Calibri" w:cs="Calibri"/>
                <w:color w:val="0000FF"/>
                <w:sz w:val="22"/>
                <w:szCs w:val="22"/>
                <w:lang w:eastAsia="ko-KR"/>
              </w:rPr>
              <w:t>GM_Curve</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0..</w:t>
            </w:r>
            <w:proofErr w:type="gramEnd"/>
            <w:r w:rsidRPr="003B756B">
              <w:rPr>
                <w:rFonts w:eastAsia="Malgun Gothic"/>
                <w:color w:val="0000FF"/>
                <w:sz w:val="22"/>
                <w:szCs w:val="22"/>
                <w:lang w:eastAsia="ko-KR"/>
              </w:rPr>
              <w:t>1]</w:t>
            </w:r>
          </w:p>
        </w:tc>
      </w:tr>
      <w:tr w:rsidR="00E04311" w:rsidRPr="003B756B" w14:paraId="689C4366" w14:textId="77777777" w:rsidTr="00B82E3D">
        <w:trPr>
          <w:trHeight w:val="293"/>
        </w:trPr>
        <w:tc>
          <w:tcPr>
            <w:tcW w:w="0" w:type="auto"/>
            <w:vMerge/>
            <w:shd w:val="clear" w:color="auto" w:fill="F2F2F2" w:themeFill="background1" w:themeFillShade="F2"/>
            <w:vAlign w:val="center"/>
          </w:tcPr>
          <w:p w14:paraId="411FF812" w14:textId="77777777" w:rsidR="00E04311" w:rsidRPr="003B756B" w:rsidRDefault="00E04311" w:rsidP="00CA6A84">
            <w:pPr>
              <w:spacing w:after="0"/>
              <w:rPr>
                <w:rFonts w:eastAsia="Gulim"/>
                <w:color w:val="0000FF"/>
                <w:sz w:val="22"/>
                <w:szCs w:val="22"/>
                <w:lang w:eastAsia="ko-KR"/>
              </w:rPr>
            </w:pPr>
          </w:p>
        </w:tc>
        <w:tc>
          <w:tcPr>
            <w:tcW w:w="3280" w:type="dxa"/>
            <w:vAlign w:val="center"/>
          </w:tcPr>
          <w:p w14:paraId="027C9300" w14:textId="66C97C6E" w:rsidR="00E04311" w:rsidRPr="00CA6A84" w:rsidRDefault="00E04311" w:rsidP="00CA6A84">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Pr>
                <w:rFonts w:asciiTheme="minorHAnsi" w:eastAsia="Malgun Gothic" w:hAnsiTheme="minorHAnsi" w:cstheme="minorHAnsi" w:hint="eastAsia"/>
                <w:color w:val="0000FF"/>
                <w:sz w:val="22"/>
                <w:szCs w:val="22"/>
                <w:lang w:eastAsia="ko-KR"/>
              </w:rPr>
              <w:t>c</w:t>
            </w:r>
            <w:r>
              <w:rPr>
                <w:rFonts w:asciiTheme="minorHAnsi" w:eastAsia="Malgun Gothic" w:hAnsiTheme="minorHAnsi" w:cstheme="minorHAnsi"/>
                <w:color w:val="0000FF"/>
                <w:sz w:val="22"/>
                <w:szCs w:val="22"/>
                <w:lang w:eastAsia="ko-KR"/>
              </w:rPr>
              <w:t>reationDate</w:t>
            </w:r>
            <w:proofErr w:type="spellEnd"/>
          </w:p>
        </w:tc>
        <w:tc>
          <w:tcPr>
            <w:tcW w:w="5103" w:type="dxa"/>
            <w:vAlign w:val="center"/>
          </w:tcPr>
          <w:p w14:paraId="00200CEB" w14:textId="4CCF8992" w:rsidR="00E04311" w:rsidRPr="003B756B" w:rsidRDefault="00E04311" w:rsidP="00CA6A84">
            <w:pPr>
              <w:widowControl w:val="0"/>
              <w:autoSpaceDE w:val="0"/>
              <w:autoSpaceDN w:val="0"/>
              <w:spacing w:after="0"/>
              <w:textAlignment w:val="baseline"/>
              <w:rPr>
                <w:rFonts w:eastAsia="Malgun Gothic"/>
                <w:color w:val="0000FF"/>
                <w:sz w:val="22"/>
                <w:szCs w:val="22"/>
                <w:lang w:eastAsia="ko-KR"/>
              </w:rPr>
            </w:pPr>
            <w:proofErr w:type="spellStart"/>
            <w:r>
              <w:rPr>
                <w:rFonts w:ascii="Calibri" w:eastAsia="Malgun Gothic" w:hAnsi="Calibri" w:cs="Calibri"/>
                <w:color w:val="0000FF"/>
                <w:sz w:val="22"/>
                <w:szCs w:val="22"/>
                <w:lang w:eastAsia="ko-KR"/>
              </w:rPr>
              <w:t>DateTime</w:t>
            </w:r>
            <w:proofErr w:type="spellEnd"/>
            <w:r w:rsidRPr="003B756B">
              <w:rPr>
                <w:rFonts w:eastAsia="Malgun Gothic"/>
                <w:color w:val="0000FF"/>
                <w:sz w:val="22"/>
                <w:szCs w:val="22"/>
                <w:lang w:eastAsia="ko-KR"/>
              </w:rPr>
              <w:t xml:space="preserve"> [</w:t>
            </w:r>
            <w:del w:id="442" w:author="Abdou D" w:date="2024-01-29T16:32:00Z">
              <w:r w:rsidRPr="003B756B" w:rsidDel="004F69E5">
                <w:rPr>
                  <w:rFonts w:eastAsia="Malgun Gothic"/>
                  <w:color w:val="0000FF"/>
                  <w:sz w:val="22"/>
                  <w:szCs w:val="22"/>
                  <w:lang w:eastAsia="ko-KR"/>
                </w:rPr>
                <w:delText>1</w:delText>
              </w:r>
            </w:del>
            <w:proofErr w:type="gramStart"/>
            <w:ins w:id="443" w:author="Abdou D" w:date="2024-01-29T16:32:00Z">
              <w:r w:rsidR="004F69E5">
                <w:rPr>
                  <w:rFonts w:eastAsia="Malgun Gothic"/>
                  <w:color w:val="0000FF"/>
                  <w:sz w:val="22"/>
                  <w:szCs w:val="22"/>
                  <w:lang w:eastAsia="ko-KR"/>
                </w:rPr>
                <w:t>0</w:t>
              </w:r>
            </w:ins>
            <w:r w:rsidRPr="003B756B">
              <w:rPr>
                <w:rFonts w:eastAsia="Malgun Gothic"/>
                <w:color w:val="0000FF"/>
                <w:sz w:val="22"/>
                <w:szCs w:val="22"/>
                <w:lang w:eastAsia="ko-KR"/>
              </w:rPr>
              <w:t>..</w:t>
            </w:r>
            <w:commentRangeStart w:id="444"/>
            <w:commentRangeStart w:id="445"/>
            <w:proofErr w:type="gramEnd"/>
            <w:r w:rsidRPr="003B756B">
              <w:rPr>
                <w:rFonts w:eastAsia="Malgun Gothic"/>
                <w:color w:val="0000FF"/>
                <w:sz w:val="22"/>
                <w:szCs w:val="22"/>
                <w:lang w:eastAsia="ko-KR"/>
              </w:rPr>
              <w:t>1</w:t>
            </w:r>
            <w:commentRangeEnd w:id="444"/>
            <w:r>
              <w:rPr>
                <w:rStyle w:val="CommentReference"/>
                <w:rFonts w:eastAsia="Malgun Gothic"/>
                <w:lang w:val="en-GB"/>
              </w:rPr>
              <w:commentReference w:id="444"/>
            </w:r>
            <w:commentRangeEnd w:id="445"/>
            <w:r w:rsidR="004F69E5">
              <w:rPr>
                <w:rStyle w:val="CommentReference"/>
                <w:rFonts w:eastAsia="Malgun Gothic"/>
                <w:lang w:val="en-GB"/>
              </w:rPr>
              <w:commentReference w:id="445"/>
            </w:r>
            <w:r w:rsidRPr="003B756B">
              <w:rPr>
                <w:rFonts w:eastAsia="Malgun Gothic"/>
                <w:color w:val="0000FF"/>
                <w:sz w:val="22"/>
                <w:szCs w:val="22"/>
                <w:lang w:eastAsia="ko-KR"/>
              </w:rPr>
              <w:t>]</w:t>
            </w:r>
          </w:p>
        </w:tc>
      </w:tr>
      <w:tr w:rsidR="00E04311" w:rsidRPr="003B756B" w14:paraId="5CB7D0C7" w14:textId="77777777" w:rsidTr="00B82E3D">
        <w:trPr>
          <w:trHeight w:val="283"/>
        </w:trPr>
        <w:tc>
          <w:tcPr>
            <w:tcW w:w="0" w:type="auto"/>
            <w:vMerge/>
            <w:shd w:val="clear" w:color="auto" w:fill="F2F2F2" w:themeFill="background1" w:themeFillShade="F2"/>
            <w:vAlign w:val="center"/>
          </w:tcPr>
          <w:p w14:paraId="1F68CE53" w14:textId="77777777" w:rsidR="00E04311" w:rsidRPr="003B756B" w:rsidRDefault="00E04311" w:rsidP="00CA6A84">
            <w:pPr>
              <w:spacing w:after="0"/>
              <w:rPr>
                <w:rFonts w:eastAsia="Gulim"/>
                <w:color w:val="0000FF"/>
                <w:sz w:val="22"/>
                <w:szCs w:val="22"/>
                <w:lang w:eastAsia="ko-KR"/>
              </w:rPr>
            </w:pPr>
          </w:p>
        </w:tc>
        <w:tc>
          <w:tcPr>
            <w:tcW w:w="3280" w:type="dxa"/>
            <w:vAlign w:val="center"/>
          </w:tcPr>
          <w:p w14:paraId="12C00E89" w14:textId="3ECB1C9A" w:rsidR="00E04311" w:rsidRPr="00CA6A84" w:rsidRDefault="00E04311" w:rsidP="00CA6A84">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Pr>
                <w:rFonts w:asciiTheme="minorHAnsi" w:eastAsia="Malgun Gothic" w:hAnsiTheme="minorHAnsi" w:cstheme="minorHAnsi" w:hint="eastAsia"/>
                <w:color w:val="0000FF"/>
                <w:sz w:val="22"/>
                <w:szCs w:val="22"/>
                <w:lang w:eastAsia="ko-KR"/>
              </w:rPr>
              <w:t>t</w:t>
            </w:r>
            <w:r>
              <w:rPr>
                <w:rFonts w:asciiTheme="minorHAnsi" w:eastAsia="Malgun Gothic" w:hAnsiTheme="minorHAnsi" w:cstheme="minorHAnsi"/>
                <w:color w:val="0000FF"/>
                <w:sz w:val="22"/>
                <w:szCs w:val="22"/>
                <w:lang w:eastAsia="ko-KR"/>
              </w:rPr>
              <w:t>erminationDate</w:t>
            </w:r>
            <w:proofErr w:type="spellEnd"/>
          </w:p>
        </w:tc>
        <w:tc>
          <w:tcPr>
            <w:tcW w:w="5103" w:type="dxa"/>
            <w:vAlign w:val="center"/>
          </w:tcPr>
          <w:p w14:paraId="6CFA6313" w14:textId="22247F8F" w:rsidR="00E04311" w:rsidRPr="00632F28" w:rsidRDefault="00E04311" w:rsidP="00CA6A84">
            <w:pPr>
              <w:widowControl w:val="0"/>
              <w:autoSpaceDE w:val="0"/>
              <w:autoSpaceDN w:val="0"/>
              <w:spacing w:after="0"/>
              <w:textAlignment w:val="baseline"/>
              <w:rPr>
                <w:rFonts w:ascii="Calibri" w:eastAsia="Malgun Gothic" w:hAnsi="Calibri" w:cs="Calibri"/>
                <w:color w:val="0000FF"/>
                <w:sz w:val="22"/>
                <w:szCs w:val="22"/>
                <w:lang w:eastAsia="ko-KR"/>
              </w:rPr>
            </w:pPr>
            <w:proofErr w:type="spellStart"/>
            <w:r>
              <w:rPr>
                <w:rFonts w:ascii="Calibri" w:eastAsia="Malgun Gothic" w:hAnsi="Calibri" w:cs="Calibri" w:hint="eastAsia"/>
                <w:color w:val="0000FF"/>
                <w:sz w:val="22"/>
                <w:szCs w:val="22"/>
                <w:lang w:eastAsia="ko-KR"/>
              </w:rPr>
              <w:t>D</w:t>
            </w:r>
            <w:r>
              <w:rPr>
                <w:rFonts w:ascii="Calibri" w:eastAsia="Malgun Gothic" w:hAnsi="Calibri" w:cs="Calibri"/>
                <w:color w:val="0000FF"/>
                <w:sz w:val="22"/>
                <w:szCs w:val="22"/>
                <w:lang w:eastAsia="ko-KR"/>
              </w:rPr>
              <w:t>ateTime</w:t>
            </w:r>
            <w:proofErr w:type="spellEnd"/>
            <w:r>
              <w:rPr>
                <w:rFonts w:ascii="Calibri" w:eastAsia="Malgun Gothic" w:hAnsi="Calibri" w:cs="Calibri"/>
                <w:color w:val="0000FF"/>
                <w:sz w:val="22"/>
                <w:szCs w:val="22"/>
                <w:lang w:eastAsia="ko-KR"/>
              </w:rPr>
              <w:t xml:space="preserve"> [</w:t>
            </w:r>
            <w:del w:id="446" w:author="Abdou D" w:date="2024-01-29T16:32:00Z">
              <w:r w:rsidDel="004F69E5">
                <w:rPr>
                  <w:rFonts w:ascii="Calibri" w:eastAsia="Malgun Gothic" w:hAnsi="Calibri" w:cs="Calibri"/>
                  <w:color w:val="0000FF"/>
                  <w:sz w:val="22"/>
                  <w:szCs w:val="22"/>
                  <w:lang w:eastAsia="ko-KR"/>
                </w:rPr>
                <w:delText>1</w:delText>
              </w:r>
            </w:del>
            <w:proofErr w:type="gramStart"/>
            <w:ins w:id="447" w:author="Abdou D" w:date="2024-01-29T16:32:00Z">
              <w:r w:rsidR="004F69E5">
                <w:rPr>
                  <w:rFonts w:ascii="Calibri" w:eastAsia="Malgun Gothic" w:hAnsi="Calibri" w:cs="Calibri"/>
                  <w:color w:val="0000FF"/>
                  <w:sz w:val="22"/>
                  <w:szCs w:val="22"/>
                  <w:lang w:eastAsia="ko-KR"/>
                </w:rPr>
                <w:t>0</w:t>
              </w:r>
            </w:ins>
            <w:r>
              <w:rPr>
                <w:rFonts w:ascii="Calibri" w:eastAsia="Malgun Gothic" w:hAnsi="Calibri" w:cs="Calibri"/>
                <w:color w:val="0000FF"/>
                <w:sz w:val="22"/>
                <w:szCs w:val="22"/>
                <w:lang w:eastAsia="ko-KR"/>
              </w:rPr>
              <w:t>..</w:t>
            </w:r>
            <w:proofErr w:type="gramEnd"/>
            <w:r>
              <w:rPr>
                <w:rFonts w:ascii="Calibri" w:eastAsia="Malgun Gothic" w:hAnsi="Calibri" w:cs="Calibri"/>
                <w:color w:val="0000FF"/>
                <w:sz w:val="22"/>
                <w:szCs w:val="22"/>
                <w:lang w:eastAsia="ko-KR"/>
              </w:rPr>
              <w:t>1]</w:t>
            </w:r>
          </w:p>
        </w:tc>
      </w:tr>
      <w:tr w:rsidR="00E04311" w:rsidRPr="003B756B" w14:paraId="28278B68" w14:textId="77777777" w:rsidTr="00B82E3D">
        <w:trPr>
          <w:trHeight w:val="283"/>
        </w:trPr>
        <w:tc>
          <w:tcPr>
            <w:tcW w:w="0" w:type="auto"/>
            <w:vMerge/>
            <w:shd w:val="clear" w:color="auto" w:fill="F2F2F2" w:themeFill="background1" w:themeFillShade="F2"/>
            <w:vAlign w:val="center"/>
          </w:tcPr>
          <w:p w14:paraId="7D1897D3" w14:textId="77777777" w:rsidR="00E04311" w:rsidRPr="003B756B" w:rsidRDefault="00E04311" w:rsidP="00CA6A84">
            <w:pPr>
              <w:spacing w:after="0"/>
              <w:rPr>
                <w:rFonts w:eastAsia="Gulim"/>
                <w:color w:val="0000FF"/>
                <w:sz w:val="22"/>
                <w:szCs w:val="22"/>
                <w:lang w:eastAsia="ko-KR"/>
              </w:rPr>
            </w:pPr>
          </w:p>
        </w:tc>
        <w:tc>
          <w:tcPr>
            <w:tcW w:w="3280" w:type="dxa"/>
            <w:vAlign w:val="center"/>
          </w:tcPr>
          <w:p w14:paraId="338565B4" w14:textId="6CEA4002" w:rsidR="00E04311" w:rsidRPr="00E04311" w:rsidRDefault="00E04311" w:rsidP="00CA6A84">
            <w:pPr>
              <w:widowControl w:val="0"/>
              <w:autoSpaceDE w:val="0"/>
              <w:autoSpaceDN w:val="0"/>
              <w:spacing w:after="0"/>
              <w:textAlignment w:val="baseline"/>
              <w:rPr>
                <w:rFonts w:asciiTheme="minorHAnsi" w:eastAsia="Malgun Gothic" w:hAnsiTheme="minorHAnsi" w:cstheme="minorHAnsi"/>
                <w:color w:val="FF0000"/>
                <w:sz w:val="22"/>
                <w:szCs w:val="22"/>
                <w:lang w:eastAsia="ko-KR"/>
              </w:rPr>
            </w:pPr>
            <w:del w:id="448" w:author="Abdou D" w:date="2024-01-29T16:42:00Z">
              <w:r w:rsidRPr="00E04311" w:rsidDel="00064CC3">
                <w:rPr>
                  <w:rFonts w:asciiTheme="minorHAnsi" w:eastAsia="Malgun Gothic" w:hAnsiTheme="minorHAnsi" w:cstheme="minorHAnsi" w:hint="eastAsia"/>
                  <w:color w:val="FF0000"/>
                  <w:sz w:val="22"/>
                  <w:szCs w:val="22"/>
                  <w:lang w:eastAsia="ko-KR"/>
                </w:rPr>
                <w:delText>d</w:delText>
              </w:r>
              <w:r w:rsidRPr="00E04311" w:rsidDel="00064CC3">
                <w:rPr>
                  <w:rFonts w:asciiTheme="minorHAnsi" w:eastAsia="Malgun Gothic" w:hAnsiTheme="minorHAnsi" w:cstheme="minorHAnsi"/>
                  <w:color w:val="FF0000"/>
                  <w:sz w:val="22"/>
                  <w:szCs w:val="22"/>
                  <w:lang w:eastAsia="ko-KR"/>
                </w:rPr>
                <w:delText>irected</w:delText>
              </w:r>
            </w:del>
            <w:proofErr w:type="spellStart"/>
            <w:ins w:id="449" w:author="Abdou D" w:date="2024-01-29T16:42:00Z">
              <w:r w:rsidR="00064CC3">
                <w:rPr>
                  <w:rFonts w:asciiTheme="minorHAnsi" w:eastAsia="Malgun Gothic" w:hAnsiTheme="minorHAnsi" w:cstheme="minorHAnsi"/>
                  <w:color w:val="FF0000"/>
                  <w:sz w:val="22"/>
                  <w:szCs w:val="22"/>
                  <w:lang w:eastAsia="ko-KR"/>
                </w:rPr>
                <w:t>isD</w:t>
              </w:r>
              <w:r w:rsidR="00064CC3" w:rsidRPr="00E04311">
                <w:rPr>
                  <w:rFonts w:asciiTheme="minorHAnsi" w:eastAsia="Malgun Gothic" w:hAnsiTheme="minorHAnsi" w:cstheme="minorHAnsi"/>
                  <w:color w:val="FF0000"/>
                  <w:sz w:val="22"/>
                  <w:szCs w:val="22"/>
                  <w:lang w:eastAsia="ko-KR"/>
                </w:rPr>
                <w:t>irected</w:t>
              </w:r>
            </w:ins>
            <w:proofErr w:type="spellEnd"/>
          </w:p>
        </w:tc>
        <w:tc>
          <w:tcPr>
            <w:tcW w:w="5103" w:type="dxa"/>
            <w:vAlign w:val="center"/>
          </w:tcPr>
          <w:p w14:paraId="1F9B6968" w14:textId="761E82A0" w:rsidR="00E04311" w:rsidRPr="00E04311" w:rsidRDefault="00E04311" w:rsidP="00CA6A84">
            <w:pPr>
              <w:widowControl w:val="0"/>
              <w:autoSpaceDE w:val="0"/>
              <w:autoSpaceDN w:val="0"/>
              <w:spacing w:after="0"/>
              <w:textAlignment w:val="baseline"/>
              <w:rPr>
                <w:rFonts w:ascii="Calibri" w:eastAsia="Malgun Gothic" w:hAnsi="Calibri" w:cs="Calibri"/>
                <w:color w:val="FF0000"/>
                <w:sz w:val="22"/>
                <w:szCs w:val="22"/>
                <w:lang w:eastAsia="ko-KR"/>
              </w:rPr>
            </w:pPr>
            <w:r w:rsidRPr="00E04311">
              <w:rPr>
                <w:rFonts w:ascii="Calibri" w:eastAsia="Malgun Gothic" w:hAnsi="Calibri" w:cs="Calibri" w:hint="eastAsia"/>
                <w:color w:val="FF0000"/>
                <w:sz w:val="22"/>
                <w:szCs w:val="22"/>
                <w:lang w:eastAsia="ko-KR"/>
              </w:rPr>
              <w:t>B</w:t>
            </w:r>
            <w:r w:rsidRPr="00E04311">
              <w:rPr>
                <w:rFonts w:ascii="Calibri" w:eastAsia="Malgun Gothic" w:hAnsi="Calibri" w:cs="Calibri"/>
                <w:color w:val="FF0000"/>
                <w:sz w:val="22"/>
                <w:szCs w:val="22"/>
                <w:lang w:eastAsia="ko-KR"/>
              </w:rPr>
              <w:t>oolean [</w:t>
            </w:r>
            <w:proofErr w:type="gramStart"/>
            <w:r w:rsidRPr="00E04311">
              <w:rPr>
                <w:rFonts w:ascii="Calibri" w:eastAsia="Malgun Gothic" w:hAnsi="Calibri" w:cs="Calibri"/>
                <w:color w:val="FF0000"/>
                <w:sz w:val="22"/>
                <w:szCs w:val="22"/>
                <w:lang w:eastAsia="ko-KR"/>
              </w:rPr>
              <w:t>1..</w:t>
            </w:r>
            <w:proofErr w:type="gramEnd"/>
            <w:r w:rsidRPr="00E04311">
              <w:rPr>
                <w:rFonts w:ascii="Calibri" w:eastAsia="Malgun Gothic" w:hAnsi="Calibri" w:cs="Calibri"/>
                <w:color w:val="FF0000"/>
                <w:sz w:val="22"/>
                <w:szCs w:val="22"/>
                <w:lang w:eastAsia="ko-KR"/>
              </w:rPr>
              <w:t>1]</w:t>
            </w:r>
          </w:p>
        </w:tc>
      </w:tr>
      <w:tr w:rsidR="00CA6A84" w:rsidRPr="003B756B"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CA6A84" w:rsidRPr="003B756B" w:rsidRDefault="00CA6A84" w:rsidP="00CA6A8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280" w:type="dxa"/>
            <w:shd w:val="clear" w:color="auto" w:fill="F2F2F2" w:themeFill="background1" w:themeFillShade="F2"/>
            <w:vAlign w:val="center"/>
            <w:hideMark/>
          </w:tcPr>
          <w:p w14:paraId="24889CF5" w14:textId="70DA59F1" w:rsidR="00CA6A84" w:rsidRPr="003B756B" w:rsidRDefault="001B6CCC" w:rsidP="00CA6A84">
            <w:pPr>
              <w:widowControl w:val="0"/>
              <w:wordWrap w:val="0"/>
              <w:autoSpaceDE w:val="0"/>
              <w:autoSpaceDN w:val="0"/>
              <w:spacing w:after="0"/>
              <w:jc w:val="both"/>
              <w:textAlignment w:val="baseline"/>
              <w:rPr>
                <w:rFonts w:eastAsia="Gulim"/>
                <w:b/>
                <w:color w:val="0000FF"/>
                <w:sz w:val="22"/>
                <w:szCs w:val="22"/>
                <w:lang w:eastAsia="ko-KR"/>
              </w:rPr>
            </w:pPr>
            <w:r>
              <w:rPr>
                <w:rFonts w:eastAsia="Gulim"/>
                <w:b/>
                <w:color w:val="0000FF"/>
                <w:sz w:val="22"/>
                <w:szCs w:val="22"/>
                <w:lang w:eastAsia="ko-KR"/>
              </w:rPr>
              <w:t>Constraint</w:t>
            </w:r>
            <w:r w:rsidRPr="003B756B">
              <w:rPr>
                <w:rFonts w:eastAsia="Gulim"/>
                <w:b/>
                <w:color w:val="0000FF"/>
                <w:sz w:val="22"/>
                <w:szCs w:val="22"/>
                <w:lang w:eastAsia="ko-KR"/>
              </w:rPr>
              <w:t xml:space="preserve"> </w:t>
            </w:r>
            <w:r w:rsidR="00CA6A84" w:rsidRPr="003B756B">
              <w:rPr>
                <w:rFonts w:eastAsia="Gulim"/>
                <w:b/>
                <w:color w:val="0000FF"/>
                <w:sz w:val="22"/>
                <w:szCs w:val="22"/>
                <w:lang w:eastAsia="ko-KR"/>
              </w:rPr>
              <w:t>ID</w:t>
            </w:r>
          </w:p>
        </w:tc>
        <w:tc>
          <w:tcPr>
            <w:tcW w:w="5103" w:type="dxa"/>
            <w:shd w:val="clear" w:color="auto" w:fill="F2F2F2" w:themeFill="background1" w:themeFillShade="F2"/>
            <w:vAlign w:val="center"/>
          </w:tcPr>
          <w:p w14:paraId="27FA373A" w14:textId="62DE0349" w:rsidR="00CA6A84" w:rsidRPr="003B756B" w:rsidRDefault="00CA6A84" w:rsidP="00CA6A84">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Constraint</w:t>
            </w:r>
          </w:p>
        </w:tc>
      </w:tr>
      <w:tr w:rsidR="00CA6A84" w:rsidRPr="003B756B" w14:paraId="218F4EFE" w14:textId="77777777" w:rsidTr="00B82E3D">
        <w:trPr>
          <w:trHeight w:val="291"/>
        </w:trPr>
        <w:tc>
          <w:tcPr>
            <w:tcW w:w="1535" w:type="dxa"/>
            <w:vMerge/>
            <w:shd w:val="clear" w:color="auto" w:fill="F2F2F2" w:themeFill="background1" w:themeFillShade="F2"/>
            <w:vAlign w:val="center"/>
          </w:tcPr>
          <w:p w14:paraId="46C0C4AB" w14:textId="77777777" w:rsidR="00CA6A84" w:rsidRPr="003B756B" w:rsidRDefault="00CA6A84" w:rsidP="00CA6A84">
            <w:pPr>
              <w:widowControl w:val="0"/>
              <w:autoSpaceDE w:val="0"/>
              <w:autoSpaceDN w:val="0"/>
              <w:spacing w:after="0"/>
              <w:jc w:val="center"/>
              <w:textAlignment w:val="baseline"/>
              <w:rPr>
                <w:rFonts w:eastAsia="Malgun Gothic"/>
                <w:b/>
                <w:bCs/>
                <w:color w:val="0000FF"/>
                <w:sz w:val="22"/>
                <w:szCs w:val="22"/>
                <w:lang w:eastAsia="ko-KR"/>
              </w:rPr>
            </w:pPr>
          </w:p>
        </w:tc>
        <w:tc>
          <w:tcPr>
            <w:tcW w:w="3280" w:type="dxa"/>
            <w:vAlign w:val="center"/>
          </w:tcPr>
          <w:p w14:paraId="6C45AC9C" w14:textId="333B1DA9" w:rsidR="00CA6A84" w:rsidRPr="003B756B" w:rsidRDefault="001B6CCC" w:rsidP="00CA6A84">
            <w:pPr>
              <w:widowControl w:val="0"/>
              <w:wordWrap w:val="0"/>
              <w:autoSpaceDE w:val="0"/>
              <w:autoSpaceDN w:val="0"/>
              <w:spacing w:after="0"/>
              <w:jc w:val="both"/>
              <w:textAlignment w:val="baseline"/>
              <w:rPr>
                <w:rFonts w:eastAsia="Malgun Gothic"/>
                <w:color w:val="0000FF"/>
                <w:sz w:val="22"/>
                <w:szCs w:val="22"/>
                <w:lang w:eastAsia="ko-KR"/>
              </w:rPr>
            </w:pPr>
            <w:r>
              <w:rPr>
                <w:rFonts w:eastAsia="Malgun Gothic" w:hint="eastAsia"/>
                <w:color w:val="0000FF"/>
                <w:sz w:val="22"/>
                <w:szCs w:val="22"/>
                <w:lang w:eastAsia="ko-KR"/>
              </w:rPr>
              <w:t>n</w:t>
            </w:r>
            <w:r>
              <w:rPr>
                <w:rFonts w:eastAsia="Malgun Gothic"/>
                <w:color w:val="0000FF"/>
                <w:sz w:val="22"/>
                <w:szCs w:val="22"/>
                <w:lang w:eastAsia="ko-KR"/>
              </w:rPr>
              <w:t>one</w:t>
            </w:r>
          </w:p>
        </w:tc>
        <w:tc>
          <w:tcPr>
            <w:tcW w:w="5103" w:type="dxa"/>
            <w:vAlign w:val="center"/>
          </w:tcPr>
          <w:p w14:paraId="47FBCA5E" w14:textId="1D4603BC" w:rsidR="00CA6A84" w:rsidRPr="003B756B" w:rsidRDefault="00CA6A84" w:rsidP="00CA6A84">
            <w:pPr>
              <w:widowControl w:val="0"/>
              <w:wordWrap w:val="0"/>
              <w:autoSpaceDE w:val="0"/>
              <w:autoSpaceDN w:val="0"/>
              <w:spacing w:after="0"/>
              <w:jc w:val="both"/>
              <w:textAlignment w:val="baseline"/>
              <w:rPr>
                <w:rFonts w:eastAsia="Malgun Gothic"/>
                <w:color w:val="0000FF"/>
                <w:sz w:val="22"/>
                <w:szCs w:val="22"/>
                <w:lang w:eastAsia="ko-KR"/>
              </w:rPr>
            </w:pPr>
          </w:p>
        </w:tc>
      </w:tr>
    </w:tbl>
    <w:p w14:paraId="70D32E9D" w14:textId="215D9B24" w:rsidR="008A4C00" w:rsidRDefault="008A4C00" w:rsidP="00280670"/>
    <w:p w14:paraId="1F1582E8" w14:textId="77777777" w:rsidR="008A4C00" w:rsidRDefault="008A4C00">
      <w:pPr>
        <w:spacing w:after="0"/>
      </w:pPr>
      <w:r>
        <w:br w:type="page"/>
      </w:r>
    </w:p>
    <w:p w14:paraId="09832184" w14:textId="50D66F18" w:rsidR="0061560E" w:rsidRPr="009A04AC" w:rsidRDefault="00687BA6" w:rsidP="00280670">
      <w:pPr>
        <w:pStyle w:val="Heading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450" w:name="_Toc146459212"/>
      <w:r w:rsidRPr="009A04AC">
        <w:rPr>
          <w:rFonts w:cs="Times New Roman"/>
          <w:color w:val="0000FF"/>
          <w:szCs w:val="24"/>
        </w:rPr>
        <w:lastRenderedPageBreak/>
        <w:t>Node</w:t>
      </w:r>
      <w:bookmarkEnd w:id="450"/>
    </w:p>
    <w:tbl>
      <w:tblPr>
        <w:tblStyle w:val="TableGrid"/>
        <w:tblW w:w="0" w:type="auto"/>
        <w:tblLook w:val="04A0" w:firstRow="1" w:lastRow="0" w:firstColumn="1" w:lastColumn="0" w:noHBand="0" w:noVBand="1"/>
      </w:tblPr>
      <w:tblGrid>
        <w:gridCol w:w="1535"/>
        <w:gridCol w:w="3400"/>
        <w:gridCol w:w="22"/>
        <w:gridCol w:w="4961"/>
      </w:tblGrid>
      <w:tr w:rsidR="00687BA6" w:rsidRPr="003B756B"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3B756B" w:rsidRDefault="00687BA6"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632F28" w:rsidRDefault="00687BA6" w:rsidP="00611D04">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632F28">
              <w:rPr>
                <w:rFonts w:asciiTheme="minorHAnsi" w:eastAsia="Malgun Gothic" w:hAnsiTheme="minorHAnsi" w:cstheme="minorHAnsi"/>
                <w:b/>
                <w:bCs/>
                <w:color w:val="0000FF"/>
                <w:sz w:val="22"/>
                <w:szCs w:val="22"/>
                <w:lang w:eastAsia="ko-KR"/>
              </w:rPr>
              <w:t>Node</w:t>
            </w:r>
          </w:p>
        </w:tc>
      </w:tr>
      <w:tr w:rsidR="00687BA6" w:rsidRPr="003B756B"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3B756B" w:rsidRDefault="00687BA6"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383" w:type="dxa"/>
            <w:gridSpan w:val="3"/>
            <w:vAlign w:val="center"/>
          </w:tcPr>
          <w:p w14:paraId="4E223087" w14:textId="20126EE7" w:rsidR="00C60AAD" w:rsidRPr="003B756B" w:rsidRDefault="00611D04" w:rsidP="00611D04">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color w:val="0000FF"/>
                <w:sz w:val="22"/>
                <w:szCs w:val="22"/>
                <w:lang w:eastAsia="ko-KR"/>
              </w:rPr>
              <w:t>space abstraction of cell space in dual space to a point or virtual point</w:t>
            </w:r>
            <w:r w:rsidR="001B6CCC">
              <w:rPr>
                <w:rFonts w:eastAsia="Gulim"/>
                <w:color w:val="0000FF"/>
                <w:sz w:val="22"/>
                <w:szCs w:val="22"/>
                <w:lang w:eastAsia="ko-KR"/>
              </w:rPr>
              <w:t xml:space="preserve">, which is defined as 0-dimentional topological primitive in ISO 19107. </w:t>
            </w:r>
          </w:p>
        </w:tc>
      </w:tr>
      <w:tr w:rsidR="00687BA6" w:rsidRPr="003B756B"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3B756B" w:rsidRDefault="00687BA6"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383" w:type="dxa"/>
            <w:gridSpan w:val="3"/>
            <w:vAlign w:val="center"/>
            <w:hideMark/>
          </w:tcPr>
          <w:p w14:paraId="53B17E98" w14:textId="77777777" w:rsidR="00687BA6" w:rsidRPr="00632F28" w:rsidRDefault="00687BA6" w:rsidP="00611D04">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632F28">
              <w:rPr>
                <w:rFonts w:asciiTheme="minorHAnsi" w:eastAsia="Malgun Gothic" w:hAnsiTheme="minorHAnsi" w:cstheme="minorHAnsi"/>
                <w:color w:val="0000FF"/>
                <w:sz w:val="22"/>
                <w:szCs w:val="22"/>
                <w:lang w:eastAsia="ko-KR"/>
              </w:rPr>
              <w:t xml:space="preserve">GML </w:t>
            </w:r>
            <w:proofErr w:type="spellStart"/>
            <w:r w:rsidRPr="00632F28">
              <w:rPr>
                <w:rFonts w:asciiTheme="minorHAnsi" w:eastAsia="Malgun Gothic" w:hAnsiTheme="minorHAnsi" w:cstheme="minorHAnsi"/>
                <w:color w:val="0000FF"/>
                <w:sz w:val="22"/>
                <w:szCs w:val="22"/>
                <w:lang w:eastAsia="ko-KR"/>
              </w:rPr>
              <w:t>AbstractFeature</w:t>
            </w:r>
            <w:proofErr w:type="spellEnd"/>
          </w:p>
        </w:tc>
      </w:tr>
      <w:tr w:rsidR="001B6CCC" w:rsidRPr="003B756B" w14:paraId="38627D43" w14:textId="77777777" w:rsidTr="001B6CCC">
        <w:trPr>
          <w:trHeight w:val="251"/>
        </w:trPr>
        <w:tc>
          <w:tcPr>
            <w:tcW w:w="1535" w:type="dxa"/>
            <w:vMerge w:val="restart"/>
            <w:shd w:val="clear" w:color="auto" w:fill="F2F2F2" w:themeFill="background1" w:themeFillShade="F2"/>
            <w:vAlign w:val="center"/>
            <w:hideMark/>
          </w:tcPr>
          <w:p w14:paraId="023A4848" w14:textId="77777777" w:rsidR="001B6CCC" w:rsidRPr="003B756B" w:rsidRDefault="001B6CCC"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Association</w:t>
            </w:r>
          </w:p>
        </w:tc>
        <w:tc>
          <w:tcPr>
            <w:tcW w:w="3400" w:type="dxa"/>
            <w:shd w:val="clear" w:color="auto" w:fill="F2F2F2" w:themeFill="background1" w:themeFillShade="F2"/>
            <w:vAlign w:val="center"/>
            <w:hideMark/>
          </w:tcPr>
          <w:p w14:paraId="10F3A8EF" w14:textId="77777777" w:rsidR="001B6CCC" w:rsidRPr="003B756B" w:rsidRDefault="001B6CCC" w:rsidP="00611D04">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1B6CCC" w:rsidRPr="003B756B" w:rsidRDefault="001B6CCC" w:rsidP="00611D04">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1B6CCC" w:rsidRPr="003B756B" w14:paraId="09CF2226" w14:textId="77777777" w:rsidTr="001B6CCC">
        <w:trPr>
          <w:trHeight w:val="269"/>
        </w:trPr>
        <w:tc>
          <w:tcPr>
            <w:tcW w:w="0" w:type="auto"/>
            <w:vMerge/>
            <w:shd w:val="clear" w:color="auto" w:fill="F2F2F2" w:themeFill="background1" w:themeFillShade="F2"/>
            <w:vAlign w:val="center"/>
            <w:hideMark/>
          </w:tcPr>
          <w:p w14:paraId="356C48FC" w14:textId="77777777" w:rsidR="001B6CCC" w:rsidRPr="003B756B" w:rsidRDefault="001B6CCC" w:rsidP="00611D04">
            <w:pPr>
              <w:spacing w:after="0"/>
              <w:rPr>
                <w:rFonts w:eastAsia="Gulim"/>
                <w:color w:val="0000FF"/>
                <w:sz w:val="22"/>
                <w:szCs w:val="22"/>
                <w:lang w:eastAsia="ko-KR"/>
              </w:rPr>
            </w:pPr>
          </w:p>
        </w:tc>
        <w:tc>
          <w:tcPr>
            <w:tcW w:w="3400" w:type="dxa"/>
            <w:vAlign w:val="center"/>
            <w:hideMark/>
          </w:tcPr>
          <w:p w14:paraId="1638B6A1" w14:textId="432EE92C" w:rsidR="001B6CCC" w:rsidRPr="00632F28" w:rsidRDefault="001B6CCC" w:rsidP="00611D04">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Pr>
                <w:rFonts w:asciiTheme="minorHAnsi" w:eastAsia="Malgun Gothic" w:hAnsiTheme="minorHAnsi" w:cstheme="minorHAnsi"/>
                <w:color w:val="0000FF"/>
                <w:sz w:val="22"/>
                <w:szCs w:val="22"/>
                <w:lang w:eastAsia="ko-KR"/>
              </w:rPr>
              <w:t>connectedNodes</w:t>
            </w:r>
            <w:proofErr w:type="spellEnd"/>
          </w:p>
        </w:tc>
        <w:tc>
          <w:tcPr>
            <w:tcW w:w="4983" w:type="dxa"/>
            <w:gridSpan w:val="2"/>
            <w:vAlign w:val="center"/>
            <w:hideMark/>
          </w:tcPr>
          <w:p w14:paraId="18C2F21E" w14:textId="7650B900" w:rsidR="001B6CCC" w:rsidRPr="003B756B" w:rsidRDefault="001B6CCC" w:rsidP="00611D04">
            <w:pPr>
              <w:widowControl w:val="0"/>
              <w:autoSpaceDE w:val="0"/>
              <w:autoSpaceDN w:val="0"/>
              <w:spacing w:after="0"/>
              <w:textAlignment w:val="baseline"/>
              <w:rPr>
                <w:rFonts w:eastAsia="Gulim"/>
                <w:color w:val="0000FF"/>
                <w:sz w:val="22"/>
                <w:szCs w:val="22"/>
                <w:lang w:eastAsia="ko-KR"/>
              </w:rPr>
            </w:pPr>
            <w:proofErr w:type="spellStart"/>
            <w:r>
              <w:rPr>
                <w:rFonts w:asciiTheme="minorHAnsi" w:eastAsia="Gulim" w:hAnsiTheme="minorHAnsi" w:cstheme="minorHAnsi"/>
                <w:color w:val="0000FF"/>
                <w:sz w:val="22"/>
                <w:szCs w:val="22"/>
                <w:lang w:eastAsia="ko-KR"/>
              </w:rPr>
              <w:t>InterLayerConnection</w:t>
            </w:r>
            <w:proofErr w:type="spellEnd"/>
            <w:r w:rsidRPr="003B756B">
              <w:rPr>
                <w:rFonts w:eastAsia="Malgun Gothic"/>
                <w:color w:val="0000FF"/>
                <w:sz w:val="22"/>
                <w:szCs w:val="22"/>
                <w:lang w:eastAsia="ko-KR"/>
              </w:rPr>
              <w:t xml:space="preserve"> [</w:t>
            </w:r>
            <w:proofErr w:type="gramStart"/>
            <w:r w:rsidR="00651C57">
              <w:rPr>
                <w:rFonts w:eastAsia="Malgun Gothic"/>
                <w:color w:val="0000FF"/>
                <w:sz w:val="22"/>
                <w:szCs w:val="22"/>
                <w:lang w:eastAsia="ko-KR"/>
              </w:rPr>
              <w:t>0</w:t>
            </w:r>
            <w:r w:rsidRPr="003B756B">
              <w:rPr>
                <w:rFonts w:eastAsia="Malgun Gothic"/>
                <w:color w:val="0000FF"/>
                <w:sz w:val="22"/>
                <w:szCs w:val="22"/>
                <w:lang w:eastAsia="ko-KR"/>
              </w:rPr>
              <w:t>..</w:t>
            </w:r>
            <w:proofErr w:type="gramEnd"/>
            <w:r w:rsidRPr="003B756B">
              <w:rPr>
                <w:rFonts w:eastAsia="Malgun Gothic"/>
                <w:color w:val="0000FF"/>
                <w:sz w:val="22"/>
                <w:szCs w:val="22"/>
                <w:lang w:eastAsia="ko-KR"/>
              </w:rPr>
              <w:t>*]</w:t>
            </w:r>
          </w:p>
        </w:tc>
      </w:tr>
      <w:tr w:rsidR="001B6CCC" w:rsidRPr="003B756B" w14:paraId="3135E07D" w14:textId="77777777" w:rsidTr="001B6CCC">
        <w:trPr>
          <w:trHeight w:val="205"/>
        </w:trPr>
        <w:tc>
          <w:tcPr>
            <w:tcW w:w="0" w:type="auto"/>
            <w:vMerge/>
            <w:shd w:val="clear" w:color="auto" w:fill="F2F2F2" w:themeFill="background1" w:themeFillShade="F2"/>
            <w:vAlign w:val="center"/>
            <w:hideMark/>
          </w:tcPr>
          <w:p w14:paraId="6A5DB696" w14:textId="77777777" w:rsidR="001B6CCC" w:rsidRPr="003B756B" w:rsidRDefault="001B6CCC" w:rsidP="00611D04">
            <w:pPr>
              <w:spacing w:after="0"/>
              <w:rPr>
                <w:rFonts w:eastAsia="Gulim"/>
                <w:color w:val="0000FF"/>
                <w:sz w:val="22"/>
                <w:szCs w:val="22"/>
                <w:lang w:eastAsia="ko-KR"/>
              </w:rPr>
            </w:pPr>
          </w:p>
        </w:tc>
        <w:tc>
          <w:tcPr>
            <w:tcW w:w="3400" w:type="dxa"/>
            <w:vAlign w:val="center"/>
            <w:hideMark/>
          </w:tcPr>
          <w:p w14:paraId="28328DD5" w14:textId="77777777" w:rsidR="001B6CCC" w:rsidRPr="00632F28" w:rsidRDefault="001B6CCC" w:rsidP="00611D04">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632F28">
              <w:rPr>
                <w:rFonts w:asciiTheme="minorHAnsi" w:eastAsia="Malgun Gothic" w:hAnsiTheme="minorHAnsi" w:cstheme="minorHAnsi"/>
                <w:color w:val="0000FF"/>
                <w:sz w:val="22"/>
                <w:szCs w:val="22"/>
                <w:lang w:eastAsia="ko-KR"/>
              </w:rPr>
              <w:t xml:space="preserve">duality </w:t>
            </w:r>
          </w:p>
        </w:tc>
        <w:tc>
          <w:tcPr>
            <w:tcW w:w="4983" w:type="dxa"/>
            <w:gridSpan w:val="2"/>
            <w:vAlign w:val="center"/>
            <w:hideMark/>
          </w:tcPr>
          <w:p w14:paraId="3677E917" w14:textId="48C0A1B9" w:rsidR="001B6CCC" w:rsidRPr="003B756B" w:rsidRDefault="001B6CCC" w:rsidP="00632F28">
            <w:pPr>
              <w:widowControl w:val="0"/>
              <w:autoSpaceDE w:val="0"/>
              <w:autoSpaceDN w:val="0"/>
              <w:spacing w:after="0"/>
              <w:ind w:left="1440" w:hanging="1440"/>
              <w:textAlignment w:val="baseline"/>
              <w:rPr>
                <w:rFonts w:eastAsia="Gulim"/>
                <w:color w:val="0000FF"/>
                <w:sz w:val="22"/>
                <w:szCs w:val="22"/>
                <w:lang w:eastAsia="ko-KR"/>
              </w:rPr>
            </w:pPr>
            <w:r w:rsidRPr="00632F28">
              <w:rPr>
                <w:rFonts w:asciiTheme="minorHAnsi" w:eastAsia="Gulim" w:hAnsiTheme="minorHAnsi" w:cstheme="minorHAnsi"/>
                <w:color w:val="0000FF"/>
                <w:sz w:val="22"/>
                <w:szCs w:val="22"/>
                <w:lang w:eastAsia="ko-KR"/>
              </w:rPr>
              <w:t>CellSpace</w:t>
            </w:r>
            <w:r w:rsidRPr="003B756B">
              <w:rPr>
                <w:rFonts w:eastAsia="Malgun Gothic"/>
                <w:color w:val="0000FF"/>
                <w:sz w:val="22"/>
                <w:szCs w:val="22"/>
                <w:lang w:eastAsia="ko-KR"/>
              </w:rPr>
              <w:t xml:space="preserve"> [</w:t>
            </w:r>
            <w:proofErr w:type="gramStart"/>
            <w:r>
              <w:rPr>
                <w:rFonts w:eastAsia="Malgun Gothic"/>
                <w:color w:val="0000FF"/>
                <w:sz w:val="22"/>
                <w:szCs w:val="22"/>
                <w:lang w:eastAsia="ko-KR"/>
              </w:rPr>
              <w:t>0</w:t>
            </w:r>
            <w:r w:rsidRPr="003B756B">
              <w:rPr>
                <w:rFonts w:eastAsia="Malgun Gothic"/>
                <w:color w:val="0000FF"/>
                <w:sz w:val="22"/>
                <w:szCs w:val="22"/>
                <w:lang w:eastAsia="ko-KR"/>
              </w:rPr>
              <w:t>..</w:t>
            </w:r>
            <w:proofErr w:type="gramEnd"/>
            <w:r w:rsidRPr="003B756B">
              <w:rPr>
                <w:rFonts w:eastAsia="Malgun Gothic"/>
                <w:color w:val="0000FF"/>
                <w:sz w:val="22"/>
                <w:szCs w:val="22"/>
                <w:lang w:eastAsia="ko-KR"/>
              </w:rPr>
              <w:t>1]</w:t>
            </w:r>
          </w:p>
        </w:tc>
      </w:tr>
      <w:tr w:rsidR="001B6CCC" w:rsidRPr="003B756B" w14:paraId="0BC9154D" w14:textId="77777777" w:rsidTr="001B6CCC">
        <w:trPr>
          <w:trHeight w:val="135"/>
        </w:trPr>
        <w:tc>
          <w:tcPr>
            <w:tcW w:w="0" w:type="auto"/>
            <w:vMerge/>
            <w:shd w:val="clear" w:color="auto" w:fill="F2F2F2" w:themeFill="background1" w:themeFillShade="F2"/>
            <w:vAlign w:val="center"/>
          </w:tcPr>
          <w:p w14:paraId="7307FB51" w14:textId="77777777" w:rsidR="001B6CCC" w:rsidRPr="003B756B" w:rsidRDefault="001B6CCC" w:rsidP="00611D04">
            <w:pPr>
              <w:spacing w:after="0"/>
              <w:rPr>
                <w:rFonts w:eastAsia="Gulim"/>
                <w:color w:val="0000FF"/>
                <w:sz w:val="22"/>
                <w:szCs w:val="22"/>
                <w:lang w:eastAsia="ko-KR"/>
              </w:rPr>
            </w:pPr>
          </w:p>
        </w:tc>
        <w:tc>
          <w:tcPr>
            <w:tcW w:w="3400" w:type="dxa"/>
            <w:vAlign w:val="center"/>
          </w:tcPr>
          <w:p w14:paraId="144137CF" w14:textId="6D54FBF4" w:rsidR="001B6CCC" w:rsidRPr="00632F28" w:rsidRDefault="001B6CCC" w:rsidP="00611D04">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r>
              <w:rPr>
                <w:rFonts w:asciiTheme="minorHAnsi" w:eastAsia="Malgun Gothic" w:hAnsiTheme="minorHAnsi" w:cstheme="minorHAnsi" w:hint="eastAsia"/>
                <w:color w:val="0000FF"/>
                <w:sz w:val="22"/>
                <w:szCs w:val="22"/>
                <w:lang w:eastAsia="ko-KR"/>
              </w:rPr>
              <w:t>c</w:t>
            </w:r>
            <w:r>
              <w:rPr>
                <w:rFonts w:asciiTheme="minorHAnsi" w:eastAsia="Malgun Gothic" w:hAnsiTheme="minorHAnsi" w:cstheme="minorHAnsi"/>
                <w:color w:val="0000FF"/>
                <w:sz w:val="22"/>
                <w:szCs w:val="22"/>
                <w:lang w:eastAsia="ko-KR"/>
              </w:rPr>
              <w:t>onnects</w:t>
            </w:r>
          </w:p>
        </w:tc>
        <w:tc>
          <w:tcPr>
            <w:tcW w:w="4983" w:type="dxa"/>
            <w:gridSpan w:val="2"/>
            <w:vAlign w:val="center"/>
          </w:tcPr>
          <w:p w14:paraId="2506AA89" w14:textId="00902091" w:rsidR="001B6CCC" w:rsidRPr="00632F28" w:rsidRDefault="001B6CCC" w:rsidP="00632F28">
            <w:pPr>
              <w:widowControl w:val="0"/>
              <w:autoSpaceDE w:val="0"/>
              <w:autoSpaceDN w:val="0"/>
              <w:spacing w:after="0"/>
              <w:ind w:left="1440" w:hanging="1440"/>
              <w:textAlignment w:val="baseline"/>
              <w:rPr>
                <w:rFonts w:asciiTheme="minorHAnsi" w:eastAsia="Gulim" w:hAnsiTheme="minorHAnsi" w:cstheme="minorHAnsi"/>
                <w:color w:val="0000FF"/>
                <w:sz w:val="22"/>
                <w:szCs w:val="22"/>
                <w:lang w:eastAsia="ko-KR"/>
              </w:rPr>
            </w:pPr>
            <w:r>
              <w:rPr>
                <w:rFonts w:asciiTheme="minorHAnsi" w:eastAsia="Gulim" w:hAnsiTheme="minorHAnsi" w:cstheme="minorHAnsi" w:hint="eastAsia"/>
                <w:color w:val="0000FF"/>
                <w:sz w:val="22"/>
                <w:szCs w:val="22"/>
                <w:lang w:eastAsia="ko-KR"/>
              </w:rPr>
              <w:t>E</w:t>
            </w:r>
            <w:r>
              <w:rPr>
                <w:rFonts w:asciiTheme="minorHAnsi" w:eastAsia="Gulim" w:hAnsiTheme="minorHAnsi" w:cstheme="minorHAnsi"/>
                <w:color w:val="0000FF"/>
                <w:sz w:val="22"/>
                <w:szCs w:val="22"/>
                <w:lang w:eastAsia="ko-KR"/>
              </w:rPr>
              <w:t>dge [</w:t>
            </w:r>
            <w:proofErr w:type="gramStart"/>
            <w:r>
              <w:rPr>
                <w:rFonts w:asciiTheme="minorHAnsi" w:eastAsia="Gulim" w:hAnsiTheme="minorHAnsi" w:cstheme="minorHAnsi"/>
                <w:color w:val="0000FF"/>
                <w:sz w:val="22"/>
                <w:szCs w:val="22"/>
                <w:lang w:eastAsia="ko-KR"/>
              </w:rPr>
              <w:t>0..</w:t>
            </w:r>
            <w:proofErr w:type="gramEnd"/>
            <w:r>
              <w:rPr>
                <w:rFonts w:asciiTheme="minorHAnsi" w:eastAsia="Gulim" w:hAnsiTheme="minorHAnsi" w:cstheme="minorHAnsi"/>
                <w:color w:val="0000FF"/>
                <w:sz w:val="22"/>
                <w:szCs w:val="22"/>
                <w:lang w:eastAsia="ko-KR"/>
              </w:rPr>
              <w:t>*]</w:t>
            </w:r>
          </w:p>
        </w:tc>
      </w:tr>
      <w:tr w:rsidR="00687BA6" w:rsidRPr="003B756B" w14:paraId="2A937AFA" w14:textId="77777777" w:rsidTr="001B6CCC">
        <w:trPr>
          <w:trHeight w:val="139"/>
        </w:trPr>
        <w:tc>
          <w:tcPr>
            <w:tcW w:w="1535" w:type="dxa"/>
            <w:vMerge w:val="restart"/>
            <w:shd w:val="clear" w:color="auto" w:fill="F2F2F2" w:themeFill="background1" w:themeFillShade="F2"/>
            <w:vAlign w:val="center"/>
            <w:hideMark/>
          </w:tcPr>
          <w:p w14:paraId="7AF1D9AC" w14:textId="33E429B4" w:rsidR="00687BA6" w:rsidRPr="003B756B" w:rsidRDefault="00C8315C"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3B756B" w:rsidRDefault="009A04AC" w:rsidP="00611D04">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w:t>
            </w:r>
            <w:r w:rsidR="00687BA6" w:rsidRPr="003B756B">
              <w:rPr>
                <w:rFonts w:eastAsia="Malgun Gothic"/>
                <w:b/>
                <w:bCs/>
                <w:color w:val="0000FF"/>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3B756B" w:rsidRDefault="00687BA6" w:rsidP="00611D04">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687BA6" w:rsidRPr="003B756B" w14:paraId="24BBFDC5" w14:textId="77777777" w:rsidTr="001B6CCC">
        <w:trPr>
          <w:trHeight w:val="299"/>
        </w:trPr>
        <w:tc>
          <w:tcPr>
            <w:tcW w:w="0" w:type="auto"/>
            <w:vMerge/>
            <w:shd w:val="clear" w:color="auto" w:fill="F2F2F2" w:themeFill="background1" w:themeFillShade="F2"/>
            <w:vAlign w:val="center"/>
            <w:hideMark/>
          </w:tcPr>
          <w:p w14:paraId="76E183F0" w14:textId="77777777" w:rsidR="00687BA6" w:rsidRPr="003B756B" w:rsidRDefault="00687BA6" w:rsidP="00611D04">
            <w:pPr>
              <w:spacing w:after="0"/>
              <w:rPr>
                <w:rFonts w:eastAsia="Gulim"/>
                <w:color w:val="0000FF"/>
                <w:sz w:val="22"/>
                <w:szCs w:val="22"/>
                <w:lang w:eastAsia="ko-KR"/>
              </w:rPr>
            </w:pPr>
          </w:p>
        </w:tc>
        <w:tc>
          <w:tcPr>
            <w:tcW w:w="3400" w:type="dxa"/>
            <w:vAlign w:val="center"/>
          </w:tcPr>
          <w:p w14:paraId="448F7417" w14:textId="5D5381FF" w:rsidR="00687BA6" w:rsidRPr="00632F28" w:rsidRDefault="00611D04" w:rsidP="00611D04">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632F28">
              <w:rPr>
                <w:rFonts w:asciiTheme="minorHAnsi" w:eastAsia="Malgun Gothic" w:hAnsiTheme="minorHAnsi" w:cstheme="minorHAnsi"/>
                <w:color w:val="0000FF"/>
                <w:sz w:val="22"/>
                <w:szCs w:val="22"/>
                <w:lang w:eastAsia="ko-KR"/>
              </w:rPr>
              <w:t>geometry</w:t>
            </w:r>
          </w:p>
        </w:tc>
        <w:tc>
          <w:tcPr>
            <w:tcW w:w="4983" w:type="dxa"/>
            <w:gridSpan w:val="2"/>
            <w:vAlign w:val="center"/>
          </w:tcPr>
          <w:p w14:paraId="4E657165" w14:textId="1115CC22" w:rsidR="00687BA6" w:rsidRPr="003B756B" w:rsidRDefault="00611D04" w:rsidP="00611D04">
            <w:pPr>
              <w:widowControl w:val="0"/>
              <w:autoSpaceDE w:val="0"/>
              <w:autoSpaceDN w:val="0"/>
              <w:spacing w:after="0"/>
              <w:textAlignment w:val="baseline"/>
              <w:rPr>
                <w:rFonts w:eastAsia="Gulim"/>
                <w:color w:val="0000FF"/>
                <w:sz w:val="22"/>
                <w:szCs w:val="22"/>
                <w:lang w:eastAsia="ko-KR"/>
              </w:rPr>
            </w:pPr>
            <w:proofErr w:type="spellStart"/>
            <w:r w:rsidRPr="00632F28">
              <w:rPr>
                <w:rFonts w:asciiTheme="minorHAnsi" w:eastAsia="Malgun Gothic" w:hAnsiTheme="minorHAnsi" w:cstheme="minorHAnsi"/>
                <w:color w:val="0000FF"/>
                <w:sz w:val="22"/>
                <w:szCs w:val="22"/>
                <w:lang w:eastAsia="ko-KR"/>
              </w:rPr>
              <w:t>GM_Point</w:t>
            </w:r>
            <w:proofErr w:type="spellEnd"/>
            <w:r w:rsidR="00687BA6" w:rsidRPr="003B756B">
              <w:rPr>
                <w:rFonts w:eastAsia="Malgun Gothic"/>
                <w:color w:val="0000FF"/>
                <w:sz w:val="22"/>
                <w:szCs w:val="22"/>
                <w:lang w:eastAsia="ko-KR"/>
              </w:rPr>
              <w:t xml:space="preserve"> [</w:t>
            </w:r>
            <w:proofErr w:type="gramStart"/>
            <w:r w:rsidR="00687BA6" w:rsidRPr="003B756B">
              <w:rPr>
                <w:rFonts w:eastAsia="Malgun Gothic"/>
                <w:color w:val="0000FF"/>
                <w:sz w:val="22"/>
                <w:szCs w:val="22"/>
                <w:lang w:eastAsia="ko-KR"/>
              </w:rPr>
              <w:t>0..</w:t>
            </w:r>
            <w:proofErr w:type="gramEnd"/>
            <w:r w:rsidR="00687BA6" w:rsidRPr="003B756B">
              <w:rPr>
                <w:rFonts w:eastAsia="Malgun Gothic"/>
                <w:color w:val="0000FF"/>
                <w:sz w:val="22"/>
                <w:szCs w:val="22"/>
                <w:lang w:eastAsia="ko-KR"/>
              </w:rPr>
              <w:t>1]</w:t>
            </w:r>
          </w:p>
        </w:tc>
      </w:tr>
      <w:tr w:rsidR="00687BA6" w:rsidRPr="003B756B" w14:paraId="4D6B35B9" w14:textId="77777777" w:rsidTr="001B6CCC">
        <w:trPr>
          <w:trHeight w:val="275"/>
        </w:trPr>
        <w:tc>
          <w:tcPr>
            <w:tcW w:w="1535" w:type="dxa"/>
            <w:vMerge w:val="restart"/>
            <w:shd w:val="clear" w:color="auto" w:fill="F2F2F2" w:themeFill="background1" w:themeFillShade="F2"/>
            <w:vAlign w:val="center"/>
            <w:hideMark/>
          </w:tcPr>
          <w:p w14:paraId="1CA35572" w14:textId="77777777" w:rsidR="00687BA6" w:rsidRPr="003B756B" w:rsidRDefault="00687BA6" w:rsidP="00611D04">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422" w:type="dxa"/>
            <w:gridSpan w:val="2"/>
            <w:shd w:val="clear" w:color="auto" w:fill="F2F2F2" w:themeFill="background1" w:themeFillShade="F2"/>
            <w:vAlign w:val="center"/>
            <w:hideMark/>
          </w:tcPr>
          <w:p w14:paraId="4111B5A7" w14:textId="7CB89A40" w:rsidR="00687BA6" w:rsidRPr="003B756B" w:rsidRDefault="001B6CCC" w:rsidP="00611D04">
            <w:pPr>
              <w:widowControl w:val="0"/>
              <w:wordWrap w:val="0"/>
              <w:autoSpaceDE w:val="0"/>
              <w:autoSpaceDN w:val="0"/>
              <w:spacing w:after="0"/>
              <w:jc w:val="both"/>
              <w:textAlignment w:val="baseline"/>
              <w:rPr>
                <w:rFonts w:eastAsia="Gulim"/>
                <w:b/>
                <w:color w:val="0000FF"/>
                <w:sz w:val="22"/>
                <w:szCs w:val="22"/>
                <w:lang w:eastAsia="ko-KR"/>
              </w:rPr>
            </w:pPr>
            <w:r>
              <w:rPr>
                <w:rFonts w:eastAsia="Gulim"/>
                <w:b/>
                <w:color w:val="0000FF"/>
                <w:sz w:val="22"/>
                <w:szCs w:val="22"/>
                <w:lang w:eastAsia="ko-KR"/>
              </w:rPr>
              <w:t>Constraint</w:t>
            </w:r>
            <w:r w:rsidR="00687BA6" w:rsidRPr="003B756B">
              <w:rPr>
                <w:rFonts w:eastAsia="Gulim"/>
                <w:b/>
                <w:color w:val="0000FF"/>
                <w:sz w:val="22"/>
                <w:szCs w:val="22"/>
                <w:lang w:eastAsia="ko-KR"/>
              </w:rPr>
              <w:t xml:space="preserve"> ID</w:t>
            </w:r>
          </w:p>
        </w:tc>
        <w:tc>
          <w:tcPr>
            <w:tcW w:w="4961" w:type="dxa"/>
            <w:shd w:val="clear" w:color="auto" w:fill="F2F2F2" w:themeFill="background1" w:themeFillShade="F2"/>
            <w:vAlign w:val="center"/>
          </w:tcPr>
          <w:p w14:paraId="5F72AD32" w14:textId="027444E8" w:rsidR="00687BA6" w:rsidRPr="003B756B" w:rsidRDefault="00687BA6" w:rsidP="00611D04">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Constraint</w:t>
            </w:r>
          </w:p>
        </w:tc>
      </w:tr>
      <w:tr w:rsidR="001B6CCC" w:rsidRPr="003B756B" w14:paraId="4FC3B7D6" w14:textId="77777777" w:rsidTr="00850D4C">
        <w:trPr>
          <w:trHeight w:val="482"/>
        </w:trPr>
        <w:tc>
          <w:tcPr>
            <w:tcW w:w="1535" w:type="dxa"/>
            <w:vMerge/>
            <w:shd w:val="clear" w:color="auto" w:fill="F2F2F2" w:themeFill="background1" w:themeFillShade="F2"/>
            <w:vAlign w:val="center"/>
          </w:tcPr>
          <w:p w14:paraId="24F8DCE4" w14:textId="77777777" w:rsidR="001B6CCC" w:rsidRPr="003B756B" w:rsidRDefault="001B6CCC" w:rsidP="001B6CCC">
            <w:pPr>
              <w:widowControl w:val="0"/>
              <w:autoSpaceDE w:val="0"/>
              <w:autoSpaceDN w:val="0"/>
              <w:spacing w:after="0"/>
              <w:jc w:val="center"/>
              <w:textAlignment w:val="baseline"/>
              <w:rPr>
                <w:rFonts w:eastAsia="Malgun Gothic"/>
                <w:b/>
                <w:bCs/>
                <w:color w:val="0000FF"/>
                <w:sz w:val="22"/>
                <w:szCs w:val="22"/>
                <w:lang w:eastAsia="ko-KR"/>
              </w:rPr>
            </w:pPr>
          </w:p>
        </w:tc>
        <w:tc>
          <w:tcPr>
            <w:tcW w:w="3422" w:type="dxa"/>
            <w:gridSpan w:val="2"/>
            <w:vAlign w:val="center"/>
          </w:tcPr>
          <w:p w14:paraId="7A3ED2C4" w14:textId="1F252D85" w:rsidR="001B6CCC" w:rsidRPr="003B756B" w:rsidRDefault="001B6CCC" w:rsidP="001B6CCC">
            <w:pPr>
              <w:widowControl w:val="0"/>
              <w:wordWrap w:val="0"/>
              <w:autoSpaceDE w:val="0"/>
              <w:autoSpaceDN w:val="0"/>
              <w:spacing w:after="0"/>
              <w:jc w:val="both"/>
              <w:textAlignment w:val="baseline"/>
              <w:rPr>
                <w:rFonts w:eastAsia="Malgun Gothic"/>
                <w:color w:val="0000FF"/>
                <w:sz w:val="22"/>
                <w:szCs w:val="22"/>
                <w:lang w:eastAsia="ko-KR"/>
              </w:rPr>
            </w:pPr>
            <w:r w:rsidRPr="002115DA">
              <w:rPr>
                <w:rFonts w:eastAsia="Malgun Gothic"/>
                <w:color w:val="FF0000"/>
                <w:sz w:val="22"/>
                <w:szCs w:val="22"/>
                <w:lang w:eastAsia="ko-KR"/>
              </w:rPr>
              <w:t>Indoorgml2/constraints/</w:t>
            </w:r>
            <w:r>
              <w:rPr>
                <w:rFonts w:eastAsia="Malgun Gothic"/>
                <w:color w:val="0000FF"/>
                <w:sz w:val="22"/>
                <w:szCs w:val="22"/>
                <w:lang w:eastAsia="ko-KR"/>
              </w:rPr>
              <w:t>node-1</w:t>
            </w:r>
          </w:p>
        </w:tc>
        <w:tc>
          <w:tcPr>
            <w:tcW w:w="4961" w:type="dxa"/>
            <w:vAlign w:val="center"/>
          </w:tcPr>
          <w:p w14:paraId="5728B565" w14:textId="7BC77B62" w:rsidR="001B6CCC" w:rsidRPr="003B756B" w:rsidRDefault="00F24DBB" w:rsidP="001B6CCC">
            <w:pPr>
              <w:widowControl w:val="0"/>
              <w:wordWrap w:val="0"/>
              <w:autoSpaceDE w:val="0"/>
              <w:autoSpaceDN w:val="0"/>
              <w:spacing w:after="0"/>
              <w:textAlignment w:val="baseline"/>
              <w:rPr>
                <w:rFonts w:eastAsia="Malgun Gothic"/>
                <w:color w:val="0000FF"/>
                <w:sz w:val="22"/>
                <w:szCs w:val="22"/>
                <w:lang w:eastAsia="ko-KR"/>
              </w:rPr>
            </w:pPr>
            <w:ins w:id="451" w:author="Abdou D" w:date="2024-01-29T16:45:00Z">
              <w:r>
                <w:rPr>
                  <w:rFonts w:eastAsia="Malgun Gothic"/>
                  <w:color w:val="0000FF"/>
                  <w:sz w:val="22"/>
                  <w:szCs w:val="22"/>
                  <w:lang w:eastAsia="ko-KR"/>
                </w:rPr>
                <w:t xml:space="preserve">When the </w:t>
              </w:r>
              <w:proofErr w:type="spellStart"/>
              <w:r>
                <w:rPr>
                  <w:rFonts w:eastAsia="Malgun Gothic"/>
                  <w:color w:val="0000FF"/>
                  <w:sz w:val="22"/>
                  <w:szCs w:val="22"/>
                  <w:lang w:eastAsia="ko-KR"/>
                </w:rPr>
                <w:t>isLogical</w:t>
              </w:r>
              <w:proofErr w:type="spellEnd"/>
              <w:r>
                <w:rPr>
                  <w:rFonts w:eastAsia="Malgun Gothic"/>
                  <w:color w:val="0000FF"/>
                  <w:sz w:val="22"/>
                  <w:szCs w:val="22"/>
                  <w:lang w:eastAsia="ko-KR"/>
                </w:rPr>
                <w:t xml:space="preserve"> attribute of </w:t>
              </w:r>
              <w:r w:rsidR="00ED3122">
                <w:rPr>
                  <w:rFonts w:eastAsia="Malgun Gothic"/>
                  <w:color w:val="0000FF"/>
                  <w:sz w:val="22"/>
                  <w:szCs w:val="22"/>
                  <w:lang w:eastAsia="ko-KR"/>
                </w:rPr>
                <w:t xml:space="preserve">a </w:t>
              </w:r>
              <w:proofErr w:type="spellStart"/>
              <w:r w:rsidR="00ED3122">
                <w:rPr>
                  <w:rFonts w:eastAsia="Malgun Gothic"/>
                  <w:color w:val="0000FF"/>
                  <w:sz w:val="22"/>
                  <w:szCs w:val="22"/>
                  <w:lang w:eastAsia="ko-KR"/>
                </w:rPr>
                <w:t>DualSpaceLayer</w:t>
              </w:r>
              <w:proofErr w:type="spellEnd"/>
              <w:r w:rsidR="00ED3122">
                <w:rPr>
                  <w:rFonts w:eastAsia="Malgun Gothic"/>
                  <w:color w:val="0000FF"/>
                  <w:sz w:val="22"/>
                  <w:szCs w:val="22"/>
                  <w:lang w:eastAsia="ko-KR"/>
                </w:rPr>
                <w:t xml:space="preserve"> is set to TRUE,</w:t>
              </w:r>
              <w:r>
                <w:rPr>
                  <w:rFonts w:eastAsia="Malgun Gothic"/>
                  <w:color w:val="0000FF"/>
                  <w:sz w:val="22"/>
                  <w:szCs w:val="22"/>
                  <w:lang w:eastAsia="ko-KR"/>
                </w:rPr>
                <w:t xml:space="preserve"> </w:t>
              </w:r>
            </w:ins>
            <w:del w:id="452" w:author="Abdou D" w:date="2024-01-29T16:43:00Z">
              <w:r w:rsidR="001B6CCC" w:rsidDel="00960DE7">
                <w:rPr>
                  <w:rFonts w:eastAsia="Malgun Gothic" w:hint="eastAsia"/>
                  <w:color w:val="0000FF"/>
                  <w:sz w:val="22"/>
                  <w:szCs w:val="22"/>
                  <w:lang w:eastAsia="ko-KR"/>
                </w:rPr>
                <w:delText>t</w:delText>
              </w:r>
              <w:r w:rsidR="001B6CCC" w:rsidDel="00960DE7">
                <w:rPr>
                  <w:rFonts w:eastAsia="Malgun Gothic"/>
                  <w:color w:val="0000FF"/>
                  <w:sz w:val="22"/>
                  <w:szCs w:val="22"/>
                  <w:lang w:eastAsia="ko-KR"/>
                </w:rPr>
                <w:delText xml:space="preserve">he </w:delText>
              </w:r>
            </w:del>
            <w:ins w:id="453" w:author="Abdou D" w:date="2024-01-29T16:45:00Z">
              <w:r w:rsidR="00ED3122">
                <w:rPr>
                  <w:rFonts w:eastAsia="Malgun Gothic"/>
                  <w:color w:val="0000FF"/>
                  <w:sz w:val="22"/>
                  <w:szCs w:val="22"/>
                  <w:lang w:eastAsia="ko-KR"/>
                </w:rPr>
                <w:t>t</w:t>
              </w:r>
            </w:ins>
            <w:ins w:id="454" w:author="Abdou D" w:date="2024-01-29T16:43:00Z">
              <w:r w:rsidR="00960DE7">
                <w:rPr>
                  <w:rFonts w:eastAsia="Malgun Gothic"/>
                  <w:color w:val="0000FF"/>
                  <w:sz w:val="22"/>
                  <w:szCs w:val="22"/>
                  <w:lang w:eastAsia="ko-KR"/>
                </w:rPr>
                <w:t xml:space="preserve">he </w:t>
              </w:r>
            </w:ins>
            <w:r w:rsidR="001B6CCC">
              <w:rPr>
                <w:rFonts w:eastAsia="Malgun Gothic"/>
                <w:color w:val="0000FF"/>
                <w:sz w:val="22"/>
                <w:szCs w:val="22"/>
                <w:lang w:eastAsia="ko-KR"/>
              </w:rPr>
              <w:t>geometr</w:t>
            </w:r>
            <w:ins w:id="455" w:author="Abdou D" w:date="2024-01-29T16:46:00Z">
              <w:r w:rsidR="006A74BD">
                <w:rPr>
                  <w:rFonts w:eastAsia="Malgun Gothic"/>
                  <w:color w:val="0000FF"/>
                  <w:sz w:val="22"/>
                  <w:szCs w:val="22"/>
                  <w:lang w:eastAsia="ko-KR"/>
                </w:rPr>
                <w:t>ies</w:t>
              </w:r>
            </w:ins>
            <w:del w:id="456" w:author="Abdou D" w:date="2024-01-29T16:46:00Z">
              <w:r w:rsidR="001B6CCC" w:rsidDel="006A74BD">
                <w:rPr>
                  <w:rFonts w:eastAsia="Malgun Gothic"/>
                  <w:color w:val="0000FF"/>
                  <w:sz w:val="22"/>
                  <w:szCs w:val="22"/>
                  <w:lang w:eastAsia="ko-KR"/>
                </w:rPr>
                <w:delText>y</w:delText>
              </w:r>
            </w:del>
            <w:r w:rsidR="001B6CCC">
              <w:rPr>
                <w:rFonts w:eastAsia="Malgun Gothic"/>
                <w:color w:val="0000FF"/>
                <w:sz w:val="22"/>
                <w:szCs w:val="22"/>
                <w:lang w:eastAsia="ko-KR"/>
              </w:rPr>
              <w:t xml:space="preserve"> of</w:t>
            </w:r>
            <w:ins w:id="457" w:author="Abdou D" w:date="2024-01-29T16:43:00Z">
              <w:r w:rsidR="00960DE7">
                <w:rPr>
                  <w:rFonts w:eastAsia="Malgun Gothic"/>
                  <w:color w:val="0000FF"/>
                  <w:sz w:val="22"/>
                  <w:szCs w:val="22"/>
                  <w:lang w:eastAsia="ko-KR"/>
                </w:rPr>
                <w:t xml:space="preserve"> </w:t>
              </w:r>
            </w:ins>
            <w:ins w:id="458" w:author="Abdou D" w:date="2024-01-29T16:45:00Z">
              <w:r w:rsidR="00ED3122">
                <w:rPr>
                  <w:rFonts w:eastAsia="Malgun Gothic"/>
                  <w:color w:val="0000FF"/>
                  <w:sz w:val="22"/>
                  <w:szCs w:val="22"/>
                  <w:lang w:eastAsia="ko-KR"/>
                </w:rPr>
                <w:t>its</w:t>
              </w:r>
            </w:ins>
            <w:ins w:id="459" w:author="Abdou D" w:date="2024-01-29T16:43:00Z">
              <w:r w:rsidR="00960DE7">
                <w:rPr>
                  <w:rFonts w:eastAsia="Malgun Gothic"/>
                  <w:color w:val="0000FF"/>
                  <w:sz w:val="22"/>
                  <w:szCs w:val="22"/>
                  <w:lang w:eastAsia="ko-KR"/>
                </w:rPr>
                <w:t xml:space="preserve"> </w:t>
              </w:r>
            </w:ins>
            <w:del w:id="460" w:author="Abdou D" w:date="2024-01-29T16:43:00Z">
              <w:r w:rsidR="001B6CCC" w:rsidDel="00960DE7">
                <w:rPr>
                  <w:rFonts w:eastAsia="Malgun Gothic"/>
                  <w:color w:val="0000FF"/>
                  <w:sz w:val="22"/>
                  <w:szCs w:val="22"/>
                  <w:lang w:eastAsia="ko-KR"/>
                </w:rPr>
                <w:delText xml:space="preserve"> n</w:delText>
              </w:r>
            </w:del>
            <w:ins w:id="461" w:author="Abdou D" w:date="2024-01-29T16:43:00Z">
              <w:r w:rsidR="00960DE7">
                <w:rPr>
                  <w:rFonts w:eastAsia="Malgun Gothic"/>
                  <w:color w:val="0000FF"/>
                  <w:sz w:val="22"/>
                  <w:szCs w:val="22"/>
                  <w:lang w:eastAsia="ko-KR"/>
                </w:rPr>
                <w:t>N</w:t>
              </w:r>
            </w:ins>
            <w:r w:rsidR="001B6CCC">
              <w:rPr>
                <w:rFonts w:eastAsia="Malgun Gothic"/>
                <w:color w:val="0000FF"/>
                <w:sz w:val="22"/>
                <w:szCs w:val="22"/>
                <w:lang w:eastAsia="ko-KR"/>
              </w:rPr>
              <w:t>ode</w:t>
            </w:r>
            <w:ins w:id="462" w:author="Abdou D" w:date="2024-01-29T16:43:00Z">
              <w:r w:rsidR="00960DE7">
                <w:rPr>
                  <w:rFonts w:eastAsia="Malgun Gothic"/>
                  <w:color w:val="0000FF"/>
                  <w:sz w:val="22"/>
                  <w:szCs w:val="22"/>
                  <w:lang w:eastAsia="ko-KR"/>
                </w:rPr>
                <w:t xml:space="preserve"> instance</w:t>
              </w:r>
            </w:ins>
            <w:ins w:id="463" w:author="Abdou D" w:date="2024-01-29T16:45:00Z">
              <w:r w:rsidR="00ED3122">
                <w:rPr>
                  <w:rFonts w:eastAsia="Malgun Gothic"/>
                  <w:color w:val="0000FF"/>
                  <w:sz w:val="22"/>
                  <w:szCs w:val="22"/>
                  <w:lang w:eastAsia="ko-KR"/>
                </w:rPr>
                <w:t>s</w:t>
              </w:r>
            </w:ins>
            <w:r w:rsidR="001B6CCC">
              <w:rPr>
                <w:rFonts w:eastAsia="Malgun Gothic"/>
                <w:color w:val="0000FF"/>
                <w:sz w:val="22"/>
                <w:szCs w:val="22"/>
                <w:lang w:eastAsia="ko-KR"/>
              </w:rPr>
              <w:t xml:space="preserve"> shall be</w:t>
            </w:r>
            <w:ins w:id="464" w:author="Abdou D" w:date="2024-01-29T16:44:00Z">
              <w:r w:rsidR="00841CC7">
                <w:rPr>
                  <w:rFonts w:eastAsia="Malgun Gothic"/>
                  <w:color w:val="0000FF"/>
                  <w:sz w:val="22"/>
                  <w:szCs w:val="22"/>
                  <w:lang w:eastAsia="ko-KR"/>
                </w:rPr>
                <w:t xml:space="preserve"> spatially located</w:t>
              </w:r>
            </w:ins>
            <w:r w:rsidR="001B6CCC">
              <w:rPr>
                <w:rFonts w:eastAsia="Malgun Gothic"/>
                <w:color w:val="0000FF"/>
                <w:sz w:val="22"/>
                <w:szCs w:val="22"/>
                <w:lang w:eastAsia="ko-KR"/>
              </w:rPr>
              <w:t xml:space="preserve"> inside of </w:t>
            </w:r>
            <w:del w:id="465" w:author="Abdou D" w:date="2024-01-29T16:43:00Z">
              <w:r w:rsidR="001B6CCC" w:rsidDel="005811DC">
                <w:rPr>
                  <w:rFonts w:eastAsia="Malgun Gothic"/>
                  <w:color w:val="0000FF"/>
                  <w:sz w:val="22"/>
                  <w:szCs w:val="22"/>
                  <w:lang w:eastAsia="ko-KR"/>
                </w:rPr>
                <w:delText xml:space="preserve">the </w:delText>
              </w:r>
            </w:del>
            <w:ins w:id="466" w:author="Abdou D" w:date="2024-01-29T16:46:00Z">
              <w:r w:rsidR="006A74BD">
                <w:rPr>
                  <w:rFonts w:eastAsia="Malgun Gothic"/>
                  <w:color w:val="0000FF"/>
                  <w:sz w:val="22"/>
                  <w:szCs w:val="22"/>
                  <w:lang w:eastAsia="ko-KR"/>
                </w:rPr>
                <w:t>their</w:t>
              </w:r>
            </w:ins>
            <w:ins w:id="467" w:author="Abdou D" w:date="2024-01-29T16:43:00Z">
              <w:r w:rsidR="005811DC">
                <w:rPr>
                  <w:rFonts w:eastAsia="Malgun Gothic"/>
                  <w:color w:val="0000FF"/>
                  <w:sz w:val="22"/>
                  <w:szCs w:val="22"/>
                  <w:lang w:eastAsia="ko-KR"/>
                </w:rPr>
                <w:t xml:space="preserve"> </w:t>
              </w:r>
            </w:ins>
            <w:r w:rsidR="001B6CCC">
              <w:rPr>
                <w:rFonts w:eastAsia="Malgun Gothic"/>
                <w:color w:val="0000FF"/>
                <w:sz w:val="22"/>
                <w:szCs w:val="22"/>
                <w:lang w:eastAsia="ko-KR"/>
              </w:rPr>
              <w:t xml:space="preserve">corresponding </w:t>
            </w:r>
            <w:proofErr w:type="spellStart"/>
            <w:ins w:id="468" w:author="Abdou D" w:date="2024-01-29T16:44:00Z">
              <w:r w:rsidR="005811DC">
                <w:rPr>
                  <w:rFonts w:eastAsia="Malgun Gothic"/>
                  <w:color w:val="0000FF"/>
                  <w:sz w:val="22"/>
                  <w:szCs w:val="22"/>
                  <w:lang w:eastAsia="ko-KR"/>
                </w:rPr>
                <w:t>C</w:t>
              </w:r>
            </w:ins>
            <w:del w:id="469" w:author="Abdou D" w:date="2024-01-29T16:44:00Z">
              <w:r w:rsidR="001B6CCC" w:rsidDel="005811DC">
                <w:rPr>
                  <w:rFonts w:eastAsia="Malgun Gothic"/>
                  <w:color w:val="0000FF"/>
                  <w:sz w:val="22"/>
                  <w:szCs w:val="22"/>
                  <w:lang w:eastAsia="ko-KR"/>
                </w:rPr>
                <w:delText>c</w:delText>
              </w:r>
            </w:del>
            <w:r w:rsidR="001B6CCC">
              <w:rPr>
                <w:rFonts w:eastAsia="Malgun Gothic"/>
                <w:color w:val="0000FF"/>
                <w:sz w:val="22"/>
                <w:szCs w:val="22"/>
                <w:lang w:eastAsia="ko-KR"/>
              </w:rPr>
              <w:t>ell</w:t>
            </w:r>
            <w:del w:id="470" w:author="Abdou D" w:date="2024-01-29T16:43:00Z">
              <w:r w:rsidR="001B6CCC" w:rsidDel="005811DC">
                <w:rPr>
                  <w:rFonts w:eastAsia="Malgun Gothic"/>
                  <w:color w:val="0000FF"/>
                  <w:sz w:val="22"/>
                  <w:szCs w:val="22"/>
                  <w:lang w:eastAsia="ko-KR"/>
                </w:rPr>
                <w:delText xml:space="preserve"> s</w:delText>
              </w:r>
            </w:del>
            <w:ins w:id="471" w:author="Abdou D" w:date="2024-01-29T16:43:00Z">
              <w:r w:rsidR="005811DC">
                <w:rPr>
                  <w:rFonts w:eastAsia="Malgun Gothic"/>
                  <w:color w:val="0000FF"/>
                  <w:sz w:val="22"/>
                  <w:szCs w:val="22"/>
                  <w:lang w:eastAsia="ko-KR"/>
                </w:rPr>
                <w:t>S</w:t>
              </w:r>
            </w:ins>
            <w:r w:rsidR="001B6CCC">
              <w:rPr>
                <w:rFonts w:eastAsia="Malgun Gothic"/>
                <w:color w:val="0000FF"/>
                <w:sz w:val="22"/>
                <w:szCs w:val="22"/>
                <w:lang w:eastAsia="ko-KR"/>
              </w:rPr>
              <w:t>pace</w:t>
            </w:r>
            <w:ins w:id="472" w:author="Abdou D" w:date="2024-01-29T16:46:00Z">
              <w:r w:rsidR="00487162">
                <w:rPr>
                  <w:rFonts w:eastAsia="Malgun Gothic"/>
                  <w:color w:val="0000FF"/>
                  <w:sz w:val="22"/>
                  <w:szCs w:val="22"/>
                  <w:lang w:eastAsia="ko-KR"/>
                </w:rPr>
                <w:t>s</w:t>
              </w:r>
            </w:ins>
            <w:proofErr w:type="spellEnd"/>
            <w:ins w:id="473" w:author="Abdou D" w:date="2024-01-29T16:44:00Z">
              <w:r>
                <w:rPr>
                  <w:rFonts w:eastAsia="Malgun Gothic"/>
                  <w:color w:val="0000FF"/>
                  <w:sz w:val="22"/>
                  <w:szCs w:val="22"/>
                  <w:lang w:eastAsia="ko-KR"/>
                </w:rPr>
                <w:t>.</w:t>
              </w:r>
            </w:ins>
            <w:del w:id="474" w:author="Abdou D" w:date="2024-01-29T16:44:00Z">
              <w:r w:rsidR="00651C57" w:rsidDel="00F24DBB">
                <w:rPr>
                  <w:rFonts w:eastAsia="Malgun Gothic"/>
                  <w:color w:val="0000FF"/>
                  <w:sz w:val="22"/>
                  <w:szCs w:val="22"/>
                  <w:lang w:eastAsia="ko-KR"/>
                </w:rPr>
                <w:delText xml:space="preserve"> only if the network is not </w:delText>
              </w:r>
              <w:commentRangeStart w:id="475"/>
              <w:r w:rsidR="00651C57" w:rsidDel="00F24DBB">
                <w:rPr>
                  <w:rFonts w:eastAsia="Malgun Gothic"/>
                  <w:color w:val="0000FF"/>
                  <w:sz w:val="22"/>
                  <w:szCs w:val="22"/>
                  <w:lang w:eastAsia="ko-KR"/>
                </w:rPr>
                <w:delText>logical</w:delText>
              </w:r>
              <w:commentRangeEnd w:id="475"/>
              <w:r w:rsidR="00651C57" w:rsidDel="00F24DBB">
                <w:rPr>
                  <w:rStyle w:val="CommentReference"/>
                  <w:rFonts w:eastAsia="Malgun Gothic"/>
                  <w:lang w:val="en-GB"/>
                </w:rPr>
                <w:commentReference w:id="475"/>
              </w:r>
            </w:del>
          </w:p>
        </w:tc>
      </w:tr>
    </w:tbl>
    <w:p w14:paraId="456DA6F2" w14:textId="70B03FEF" w:rsidR="00C8315C" w:rsidRPr="003B756B" w:rsidRDefault="00C8315C"/>
    <w:p w14:paraId="1D641282" w14:textId="5E23F889" w:rsidR="001647A4" w:rsidRPr="009A04AC" w:rsidRDefault="001647A4" w:rsidP="00280670">
      <w:pPr>
        <w:pStyle w:val="Heading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476" w:name="_Toc146459213"/>
      <w:r w:rsidRPr="009A04AC">
        <w:rPr>
          <w:rFonts w:cs="Times New Roman"/>
          <w:color w:val="0000FF"/>
          <w:szCs w:val="24"/>
        </w:rPr>
        <w:t>Edge</w:t>
      </w:r>
      <w:bookmarkEnd w:id="476"/>
    </w:p>
    <w:tbl>
      <w:tblPr>
        <w:tblStyle w:val="TableGrid"/>
        <w:tblW w:w="0" w:type="auto"/>
        <w:tblLook w:val="04A0" w:firstRow="1" w:lastRow="0" w:firstColumn="1" w:lastColumn="0" w:noHBand="0" w:noVBand="1"/>
      </w:tblPr>
      <w:tblGrid>
        <w:gridCol w:w="1535"/>
        <w:gridCol w:w="2331"/>
        <w:gridCol w:w="6095"/>
      </w:tblGrid>
      <w:tr w:rsidR="001647A4" w:rsidRPr="003B756B" w14:paraId="144F7178" w14:textId="77777777" w:rsidTr="00E04311">
        <w:trPr>
          <w:trHeight w:val="284"/>
        </w:trPr>
        <w:tc>
          <w:tcPr>
            <w:tcW w:w="1535" w:type="dxa"/>
            <w:shd w:val="clear" w:color="auto" w:fill="F2F2F2" w:themeFill="background1" w:themeFillShade="F2"/>
            <w:vAlign w:val="center"/>
            <w:hideMark/>
          </w:tcPr>
          <w:p w14:paraId="2326D1E1" w14:textId="77777777" w:rsidR="001647A4" w:rsidRPr="003B756B" w:rsidRDefault="001647A4"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426" w:type="dxa"/>
            <w:gridSpan w:val="2"/>
            <w:shd w:val="clear" w:color="auto" w:fill="F2F2F2" w:themeFill="background1" w:themeFillShade="F2"/>
            <w:vAlign w:val="center"/>
            <w:hideMark/>
          </w:tcPr>
          <w:p w14:paraId="234E779C" w14:textId="7734E255" w:rsidR="001647A4" w:rsidRPr="00632F28" w:rsidRDefault="001647A4"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632F28">
              <w:rPr>
                <w:rFonts w:asciiTheme="minorHAnsi" w:eastAsia="Malgun Gothic" w:hAnsiTheme="minorHAnsi" w:cstheme="minorHAnsi"/>
                <w:b/>
                <w:bCs/>
                <w:color w:val="0000FF"/>
                <w:sz w:val="22"/>
                <w:szCs w:val="22"/>
                <w:lang w:eastAsia="ko-KR"/>
              </w:rPr>
              <w:t>Edge</w:t>
            </w:r>
          </w:p>
        </w:tc>
      </w:tr>
      <w:tr w:rsidR="001647A4" w:rsidRPr="003B756B" w14:paraId="1C68F436" w14:textId="77777777" w:rsidTr="00E04311">
        <w:trPr>
          <w:trHeight w:val="482"/>
        </w:trPr>
        <w:tc>
          <w:tcPr>
            <w:tcW w:w="1535" w:type="dxa"/>
            <w:shd w:val="clear" w:color="auto" w:fill="F2F2F2" w:themeFill="background1" w:themeFillShade="F2"/>
            <w:vAlign w:val="center"/>
            <w:hideMark/>
          </w:tcPr>
          <w:p w14:paraId="46C0BB3F" w14:textId="77777777" w:rsidR="001647A4" w:rsidRPr="003B756B" w:rsidRDefault="001647A4"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426" w:type="dxa"/>
            <w:gridSpan w:val="2"/>
            <w:vAlign w:val="center"/>
          </w:tcPr>
          <w:p w14:paraId="6ADC31A2" w14:textId="0379F0E9" w:rsidR="00C60AAD" w:rsidRPr="003B756B" w:rsidRDefault="001647A4" w:rsidP="000E670A">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color w:val="0000FF"/>
                <w:sz w:val="22"/>
                <w:szCs w:val="22"/>
                <w:lang w:eastAsia="ko-KR"/>
              </w:rPr>
              <w:t xml:space="preserve">adjacency or connectivity relationship between nodes, </w:t>
            </w:r>
            <w:r w:rsidR="000E670A">
              <w:rPr>
                <w:rFonts w:eastAsia="Gulim"/>
                <w:color w:val="0000FF"/>
                <w:sz w:val="22"/>
                <w:szCs w:val="22"/>
                <w:lang w:eastAsia="ko-KR"/>
              </w:rPr>
              <w:t>which is defined as 1-dimensional topological primitive in ISO 19107.</w:t>
            </w:r>
          </w:p>
        </w:tc>
      </w:tr>
      <w:tr w:rsidR="001647A4" w:rsidRPr="003B756B" w14:paraId="0E4B3D7C" w14:textId="77777777" w:rsidTr="00E04311">
        <w:trPr>
          <w:trHeight w:val="325"/>
        </w:trPr>
        <w:tc>
          <w:tcPr>
            <w:tcW w:w="1535" w:type="dxa"/>
            <w:shd w:val="clear" w:color="auto" w:fill="F2F2F2" w:themeFill="background1" w:themeFillShade="F2"/>
            <w:vAlign w:val="center"/>
            <w:hideMark/>
          </w:tcPr>
          <w:p w14:paraId="016D85E0" w14:textId="77777777" w:rsidR="001647A4" w:rsidRPr="003B756B" w:rsidRDefault="001647A4"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426" w:type="dxa"/>
            <w:gridSpan w:val="2"/>
            <w:vAlign w:val="center"/>
            <w:hideMark/>
          </w:tcPr>
          <w:p w14:paraId="61B59613" w14:textId="77777777" w:rsidR="001647A4" w:rsidRPr="003B756B" w:rsidRDefault="001647A4" w:rsidP="00260E6D">
            <w:pPr>
              <w:widowControl w:val="0"/>
              <w:wordWrap w:val="0"/>
              <w:autoSpaceDE w:val="0"/>
              <w:autoSpaceDN w:val="0"/>
              <w:spacing w:after="0"/>
              <w:jc w:val="both"/>
              <w:textAlignment w:val="baseline"/>
              <w:rPr>
                <w:rFonts w:eastAsia="Gulim"/>
                <w:color w:val="0000FF"/>
                <w:sz w:val="22"/>
                <w:szCs w:val="22"/>
                <w:lang w:eastAsia="ko-KR"/>
              </w:rPr>
            </w:pPr>
            <w:r w:rsidRPr="00632F28">
              <w:rPr>
                <w:rFonts w:asciiTheme="minorHAnsi" w:eastAsia="Malgun Gothic" w:hAnsiTheme="minorHAnsi" w:cstheme="minorHAnsi"/>
                <w:color w:val="0000FF"/>
                <w:sz w:val="22"/>
                <w:szCs w:val="22"/>
                <w:lang w:eastAsia="ko-KR"/>
              </w:rPr>
              <w:t>GML</w:t>
            </w:r>
            <w:r w:rsidRPr="003B756B">
              <w:rPr>
                <w:rFonts w:eastAsia="Malgun Gothic"/>
                <w:color w:val="0000FF"/>
                <w:sz w:val="22"/>
                <w:szCs w:val="22"/>
                <w:lang w:eastAsia="ko-KR"/>
              </w:rPr>
              <w:t xml:space="preserve"> </w:t>
            </w:r>
            <w:proofErr w:type="spellStart"/>
            <w:r w:rsidRPr="00632F28">
              <w:rPr>
                <w:rFonts w:asciiTheme="minorHAnsi" w:eastAsia="Malgun Gothic" w:hAnsiTheme="minorHAnsi" w:cstheme="minorHAnsi"/>
                <w:color w:val="0000FF"/>
                <w:sz w:val="22"/>
                <w:szCs w:val="22"/>
                <w:lang w:eastAsia="ko-KR"/>
              </w:rPr>
              <w:t>AbstractFeature</w:t>
            </w:r>
            <w:proofErr w:type="spellEnd"/>
          </w:p>
        </w:tc>
      </w:tr>
      <w:tr w:rsidR="001647A4" w:rsidRPr="003B756B" w14:paraId="327E7F92" w14:textId="77777777" w:rsidTr="00E04311">
        <w:trPr>
          <w:trHeight w:val="131"/>
        </w:trPr>
        <w:tc>
          <w:tcPr>
            <w:tcW w:w="1535" w:type="dxa"/>
            <w:vMerge w:val="restart"/>
            <w:shd w:val="clear" w:color="auto" w:fill="F2F2F2" w:themeFill="background1" w:themeFillShade="F2"/>
            <w:vAlign w:val="center"/>
            <w:hideMark/>
          </w:tcPr>
          <w:p w14:paraId="7782702C" w14:textId="77777777" w:rsidR="001647A4" w:rsidRPr="003B756B" w:rsidRDefault="001647A4"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Association</w:t>
            </w:r>
          </w:p>
        </w:tc>
        <w:tc>
          <w:tcPr>
            <w:tcW w:w="2331" w:type="dxa"/>
            <w:shd w:val="clear" w:color="auto" w:fill="F2F2F2" w:themeFill="background1" w:themeFillShade="F2"/>
            <w:vAlign w:val="center"/>
            <w:hideMark/>
          </w:tcPr>
          <w:p w14:paraId="621635AD" w14:textId="77777777" w:rsidR="001647A4" w:rsidRPr="003B756B" w:rsidRDefault="001647A4" w:rsidP="00260E6D">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3B756B" w:rsidRDefault="001647A4" w:rsidP="00260E6D">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1647A4" w:rsidRPr="003B756B" w14:paraId="5A91AEC8" w14:textId="77777777" w:rsidTr="00E04311">
        <w:trPr>
          <w:trHeight w:val="291"/>
        </w:trPr>
        <w:tc>
          <w:tcPr>
            <w:tcW w:w="0" w:type="auto"/>
            <w:vMerge/>
            <w:shd w:val="clear" w:color="auto" w:fill="F2F2F2" w:themeFill="background1" w:themeFillShade="F2"/>
            <w:vAlign w:val="center"/>
            <w:hideMark/>
          </w:tcPr>
          <w:p w14:paraId="39F0C274" w14:textId="77777777" w:rsidR="001647A4" w:rsidRPr="003B756B" w:rsidRDefault="001647A4" w:rsidP="00260E6D">
            <w:pPr>
              <w:spacing w:after="0"/>
              <w:rPr>
                <w:rFonts w:eastAsia="Gulim"/>
                <w:color w:val="0000FF"/>
                <w:sz w:val="22"/>
                <w:szCs w:val="22"/>
                <w:lang w:eastAsia="ko-KR"/>
              </w:rPr>
            </w:pPr>
          </w:p>
        </w:tc>
        <w:tc>
          <w:tcPr>
            <w:tcW w:w="2331" w:type="dxa"/>
            <w:vAlign w:val="center"/>
            <w:hideMark/>
          </w:tcPr>
          <w:p w14:paraId="6460C1BE" w14:textId="77777777" w:rsidR="001647A4" w:rsidRPr="00632F28" w:rsidRDefault="001647A4"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632F28">
              <w:rPr>
                <w:rFonts w:asciiTheme="minorHAnsi" w:eastAsia="Malgun Gothic" w:hAnsiTheme="minorHAnsi" w:cstheme="minorHAnsi"/>
                <w:color w:val="0000FF"/>
                <w:sz w:val="22"/>
                <w:szCs w:val="22"/>
                <w:lang w:eastAsia="ko-KR"/>
              </w:rPr>
              <w:t>connects</w:t>
            </w:r>
          </w:p>
        </w:tc>
        <w:tc>
          <w:tcPr>
            <w:tcW w:w="6095" w:type="dxa"/>
            <w:vAlign w:val="center"/>
            <w:hideMark/>
          </w:tcPr>
          <w:p w14:paraId="6EF57B8C" w14:textId="40A19685" w:rsidR="001647A4" w:rsidRPr="003B756B" w:rsidRDefault="001647A4" w:rsidP="00260E6D">
            <w:pPr>
              <w:widowControl w:val="0"/>
              <w:autoSpaceDE w:val="0"/>
              <w:autoSpaceDN w:val="0"/>
              <w:spacing w:after="0"/>
              <w:textAlignment w:val="baseline"/>
              <w:rPr>
                <w:rFonts w:eastAsia="Gulim"/>
                <w:color w:val="0000FF"/>
                <w:sz w:val="22"/>
                <w:szCs w:val="22"/>
                <w:lang w:eastAsia="ko-KR"/>
              </w:rPr>
            </w:pPr>
            <w:r w:rsidRPr="00632F28">
              <w:rPr>
                <w:rFonts w:asciiTheme="minorHAnsi" w:eastAsia="Gulim" w:hAnsiTheme="minorHAnsi" w:cstheme="minorHAnsi"/>
                <w:color w:val="0000FF"/>
                <w:sz w:val="22"/>
                <w:szCs w:val="22"/>
                <w:lang w:eastAsia="ko-KR"/>
              </w:rPr>
              <w:t>Node</w:t>
            </w:r>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2..</w:t>
            </w:r>
            <w:proofErr w:type="gramEnd"/>
            <w:r w:rsidRPr="003B756B">
              <w:rPr>
                <w:rFonts w:eastAsia="Malgun Gothic"/>
                <w:color w:val="0000FF"/>
                <w:sz w:val="22"/>
                <w:szCs w:val="22"/>
                <w:lang w:eastAsia="ko-KR"/>
              </w:rPr>
              <w:t>2]</w:t>
            </w:r>
          </w:p>
        </w:tc>
      </w:tr>
      <w:tr w:rsidR="001647A4" w:rsidRPr="003B756B" w14:paraId="1EDA366A" w14:textId="77777777" w:rsidTr="00E04311">
        <w:trPr>
          <w:trHeight w:val="41"/>
        </w:trPr>
        <w:tc>
          <w:tcPr>
            <w:tcW w:w="0" w:type="auto"/>
            <w:vMerge/>
            <w:shd w:val="clear" w:color="auto" w:fill="F2F2F2" w:themeFill="background1" w:themeFillShade="F2"/>
            <w:vAlign w:val="center"/>
            <w:hideMark/>
          </w:tcPr>
          <w:p w14:paraId="21EB117D" w14:textId="77777777" w:rsidR="001647A4" w:rsidRPr="003B756B" w:rsidRDefault="001647A4" w:rsidP="00260E6D">
            <w:pPr>
              <w:spacing w:after="0"/>
              <w:rPr>
                <w:rFonts w:eastAsia="Gulim"/>
                <w:color w:val="0000FF"/>
                <w:sz w:val="22"/>
                <w:szCs w:val="22"/>
                <w:lang w:eastAsia="ko-KR"/>
              </w:rPr>
            </w:pPr>
          </w:p>
        </w:tc>
        <w:tc>
          <w:tcPr>
            <w:tcW w:w="2331" w:type="dxa"/>
            <w:vAlign w:val="center"/>
            <w:hideMark/>
          </w:tcPr>
          <w:p w14:paraId="520AB24A" w14:textId="77777777" w:rsidR="001647A4" w:rsidRPr="00632F28" w:rsidRDefault="001647A4"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632F28">
              <w:rPr>
                <w:rFonts w:asciiTheme="minorHAnsi" w:eastAsia="Malgun Gothic" w:hAnsiTheme="minorHAnsi" w:cstheme="minorHAnsi"/>
                <w:color w:val="0000FF"/>
                <w:sz w:val="22"/>
                <w:szCs w:val="22"/>
                <w:lang w:eastAsia="ko-KR"/>
              </w:rPr>
              <w:t xml:space="preserve">duality </w:t>
            </w:r>
          </w:p>
        </w:tc>
        <w:tc>
          <w:tcPr>
            <w:tcW w:w="6095" w:type="dxa"/>
            <w:vAlign w:val="center"/>
            <w:hideMark/>
          </w:tcPr>
          <w:p w14:paraId="7F669E77" w14:textId="656A6B35" w:rsidR="001647A4" w:rsidRPr="003B756B" w:rsidRDefault="001647A4" w:rsidP="00260E6D">
            <w:pPr>
              <w:widowControl w:val="0"/>
              <w:autoSpaceDE w:val="0"/>
              <w:autoSpaceDN w:val="0"/>
              <w:spacing w:after="0"/>
              <w:textAlignment w:val="baseline"/>
              <w:rPr>
                <w:rFonts w:eastAsia="Gulim"/>
                <w:color w:val="0000FF"/>
                <w:sz w:val="22"/>
                <w:szCs w:val="22"/>
                <w:lang w:eastAsia="ko-KR"/>
              </w:rPr>
            </w:pPr>
            <w:proofErr w:type="spellStart"/>
            <w:r w:rsidRPr="00632F28">
              <w:rPr>
                <w:rFonts w:asciiTheme="minorHAnsi" w:eastAsia="Gulim" w:hAnsiTheme="minorHAnsi" w:cstheme="minorHAnsi"/>
                <w:color w:val="0000FF"/>
                <w:sz w:val="22"/>
                <w:szCs w:val="22"/>
                <w:lang w:eastAsia="ko-KR"/>
              </w:rPr>
              <w:t>CellBoundary</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0..</w:t>
            </w:r>
            <w:proofErr w:type="gramEnd"/>
            <w:r w:rsidRPr="003B756B">
              <w:rPr>
                <w:rFonts w:eastAsia="Malgun Gothic"/>
                <w:color w:val="0000FF"/>
                <w:sz w:val="22"/>
                <w:szCs w:val="22"/>
                <w:lang w:eastAsia="ko-KR"/>
              </w:rPr>
              <w:t>1]</w:t>
            </w:r>
          </w:p>
        </w:tc>
      </w:tr>
      <w:tr w:rsidR="00331BAF" w:rsidRPr="003B756B" w14:paraId="6FB01F98" w14:textId="77777777" w:rsidTr="00E04311">
        <w:trPr>
          <w:trHeight w:val="482"/>
        </w:trPr>
        <w:tc>
          <w:tcPr>
            <w:tcW w:w="1535" w:type="dxa"/>
            <w:vMerge w:val="restart"/>
            <w:shd w:val="clear" w:color="auto" w:fill="F2F2F2" w:themeFill="background1" w:themeFillShade="F2"/>
            <w:vAlign w:val="center"/>
            <w:hideMark/>
          </w:tcPr>
          <w:p w14:paraId="34664BA9" w14:textId="074AA165" w:rsidR="00331BAF" w:rsidRPr="003B756B" w:rsidRDefault="00331BAF" w:rsidP="00260E6D">
            <w:pPr>
              <w:widowControl w:val="0"/>
              <w:autoSpaceDE w:val="0"/>
              <w:autoSpaceDN w:val="0"/>
              <w:spacing w:after="0"/>
              <w:jc w:val="center"/>
              <w:textAlignment w:val="baseline"/>
              <w:rPr>
                <w:rFonts w:eastAsia="Gulim"/>
                <w:color w:val="0000FF"/>
                <w:sz w:val="22"/>
                <w:szCs w:val="22"/>
                <w:lang w:eastAsia="ko-KR"/>
              </w:rPr>
            </w:pPr>
            <w:r>
              <w:rPr>
                <w:rFonts w:eastAsia="Malgun Gothic"/>
                <w:b/>
                <w:bCs/>
                <w:color w:val="0000FF"/>
                <w:sz w:val="22"/>
                <w:szCs w:val="22"/>
                <w:lang w:eastAsia="ko-KR"/>
              </w:rPr>
              <w:t>Properties</w:t>
            </w:r>
          </w:p>
        </w:tc>
        <w:tc>
          <w:tcPr>
            <w:tcW w:w="2331" w:type="dxa"/>
            <w:shd w:val="clear" w:color="auto" w:fill="F2F2F2" w:themeFill="background1" w:themeFillShade="F2"/>
            <w:vAlign w:val="center"/>
            <w:hideMark/>
          </w:tcPr>
          <w:p w14:paraId="5371735A" w14:textId="61C5B5D0" w:rsidR="00331BAF" w:rsidRPr="003B756B" w:rsidRDefault="00331BAF" w:rsidP="00260E6D">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name</w:t>
            </w:r>
          </w:p>
        </w:tc>
        <w:tc>
          <w:tcPr>
            <w:tcW w:w="6095" w:type="dxa"/>
            <w:shd w:val="clear" w:color="auto" w:fill="F2F2F2" w:themeFill="background1" w:themeFillShade="F2"/>
            <w:vAlign w:val="center"/>
            <w:hideMark/>
          </w:tcPr>
          <w:p w14:paraId="42631F2F" w14:textId="77777777" w:rsidR="00331BAF" w:rsidRPr="003B756B" w:rsidRDefault="00331BAF"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331BAF" w:rsidRPr="003B756B" w14:paraId="1FFD12AC" w14:textId="77777777" w:rsidTr="00E04311">
        <w:trPr>
          <w:trHeight w:val="349"/>
        </w:trPr>
        <w:tc>
          <w:tcPr>
            <w:tcW w:w="0" w:type="auto"/>
            <w:vMerge/>
            <w:shd w:val="clear" w:color="auto" w:fill="F2F2F2" w:themeFill="background1" w:themeFillShade="F2"/>
            <w:vAlign w:val="center"/>
            <w:hideMark/>
          </w:tcPr>
          <w:p w14:paraId="52B8FC09" w14:textId="77777777" w:rsidR="00331BAF" w:rsidRPr="003B756B" w:rsidRDefault="00331BAF" w:rsidP="00260E6D">
            <w:pPr>
              <w:spacing w:after="0"/>
              <w:rPr>
                <w:rFonts w:eastAsia="Gulim"/>
                <w:color w:val="0000FF"/>
                <w:sz w:val="22"/>
                <w:szCs w:val="22"/>
                <w:lang w:eastAsia="ko-KR"/>
              </w:rPr>
            </w:pPr>
          </w:p>
        </w:tc>
        <w:tc>
          <w:tcPr>
            <w:tcW w:w="2331" w:type="dxa"/>
            <w:vAlign w:val="center"/>
          </w:tcPr>
          <w:p w14:paraId="1DA9BBD0" w14:textId="77777777" w:rsidR="00331BAF" w:rsidRPr="00632F28" w:rsidRDefault="00331BAF"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632F28">
              <w:rPr>
                <w:rFonts w:asciiTheme="minorHAnsi" w:eastAsia="Malgun Gothic" w:hAnsiTheme="minorHAnsi" w:cstheme="minorHAnsi"/>
                <w:color w:val="0000FF"/>
                <w:sz w:val="22"/>
                <w:szCs w:val="22"/>
                <w:lang w:eastAsia="ko-KR"/>
              </w:rPr>
              <w:t>geometry</w:t>
            </w:r>
          </w:p>
        </w:tc>
        <w:tc>
          <w:tcPr>
            <w:tcW w:w="6095" w:type="dxa"/>
            <w:vAlign w:val="center"/>
          </w:tcPr>
          <w:p w14:paraId="1396EC89" w14:textId="7C727513" w:rsidR="00331BAF" w:rsidRPr="003B756B" w:rsidRDefault="00331BAF" w:rsidP="00260E6D">
            <w:pPr>
              <w:widowControl w:val="0"/>
              <w:autoSpaceDE w:val="0"/>
              <w:autoSpaceDN w:val="0"/>
              <w:spacing w:after="0"/>
              <w:textAlignment w:val="baseline"/>
              <w:rPr>
                <w:rFonts w:eastAsia="Gulim"/>
                <w:color w:val="0000FF"/>
                <w:sz w:val="22"/>
                <w:szCs w:val="22"/>
                <w:lang w:eastAsia="ko-KR"/>
              </w:rPr>
            </w:pPr>
            <w:proofErr w:type="spellStart"/>
            <w:r w:rsidRPr="00632F28">
              <w:rPr>
                <w:rFonts w:asciiTheme="minorHAnsi" w:eastAsia="Malgun Gothic" w:hAnsiTheme="minorHAnsi" w:cstheme="minorHAnsi"/>
                <w:color w:val="0000FF"/>
                <w:sz w:val="22"/>
                <w:szCs w:val="22"/>
                <w:lang w:eastAsia="ko-KR"/>
              </w:rPr>
              <w:t>GM_Curve</w:t>
            </w:r>
            <w:proofErr w:type="spellEnd"/>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0..</w:t>
            </w:r>
            <w:proofErr w:type="gramEnd"/>
            <w:r w:rsidRPr="003B756B">
              <w:rPr>
                <w:rFonts w:eastAsia="Malgun Gothic"/>
                <w:color w:val="0000FF"/>
                <w:sz w:val="22"/>
                <w:szCs w:val="22"/>
                <w:lang w:eastAsia="ko-KR"/>
              </w:rPr>
              <w:t>1]</w:t>
            </w:r>
          </w:p>
        </w:tc>
      </w:tr>
      <w:tr w:rsidR="00E04311" w:rsidRPr="003B756B" w14:paraId="57D280BB" w14:textId="77777777" w:rsidTr="00E04311">
        <w:trPr>
          <w:trHeight w:val="173"/>
        </w:trPr>
        <w:tc>
          <w:tcPr>
            <w:tcW w:w="0" w:type="auto"/>
            <w:vMerge/>
            <w:shd w:val="clear" w:color="auto" w:fill="F2F2F2" w:themeFill="background1" w:themeFillShade="F2"/>
            <w:vAlign w:val="center"/>
          </w:tcPr>
          <w:p w14:paraId="410B8CBB" w14:textId="77777777" w:rsidR="00E04311" w:rsidRPr="003B756B" w:rsidRDefault="00E04311" w:rsidP="00260E6D">
            <w:pPr>
              <w:spacing w:after="0"/>
              <w:rPr>
                <w:rFonts w:eastAsia="Gulim"/>
                <w:color w:val="0000FF"/>
                <w:sz w:val="22"/>
                <w:szCs w:val="22"/>
                <w:lang w:eastAsia="ko-KR"/>
              </w:rPr>
            </w:pPr>
          </w:p>
        </w:tc>
        <w:tc>
          <w:tcPr>
            <w:tcW w:w="2331" w:type="dxa"/>
            <w:vAlign w:val="center"/>
          </w:tcPr>
          <w:p w14:paraId="7322AD29" w14:textId="27A4EC0C" w:rsidR="00E04311" w:rsidRPr="00632F28" w:rsidRDefault="00E04311" w:rsidP="00260E6D">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r w:rsidRPr="00632F28">
              <w:rPr>
                <w:rFonts w:asciiTheme="minorHAnsi" w:eastAsia="Malgun Gothic" w:hAnsiTheme="minorHAnsi" w:cstheme="minorHAnsi"/>
                <w:color w:val="0000FF"/>
                <w:sz w:val="22"/>
                <w:szCs w:val="22"/>
                <w:lang w:eastAsia="ko-KR"/>
              </w:rPr>
              <w:t>weight</w:t>
            </w:r>
          </w:p>
        </w:tc>
        <w:tc>
          <w:tcPr>
            <w:tcW w:w="6095" w:type="dxa"/>
            <w:vAlign w:val="center"/>
          </w:tcPr>
          <w:p w14:paraId="1459E5D3" w14:textId="485434C5" w:rsidR="00E04311" w:rsidRPr="003B756B" w:rsidRDefault="00E04311" w:rsidP="00260E6D">
            <w:pPr>
              <w:widowControl w:val="0"/>
              <w:autoSpaceDE w:val="0"/>
              <w:autoSpaceDN w:val="0"/>
              <w:spacing w:after="0"/>
              <w:textAlignment w:val="baseline"/>
              <w:rPr>
                <w:rFonts w:eastAsia="Malgun Gothic"/>
                <w:color w:val="0000FF"/>
                <w:sz w:val="22"/>
                <w:szCs w:val="22"/>
                <w:lang w:eastAsia="ko-KR"/>
              </w:rPr>
            </w:pPr>
            <w:r w:rsidRPr="00632F28">
              <w:rPr>
                <w:rFonts w:asciiTheme="minorHAnsi" w:eastAsia="Malgun Gothic" w:hAnsiTheme="minorHAnsi" w:cstheme="minorHAnsi"/>
                <w:color w:val="0000FF"/>
                <w:sz w:val="22"/>
                <w:szCs w:val="22"/>
                <w:lang w:eastAsia="ko-KR"/>
              </w:rPr>
              <w:t>Real</w:t>
            </w:r>
            <w:r w:rsidRPr="003B756B">
              <w:rPr>
                <w:rFonts w:eastAsia="Malgun Gothic"/>
                <w:color w:val="0000FF"/>
                <w:sz w:val="22"/>
                <w:szCs w:val="22"/>
                <w:lang w:eastAsia="ko-KR"/>
              </w:rPr>
              <w:t xml:space="preserve"> [</w:t>
            </w:r>
            <w:proofErr w:type="gramStart"/>
            <w:r w:rsidRPr="003B756B">
              <w:rPr>
                <w:rFonts w:eastAsia="Malgun Gothic"/>
                <w:color w:val="0000FF"/>
                <w:sz w:val="22"/>
                <w:szCs w:val="22"/>
                <w:lang w:eastAsia="ko-KR"/>
              </w:rPr>
              <w:t>1..</w:t>
            </w:r>
            <w:proofErr w:type="gramEnd"/>
            <w:r w:rsidRPr="003B756B">
              <w:rPr>
                <w:rFonts w:eastAsia="Malgun Gothic"/>
                <w:color w:val="0000FF"/>
                <w:sz w:val="22"/>
                <w:szCs w:val="22"/>
                <w:lang w:eastAsia="ko-KR"/>
              </w:rPr>
              <w:t>1]</w:t>
            </w:r>
          </w:p>
        </w:tc>
      </w:tr>
      <w:tr w:rsidR="00DA3C07" w:rsidRPr="003B756B" w14:paraId="6EA86B2E" w14:textId="77777777" w:rsidTr="00E04311">
        <w:trPr>
          <w:trHeight w:val="41"/>
        </w:trPr>
        <w:tc>
          <w:tcPr>
            <w:tcW w:w="1535" w:type="dxa"/>
            <w:vMerge w:val="restart"/>
            <w:shd w:val="clear" w:color="auto" w:fill="F2F2F2" w:themeFill="background1" w:themeFillShade="F2"/>
            <w:vAlign w:val="center"/>
            <w:hideMark/>
          </w:tcPr>
          <w:p w14:paraId="4AC20E3A" w14:textId="77777777" w:rsidR="00DA3C07" w:rsidRPr="003B756B" w:rsidRDefault="00DA3C07"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2331" w:type="dxa"/>
            <w:shd w:val="clear" w:color="auto" w:fill="F2F2F2" w:themeFill="background1" w:themeFillShade="F2"/>
            <w:vAlign w:val="center"/>
            <w:hideMark/>
          </w:tcPr>
          <w:p w14:paraId="11A89453" w14:textId="058FAEAA" w:rsidR="00DA3C07" w:rsidRPr="003B756B" w:rsidRDefault="001B6CCC" w:rsidP="00260E6D">
            <w:pPr>
              <w:widowControl w:val="0"/>
              <w:wordWrap w:val="0"/>
              <w:autoSpaceDE w:val="0"/>
              <w:autoSpaceDN w:val="0"/>
              <w:spacing w:after="0"/>
              <w:jc w:val="both"/>
              <w:textAlignment w:val="baseline"/>
              <w:rPr>
                <w:rFonts w:eastAsia="Gulim"/>
                <w:b/>
                <w:color w:val="0000FF"/>
                <w:sz w:val="22"/>
                <w:szCs w:val="22"/>
                <w:lang w:eastAsia="ko-KR"/>
              </w:rPr>
            </w:pPr>
            <w:r>
              <w:rPr>
                <w:rFonts w:eastAsia="Gulim"/>
                <w:b/>
                <w:color w:val="0000FF"/>
                <w:sz w:val="22"/>
                <w:szCs w:val="22"/>
                <w:lang w:eastAsia="ko-KR"/>
              </w:rPr>
              <w:t>Constraint</w:t>
            </w:r>
            <w:r w:rsidRPr="003B756B">
              <w:rPr>
                <w:rFonts w:eastAsia="Gulim"/>
                <w:b/>
                <w:color w:val="0000FF"/>
                <w:sz w:val="22"/>
                <w:szCs w:val="22"/>
                <w:lang w:eastAsia="ko-KR"/>
              </w:rPr>
              <w:t xml:space="preserve"> </w:t>
            </w:r>
            <w:r w:rsidR="00DA3C07" w:rsidRPr="003B756B">
              <w:rPr>
                <w:rFonts w:eastAsia="Gulim"/>
                <w:b/>
                <w:color w:val="0000FF"/>
                <w:sz w:val="22"/>
                <w:szCs w:val="22"/>
                <w:lang w:eastAsia="ko-KR"/>
              </w:rPr>
              <w:t>ID</w:t>
            </w:r>
          </w:p>
        </w:tc>
        <w:tc>
          <w:tcPr>
            <w:tcW w:w="6095" w:type="dxa"/>
            <w:shd w:val="clear" w:color="auto" w:fill="F2F2F2" w:themeFill="background1" w:themeFillShade="F2"/>
            <w:vAlign w:val="center"/>
          </w:tcPr>
          <w:p w14:paraId="0B4EF20C" w14:textId="152F0EAA" w:rsidR="00DA3C07" w:rsidRPr="003B756B" w:rsidRDefault="00DA3C07" w:rsidP="00260E6D">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Constraint</w:t>
            </w:r>
          </w:p>
        </w:tc>
      </w:tr>
      <w:tr w:rsidR="000E670A" w:rsidRPr="003B756B" w14:paraId="6776F533" w14:textId="77777777" w:rsidTr="00E04311">
        <w:trPr>
          <w:trHeight w:val="41"/>
        </w:trPr>
        <w:tc>
          <w:tcPr>
            <w:tcW w:w="1535" w:type="dxa"/>
            <w:vMerge/>
            <w:shd w:val="clear" w:color="auto" w:fill="F2F2F2" w:themeFill="background1" w:themeFillShade="F2"/>
            <w:vAlign w:val="center"/>
          </w:tcPr>
          <w:p w14:paraId="4E24C616" w14:textId="77777777" w:rsidR="000E670A" w:rsidRPr="003B756B" w:rsidRDefault="000E670A" w:rsidP="000E670A">
            <w:pPr>
              <w:widowControl w:val="0"/>
              <w:autoSpaceDE w:val="0"/>
              <w:autoSpaceDN w:val="0"/>
              <w:spacing w:after="0"/>
              <w:jc w:val="center"/>
              <w:textAlignment w:val="baseline"/>
              <w:rPr>
                <w:rFonts w:eastAsia="Malgun Gothic"/>
                <w:b/>
                <w:bCs/>
                <w:color w:val="0000FF"/>
                <w:sz w:val="22"/>
                <w:szCs w:val="22"/>
                <w:lang w:eastAsia="ko-KR"/>
              </w:rPr>
            </w:pPr>
          </w:p>
        </w:tc>
        <w:tc>
          <w:tcPr>
            <w:tcW w:w="2331" w:type="dxa"/>
            <w:vAlign w:val="center"/>
          </w:tcPr>
          <w:p w14:paraId="73D015ED" w14:textId="2A6383F0" w:rsidR="000E670A" w:rsidRPr="000E670A" w:rsidRDefault="000E670A" w:rsidP="000E670A">
            <w:pPr>
              <w:widowControl w:val="0"/>
              <w:wordWrap w:val="0"/>
              <w:autoSpaceDE w:val="0"/>
              <w:autoSpaceDN w:val="0"/>
              <w:spacing w:after="0"/>
              <w:jc w:val="both"/>
              <w:textAlignment w:val="baseline"/>
              <w:rPr>
                <w:rFonts w:eastAsia="Malgun Gothic"/>
                <w:color w:val="FF0000"/>
                <w:sz w:val="22"/>
                <w:szCs w:val="22"/>
                <w:lang w:eastAsia="ko-KR"/>
              </w:rPr>
            </w:pPr>
            <w:r w:rsidRPr="000E670A">
              <w:rPr>
                <w:rFonts w:eastAsia="Malgun Gothic"/>
                <w:color w:val="FF0000"/>
                <w:sz w:val="22"/>
                <w:szCs w:val="22"/>
                <w:lang w:eastAsia="ko-KR"/>
              </w:rPr>
              <w:t>Indoorgml2/constraints/</w:t>
            </w:r>
            <w:r w:rsidRPr="000E670A">
              <w:rPr>
                <w:rFonts w:eastAsia="Malgun Gothic"/>
                <w:color w:val="FF0000"/>
                <w:sz w:val="22"/>
                <w:szCs w:val="22"/>
                <w:lang w:eastAsia="ko-KR"/>
              </w:rPr>
              <w:br/>
              <w:t>edge-1</w:t>
            </w:r>
          </w:p>
        </w:tc>
        <w:tc>
          <w:tcPr>
            <w:tcW w:w="6095" w:type="dxa"/>
            <w:vAlign w:val="center"/>
          </w:tcPr>
          <w:p w14:paraId="10E6206F" w14:textId="3B02FFC8" w:rsidR="000E670A" w:rsidRPr="000E670A" w:rsidRDefault="000E670A" w:rsidP="000E670A">
            <w:pPr>
              <w:widowControl w:val="0"/>
              <w:wordWrap w:val="0"/>
              <w:autoSpaceDE w:val="0"/>
              <w:autoSpaceDN w:val="0"/>
              <w:spacing w:after="0"/>
              <w:jc w:val="both"/>
              <w:textAlignment w:val="baseline"/>
              <w:rPr>
                <w:rFonts w:eastAsia="Malgun Gothic"/>
                <w:color w:val="FF0000"/>
                <w:sz w:val="22"/>
                <w:szCs w:val="22"/>
                <w:lang w:eastAsia="ko-KR"/>
              </w:rPr>
            </w:pPr>
            <w:r w:rsidRPr="000E670A">
              <w:rPr>
                <w:rFonts w:eastAsia="Malgun Gothic"/>
                <w:color w:val="FF0000"/>
                <w:sz w:val="22"/>
                <w:szCs w:val="22"/>
                <w:lang w:eastAsia="ko-KR"/>
              </w:rPr>
              <w:t>No self-intersection is allowed when its geometry is given.</w:t>
            </w:r>
          </w:p>
        </w:tc>
      </w:tr>
      <w:tr w:rsidR="000E670A" w:rsidRPr="003B756B" w14:paraId="77CC919A" w14:textId="77777777" w:rsidTr="00E04311">
        <w:trPr>
          <w:trHeight w:val="41"/>
        </w:trPr>
        <w:tc>
          <w:tcPr>
            <w:tcW w:w="1535" w:type="dxa"/>
            <w:vMerge/>
            <w:shd w:val="clear" w:color="auto" w:fill="F2F2F2" w:themeFill="background1" w:themeFillShade="F2"/>
            <w:vAlign w:val="center"/>
          </w:tcPr>
          <w:p w14:paraId="7413CEF5" w14:textId="77777777" w:rsidR="000E670A" w:rsidRPr="003B756B" w:rsidRDefault="000E670A" w:rsidP="000E670A">
            <w:pPr>
              <w:widowControl w:val="0"/>
              <w:autoSpaceDE w:val="0"/>
              <w:autoSpaceDN w:val="0"/>
              <w:spacing w:after="0"/>
              <w:jc w:val="center"/>
              <w:textAlignment w:val="baseline"/>
              <w:rPr>
                <w:rFonts w:eastAsia="Malgun Gothic"/>
                <w:b/>
                <w:bCs/>
                <w:color w:val="0000FF"/>
                <w:sz w:val="22"/>
                <w:szCs w:val="22"/>
                <w:lang w:eastAsia="ko-KR"/>
              </w:rPr>
            </w:pPr>
          </w:p>
        </w:tc>
        <w:tc>
          <w:tcPr>
            <w:tcW w:w="2331" w:type="dxa"/>
            <w:vAlign w:val="center"/>
          </w:tcPr>
          <w:p w14:paraId="36F7899C" w14:textId="24DAB72D" w:rsidR="000E670A" w:rsidRPr="000E670A" w:rsidRDefault="000E670A" w:rsidP="000E670A">
            <w:pPr>
              <w:widowControl w:val="0"/>
              <w:wordWrap w:val="0"/>
              <w:autoSpaceDE w:val="0"/>
              <w:autoSpaceDN w:val="0"/>
              <w:spacing w:after="0"/>
              <w:jc w:val="both"/>
              <w:textAlignment w:val="baseline"/>
              <w:rPr>
                <w:rFonts w:eastAsia="Malgun Gothic"/>
                <w:color w:val="FF0000"/>
                <w:sz w:val="22"/>
                <w:szCs w:val="22"/>
                <w:lang w:eastAsia="ko-KR"/>
              </w:rPr>
            </w:pPr>
            <w:r w:rsidRPr="000E670A">
              <w:rPr>
                <w:rFonts w:eastAsia="Malgun Gothic"/>
                <w:color w:val="FF0000"/>
                <w:sz w:val="22"/>
                <w:szCs w:val="22"/>
                <w:lang w:eastAsia="ko-KR"/>
              </w:rPr>
              <w:t>Indoorgml2/constraints/</w:t>
            </w:r>
            <w:r w:rsidRPr="000E670A">
              <w:rPr>
                <w:rFonts w:eastAsia="Malgun Gothic"/>
                <w:color w:val="FF0000"/>
                <w:sz w:val="22"/>
                <w:szCs w:val="22"/>
                <w:lang w:eastAsia="ko-KR"/>
              </w:rPr>
              <w:br/>
              <w:t>edge-2</w:t>
            </w:r>
          </w:p>
        </w:tc>
        <w:tc>
          <w:tcPr>
            <w:tcW w:w="6095" w:type="dxa"/>
            <w:vAlign w:val="center"/>
          </w:tcPr>
          <w:p w14:paraId="51670235" w14:textId="3013B7E0" w:rsidR="000E670A" w:rsidRPr="000E670A" w:rsidRDefault="000E670A" w:rsidP="000E670A">
            <w:pPr>
              <w:widowControl w:val="0"/>
              <w:wordWrap w:val="0"/>
              <w:autoSpaceDE w:val="0"/>
              <w:autoSpaceDN w:val="0"/>
              <w:spacing w:after="0"/>
              <w:jc w:val="both"/>
              <w:textAlignment w:val="baseline"/>
              <w:rPr>
                <w:rFonts w:eastAsia="Malgun Gothic"/>
                <w:color w:val="FF0000"/>
                <w:sz w:val="22"/>
                <w:szCs w:val="22"/>
                <w:lang w:eastAsia="ko-KR"/>
              </w:rPr>
            </w:pPr>
            <w:r w:rsidRPr="000E670A">
              <w:rPr>
                <w:rFonts w:eastAsia="Malgun Gothic" w:hint="eastAsia"/>
                <w:color w:val="FF0000"/>
                <w:sz w:val="22"/>
                <w:szCs w:val="22"/>
                <w:lang w:eastAsia="ko-KR"/>
              </w:rPr>
              <w:t>I</w:t>
            </w:r>
            <w:r w:rsidRPr="000E670A">
              <w:rPr>
                <w:rFonts w:eastAsia="Malgun Gothic"/>
                <w:color w:val="FF0000"/>
                <w:sz w:val="22"/>
                <w:szCs w:val="22"/>
                <w:lang w:eastAsia="ko-KR"/>
              </w:rPr>
              <w:t xml:space="preserve">f </w:t>
            </w:r>
            <w:proofErr w:type="spellStart"/>
            <w:r w:rsidR="00E04311">
              <w:rPr>
                <w:rFonts w:eastAsia="Malgun Gothic"/>
                <w:color w:val="FF0000"/>
                <w:sz w:val="22"/>
                <w:szCs w:val="22"/>
                <w:lang w:eastAsia="ko-KR"/>
              </w:rPr>
              <w:t>dualspaceLayer.</w:t>
            </w:r>
            <w:r w:rsidRPr="000E670A">
              <w:rPr>
                <w:rFonts w:asciiTheme="minorHAnsi" w:eastAsia="Malgun Gothic" w:hAnsiTheme="minorHAnsi" w:cstheme="minorHAnsi"/>
                <w:color w:val="FF0000"/>
                <w:sz w:val="22"/>
                <w:szCs w:val="22"/>
                <w:lang w:eastAsia="ko-KR"/>
              </w:rPr>
              <w:t>direct</w:t>
            </w:r>
            <w:r w:rsidR="00E04311">
              <w:rPr>
                <w:rFonts w:asciiTheme="minorHAnsi" w:eastAsia="Malgun Gothic" w:hAnsiTheme="minorHAnsi" w:cstheme="minorHAnsi"/>
                <w:color w:val="FF0000"/>
                <w:sz w:val="22"/>
                <w:szCs w:val="22"/>
                <w:lang w:eastAsia="ko-KR"/>
              </w:rPr>
              <w:t>ed</w:t>
            </w:r>
            <w:proofErr w:type="spellEnd"/>
            <w:r w:rsidRPr="000E670A">
              <w:rPr>
                <w:rFonts w:eastAsia="Malgun Gothic"/>
                <w:color w:val="FF0000"/>
                <w:sz w:val="22"/>
                <w:szCs w:val="22"/>
                <w:lang w:eastAsia="ko-KR"/>
              </w:rPr>
              <w:t>=</w:t>
            </w:r>
            <w:r w:rsidRPr="000E670A">
              <w:rPr>
                <w:rFonts w:asciiTheme="minorHAnsi" w:eastAsia="Malgun Gothic" w:hAnsiTheme="minorHAnsi" w:cstheme="minorHAnsi"/>
                <w:color w:val="FF0000"/>
                <w:sz w:val="22"/>
                <w:szCs w:val="22"/>
                <w:lang w:eastAsia="ko-KR"/>
              </w:rPr>
              <w:t>true</w:t>
            </w:r>
            <w:r w:rsidRPr="000E670A">
              <w:rPr>
                <w:rFonts w:eastAsia="Malgun Gothic"/>
                <w:color w:val="FF0000"/>
                <w:sz w:val="22"/>
                <w:szCs w:val="22"/>
                <w:lang w:eastAsia="ko-KR"/>
              </w:rPr>
              <w:t>, then the order of nodes represents the direction.</w:t>
            </w:r>
          </w:p>
        </w:tc>
      </w:tr>
    </w:tbl>
    <w:p w14:paraId="75017EBF" w14:textId="77007FCF" w:rsidR="000E670A" w:rsidRDefault="000E670A">
      <w:pPr>
        <w:spacing w:after="0"/>
      </w:pPr>
    </w:p>
    <w:p w14:paraId="69341D9C" w14:textId="77777777" w:rsidR="000E670A" w:rsidRDefault="000E670A">
      <w:pPr>
        <w:spacing w:after="0"/>
      </w:pPr>
      <w:r>
        <w:br w:type="page"/>
      </w:r>
    </w:p>
    <w:p w14:paraId="7F68EAB1" w14:textId="77777777" w:rsidR="002E052F" w:rsidRDefault="002E052F">
      <w:pPr>
        <w:spacing w:after="0"/>
      </w:pPr>
    </w:p>
    <w:p w14:paraId="093DB405" w14:textId="77777777" w:rsidR="005A721F" w:rsidRPr="003B756B" w:rsidRDefault="005A721F" w:rsidP="005A721F">
      <w:pPr>
        <w:pStyle w:val="Heading3"/>
        <w:numPr>
          <w:ilvl w:val="2"/>
          <w:numId w:val="53"/>
        </w:numPr>
        <w:tabs>
          <w:tab w:val="clear" w:pos="720"/>
          <w:tab w:val="left" w:pos="540"/>
          <w:tab w:val="left" w:pos="700"/>
        </w:tabs>
        <w:suppressAutoHyphens/>
        <w:spacing w:before="60" w:after="120" w:line="-250" w:lineRule="auto"/>
        <w:jc w:val="both"/>
        <w:rPr>
          <w:rFonts w:cs="Times New Roman"/>
          <w:color w:val="0000FF"/>
          <w:szCs w:val="24"/>
        </w:rPr>
      </w:pPr>
      <w:bookmarkStart w:id="477" w:name="_Toc146459214"/>
      <w:proofErr w:type="spellStart"/>
      <w:r w:rsidRPr="003B756B">
        <w:rPr>
          <w:rFonts w:cs="Times New Roman"/>
          <w:color w:val="0000FF"/>
          <w:szCs w:val="24"/>
        </w:rPr>
        <w:t>InterLayerConnection</w:t>
      </w:r>
      <w:bookmarkEnd w:id="477"/>
      <w:proofErr w:type="spellEnd"/>
    </w:p>
    <w:tbl>
      <w:tblPr>
        <w:tblStyle w:val="TableGrid"/>
        <w:tblW w:w="0" w:type="auto"/>
        <w:tblLook w:val="04A0" w:firstRow="1" w:lastRow="0" w:firstColumn="1" w:lastColumn="0" w:noHBand="0" w:noVBand="1"/>
      </w:tblPr>
      <w:tblGrid>
        <w:gridCol w:w="1535"/>
        <w:gridCol w:w="3138"/>
        <w:gridCol w:w="5245"/>
      </w:tblGrid>
      <w:tr w:rsidR="005A721F" w:rsidRPr="003B756B"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5C6D6F" w:rsidRDefault="005A721F" w:rsidP="00260E6D">
            <w:pPr>
              <w:widowControl w:val="0"/>
              <w:autoSpaceDE w:val="0"/>
              <w:autoSpaceDN w:val="0"/>
              <w:spacing w:after="0"/>
              <w:jc w:val="center"/>
              <w:textAlignment w:val="baseline"/>
              <w:rPr>
                <w:rFonts w:eastAsia="Gulim"/>
                <w:color w:val="0000FF"/>
                <w:sz w:val="22"/>
                <w:szCs w:val="22"/>
                <w:lang w:eastAsia="ko-KR"/>
              </w:rPr>
            </w:pPr>
            <w:r w:rsidRPr="005C6D6F">
              <w:rPr>
                <w:rFonts w:eastAsia="Malgun Gothic"/>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632F28" w:rsidRDefault="005A721F"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632F28">
              <w:rPr>
                <w:rFonts w:asciiTheme="minorHAnsi" w:eastAsia="Malgun Gothic" w:hAnsiTheme="minorHAnsi" w:cstheme="minorHAnsi"/>
                <w:b/>
                <w:bCs/>
                <w:color w:val="0000FF"/>
                <w:sz w:val="22"/>
                <w:szCs w:val="22"/>
                <w:lang w:eastAsia="ko-KR"/>
              </w:rPr>
              <w:t>InterLayerConnection</w:t>
            </w:r>
            <w:proofErr w:type="spellEnd"/>
          </w:p>
        </w:tc>
      </w:tr>
      <w:tr w:rsidR="005A721F" w:rsidRPr="003B756B"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5C6D6F" w:rsidRDefault="005A721F" w:rsidP="00260E6D">
            <w:pPr>
              <w:widowControl w:val="0"/>
              <w:autoSpaceDE w:val="0"/>
              <w:autoSpaceDN w:val="0"/>
              <w:spacing w:after="0"/>
              <w:jc w:val="center"/>
              <w:textAlignment w:val="baseline"/>
              <w:rPr>
                <w:rFonts w:eastAsia="Gulim"/>
                <w:color w:val="0000FF"/>
                <w:sz w:val="22"/>
                <w:szCs w:val="22"/>
                <w:lang w:eastAsia="ko-KR"/>
              </w:rPr>
            </w:pPr>
            <w:r w:rsidRPr="005C6D6F">
              <w:rPr>
                <w:rFonts w:eastAsia="Malgun Gothic"/>
                <w:b/>
                <w:bCs/>
                <w:color w:val="0000FF"/>
                <w:sz w:val="22"/>
                <w:szCs w:val="22"/>
                <w:lang w:eastAsia="ko-KR"/>
              </w:rPr>
              <w:t>Definition</w:t>
            </w:r>
          </w:p>
        </w:tc>
        <w:tc>
          <w:tcPr>
            <w:tcW w:w="8383" w:type="dxa"/>
            <w:gridSpan w:val="2"/>
            <w:vAlign w:val="center"/>
            <w:hideMark/>
          </w:tcPr>
          <w:p w14:paraId="0AC8039A" w14:textId="77777777" w:rsidR="005A721F" w:rsidRPr="005C6D6F" w:rsidRDefault="005A721F" w:rsidP="00260E6D">
            <w:pPr>
              <w:widowControl w:val="0"/>
              <w:wordWrap w:val="0"/>
              <w:autoSpaceDE w:val="0"/>
              <w:autoSpaceDN w:val="0"/>
              <w:spacing w:after="0"/>
              <w:jc w:val="both"/>
              <w:textAlignment w:val="baseline"/>
              <w:rPr>
                <w:rFonts w:eastAsia="Gulim"/>
                <w:color w:val="0000FF"/>
                <w:sz w:val="22"/>
                <w:szCs w:val="22"/>
                <w:lang w:eastAsia="ko-KR"/>
              </w:rPr>
            </w:pPr>
            <w:r w:rsidRPr="005C6D6F">
              <w:rPr>
                <w:rFonts w:eastAsia="Malgun Gothic"/>
                <w:color w:val="0000FF"/>
                <w:sz w:val="22"/>
                <w:szCs w:val="22"/>
                <w:lang w:eastAsia="ko-KR"/>
              </w:rPr>
              <w:t>Relationship between cell spaces and nodes in two different thematic layers</w:t>
            </w:r>
          </w:p>
        </w:tc>
      </w:tr>
      <w:tr w:rsidR="005A721F" w:rsidRPr="003B756B" w14:paraId="788E2C72" w14:textId="77777777" w:rsidTr="000E670A">
        <w:trPr>
          <w:trHeight w:val="306"/>
        </w:trPr>
        <w:tc>
          <w:tcPr>
            <w:tcW w:w="1535" w:type="dxa"/>
            <w:shd w:val="clear" w:color="auto" w:fill="F2F2F2" w:themeFill="background1" w:themeFillShade="F2"/>
            <w:vAlign w:val="center"/>
            <w:hideMark/>
          </w:tcPr>
          <w:p w14:paraId="26465721" w14:textId="77777777" w:rsidR="005A721F" w:rsidRPr="005C6D6F" w:rsidRDefault="005A721F" w:rsidP="00260E6D">
            <w:pPr>
              <w:widowControl w:val="0"/>
              <w:autoSpaceDE w:val="0"/>
              <w:autoSpaceDN w:val="0"/>
              <w:spacing w:after="0"/>
              <w:jc w:val="center"/>
              <w:textAlignment w:val="baseline"/>
              <w:rPr>
                <w:rFonts w:eastAsia="Gulim"/>
                <w:color w:val="0000FF"/>
                <w:sz w:val="22"/>
                <w:szCs w:val="22"/>
                <w:lang w:eastAsia="ko-KR"/>
              </w:rPr>
            </w:pPr>
            <w:r w:rsidRPr="005C6D6F">
              <w:rPr>
                <w:rFonts w:eastAsia="Malgun Gothic"/>
                <w:b/>
                <w:bCs/>
                <w:color w:val="0000FF"/>
                <w:sz w:val="22"/>
                <w:szCs w:val="22"/>
                <w:lang w:eastAsia="ko-KR"/>
              </w:rPr>
              <w:t>Super classes</w:t>
            </w:r>
          </w:p>
        </w:tc>
        <w:tc>
          <w:tcPr>
            <w:tcW w:w="8383" w:type="dxa"/>
            <w:gridSpan w:val="2"/>
            <w:vAlign w:val="center"/>
            <w:hideMark/>
          </w:tcPr>
          <w:p w14:paraId="73896254" w14:textId="77777777" w:rsidR="005A721F" w:rsidRPr="005C6D6F" w:rsidRDefault="005A721F" w:rsidP="00260E6D">
            <w:pPr>
              <w:widowControl w:val="0"/>
              <w:wordWrap w:val="0"/>
              <w:autoSpaceDE w:val="0"/>
              <w:autoSpaceDN w:val="0"/>
              <w:spacing w:after="0"/>
              <w:jc w:val="both"/>
              <w:textAlignment w:val="baseline"/>
              <w:rPr>
                <w:rFonts w:eastAsia="Gulim"/>
                <w:color w:val="0000FF"/>
                <w:sz w:val="22"/>
                <w:szCs w:val="22"/>
                <w:lang w:eastAsia="ko-KR"/>
              </w:rPr>
            </w:pPr>
            <w:commentRangeStart w:id="478"/>
            <w:r w:rsidRPr="005C6D6F">
              <w:rPr>
                <w:rFonts w:eastAsia="Gulim"/>
                <w:color w:val="0000FF"/>
                <w:sz w:val="22"/>
                <w:szCs w:val="22"/>
                <w:lang w:eastAsia="ko-KR"/>
              </w:rPr>
              <w:t>None</w:t>
            </w:r>
            <w:commentRangeEnd w:id="478"/>
            <w:r w:rsidRPr="005C6D6F">
              <w:rPr>
                <w:rStyle w:val="CommentReference"/>
                <w:rFonts w:eastAsia="Malgun Gothic"/>
                <w:sz w:val="22"/>
                <w:szCs w:val="22"/>
                <w:lang w:val="en-GB"/>
              </w:rPr>
              <w:commentReference w:id="478"/>
            </w:r>
          </w:p>
        </w:tc>
      </w:tr>
      <w:tr w:rsidR="005A721F" w:rsidRPr="003B756B" w14:paraId="70133EA4" w14:textId="77777777" w:rsidTr="00850D4C">
        <w:trPr>
          <w:trHeight w:val="482"/>
        </w:trPr>
        <w:tc>
          <w:tcPr>
            <w:tcW w:w="1535" w:type="dxa"/>
            <w:vMerge w:val="restart"/>
            <w:shd w:val="clear" w:color="auto" w:fill="F2F2F2" w:themeFill="background1" w:themeFillShade="F2"/>
            <w:vAlign w:val="center"/>
            <w:hideMark/>
          </w:tcPr>
          <w:p w14:paraId="014BFC0B" w14:textId="77777777" w:rsidR="005A721F" w:rsidRPr="005C6D6F" w:rsidRDefault="005A721F" w:rsidP="00260E6D">
            <w:pPr>
              <w:widowControl w:val="0"/>
              <w:autoSpaceDE w:val="0"/>
              <w:autoSpaceDN w:val="0"/>
              <w:spacing w:after="0"/>
              <w:jc w:val="center"/>
              <w:textAlignment w:val="baseline"/>
              <w:rPr>
                <w:rFonts w:eastAsia="Gulim"/>
                <w:color w:val="0000FF"/>
                <w:sz w:val="22"/>
                <w:szCs w:val="22"/>
                <w:lang w:eastAsia="ko-KR"/>
              </w:rPr>
            </w:pPr>
            <w:bookmarkStart w:id="479" w:name="_Hlk146291219"/>
            <w:r w:rsidRPr="005C6D6F">
              <w:rPr>
                <w:rFonts w:eastAsia="Malgun Gothic"/>
                <w:b/>
                <w:bCs/>
                <w:color w:val="0000FF"/>
                <w:sz w:val="22"/>
                <w:szCs w:val="22"/>
                <w:lang w:eastAsia="ko-KR"/>
              </w:rPr>
              <w:t>Association</w:t>
            </w:r>
          </w:p>
        </w:tc>
        <w:tc>
          <w:tcPr>
            <w:tcW w:w="3138" w:type="dxa"/>
            <w:shd w:val="clear" w:color="auto" w:fill="F2F2F2" w:themeFill="background1" w:themeFillShade="F2"/>
            <w:vAlign w:val="center"/>
            <w:hideMark/>
          </w:tcPr>
          <w:p w14:paraId="5B10D164" w14:textId="77777777" w:rsidR="005A721F" w:rsidRPr="005C6D6F" w:rsidRDefault="005A721F" w:rsidP="00260E6D">
            <w:pPr>
              <w:widowControl w:val="0"/>
              <w:autoSpaceDE w:val="0"/>
              <w:autoSpaceDN w:val="0"/>
              <w:spacing w:after="0"/>
              <w:textAlignment w:val="baseline"/>
              <w:rPr>
                <w:rFonts w:eastAsia="Gulim"/>
                <w:color w:val="0000FF"/>
                <w:sz w:val="22"/>
                <w:szCs w:val="22"/>
                <w:lang w:eastAsia="ko-KR"/>
              </w:rPr>
            </w:pPr>
            <w:r w:rsidRPr="005C6D6F">
              <w:rPr>
                <w:rFonts w:eastAsia="Malgun Gothic"/>
                <w:b/>
                <w:bCs/>
                <w:color w:val="0000FF"/>
                <w:sz w:val="22"/>
                <w:szCs w:val="22"/>
                <w:lang w:eastAsia="ko-KR"/>
              </w:rPr>
              <w:t>Role name</w:t>
            </w:r>
          </w:p>
        </w:tc>
        <w:tc>
          <w:tcPr>
            <w:tcW w:w="5245" w:type="dxa"/>
            <w:shd w:val="clear" w:color="auto" w:fill="F2F2F2" w:themeFill="background1" w:themeFillShade="F2"/>
            <w:vAlign w:val="center"/>
            <w:hideMark/>
          </w:tcPr>
          <w:p w14:paraId="2F3DC74A" w14:textId="77777777" w:rsidR="005A721F" w:rsidRPr="005C6D6F" w:rsidRDefault="005A721F" w:rsidP="00260E6D">
            <w:pPr>
              <w:widowControl w:val="0"/>
              <w:autoSpaceDE w:val="0"/>
              <w:autoSpaceDN w:val="0"/>
              <w:spacing w:after="0"/>
              <w:textAlignment w:val="baseline"/>
              <w:rPr>
                <w:rFonts w:eastAsia="Gulim"/>
                <w:color w:val="0000FF"/>
                <w:sz w:val="22"/>
                <w:szCs w:val="22"/>
                <w:lang w:eastAsia="ko-KR"/>
              </w:rPr>
            </w:pPr>
            <w:r w:rsidRPr="005C6D6F">
              <w:rPr>
                <w:rFonts w:eastAsia="Malgun Gothic"/>
                <w:b/>
                <w:bCs/>
                <w:color w:val="0000FF"/>
                <w:sz w:val="22"/>
                <w:szCs w:val="22"/>
                <w:lang w:eastAsia="ko-KR"/>
              </w:rPr>
              <w:t>Type and Cardinality</w:t>
            </w:r>
          </w:p>
        </w:tc>
      </w:tr>
      <w:tr w:rsidR="005A721F" w:rsidRPr="003B756B" w14:paraId="7976B903" w14:textId="77777777" w:rsidTr="0023655F">
        <w:trPr>
          <w:trHeight w:val="204"/>
        </w:trPr>
        <w:tc>
          <w:tcPr>
            <w:tcW w:w="0" w:type="auto"/>
            <w:vMerge/>
            <w:shd w:val="clear" w:color="auto" w:fill="F2F2F2" w:themeFill="background1" w:themeFillShade="F2"/>
            <w:vAlign w:val="center"/>
            <w:hideMark/>
          </w:tcPr>
          <w:p w14:paraId="2D5714D6" w14:textId="77777777" w:rsidR="005A721F" w:rsidRPr="005C6D6F" w:rsidRDefault="005A721F" w:rsidP="00260E6D">
            <w:pPr>
              <w:spacing w:after="0"/>
              <w:rPr>
                <w:rFonts w:eastAsia="Gulim"/>
                <w:color w:val="0000FF"/>
                <w:sz w:val="22"/>
                <w:szCs w:val="22"/>
                <w:lang w:eastAsia="ko-KR"/>
              </w:rPr>
            </w:pPr>
          </w:p>
        </w:tc>
        <w:tc>
          <w:tcPr>
            <w:tcW w:w="3138" w:type="dxa"/>
            <w:vAlign w:val="center"/>
            <w:hideMark/>
          </w:tcPr>
          <w:p w14:paraId="00C727F1" w14:textId="77777777" w:rsidR="005A721F" w:rsidRPr="00632F28" w:rsidRDefault="005A721F"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sidRPr="00632F28">
              <w:rPr>
                <w:rFonts w:asciiTheme="minorHAnsi" w:eastAsia="Malgun Gothic" w:hAnsiTheme="minorHAnsi" w:cstheme="minorHAnsi"/>
                <w:color w:val="0000FF"/>
                <w:sz w:val="22"/>
                <w:szCs w:val="22"/>
                <w:lang w:eastAsia="ko-KR"/>
              </w:rPr>
              <w:t>connectedLayers</w:t>
            </w:r>
            <w:proofErr w:type="spellEnd"/>
            <w:r w:rsidRPr="00632F28">
              <w:rPr>
                <w:rFonts w:asciiTheme="minorHAnsi" w:eastAsia="Malgun Gothic" w:hAnsiTheme="minorHAnsi" w:cstheme="minorHAnsi"/>
                <w:color w:val="0000FF"/>
                <w:sz w:val="22"/>
                <w:szCs w:val="22"/>
                <w:lang w:eastAsia="ko-KR"/>
              </w:rPr>
              <w:t xml:space="preserve"> </w:t>
            </w:r>
          </w:p>
        </w:tc>
        <w:tc>
          <w:tcPr>
            <w:tcW w:w="5245" w:type="dxa"/>
            <w:vAlign w:val="center"/>
            <w:hideMark/>
          </w:tcPr>
          <w:p w14:paraId="735405FD" w14:textId="77777777" w:rsidR="005A721F" w:rsidRPr="005C6D6F" w:rsidRDefault="005A721F" w:rsidP="00260E6D">
            <w:pPr>
              <w:widowControl w:val="0"/>
              <w:autoSpaceDE w:val="0"/>
              <w:autoSpaceDN w:val="0"/>
              <w:spacing w:after="0"/>
              <w:textAlignment w:val="baseline"/>
              <w:rPr>
                <w:rFonts w:eastAsia="Gulim"/>
                <w:color w:val="0000FF"/>
                <w:sz w:val="22"/>
                <w:szCs w:val="22"/>
                <w:lang w:eastAsia="ko-KR"/>
              </w:rPr>
            </w:pPr>
            <w:proofErr w:type="spellStart"/>
            <w:r w:rsidRPr="00632F28">
              <w:rPr>
                <w:rFonts w:asciiTheme="minorHAnsi" w:eastAsia="Gulim" w:hAnsiTheme="minorHAnsi" w:cstheme="minorHAnsi"/>
                <w:color w:val="0000FF"/>
                <w:sz w:val="22"/>
                <w:szCs w:val="22"/>
                <w:lang w:eastAsia="ko-KR"/>
              </w:rPr>
              <w:t>ThematicLayer</w:t>
            </w:r>
            <w:proofErr w:type="spellEnd"/>
            <w:r w:rsidRPr="005C6D6F">
              <w:rPr>
                <w:rFonts w:eastAsia="Malgun Gothic"/>
                <w:color w:val="0000FF"/>
                <w:sz w:val="22"/>
                <w:szCs w:val="22"/>
                <w:lang w:eastAsia="ko-KR"/>
              </w:rPr>
              <w:t xml:space="preserve"> [</w:t>
            </w:r>
            <w:proofErr w:type="gramStart"/>
            <w:r w:rsidRPr="005C6D6F">
              <w:rPr>
                <w:rFonts w:eastAsia="Malgun Gothic"/>
                <w:color w:val="0000FF"/>
                <w:sz w:val="22"/>
                <w:szCs w:val="22"/>
                <w:lang w:eastAsia="ko-KR"/>
              </w:rPr>
              <w:t>2..</w:t>
            </w:r>
            <w:proofErr w:type="gramEnd"/>
            <w:r w:rsidRPr="005C6D6F">
              <w:rPr>
                <w:rFonts w:eastAsia="Malgun Gothic"/>
                <w:color w:val="0000FF"/>
                <w:sz w:val="22"/>
                <w:szCs w:val="22"/>
                <w:lang w:eastAsia="ko-KR"/>
              </w:rPr>
              <w:t>2]</w:t>
            </w:r>
          </w:p>
        </w:tc>
      </w:tr>
      <w:bookmarkEnd w:id="479"/>
      <w:tr w:rsidR="005A721F" w:rsidRPr="003B756B" w14:paraId="6D8F275C" w14:textId="77777777" w:rsidTr="0023655F">
        <w:trPr>
          <w:trHeight w:val="207"/>
        </w:trPr>
        <w:tc>
          <w:tcPr>
            <w:tcW w:w="0" w:type="auto"/>
            <w:vMerge/>
            <w:shd w:val="clear" w:color="auto" w:fill="F2F2F2" w:themeFill="background1" w:themeFillShade="F2"/>
            <w:vAlign w:val="center"/>
          </w:tcPr>
          <w:p w14:paraId="5AA4A871" w14:textId="77777777" w:rsidR="005A721F" w:rsidRPr="005C6D6F" w:rsidRDefault="005A721F" w:rsidP="00260E6D">
            <w:pPr>
              <w:spacing w:after="0"/>
              <w:rPr>
                <w:rFonts w:eastAsia="Gulim"/>
                <w:color w:val="0000FF"/>
                <w:sz w:val="22"/>
                <w:szCs w:val="22"/>
                <w:lang w:eastAsia="ko-KR"/>
              </w:rPr>
            </w:pPr>
          </w:p>
        </w:tc>
        <w:tc>
          <w:tcPr>
            <w:tcW w:w="3138" w:type="dxa"/>
            <w:vAlign w:val="center"/>
          </w:tcPr>
          <w:p w14:paraId="79DED6BB" w14:textId="77777777" w:rsidR="005A721F" w:rsidRPr="00632F28" w:rsidRDefault="005A721F" w:rsidP="00260E6D">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sidRPr="00632F28">
              <w:rPr>
                <w:rFonts w:asciiTheme="minorHAnsi" w:eastAsia="Malgun Gothic" w:hAnsiTheme="minorHAnsi" w:cstheme="minorHAnsi"/>
                <w:color w:val="0000FF"/>
                <w:sz w:val="22"/>
                <w:szCs w:val="22"/>
                <w:lang w:eastAsia="ko-KR"/>
              </w:rPr>
              <w:t>connectedNodes</w:t>
            </w:r>
            <w:proofErr w:type="spellEnd"/>
          </w:p>
        </w:tc>
        <w:tc>
          <w:tcPr>
            <w:tcW w:w="5245" w:type="dxa"/>
            <w:vAlign w:val="center"/>
          </w:tcPr>
          <w:p w14:paraId="74E0C269" w14:textId="66690C8F" w:rsidR="005A721F" w:rsidRPr="005C6D6F" w:rsidRDefault="005A721F" w:rsidP="00260E6D">
            <w:pPr>
              <w:widowControl w:val="0"/>
              <w:autoSpaceDE w:val="0"/>
              <w:autoSpaceDN w:val="0"/>
              <w:spacing w:after="0"/>
              <w:textAlignment w:val="baseline"/>
              <w:rPr>
                <w:rFonts w:eastAsia="Gulim"/>
                <w:color w:val="0000FF"/>
                <w:sz w:val="22"/>
                <w:szCs w:val="22"/>
                <w:lang w:eastAsia="ko-KR"/>
              </w:rPr>
            </w:pPr>
            <w:r w:rsidRPr="00632F28">
              <w:rPr>
                <w:rFonts w:asciiTheme="minorHAnsi" w:eastAsia="Gulim" w:hAnsiTheme="minorHAnsi" w:cstheme="minorHAnsi"/>
                <w:color w:val="0000FF"/>
                <w:sz w:val="22"/>
                <w:szCs w:val="22"/>
                <w:lang w:eastAsia="ko-KR"/>
              </w:rPr>
              <w:t>Node</w:t>
            </w:r>
            <w:r w:rsidRPr="005C6D6F">
              <w:rPr>
                <w:rFonts w:eastAsia="Gulim"/>
                <w:color w:val="0000FF"/>
                <w:sz w:val="22"/>
                <w:szCs w:val="22"/>
                <w:lang w:eastAsia="ko-KR"/>
              </w:rPr>
              <w:t xml:space="preserve"> </w:t>
            </w:r>
            <w:r w:rsidR="0023655F">
              <w:rPr>
                <w:rFonts w:eastAsia="Gulim"/>
                <w:color w:val="0000FF"/>
                <w:sz w:val="22"/>
                <w:szCs w:val="22"/>
                <w:lang w:eastAsia="ko-KR"/>
              </w:rPr>
              <w:t>[</w:t>
            </w:r>
            <w:commentRangeStart w:id="480"/>
            <w:commentRangeStart w:id="481"/>
            <w:proofErr w:type="gramStart"/>
            <w:r w:rsidR="0023655F">
              <w:rPr>
                <w:rFonts w:eastAsia="Gulim"/>
                <w:color w:val="FF0000"/>
                <w:sz w:val="22"/>
                <w:szCs w:val="22"/>
                <w:lang w:eastAsia="ko-KR"/>
              </w:rPr>
              <w:t>0</w:t>
            </w:r>
            <w:ins w:id="482" w:author="Abdou D" w:date="2024-01-29T16:53:00Z">
              <w:r w:rsidR="00782E36">
                <w:rPr>
                  <w:rFonts w:eastAsia="Gulim"/>
                  <w:color w:val="FF0000"/>
                  <w:sz w:val="22"/>
                  <w:szCs w:val="22"/>
                  <w:lang w:eastAsia="ko-KR"/>
                </w:rPr>
                <w:t>..</w:t>
              </w:r>
            </w:ins>
            <w:proofErr w:type="gramEnd"/>
            <w:del w:id="483" w:author="Abdou D" w:date="2024-01-29T16:53:00Z">
              <w:r w:rsidR="0023655F" w:rsidDel="00782E36">
                <w:rPr>
                  <w:rFonts w:eastAsia="Gulim"/>
                  <w:color w:val="FF0000"/>
                  <w:sz w:val="22"/>
                  <w:szCs w:val="22"/>
                  <w:lang w:eastAsia="ko-KR"/>
                </w:rPr>
                <w:delText>/</w:delText>
              </w:r>
            </w:del>
            <w:r w:rsidR="0023655F">
              <w:rPr>
                <w:rFonts w:eastAsia="Gulim"/>
                <w:color w:val="FF0000"/>
                <w:sz w:val="22"/>
                <w:szCs w:val="22"/>
                <w:lang w:eastAsia="ko-KR"/>
              </w:rPr>
              <w:t>2]</w:t>
            </w:r>
            <w:commentRangeStart w:id="484"/>
            <w:commentRangeEnd w:id="484"/>
            <w:r w:rsidRPr="005C6D6F">
              <w:rPr>
                <w:rStyle w:val="CommentReference"/>
                <w:rFonts w:eastAsia="Malgun Gothic"/>
                <w:sz w:val="22"/>
                <w:szCs w:val="22"/>
                <w:lang w:val="en-GB"/>
              </w:rPr>
              <w:commentReference w:id="484"/>
            </w:r>
            <w:commentRangeEnd w:id="480"/>
            <w:r w:rsidRPr="005C6D6F">
              <w:rPr>
                <w:rStyle w:val="CommentReference"/>
                <w:rFonts w:eastAsia="Malgun Gothic"/>
                <w:sz w:val="22"/>
                <w:szCs w:val="22"/>
                <w:lang w:val="en-GB"/>
              </w:rPr>
              <w:commentReference w:id="480"/>
            </w:r>
            <w:commentRangeEnd w:id="481"/>
            <w:r w:rsidR="000D4DFB">
              <w:rPr>
                <w:rStyle w:val="CommentReference"/>
                <w:rFonts w:eastAsia="Malgun Gothic"/>
                <w:lang w:val="en-GB"/>
              </w:rPr>
              <w:commentReference w:id="481"/>
            </w:r>
          </w:p>
        </w:tc>
      </w:tr>
      <w:tr w:rsidR="005A721F" w:rsidRPr="003B756B" w14:paraId="44A7F4A7" w14:textId="77777777" w:rsidTr="0023655F">
        <w:trPr>
          <w:trHeight w:val="212"/>
        </w:trPr>
        <w:tc>
          <w:tcPr>
            <w:tcW w:w="0" w:type="auto"/>
            <w:vMerge/>
            <w:shd w:val="clear" w:color="auto" w:fill="F2F2F2" w:themeFill="background1" w:themeFillShade="F2"/>
            <w:vAlign w:val="center"/>
          </w:tcPr>
          <w:p w14:paraId="27E5DFF2" w14:textId="77777777" w:rsidR="005A721F" w:rsidRPr="005C6D6F" w:rsidRDefault="005A721F" w:rsidP="00260E6D">
            <w:pPr>
              <w:spacing w:after="0"/>
              <w:rPr>
                <w:rFonts w:eastAsia="Gulim"/>
                <w:color w:val="0000FF"/>
                <w:sz w:val="22"/>
                <w:szCs w:val="22"/>
                <w:lang w:eastAsia="ko-KR"/>
              </w:rPr>
            </w:pPr>
          </w:p>
        </w:tc>
        <w:tc>
          <w:tcPr>
            <w:tcW w:w="3138" w:type="dxa"/>
            <w:vAlign w:val="center"/>
          </w:tcPr>
          <w:p w14:paraId="38CD1391" w14:textId="77777777" w:rsidR="005A721F" w:rsidRPr="00632F28" w:rsidRDefault="005A721F" w:rsidP="00260E6D">
            <w:pPr>
              <w:widowControl w:val="0"/>
              <w:autoSpaceDE w:val="0"/>
              <w:autoSpaceDN w:val="0"/>
              <w:spacing w:after="0"/>
              <w:textAlignment w:val="baseline"/>
              <w:rPr>
                <w:rFonts w:asciiTheme="minorHAnsi" w:eastAsia="Malgun Gothic" w:hAnsiTheme="minorHAnsi" w:cstheme="minorHAnsi"/>
                <w:color w:val="FF0000"/>
                <w:sz w:val="22"/>
                <w:szCs w:val="22"/>
                <w:lang w:eastAsia="ko-KR"/>
              </w:rPr>
            </w:pPr>
            <w:proofErr w:type="spellStart"/>
            <w:r w:rsidRPr="00632F28">
              <w:rPr>
                <w:rFonts w:asciiTheme="minorHAnsi" w:eastAsia="Malgun Gothic" w:hAnsiTheme="minorHAnsi" w:cstheme="minorHAnsi"/>
                <w:color w:val="0000FF"/>
                <w:sz w:val="22"/>
                <w:szCs w:val="22"/>
                <w:lang w:eastAsia="ko-KR"/>
              </w:rPr>
              <w:t>connectedCells</w:t>
            </w:r>
            <w:proofErr w:type="spellEnd"/>
          </w:p>
        </w:tc>
        <w:tc>
          <w:tcPr>
            <w:tcW w:w="5245" w:type="dxa"/>
            <w:vAlign w:val="center"/>
          </w:tcPr>
          <w:p w14:paraId="2E74748C" w14:textId="31479448" w:rsidR="005A721F" w:rsidRPr="005C6D6F" w:rsidRDefault="005A721F" w:rsidP="00260E6D">
            <w:pPr>
              <w:widowControl w:val="0"/>
              <w:autoSpaceDE w:val="0"/>
              <w:autoSpaceDN w:val="0"/>
              <w:spacing w:after="0"/>
              <w:textAlignment w:val="baseline"/>
              <w:rPr>
                <w:rFonts w:eastAsia="Gulim"/>
                <w:color w:val="FF0000"/>
                <w:sz w:val="22"/>
                <w:szCs w:val="22"/>
                <w:lang w:eastAsia="ko-KR"/>
              </w:rPr>
            </w:pPr>
            <w:r w:rsidRPr="00632F28">
              <w:rPr>
                <w:rFonts w:asciiTheme="minorHAnsi" w:eastAsia="Gulim" w:hAnsiTheme="minorHAnsi" w:cstheme="minorHAnsi"/>
                <w:color w:val="FF0000"/>
                <w:sz w:val="22"/>
                <w:szCs w:val="22"/>
                <w:lang w:eastAsia="ko-KR"/>
              </w:rPr>
              <w:t>CellSpace</w:t>
            </w:r>
            <w:r w:rsidRPr="005C6D6F">
              <w:rPr>
                <w:rFonts w:eastAsia="Gulim"/>
                <w:color w:val="FF0000"/>
                <w:sz w:val="22"/>
                <w:szCs w:val="22"/>
                <w:lang w:eastAsia="ko-KR"/>
              </w:rPr>
              <w:t xml:space="preserve"> </w:t>
            </w:r>
            <w:r w:rsidR="0023655F">
              <w:rPr>
                <w:rFonts w:eastAsia="Gulim"/>
                <w:color w:val="FF0000"/>
                <w:sz w:val="22"/>
                <w:szCs w:val="22"/>
                <w:lang w:eastAsia="ko-KR"/>
              </w:rPr>
              <w:t>[</w:t>
            </w:r>
            <w:proofErr w:type="gramStart"/>
            <w:r w:rsidR="0023655F">
              <w:rPr>
                <w:rFonts w:eastAsia="Gulim"/>
                <w:color w:val="FF0000"/>
                <w:sz w:val="22"/>
                <w:szCs w:val="22"/>
                <w:lang w:eastAsia="ko-KR"/>
              </w:rPr>
              <w:t>0</w:t>
            </w:r>
            <w:ins w:id="485" w:author="Abdou D" w:date="2024-01-29T16:53:00Z">
              <w:r w:rsidR="00782E36">
                <w:rPr>
                  <w:rFonts w:eastAsia="Gulim"/>
                  <w:color w:val="FF0000"/>
                  <w:sz w:val="22"/>
                  <w:szCs w:val="22"/>
                  <w:lang w:eastAsia="ko-KR"/>
                </w:rPr>
                <w:t>..</w:t>
              </w:r>
            </w:ins>
            <w:proofErr w:type="gramEnd"/>
            <w:del w:id="486" w:author="Abdou D" w:date="2024-01-29T16:53:00Z">
              <w:r w:rsidR="0023655F" w:rsidDel="00782E36">
                <w:rPr>
                  <w:rFonts w:eastAsia="Gulim"/>
                  <w:color w:val="FF0000"/>
                  <w:sz w:val="22"/>
                  <w:szCs w:val="22"/>
                  <w:lang w:eastAsia="ko-KR"/>
                </w:rPr>
                <w:delText>/</w:delText>
              </w:r>
            </w:del>
            <w:r w:rsidR="0023655F">
              <w:rPr>
                <w:rFonts w:eastAsia="Gulim"/>
                <w:color w:val="FF0000"/>
                <w:sz w:val="22"/>
                <w:szCs w:val="22"/>
                <w:lang w:eastAsia="ko-KR"/>
              </w:rPr>
              <w:t>2]</w:t>
            </w:r>
          </w:p>
        </w:tc>
      </w:tr>
      <w:tr w:rsidR="005A721F" w:rsidRPr="003B756B" w14:paraId="147BCFC8" w14:textId="77777777" w:rsidTr="00850D4C">
        <w:trPr>
          <w:trHeight w:val="482"/>
        </w:trPr>
        <w:tc>
          <w:tcPr>
            <w:tcW w:w="1535" w:type="dxa"/>
            <w:vMerge w:val="restart"/>
            <w:shd w:val="clear" w:color="auto" w:fill="F2F2F2" w:themeFill="background1" w:themeFillShade="F2"/>
            <w:vAlign w:val="center"/>
            <w:hideMark/>
          </w:tcPr>
          <w:p w14:paraId="7A6183AE" w14:textId="77777777" w:rsidR="005A721F" w:rsidRPr="005C6D6F" w:rsidRDefault="005A721F" w:rsidP="00260E6D">
            <w:pPr>
              <w:widowControl w:val="0"/>
              <w:autoSpaceDE w:val="0"/>
              <w:autoSpaceDN w:val="0"/>
              <w:spacing w:after="0"/>
              <w:jc w:val="center"/>
              <w:textAlignment w:val="baseline"/>
              <w:rPr>
                <w:rFonts w:eastAsia="Gulim"/>
                <w:color w:val="0000FF"/>
                <w:sz w:val="22"/>
                <w:szCs w:val="22"/>
                <w:lang w:eastAsia="ko-KR"/>
              </w:rPr>
            </w:pPr>
            <w:r w:rsidRPr="005C6D6F">
              <w:rPr>
                <w:rFonts w:eastAsia="Malgun Gothic"/>
                <w:b/>
                <w:bCs/>
                <w:color w:val="0000FF"/>
                <w:sz w:val="22"/>
                <w:szCs w:val="22"/>
                <w:lang w:eastAsia="ko-KR"/>
              </w:rPr>
              <w:t>Properties</w:t>
            </w:r>
          </w:p>
        </w:tc>
        <w:tc>
          <w:tcPr>
            <w:tcW w:w="3138" w:type="dxa"/>
            <w:shd w:val="clear" w:color="auto" w:fill="F2F2F2" w:themeFill="background1" w:themeFillShade="F2"/>
            <w:vAlign w:val="center"/>
            <w:hideMark/>
          </w:tcPr>
          <w:p w14:paraId="0A05A253" w14:textId="77777777" w:rsidR="005A721F" w:rsidRPr="005C6D6F" w:rsidRDefault="005A721F" w:rsidP="00260E6D">
            <w:pPr>
              <w:widowControl w:val="0"/>
              <w:wordWrap w:val="0"/>
              <w:autoSpaceDE w:val="0"/>
              <w:autoSpaceDN w:val="0"/>
              <w:spacing w:after="0"/>
              <w:jc w:val="both"/>
              <w:textAlignment w:val="baseline"/>
              <w:rPr>
                <w:rFonts w:eastAsia="Gulim"/>
                <w:color w:val="0000FF"/>
                <w:sz w:val="22"/>
                <w:szCs w:val="22"/>
                <w:lang w:eastAsia="ko-KR"/>
              </w:rPr>
            </w:pPr>
            <w:r w:rsidRPr="005C6D6F">
              <w:rPr>
                <w:rFonts w:eastAsia="Malgun Gothic"/>
                <w:b/>
                <w:bCs/>
                <w:color w:val="0000FF"/>
                <w:sz w:val="22"/>
                <w:szCs w:val="22"/>
                <w:lang w:eastAsia="ko-KR"/>
              </w:rPr>
              <w:t>Property name</w:t>
            </w:r>
          </w:p>
        </w:tc>
        <w:tc>
          <w:tcPr>
            <w:tcW w:w="5245" w:type="dxa"/>
            <w:shd w:val="clear" w:color="auto" w:fill="F2F2F2" w:themeFill="background1" w:themeFillShade="F2"/>
            <w:vAlign w:val="center"/>
            <w:hideMark/>
          </w:tcPr>
          <w:p w14:paraId="1531043A" w14:textId="77777777" w:rsidR="005A721F" w:rsidRPr="005C6D6F" w:rsidRDefault="005A721F" w:rsidP="00260E6D">
            <w:pPr>
              <w:widowControl w:val="0"/>
              <w:wordWrap w:val="0"/>
              <w:autoSpaceDE w:val="0"/>
              <w:autoSpaceDN w:val="0"/>
              <w:spacing w:after="0"/>
              <w:jc w:val="both"/>
              <w:textAlignment w:val="baseline"/>
              <w:rPr>
                <w:rFonts w:eastAsia="Gulim"/>
                <w:color w:val="0000FF"/>
                <w:sz w:val="22"/>
                <w:szCs w:val="22"/>
                <w:lang w:eastAsia="ko-KR"/>
              </w:rPr>
            </w:pPr>
            <w:r w:rsidRPr="005C6D6F">
              <w:rPr>
                <w:rFonts w:eastAsia="Malgun Gothic"/>
                <w:b/>
                <w:bCs/>
                <w:color w:val="0000FF"/>
                <w:sz w:val="22"/>
                <w:szCs w:val="22"/>
                <w:lang w:eastAsia="ko-KR"/>
              </w:rPr>
              <w:t>Type and Cardinality</w:t>
            </w:r>
          </w:p>
        </w:tc>
      </w:tr>
      <w:tr w:rsidR="005A721F" w:rsidRPr="003B756B" w14:paraId="1D8DFED3" w14:textId="77777777" w:rsidTr="0023655F">
        <w:trPr>
          <w:trHeight w:val="151"/>
        </w:trPr>
        <w:tc>
          <w:tcPr>
            <w:tcW w:w="0" w:type="auto"/>
            <w:vMerge/>
            <w:shd w:val="clear" w:color="auto" w:fill="F2F2F2" w:themeFill="background1" w:themeFillShade="F2"/>
            <w:vAlign w:val="center"/>
            <w:hideMark/>
          </w:tcPr>
          <w:p w14:paraId="6CDEF3A9" w14:textId="77777777" w:rsidR="005A721F" w:rsidRPr="005C6D6F" w:rsidRDefault="005A721F" w:rsidP="00260E6D">
            <w:pPr>
              <w:spacing w:after="0"/>
              <w:rPr>
                <w:rFonts w:eastAsia="Gulim"/>
                <w:color w:val="0000FF"/>
                <w:sz w:val="22"/>
                <w:szCs w:val="22"/>
                <w:lang w:eastAsia="ko-KR"/>
              </w:rPr>
            </w:pPr>
          </w:p>
        </w:tc>
        <w:tc>
          <w:tcPr>
            <w:tcW w:w="3138" w:type="dxa"/>
            <w:vAlign w:val="center"/>
          </w:tcPr>
          <w:p w14:paraId="40368997" w14:textId="77777777" w:rsidR="005A721F" w:rsidRPr="00632F28" w:rsidRDefault="005A721F"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632F28">
              <w:rPr>
                <w:rFonts w:asciiTheme="minorHAnsi" w:eastAsia="Malgun Gothic" w:hAnsiTheme="minorHAnsi" w:cstheme="minorHAnsi"/>
                <w:color w:val="0000FF"/>
                <w:sz w:val="22"/>
                <w:szCs w:val="22"/>
                <w:lang w:eastAsia="ko-KR"/>
              </w:rPr>
              <w:t>comment</w:t>
            </w:r>
          </w:p>
        </w:tc>
        <w:tc>
          <w:tcPr>
            <w:tcW w:w="5245" w:type="dxa"/>
            <w:vAlign w:val="center"/>
          </w:tcPr>
          <w:p w14:paraId="07492E9D" w14:textId="77777777" w:rsidR="005A721F" w:rsidRPr="005C6D6F" w:rsidRDefault="005A721F" w:rsidP="00260E6D">
            <w:pPr>
              <w:widowControl w:val="0"/>
              <w:autoSpaceDE w:val="0"/>
              <w:autoSpaceDN w:val="0"/>
              <w:spacing w:after="0"/>
              <w:textAlignment w:val="baseline"/>
              <w:rPr>
                <w:rFonts w:eastAsia="Gulim"/>
                <w:color w:val="0000FF"/>
                <w:sz w:val="22"/>
                <w:szCs w:val="22"/>
                <w:lang w:eastAsia="ko-KR"/>
              </w:rPr>
            </w:pPr>
            <w:proofErr w:type="spellStart"/>
            <w:r w:rsidRPr="00632F28">
              <w:rPr>
                <w:rFonts w:asciiTheme="minorHAnsi" w:eastAsia="Malgun Gothic" w:hAnsiTheme="minorHAnsi" w:cstheme="minorHAnsi"/>
                <w:color w:val="0000FF"/>
                <w:sz w:val="22"/>
                <w:szCs w:val="22"/>
                <w:lang w:eastAsia="ko-KR"/>
              </w:rPr>
              <w:t>CharacterString</w:t>
            </w:r>
            <w:proofErr w:type="spellEnd"/>
            <w:r w:rsidRPr="005C6D6F">
              <w:rPr>
                <w:rFonts w:eastAsia="Malgun Gothic"/>
                <w:color w:val="0000FF"/>
                <w:sz w:val="22"/>
                <w:szCs w:val="22"/>
                <w:lang w:eastAsia="ko-KR"/>
              </w:rPr>
              <w:t xml:space="preserve"> [</w:t>
            </w:r>
            <w:proofErr w:type="gramStart"/>
            <w:r w:rsidRPr="005C6D6F">
              <w:rPr>
                <w:rFonts w:eastAsia="Malgun Gothic"/>
                <w:color w:val="0000FF"/>
                <w:sz w:val="22"/>
                <w:szCs w:val="22"/>
                <w:lang w:eastAsia="ko-KR"/>
              </w:rPr>
              <w:t>1..</w:t>
            </w:r>
            <w:proofErr w:type="gramEnd"/>
            <w:r w:rsidRPr="005C6D6F">
              <w:rPr>
                <w:rFonts w:eastAsia="Malgun Gothic"/>
                <w:color w:val="0000FF"/>
                <w:sz w:val="22"/>
                <w:szCs w:val="22"/>
                <w:lang w:eastAsia="ko-KR"/>
              </w:rPr>
              <w:t>1]</w:t>
            </w:r>
          </w:p>
        </w:tc>
      </w:tr>
      <w:tr w:rsidR="005A721F" w:rsidRPr="003B756B" w14:paraId="68DB0E1F" w14:textId="77777777" w:rsidTr="0023655F">
        <w:trPr>
          <w:trHeight w:val="155"/>
        </w:trPr>
        <w:tc>
          <w:tcPr>
            <w:tcW w:w="0" w:type="auto"/>
            <w:vMerge/>
            <w:shd w:val="clear" w:color="auto" w:fill="F2F2F2" w:themeFill="background1" w:themeFillShade="F2"/>
            <w:vAlign w:val="center"/>
          </w:tcPr>
          <w:p w14:paraId="6B75AA8F" w14:textId="77777777" w:rsidR="005A721F" w:rsidRPr="005C6D6F" w:rsidRDefault="005A721F" w:rsidP="00260E6D">
            <w:pPr>
              <w:spacing w:after="0"/>
              <w:rPr>
                <w:rFonts w:eastAsia="Gulim"/>
                <w:color w:val="0000FF"/>
                <w:sz w:val="22"/>
                <w:szCs w:val="22"/>
                <w:lang w:eastAsia="ko-KR"/>
              </w:rPr>
            </w:pPr>
          </w:p>
        </w:tc>
        <w:tc>
          <w:tcPr>
            <w:tcW w:w="3138" w:type="dxa"/>
            <w:vAlign w:val="center"/>
          </w:tcPr>
          <w:p w14:paraId="1C1D1BD9" w14:textId="77777777" w:rsidR="005A721F" w:rsidRPr="00632F28" w:rsidRDefault="005A721F" w:rsidP="00260E6D">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sidRPr="00632F28">
              <w:rPr>
                <w:rFonts w:asciiTheme="minorHAnsi" w:eastAsia="Malgun Gothic" w:hAnsiTheme="minorHAnsi" w:cstheme="minorHAnsi"/>
                <w:color w:val="0000FF"/>
                <w:sz w:val="22"/>
                <w:szCs w:val="22"/>
                <w:lang w:eastAsia="ko-KR"/>
              </w:rPr>
              <w:t>typeOfTopoExpression</w:t>
            </w:r>
            <w:proofErr w:type="spellEnd"/>
          </w:p>
        </w:tc>
        <w:tc>
          <w:tcPr>
            <w:tcW w:w="5245" w:type="dxa"/>
            <w:vAlign w:val="center"/>
          </w:tcPr>
          <w:p w14:paraId="23C21CE4" w14:textId="0480F11A" w:rsidR="005A721F" w:rsidRPr="005C6D6F" w:rsidRDefault="005A721F" w:rsidP="00260E6D">
            <w:pPr>
              <w:widowControl w:val="0"/>
              <w:autoSpaceDE w:val="0"/>
              <w:autoSpaceDN w:val="0"/>
              <w:spacing w:after="0"/>
              <w:textAlignment w:val="baseline"/>
              <w:rPr>
                <w:rFonts w:eastAsia="Malgun Gothic"/>
                <w:color w:val="0000FF"/>
                <w:sz w:val="22"/>
                <w:szCs w:val="22"/>
                <w:lang w:eastAsia="ko-KR"/>
              </w:rPr>
            </w:pPr>
            <w:commentRangeStart w:id="487"/>
            <w:proofErr w:type="spellStart"/>
            <w:r w:rsidRPr="00632F28">
              <w:rPr>
                <w:rFonts w:asciiTheme="minorHAnsi" w:eastAsia="Malgun Gothic" w:hAnsiTheme="minorHAnsi" w:cstheme="minorHAnsi"/>
                <w:color w:val="FF0000"/>
                <w:sz w:val="22"/>
                <w:szCs w:val="22"/>
                <w:lang w:eastAsia="ko-KR"/>
              </w:rPr>
              <w:t>TopoExpressiveValue</w:t>
            </w:r>
            <w:commentRangeEnd w:id="487"/>
            <w:proofErr w:type="spellEnd"/>
            <w:r w:rsidRPr="00632F28">
              <w:rPr>
                <w:rStyle w:val="CommentReference"/>
                <w:rFonts w:asciiTheme="minorHAnsi" w:eastAsia="Malgun Gothic" w:hAnsiTheme="minorHAnsi" w:cstheme="minorHAnsi"/>
                <w:sz w:val="22"/>
                <w:szCs w:val="22"/>
                <w:lang w:val="en-GB"/>
              </w:rPr>
              <w:commentReference w:id="487"/>
            </w:r>
            <w:r w:rsidRPr="005C6D6F">
              <w:rPr>
                <w:rFonts w:eastAsia="Malgun Gothic"/>
                <w:color w:val="FF0000"/>
                <w:sz w:val="22"/>
                <w:szCs w:val="22"/>
                <w:lang w:eastAsia="ko-KR"/>
              </w:rPr>
              <w:t xml:space="preserve"> </w:t>
            </w:r>
            <w:commentRangeStart w:id="488"/>
            <w:commentRangeStart w:id="489"/>
            <w:r w:rsidRPr="005C6D6F">
              <w:rPr>
                <w:rFonts w:eastAsia="Malgun Gothic"/>
                <w:color w:val="FF0000"/>
                <w:sz w:val="22"/>
                <w:szCs w:val="22"/>
                <w:lang w:eastAsia="ko-KR"/>
              </w:rPr>
              <w:t>[</w:t>
            </w:r>
            <w:del w:id="490" w:author="Abdou D" w:date="2024-01-29T16:50:00Z">
              <w:r w:rsidRPr="005C6D6F" w:rsidDel="00B95E96">
                <w:rPr>
                  <w:rFonts w:eastAsia="Malgun Gothic"/>
                  <w:color w:val="FF0000"/>
                  <w:sz w:val="22"/>
                  <w:szCs w:val="22"/>
                  <w:lang w:eastAsia="ko-KR"/>
                </w:rPr>
                <w:delText>0</w:delText>
              </w:r>
            </w:del>
            <w:proofErr w:type="gramStart"/>
            <w:ins w:id="491" w:author="Abdou D" w:date="2024-01-29T16:50:00Z">
              <w:r w:rsidR="00B95E96">
                <w:rPr>
                  <w:rFonts w:eastAsia="Malgun Gothic"/>
                  <w:color w:val="FF0000"/>
                  <w:sz w:val="22"/>
                  <w:szCs w:val="22"/>
                  <w:lang w:eastAsia="ko-KR"/>
                </w:rPr>
                <w:t>1</w:t>
              </w:r>
            </w:ins>
            <w:r w:rsidRPr="005C6D6F">
              <w:rPr>
                <w:rFonts w:eastAsia="Malgun Gothic"/>
                <w:color w:val="FF0000"/>
                <w:sz w:val="22"/>
                <w:szCs w:val="22"/>
                <w:lang w:eastAsia="ko-KR"/>
              </w:rPr>
              <w:t>..</w:t>
            </w:r>
            <w:proofErr w:type="gramEnd"/>
            <w:del w:id="492" w:author="Abdou D" w:date="2024-01-29T16:50:00Z">
              <w:r w:rsidRPr="005C6D6F" w:rsidDel="00B95E96">
                <w:rPr>
                  <w:rFonts w:eastAsia="Malgun Gothic"/>
                  <w:color w:val="FF0000"/>
                  <w:sz w:val="22"/>
                  <w:szCs w:val="22"/>
                  <w:lang w:eastAsia="ko-KR"/>
                </w:rPr>
                <w:delText>2</w:delText>
              </w:r>
            </w:del>
            <w:ins w:id="493" w:author="Abdou D" w:date="2024-01-29T16:50:00Z">
              <w:r w:rsidR="00B95E96">
                <w:rPr>
                  <w:rFonts w:eastAsia="Malgun Gothic"/>
                  <w:color w:val="FF0000"/>
                  <w:sz w:val="22"/>
                  <w:szCs w:val="22"/>
                  <w:lang w:eastAsia="ko-KR"/>
                </w:rPr>
                <w:t>1</w:t>
              </w:r>
            </w:ins>
            <w:r w:rsidRPr="005C6D6F">
              <w:rPr>
                <w:rFonts w:eastAsia="Malgun Gothic"/>
                <w:color w:val="FF0000"/>
                <w:sz w:val="22"/>
                <w:szCs w:val="22"/>
                <w:lang w:eastAsia="ko-KR"/>
              </w:rPr>
              <w:t>]</w:t>
            </w:r>
            <w:commentRangeEnd w:id="488"/>
            <w:r w:rsidRPr="005C6D6F">
              <w:rPr>
                <w:rStyle w:val="CommentReference"/>
                <w:rFonts w:eastAsia="Malgun Gothic"/>
                <w:sz w:val="22"/>
                <w:szCs w:val="22"/>
                <w:lang w:val="en-GB"/>
              </w:rPr>
              <w:commentReference w:id="488"/>
            </w:r>
            <w:commentRangeEnd w:id="489"/>
            <w:r w:rsidR="00B95E96">
              <w:rPr>
                <w:rStyle w:val="CommentReference"/>
                <w:rFonts w:eastAsia="Malgun Gothic"/>
                <w:lang w:val="en-GB"/>
              </w:rPr>
              <w:commentReference w:id="489"/>
            </w:r>
          </w:p>
        </w:tc>
      </w:tr>
      <w:tr w:rsidR="00220E56" w:rsidRPr="003B756B" w14:paraId="6F180232" w14:textId="77777777" w:rsidTr="00850D4C">
        <w:trPr>
          <w:trHeight w:val="482"/>
        </w:trPr>
        <w:tc>
          <w:tcPr>
            <w:tcW w:w="1535" w:type="dxa"/>
            <w:vMerge w:val="restart"/>
            <w:shd w:val="clear" w:color="auto" w:fill="F2F2F2" w:themeFill="background1" w:themeFillShade="F2"/>
            <w:vAlign w:val="center"/>
            <w:hideMark/>
          </w:tcPr>
          <w:p w14:paraId="36B9BD6A" w14:textId="77777777" w:rsidR="00220E56" w:rsidRPr="005C6D6F" w:rsidRDefault="00220E56" w:rsidP="00260E6D">
            <w:pPr>
              <w:widowControl w:val="0"/>
              <w:autoSpaceDE w:val="0"/>
              <w:autoSpaceDN w:val="0"/>
              <w:spacing w:after="0"/>
              <w:jc w:val="center"/>
              <w:textAlignment w:val="baseline"/>
              <w:rPr>
                <w:rFonts w:eastAsia="Gulim"/>
                <w:color w:val="0000FF"/>
                <w:sz w:val="22"/>
                <w:szCs w:val="22"/>
                <w:lang w:eastAsia="ko-KR"/>
              </w:rPr>
            </w:pPr>
            <w:r w:rsidRPr="005C6D6F">
              <w:rPr>
                <w:rFonts w:eastAsia="Malgun Gothic"/>
                <w:b/>
                <w:bCs/>
                <w:color w:val="0000FF"/>
                <w:sz w:val="22"/>
                <w:szCs w:val="22"/>
                <w:lang w:eastAsia="ko-KR"/>
              </w:rPr>
              <w:t>Constraints</w:t>
            </w:r>
          </w:p>
        </w:tc>
        <w:tc>
          <w:tcPr>
            <w:tcW w:w="3138" w:type="dxa"/>
            <w:shd w:val="clear" w:color="auto" w:fill="F2F2F2" w:themeFill="background1" w:themeFillShade="F2"/>
            <w:vAlign w:val="center"/>
            <w:hideMark/>
          </w:tcPr>
          <w:p w14:paraId="0EA4528B" w14:textId="01BCA18B" w:rsidR="00220E56" w:rsidRPr="005C6D6F" w:rsidRDefault="00220E56" w:rsidP="00260E6D">
            <w:pPr>
              <w:widowControl w:val="0"/>
              <w:wordWrap w:val="0"/>
              <w:autoSpaceDE w:val="0"/>
              <w:autoSpaceDN w:val="0"/>
              <w:spacing w:after="0"/>
              <w:jc w:val="both"/>
              <w:textAlignment w:val="baseline"/>
              <w:rPr>
                <w:rFonts w:eastAsia="Gulim"/>
                <w:b/>
                <w:color w:val="0000FF"/>
                <w:sz w:val="22"/>
                <w:szCs w:val="22"/>
                <w:lang w:eastAsia="ko-KR"/>
              </w:rPr>
            </w:pPr>
            <w:r w:rsidRPr="005C6D6F">
              <w:rPr>
                <w:rFonts w:eastAsia="Gulim"/>
                <w:b/>
                <w:color w:val="0000FF"/>
                <w:sz w:val="22"/>
                <w:szCs w:val="22"/>
                <w:lang w:eastAsia="ko-KR"/>
              </w:rPr>
              <w:t>Constraint ID</w:t>
            </w:r>
          </w:p>
        </w:tc>
        <w:tc>
          <w:tcPr>
            <w:tcW w:w="5245" w:type="dxa"/>
            <w:shd w:val="clear" w:color="auto" w:fill="F2F2F2" w:themeFill="background1" w:themeFillShade="F2"/>
            <w:vAlign w:val="center"/>
          </w:tcPr>
          <w:p w14:paraId="50FF5977" w14:textId="77777777" w:rsidR="00220E56" w:rsidRPr="005C6D6F" w:rsidRDefault="00220E56" w:rsidP="00260E6D">
            <w:pPr>
              <w:widowControl w:val="0"/>
              <w:wordWrap w:val="0"/>
              <w:autoSpaceDE w:val="0"/>
              <w:autoSpaceDN w:val="0"/>
              <w:spacing w:after="0"/>
              <w:jc w:val="both"/>
              <w:textAlignment w:val="baseline"/>
              <w:rPr>
                <w:rFonts w:eastAsia="Gulim"/>
                <w:b/>
                <w:color w:val="0000FF"/>
                <w:sz w:val="22"/>
                <w:szCs w:val="22"/>
                <w:lang w:eastAsia="ko-KR"/>
              </w:rPr>
            </w:pPr>
            <w:r w:rsidRPr="005C6D6F">
              <w:rPr>
                <w:rFonts w:eastAsia="Gulim"/>
                <w:b/>
                <w:color w:val="0000FF"/>
                <w:sz w:val="22"/>
                <w:szCs w:val="22"/>
                <w:lang w:eastAsia="ko-KR"/>
              </w:rPr>
              <w:t xml:space="preserve"> Constraint</w:t>
            </w:r>
          </w:p>
        </w:tc>
      </w:tr>
      <w:tr w:rsidR="00220E56" w:rsidRPr="003B756B" w14:paraId="00644110" w14:textId="77777777" w:rsidTr="0023655F">
        <w:trPr>
          <w:trHeight w:val="237"/>
        </w:trPr>
        <w:tc>
          <w:tcPr>
            <w:tcW w:w="1535" w:type="dxa"/>
            <w:vMerge/>
            <w:shd w:val="clear" w:color="auto" w:fill="F2F2F2" w:themeFill="background1" w:themeFillShade="F2"/>
            <w:vAlign w:val="center"/>
          </w:tcPr>
          <w:p w14:paraId="07191B73" w14:textId="77777777" w:rsidR="00220E56" w:rsidRPr="005C6D6F" w:rsidRDefault="00220E56" w:rsidP="00260E6D">
            <w:pPr>
              <w:widowControl w:val="0"/>
              <w:autoSpaceDE w:val="0"/>
              <w:autoSpaceDN w:val="0"/>
              <w:spacing w:after="0"/>
              <w:jc w:val="center"/>
              <w:textAlignment w:val="baseline"/>
              <w:rPr>
                <w:rFonts w:eastAsia="Malgun Gothic"/>
                <w:b/>
                <w:bCs/>
                <w:color w:val="0000FF"/>
                <w:sz w:val="22"/>
                <w:szCs w:val="22"/>
                <w:lang w:eastAsia="ko-KR"/>
              </w:rPr>
            </w:pPr>
          </w:p>
        </w:tc>
        <w:tc>
          <w:tcPr>
            <w:tcW w:w="3138" w:type="dxa"/>
            <w:vAlign w:val="center"/>
          </w:tcPr>
          <w:p w14:paraId="76364EFE" w14:textId="77777777" w:rsidR="00220E56" w:rsidRPr="0023655F" w:rsidRDefault="00220E56" w:rsidP="00260E6D">
            <w:pPr>
              <w:widowControl w:val="0"/>
              <w:wordWrap w:val="0"/>
              <w:autoSpaceDE w:val="0"/>
              <w:autoSpaceDN w:val="0"/>
              <w:spacing w:after="0"/>
              <w:jc w:val="both"/>
              <w:textAlignment w:val="baseline"/>
              <w:rPr>
                <w:rFonts w:eastAsia="Malgun Gothic"/>
                <w:color w:val="FF0000"/>
                <w:sz w:val="22"/>
                <w:szCs w:val="22"/>
                <w:lang w:eastAsia="ko-KR"/>
              </w:rPr>
            </w:pPr>
            <w:r w:rsidRPr="0023655F">
              <w:rPr>
                <w:rFonts w:eastAsia="Malgun Gothic"/>
                <w:color w:val="FF0000"/>
                <w:sz w:val="22"/>
                <w:szCs w:val="22"/>
                <w:lang w:eastAsia="ko-KR"/>
              </w:rPr>
              <w:t>Indoorgml2/constraints/</w:t>
            </w:r>
          </w:p>
          <w:p w14:paraId="693EB1D0" w14:textId="59E546EC" w:rsidR="00220E56" w:rsidRPr="0023655F" w:rsidRDefault="00220E56" w:rsidP="00260E6D">
            <w:pPr>
              <w:widowControl w:val="0"/>
              <w:wordWrap w:val="0"/>
              <w:autoSpaceDE w:val="0"/>
              <w:autoSpaceDN w:val="0"/>
              <w:spacing w:after="0"/>
              <w:jc w:val="both"/>
              <w:textAlignment w:val="baseline"/>
              <w:rPr>
                <w:rFonts w:eastAsia="Malgun Gothic"/>
                <w:color w:val="FF0000"/>
                <w:sz w:val="22"/>
                <w:szCs w:val="22"/>
                <w:lang w:eastAsia="ko-KR"/>
              </w:rPr>
            </w:pPr>
            <w:r w:rsidRPr="0023655F">
              <w:rPr>
                <w:rFonts w:eastAsia="Malgun Gothic"/>
                <w:color w:val="FF0000"/>
                <w:sz w:val="22"/>
                <w:szCs w:val="22"/>
                <w:lang w:eastAsia="ko-KR"/>
              </w:rPr>
              <w:t>interlayerconnection-1</w:t>
            </w:r>
          </w:p>
        </w:tc>
        <w:tc>
          <w:tcPr>
            <w:tcW w:w="5245" w:type="dxa"/>
            <w:vAlign w:val="center"/>
          </w:tcPr>
          <w:p w14:paraId="25386AC1" w14:textId="77777777" w:rsidR="00220E56" w:rsidRPr="0023655F" w:rsidRDefault="00220E56" w:rsidP="00260E6D">
            <w:pPr>
              <w:widowControl w:val="0"/>
              <w:wordWrap w:val="0"/>
              <w:autoSpaceDE w:val="0"/>
              <w:autoSpaceDN w:val="0"/>
              <w:spacing w:after="0"/>
              <w:jc w:val="both"/>
              <w:textAlignment w:val="baseline"/>
              <w:rPr>
                <w:rFonts w:eastAsia="Malgun Gothic"/>
                <w:color w:val="FF0000"/>
                <w:sz w:val="22"/>
                <w:szCs w:val="22"/>
                <w:lang w:eastAsia="ko-KR"/>
              </w:rPr>
            </w:pPr>
            <w:r w:rsidRPr="0023655F">
              <w:rPr>
                <w:rFonts w:eastAsia="Malgun Gothic"/>
                <w:color w:val="FF0000"/>
                <w:sz w:val="22"/>
                <w:szCs w:val="22"/>
                <w:lang w:eastAsia="ko-KR"/>
              </w:rPr>
              <w:t>Two target cell spaces (or nodes) shall not belong to a same primal space layer (or dual space layer)</w:t>
            </w:r>
          </w:p>
        </w:tc>
      </w:tr>
      <w:tr w:rsidR="00220E56" w:rsidRPr="003B756B" w14:paraId="4400BA1F" w14:textId="77777777" w:rsidTr="0023655F">
        <w:trPr>
          <w:trHeight w:val="996"/>
        </w:trPr>
        <w:tc>
          <w:tcPr>
            <w:tcW w:w="1535" w:type="dxa"/>
            <w:vMerge/>
            <w:shd w:val="clear" w:color="auto" w:fill="F2F2F2" w:themeFill="background1" w:themeFillShade="F2"/>
            <w:vAlign w:val="center"/>
          </w:tcPr>
          <w:p w14:paraId="2120B936" w14:textId="77777777" w:rsidR="00220E56" w:rsidRPr="005C6D6F" w:rsidRDefault="00220E56" w:rsidP="00260E6D">
            <w:pPr>
              <w:widowControl w:val="0"/>
              <w:autoSpaceDE w:val="0"/>
              <w:autoSpaceDN w:val="0"/>
              <w:spacing w:after="0"/>
              <w:jc w:val="center"/>
              <w:textAlignment w:val="baseline"/>
              <w:rPr>
                <w:rFonts w:eastAsia="Malgun Gothic"/>
                <w:b/>
                <w:bCs/>
                <w:color w:val="0000FF"/>
                <w:sz w:val="22"/>
                <w:szCs w:val="22"/>
                <w:lang w:eastAsia="ko-KR"/>
              </w:rPr>
            </w:pPr>
          </w:p>
        </w:tc>
        <w:tc>
          <w:tcPr>
            <w:tcW w:w="3138" w:type="dxa"/>
            <w:vAlign w:val="center"/>
          </w:tcPr>
          <w:p w14:paraId="7BCCC199" w14:textId="77777777" w:rsidR="00220E56" w:rsidRPr="0023655F" w:rsidRDefault="00220E56" w:rsidP="00260E6D">
            <w:pPr>
              <w:widowControl w:val="0"/>
              <w:wordWrap w:val="0"/>
              <w:autoSpaceDE w:val="0"/>
              <w:autoSpaceDN w:val="0"/>
              <w:spacing w:after="0"/>
              <w:jc w:val="both"/>
              <w:textAlignment w:val="baseline"/>
              <w:rPr>
                <w:rFonts w:eastAsia="Malgun Gothic"/>
                <w:color w:val="FF0000"/>
                <w:sz w:val="22"/>
                <w:szCs w:val="22"/>
                <w:lang w:eastAsia="ko-KR"/>
              </w:rPr>
            </w:pPr>
            <w:r w:rsidRPr="0023655F">
              <w:rPr>
                <w:rFonts w:eastAsia="Malgun Gothic"/>
                <w:color w:val="FF0000"/>
                <w:sz w:val="22"/>
                <w:szCs w:val="22"/>
                <w:lang w:eastAsia="ko-KR"/>
              </w:rPr>
              <w:t>Indoorgml2/constraints/</w:t>
            </w:r>
          </w:p>
          <w:p w14:paraId="7F6E2182" w14:textId="3ADE4368" w:rsidR="00220E56" w:rsidRPr="0023655F" w:rsidRDefault="00220E56" w:rsidP="00260E6D">
            <w:pPr>
              <w:widowControl w:val="0"/>
              <w:wordWrap w:val="0"/>
              <w:autoSpaceDE w:val="0"/>
              <w:autoSpaceDN w:val="0"/>
              <w:spacing w:after="0"/>
              <w:jc w:val="both"/>
              <w:textAlignment w:val="baseline"/>
              <w:rPr>
                <w:rFonts w:eastAsia="Malgun Gothic"/>
                <w:color w:val="FF0000"/>
                <w:sz w:val="22"/>
                <w:szCs w:val="22"/>
                <w:lang w:eastAsia="ko-KR"/>
              </w:rPr>
            </w:pPr>
            <w:r w:rsidRPr="0023655F">
              <w:rPr>
                <w:rFonts w:eastAsia="Malgun Gothic" w:hint="eastAsia"/>
                <w:color w:val="FF0000"/>
                <w:sz w:val="22"/>
                <w:szCs w:val="22"/>
                <w:lang w:eastAsia="ko-KR"/>
              </w:rPr>
              <w:t>I</w:t>
            </w:r>
            <w:r w:rsidRPr="0023655F">
              <w:rPr>
                <w:rFonts w:eastAsia="Malgun Gothic"/>
                <w:color w:val="FF0000"/>
                <w:sz w:val="22"/>
                <w:szCs w:val="22"/>
                <w:lang w:eastAsia="ko-KR"/>
              </w:rPr>
              <w:t>nterLayerConnection-2</w:t>
            </w:r>
          </w:p>
        </w:tc>
        <w:tc>
          <w:tcPr>
            <w:tcW w:w="5245" w:type="dxa"/>
            <w:vAlign w:val="center"/>
          </w:tcPr>
          <w:p w14:paraId="3F087F19" w14:textId="77777777" w:rsidR="00220E56" w:rsidRPr="0023655F" w:rsidRDefault="00220E56" w:rsidP="00260E6D">
            <w:pPr>
              <w:widowControl w:val="0"/>
              <w:wordWrap w:val="0"/>
              <w:autoSpaceDE w:val="0"/>
              <w:autoSpaceDN w:val="0"/>
              <w:spacing w:after="0"/>
              <w:jc w:val="both"/>
              <w:textAlignment w:val="baseline"/>
              <w:rPr>
                <w:rFonts w:eastAsia="Malgun Gothic"/>
                <w:color w:val="FF0000"/>
                <w:sz w:val="22"/>
                <w:szCs w:val="22"/>
                <w:lang w:eastAsia="ko-KR"/>
              </w:rPr>
            </w:pPr>
            <w:r w:rsidRPr="0023655F">
              <w:rPr>
                <w:rFonts w:eastAsia="Malgun Gothic"/>
                <w:color w:val="FF0000"/>
                <w:sz w:val="22"/>
                <w:szCs w:val="22"/>
                <w:lang w:eastAsia="ko-KR"/>
              </w:rPr>
              <w:t>Connected nodes or connected cells shall be consistent with connected layers. It means that the target cell spaces (or nodes) shall belong to primal space layer (or dual space layer) of the connected layer</w:t>
            </w:r>
          </w:p>
        </w:tc>
      </w:tr>
      <w:tr w:rsidR="00220E56" w:rsidRPr="003B756B" w14:paraId="0B2740C5" w14:textId="77777777" w:rsidTr="0023655F">
        <w:trPr>
          <w:trHeight w:val="996"/>
          <w:ins w:id="494" w:author="Abdou D" w:date="2024-01-29T16:53:00Z"/>
        </w:trPr>
        <w:tc>
          <w:tcPr>
            <w:tcW w:w="1535" w:type="dxa"/>
            <w:vMerge/>
            <w:shd w:val="clear" w:color="auto" w:fill="F2F2F2" w:themeFill="background1" w:themeFillShade="F2"/>
            <w:vAlign w:val="center"/>
          </w:tcPr>
          <w:p w14:paraId="064D94AC" w14:textId="77777777" w:rsidR="00220E56" w:rsidRPr="005C6D6F" w:rsidRDefault="00220E56" w:rsidP="00260E6D">
            <w:pPr>
              <w:widowControl w:val="0"/>
              <w:autoSpaceDE w:val="0"/>
              <w:autoSpaceDN w:val="0"/>
              <w:spacing w:after="0"/>
              <w:jc w:val="center"/>
              <w:textAlignment w:val="baseline"/>
              <w:rPr>
                <w:ins w:id="495" w:author="Abdou D" w:date="2024-01-29T16:53:00Z"/>
                <w:rFonts w:eastAsia="Malgun Gothic"/>
                <w:b/>
                <w:bCs/>
                <w:color w:val="0000FF"/>
                <w:sz w:val="22"/>
                <w:szCs w:val="22"/>
                <w:lang w:eastAsia="ko-KR"/>
              </w:rPr>
            </w:pPr>
          </w:p>
        </w:tc>
        <w:tc>
          <w:tcPr>
            <w:tcW w:w="3138" w:type="dxa"/>
            <w:vAlign w:val="center"/>
          </w:tcPr>
          <w:p w14:paraId="019FD277" w14:textId="77777777" w:rsidR="00220E56" w:rsidRPr="0023655F" w:rsidRDefault="00220E56" w:rsidP="00220E56">
            <w:pPr>
              <w:widowControl w:val="0"/>
              <w:wordWrap w:val="0"/>
              <w:autoSpaceDE w:val="0"/>
              <w:autoSpaceDN w:val="0"/>
              <w:spacing w:after="0"/>
              <w:jc w:val="both"/>
              <w:textAlignment w:val="baseline"/>
              <w:rPr>
                <w:ins w:id="496" w:author="Abdou D" w:date="2024-01-29T16:54:00Z"/>
                <w:rFonts w:eastAsia="Malgun Gothic"/>
                <w:color w:val="FF0000"/>
                <w:sz w:val="22"/>
                <w:szCs w:val="22"/>
                <w:lang w:eastAsia="ko-KR"/>
              </w:rPr>
            </w:pPr>
            <w:ins w:id="497" w:author="Abdou D" w:date="2024-01-29T16:54:00Z">
              <w:r w:rsidRPr="0023655F">
                <w:rPr>
                  <w:rFonts w:eastAsia="Malgun Gothic"/>
                  <w:color w:val="FF0000"/>
                  <w:sz w:val="22"/>
                  <w:szCs w:val="22"/>
                  <w:lang w:eastAsia="ko-KR"/>
                </w:rPr>
                <w:t>Indoorgml2/constraints/</w:t>
              </w:r>
            </w:ins>
          </w:p>
          <w:p w14:paraId="694D332B" w14:textId="0DE18814" w:rsidR="00220E56" w:rsidRPr="0023655F" w:rsidRDefault="00220E56" w:rsidP="00220E56">
            <w:pPr>
              <w:widowControl w:val="0"/>
              <w:wordWrap w:val="0"/>
              <w:autoSpaceDE w:val="0"/>
              <w:autoSpaceDN w:val="0"/>
              <w:spacing w:after="0"/>
              <w:jc w:val="both"/>
              <w:textAlignment w:val="baseline"/>
              <w:rPr>
                <w:ins w:id="498" w:author="Abdou D" w:date="2024-01-29T16:53:00Z"/>
                <w:rFonts w:eastAsia="Malgun Gothic"/>
                <w:color w:val="FF0000"/>
                <w:sz w:val="22"/>
                <w:szCs w:val="22"/>
                <w:lang w:eastAsia="ko-KR"/>
              </w:rPr>
            </w:pPr>
            <w:ins w:id="499" w:author="Abdou D" w:date="2024-01-29T16:54:00Z">
              <w:r w:rsidRPr="0023655F">
                <w:rPr>
                  <w:rFonts w:eastAsia="Malgun Gothic" w:hint="eastAsia"/>
                  <w:color w:val="FF0000"/>
                  <w:sz w:val="22"/>
                  <w:szCs w:val="22"/>
                  <w:lang w:eastAsia="ko-KR"/>
                </w:rPr>
                <w:t>I</w:t>
              </w:r>
              <w:r w:rsidRPr="0023655F">
                <w:rPr>
                  <w:rFonts w:eastAsia="Malgun Gothic"/>
                  <w:color w:val="FF0000"/>
                  <w:sz w:val="22"/>
                  <w:szCs w:val="22"/>
                  <w:lang w:eastAsia="ko-KR"/>
                </w:rPr>
                <w:t>nterLayerConnection-</w:t>
              </w:r>
              <w:r>
                <w:rPr>
                  <w:rFonts w:eastAsia="Malgun Gothic"/>
                  <w:color w:val="FF0000"/>
                  <w:sz w:val="22"/>
                  <w:szCs w:val="22"/>
                  <w:lang w:eastAsia="ko-KR"/>
                </w:rPr>
                <w:t>3</w:t>
              </w:r>
            </w:ins>
          </w:p>
        </w:tc>
        <w:tc>
          <w:tcPr>
            <w:tcW w:w="5245" w:type="dxa"/>
            <w:vAlign w:val="center"/>
          </w:tcPr>
          <w:p w14:paraId="51B0EAA9" w14:textId="4750BC06" w:rsidR="00220E56" w:rsidRPr="0023655F" w:rsidRDefault="00115C4B" w:rsidP="00260E6D">
            <w:pPr>
              <w:widowControl w:val="0"/>
              <w:wordWrap w:val="0"/>
              <w:autoSpaceDE w:val="0"/>
              <w:autoSpaceDN w:val="0"/>
              <w:spacing w:after="0"/>
              <w:jc w:val="both"/>
              <w:textAlignment w:val="baseline"/>
              <w:rPr>
                <w:ins w:id="500" w:author="Abdou D" w:date="2024-01-29T16:53:00Z"/>
                <w:rFonts w:eastAsia="Malgun Gothic"/>
                <w:color w:val="FF0000"/>
                <w:sz w:val="22"/>
                <w:szCs w:val="22"/>
                <w:lang w:eastAsia="ko-KR"/>
              </w:rPr>
            </w:pPr>
            <w:ins w:id="501" w:author="Abdou D" w:date="2024-01-29T16:54:00Z">
              <w:r>
                <w:rPr>
                  <w:rFonts w:eastAsia="Malgun Gothic"/>
                  <w:color w:val="FF0000"/>
                  <w:sz w:val="22"/>
                  <w:szCs w:val="22"/>
                  <w:lang w:eastAsia="ko-KR"/>
                </w:rPr>
                <w:t>The cardinalities of Node and CellSpace can either be 0 or 2, but can never be 1.</w:t>
              </w:r>
            </w:ins>
          </w:p>
        </w:tc>
      </w:tr>
    </w:tbl>
    <w:p w14:paraId="498EE03F" w14:textId="77777777" w:rsidR="005A721F" w:rsidRPr="003B756B" w:rsidRDefault="005A721F" w:rsidP="004271DC"/>
    <w:p w14:paraId="71D72A35" w14:textId="50F1E0BD" w:rsidR="004271DC" w:rsidRPr="009A04AC" w:rsidRDefault="004271DC" w:rsidP="004271DC">
      <w:pPr>
        <w:pStyle w:val="Heading2"/>
        <w:numPr>
          <w:ilvl w:val="1"/>
          <w:numId w:val="53"/>
        </w:numPr>
        <w:tabs>
          <w:tab w:val="clear" w:pos="576"/>
          <w:tab w:val="left" w:pos="540"/>
          <w:tab w:val="left" w:pos="700"/>
        </w:tabs>
        <w:suppressAutoHyphens/>
        <w:spacing w:after="120" w:line="250" w:lineRule="exact"/>
        <w:ind w:left="578" w:hanging="578"/>
        <w:jc w:val="both"/>
        <w:rPr>
          <w:rFonts w:cs="Times New Roman"/>
          <w:color w:val="0000FF"/>
          <w:szCs w:val="24"/>
        </w:rPr>
      </w:pPr>
      <w:bookmarkStart w:id="502" w:name="_Toc146459215"/>
      <w:r w:rsidRPr="009A04AC">
        <w:rPr>
          <w:rFonts w:cs="Times New Roman"/>
          <w:color w:val="0000FF"/>
          <w:szCs w:val="24"/>
          <w:lang w:eastAsia="ko-KR"/>
        </w:rPr>
        <w:t>Feature Types in Navigation Module</w:t>
      </w:r>
      <w:bookmarkEnd w:id="502"/>
    </w:p>
    <w:p w14:paraId="754DE6B3" w14:textId="78940686" w:rsidR="004271DC" w:rsidRPr="009A04AC" w:rsidRDefault="004271DC" w:rsidP="004271DC">
      <w:pPr>
        <w:pStyle w:val="Heading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03" w:name="_Toc146459216"/>
      <w:proofErr w:type="spellStart"/>
      <w:r w:rsidRPr="009A04AC">
        <w:rPr>
          <w:rFonts w:cs="Times New Roman"/>
          <w:color w:val="0000FF"/>
          <w:szCs w:val="24"/>
        </w:rPr>
        <w:t>NavigableSpace</w:t>
      </w:r>
      <w:bookmarkEnd w:id="503"/>
      <w:proofErr w:type="spellEnd"/>
    </w:p>
    <w:tbl>
      <w:tblPr>
        <w:tblStyle w:val="TableGrid"/>
        <w:tblW w:w="0" w:type="auto"/>
        <w:tblLook w:val="04A0" w:firstRow="1" w:lastRow="0" w:firstColumn="1" w:lastColumn="0" w:noHBand="0" w:noVBand="1"/>
      </w:tblPr>
      <w:tblGrid>
        <w:gridCol w:w="1535"/>
        <w:gridCol w:w="3138"/>
        <w:gridCol w:w="5245"/>
      </w:tblGrid>
      <w:tr w:rsidR="004271DC" w:rsidRPr="003B756B"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632F28" w:rsidRDefault="009A04AC"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632F28">
              <w:rPr>
                <w:rFonts w:asciiTheme="minorHAnsi" w:eastAsia="Malgun Gothic" w:hAnsiTheme="minorHAnsi" w:cstheme="minorHAnsi"/>
                <w:b/>
                <w:bCs/>
                <w:color w:val="0000FF"/>
                <w:sz w:val="22"/>
                <w:szCs w:val="22"/>
                <w:lang w:eastAsia="ko-KR"/>
              </w:rPr>
              <w:t>NavigableSpace</w:t>
            </w:r>
            <w:proofErr w:type="spellEnd"/>
          </w:p>
        </w:tc>
      </w:tr>
      <w:tr w:rsidR="004271DC" w:rsidRPr="003B756B"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383" w:type="dxa"/>
            <w:gridSpan w:val="2"/>
            <w:vAlign w:val="center"/>
          </w:tcPr>
          <w:p w14:paraId="618A8E31" w14:textId="36A0FB66" w:rsidR="004271DC" w:rsidRPr="009A04AC" w:rsidRDefault="009A04AC" w:rsidP="00260E6D">
            <w:pPr>
              <w:widowControl w:val="0"/>
              <w:wordWrap w:val="0"/>
              <w:autoSpaceDE w:val="0"/>
              <w:autoSpaceDN w:val="0"/>
              <w:spacing w:after="0"/>
              <w:jc w:val="both"/>
              <w:textAlignment w:val="baseline"/>
              <w:rPr>
                <w:rFonts w:eastAsia="Gulim"/>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 move freely</w:t>
            </w:r>
          </w:p>
        </w:tc>
      </w:tr>
      <w:tr w:rsidR="004271DC" w:rsidRPr="003B756B"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383" w:type="dxa"/>
            <w:gridSpan w:val="2"/>
            <w:vAlign w:val="center"/>
            <w:hideMark/>
          </w:tcPr>
          <w:p w14:paraId="27B55990" w14:textId="19A4DD49" w:rsidR="004271DC" w:rsidRPr="00632F28" w:rsidRDefault="009A04AC"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632F28">
              <w:rPr>
                <w:rFonts w:asciiTheme="minorHAnsi" w:eastAsia="Gulim" w:hAnsiTheme="minorHAnsi" w:cstheme="minorHAnsi"/>
                <w:color w:val="0000FF"/>
                <w:sz w:val="22"/>
                <w:szCs w:val="22"/>
                <w:lang w:eastAsia="ko-KR"/>
              </w:rPr>
              <w:t>CellSpace</w:t>
            </w:r>
          </w:p>
        </w:tc>
      </w:tr>
      <w:tr w:rsidR="009A04AC" w:rsidRPr="003B756B"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Pr>
                <w:rFonts w:eastAsia="Malgun Gothic"/>
                <w:b/>
                <w:bCs/>
                <w:color w:val="0000FF"/>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3B756B" w:rsidRDefault="009A04AC" w:rsidP="00260E6D">
            <w:pPr>
              <w:widowControl w:val="0"/>
              <w:autoSpaceDE w:val="0"/>
              <w:autoSpaceDN w:val="0"/>
              <w:spacing w:after="0"/>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name</w:t>
            </w:r>
          </w:p>
        </w:tc>
        <w:tc>
          <w:tcPr>
            <w:tcW w:w="5245" w:type="dxa"/>
            <w:shd w:val="clear" w:color="auto" w:fill="F2F2F2" w:themeFill="background1" w:themeFillShade="F2"/>
            <w:vAlign w:val="center"/>
            <w:hideMark/>
          </w:tcPr>
          <w:p w14:paraId="637763FC" w14:textId="09D16C55" w:rsidR="009A04AC" w:rsidRPr="003B756B" w:rsidRDefault="009A04AC" w:rsidP="00260E6D">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9A04AC" w:rsidRPr="003B756B"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3B756B" w:rsidRDefault="009A04AC" w:rsidP="00260E6D">
            <w:pPr>
              <w:spacing w:after="0"/>
              <w:rPr>
                <w:rFonts w:eastAsia="Gulim"/>
                <w:color w:val="0000FF"/>
                <w:sz w:val="22"/>
                <w:szCs w:val="22"/>
                <w:lang w:eastAsia="ko-KR"/>
              </w:rPr>
            </w:pPr>
          </w:p>
        </w:tc>
        <w:tc>
          <w:tcPr>
            <w:tcW w:w="3138" w:type="dxa"/>
            <w:vAlign w:val="center"/>
            <w:hideMark/>
          </w:tcPr>
          <w:p w14:paraId="5307BA95" w14:textId="3C9E25E2" w:rsidR="009A04AC" w:rsidRPr="00632F28" w:rsidRDefault="009A04AC"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sidRPr="00632F28">
              <w:rPr>
                <w:rFonts w:asciiTheme="minorHAnsi" w:eastAsia="Malgun Gothic" w:hAnsiTheme="minorHAnsi" w:cstheme="minorHAnsi"/>
                <w:color w:val="0000FF"/>
                <w:sz w:val="22"/>
                <w:szCs w:val="22"/>
                <w:lang w:eastAsia="ko-KR"/>
              </w:rPr>
              <w:t>locomotionType</w:t>
            </w:r>
            <w:proofErr w:type="spellEnd"/>
          </w:p>
        </w:tc>
        <w:tc>
          <w:tcPr>
            <w:tcW w:w="5245" w:type="dxa"/>
            <w:vAlign w:val="center"/>
            <w:hideMark/>
          </w:tcPr>
          <w:p w14:paraId="6A8DD82B" w14:textId="3CB0413A" w:rsidR="009A04AC" w:rsidRPr="003B756B" w:rsidRDefault="009A04AC" w:rsidP="00260E6D">
            <w:pPr>
              <w:widowControl w:val="0"/>
              <w:autoSpaceDE w:val="0"/>
              <w:autoSpaceDN w:val="0"/>
              <w:spacing w:after="0"/>
              <w:textAlignment w:val="baseline"/>
              <w:rPr>
                <w:rFonts w:eastAsia="Gulim"/>
                <w:color w:val="0000FF"/>
                <w:sz w:val="22"/>
                <w:szCs w:val="22"/>
                <w:lang w:eastAsia="ko-KR"/>
              </w:rPr>
            </w:pPr>
            <w:proofErr w:type="spellStart"/>
            <w:r w:rsidRPr="00632F28">
              <w:rPr>
                <w:rFonts w:asciiTheme="minorHAnsi" w:eastAsia="Malgun Gothic" w:hAnsiTheme="minorHAnsi" w:cstheme="minorHAnsi"/>
                <w:color w:val="0000FF"/>
                <w:sz w:val="22"/>
                <w:szCs w:val="22"/>
                <w:lang w:eastAsia="ko-KR"/>
              </w:rPr>
              <w:t>LocomotionAccessType</w:t>
            </w:r>
            <w:proofErr w:type="spellEnd"/>
            <w:r w:rsidRPr="003B756B">
              <w:rPr>
                <w:rFonts w:eastAsia="Malgun Gothic"/>
                <w:color w:val="0000FF"/>
                <w:sz w:val="22"/>
                <w:szCs w:val="22"/>
                <w:lang w:eastAsia="ko-KR"/>
              </w:rPr>
              <w:t xml:space="preserve"> [</w:t>
            </w:r>
            <w:commentRangeStart w:id="504"/>
            <w:r>
              <w:rPr>
                <w:rFonts w:eastAsia="Malgun Gothic"/>
                <w:color w:val="0000FF"/>
                <w:sz w:val="22"/>
                <w:szCs w:val="22"/>
                <w:lang w:eastAsia="ko-KR"/>
              </w:rPr>
              <w:t>1</w:t>
            </w:r>
            <w:commentRangeEnd w:id="504"/>
            <w:r w:rsidR="0023655F">
              <w:rPr>
                <w:rStyle w:val="CommentReference"/>
                <w:rFonts w:eastAsia="Malgun Gothic"/>
                <w:lang w:val="en-GB"/>
              </w:rPr>
              <w:commentReference w:id="504"/>
            </w:r>
            <w:r w:rsidRPr="003B756B">
              <w:rPr>
                <w:rFonts w:eastAsia="Malgun Gothic"/>
                <w:color w:val="0000FF"/>
                <w:sz w:val="22"/>
                <w:szCs w:val="22"/>
                <w:lang w:eastAsia="ko-KR"/>
              </w:rPr>
              <w:t>..1]</w:t>
            </w:r>
          </w:p>
        </w:tc>
      </w:tr>
      <w:tr w:rsidR="009A04AC" w:rsidRPr="003B756B"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3B756B" w:rsidRDefault="0023655F"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 xml:space="preserve">Constraint </w:t>
            </w:r>
            <w:r w:rsidR="009A04AC" w:rsidRPr="003B756B">
              <w:rPr>
                <w:rFonts w:eastAsia="Gulim"/>
                <w:b/>
                <w:color w:val="0000FF"/>
                <w:sz w:val="22"/>
                <w:szCs w:val="22"/>
                <w:lang w:eastAsia="ko-KR"/>
              </w:rPr>
              <w:t>ID</w:t>
            </w:r>
          </w:p>
        </w:tc>
        <w:tc>
          <w:tcPr>
            <w:tcW w:w="5245" w:type="dxa"/>
            <w:shd w:val="clear" w:color="auto" w:fill="F2F2F2" w:themeFill="background1" w:themeFillShade="F2"/>
            <w:vAlign w:val="center"/>
            <w:hideMark/>
          </w:tcPr>
          <w:p w14:paraId="0D97B018" w14:textId="5A84C7A2" w:rsidR="009A04AC" w:rsidRPr="003B756B" w:rsidRDefault="009A04AC"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 xml:space="preserve"> Constraint</w:t>
            </w:r>
          </w:p>
        </w:tc>
      </w:tr>
      <w:tr w:rsidR="009A04AC" w:rsidRPr="003B756B" w14:paraId="754428D0" w14:textId="77777777" w:rsidTr="0023655F">
        <w:trPr>
          <w:trHeight w:val="93"/>
        </w:trPr>
        <w:tc>
          <w:tcPr>
            <w:tcW w:w="0" w:type="auto"/>
            <w:vMerge/>
            <w:shd w:val="clear" w:color="auto" w:fill="F2F2F2" w:themeFill="background1" w:themeFillShade="F2"/>
            <w:vAlign w:val="center"/>
            <w:hideMark/>
          </w:tcPr>
          <w:p w14:paraId="5708BC8A" w14:textId="77777777" w:rsidR="009A04AC" w:rsidRPr="003B756B" w:rsidRDefault="009A04AC" w:rsidP="00260E6D">
            <w:pPr>
              <w:spacing w:after="0"/>
              <w:rPr>
                <w:rFonts w:eastAsia="Gulim"/>
                <w:color w:val="0000FF"/>
                <w:sz w:val="22"/>
                <w:szCs w:val="22"/>
                <w:lang w:eastAsia="ko-KR"/>
              </w:rPr>
            </w:pPr>
          </w:p>
        </w:tc>
        <w:tc>
          <w:tcPr>
            <w:tcW w:w="3138" w:type="dxa"/>
            <w:vAlign w:val="center"/>
          </w:tcPr>
          <w:p w14:paraId="0535D3AD" w14:textId="45B9C176" w:rsidR="009A04AC" w:rsidRPr="003B756B" w:rsidRDefault="009A04AC" w:rsidP="00260E6D">
            <w:pPr>
              <w:widowControl w:val="0"/>
              <w:autoSpaceDE w:val="0"/>
              <w:autoSpaceDN w:val="0"/>
              <w:spacing w:after="0"/>
              <w:textAlignment w:val="baseline"/>
              <w:rPr>
                <w:rFonts w:eastAsia="Gulim"/>
                <w:color w:val="0000FF"/>
                <w:sz w:val="22"/>
                <w:szCs w:val="22"/>
                <w:lang w:eastAsia="ko-KR"/>
              </w:rPr>
            </w:pPr>
            <w:r>
              <w:rPr>
                <w:rFonts w:eastAsia="Malgun Gothic"/>
                <w:color w:val="0000FF"/>
                <w:sz w:val="22"/>
                <w:szCs w:val="22"/>
                <w:lang w:eastAsia="ko-KR"/>
              </w:rPr>
              <w:t>None</w:t>
            </w:r>
          </w:p>
        </w:tc>
        <w:tc>
          <w:tcPr>
            <w:tcW w:w="5245" w:type="dxa"/>
            <w:vAlign w:val="center"/>
          </w:tcPr>
          <w:p w14:paraId="7D0649A5" w14:textId="7B48F08C" w:rsidR="009A04AC" w:rsidRPr="003B756B" w:rsidRDefault="009A04AC" w:rsidP="00260E6D">
            <w:pPr>
              <w:widowControl w:val="0"/>
              <w:autoSpaceDE w:val="0"/>
              <w:autoSpaceDN w:val="0"/>
              <w:spacing w:after="0"/>
              <w:textAlignment w:val="baseline"/>
              <w:rPr>
                <w:rFonts w:eastAsia="Gulim"/>
                <w:color w:val="0000FF"/>
                <w:sz w:val="22"/>
                <w:szCs w:val="22"/>
                <w:lang w:eastAsia="ko-KR"/>
              </w:rPr>
            </w:pPr>
          </w:p>
        </w:tc>
      </w:tr>
    </w:tbl>
    <w:p w14:paraId="548D67A8" w14:textId="6863F9B1" w:rsidR="004271DC" w:rsidRDefault="004271DC" w:rsidP="004271DC"/>
    <w:p w14:paraId="06FC7AB5" w14:textId="77777777" w:rsidR="009A04AC" w:rsidRPr="009A04AC" w:rsidRDefault="004271DC" w:rsidP="009A04AC">
      <w:pPr>
        <w:pStyle w:val="Heading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05" w:name="_Toc146459217"/>
      <w:proofErr w:type="spellStart"/>
      <w:r w:rsidRPr="009A04AC">
        <w:rPr>
          <w:rFonts w:cs="Times New Roman"/>
          <w:color w:val="0000FF"/>
          <w:szCs w:val="24"/>
        </w:rPr>
        <w:t>NonNavigableSpace</w:t>
      </w:r>
      <w:bookmarkEnd w:id="505"/>
      <w:proofErr w:type="spellEnd"/>
    </w:p>
    <w:tbl>
      <w:tblPr>
        <w:tblStyle w:val="TableGrid"/>
        <w:tblW w:w="0" w:type="auto"/>
        <w:tblLook w:val="04A0" w:firstRow="1" w:lastRow="0" w:firstColumn="1" w:lastColumn="0" w:noHBand="0" w:noVBand="1"/>
      </w:tblPr>
      <w:tblGrid>
        <w:gridCol w:w="1535"/>
        <w:gridCol w:w="3400"/>
        <w:gridCol w:w="5125"/>
      </w:tblGrid>
      <w:tr w:rsidR="009A04AC" w:rsidRPr="003B756B"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017D" w:rsidRDefault="009A04AC"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C5017D">
              <w:rPr>
                <w:rFonts w:asciiTheme="minorHAnsi" w:eastAsia="Malgun Gothic" w:hAnsiTheme="minorHAnsi" w:cstheme="minorHAnsi"/>
                <w:b/>
                <w:bCs/>
                <w:color w:val="0000FF"/>
                <w:sz w:val="22"/>
                <w:szCs w:val="22"/>
                <w:lang w:eastAsia="ko-KR"/>
              </w:rPr>
              <w:t>NavigableSpace</w:t>
            </w:r>
            <w:proofErr w:type="spellEnd"/>
          </w:p>
        </w:tc>
      </w:tr>
      <w:tr w:rsidR="009A04AC" w:rsidRPr="003B756B"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2"/>
            <w:vAlign w:val="center"/>
          </w:tcPr>
          <w:p w14:paraId="6FA43CC3" w14:textId="682EAE2B" w:rsidR="009A04AC" w:rsidRPr="009A04AC" w:rsidRDefault="009A04AC" w:rsidP="00260E6D">
            <w:pPr>
              <w:widowControl w:val="0"/>
              <w:wordWrap w:val="0"/>
              <w:autoSpaceDE w:val="0"/>
              <w:autoSpaceDN w:val="0"/>
              <w:spacing w:after="0"/>
              <w:jc w:val="both"/>
              <w:textAlignment w:val="baseline"/>
              <w:rPr>
                <w:rFonts w:eastAsia="Gulim"/>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w:t>
            </w:r>
            <w:r>
              <w:rPr>
                <w:color w:val="0000FF"/>
                <w:sz w:val="22"/>
                <w:szCs w:val="22"/>
              </w:rPr>
              <w:t>not</w:t>
            </w:r>
            <w:r w:rsidRPr="009A04AC">
              <w:rPr>
                <w:color w:val="0000FF"/>
                <w:sz w:val="22"/>
                <w:szCs w:val="22"/>
              </w:rPr>
              <w:t xml:space="preserve"> move</w:t>
            </w:r>
          </w:p>
        </w:tc>
      </w:tr>
      <w:tr w:rsidR="009A04AC" w:rsidRPr="003B756B"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525" w:type="dxa"/>
            <w:gridSpan w:val="2"/>
            <w:vAlign w:val="center"/>
            <w:hideMark/>
          </w:tcPr>
          <w:p w14:paraId="76549666" w14:textId="3518074A" w:rsidR="009A04AC" w:rsidRPr="00C5017D" w:rsidRDefault="009A04AC"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C5017D">
              <w:rPr>
                <w:rFonts w:asciiTheme="minorHAnsi" w:eastAsia="Malgun Gothic" w:hAnsiTheme="minorHAnsi" w:cstheme="minorHAnsi"/>
                <w:color w:val="0000FF"/>
                <w:sz w:val="22"/>
                <w:szCs w:val="22"/>
                <w:lang w:eastAsia="ko-KR"/>
              </w:rPr>
              <w:t>CellSpace</w:t>
            </w:r>
          </w:p>
        </w:tc>
      </w:tr>
      <w:tr w:rsidR="009A04AC" w:rsidRPr="003B756B"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3B756B" w:rsidRDefault="0023655F"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 xml:space="preserve">Constraint </w:t>
            </w:r>
            <w:r w:rsidR="009A04AC" w:rsidRPr="003B756B">
              <w:rPr>
                <w:rFonts w:eastAsia="Gulim"/>
                <w:b/>
                <w:color w:val="0000FF"/>
                <w:sz w:val="22"/>
                <w:szCs w:val="22"/>
                <w:lang w:eastAsia="ko-KR"/>
              </w:rPr>
              <w:t>ID</w:t>
            </w:r>
          </w:p>
        </w:tc>
        <w:tc>
          <w:tcPr>
            <w:tcW w:w="5125" w:type="dxa"/>
            <w:shd w:val="clear" w:color="auto" w:fill="F2F2F2" w:themeFill="background1" w:themeFillShade="F2"/>
            <w:vAlign w:val="center"/>
            <w:hideMark/>
          </w:tcPr>
          <w:p w14:paraId="3D1D1A72" w14:textId="77777777" w:rsidR="009A04AC" w:rsidRPr="003B756B" w:rsidRDefault="009A04AC"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 xml:space="preserve"> Constraint</w:t>
            </w:r>
          </w:p>
        </w:tc>
      </w:tr>
      <w:tr w:rsidR="009A04AC" w:rsidRPr="003B756B" w14:paraId="2E35D806" w14:textId="77777777" w:rsidTr="0023655F">
        <w:trPr>
          <w:trHeight w:val="137"/>
        </w:trPr>
        <w:tc>
          <w:tcPr>
            <w:tcW w:w="0" w:type="auto"/>
            <w:vMerge/>
            <w:shd w:val="clear" w:color="auto" w:fill="F2F2F2" w:themeFill="background1" w:themeFillShade="F2"/>
            <w:vAlign w:val="center"/>
            <w:hideMark/>
          </w:tcPr>
          <w:p w14:paraId="456781AE" w14:textId="77777777" w:rsidR="009A04AC" w:rsidRPr="003B756B" w:rsidRDefault="009A04AC" w:rsidP="00260E6D">
            <w:pPr>
              <w:spacing w:after="0"/>
              <w:rPr>
                <w:rFonts w:eastAsia="Gulim"/>
                <w:color w:val="0000FF"/>
                <w:sz w:val="22"/>
                <w:szCs w:val="22"/>
                <w:lang w:eastAsia="ko-KR"/>
              </w:rPr>
            </w:pPr>
          </w:p>
        </w:tc>
        <w:tc>
          <w:tcPr>
            <w:tcW w:w="3400" w:type="dxa"/>
            <w:vAlign w:val="center"/>
          </w:tcPr>
          <w:p w14:paraId="2EE6D0F2" w14:textId="77777777" w:rsidR="009A04AC" w:rsidRPr="003B756B" w:rsidRDefault="009A04AC" w:rsidP="00260E6D">
            <w:pPr>
              <w:widowControl w:val="0"/>
              <w:autoSpaceDE w:val="0"/>
              <w:autoSpaceDN w:val="0"/>
              <w:spacing w:after="0"/>
              <w:textAlignment w:val="baseline"/>
              <w:rPr>
                <w:rFonts w:eastAsia="Gulim"/>
                <w:color w:val="0000FF"/>
                <w:sz w:val="22"/>
                <w:szCs w:val="22"/>
                <w:lang w:eastAsia="ko-KR"/>
              </w:rPr>
            </w:pPr>
            <w:r>
              <w:rPr>
                <w:rFonts w:eastAsia="Malgun Gothic"/>
                <w:color w:val="0000FF"/>
                <w:sz w:val="22"/>
                <w:szCs w:val="22"/>
                <w:lang w:eastAsia="ko-KR"/>
              </w:rPr>
              <w:t>None</w:t>
            </w:r>
          </w:p>
        </w:tc>
        <w:tc>
          <w:tcPr>
            <w:tcW w:w="5125" w:type="dxa"/>
            <w:vAlign w:val="center"/>
          </w:tcPr>
          <w:p w14:paraId="67EA9A7F" w14:textId="77777777" w:rsidR="009A04AC" w:rsidRPr="003B756B" w:rsidRDefault="009A04AC" w:rsidP="00260E6D">
            <w:pPr>
              <w:widowControl w:val="0"/>
              <w:autoSpaceDE w:val="0"/>
              <w:autoSpaceDN w:val="0"/>
              <w:spacing w:after="0"/>
              <w:textAlignment w:val="baseline"/>
              <w:rPr>
                <w:rFonts w:eastAsia="Gulim"/>
                <w:color w:val="0000FF"/>
                <w:sz w:val="22"/>
                <w:szCs w:val="22"/>
                <w:lang w:eastAsia="ko-KR"/>
              </w:rPr>
            </w:pPr>
          </w:p>
        </w:tc>
      </w:tr>
    </w:tbl>
    <w:p w14:paraId="62AD2882" w14:textId="05EB4E3D" w:rsidR="0023655F" w:rsidDel="00256139" w:rsidRDefault="0023655F" w:rsidP="009A04AC">
      <w:pPr>
        <w:rPr>
          <w:del w:id="506" w:author="Abdou D" w:date="2024-01-29T16:55:00Z"/>
        </w:rPr>
      </w:pPr>
    </w:p>
    <w:p w14:paraId="2F2522D9" w14:textId="77777777" w:rsidR="0023655F" w:rsidRDefault="0023655F">
      <w:pPr>
        <w:spacing w:after="0"/>
      </w:pPr>
      <w:del w:id="507" w:author="Abdou D" w:date="2024-01-29T16:55:00Z">
        <w:r w:rsidDel="00256139">
          <w:br w:type="page"/>
        </w:r>
      </w:del>
    </w:p>
    <w:p w14:paraId="5F6EE888" w14:textId="77777777" w:rsidR="009A04AC" w:rsidRPr="009A04AC" w:rsidRDefault="004271DC" w:rsidP="009A04AC">
      <w:pPr>
        <w:pStyle w:val="Heading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08" w:name="_Toc146459218"/>
      <w:proofErr w:type="spellStart"/>
      <w:r w:rsidRPr="009A04AC">
        <w:rPr>
          <w:rFonts w:cs="Times New Roman"/>
          <w:color w:val="0000FF"/>
          <w:szCs w:val="24"/>
        </w:rPr>
        <w:lastRenderedPageBreak/>
        <w:t>GeneralSpace</w:t>
      </w:r>
      <w:bookmarkEnd w:id="508"/>
      <w:proofErr w:type="spellEnd"/>
    </w:p>
    <w:tbl>
      <w:tblPr>
        <w:tblStyle w:val="TableGrid"/>
        <w:tblW w:w="0" w:type="auto"/>
        <w:tblLook w:val="04A0" w:firstRow="1" w:lastRow="0" w:firstColumn="1" w:lastColumn="0" w:noHBand="0" w:noVBand="1"/>
      </w:tblPr>
      <w:tblGrid>
        <w:gridCol w:w="1535"/>
        <w:gridCol w:w="3400"/>
        <w:gridCol w:w="5125"/>
      </w:tblGrid>
      <w:tr w:rsidR="009A04AC" w:rsidRPr="003B756B"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017D" w:rsidRDefault="009A04AC"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C5017D">
              <w:rPr>
                <w:rFonts w:asciiTheme="minorHAnsi" w:eastAsia="Malgun Gothic" w:hAnsiTheme="minorHAnsi" w:cstheme="minorHAnsi"/>
                <w:b/>
                <w:bCs/>
                <w:color w:val="0000FF"/>
                <w:sz w:val="22"/>
                <w:szCs w:val="22"/>
                <w:lang w:eastAsia="ko-KR"/>
              </w:rPr>
              <w:t>GeneralSpace</w:t>
            </w:r>
            <w:proofErr w:type="spellEnd"/>
          </w:p>
        </w:tc>
      </w:tr>
      <w:tr w:rsidR="009A04AC" w:rsidRPr="003B756B"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2"/>
            <w:vAlign w:val="center"/>
          </w:tcPr>
          <w:p w14:paraId="7FA36B8B" w14:textId="220E03CA" w:rsidR="00633047" w:rsidRDefault="00633047" w:rsidP="00633047">
            <w:pPr>
              <w:widowControl w:val="0"/>
              <w:wordWrap w:val="0"/>
              <w:autoSpaceDE w:val="0"/>
              <w:autoSpaceDN w:val="0"/>
              <w:spacing w:after="0"/>
              <w:jc w:val="both"/>
              <w:textAlignment w:val="baseline"/>
              <w:rPr>
                <w:color w:val="0000FF"/>
                <w:sz w:val="22"/>
                <w:szCs w:val="22"/>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009A04AC" w:rsidRPr="009A04AC">
              <w:rPr>
                <w:color w:val="0000FF"/>
                <w:sz w:val="22"/>
                <w:szCs w:val="22"/>
              </w:rPr>
              <w:t xml:space="preserve"> such as rooms, lobbies, kitchen, etc., </w:t>
            </w:r>
            <w:r>
              <w:rPr>
                <w:color w:val="0000FF"/>
                <w:sz w:val="22"/>
                <w:szCs w:val="22"/>
              </w:rPr>
              <w:t>where</w:t>
            </w:r>
            <w:r w:rsidR="009A04AC" w:rsidRPr="009A04AC">
              <w:rPr>
                <w:color w:val="0000FF"/>
                <w:sz w:val="22"/>
                <w:szCs w:val="22"/>
              </w:rPr>
              <w:t xml:space="preserve"> agents can </w:t>
            </w:r>
            <w:r w:rsidR="009A04AC">
              <w:rPr>
                <w:color w:val="0000FF"/>
                <w:sz w:val="22"/>
                <w:szCs w:val="22"/>
              </w:rPr>
              <w:t xml:space="preserve">stay or </w:t>
            </w:r>
            <w:r w:rsidR="009A04AC" w:rsidRPr="009A04AC">
              <w:rPr>
                <w:color w:val="0000FF"/>
                <w:sz w:val="22"/>
                <w:szCs w:val="22"/>
              </w:rPr>
              <w:t xml:space="preserve">use </w:t>
            </w:r>
          </w:p>
          <w:p w14:paraId="77F89E42" w14:textId="67032B5D" w:rsidR="009A04AC" w:rsidRPr="009A04AC" w:rsidRDefault="009A04AC" w:rsidP="00633047">
            <w:pPr>
              <w:widowControl w:val="0"/>
              <w:wordWrap w:val="0"/>
              <w:autoSpaceDE w:val="0"/>
              <w:autoSpaceDN w:val="0"/>
              <w:spacing w:after="0"/>
              <w:jc w:val="both"/>
              <w:textAlignment w:val="baseline"/>
              <w:rPr>
                <w:rFonts w:eastAsia="Gulim"/>
                <w:color w:val="0000FF"/>
                <w:sz w:val="22"/>
                <w:szCs w:val="22"/>
                <w:lang w:eastAsia="ko-KR"/>
              </w:rPr>
            </w:pPr>
            <w:r w:rsidRPr="009A04AC">
              <w:rPr>
                <w:color w:val="0000FF"/>
                <w:sz w:val="22"/>
                <w:szCs w:val="22"/>
              </w:rPr>
              <w:t>for a longer period of time and can serve as starting and target cell in navigation.</w:t>
            </w:r>
          </w:p>
        </w:tc>
      </w:tr>
      <w:tr w:rsidR="009A04AC" w:rsidRPr="003B756B"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525" w:type="dxa"/>
            <w:gridSpan w:val="2"/>
            <w:vAlign w:val="center"/>
            <w:hideMark/>
          </w:tcPr>
          <w:p w14:paraId="25EE24C9" w14:textId="23EC0C78" w:rsidR="009A04AC" w:rsidRPr="00C5017D" w:rsidRDefault="009A04AC"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C5017D">
              <w:rPr>
                <w:rFonts w:asciiTheme="minorHAnsi" w:eastAsia="Malgun Gothic" w:hAnsiTheme="minorHAnsi" w:cstheme="minorHAnsi"/>
                <w:color w:val="0000FF"/>
                <w:sz w:val="22"/>
                <w:szCs w:val="22"/>
                <w:lang w:eastAsia="ko-KR"/>
              </w:rPr>
              <w:t>NavigableSpace</w:t>
            </w:r>
            <w:proofErr w:type="spellEnd"/>
          </w:p>
        </w:tc>
      </w:tr>
      <w:tr w:rsidR="009A04AC" w:rsidRPr="003B756B"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Pr>
                <w:rFonts w:eastAsia="Malgun Gothic"/>
                <w:b/>
                <w:bCs/>
                <w:color w:val="0000FF"/>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3B756B" w:rsidRDefault="009A04AC" w:rsidP="00260E6D">
            <w:pPr>
              <w:widowControl w:val="0"/>
              <w:autoSpaceDE w:val="0"/>
              <w:autoSpaceDN w:val="0"/>
              <w:spacing w:after="0"/>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name</w:t>
            </w:r>
          </w:p>
        </w:tc>
        <w:tc>
          <w:tcPr>
            <w:tcW w:w="5125" w:type="dxa"/>
            <w:shd w:val="clear" w:color="auto" w:fill="F2F2F2" w:themeFill="background1" w:themeFillShade="F2"/>
            <w:vAlign w:val="center"/>
            <w:hideMark/>
          </w:tcPr>
          <w:p w14:paraId="06471B04" w14:textId="77777777" w:rsidR="009A04AC" w:rsidRPr="003B756B" w:rsidRDefault="009A04AC" w:rsidP="00260E6D">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9A04AC" w:rsidRPr="003B756B"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3B756B" w:rsidRDefault="009A04AC" w:rsidP="00260E6D">
            <w:pPr>
              <w:spacing w:after="0"/>
              <w:rPr>
                <w:rFonts w:eastAsia="Gulim"/>
                <w:color w:val="0000FF"/>
                <w:sz w:val="22"/>
                <w:szCs w:val="22"/>
                <w:lang w:eastAsia="ko-KR"/>
              </w:rPr>
            </w:pPr>
          </w:p>
        </w:tc>
        <w:tc>
          <w:tcPr>
            <w:tcW w:w="3400" w:type="dxa"/>
            <w:vAlign w:val="center"/>
            <w:hideMark/>
          </w:tcPr>
          <w:p w14:paraId="1738D875" w14:textId="36D23A34" w:rsidR="009A04AC" w:rsidRPr="00C5017D" w:rsidRDefault="009A04AC"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C5017D">
              <w:rPr>
                <w:rFonts w:asciiTheme="minorHAnsi" w:eastAsia="Gulim" w:hAnsiTheme="minorHAnsi" w:cstheme="minorHAnsi"/>
                <w:color w:val="0000FF"/>
                <w:sz w:val="22"/>
                <w:szCs w:val="22"/>
                <w:lang w:eastAsia="ko-KR"/>
              </w:rPr>
              <w:t>function</w:t>
            </w:r>
          </w:p>
        </w:tc>
        <w:tc>
          <w:tcPr>
            <w:tcW w:w="5125" w:type="dxa"/>
            <w:vAlign w:val="center"/>
            <w:hideMark/>
          </w:tcPr>
          <w:p w14:paraId="7AD4B7DF" w14:textId="4FF457E4" w:rsidR="009A04AC" w:rsidRPr="003B756B" w:rsidRDefault="009A04AC" w:rsidP="00260E6D">
            <w:pPr>
              <w:widowControl w:val="0"/>
              <w:autoSpaceDE w:val="0"/>
              <w:autoSpaceDN w:val="0"/>
              <w:spacing w:after="0"/>
              <w:textAlignment w:val="baseline"/>
              <w:rPr>
                <w:rFonts w:eastAsia="Gulim"/>
                <w:color w:val="0000FF"/>
                <w:sz w:val="22"/>
                <w:szCs w:val="22"/>
                <w:lang w:eastAsia="ko-KR"/>
              </w:rPr>
            </w:pPr>
            <w:commentRangeStart w:id="509"/>
            <w:proofErr w:type="spellStart"/>
            <w:r w:rsidRPr="00C5017D">
              <w:rPr>
                <w:rFonts w:asciiTheme="minorHAnsi" w:eastAsia="Malgun Gothic" w:hAnsiTheme="minorHAnsi" w:cstheme="minorHAnsi"/>
                <w:color w:val="0000FF"/>
                <w:sz w:val="22"/>
                <w:szCs w:val="22"/>
                <w:lang w:eastAsia="ko-KR"/>
              </w:rPr>
              <w:t>GeneralSpaceFunctionType</w:t>
            </w:r>
            <w:commentRangeEnd w:id="509"/>
            <w:proofErr w:type="spellEnd"/>
            <w:r w:rsidR="00E9151F" w:rsidRPr="00C5017D">
              <w:rPr>
                <w:rStyle w:val="CommentReference"/>
                <w:rFonts w:asciiTheme="minorHAnsi" w:eastAsia="Malgun Gothic" w:hAnsiTheme="minorHAnsi" w:cstheme="minorHAnsi"/>
                <w:lang w:val="en-GB"/>
              </w:rPr>
              <w:commentReference w:id="509"/>
            </w:r>
            <w:r w:rsidRPr="003B756B">
              <w:rPr>
                <w:rFonts w:eastAsia="Malgun Gothic"/>
                <w:color w:val="0000FF"/>
                <w:sz w:val="22"/>
                <w:szCs w:val="22"/>
                <w:lang w:eastAsia="ko-KR"/>
              </w:rPr>
              <w:t xml:space="preserve"> [</w:t>
            </w:r>
            <w:proofErr w:type="gramStart"/>
            <w:r>
              <w:rPr>
                <w:rFonts w:eastAsia="Malgun Gothic"/>
                <w:color w:val="0000FF"/>
                <w:sz w:val="22"/>
                <w:szCs w:val="22"/>
                <w:lang w:eastAsia="ko-KR"/>
              </w:rPr>
              <w:t>1</w:t>
            </w:r>
            <w:r w:rsidRPr="003B756B">
              <w:rPr>
                <w:rFonts w:eastAsia="Malgun Gothic"/>
                <w:color w:val="0000FF"/>
                <w:sz w:val="22"/>
                <w:szCs w:val="22"/>
                <w:lang w:eastAsia="ko-KR"/>
              </w:rPr>
              <w:t>..</w:t>
            </w:r>
            <w:proofErr w:type="gramEnd"/>
            <w:r w:rsidRPr="003B756B">
              <w:rPr>
                <w:rFonts w:eastAsia="Malgun Gothic"/>
                <w:color w:val="0000FF"/>
                <w:sz w:val="22"/>
                <w:szCs w:val="22"/>
                <w:lang w:eastAsia="ko-KR"/>
              </w:rPr>
              <w:t>1]</w:t>
            </w:r>
          </w:p>
        </w:tc>
      </w:tr>
      <w:tr w:rsidR="009A04AC" w:rsidRPr="003B756B"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3B756B" w:rsidRDefault="009A04A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3B756B" w:rsidRDefault="009A04AC"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3B756B" w:rsidRDefault="009A04AC"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 xml:space="preserve"> Constraint</w:t>
            </w:r>
          </w:p>
        </w:tc>
      </w:tr>
      <w:tr w:rsidR="009A04AC" w:rsidRPr="003B756B" w14:paraId="6CA520CD" w14:textId="77777777" w:rsidTr="00591098">
        <w:trPr>
          <w:trHeight w:val="121"/>
        </w:trPr>
        <w:tc>
          <w:tcPr>
            <w:tcW w:w="0" w:type="auto"/>
            <w:vMerge/>
            <w:shd w:val="clear" w:color="auto" w:fill="F2F2F2" w:themeFill="background1" w:themeFillShade="F2"/>
            <w:vAlign w:val="center"/>
            <w:hideMark/>
          </w:tcPr>
          <w:p w14:paraId="0FB44288" w14:textId="77777777" w:rsidR="009A04AC" w:rsidRPr="003B756B" w:rsidRDefault="009A04AC" w:rsidP="00260E6D">
            <w:pPr>
              <w:spacing w:after="0"/>
              <w:rPr>
                <w:rFonts w:eastAsia="Gulim"/>
                <w:color w:val="0000FF"/>
                <w:sz w:val="22"/>
                <w:szCs w:val="22"/>
                <w:lang w:eastAsia="ko-KR"/>
              </w:rPr>
            </w:pPr>
          </w:p>
        </w:tc>
        <w:tc>
          <w:tcPr>
            <w:tcW w:w="3400" w:type="dxa"/>
            <w:vAlign w:val="center"/>
          </w:tcPr>
          <w:p w14:paraId="11690BD0" w14:textId="77777777" w:rsidR="009A04AC" w:rsidRPr="003B756B" w:rsidRDefault="009A04AC" w:rsidP="00260E6D">
            <w:pPr>
              <w:widowControl w:val="0"/>
              <w:autoSpaceDE w:val="0"/>
              <w:autoSpaceDN w:val="0"/>
              <w:spacing w:after="0"/>
              <w:textAlignment w:val="baseline"/>
              <w:rPr>
                <w:rFonts w:eastAsia="Gulim"/>
                <w:color w:val="0000FF"/>
                <w:sz w:val="22"/>
                <w:szCs w:val="22"/>
                <w:lang w:eastAsia="ko-KR"/>
              </w:rPr>
            </w:pPr>
            <w:r>
              <w:rPr>
                <w:rFonts w:eastAsia="Malgun Gothic"/>
                <w:color w:val="0000FF"/>
                <w:sz w:val="22"/>
                <w:szCs w:val="22"/>
                <w:lang w:eastAsia="ko-KR"/>
              </w:rPr>
              <w:t>None</w:t>
            </w:r>
          </w:p>
        </w:tc>
        <w:tc>
          <w:tcPr>
            <w:tcW w:w="5125" w:type="dxa"/>
            <w:vAlign w:val="center"/>
          </w:tcPr>
          <w:p w14:paraId="05F6EB14" w14:textId="77777777" w:rsidR="009A04AC" w:rsidRPr="003B756B" w:rsidRDefault="009A04AC" w:rsidP="00260E6D">
            <w:pPr>
              <w:widowControl w:val="0"/>
              <w:autoSpaceDE w:val="0"/>
              <w:autoSpaceDN w:val="0"/>
              <w:spacing w:after="0"/>
              <w:textAlignment w:val="baseline"/>
              <w:rPr>
                <w:rFonts w:eastAsia="Gulim"/>
                <w:color w:val="0000FF"/>
                <w:sz w:val="22"/>
                <w:szCs w:val="22"/>
                <w:lang w:eastAsia="ko-KR"/>
              </w:rPr>
            </w:pPr>
          </w:p>
        </w:tc>
      </w:tr>
    </w:tbl>
    <w:p w14:paraId="15E83DB4" w14:textId="77777777" w:rsidR="009A04AC" w:rsidRDefault="009A04AC" w:rsidP="009A04AC"/>
    <w:p w14:paraId="6A26CC16" w14:textId="0993E528" w:rsidR="004271DC" w:rsidRPr="00C5017D" w:rsidRDefault="004271DC" w:rsidP="009A04AC">
      <w:pPr>
        <w:pStyle w:val="Heading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10" w:name="_Toc146459219"/>
      <w:proofErr w:type="spellStart"/>
      <w:r w:rsidRPr="00C5017D">
        <w:rPr>
          <w:rFonts w:cs="Times New Roman"/>
          <w:color w:val="0000FF"/>
          <w:szCs w:val="24"/>
        </w:rPr>
        <w:t>TransferSpace</w:t>
      </w:r>
      <w:bookmarkEnd w:id="510"/>
      <w:proofErr w:type="spellEnd"/>
    </w:p>
    <w:tbl>
      <w:tblPr>
        <w:tblStyle w:val="TableGrid"/>
        <w:tblW w:w="0" w:type="auto"/>
        <w:tblLook w:val="04A0" w:firstRow="1" w:lastRow="0" w:firstColumn="1" w:lastColumn="0" w:noHBand="0" w:noVBand="1"/>
      </w:tblPr>
      <w:tblGrid>
        <w:gridCol w:w="1535"/>
        <w:gridCol w:w="3400"/>
        <w:gridCol w:w="5125"/>
      </w:tblGrid>
      <w:tr w:rsidR="004271DC" w:rsidRPr="003B756B"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017D" w:rsidRDefault="00E9151F"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C5017D">
              <w:rPr>
                <w:rFonts w:asciiTheme="minorHAnsi" w:eastAsia="Malgun Gothic" w:hAnsiTheme="minorHAnsi" w:cstheme="minorHAnsi"/>
                <w:b/>
                <w:bCs/>
                <w:color w:val="0000FF"/>
                <w:sz w:val="22"/>
                <w:szCs w:val="22"/>
                <w:lang w:eastAsia="ko-KR"/>
              </w:rPr>
              <w:t>TransferSpace</w:t>
            </w:r>
            <w:proofErr w:type="spellEnd"/>
          </w:p>
        </w:tc>
      </w:tr>
      <w:tr w:rsidR="004271DC" w:rsidRPr="003B756B"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2"/>
            <w:vAlign w:val="center"/>
          </w:tcPr>
          <w:p w14:paraId="3AF06C30" w14:textId="0E283936" w:rsidR="004271DC" w:rsidRPr="00E9151F" w:rsidRDefault="00633047" w:rsidP="00260E6D">
            <w:pPr>
              <w:widowControl w:val="0"/>
              <w:wordWrap w:val="0"/>
              <w:autoSpaceDE w:val="0"/>
              <w:autoSpaceDN w:val="0"/>
              <w:spacing w:after="0"/>
              <w:jc w:val="both"/>
              <w:textAlignment w:val="baseline"/>
              <w:rPr>
                <w:rFonts w:eastAsia="Gulim"/>
                <w:color w:val="0000FF"/>
                <w:sz w:val="22"/>
                <w:szCs w:val="22"/>
                <w:lang w:eastAsia="ko-KR"/>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Pr="009A04AC">
              <w:rPr>
                <w:color w:val="0000FF"/>
                <w:sz w:val="22"/>
                <w:szCs w:val="22"/>
              </w:rPr>
              <w:t xml:space="preserve"> </w:t>
            </w:r>
            <w:r w:rsidR="00E9151F" w:rsidRPr="00E9151F">
              <w:rPr>
                <w:color w:val="0000FF"/>
                <w:sz w:val="22"/>
                <w:szCs w:val="22"/>
              </w:rPr>
              <w:t>that provide</w:t>
            </w:r>
            <w:r w:rsidR="00E9151F">
              <w:rPr>
                <w:color w:val="0000FF"/>
                <w:sz w:val="22"/>
                <w:szCs w:val="22"/>
              </w:rPr>
              <w:t>s</w:t>
            </w:r>
            <w:r w:rsidR="00E9151F" w:rsidRPr="00E9151F">
              <w:rPr>
                <w:color w:val="0000FF"/>
                <w:sz w:val="22"/>
                <w:szCs w:val="22"/>
              </w:rPr>
              <w:t xml:space="preserve"> passages between </w:t>
            </w:r>
            <w:proofErr w:type="spellStart"/>
            <w:r w:rsidR="00E9151F" w:rsidRPr="00633047">
              <w:rPr>
                <w:rFonts w:ascii="Calibri" w:hAnsi="Calibri" w:cs="Calibri"/>
                <w:color w:val="0000FF"/>
                <w:sz w:val="22"/>
                <w:szCs w:val="22"/>
              </w:rPr>
              <w:t>GeneralSpaces</w:t>
            </w:r>
            <w:proofErr w:type="spellEnd"/>
          </w:p>
        </w:tc>
      </w:tr>
      <w:tr w:rsidR="004271DC" w:rsidRPr="003B756B"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525" w:type="dxa"/>
            <w:gridSpan w:val="2"/>
            <w:vAlign w:val="center"/>
            <w:hideMark/>
          </w:tcPr>
          <w:p w14:paraId="7A58BCA7" w14:textId="17895716" w:rsidR="004271DC" w:rsidRPr="00633047" w:rsidRDefault="00E9151F" w:rsidP="00260E6D">
            <w:pPr>
              <w:widowControl w:val="0"/>
              <w:wordWrap w:val="0"/>
              <w:autoSpaceDE w:val="0"/>
              <w:autoSpaceDN w:val="0"/>
              <w:spacing w:after="0"/>
              <w:jc w:val="both"/>
              <w:textAlignment w:val="baseline"/>
              <w:rPr>
                <w:rFonts w:ascii="Calibri" w:eastAsia="Gulim" w:hAnsi="Calibri" w:cs="Calibri"/>
                <w:color w:val="0000FF"/>
                <w:sz w:val="22"/>
                <w:szCs w:val="22"/>
                <w:lang w:eastAsia="ko-KR"/>
              </w:rPr>
            </w:pPr>
            <w:proofErr w:type="spellStart"/>
            <w:r w:rsidRPr="00633047">
              <w:rPr>
                <w:rFonts w:ascii="Calibri" w:eastAsia="Malgun Gothic" w:hAnsi="Calibri" w:cs="Calibri"/>
                <w:color w:val="0000FF"/>
                <w:sz w:val="22"/>
                <w:szCs w:val="22"/>
                <w:lang w:eastAsia="ko-KR"/>
              </w:rPr>
              <w:t>NavigableSpace</w:t>
            </w:r>
            <w:proofErr w:type="spellEnd"/>
          </w:p>
        </w:tc>
      </w:tr>
      <w:tr w:rsidR="00E9151F" w:rsidRPr="003B756B"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3B756B" w:rsidRDefault="00E9151F" w:rsidP="00260E6D">
            <w:pPr>
              <w:widowControl w:val="0"/>
              <w:autoSpaceDE w:val="0"/>
              <w:autoSpaceDN w:val="0"/>
              <w:spacing w:after="0"/>
              <w:jc w:val="center"/>
              <w:textAlignment w:val="baseline"/>
              <w:rPr>
                <w:rFonts w:eastAsia="Gulim"/>
                <w:color w:val="0000FF"/>
                <w:sz w:val="22"/>
                <w:szCs w:val="22"/>
                <w:lang w:eastAsia="ko-KR"/>
              </w:rPr>
            </w:pPr>
            <w:r>
              <w:rPr>
                <w:rFonts w:eastAsia="Malgun Gothic"/>
                <w:b/>
                <w:bCs/>
                <w:color w:val="0000FF"/>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3B756B" w:rsidRDefault="00E9151F" w:rsidP="00260E6D">
            <w:pPr>
              <w:widowControl w:val="0"/>
              <w:autoSpaceDE w:val="0"/>
              <w:autoSpaceDN w:val="0"/>
              <w:spacing w:after="0"/>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name</w:t>
            </w:r>
          </w:p>
        </w:tc>
        <w:tc>
          <w:tcPr>
            <w:tcW w:w="5125" w:type="dxa"/>
            <w:shd w:val="clear" w:color="auto" w:fill="F2F2F2" w:themeFill="background1" w:themeFillShade="F2"/>
            <w:vAlign w:val="center"/>
            <w:hideMark/>
          </w:tcPr>
          <w:p w14:paraId="59F087C3" w14:textId="77777777" w:rsidR="00E9151F" w:rsidRPr="003B756B" w:rsidRDefault="00E9151F" w:rsidP="00260E6D">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E9151F" w:rsidRPr="003B756B"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3B756B" w:rsidRDefault="00E9151F" w:rsidP="00260E6D">
            <w:pPr>
              <w:spacing w:after="0"/>
              <w:rPr>
                <w:rFonts w:eastAsia="Gulim"/>
                <w:color w:val="0000FF"/>
                <w:sz w:val="22"/>
                <w:szCs w:val="22"/>
                <w:lang w:eastAsia="ko-KR"/>
              </w:rPr>
            </w:pPr>
          </w:p>
        </w:tc>
        <w:tc>
          <w:tcPr>
            <w:tcW w:w="3400" w:type="dxa"/>
            <w:vAlign w:val="center"/>
            <w:hideMark/>
          </w:tcPr>
          <w:p w14:paraId="018B34B5" w14:textId="77777777" w:rsidR="00E9151F" w:rsidRPr="00C5017D" w:rsidRDefault="00E9151F" w:rsidP="00260E6D">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C5017D">
              <w:rPr>
                <w:rFonts w:asciiTheme="minorHAnsi" w:eastAsia="Gulim" w:hAnsiTheme="minorHAnsi" w:cstheme="minorHAnsi"/>
                <w:color w:val="0000FF"/>
                <w:sz w:val="22"/>
                <w:szCs w:val="22"/>
                <w:lang w:eastAsia="ko-KR"/>
              </w:rPr>
              <w:t>function</w:t>
            </w:r>
          </w:p>
        </w:tc>
        <w:tc>
          <w:tcPr>
            <w:tcW w:w="5125" w:type="dxa"/>
            <w:vAlign w:val="center"/>
            <w:hideMark/>
          </w:tcPr>
          <w:p w14:paraId="5471C70A" w14:textId="1DC4E137" w:rsidR="00E9151F" w:rsidRPr="003B756B" w:rsidRDefault="00E9151F" w:rsidP="00260E6D">
            <w:pPr>
              <w:widowControl w:val="0"/>
              <w:autoSpaceDE w:val="0"/>
              <w:autoSpaceDN w:val="0"/>
              <w:spacing w:after="0"/>
              <w:textAlignment w:val="baseline"/>
              <w:rPr>
                <w:rFonts w:eastAsia="Gulim"/>
                <w:color w:val="0000FF"/>
                <w:sz w:val="22"/>
                <w:szCs w:val="22"/>
                <w:lang w:eastAsia="ko-KR"/>
              </w:rPr>
            </w:pPr>
            <w:proofErr w:type="spellStart"/>
            <w:r w:rsidRPr="00C5017D">
              <w:rPr>
                <w:rFonts w:asciiTheme="minorHAnsi" w:eastAsia="Malgun Gothic" w:hAnsiTheme="minorHAnsi" w:cstheme="minorHAnsi"/>
                <w:color w:val="0000FF"/>
                <w:sz w:val="22"/>
                <w:szCs w:val="22"/>
                <w:lang w:eastAsia="ko-KR"/>
              </w:rPr>
              <w:t>TransferSpaceFunctionType</w:t>
            </w:r>
            <w:proofErr w:type="spellEnd"/>
            <w:r w:rsidRPr="003B756B">
              <w:rPr>
                <w:rFonts w:eastAsia="Malgun Gothic"/>
                <w:color w:val="0000FF"/>
                <w:sz w:val="22"/>
                <w:szCs w:val="22"/>
                <w:lang w:eastAsia="ko-KR"/>
              </w:rPr>
              <w:t xml:space="preserve"> [</w:t>
            </w:r>
            <w:proofErr w:type="gramStart"/>
            <w:r>
              <w:rPr>
                <w:rFonts w:eastAsia="Malgun Gothic"/>
                <w:color w:val="0000FF"/>
                <w:sz w:val="22"/>
                <w:szCs w:val="22"/>
                <w:lang w:eastAsia="ko-KR"/>
              </w:rPr>
              <w:t>1</w:t>
            </w:r>
            <w:r w:rsidRPr="003B756B">
              <w:rPr>
                <w:rFonts w:eastAsia="Malgun Gothic"/>
                <w:color w:val="0000FF"/>
                <w:sz w:val="22"/>
                <w:szCs w:val="22"/>
                <w:lang w:eastAsia="ko-KR"/>
              </w:rPr>
              <w:t>..</w:t>
            </w:r>
            <w:proofErr w:type="gramEnd"/>
            <w:r w:rsidRPr="003B756B">
              <w:rPr>
                <w:rFonts w:eastAsia="Malgun Gothic"/>
                <w:color w:val="0000FF"/>
                <w:sz w:val="22"/>
                <w:szCs w:val="22"/>
                <w:lang w:eastAsia="ko-KR"/>
              </w:rPr>
              <w:t>1]</w:t>
            </w:r>
          </w:p>
        </w:tc>
      </w:tr>
      <w:tr w:rsidR="00E9151F" w:rsidRPr="003B756B"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3B756B" w:rsidRDefault="00E9151F"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3B756B" w:rsidRDefault="00E9151F"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3B756B" w:rsidRDefault="00E9151F" w:rsidP="00260E6D">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 xml:space="preserve"> Constraint</w:t>
            </w:r>
          </w:p>
        </w:tc>
      </w:tr>
      <w:tr w:rsidR="00E9151F" w:rsidRPr="003B756B" w14:paraId="47C0B608" w14:textId="77777777" w:rsidTr="00591098">
        <w:trPr>
          <w:trHeight w:val="41"/>
        </w:trPr>
        <w:tc>
          <w:tcPr>
            <w:tcW w:w="0" w:type="auto"/>
            <w:vMerge/>
            <w:shd w:val="clear" w:color="auto" w:fill="F2F2F2" w:themeFill="background1" w:themeFillShade="F2"/>
            <w:vAlign w:val="center"/>
            <w:hideMark/>
          </w:tcPr>
          <w:p w14:paraId="6DAFF50D" w14:textId="77777777" w:rsidR="00E9151F" w:rsidRPr="003B756B" w:rsidRDefault="00E9151F" w:rsidP="00260E6D">
            <w:pPr>
              <w:spacing w:after="0"/>
              <w:rPr>
                <w:rFonts w:eastAsia="Gulim"/>
                <w:color w:val="0000FF"/>
                <w:sz w:val="22"/>
                <w:szCs w:val="22"/>
                <w:lang w:eastAsia="ko-KR"/>
              </w:rPr>
            </w:pPr>
          </w:p>
        </w:tc>
        <w:tc>
          <w:tcPr>
            <w:tcW w:w="3400" w:type="dxa"/>
            <w:vAlign w:val="center"/>
          </w:tcPr>
          <w:p w14:paraId="1258EDB6" w14:textId="77777777" w:rsidR="00E9151F" w:rsidRPr="003B756B" w:rsidRDefault="00E9151F" w:rsidP="00260E6D">
            <w:pPr>
              <w:widowControl w:val="0"/>
              <w:autoSpaceDE w:val="0"/>
              <w:autoSpaceDN w:val="0"/>
              <w:spacing w:after="0"/>
              <w:textAlignment w:val="baseline"/>
              <w:rPr>
                <w:rFonts w:eastAsia="Gulim"/>
                <w:color w:val="0000FF"/>
                <w:sz w:val="22"/>
                <w:szCs w:val="22"/>
                <w:lang w:eastAsia="ko-KR"/>
              </w:rPr>
            </w:pPr>
            <w:r>
              <w:rPr>
                <w:rFonts w:eastAsia="Malgun Gothic"/>
                <w:color w:val="0000FF"/>
                <w:sz w:val="22"/>
                <w:szCs w:val="22"/>
                <w:lang w:eastAsia="ko-KR"/>
              </w:rPr>
              <w:t>None</w:t>
            </w:r>
          </w:p>
        </w:tc>
        <w:tc>
          <w:tcPr>
            <w:tcW w:w="5125" w:type="dxa"/>
            <w:vAlign w:val="center"/>
          </w:tcPr>
          <w:p w14:paraId="78A40780" w14:textId="77777777" w:rsidR="00E9151F" w:rsidRPr="003B756B" w:rsidRDefault="00E9151F" w:rsidP="00260E6D">
            <w:pPr>
              <w:widowControl w:val="0"/>
              <w:autoSpaceDE w:val="0"/>
              <w:autoSpaceDN w:val="0"/>
              <w:spacing w:after="0"/>
              <w:textAlignment w:val="baseline"/>
              <w:rPr>
                <w:rFonts w:eastAsia="Gulim"/>
                <w:color w:val="0000FF"/>
                <w:sz w:val="22"/>
                <w:szCs w:val="22"/>
                <w:lang w:eastAsia="ko-KR"/>
              </w:rPr>
            </w:pPr>
          </w:p>
        </w:tc>
      </w:tr>
    </w:tbl>
    <w:p w14:paraId="01E6F9F4" w14:textId="4FE7BDEF" w:rsidR="00BF7173" w:rsidRDefault="00BF7173">
      <w:pPr>
        <w:spacing w:after="0"/>
      </w:pPr>
    </w:p>
    <w:p w14:paraId="6872C54E" w14:textId="77777777" w:rsidR="00E9151F" w:rsidRPr="00C5017D" w:rsidRDefault="004271DC" w:rsidP="00E9151F">
      <w:pPr>
        <w:pStyle w:val="Heading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11" w:name="_Toc146459220"/>
      <w:proofErr w:type="spellStart"/>
      <w:r w:rsidRPr="00C5017D">
        <w:rPr>
          <w:rFonts w:cs="Times New Roman"/>
          <w:color w:val="0000FF"/>
          <w:szCs w:val="24"/>
        </w:rPr>
        <w:t>ObjectSpace</w:t>
      </w:r>
      <w:bookmarkEnd w:id="511"/>
      <w:proofErr w:type="spellEnd"/>
    </w:p>
    <w:tbl>
      <w:tblPr>
        <w:tblStyle w:val="TableGrid"/>
        <w:tblW w:w="0" w:type="auto"/>
        <w:tblLook w:val="04A0" w:firstRow="1" w:lastRow="0" w:firstColumn="1" w:lastColumn="0" w:noHBand="0" w:noVBand="1"/>
      </w:tblPr>
      <w:tblGrid>
        <w:gridCol w:w="1535"/>
        <w:gridCol w:w="3400"/>
        <w:gridCol w:w="5125"/>
      </w:tblGrid>
      <w:tr w:rsidR="00E9151F" w:rsidRPr="003B756B" w14:paraId="7E341520" w14:textId="77777777" w:rsidTr="00591098">
        <w:trPr>
          <w:trHeight w:val="135"/>
        </w:trPr>
        <w:tc>
          <w:tcPr>
            <w:tcW w:w="1535" w:type="dxa"/>
            <w:shd w:val="clear" w:color="auto" w:fill="F2F2F2" w:themeFill="background1" w:themeFillShade="F2"/>
            <w:vAlign w:val="center"/>
            <w:hideMark/>
          </w:tcPr>
          <w:p w14:paraId="160838B3" w14:textId="77777777" w:rsidR="00E9151F" w:rsidRPr="003B756B" w:rsidRDefault="00E9151F"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505742" w:rsidRDefault="006D2EDB"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505742">
              <w:rPr>
                <w:rFonts w:asciiTheme="minorHAnsi" w:eastAsia="Malgun Gothic" w:hAnsiTheme="minorHAnsi" w:cstheme="minorHAnsi"/>
                <w:b/>
                <w:bCs/>
                <w:color w:val="0000FF"/>
                <w:sz w:val="22"/>
                <w:szCs w:val="22"/>
                <w:lang w:eastAsia="ko-KR"/>
              </w:rPr>
              <w:t>Object</w:t>
            </w:r>
            <w:r w:rsidR="00E9151F" w:rsidRPr="00505742">
              <w:rPr>
                <w:rFonts w:asciiTheme="minorHAnsi" w:eastAsia="Malgun Gothic" w:hAnsiTheme="minorHAnsi" w:cstheme="minorHAnsi"/>
                <w:b/>
                <w:bCs/>
                <w:color w:val="0000FF"/>
                <w:sz w:val="22"/>
                <w:szCs w:val="22"/>
                <w:lang w:eastAsia="ko-KR"/>
              </w:rPr>
              <w:t>Space</w:t>
            </w:r>
            <w:proofErr w:type="spellEnd"/>
          </w:p>
        </w:tc>
      </w:tr>
      <w:tr w:rsidR="00E9151F" w:rsidRPr="003B756B" w14:paraId="09D0E28C" w14:textId="77777777" w:rsidTr="00591098">
        <w:trPr>
          <w:trHeight w:val="41"/>
        </w:trPr>
        <w:tc>
          <w:tcPr>
            <w:tcW w:w="1535" w:type="dxa"/>
            <w:shd w:val="clear" w:color="auto" w:fill="F2F2F2" w:themeFill="background1" w:themeFillShade="F2"/>
            <w:vAlign w:val="center"/>
            <w:hideMark/>
          </w:tcPr>
          <w:p w14:paraId="2F1B5B5F" w14:textId="77777777" w:rsidR="00E9151F" w:rsidRPr="003B756B" w:rsidRDefault="00E9151F"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2"/>
            <w:vAlign w:val="center"/>
          </w:tcPr>
          <w:p w14:paraId="478D10F8" w14:textId="7BCBBFD2" w:rsidR="00E9151F" w:rsidRPr="00E9151F" w:rsidRDefault="00E9151F" w:rsidP="00260E6D">
            <w:pPr>
              <w:widowControl w:val="0"/>
              <w:wordWrap w:val="0"/>
              <w:autoSpaceDE w:val="0"/>
              <w:autoSpaceDN w:val="0"/>
              <w:spacing w:after="0"/>
              <w:jc w:val="both"/>
              <w:textAlignment w:val="baseline"/>
              <w:rPr>
                <w:rFonts w:eastAsia="Gulim"/>
                <w:color w:val="0000FF"/>
                <w:sz w:val="22"/>
                <w:szCs w:val="22"/>
                <w:lang w:eastAsia="ko-KR"/>
              </w:rPr>
            </w:pPr>
            <w:r w:rsidRPr="00E9151F">
              <w:rPr>
                <w:color w:val="0000FF"/>
                <w:sz w:val="22"/>
                <w:szCs w:val="22"/>
              </w:rPr>
              <w:t>A</w:t>
            </w:r>
            <w:r>
              <w:rPr>
                <w:color w:val="0000FF"/>
                <w:sz w:val="22"/>
                <w:szCs w:val="22"/>
              </w:rPr>
              <w:t xml:space="preserve"> </w:t>
            </w:r>
            <w:r w:rsidR="00633047">
              <w:rPr>
                <w:color w:val="0000FF"/>
                <w:sz w:val="22"/>
                <w:szCs w:val="22"/>
              </w:rPr>
              <w:t xml:space="preserve">type of </w:t>
            </w:r>
            <w:proofErr w:type="spellStart"/>
            <w:r w:rsidR="00633047" w:rsidRPr="00633047">
              <w:rPr>
                <w:rFonts w:ascii="Calibri" w:hAnsi="Calibri" w:cs="Calibri"/>
                <w:color w:val="0000FF"/>
                <w:sz w:val="22"/>
                <w:szCs w:val="22"/>
              </w:rPr>
              <w:t>NonNavigableSpace</w:t>
            </w:r>
            <w:proofErr w:type="spellEnd"/>
            <w:r w:rsidR="00633047">
              <w:rPr>
                <w:color w:val="0000FF"/>
                <w:sz w:val="22"/>
                <w:szCs w:val="22"/>
              </w:rPr>
              <w:t xml:space="preserve"> </w:t>
            </w:r>
            <w:r>
              <w:rPr>
                <w:color w:val="0000FF"/>
                <w:sz w:val="22"/>
                <w:szCs w:val="22"/>
              </w:rPr>
              <w:t>contain</w:t>
            </w:r>
            <w:r w:rsidR="006D2EDB">
              <w:rPr>
                <w:color w:val="0000FF"/>
                <w:sz w:val="22"/>
                <w:szCs w:val="22"/>
              </w:rPr>
              <w:t xml:space="preserve">ing </w:t>
            </w:r>
            <w:r>
              <w:rPr>
                <w:color w:val="0000FF"/>
                <w:sz w:val="22"/>
                <w:szCs w:val="22"/>
              </w:rPr>
              <w:t>objects that make it non-navigable</w:t>
            </w:r>
          </w:p>
        </w:tc>
      </w:tr>
      <w:tr w:rsidR="00E9151F" w:rsidRPr="003B756B" w14:paraId="11F22ED0" w14:textId="77777777" w:rsidTr="00591098">
        <w:trPr>
          <w:trHeight w:val="157"/>
        </w:trPr>
        <w:tc>
          <w:tcPr>
            <w:tcW w:w="1535" w:type="dxa"/>
            <w:shd w:val="clear" w:color="auto" w:fill="F2F2F2" w:themeFill="background1" w:themeFillShade="F2"/>
            <w:vAlign w:val="center"/>
            <w:hideMark/>
          </w:tcPr>
          <w:p w14:paraId="2D8FD047" w14:textId="77777777" w:rsidR="00E9151F" w:rsidRPr="003B756B" w:rsidRDefault="00E9151F"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525" w:type="dxa"/>
            <w:gridSpan w:val="2"/>
            <w:vAlign w:val="center"/>
            <w:hideMark/>
          </w:tcPr>
          <w:p w14:paraId="01360F36" w14:textId="4C997CBB" w:rsidR="00E9151F" w:rsidRPr="00633047" w:rsidRDefault="006D2EDB" w:rsidP="00260E6D">
            <w:pPr>
              <w:widowControl w:val="0"/>
              <w:wordWrap w:val="0"/>
              <w:autoSpaceDE w:val="0"/>
              <w:autoSpaceDN w:val="0"/>
              <w:spacing w:after="0"/>
              <w:jc w:val="both"/>
              <w:textAlignment w:val="baseline"/>
              <w:rPr>
                <w:rFonts w:ascii="Calibri" w:eastAsia="Gulim" w:hAnsi="Calibri" w:cs="Calibri"/>
                <w:color w:val="0000FF"/>
                <w:sz w:val="22"/>
                <w:szCs w:val="22"/>
                <w:lang w:eastAsia="ko-KR"/>
              </w:rPr>
            </w:pPr>
            <w:proofErr w:type="spellStart"/>
            <w:r>
              <w:rPr>
                <w:rFonts w:ascii="Calibri" w:eastAsia="Malgun Gothic" w:hAnsi="Calibri" w:cs="Calibri"/>
                <w:color w:val="0000FF"/>
                <w:sz w:val="22"/>
                <w:szCs w:val="22"/>
                <w:lang w:eastAsia="ko-KR"/>
              </w:rPr>
              <w:t>Non</w:t>
            </w:r>
            <w:r w:rsidR="00E9151F" w:rsidRPr="00633047">
              <w:rPr>
                <w:rFonts w:ascii="Calibri" w:eastAsia="Malgun Gothic" w:hAnsi="Calibri" w:cs="Calibri"/>
                <w:color w:val="0000FF"/>
                <w:sz w:val="22"/>
                <w:szCs w:val="22"/>
                <w:lang w:eastAsia="ko-KR"/>
              </w:rPr>
              <w:t>NavigableSpace</w:t>
            </w:r>
            <w:proofErr w:type="spellEnd"/>
          </w:p>
        </w:tc>
      </w:tr>
      <w:tr w:rsidR="00BF7173" w:rsidRPr="003B756B" w14:paraId="0B0882A9" w14:textId="77777777" w:rsidTr="00591098">
        <w:trPr>
          <w:trHeight w:val="41"/>
        </w:trPr>
        <w:tc>
          <w:tcPr>
            <w:tcW w:w="1535" w:type="dxa"/>
            <w:vMerge w:val="restart"/>
            <w:shd w:val="clear" w:color="auto" w:fill="F2F2F2" w:themeFill="background1" w:themeFillShade="F2"/>
            <w:vAlign w:val="center"/>
          </w:tcPr>
          <w:p w14:paraId="5F2B3CA9" w14:textId="7AAABB64" w:rsidR="00BF7173" w:rsidRPr="003B756B" w:rsidRDefault="00BF7173" w:rsidP="00BF7173">
            <w:pPr>
              <w:widowControl w:val="0"/>
              <w:autoSpaceDE w:val="0"/>
              <w:autoSpaceDN w:val="0"/>
              <w:spacing w:after="0"/>
              <w:jc w:val="center"/>
              <w:textAlignment w:val="baseline"/>
              <w:rPr>
                <w:rFonts w:eastAsia="Malgun Gothic"/>
                <w:b/>
                <w:bCs/>
                <w:color w:val="0000FF"/>
                <w:sz w:val="22"/>
                <w:szCs w:val="22"/>
                <w:lang w:eastAsia="ko-KR"/>
              </w:rPr>
            </w:pPr>
            <w:r w:rsidRPr="005C6D6F">
              <w:rPr>
                <w:rFonts w:eastAsia="Malgun Gothic"/>
                <w:b/>
                <w:bCs/>
                <w:color w:val="0000FF"/>
                <w:sz w:val="22"/>
                <w:szCs w:val="22"/>
                <w:lang w:eastAsia="ko-KR"/>
              </w:rPr>
              <w:t>Association</w:t>
            </w:r>
          </w:p>
        </w:tc>
        <w:tc>
          <w:tcPr>
            <w:tcW w:w="3400" w:type="dxa"/>
            <w:shd w:val="clear" w:color="auto" w:fill="F2F2F2" w:themeFill="background1" w:themeFillShade="F2"/>
            <w:vAlign w:val="center"/>
          </w:tcPr>
          <w:p w14:paraId="2DBF94A6" w14:textId="02E3D38F" w:rsidR="00BF7173" w:rsidRDefault="00BF7173" w:rsidP="00BF7173">
            <w:pPr>
              <w:widowControl w:val="0"/>
              <w:wordWrap w:val="0"/>
              <w:autoSpaceDE w:val="0"/>
              <w:autoSpaceDN w:val="0"/>
              <w:spacing w:after="0"/>
              <w:jc w:val="both"/>
              <w:textAlignment w:val="baseline"/>
              <w:rPr>
                <w:rFonts w:ascii="Calibri" w:eastAsia="Malgun Gothic" w:hAnsi="Calibri" w:cs="Calibri"/>
                <w:color w:val="0000FF"/>
                <w:sz w:val="22"/>
                <w:szCs w:val="22"/>
                <w:lang w:eastAsia="ko-KR"/>
              </w:rPr>
            </w:pPr>
            <w:r w:rsidRPr="005C6D6F">
              <w:rPr>
                <w:rFonts w:eastAsia="Malgun Gothic"/>
                <w:b/>
                <w:bCs/>
                <w:color w:val="0000FF"/>
                <w:sz w:val="22"/>
                <w:szCs w:val="22"/>
                <w:lang w:eastAsia="ko-KR"/>
              </w:rPr>
              <w:t>Role name</w:t>
            </w:r>
          </w:p>
        </w:tc>
        <w:tc>
          <w:tcPr>
            <w:tcW w:w="5125" w:type="dxa"/>
            <w:shd w:val="clear" w:color="auto" w:fill="F2F2F2" w:themeFill="background1" w:themeFillShade="F2"/>
            <w:vAlign w:val="center"/>
          </w:tcPr>
          <w:p w14:paraId="18C2FA49" w14:textId="511ADA23" w:rsidR="00BF7173" w:rsidRDefault="00252DB5" w:rsidP="00BF7173">
            <w:pPr>
              <w:widowControl w:val="0"/>
              <w:wordWrap w:val="0"/>
              <w:autoSpaceDE w:val="0"/>
              <w:autoSpaceDN w:val="0"/>
              <w:spacing w:after="0"/>
              <w:jc w:val="both"/>
              <w:textAlignment w:val="baseline"/>
              <w:rPr>
                <w:rFonts w:ascii="Calibri" w:eastAsia="Malgun Gothic" w:hAnsi="Calibri" w:cs="Calibri"/>
                <w:color w:val="0000FF"/>
                <w:sz w:val="22"/>
                <w:szCs w:val="22"/>
                <w:lang w:eastAsia="ko-KR"/>
              </w:rPr>
            </w:pPr>
            <w:r>
              <w:rPr>
                <w:rFonts w:eastAsia="Malgun Gothic"/>
                <w:b/>
                <w:bCs/>
                <w:color w:val="0000FF"/>
                <w:sz w:val="22"/>
                <w:szCs w:val="22"/>
                <w:lang w:eastAsia="ko-KR"/>
              </w:rPr>
              <w:t>Associated Class</w:t>
            </w:r>
          </w:p>
        </w:tc>
      </w:tr>
      <w:tr w:rsidR="00BF7173" w:rsidRPr="003B756B" w14:paraId="0732BB94" w14:textId="77777777" w:rsidTr="00591098">
        <w:trPr>
          <w:trHeight w:val="165"/>
        </w:trPr>
        <w:tc>
          <w:tcPr>
            <w:tcW w:w="1535" w:type="dxa"/>
            <w:vMerge/>
            <w:shd w:val="clear" w:color="auto" w:fill="F2F2F2" w:themeFill="background1" w:themeFillShade="F2"/>
            <w:vAlign w:val="center"/>
          </w:tcPr>
          <w:p w14:paraId="1E94377A" w14:textId="77777777" w:rsidR="00BF7173" w:rsidRPr="003B756B" w:rsidRDefault="00BF7173" w:rsidP="00BF7173">
            <w:pPr>
              <w:widowControl w:val="0"/>
              <w:autoSpaceDE w:val="0"/>
              <w:autoSpaceDN w:val="0"/>
              <w:spacing w:after="0"/>
              <w:jc w:val="center"/>
              <w:textAlignment w:val="baseline"/>
              <w:rPr>
                <w:rFonts w:eastAsia="Malgun Gothic"/>
                <w:b/>
                <w:bCs/>
                <w:color w:val="0000FF"/>
                <w:sz w:val="22"/>
                <w:szCs w:val="22"/>
                <w:lang w:eastAsia="ko-KR"/>
              </w:rPr>
            </w:pPr>
          </w:p>
        </w:tc>
        <w:tc>
          <w:tcPr>
            <w:tcW w:w="3400" w:type="dxa"/>
            <w:vAlign w:val="center"/>
          </w:tcPr>
          <w:p w14:paraId="186B4838" w14:textId="05DAED2D" w:rsidR="00BF7173" w:rsidRPr="00BF7173" w:rsidRDefault="00037B59" w:rsidP="00BF7173">
            <w:pPr>
              <w:widowControl w:val="0"/>
              <w:wordWrap w:val="0"/>
              <w:autoSpaceDE w:val="0"/>
              <w:autoSpaceDN w:val="0"/>
              <w:spacing w:after="0"/>
              <w:jc w:val="both"/>
              <w:textAlignment w:val="baseline"/>
              <w:rPr>
                <w:rFonts w:ascii="Calibri" w:eastAsia="Malgun Gothic" w:hAnsi="Calibri" w:cs="Calibri"/>
                <w:color w:val="FF0000"/>
                <w:sz w:val="22"/>
                <w:szCs w:val="22"/>
                <w:lang w:eastAsia="ko-KR"/>
              </w:rPr>
            </w:pPr>
            <w:r>
              <w:rPr>
                <w:rFonts w:ascii="Calibri" w:eastAsia="Malgun Gothic" w:hAnsi="Calibri" w:cs="Calibri" w:hint="eastAsia"/>
                <w:color w:val="FF0000"/>
                <w:sz w:val="22"/>
                <w:szCs w:val="22"/>
                <w:lang w:eastAsia="ko-KR"/>
              </w:rPr>
              <w:t>(</w:t>
            </w:r>
            <w:r>
              <w:rPr>
                <w:rFonts w:ascii="Calibri" w:eastAsia="Malgun Gothic" w:hAnsi="Calibri" w:cs="Calibri"/>
                <w:color w:val="FF0000"/>
                <w:sz w:val="22"/>
                <w:szCs w:val="22"/>
                <w:lang w:eastAsia="ko-KR"/>
              </w:rPr>
              <w:t>none</w:t>
            </w:r>
          </w:p>
        </w:tc>
        <w:tc>
          <w:tcPr>
            <w:tcW w:w="5125" w:type="dxa"/>
            <w:vAlign w:val="center"/>
          </w:tcPr>
          <w:p w14:paraId="3720FA65" w14:textId="370FAC71" w:rsidR="00BF7173" w:rsidRPr="00BF7173" w:rsidRDefault="00037B59" w:rsidP="00BF7173">
            <w:pPr>
              <w:widowControl w:val="0"/>
              <w:wordWrap w:val="0"/>
              <w:autoSpaceDE w:val="0"/>
              <w:autoSpaceDN w:val="0"/>
              <w:spacing w:after="0"/>
              <w:jc w:val="both"/>
              <w:textAlignment w:val="baseline"/>
              <w:rPr>
                <w:rFonts w:ascii="Calibri" w:eastAsia="Malgun Gothic" w:hAnsi="Calibri" w:cs="Calibri"/>
                <w:color w:val="FF0000"/>
                <w:sz w:val="22"/>
                <w:szCs w:val="22"/>
                <w:lang w:eastAsia="ko-KR"/>
              </w:rPr>
            </w:pPr>
            <w:r>
              <w:rPr>
                <w:rFonts w:asciiTheme="minorHAnsi" w:eastAsia="Malgun Gothic" w:hAnsiTheme="minorHAnsi" w:cstheme="minorHAnsi"/>
                <w:color w:val="FF0000"/>
                <w:sz w:val="22"/>
                <w:szCs w:val="22"/>
                <w:lang w:eastAsia="ko-KR"/>
              </w:rPr>
              <w:t>(none)</w:t>
            </w:r>
          </w:p>
        </w:tc>
      </w:tr>
      <w:tr w:rsidR="00BF7173" w:rsidRPr="003B756B" w14:paraId="2421873C" w14:textId="77777777" w:rsidTr="00591098">
        <w:trPr>
          <w:trHeight w:val="41"/>
        </w:trPr>
        <w:tc>
          <w:tcPr>
            <w:tcW w:w="1535" w:type="dxa"/>
            <w:vMerge w:val="restart"/>
            <w:shd w:val="clear" w:color="auto" w:fill="F2F2F2" w:themeFill="background1" w:themeFillShade="F2"/>
            <w:vAlign w:val="center"/>
            <w:hideMark/>
          </w:tcPr>
          <w:p w14:paraId="12FA8AC7" w14:textId="77777777" w:rsidR="00BF7173" w:rsidRPr="003B756B" w:rsidRDefault="00BF7173" w:rsidP="00BF7173">
            <w:pPr>
              <w:widowControl w:val="0"/>
              <w:autoSpaceDE w:val="0"/>
              <w:autoSpaceDN w:val="0"/>
              <w:spacing w:after="0"/>
              <w:jc w:val="center"/>
              <w:textAlignment w:val="baseline"/>
              <w:rPr>
                <w:rFonts w:eastAsia="Gulim"/>
                <w:color w:val="0000FF"/>
                <w:sz w:val="22"/>
                <w:szCs w:val="22"/>
                <w:lang w:eastAsia="ko-KR"/>
              </w:rPr>
            </w:pPr>
            <w:r>
              <w:rPr>
                <w:rFonts w:eastAsia="Malgun Gothic"/>
                <w:b/>
                <w:bCs/>
                <w:color w:val="0000FF"/>
                <w:sz w:val="22"/>
                <w:szCs w:val="22"/>
                <w:lang w:eastAsia="ko-KR"/>
              </w:rPr>
              <w:t>Properties</w:t>
            </w:r>
          </w:p>
        </w:tc>
        <w:tc>
          <w:tcPr>
            <w:tcW w:w="3400" w:type="dxa"/>
            <w:shd w:val="clear" w:color="auto" w:fill="F2F2F2" w:themeFill="background1" w:themeFillShade="F2"/>
            <w:vAlign w:val="center"/>
            <w:hideMark/>
          </w:tcPr>
          <w:p w14:paraId="30AAAF86" w14:textId="77777777" w:rsidR="00BF7173" w:rsidRPr="003B756B" w:rsidRDefault="00BF7173" w:rsidP="00BF7173">
            <w:pPr>
              <w:widowControl w:val="0"/>
              <w:autoSpaceDE w:val="0"/>
              <w:autoSpaceDN w:val="0"/>
              <w:spacing w:after="0"/>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name</w:t>
            </w:r>
          </w:p>
        </w:tc>
        <w:tc>
          <w:tcPr>
            <w:tcW w:w="5125" w:type="dxa"/>
            <w:shd w:val="clear" w:color="auto" w:fill="F2F2F2" w:themeFill="background1" w:themeFillShade="F2"/>
            <w:vAlign w:val="center"/>
            <w:hideMark/>
          </w:tcPr>
          <w:p w14:paraId="1F1C84DB" w14:textId="77777777" w:rsidR="00BF7173" w:rsidRPr="003B756B" w:rsidRDefault="00BF7173" w:rsidP="00BF7173">
            <w:pPr>
              <w:widowControl w:val="0"/>
              <w:autoSpaceDE w:val="0"/>
              <w:autoSpaceDN w:val="0"/>
              <w:spacing w:after="0"/>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BF7173" w:rsidRPr="003B756B" w14:paraId="7D0A2A77" w14:textId="77777777" w:rsidTr="00591098">
        <w:trPr>
          <w:trHeight w:val="60"/>
        </w:trPr>
        <w:tc>
          <w:tcPr>
            <w:tcW w:w="0" w:type="auto"/>
            <w:vMerge/>
            <w:shd w:val="clear" w:color="auto" w:fill="F2F2F2" w:themeFill="background1" w:themeFillShade="F2"/>
            <w:vAlign w:val="center"/>
            <w:hideMark/>
          </w:tcPr>
          <w:p w14:paraId="354DD76F" w14:textId="77777777" w:rsidR="00BF7173" w:rsidRPr="003B756B" w:rsidRDefault="00BF7173" w:rsidP="00BF7173">
            <w:pPr>
              <w:spacing w:after="0"/>
              <w:rPr>
                <w:rFonts w:eastAsia="Gulim"/>
                <w:color w:val="0000FF"/>
                <w:sz w:val="22"/>
                <w:szCs w:val="22"/>
                <w:lang w:eastAsia="ko-KR"/>
              </w:rPr>
            </w:pPr>
          </w:p>
        </w:tc>
        <w:tc>
          <w:tcPr>
            <w:tcW w:w="3400" w:type="dxa"/>
            <w:vAlign w:val="center"/>
            <w:hideMark/>
          </w:tcPr>
          <w:p w14:paraId="064E9C3A" w14:textId="57C4B129" w:rsidR="00BF7173" w:rsidRPr="00C5017D" w:rsidRDefault="00BF7173" w:rsidP="00BF7173">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sidRPr="00C5017D">
              <w:rPr>
                <w:rFonts w:asciiTheme="minorHAnsi" w:eastAsia="Gulim" w:hAnsiTheme="minorHAnsi" w:cstheme="minorHAnsi"/>
                <w:color w:val="0000FF"/>
                <w:sz w:val="22"/>
                <w:szCs w:val="22"/>
                <w:lang w:eastAsia="ko-KR"/>
              </w:rPr>
              <w:t>containedFeature</w:t>
            </w:r>
            <w:proofErr w:type="spellEnd"/>
          </w:p>
        </w:tc>
        <w:tc>
          <w:tcPr>
            <w:tcW w:w="5125" w:type="dxa"/>
            <w:vAlign w:val="center"/>
            <w:hideMark/>
          </w:tcPr>
          <w:p w14:paraId="10CBFF34" w14:textId="6D020A53" w:rsidR="00BF7173" w:rsidRPr="003B756B" w:rsidRDefault="00BF7173" w:rsidP="00BF7173">
            <w:pPr>
              <w:widowControl w:val="0"/>
              <w:autoSpaceDE w:val="0"/>
              <w:autoSpaceDN w:val="0"/>
              <w:spacing w:after="0"/>
              <w:textAlignment w:val="baseline"/>
              <w:rPr>
                <w:rFonts w:eastAsia="Gulim"/>
                <w:color w:val="0000FF"/>
                <w:sz w:val="22"/>
                <w:szCs w:val="22"/>
                <w:lang w:eastAsia="ko-KR"/>
              </w:rPr>
            </w:pPr>
            <w:commentRangeStart w:id="512"/>
            <w:commentRangeStart w:id="513"/>
            <w:r w:rsidRPr="00505742">
              <w:rPr>
                <w:rFonts w:asciiTheme="minorHAnsi" w:eastAsia="Malgun Gothic" w:hAnsiTheme="minorHAnsi" w:cstheme="minorHAnsi"/>
                <w:color w:val="0000FF"/>
                <w:sz w:val="22"/>
                <w:szCs w:val="22"/>
                <w:lang w:eastAsia="ko-KR"/>
              </w:rPr>
              <w:t>integer</w:t>
            </w:r>
            <w:r w:rsidRPr="003B756B">
              <w:rPr>
                <w:rFonts w:eastAsia="Malgun Gothic"/>
                <w:color w:val="0000FF"/>
                <w:sz w:val="22"/>
                <w:szCs w:val="22"/>
                <w:lang w:eastAsia="ko-KR"/>
              </w:rPr>
              <w:t xml:space="preserve"> </w:t>
            </w:r>
            <w:commentRangeEnd w:id="512"/>
            <w:r>
              <w:rPr>
                <w:rStyle w:val="CommentReference"/>
                <w:rFonts w:eastAsia="Malgun Gothic"/>
                <w:lang w:val="en-GB"/>
              </w:rPr>
              <w:commentReference w:id="512"/>
            </w:r>
            <w:commentRangeEnd w:id="513"/>
            <w:r w:rsidR="00B82484">
              <w:rPr>
                <w:rStyle w:val="CommentReference"/>
                <w:rFonts w:eastAsia="Malgun Gothic"/>
                <w:lang w:val="en-GB"/>
              </w:rPr>
              <w:commentReference w:id="513"/>
            </w:r>
            <w:r w:rsidRPr="003B756B">
              <w:rPr>
                <w:rFonts w:eastAsia="Malgun Gothic"/>
                <w:color w:val="0000FF"/>
                <w:sz w:val="22"/>
                <w:szCs w:val="22"/>
                <w:lang w:eastAsia="ko-KR"/>
              </w:rPr>
              <w:t>[</w:t>
            </w:r>
            <w:proofErr w:type="gramStart"/>
            <w:r>
              <w:rPr>
                <w:rFonts w:eastAsia="Malgun Gothic"/>
                <w:color w:val="0000FF"/>
                <w:sz w:val="22"/>
                <w:szCs w:val="22"/>
                <w:lang w:eastAsia="ko-KR"/>
              </w:rPr>
              <w:t>0</w:t>
            </w:r>
            <w:r w:rsidRPr="003B756B">
              <w:rPr>
                <w:rFonts w:eastAsia="Malgun Gothic"/>
                <w:color w:val="0000FF"/>
                <w:sz w:val="22"/>
                <w:szCs w:val="22"/>
                <w:lang w:eastAsia="ko-KR"/>
              </w:rPr>
              <w:t>..</w:t>
            </w:r>
            <w:proofErr w:type="gramEnd"/>
            <w:r w:rsidRPr="003B756B">
              <w:rPr>
                <w:rFonts w:eastAsia="Malgun Gothic"/>
                <w:color w:val="0000FF"/>
                <w:sz w:val="22"/>
                <w:szCs w:val="22"/>
                <w:lang w:eastAsia="ko-KR"/>
              </w:rPr>
              <w:t>1]</w:t>
            </w:r>
          </w:p>
        </w:tc>
      </w:tr>
      <w:tr w:rsidR="00BF7173" w:rsidRPr="003B756B" w14:paraId="0ED758C0" w14:textId="77777777" w:rsidTr="00591098">
        <w:trPr>
          <w:trHeight w:val="205"/>
        </w:trPr>
        <w:tc>
          <w:tcPr>
            <w:tcW w:w="0" w:type="auto"/>
            <w:vMerge/>
            <w:shd w:val="clear" w:color="auto" w:fill="F2F2F2" w:themeFill="background1" w:themeFillShade="F2"/>
            <w:vAlign w:val="center"/>
          </w:tcPr>
          <w:p w14:paraId="0E5EBDC3" w14:textId="77777777" w:rsidR="00BF7173" w:rsidRPr="003B756B" w:rsidRDefault="00BF7173" w:rsidP="00BF7173">
            <w:pPr>
              <w:spacing w:after="0"/>
              <w:rPr>
                <w:rFonts w:eastAsia="Gulim"/>
                <w:color w:val="0000FF"/>
                <w:sz w:val="22"/>
                <w:szCs w:val="22"/>
                <w:lang w:eastAsia="ko-KR"/>
              </w:rPr>
            </w:pPr>
          </w:p>
        </w:tc>
        <w:tc>
          <w:tcPr>
            <w:tcW w:w="3400" w:type="dxa"/>
            <w:vAlign w:val="center"/>
          </w:tcPr>
          <w:p w14:paraId="63A2A593" w14:textId="5DF562C1" w:rsidR="00BF7173" w:rsidRPr="00726E7E" w:rsidRDefault="00BF7173" w:rsidP="00BF7173">
            <w:pPr>
              <w:widowControl w:val="0"/>
              <w:autoSpaceDE w:val="0"/>
              <w:autoSpaceDN w:val="0"/>
              <w:spacing w:after="0"/>
              <w:textAlignment w:val="baseline"/>
              <w:rPr>
                <w:rFonts w:asciiTheme="minorHAnsi" w:eastAsia="Gulim" w:hAnsiTheme="minorHAnsi" w:cstheme="minorHAnsi"/>
                <w:strike/>
                <w:color w:val="0000FF"/>
                <w:sz w:val="22"/>
                <w:szCs w:val="22"/>
                <w:lang w:eastAsia="ko-KR"/>
                <w:rPrChange w:id="514" w:author="Abdou D" w:date="2024-01-30T17:27:00Z">
                  <w:rPr>
                    <w:rFonts w:asciiTheme="minorHAnsi" w:eastAsia="Gulim" w:hAnsiTheme="minorHAnsi" w:cstheme="minorHAnsi"/>
                    <w:color w:val="0000FF"/>
                    <w:sz w:val="22"/>
                    <w:szCs w:val="22"/>
                    <w:lang w:eastAsia="ko-KR"/>
                  </w:rPr>
                </w:rPrChange>
              </w:rPr>
            </w:pPr>
            <w:proofErr w:type="spellStart"/>
            <w:r w:rsidRPr="00726E7E">
              <w:rPr>
                <w:rFonts w:asciiTheme="minorHAnsi" w:eastAsia="Malgun Gothic" w:hAnsiTheme="minorHAnsi" w:cstheme="minorHAnsi"/>
                <w:strike/>
                <w:color w:val="0000FF"/>
                <w:sz w:val="22"/>
                <w:szCs w:val="22"/>
                <w:lang w:eastAsia="ko-KR"/>
                <w:rPrChange w:id="515" w:author="Abdou D" w:date="2024-01-30T17:27:00Z">
                  <w:rPr>
                    <w:rFonts w:asciiTheme="minorHAnsi" w:eastAsia="Malgun Gothic" w:hAnsiTheme="minorHAnsi" w:cstheme="minorHAnsi"/>
                    <w:color w:val="0000FF"/>
                    <w:sz w:val="22"/>
                    <w:szCs w:val="22"/>
                    <w:lang w:eastAsia="ko-KR"/>
                  </w:rPr>
                </w:rPrChange>
              </w:rPr>
              <w:t>externalReference</w:t>
            </w:r>
            <w:proofErr w:type="spellEnd"/>
          </w:p>
        </w:tc>
        <w:tc>
          <w:tcPr>
            <w:tcW w:w="5125" w:type="dxa"/>
            <w:vAlign w:val="center"/>
          </w:tcPr>
          <w:p w14:paraId="71B6DA08" w14:textId="29DA5EC1" w:rsidR="00BF7173" w:rsidRPr="00726E7E" w:rsidRDefault="00BF7173" w:rsidP="00BF7173">
            <w:pPr>
              <w:widowControl w:val="0"/>
              <w:autoSpaceDE w:val="0"/>
              <w:autoSpaceDN w:val="0"/>
              <w:spacing w:after="0"/>
              <w:textAlignment w:val="baseline"/>
              <w:rPr>
                <w:rFonts w:eastAsia="Malgun Gothic"/>
                <w:strike/>
                <w:color w:val="0000FF"/>
                <w:sz w:val="22"/>
                <w:szCs w:val="22"/>
                <w:lang w:eastAsia="ko-KR"/>
                <w:rPrChange w:id="516" w:author="Abdou D" w:date="2024-01-30T17:27:00Z">
                  <w:rPr>
                    <w:rFonts w:eastAsia="Malgun Gothic"/>
                    <w:color w:val="0000FF"/>
                    <w:sz w:val="22"/>
                    <w:szCs w:val="22"/>
                    <w:lang w:eastAsia="ko-KR"/>
                  </w:rPr>
                </w:rPrChange>
              </w:rPr>
            </w:pPr>
            <w:commentRangeStart w:id="517"/>
            <w:commentRangeStart w:id="518"/>
            <w:commentRangeStart w:id="519"/>
            <w:proofErr w:type="spellStart"/>
            <w:r w:rsidRPr="00726E7E">
              <w:rPr>
                <w:rFonts w:asciiTheme="minorHAnsi" w:eastAsia="Malgun Gothic" w:hAnsiTheme="minorHAnsi" w:cstheme="minorHAnsi"/>
                <w:strike/>
                <w:color w:val="0000FF"/>
                <w:sz w:val="22"/>
                <w:szCs w:val="22"/>
                <w:lang w:eastAsia="ko-KR"/>
                <w:rPrChange w:id="520" w:author="Abdou D" w:date="2024-01-30T17:27:00Z">
                  <w:rPr>
                    <w:rFonts w:asciiTheme="minorHAnsi" w:eastAsia="Malgun Gothic" w:hAnsiTheme="minorHAnsi" w:cstheme="minorHAnsi"/>
                    <w:color w:val="0000FF"/>
                    <w:sz w:val="22"/>
                    <w:szCs w:val="22"/>
                    <w:lang w:eastAsia="ko-KR"/>
                  </w:rPr>
                </w:rPrChange>
              </w:rPr>
              <w:t>ExternalReferenceType</w:t>
            </w:r>
            <w:proofErr w:type="spellEnd"/>
            <w:r w:rsidRPr="00726E7E">
              <w:rPr>
                <w:rFonts w:eastAsia="Malgun Gothic"/>
                <w:strike/>
                <w:color w:val="0000FF"/>
                <w:sz w:val="22"/>
                <w:szCs w:val="22"/>
                <w:lang w:eastAsia="ko-KR"/>
                <w:rPrChange w:id="521" w:author="Abdou D" w:date="2024-01-30T17:27:00Z">
                  <w:rPr>
                    <w:rFonts w:eastAsia="Malgun Gothic"/>
                    <w:color w:val="0000FF"/>
                    <w:sz w:val="22"/>
                    <w:szCs w:val="22"/>
                    <w:lang w:eastAsia="ko-KR"/>
                  </w:rPr>
                </w:rPrChange>
              </w:rPr>
              <w:t xml:space="preserve"> [</w:t>
            </w:r>
            <w:proofErr w:type="gramStart"/>
            <w:r w:rsidRPr="00726E7E">
              <w:rPr>
                <w:rFonts w:eastAsia="Malgun Gothic"/>
                <w:strike/>
                <w:color w:val="0000FF"/>
                <w:sz w:val="22"/>
                <w:szCs w:val="22"/>
                <w:lang w:eastAsia="ko-KR"/>
                <w:rPrChange w:id="522" w:author="Abdou D" w:date="2024-01-30T17:27:00Z">
                  <w:rPr>
                    <w:rFonts w:eastAsia="Malgun Gothic"/>
                    <w:color w:val="0000FF"/>
                    <w:sz w:val="22"/>
                    <w:szCs w:val="22"/>
                    <w:lang w:eastAsia="ko-KR"/>
                  </w:rPr>
                </w:rPrChange>
              </w:rPr>
              <w:t>0..</w:t>
            </w:r>
            <w:proofErr w:type="gramEnd"/>
            <w:r w:rsidRPr="00726E7E">
              <w:rPr>
                <w:rFonts w:eastAsia="Malgun Gothic"/>
                <w:strike/>
                <w:color w:val="0000FF"/>
                <w:sz w:val="22"/>
                <w:szCs w:val="22"/>
                <w:lang w:eastAsia="ko-KR"/>
                <w:rPrChange w:id="523" w:author="Abdou D" w:date="2024-01-30T17:27:00Z">
                  <w:rPr>
                    <w:rFonts w:eastAsia="Malgun Gothic"/>
                    <w:color w:val="0000FF"/>
                    <w:sz w:val="22"/>
                    <w:szCs w:val="22"/>
                    <w:lang w:eastAsia="ko-KR"/>
                  </w:rPr>
                </w:rPrChange>
              </w:rPr>
              <w:t>1]</w:t>
            </w:r>
            <w:commentRangeEnd w:id="517"/>
            <w:r w:rsidRPr="00726E7E">
              <w:rPr>
                <w:rStyle w:val="CommentReference"/>
                <w:rFonts w:eastAsia="Malgun Gothic"/>
                <w:strike/>
                <w:lang w:val="en-GB"/>
                <w:rPrChange w:id="524" w:author="Abdou D" w:date="2024-01-30T17:27:00Z">
                  <w:rPr>
                    <w:rStyle w:val="CommentReference"/>
                    <w:rFonts w:eastAsia="Malgun Gothic"/>
                    <w:lang w:val="en-GB"/>
                  </w:rPr>
                </w:rPrChange>
              </w:rPr>
              <w:commentReference w:id="517"/>
            </w:r>
            <w:commentRangeEnd w:id="518"/>
            <w:r w:rsidR="00A12405" w:rsidRPr="00726E7E">
              <w:rPr>
                <w:rStyle w:val="CommentReference"/>
                <w:rFonts w:eastAsia="Malgun Gothic"/>
                <w:strike/>
                <w:lang w:val="en-GB"/>
                <w:rPrChange w:id="525" w:author="Abdou D" w:date="2024-01-30T17:27:00Z">
                  <w:rPr>
                    <w:rStyle w:val="CommentReference"/>
                    <w:rFonts w:eastAsia="Malgun Gothic"/>
                    <w:lang w:val="en-GB"/>
                  </w:rPr>
                </w:rPrChange>
              </w:rPr>
              <w:commentReference w:id="518"/>
            </w:r>
            <w:commentRangeEnd w:id="519"/>
            <w:r w:rsidR="00726E7E">
              <w:rPr>
                <w:rStyle w:val="CommentReference"/>
                <w:rFonts w:eastAsia="Malgun Gothic"/>
                <w:lang w:val="en-GB"/>
              </w:rPr>
              <w:commentReference w:id="519"/>
            </w:r>
          </w:p>
        </w:tc>
      </w:tr>
      <w:tr w:rsidR="00BF7173" w:rsidRPr="003B756B" w14:paraId="0E3058ED" w14:textId="77777777" w:rsidTr="00591098">
        <w:trPr>
          <w:trHeight w:val="68"/>
        </w:trPr>
        <w:tc>
          <w:tcPr>
            <w:tcW w:w="0" w:type="auto"/>
            <w:vMerge/>
            <w:shd w:val="clear" w:color="auto" w:fill="F2F2F2" w:themeFill="background1" w:themeFillShade="F2"/>
            <w:vAlign w:val="center"/>
          </w:tcPr>
          <w:p w14:paraId="51094A2C" w14:textId="77777777" w:rsidR="00BF7173" w:rsidRPr="003B756B" w:rsidRDefault="00BF7173" w:rsidP="00BF7173">
            <w:pPr>
              <w:spacing w:after="0"/>
              <w:rPr>
                <w:rFonts w:eastAsia="Gulim"/>
                <w:color w:val="0000FF"/>
                <w:sz w:val="22"/>
                <w:szCs w:val="22"/>
                <w:lang w:eastAsia="ko-KR"/>
              </w:rPr>
            </w:pPr>
          </w:p>
        </w:tc>
        <w:tc>
          <w:tcPr>
            <w:tcW w:w="3400" w:type="dxa"/>
            <w:vAlign w:val="center"/>
          </w:tcPr>
          <w:p w14:paraId="6C6F656E" w14:textId="4D13FC58" w:rsidR="00BF7173" w:rsidRPr="00C5017D" w:rsidRDefault="00BF7173" w:rsidP="00BF7173">
            <w:pPr>
              <w:widowControl w:val="0"/>
              <w:autoSpaceDE w:val="0"/>
              <w:autoSpaceDN w:val="0"/>
              <w:spacing w:after="0"/>
              <w:textAlignment w:val="baseline"/>
              <w:rPr>
                <w:rFonts w:asciiTheme="minorHAnsi" w:eastAsia="Gulim" w:hAnsiTheme="minorHAnsi" w:cstheme="minorHAnsi"/>
                <w:color w:val="0000FF"/>
                <w:sz w:val="22"/>
                <w:szCs w:val="22"/>
                <w:lang w:eastAsia="ko-KR"/>
              </w:rPr>
            </w:pPr>
            <w:r w:rsidRPr="00C5017D">
              <w:rPr>
                <w:rFonts w:asciiTheme="minorHAnsi" w:eastAsia="Gulim" w:hAnsiTheme="minorHAnsi" w:cstheme="minorHAnsi"/>
                <w:color w:val="0000FF"/>
                <w:sz w:val="22"/>
                <w:szCs w:val="22"/>
                <w:lang w:eastAsia="ko-KR"/>
              </w:rPr>
              <w:t>description</w:t>
            </w:r>
          </w:p>
        </w:tc>
        <w:tc>
          <w:tcPr>
            <w:tcW w:w="5125" w:type="dxa"/>
            <w:vAlign w:val="center"/>
          </w:tcPr>
          <w:p w14:paraId="089318F0" w14:textId="377D2C1A" w:rsidR="00BF7173" w:rsidRDefault="00BF7173" w:rsidP="00BF7173">
            <w:pPr>
              <w:widowControl w:val="0"/>
              <w:autoSpaceDE w:val="0"/>
              <w:autoSpaceDN w:val="0"/>
              <w:spacing w:after="0"/>
              <w:textAlignment w:val="baseline"/>
              <w:rPr>
                <w:rFonts w:eastAsia="Malgun Gothic"/>
                <w:color w:val="0000FF"/>
                <w:sz w:val="22"/>
                <w:szCs w:val="22"/>
                <w:lang w:eastAsia="ko-KR"/>
              </w:rPr>
            </w:pPr>
            <w:commentRangeStart w:id="526"/>
            <w:r w:rsidRPr="00505742">
              <w:rPr>
                <w:rFonts w:asciiTheme="minorHAnsi" w:eastAsia="Malgun Gothic" w:hAnsiTheme="minorHAnsi" w:cstheme="minorHAnsi"/>
                <w:color w:val="0000FF"/>
                <w:sz w:val="22"/>
                <w:szCs w:val="22"/>
                <w:lang w:eastAsia="ko-KR"/>
              </w:rPr>
              <w:t>string</w:t>
            </w:r>
            <w:r>
              <w:rPr>
                <w:rFonts w:eastAsia="Malgun Gothic"/>
                <w:color w:val="0000FF"/>
                <w:sz w:val="22"/>
                <w:szCs w:val="22"/>
                <w:lang w:eastAsia="ko-KR"/>
              </w:rPr>
              <w:t xml:space="preserve"> [</w:t>
            </w:r>
            <w:del w:id="527" w:author="Abdou D" w:date="2024-02-06T16:02:00Z">
              <w:r w:rsidDel="00223836">
                <w:rPr>
                  <w:rFonts w:eastAsia="Malgun Gothic"/>
                  <w:color w:val="0000FF"/>
                  <w:sz w:val="22"/>
                  <w:szCs w:val="22"/>
                  <w:lang w:eastAsia="ko-KR"/>
                </w:rPr>
                <w:delText>1</w:delText>
              </w:r>
            </w:del>
            <w:proofErr w:type="gramStart"/>
            <w:ins w:id="528" w:author="Abdou D" w:date="2024-02-06T16:02:00Z">
              <w:r w:rsidR="00223836">
                <w:rPr>
                  <w:rFonts w:eastAsia="Malgun Gothic"/>
                  <w:color w:val="0000FF"/>
                  <w:sz w:val="22"/>
                  <w:szCs w:val="22"/>
                  <w:lang w:eastAsia="ko-KR"/>
                </w:rPr>
                <w:t>0</w:t>
              </w:r>
            </w:ins>
            <w:r>
              <w:rPr>
                <w:rFonts w:eastAsia="Malgun Gothic"/>
                <w:color w:val="0000FF"/>
                <w:sz w:val="22"/>
                <w:szCs w:val="22"/>
                <w:lang w:eastAsia="ko-KR"/>
              </w:rPr>
              <w:t>..</w:t>
            </w:r>
            <w:proofErr w:type="gramEnd"/>
            <w:r>
              <w:rPr>
                <w:rFonts w:eastAsia="Malgun Gothic"/>
                <w:color w:val="0000FF"/>
                <w:sz w:val="22"/>
                <w:szCs w:val="22"/>
                <w:lang w:eastAsia="ko-KR"/>
              </w:rPr>
              <w:t>1]</w:t>
            </w:r>
            <w:commentRangeEnd w:id="526"/>
            <w:r w:rsidR="00223836">
              <w:rPr>
                <w:rStyle w:val="CommentReference"/>
                <w:rFonts w:eastAsia="Malgun Gothic"/>
                <w:lang w:val="en-GB"/>
              </w:rPr>
              <w:commentReference w:id="526"/>
            </w:r>
          </w:p>
        </w:tc>
      </w:tr>
      <w:tr w:rsidR="00BF7173" w:rsidRPr="003B756B" w14:paraId="503FCAB8" w14:textId="77777777" w:rsidTr="00591098">
        <w:trPr>
          <w:trHeight w:val="41"/>
        </w:trPr>
        <w:tc>
          <w:tcPr>
            <w:tcW w:w="1535" w:type="dxa"/>
            <w:vMerge w:val="restart"/>
            <w:shd w:val="clear" w:color="auto" w:fill="F2F2F2" w:themeFill="background1" w:themeFillShade="F2"/>
            <w:vAlign w:val="center"/>
            <w:hideMark/>
          </w:tcPr>
          <w:p w14:paraId="0A0C251C" w14:textId="77777777" w:rsidR="00BF7173" w:rsidRPr="003B756B" w:rsidRDefault="00BF7173" w:rsidP="00BF7173">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400" w:type="dxa"/>
            <w:shd w:val="clear" w:color="auto" w:fill="F2F2F2" w:themeFill="background1" w:themeFillShade="F2"/>
            <w:vAlign w:val="center"/>
            <w:hideMark/>
          </w:tcPr>
          <w:p w14:paraId="0EF8676F" w14:textId="77777777" w:rsidR="00BF7173" w:rsidRPr="003B756B" w:rsidRDefault="00BF7173" w:rsidP="00BF7173">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Requirement ID</w:t>
            </w:r>
          </w:p>
        </w:tc>
        <w:tc>
          <w:tcPr>
            <w:tcW w:w="5125" w:type="dxa"/>
            <w:shd w:val="clear" w:color="auto" w:fill="F2F2F2" w:themeFill="background1" w:themeFillShade="F2"/>
            <w:vAlign w:val="center"/>
            <w:hideMark/>
          </w:tcPr>
          <w:p w14:paraId="6AA4D301" w14:textId="77777777" w:rsidR="00BF7173" w:rsidRPr="003B756B" w:rsidRDefault="00BF7173" w:rsidP="00BF7173">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Gulim"/>
                <w:b/>
                <w:color w:val="0000FF"/>
                <w:sz w:val="22"/>
                <w:szCs w:val="22"/>
                <w:lang w:eastAsia="ko-KR"/>
              </w:rPr>
              <w:t xml:space="preserve"> Constraint</w:t>
            </w:r>
          </w:p>
        </w:tc>
      </w:tr>
      <w:tr w:rsidR="00BF7173" w:rsidRPr="003B756B" w14:paraId="66E0810E" w14:textId="77777777" w:rsidTr="0063253C">
        <w:trPr>
          <w:trHeight w:val="380"/>
        </w:trPr>
        <w:tc>
          <w:tcPr>
            <w:tcW w:w="0" w:type="auto"/>
            <w:vMerge/>
            <w:shd w:val="clear" w:color="auto" w:fill="F2F2F2" w:themeFill="background1" w:themeFillShade="F2"/>
            <w:vAlign w:val="center"/>
            <w:hideMark/>
          </w:tcPr>
          <w:p w14:paraId="3A50CA43" w14:textId="77777777" w:rsidR="00BF7173" w:rsidRPr="003B756B" w:rsidRDefault="00BF7173" w:rsidP="00BF7173">
            <w:pPr>
              <w:spacing w:after="0"/>
              <w:rPr>
                <w:rFonts w:eastAsia="Gulim"/>
                <w:color w:val="0000FF"/>
                <w:sz w:val="22"/>
                <w:szCs w:val="22"/>
                <w:lang w:eastAsia="ko-KR"/>
              </w:rPr>
            </w:pPr>
          </w:p>
        </w:tc>
        <w:tc>
          <w:tcPr>
            <w:tcW w:w="3400" w:type="dxa"/>
            <w:vAlign w:val="center"/>
          </w:tcPr>
          <w:p w14:paraId="5323F022" w14:textId="77777777" w:rsidR="00591098" w:rsidRPr="0023655F" w:rsidRDefault="00591098" w:rsidP="00591098">
            <w:pPr>
              <w:widowControl w:val="0"/>
              <w:wordWrap w:val="0"/>
              <w:autoSpaceDE w:val="0"/>
              <w:autoSpaceDN w:val="0"/>
              <w:spacing w:after="0"/>
              <w:jc w:val="both"/>
              <w:textAlignment w:val="baseline"/>
              <w:rPr>
                <w:rFonts w:eastAsia="Malgun Gothic"/>
                <w:color w:val="FF0000"/>
                <w:sz w:val="22"/>
                <w:szCs w:val="22"/>
                <w:lang w:eastAsia="ko-KR"/>
              </w:rPr>
            </w:pPr>
            <w:r w:rsidRPr="0023655F">
              <w:rPr>
                <w:rFonts w:eastAsia="Malgun Gothic"/>
                <w:color w:val="FF0000"/>
                <w:sz w:val="22"/>
                <w:szCs w:val="22"/>
                <w:lang w:eastAsia="ko-KR"/>
              </w:rPr>
              <w:t>Indoorgml2/constraints/</w:t>
            </w:r>
          </w:p>
          <w:p w14:paraId="486C48E0" w14:textId="6E85D298" w:rsidR="00BF7173" w:rsidRPr="003B756B" w:rsidRDefault="00591098" w:rsidP="00591098">
            <w:pPr>
              <w:widowControl w:val="0"/>
              <w:autoSpaceDE w:val="0"/>
              <w:autoSpaceDN w:val="0"/>
              <w:spacing w:after="0"/>
              <w:textAlignment w:val="baseline"/>
              <w:rPr>
                <w:rFonts w:eastAsia="Gulim"/>
                <w:color w:val="0000FF"/>
                <w:sz w:val="22"/>
                <w:szCs w:val="22"/>
                <w:lang w:eastAsia="ko-KR"/>
              </w:rPr>
            </w:pPr>
            <w:proofErr w:type="spellStart"/>
            <w:r>
              <w:rPr>
                <w:rFonts w:eastAsia="Malgun Gothic"/>
                <w:color w:val="0000FF"/>
                <w:sz w:val="22"/>
                <w:szCs w:val="22"/>
                <w:lang w:eastAsia="ko-KR"/>
              </w:rPr>
              <w:t>o</w:t>
            </w:r>
            <w:commentRangeStart w:id="529"/>
            <w:r w:rsidR="00BF7173">
              <w:rPr>
                <w:rFonts w:eastAsia="Malgun Gothic"/>
                <w:color w:val="0000FF"/>
                <w:sz w:val="22"/>
                <w:szCs w:val="22"/>
                <w:lang w:eastAsia="ko-KR"/>
              </w:rPr>
              <w:t>bject</w:t>
            </w:r>
            <w:r>
              <w:rPr>
                <w:rFonts w:eastAsia="Malgun Gothic"/>
                <w:color w:val="0000FF"/>
                <w:sz w:val="22"/>
                <w:szCs w:val="22"/>
                <w:lang w:eastAsia="ko-KR"/>
              </w:rPr>
              <w:t>s</w:t>
            </w:r>
            <w:r w:rsidR="00BF7173">
              <w:rPr>
                <w:rFonts w:eastAsia="Malgun Gothic"/>
                <w:color w:val="0000FF"/>
                <w:sz w:val="22"/>
                <w:szCs w:val="22"/>
                <w:lang w:eastAsia="ko-KR"/>
              </w:rPr>
              <w:t>pace</w:t>
            </w:r>
            <w:commentRangeEnd w:id="529"/>
            <w:proofErr w:type="spellEnd"/>
            <w:r w:rsidR="00BF7173">
              <w:rPr>
                <w:rStyle w:val="CommentReference"/>
                <w:rFonts w:eastAsia="Malgun Gothic"/>
                <w:lang w:val="en-GB"/>
              </w:rPr>
              <w:commentReference w:id="529"/>
            </w:r>
            <w:r w:rsidR="00BF7173">
              <w:rPr>
                <w:rFonts w:eastAsia="Malgun Gothic"/>
                <w:color w:val="0000FF"/>
                <w:sz w:val="22"/>
                <w:szCs w:val="22"/>
                <w:lang w:eastAsia="ko-KR"/>
              </w:rPr>
              <w:t xml:space="preserve"> - 1</w:t>
            </w:r>
          </w:p>
        </w:tc>
        <w:tc>
          <w:tcPr>
            <w:tcW w:w="5125" w:type="dxa"/>
            <w:vAlign w:val="center"/>
          </w:tcPr>
          <w:p w14:paraId="7D349FB9" w14:textId="43BE0E37" w:rsidR="00BF7173" w:rsidRPr="003B756B" w:rsidRDefault="00BF7173" w:rsidP="00BF7173">
            <w:pPr>
              <w:widowControl w:val="0"/>
              <w:autoSpaceDE w:val="0"/>
              <w:autoSpaceDN w:val="0"/>
              <w:spacing w:after="0"/>
              <w:textAlignment w:val="baseline"/>
              <w:rPr>
                <w:rFonts w:eastAsia="Gulim"/>
                <w:color w:val="0000FF"/>
                <w:sz w:val="22"/>
                <w:szCs w:val="22"/>
                <w:lang w:eastAsia="ko-KR"/>
              </w:rPr>
            </w:pPr>
            <w:proofErr w:type="spellStart"/>
            <w:r w:rsidRPr="00505742">
              <w:rPr>
                <w:rFonts w:asciiTheme="minorHAnsi" w:eastAsia="Gulim" w:hAnsiTheme="minorHAnsi" w:cstheme="minorHAnsi"/>
                <w:color w:val="0000FF"/>
                <w:sz w:val="22"/>
                <w:szCs w:val="22"/>
                <w:lang w:eastAsia="ko-KR"/>
              </w:rPr>
              <w:t>ObjectSpace</w:t>
            </w:r>
            <w:proofErr w:type="spellEnd"/>
            <w:r>
              <w:rPr>
                <w:rFonts w:eastAsia="Gulim"/>
                <w:color w:val="0000FF"/>
                <w:sz w:val="22"/>
                <w:szCs w:val="22"/>
                <w:lang w:eastAsia="ko-KR"/>
              </w:rPr>
              <w:t xml:space="preserve"> has to be separated from cell spaces to form another space layer as no cell space shall overlap with others.</w:t>
            </w:r>
          </w:p>
        </w:tc>
      </w:tr>
      <w:tr w:rsidR="00591098" w:rsidRPr="003B756B" w14:paraId="75812187" w14:textId="77777777" w:rsidTr="00505742">
        <w:trPr>
          <w:trHeight w:val="874"/>
        </w:trPr>
        <w:tc>
          <w:tcPr>
            <w:tcW w:w="0" w:type="auto"/>
            <w:vMerge/>
            <w:shd w:val="clear" w:color="auto" w:fill="F2F2F2" w:themeFill="background1" w:themeFillShade="F2"/>
            <w:vAlign w:val="center"/>
          </w:tcPr>
          <w:p w14:paraId="52BFF706" w14:textId="77777777" w:rsidR="00591098" w:rsidRPr="003B756B" w:rsidRDefault="00591098" w:rsidP="00591098">
            <w:pPr>
              <w:spacing w:after="0"/>
              <w:rPr>
                <w:rFonts w:eastAsia="Gulim"/>
                <w:color w:val="0000FF"/>
                <w:sz w:val="22"/>
                <w:szCs w:val="22"/>
                <w:lang w:eastAsia="ko-KR"/>
              </w:rPr>
            </w:pPr>
          </w:p>
        </w:tc>
        <w:tc>
          <w:tcPr>
            <w:tcW w:w="3400" w:type="dxa"/>
            <w:vAlign w:val="center"/>
          </w:tcPr>
          <w:p w14:paraId="79390ADD" w14:textId="77777777" w:rsidR="00591098" w:rsidRPr="0023655F" w:rsidRDefault="00591098" w:rsidP="00591098">
            <w:pPr>
              <w:widowControl w:val="0"/>
              <w:wordWrap w:val="0"/>
              <w:autoSpaceDE w:val="0"/>
              <w:autoSpaceDN w:val="0"/>
              <w:spacing w:after="0"/>
              <w:jc w:val="both"/>
              <w:textAlignment w:val="baseline"/>
              <w:rPr>
                <w:rFonts w:eastAsia="Malgun Gothic"/>
                <w:color w:val="FF0000"/>
                <w:sz w:val="22"/>
                <w:szCs w:val="22"/>
                <w:lang w:eastAsia="ko-KR"/>
              </w:rPr>
            </w:pPr>
            <w:r w:rsidRPr="0023655F">
              <w:rPr>
                <w:rFonts w:eastAsia="Malgun Gothic"/>
                <w:color w:val="FF0000"/>
                <w:sz w:val="22"/>
                <w:szCs w:val="22"/>
                <w:lang w:eastAsia="ko-KR"/>
              </w:rPr>
              <w:t>Indoorgml2/constraints/</w:t>
            </w:r>
          </w:p>
          <w:p w14:paraId="29749073" w14:textId="1C62C908" w:rsidR="00591098" w:rsidRDefault="00591098" w:rsidP="00591098">
            <w:pPr>
              <w:widowControl w:val="0"/>
              <w:autoSpaceDE w:val="0"/>
              <w:autoSpaceDN w:val="0"/>
              <w:spacing w:after="0"/>
              <w:textAlignment w:val="baseline"/>
              <w:rPr>
                <w:rFonts w:eastAsia="Malgun Gothic"/>
                <w:color w:val="0000FF"/>
                <w:sz w:val="22"/>
                <w:szCs w:val="22"/>
                <w:lang w:eastAsia="ko-KR"/>
              </w:rPr>
            </w:pPr>
            <w:proofErr w:type="spellStart"/>
            <w:r>
              <w:rPr>
                <w:rFonts w:eastAsia="Malgun Gothic"/>
                <w:color w:val="0000FF"/>
                <w:sz w:val="22"/>
                <w:szCs w:val="22"/>
                <w:lang w:eastAsia="ko-KR"/>
              </w:rPr>
              <w:t>o</w:t>
            </w:r>
            <w:commentRangeStart w:id="530"/>
            <w:commentRangeStart w:id="531"/>
            <w:r>
              <w:rPr>
                <w:rFonts w:eastAsia="Malgun Gothic"/>
                <w:color w:val="0000FF"/>
                <w:sz w:val="22"/>
                <w:szCs w:val="22"/>
                <w:lang w:eastAsia="ko-KR"/>
              </w:rPr>
              <w:t>bjectspace</w:t>
            </w:r>
            <w:commentRangeEnd w:id="530"/>
            <w:proofErr w:type="spellEnd"/>
            <w:r>
              <w:rPr>
                <w:rStyle w:val="CommentReference"/>
                <w:rFonts w:eastAsia="Malgun Gothic"/>
                <w:lang w:val="en-GB"/>
              </w:rPr>
              <w:commentReference w:id="530"/>
            </w:r>
            <w:commentRangeEnd w:id="531"/>
            <w:r w:rsidR="00550EC7">
              <w:rPr>
                <w:rStyle w:val="CommentReference"/>
                <w:rFonts w:eastAsia="Malgun Gothic"/>
                <w:lang w:val="en-GB"/>
              </w:rPr>
              <w:commentReference w:id="531"/>
            </w:r>
            <w:r>
              <w:rPr>
                <w:rFonts w:eastAsia="Malgun Gothic"/>
                <w:color w:val="0000FF"/>
                <w:sz w:val="22"/>
                <w:szCs w:val="22"/>
                <w:lang w:eastAsia="ko-KR"/>
              </w:rPr>
              <w:t xml:space="preserve"> - 1</w:t>
            </w:r>
            <w:commentRangeStart w:id="532"/>
          </w:p>
        </w:tc>
        <w:tc>
          <w:tcPr>
            <w:tcW w:w="5125" w:type="dxa"/>
            <w:vAlign w:val="center"/>
          </w:tcPr>
          <w:p w14:paraId="77D65B7F" w14:textId="507EB15F" w:rsidR="00591098" w:rsidRDefault="00591098" w:rsidP="00591098">
            <w:pPr>
              <w:widowControl w:val="0"/>
              <w:autoSpaceDE w:val="0"/>
              <w:autoSpaceDN w:val="0"/>
              <w:spacing w:after="0"/>
              <w:textAlignment w:val="baseline"/>
              <w:rPr>
                <w:rFonts w:eastAsia="Gulim"/>
                <w:color w:val="0000FF"/>
                <w:sz w:val="22"/>
                <w:szCs w:val="22"/>
                <w:lang w:eastAsia="ko-KR"/>
              </w:rPr>
            </w:pPr>
            <w:del w:id="533" w:author="Abdou D" w:date="2024-01-29T17:02:00Z">
              <w:r w:rsidDel="00685785">
                <w:rPr>
                  <w:rFonts w:eastAsia="Gulim"/>
                  <w:color w:val="0000FF"/>
                  <w:sz w:val="22"/>
                  <w:szCs w:val="22"/>
                  <w:lang w:eastAsia="ko-KR"/>
                </w:rPr>
                <w:delText>The object space and its embedding cell space shall not overlap by subtracting the object space from the embedding space.</w:delText>
              </w:r>
              <w:commentRangeEnd w:id="532"/>
              <w:r w:rsidDel="00685785">
                <w:rPr>
                  <w:rStyle w:val="CommentReference"/>
                  <w:rFonts w:eastAsia="Malgun Gothic"/>
                  <w:lang w:val="en-GB"/>
                </w:rPr>
                <w:commentReference w:id="532"/>
              </w:r>
            </w:del>
            <w:proofErr w:type="spellStart"/>
            <w:ins w:id="534" w:author="Abdou D" w:date="2024-01-29T17:02:00Z">
              <w:r w:rsidR="00685785">
                <w:rPr>
                  <w:rFonts w:eastAsia="Gulim"/>
                  <w:color w:val="0000FF"/>
                  <w:sz w:val="22"/>
                  <w:szCs w:val="22"/>
                  <w:lang w:eastAsia="ko-KR"/>
                </w:rPr>
                <w:t>ObjectSpace</w:t>
              </w:r>
              <w:proofErr w:type="spellEnd"/>
              <w:r w:rsidR="00685785">
                <w:rPr>
                  <w:rFonts w:eastAsia="Gulim"/>
                  <w:color w:val="0000FF"/>
                  <w:sz w:val="22"/>
                  <w:szCs w:val="22"/>
                  <w:lang w:eastAsia="ko-KR"/>
                </w:rPr>
                <w:t xml:space="preserve"> </w:t>
              </w:r>
              <w:r w:rsidR="00134931">
                <w:rPr>
                  <w:rFonts w:eastAsia="Gulim"/>
                  <w:color w:val="0000FF"/>
                  <w:sz w:val="22"/>
                  <w:szCs w:val="22"/>
                  <w:lang w:eastAsia="ko-KR"/>
                </w:rPr>
                <w:t xml:space="preserve">instances also fall under the non-overlapping constraint of </w:t>
              </w:r>
              <w:proofErr w:type="spellStart"/>
              <w:r w:rsidR="00134931">
                <w:rPr>
                  <w:rFonts w:eastAsia="Gulim"/>
                  <w:color w:val="0000FF"/>
                  <w:sz w:val="22"/>
                  <w:szCs w:val="22"/>
                  <w:lang w:eastAsia="ko-KR"/>
                </w:rPr>
                <w:t>CellSpaces</w:t>
              </w:r>
              <w:proofErr w:type="spellEnd"/>
              <w:r w:rsidR="00134931">
                <w:rPr>
                  <w:rFonts w:eastAsia="Gulim"/>
                  <w:color w:val="0000FF"/>
                  <w:sz w:val="22"/>
                  <w:szCs w:val="22"/>
                  <w:lang w:eastAsia="ko-KR"/>
                </w:rPr>
                <w:t xml:space="preserve">. As such, </w:t>
              </w:r>
            </w:ins>
            <w:ins w:id="535" w:author="Abdou D" w:date="2024-01-29T17:03:00Z">
              <w:r w:rsidR="00940AB7">
                <w:rPr>
                  <w:rFonts w:eastAsia="Gulim"/>
                  <w:color w:val="0000FF"/>
                  <w:sz w:val="22"/>
                  <w:szCs w:val="22"/>
                  <w:lang w:eastAsia="ko-KR"/>
                </w:rPr>
                <w:t xml:space="preserve">they </w:t>
              </w:r>
            </w:ins>
            <w:ins w:id="536" w:author="Abdou D" w:date="2024-01-29T17:02:00Z">
              <w:r w:rsidR="00134931">
                <w:rPr>
                  <w:rFonts w:eastAsia="Gulim"/>
                  <w:color w:val="0000FF"/>
                  <w:sz w:val="22"/>
                  <w:szCs w:val="22"/>
                  <w:lang w:eastAsia="ko-KR"/>
                </w:rPr>
                <w:t xml:space="preserve">should not overlap with </w:t>
              </w:r>
            </w:ins>
            <w:ins w:id="537" w:author="Abdou D" w:date="2024-01-29T17:04:00Z">
              <w:r w:rsidR="00940AB7">
                <w:rPr>
                  <w:rFonts w:eastAsia="Gulim"/>
                  <w:color w:val="0000FF"/>
                  <w:sz w:val="22"/>
                  <w:szCs w:val="22"/>
                  <w:lang w:eastAsia="ko-KR"/>
                </w:rPr>
                <w:t>any other</w:t>
              </w:r>
            </w:ins>
            <w:ins w:id="538" w:author="Abdou D" w:date="2024-01-29T17:03:00Z">
              <w:r w:rsidR="00623C0D">
                <w:rPr>
                  <w:rFonts w:eastAsia="Gulim"/>
                  <w:color w:val="0000FF"/>
                  <w:sz w:val="22"/>
                  <w:szCs w:val="22"/>
                  <w:lang w:eastAsia="ko-KR"/>
                </w:rPr>
                <w:t xml:space="preserve"> CellSpace</w:t>
              </w:r>
            </w:ins>
            <w:ins w:id="539" w:author="Abdou D" w:date="2024-01-29T17:04:00Z">
              <w:r w:rsidR="00940AB7">
                <w:rPr>
                  <w:rFonts w:eastAsia="Gulim"/>
                  <w:color w:val="0000FF"/>
                  <w:sz w:val="22"/>
                  <w:szCs w:val="22"/>
                  <w:lang w:eastAsia="ko-KR"/>
                </w:rPr>
                <w:t xml:space="preserve"> o</w:t>
              </w:r>
              <w:r w:rsidR="00343783">
                <w:rPr>
                  <w:rFonts w:eastAsia="Gulim"/>
                  <w:color w:val="0000FF"/>
                  <w:sz w:val="22"/>
                  <w:szCs w:val="22"/>
                  <w:lang w:eastAsia="ko-KR"/>
                </w:rPr>
                <w:t>r its</w:t>
              </w:r>
              <w:r w:rsidR="00940AB7">
                <w:rPr>
                  <w:rFonts w:eastAsia="Gulim"/>
                  <w:color w:val="0000FF"/>
                  <w:sz w:val="22"/>
                  <w:szCs w:val="22"/>
                  <w:lang w:eastAsia="ko-KR"/>
                </w:rPr>
                <w:t xml:space="preserve"> </w:t>
              </w:r>
            </w:ins>
            <w:ins w:id="540" w:author="Abdou D" w:date="2024-01-29T17:06:00Z">
              <w:r w:rsidR="00581B8F">
                <w:rPr>
                  <w:rFonts w:eastAsia="Gulim"/>
                  <w:color w:val="0000FF"/>
                  <w:sz w:val="22"/>
                  <w:szCs w:val="22"/>
                  <w:lang w:eastAsia="ko-KR"/>
                </w:rPr>
                <w:t>specialized classes</w:t>
              </w:r>
            </w:ins>
            <w:ins w:id="541" w:author="Abdou D" w:date="2024-01-29T17:04:00Z">
              <w:r w:rsidR="00343783">
                <w:rPr>
                  <w:rFonts w:eastAsia="Gulim"/>
                  <w:color w:val="0000FF"/>
                  <w:sz w:val="22"/>
                  <w:szCs w:val="22"/>
                  <w:lang w:eastAsia="ko-KR"/>
                </w:rPr>
                <w:t xml:space="preserve">. Therefore, </w:t>
              </w:r>
              <w:proofErr w:type="spellStart"/>
              <w:r w:rsidR="00343783">
                <w:rPr>
                  <w:rFonts w:eastAsia="Gulim"/>
                  <w:color w:val="0000FF"/>
                  <w:sz w:val="22"/>
                  <w:szCs w:val="22"/>
                  <w:lang w:eastAsia="ko-KR"/>
                </w:rPr>
                <w:t>ObjectSpace</w:t>
              </w:r>
              <w:proofErr w:type="spellEnd"/>
              <w:r w:rsidR="00343783">
                <w:rPr>
                  <w:rFonts w:eastAsia="Gulim"/>
                  <w:color w:val="0000FF"/>
                  <w:sz w:val="22"/>
                  <w:szCs w:val="22"/>
                  <w:lang w:eastAsia="ko-KR"/>
                </w:rPr>
                <w:t xml:space="preserve"> </w:t>
              </w:r>
              <w:r w:rsidR="00C72945">
                <w:rPr>
                  <w:rFonts w:eastAsia="Gulim"/>
                  <w:color w:val="0000FF"/>
                  <w:sz w:val="22"/>
                  <w:szCs w:val="22"/>
                  <w:lang w:eastAsia="ko-KR"/>
                </w:rPr>
                <w:t>can either be carved out o</w:t>
              </w:r>
            </w:ins>
            <w:ins w:id="542" w:author="Abdou D" w:date="2024-01-29T17:05:00Z">
              <w:r w:rsidR="00C72945">
                <w:rPr>
                  <w:rFonts w:eastAsia="Gulim"/>
                  <w:color w:val="0000FF"/>
                  <w:sz w:val="22"/>
                  <w:szCs w:val="22"/>
                  <w:lang w:eastAsia="ko-KR"/>
                </w:rPr>
                <w:t xml:space="preserve">f the space containing them or </w:t>
              </w:r>
              <w:r w:rsidR="002C387D">
                <w:rPr>
                  <w:rFonts w:eastAsia="Gulim"/>
                  <w:color w:val="0000FF"/>
                  <w:sz w:val="22"/>
                  <w:szCs w:val="22"/>
                  <w:lang w:eastAsia="ko-KR"/>
                </w:rPr>
                <w:t>they can be defined in different layers (to avoid complex Boolean operations for example).</w:t>
              </w:r>
            </w:ins>
          </w:p>
        </w:tc>
      </w:tr>
    </w:tbl>
    <w:p w14:paraId="2FCB60C7" w14:textId="7222FBEB" w:rsidR="00591098" w:rsidRDefault="00591098" w:rsidP="00D54754">
      <w:pPr>
        <w:spacing w:after="0"/>
      </w:pPr>
    </w:p>
    <w:p w14:paraId="432753D7" w14:textId="77777777" w:rsidR="00591098" w:rsidRDefault="00591098">
      <w:pPr>
        <w:spacing w:after="0"/>
      </w:pPr>
      <w:r>
        <w:br w:type="page"/>
      </w:r>
    </w:p>
    <w:p w14:paraId="6369F3CD" w14:textId="77777777" w:rsidR="00D54754" w:rsidRPr="00C5017D" w:rsidRDefault="00D54754" w:rsidP="00D54754">
      <w:pPr>
        <w:pStyle w:val="Heading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43" w:name="_Toc146459221"/>
      <w:proofErr w:type="spellStart"/>
      <w:r w:rsidRPr="00C5017D">
        <w:rPr>
          <w:rFonts w:cs="Times New Roman"/>
          <w:color w:val="0000FF"/>
          <w:szCs w:val="24"/>
        </w:rPr>
        <w:lastRenderedPageBreak/>
        <w:t>NavigableBoundary</w:t>
      </w:r>
      <w:bookmarkEnd w:id="543"/>
      <w:proofErr w:type="spellEnd"/>
    </w:p>
    <w:tbl>
      <w:tblPr>
        <w:tblStyle w:val="TableGrid"/>
        <w:tblW w:w="0" w:type="auto"/>
        <w:tblLook w:val="04A0" w:firstRow="1" w:lastRow="0" w:firstColumn="1" w:lastColumn="0" w:noHBand="0" w:noVBand="1"/>
      </w:tblPr>
      <w:tblGrid>
        <w:gridCol w:w="1535"/>
        <w:gridCol w:w="3400"/>
        <w:gridCol w:w="5125"/>
      </w:tblGrid>
      <w:tr w:rsidR="00D54754" w:rsidRPr="003B756B"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505742" w:rsidRDefault="00D54754" w:rsidP="00B86452">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505742">
              <w:rPr>
                <w:rFonts w:asciiTheme="minorHAnsi" w:eastAsia="Gulim" w:hAnsiTheme="minorHAnsi" w:cstheme="minorHAnsi"/>
                <w:color w:val="0000FF"/>
                <w:sz w:val="22"/>
                <w:szCs w:val="22"/>
                <w:lang w:eastAsia="ko-KR"/>
              </w:rPr>
              <w:t>NavigableBoundary</w:t>
            </w:r>
            <w:proofErr w:type="spellEnd"/>
          </w:p>
        </w:tc>
      </w:tr>
      <w:tr w:rsidR="00D54754" w:rsidRPr="003B756B"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2"/>
            <w:vAlign w:val="center"/>
          </w:tcPr>
          <w:p w14:paraId="7DDA6064" w14:textId="00797A5F" w:rsidR="00D54754" w:rsidRPr="003B756B" w:rsidRDefault="00D54754" w:rsidP="00B86452">
            <w:pPr>
              <w:widowControl w:val="0"/>
              <w:wordWrap w:val="0"/>
              <w:autoSpaceDE w:val="0"/>
              <w:autoSpaceDN w:val="0"/>
              <w:spacing w:after="0"/>
              <w:jc w:val="both"/>
              <w:textAlignment w:val="baseline"/>
              <w:rPr>
                <w:rFonts w:eastAsia="Gulim"/>
                <w:color w:val="0000FF"/>
                <w:sz w:val="22"/>
                <w:szCs w:val="22"/>
                <w:lang w:eastAsia="ko-KR"/>
              </w:rPr>
            </w:pPr>
            <w:r>
              <w:rPr>
                <w:rFonts w:eastAsia="Gulim" w:hint="eastAsia"/>
                <w:color w:val="0000FF"/>
                <w:sz w:val="22"/>
                <w:szCs w:val="22"/>
                <w:lang w:eastAsia="ko-KR"/>
              </w:rPr>
              <w:t>A</w:t>
            </w:r>
            <w:r>
              <w:rPr>
                <w:rFonts w:eastAsia="Gulim"/>
                <w:color w:val="0000FF"/>
                <w:sz w:val="22"/>
                <w:szCs w:val="22"/>
                <w:lang w:eastAsia="ko-KR"/>
              </w:rPr>
              <w:t xml:space="preserve"> type of </w:t>
            </w:r>
            <w:proofErr w:type="spellStart"/>
            <w:r w:rsidRPr="00505742">
              <w:rPr>
                <w:rFonts w:asciiTheme="minorHAnsi" w:eastAsia="Gulim" w:hAnsiTheme="minorHAnsi" w:cstheme="minorHAnsi"/>
                <w:color w:val="0000FF"/>
                <w:sz w:val="22"/>
                <w:szCs w:val="22"/>
                <w:lang w:eastAsia="ko-KR"/>
              </w:rPr>
              <w:t>CellBoundary</w:t>
            </w:r>
            <w:proofErr w:type="spellEnd"/>
            <w:r>
              <w:rPr>
                <w:rFonts w:eastAsia="Gulim"/>
                <w:color w:val="0000FF"/>
                <w:sz w:val="22"/>
                <w:szCs w:val="22"/>
                <w:lang w:eastAsia="ko-KR"/>
              </w:rPr>
              <w:t>, which agents can pass through.</w:t>
            </w:r>
          </w:p>
        </w:tc>
      </w:tr>
      <w:tr w:rsidR="00D54754" w:rsidRPr="003B756B"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525" w:type="dxa"/>
            <w:gridSpan w:val="2"/>
            <w:vAlign w:val="center"/>
          </w:tcPr>
          <w:p w14:paraId="58BD1E6E" w14:textId="77777777" w:rsidR="00D54754" w:rsidRPr="00505742" w:rsidRDefault="00D54754" w:rsidP="00B86452">
            <w:pPr>
              <w:widowControl w:val="0"/>
              <w:wordWrap w:val="0"/>
              <w:autoSpaceDE w:val="0"/>
              <w:autoSpaceDN w:val="0"/>
              <w:spacing w:after="0"/>
              <w:jc w:val="both"/>
              <w:textAlignment w:val="baseline"/>
              <w:rPr>
                <w:rFonts w:ascii="Calibri" w:eastAsia="Gulim" w:hAnsi="Calibri" w:cs="Calibri"/>
                <w:color w:val="0000FF"/>
                <w:sz w:val="22"/>
                <w:szCs w:val="22"/>
                <w:lang w:eastAsia="ko-KR"/>
              </w:rPr>
            </w:pPr>
            <w:proofErr w:type="spellStart"/>
            <w:r w:rsidRPr="00505742">
              <w:rPr>
                <w:rFonts w:ascii="Calibri" w:eastAsia="Gulim" w:hAnsi="Calibri" w:cs="Calibri"/>
                <w:color w:val="0000FF"/>
                <w:sz w:val="22"/>
                <w:szCs w:val="22"/>
                <w:lang w:eastAsia="ko-KR"/>
              </w:rPr>
              <w:t>CellBoundary</w:t>
            </w:r>
            <w:proofErr w:type="spellEnd"/>
          </w:p>
        </w:tc>
      </w:tr>
      <w:tr w:rsidR="00D54754" w:rsidRPr="003B756B"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Pr>
                <w:rFonts w:eastAsia="Malgun Gothic"/>
                <w:b/>
                <w:bCs/>
                <w:color w:val="0000FF"/>
                <w:sz w:val="22"/>
                <w:szCs w:val="22"/>
                <w:lang w:eastAsia="ko-KR"/>
              </w:rPr>
              <w:t>Properties</w:t>
            </w:r>
          </w:p>
        </w:tc>
        <w:tc>
          <w:tcPr>
            <w:tcW w:w="3400" w:type="dxa"/>
            <w:shd w:val="clear" w:color="auto" w:fill="F2F2F2" w:themeFill="background1" w:themeFillShade="F2"/>
            <w:vAlign w:val="center"/>
          </w:tcPr>
          <w:p w14:paraId="231B7359" w14:textId="77777777" w:rsidR="00D54754" w:rsidRPr="003B756B" w:rsidRDefault="00D54754" w:rsidP="00B86452">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name</w:t>
            </w:r>
          </w:p>
        </w:tc>
        <w:tc>
          <w:tcPr>
            <w:tcW w:w="5125" w:type="dxa"/>
            <w:shd w:val="clear" w:color="auto" w:fill="F2F2F2" w:themeFill="background1" w:themeFillShade="F2"/>
            <w:vAlign w:val="center"/>
          </w:tcPr>
          <w:p w14:paraId="6F24D5FA" w14:textId="77777777" w:rsidR="00D54754" w:rsidRPr="003B756B" w:rsidRDefault="00D54754" w:rsidP="00B86452">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D54754" w:rsidRPr="003B756B"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3B756B" w:rsidRDefault="00D54754" w:rsidP="00B86452">
            <w:pPr>
              <w:spacing w:after="0"/>
              <w:rPr>
                <w:rFonts w:eastAsia="Gulim"/>
                <w:color w:val="0000FF"/>
                <w:sz w:val="22"/>
                <w:szCs w:val="22"/>
                <w:lang w:eastAsia="ko-KR"/>
              </w:rPr>
            </w:pPr>
          </w:p>
        </w:tc>
        <w:tc>
          <w:tcPr>
            <w:tcW w:w="3400" w:type="dxa"/>
            <w:vAlign w:val="center"/>
          </w:tcPr>
          <w:p w14:paraId="167273BC" w14:textId="0C4A5D3A" w:rsidR="00D54754" w:rsidRPr="007E2CA2" w:rsidRDefault="00D54754" w:rsidP="00B86452">
            <w:pPr>
              <w:widowControl w:val="0"/>
              <w:autoSpaceDE w:val="0"/>
              <w:autoSpaceDN w:val="0"/>
              <w:spacing w:after="0"/>
              <w:textAlignment w:val="baseline"/>
              <w:rPr>
                <w:rFonts w:ascii="Calibri" w:eastAsia="Malgun Gothic" w:hAnsi="Calibri" w:cs="Calibri"/>
                <w:color w:val="0000FF"/>
                <w:sz w:val="22"/>
                <w:szCs w:val="22"/>
                <w:lang w:eastAsia="ko-KR"/>
              </w:rPr>
            </w:pPr>
            <w:proofErr w:type="spellStart"/>
            <w:r w:rsidRPr="007E2CA2">
              <w:rPr>
                <w:rFonts w:ascii="Calibri" w:eastAsia="Malgun Gothic" w:hAnsi="Calibri" w:cs="Calibri"/>
                <w:color w:val="0000FF"/>
                <w:sz w:val="22"/>
                <w:szCs w:val="22"/>
                <w:lang w:eastAsia="ko-KR"/>
              </w:rPr>
              <w:t>boundaryOrientation</w:t>
            </w:r>
            <w:proofErr w:type="spellEnd"/>
          </w:p>
        </w:tc>
        <w:tc>
          <w:tcPr>
            <w:tcW w:w="5125" w:type="dxa"/>
            <w:vAlign w:val="center"/>
          </w:tcPr>
          <w:p w14:paraId="3FCEB2FC" w14:textId="18BC9FDF" w:rsidR="00D54754" w:rsidRPr="003B756B" w:rsidRDefault="00D54754" w:rsidP="00B86452">
            <w:pPr>
              <w:widowControl w:val="0"/>
              <w:autoSpaceDE w:val="0"/>
              <w:autoSpaceDN w:val="0"/>
              <w:spacing w:after="0"/>
              <w:textAlignment w:val="baseline"/>
              <w:rPr>
                <w:rFonts w:eastAsia="Malgun Gothic"/>
                <w:color w:val="0000FF"/>
                <w:sz w:val="22"/>
                <w:szCs w:val="22"/>
                <w:lang w:eastAsia="ko-KR"/>
              </w:rPr>
            </w:pPr>
            <w:r w:rsidRPr="00D54754">
              <w:rPr>
                <w:rFonts w:ascii="Calibri" w:eastAsia="Malgun Gothic" w:hAnsi="Calibri" w:cs="Calibri"/>
                <w:color w:val="0000FF"/>
                <w:sz w:val="22"/>
                <w:szCs w:val="22"/>
                <w:lang w:eastAsia="ko-KR"/>
              </w:rPr>
              <w:t>Boolean</w:t>
            </w:r>
            <w:r>
              <w:rPr>
                <w:rFonts w:eastAsia="Malgun Gothic"/>
                <w:color w:val="0000FF"/>
                <w:sz w:val="22"/>
                <w:szCs w:val="22"/>
                <w:lang w:eastAsia="ko-KR"/>
              </w:rPr>
              <w:t xml:space="preserve"> [</w:t>
            </w:r>
            <w:proofErr w:type="gramStart"/>
            <w:r>
              <w:rPr>
                <w:rFonts w:eastAsia="Malgun Gothic"/>
                <w:color w:val="0000FF"/>
                <w:sz w:val="22"/>
                <w:szCs w:val="22"/>
                <w:lang w:eastAsia="ko-KR"/>
              </w:rPr>
              <w:t>0..</w:t>
            </w:r>
            <w:proofErr w:type="gramEnd"/>
            <w:r>
              <w:rPr>
                <w:rFonts w:eastAsia="Malgun Gothic"/>
                <w:color w:val="0000FF"/>
                <w:sz w:val="22"/>
                <w:szCs w:val="22"/>
                <w:lang w:eastAsia="ko-KR"/>
              </w:rPr>
              <w:t>1]</w:t>
            </w:r>
          </w:p>
        </w:tc>
      </w:tr>
      <w:tr w:rsidR="00D54754" w:rsidRPr="003B756B"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3B756B" w:rsidRDefault="00D54754" w:rsidP="00B86452">
            <w:pPr>
              <w:spacing w:after="0"/>
              <w:rPr>
                <w:rFonts w:eastAsia="Gulim"/>
                <w:color w:val="0000FF"/>
                <w:sz w:val="22"/>
                <w:szCs w:val="22"/>
                <w:lang w:eastAsia="ko-KR"/>
              </w:rPr>
            </w:pPr>
          </w:p>
        </w:tc>
        <w:tc>
          <w:tcPr>
            <w:tcW w:w="3400" w:type="dxa"/>
            <w:vAlign w:val="center"/>
          </w:tcPr>
          <w:p w14:paraId="4877B8F9" w14:textId="19DD13C9" w:rsidR="00D54754" w:rsidRPr="00B86452" w:rsidRDefault="00B86452" w:rsidP="00B86452">
            <w:pPr>
              <w:widowControl w:val="0"/>
              <w:autoSpaceDE w:val="0"/>
              <w:autoSpaceDN w:val="0"/>
              <w:spacing w:after="0"/>
              <w:textAlignment w:val="baseline"/>
              <w:rPr>
                <w:rFonts w:asciiTheme="minorHAnsi" w:eastAsia="Malgun Gothic" w:hAnsiTheme="minorHAnsi" w:cstheme="minorHAnsi"/>
                <w:color w:val="0000FF"/>
                <w:sz w:val="22"/>
                <w:szCs w:val="22"/>
                <w:lang w:eastAsia="ko-KR"/>
              </w:rPr>
            </w:pPr>
            <w:proofErr w:type="spellStart"/>
            <w:r w:rsidRPr="00B86452">
              <w:rPr>
                <w:rFonts w:asciiTheme="minorHAnsi" w:eastAsia="Malgun Gothic" w:hAnsiTheme="minorHAnsi" w:cstheme="minorHAnsi"/>
                <w:color w:val="0000FF"/>
                <w:sz w:val="22"/>
                <w:szCs w:val="22"/>
                <w:lang w:eastAsia="ko-KR"/>
              </w:rPr>
              <w:t>navigableBoundaryFunction</w:t>
            </w:r>
            <w:proofErr w:type="spellEnd"/>
          </w:p>
        </w:tc>
        <w:tc>
          <w:tcPr>
            <w:tcW w:w="5125" w:type="dxa"/>
            <w:vAlign w:val="center"/>
          </w:tcPr>
          <w:p w14:paraId="34000A64" w14:textId="1AA64716" w:rsidR="00D54754" w:rsidRPr="00D54754" w:rsidRDefault="00B86452" w:rsidP="00B86452">
            <w:pPr>
              <w:widowControl w:val="0"/>
              <w:autoSpaceDE w:val="0"/>
              <w:autoSpaceDN w:val="0"/>
              <w:spacing w:after="0"/>
              <w:textAlignment w:val="baseline"/>
              <w:rPr>
                <w:rFonts w:ascii="Calibri" w:eastAsia="Malgun Gothic" w:hAnsi="Calibri" w:cs="Calibri"/>
                <w:color w:val="0000FF"/>
                <w:sz w:val="22"/>
                <w:szCs w:val="22"/>
                <w:lang w:eastAsia="ko-KR"/>
              </w:rPr>
            </w:pPr>
            <w:proofErr w:type="spellStart"/>
            <w:r>
              <w:rPr>
                <w:rFonts w:ascii="Calibri" w:eastAsia="Malgun Gothic" w:hAnsi="Calibri" w:cs="Calibri" w:hint="eastAsia"/>
                <w:color w:val="0000FF"/>
                <w:sz w:val="22"/>
                <w:szCs w:val="22"/>
                <w:lang w:eastAsia="ko-KR"/>
              </w:rPr>
              <w:t>N</w:t>
            </w:r>
            <w:r>
              <w:rPr>
                <w:rFonts w:ascii="Calibri" w:eastAsia="Malgun Gothic" w:hAnsi="Calibri" w:cs="Calibri"/>
                <w:color w:val="0000FF"/>
                <w:sz w:val="22"/>
                <w:szCs w:val="22"/>
                <w:lang w:eastAsia="ko-KR"/>
              </w:rPr>
              <w:t>avigableBoundaryFunctuinType</w:t>
            </w:r>
            <w:proofErr w:type="spellEnd"/>
            <w:r>
              <w:rPr>
                <w:rFonts w:ascii="Calibri" w:eastAsia="Malgun Gothic" w:hAnsi="Calibri" w:cs="Calibri"/>
                <w:color w:val="0000FF"/>
                <w:sz w:val="22"/>
                <w:szCs w:val="22"/>
                <w:lang w:eastAsia="ko-KR"/>
              </w:rPr>
              <w:t xml:space="preserve"> [</w:t>
            </w:r>
            <w:proofErr w:type="gramStart"/>
            <w:r>
              <w:rPr>
                <w:rFonts w:ascii="Calibri" w:eastAsia="Malgun Gothic" w:hAnsi="Calibri" w:cs="Calibri"/>
                <w:color w:val="0000FF"/>
                <w:sz w:val="22"/>
                <w:szCs w:val="22"/>
                <w:lang w:eastAsia="ko-KR"/>
              </w:rPr>
              <w:t>1..</w:t>
            </w:r>
            <w:proofErr w:type="gramEnd"/>
            <w:r>
              <w:rPr>
                <w:rFonts w:ascii="Calibri" w:eastAsia="Malgun Gothic" w:hAnsi="Calibri" w:cs="Calibri"/>
                <w:color w:val="0000FF"/>
                <w:sz w:val="22"/>
                <w:szCs w:val="22"/>
                <w:lang w:eastAsia="ko-KR"/>
              </w:rPr>
              <w:t>1]</w:t>
            </w:r>
          </w:p>
        </w:tc>
      </w:tr>
      <w:tr w:rsidR="00D54754" w:rsidRPr="003B756B"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400" w:type="dxa"/>
            <w:shd w:val="clear" w:color="auto" w:fill="F2F2F2" w:themeFill="background1" w:themeFillShade="F2"/>
            <w:vAlign w:val="center"/>
          </w:tcPr>
          <w:p w14:paraId="5E4A3E84" w14:textId="77777777" w:rsidR="00D54754" w:rsidRPr="003B756B" w:rsidRDefault="00D54754" w:rsidP="00B86452">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Requirement ID</w:t>
            </w:r>
          </w:p>
        </w:tc>
        <w:tc>
          <w:tcPr>
            <w:tcW w:w="5125" w:type="dxa"/>
            <w:shd w:val="clear" w:color="auto" w:fill="F2F2F2" w:themeFill="background1" w:themeFillShade="F2"/>
            <w:vAlign w:val="center"/>
          </w:tcPr>
          <w:p w14:paraId="614D417E" w14:textId="77777777" w:rsidR="00D54754" w:rsidRPr="003B756B" w:rsidRDefault="00D54754" w:rsidP="00B86452">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 xml:space="preserve"> Constraint</w:t>
            </w:r>
          </w:p>
        </w:tc>
      </w:tr>
      <w:tr w:rsidR="00D54754" w:rsidRPr="003B756B" w14:paraId="1429352C" w14:textId="77777777" w:rsidTr="00591098">
        <w:trPr>
          <w:trHeight w:val="107"/>
        </w:trPr>
        <w:tc>
          <w:tcPr>
            <w:tcW w:w="1535" w:type="dxa"/>
            <w:vMerge/>
            <w:shd w:val="clear" w:color="auto" w:fill="F2F2F2" w:themeFill="background1" w:themeFillShade="F2"/>
            <w:vAlign w:val="center"/>
          </w:tcPr>
          <w:p w14:paraId="1D09030F" w14:textId="77777777" w:rsidR="00D54754" w:rsidRPr="003B756B" w:rsidRDefault="00D54754" w:rsidP="00B86452">
            <w:pPr>
              <w:widowControl w:val="0"/>
              <w:autoSpaceDE w:val="0"/>
              <w:autoSpaceDN w:val="0"/>
              <w:spacing w:after="0"/>
              <w:jc w:val="center"/>
              <w:textAlignment w:val="baseline"/>
              <w:rPr>
                <w:rFonts w:eastAsia="Malgun Gothic"/>
                <w:b/>
                <w:bCs/>
                <w:color w:val="0000FF"/>
                <w:sz w:val="22"/>
                <w:szCs w:val="22"/>
                <w:lang w:eastAsia="ko-KR"/>
              </w:rPr>
            </w:pPr>
          </w:p>
        </w:tc>
        <w:tc>
          <w:tcPr>
            <w:tcW w:w="3400" w:type="dxa"/>
            <w:vAlign w:val="center"/>
          </w:tcPr>
          <w:p w14:paraId="7DC70C9E" w14:textId="77777777" w:rsidR="00D54754" w:rsidRPr="003B756B" w:rsidRDefault="00D54754" w:rsidP="00B86452">
            <w:pPr>
              <w:widowControl w:val="0"/>
              <w:wordWrap w:val="0"/>
              <w:autoSpaceDE w:val="0"/>
              <w:autoSpaceDN w:val="0"/>
              <w:spacing w:after="0"/>
              <w:jc w:val="both"/>
              <w:textAlignment w:val="baseline"/>
              <w:rPr>
                <w:rFonts w:eastAsia="Malgun Gothic"/>
                <w:color w:val="0000FF"/>
                <w:sz w:val="22"/>
                <w:szCs w:val="22"/>
                <w:lang w:eastAsia="ko-KR"/>
              </w:rPr>
            </w:pPr>
            <w:r>
              <w:rPr>
                <w:rFonts w:eastAsia="Malgun Gothic" w:hint="eastAsia"/>
                <w:color w:val="0000FF"/>
                <w:sz w:val="22"/>
                <w:szCs w:val="22"/>
                <w:lang w:eastAsia="ko-KR"/>
              </w:rPr>
              <w:t>N</w:t>
            </w:r>
            <w:r>
              <w:rPr>
                <w:rFonts w:eastAsia="Malgun Gothic"/>
                <w:color w:val="0000FF"/>
                <w:sz w:val="22"/>
                <w:szCs w:val="22"/>
                <w:lang w:eastAsia="ko-KR"/>
              </w:rPr>
              <w:t>one</w:t>
            </w:r>
          </w:p>
        </w:tc>
        <w:tc>
          <w:tcPr>
            <w:tcW w:w="5125" w:type="dxa"/>
            <w:vAlign w:val="center"/>
          </w:tcPr>
          <w:p w14:paraId="583C161D" w14:textId="77777777" w:rsidR="00D54754" w:rsidRPr="003B756B" w:rsidRDefault="00D54754" w:rsidP="00B86452">
            <w:pPr>
              <w:widowControl w:val="0"/>
              <w:wordWrap w:val="0"/>
              <w:autoSpaceDE w:val="0"/>
              <w:autoSpaceDN w:val="0"/>
              <w:spacing w:after="0"/>
              <w:jc w:val="both"/>
              <w:textAlignment w:val="baseline"/>
              <w:rPr>
                <w:rFonts w:eastAsia="Malgun Gothic"/>
                <w:color w:val="0000FF"/>
                <w:sz w:val="22"/>
                <w:szCs w:val="22"/>
                <w:lang w:eastAsia="ko-KR"/>
              </w:rPr>
            </w:pPr>
          </w:p>
        </w:tc>
      </w:tr>
    </w:tbl>
    <w:p w14:paraId="12C76F02" w14:textId="167C3A88" w:rsidR="00252DB5" w:rsidRDefault="00252DB5">
      <w:pPr>
        <w:spacing w:after="0"/>
      </w:pPr>
    </w:p>
    <w:p w14:paraId="1D2B44A4" w14:textId="6C138E2C" w:rsidR="00D54754" w:rsidRPr="00C5017D" w:rsidRDefault="00D54754" w:rsidP="00D54754">
      <w:pPr>
        <w:pStyle w:val="Heading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44" w:name="_Toc146459222"/>
      <w:proofErr w:type="spellStart"/>
      <w:r w:rsidRPr="00C5017D">
        <w:rPr>
          <w:rFonts w:cs="Times New Roman"/>
          <w:color w:val="0000FF"/>
          <w:szCs w:val="24"/>
        </w:rPr>
        <w:t>NonNavigableBoundary</w:t>
      </w:r>
      <w:bookmarkEnd w:id="544"/>
      <w:proofErr w:type="spellEnd"/>
    </w:p>
    <w:tbl>
      <w:tblPr>
        <w:tblStyle w:val="TableGrid"/>
        <w:tblW w:w="0" w:type="auto"/>
        <w:tblLook w:val="04A0" w:firstRow="1" w:lastRow="0" w:firstColumn="1" w:lastColumn="0" w:noHBand="0" w:noVBand="1"/>
      </w:tblPr>
      <w:tblGrid>
        <w:gridCol w:w="1535"/>
        <w:gridCol w:w="3400"/>
        <w:gridCol w:w="5125"/>
      </w:tblGrid>
      <w:tr w:rsidR="00D54754" w:rsidRPr="003B756B"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505742" w:rsidRDefault="00D54754" w:rsidP="00B86452">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proofErr w:type="spellStart"/>
            <w:r w:rsidRPr="00505742">
              <w:rPr>
                <w:rFonts w:asciiTheme="minorHAnsi" w:eastAsia="Gulim" w:hAnsiTheme="minorHAnsi" w:cstheme="minorHAnsi"/>
                <w:color w:val="0000FF"/>
                <w:sz w:val="22"/>
                <w:szCs w:val="22"/>
                <w:lang w:eastAsia="ko-KR"/>
              </w:rPr>
              <w:t>NavigableBoundary</w:t>
            </w:r>
            <w:proofErr w:type="spellEnd"/>
          </w:p>
        </w:tc>
      </w:tr>
      <w:tr w:rsidR="00D54754" w:rsidRPr="003B756B"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2"/>
            <w:vAlign w:val="center"/>
          </w:tcPr>
          <w:p w14:paraId="4441E79F" w14:textId="77777777" w:rsidR="00D54754" w:rsidRPr="003B756B" w:rsidRDefault="00D54754" w:rsidP="00B86452">
            <w:pPr>
              <w:widowControl w:val="0"/>
              <w:wordWrap w:val="0"/>
              <w:autoSpaceDE w:val="0"/>
              <w:autoSpaceDN w:val="0"/>
              <w:spacing w:after="0"/>
              <w:jc w:val="both"/>
              <w:textAlignment w:val="baseline"/>
              <w:rPr>
                <w:rFonts w:eastAsia="Gulim"/>
                <w:color w:val="0000FF"/>
                <w:sz w:val="22"/>
                <w:szCs w:val="22"/>
                <w:lang w:eastAsia="ko-KR"/>
              </w:rPr>
            </w:pPr>
            <w:r>
              <w:rPr>
                <w:rFonts w:eastAsia="Gulim" w:hint="eastAsia"/>
                <w:color w:val="0000FF"/>
                <w:sz w:val="22"/>
                <w:szCs w:val="22"/>
                <w:lang w:eastAsia="ko-KR"/>
              </w:rPr>
              <w:t>A</w:t>
            </w:r>
            <w:r>
              <w:rPr>
                <w:rFonts w:eastAsia="Gulim"/>
                <w:color w:val="0000FF"/>
                <w:sz w:val="22"/>
                <w:szCs w:val="22"/>
                <w:lang w:eastAsia="ko-KR"/>
              </w:rPr>
              <w:t xml:space="preserve"> type of </w:t>
            </w:r>
            <w:proofErr w:type="spellStart"/>
            <w:r w:rsidRPr="00505742">
              <w:rPr>
                <w:rFonts w:asciiTheme="minorHAnsi" w:eastAsia="Gulim" w:hAnsiTheme="minorHAnsi" w:cstheme="minorHAnsi"/>
                <w:color w:val="0000FF"/>
                <w:sz w:val="22"/>
                <w:szCs w:val="22"/>
                <w:lang w:eastAsia="ko-KR"/>
              </w:rPr>
              <w:t>CellBoundary</w:t>
            </w:r>
            <w:proofErr w:type="spellEnd"/>
            <w:r>
              <w:rPr>
                <w:rFonts w:eastAsia="Gulim"/>
                <w:color w:val="0000FF"/>
                <w:sz w:val="22"/>
                <w:szCs w:val="22"/>
                <w:lang w:eastAsia="ko-KR"/>
              </w:rPr>
              <w:t>, which does not allow passage.</w:t>
            </w:r>
          </w:p>
        </w:tc>
      </w:tr>
      <w:tr w:rsidR="00D54754" w:rsidRPr="003B756B"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525" w:type="dxa"/>
            <w:gridSpan w:val="2"/>
            <w:vAlign w:val="center"/>
          </w:tcPr>
          <w:p w14:paraId="493933DD" w14:textId="77777777" w:rsidR="00D54754" w:rsidRPr="00505742" w:rsidRDefault="00D54754" w:rsidP="00B86452">
            <w:pPr>
              <w:widowControl w:val="0"/>
              <w:wordWrap w:val="0"/>
              <w:autoSpaceDE w:val="0"/>
              <w:autoSpaceDN w:val="0"/>
              <w:spacing w:after="0"/>
              <w:jc w:val="both"/>
              <w:textAlignment w:val="baseline"/>
              <w:rPr>
                <w:rFonts w:ascii="Calibri" w:eastAsia="Gulim" w:hAnsi="Calibri" w:cs="Calibri"/>
                <w:color w:val="0000FF"/>
                <w:sz w:val="22"/>
                <w:szCs w:val="22"/>
                <w:lang w:eastAsia="ko-KR"/>
              </w:rPr>
            </w:pPr>
            <w:proofErr w:type="spellStart"/>
            <w:r w:rsidRPr="00505742">
              <w:rPr>
                <w:rFonts w:ascii="Calibri" w:eastAsia="Gulim" w:hAnsi="Calibri" w:cs="Calibri"/>
                <w:color w:val="0000FF"/>
                <w:sz w:val="22"/>
                <w:szCs w:val="22"/>
                <w:lang w:eastAsia="ko-KR"/>
              </w:rPr>
              <w:t>CellBoundary</w:t>
            </w:r>
            <w:proofErr w:type="spellEnd"/>
          </w:p>
        </w:tc>
      </w:tr>
      <w:tr w:rsidR="00D54754" w:rsidRPr="003B756B"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Pr>
                <w:rFonts w:eastAsia="Malgun Gothic"/>
                <w:b/>
                <w:bCs/>
                <w:color w:val="0000FF"/>
                <w:sz w:val="22"/>
                <w:szCs w:val="22"/>
                <w:lang w:eastAsia="ko-KR"/>
              </w:rPr>
              <w:t>Properties</w:t>
            </w:r>
          </w:p>
        </w:tc>
        <w:tc>
          <w:tcPr>
            <w:tcW w:w="3400" w:type="dxa"/>
            <w:shd w:val="clear" w:color="auto" w:fill="F2F2F2" w:themeFill="background1" w:themeFillShade="F2"/>
            <w:vAlign w:val="center"/>
          </w:tcPr>
          <w:p w14:paraId="61BA2890" w14:textId="77777777" w:rsidR="00D54754" w:rsidRPr="003B756B" w:rsidRDefault="00D54754" w:rsidP="00B86452">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name</w:t>
            </w:r>
          </w:p>
        </w:tc>
        <w:tc>
          <w:tcPr>
            <w:tcW w:w="5125" w:type="dxa"/>
            <w:shd w:val="clear" w:color="auto" w:fill="F2F2F2" w:themeFill="background1" w:themeFillShade="F2"/>
            <w:vAlign w:val="center"/>
          </w:tcPr>
          <w:p w14:paraId="3DB3159F" w14:textId="77777777" w:rsidR="00D54754" w:rsidRPr="003B756B" w:rsidRDefault="00D54754" w:rsidP="00B86452">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D54754" w:rsidRPr="003B756B"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3B756B" w:rsidRDefault="00D54754" w:rsidP="00B86452">
            <w:pPr>
              <w:spacing w:after="0"/>
              <w:rPr>
                <w:rFonts w:eastAsia="Gulim"/>
                <w:color w:val="0000FF"/>
                <w:sz w:val="22"/>
                <w:szCs w:val="22"/>
                <w:lang w:eastAsia="ko-KR"/>
              </w:rPr>
            </w:pPr>
          </w:p>
        </w:tc>
        <w:tc>
          <w:tcPr>
            <w:tcW w:w="3400" w:type="dxa"/>
            <w:vAlign w:val="center"/>
          </w:tcPr>
          <w:p w14:paraId="7A531785" w14:textId="77777777" w:rsidR="00D54754" w:rsidRPr="003B756B" w:rsidRDefault="00D54754" w:rsidP="00B86452">
            <w:pPr>
              <w:widowControl w:val="0"/>
              <w:autoSpaceDE w:val="0"/>
              <w:autoSpaceDN w:val="0"/>
              <w:spacing w:after="0"/>
              <w:textAlignment w:val="baseline"/>
              <w:rPr>
                <w:rFonts w:eastAsia="Malgun Gothic"/>
                <w:color w:val="0000FF"/>
                <w:sz w:val="22"/>
                <w:szCs w:val="22"/>
                <w:lang w:eastAsia="ko-KR"/>
              </w:rPr>
            </w:pPr>
            <w:r>
              <w:rPr>
                <w:rFonts w:eastAsia="Malgun Gothic" w:hint="eastAsia"/>
                <w:color w:val="0000FF"/>
                <w:sz w:val="22"/>
                <w:szCs w:val="22"/>
                <w:lang w:eastAsia="ko-KR"/>
              </w:rPr>
              <w:t>N</w:t>
            </w:r>
            <w:r>
              <w:rPr>
                <w:rFonts w:eastAsia="Malgun Gothic"/>
                <w:color w:val="0000FF"/>
                <w:sz w:val="22"/>
                <w:szCs w:val="22"/>
                <w:lang w:eastAsia="ko-KR"/>
              </w:rPr>
              <w:t>one</w:t>
            </w:r>
          </w:p>
        </w:tc>
        <w:tc>
          <w:tcPr>
            <w:tcW w:w="5125" w:type="dxa"/>
            <w:vAlign w:val="center"/>
          </w:tcPr>
          <w:p w14:paraId="60BA4C84" w14:textId="77777777" w:rsidR="00D54754" w:rsidRPr="003B756B" w:rsidRDefault="00D54754" w:rsidP="00B86452">
            <w:pPr>
              <w:widowControl w:val="0"/>
              <w:autoSpaceDE w:val="0"/>
              <w:autoSpaceDN w:val="0"/>
              <w:spacing w:after="0"/>
              <w:textAlignment w:val="baseline"/>
              <w:rPr>
                <w:rFonts w:eastAsia="Malgun Gothic"/>
                <w:color w:val="0000FF"/>
                <w:sz w:val="22"/>
                <w:szCs w:val="22"/>
                <w:lang w:eastAsia="ko-KR"/>
              </w:rPr>
            </w:pPr>
          </w:p>
        </w:tc>
      </w:tr>
      <w:tr w:rsidR="00D54754" w:rsidRPr="003B756B"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3B756B" w:rsidRDefault="00D54754" w:rsidP="00B86452">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400" w:type="dxa"/>
            <w:shd w:val="clear" w:color="auto" w:fill="F2F2F2" w:themeFill="background1" w:themeFillShade="F2"/>
            <w:vAlign w:val="center"/>
          </w:tcPr>
          <w:p w14:paraId="0A128534" w14:textId="77777777" w:rsidR="00D54754" w:rsidRPr="003B756B" w:rsidRDefault="00D54754" w:rsidP="00B86452">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Requirement ID</w:t>
            </w:r>
          </w:p>
        </w:tc>
        <w:tc>
          <w:tcPr>
            <w:tcW w:w="5125" w:type="dxa"/>
            <w:shd w:val="clear" w:color="auto" w:fill="F2F2F2" w:themeFill="background1" w:themeFillShade="F2"/>
            <w:vAlign w:val="center"/>
          </w:tcPr>
          <w:p w14:paraId="038CCE52" w14:textId="77777777" w:rsidR="00D54754" w:rsidRPr="003B756B" w:rsidRDefault="00D54754" w:rsidP="00B86452">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 xml:space="preserve"> Constraint</w:t>
            </w:r>
          </w:p>
        </w:tc>
      </w:tr>
      <w:tr w:rsidR="00D54754" w:rsidRPr="003B756B" w14:paraId="694D4E56" w14:textId="77777777" w:rsidTr="00591098">
        <w:trPr>
          <w:trHeight w:val="161"/>
        </w:trPr>
        <w:tc>
          <w:tcPr>
            <w:tcW w:w="1535" w:type="dxa"/>
            <w:vMerge/>
            <w:shd w:val="clear" w:color="auto" w:fill="F2F2F2" w:themeFill="background1" w:themeFillShade="F2"/>
            <w:vAlign w:val="center"/>
          </w:tcPr>
          <w:p w14:paraId="19C3F936" w14:textId="77777777" w:rsidR="00D54754" w:rsidRPr="003B756B" w:rsidRDefault="00D54754" w:rsidP="00B86452">
            <w:pPr>
              <w:widowControl w:val="0"/>
              <w:autoSpaceDE w:val="0"/>
              <w:autoSpaceDN w:val="0"/>
              <w:spacing w:after="0"/>
              <w:jc w:val="center"/>
              <w:textAlignment w:val="baseline"/>
              <w:rPr>
                <w:rFonts w:eastAsia="Malgun Gothic"/>
                <w:b/>
                <w:bCs/>
                <w:color w:val="0000FF"/>
                <w:sz w:val="22"/>
                <w:szCs w:val="22"/>
                <w:lang w:eastAsia="ko-KR"/>
              </w:rPr>
            </w:pPr>
          </w:p>
        </w:tc>
        <w:tc>
          <w:tcPr>
            <w:tcW w:w="3400" w:type="dxa"/>
            <w:vAlign w:val="center"/>
          </w:tcPr>
          <w:p w14:paraId="0E3C559A" w14:textId="77777777" w:rsidR="00D54754" w:rsidRPr="003B756B" w:rsidRDefault="00D54754" w:rsidP="00B86452">
            <w:pPr>
              <w:widowControl w:val="0"/>
              <w:wordWrap w:val="0"/>
              <w:autoSpaceDE w:val="0"/>
              <w:autoSpaceDN w:val="0"/>
              <w:spacing w:after="0"/>
              <w:jc w:val="both"/>
              <w:textAlignment w:val="baseline"/>
              <w:rPr>
                <w:rFonts w:eastAsia="Malgun Gothic"/>
                <w:color w:val="0000FF"/>
                <w:sz w:val="22"/>
                <w:szCs w:val="22"/>
                <w:lang w:eastAsia="ko-KR"/>
              </w:rPr>
            </w:pPr>
            <w:r>
              <w:rPr>
                <w:rFonts w:eastAsia="Malgun Gothic" w:hint="eastAsia"/>
                <w:color w:val="0000FF"/>
                <w:sz w:val="22"/>
                <w:szCs w:val="22"/>
                <w:lang w:eastAsia="ko-KR"/>
              </w:rPr>
              <w:t>N</w:t>
            </w:r>
            <w:r>
              <w:rPr>
                <w:rFonts w:eastAsia="Malgun Gothic"/>
                <w:color w:val="0000FF"/>
                <w:sz w:val="22"/>
                <w:szCs w:val="22"/>
                <w:lang w:eastAsia="ko-KR"/>
              </w:rPr>
              <w:t>one</w:t>
            </w:r>
          </w:p>
        </w:tc>
        <w:tc>
          <w:tcPr>
            <w:tcW w:w="5125" w:type="dxa"/>
            <w:vAlign w:val="center"/>
          </w:tcPr>
          <w:p w14:paraId="3BACA546" w14:textId="77777777" w:rsidR="00D54754" w:rsidRPr="003B756B" w:rsidRDefault="00D54754" w:rsidP="00B86452">
            <w:pPr>
              <w:widowControl w:val="0"/>
              <w:wordWrap w:val="0"/>
              <w:autoSpaceDE w:val="0"/>
              <w:autoSpaceDN w:val="0"/>
              <w:spacing w:after="0"/>
              <w:jc w:val="both"/>
              <w:textAlignment w:val="baseline"/>
              <w:rPr>
                <w:rFonts w:eastAsia="Malgun Gothic"/>
                <w:color w:val="0000FF"/>
                <w:sz w:val="22"/>
                <w:szCs w:val="22"/>
                <w:lang w:eastAsia="ko-KR"/>
              </w:rPr>
            </w:pPr>
          </w:p>
        </w:tc>
      </w:tr>
    </w:tbl>
    <w:p w14:paraId="55C32643" w14:textId="77777777" w:rsidR="00D54754" w:rsidRPr="003B756B" w:rsidRDefault="00D54754" w:rsidP="00D54754"/>
    <w:p w14:paraId="7D3C6073" w14:textId="1BB6D836" w:rsidR="004271DC" w:rsidRPr="00C5017D" w:rsidRDefault="004271DC" w:rsidP="004271DC">
      <w:pPr>
        <w:pStyle w:val="Heading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545" w:name="_Toc146459223"/>
      <w:r w:rsidRPr="00C5017D">
        <w:rPr>
          <w:rFonts w:cs="Times New Roman"/>
          <w:color w:val="0000FF"/>
          <w:szCs w:val="24"/>
        </w:rPr>
        <w:t>Route</w:t>
      </w:r>
      <w:bookmarkEnd w:id="545"/>
    </w:p>
    <w:tbl>
      <w:tblPr>
        <w:tblStyle w:val="TableGrid"/>
        <w:tblW w:w="0" w:type="auto"/>
        <w:tblLook w:val="04A0" w:firstRow="1" w:lastRow="0" w:firstColumn="1" w:lastColumn="0" w:noHBand="0" w:noVBand="1"/>
      </w:tblPr>
      <w:tblGrid>
        <w:gridCol w:w="1535"/>
        <w:gridCol w:w="3400"/>
        <w:gridCol w:w="5125"/>
      </w:tblGrid>
      <w:tr w:rsidR="004271DC" w:rsidRPr="003B756B"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B86452" w:rsidRDefault="00B86452" w:rsidP="00260E6D">
            <w:pPr>
              <w:widowControl w:val="0"/>
              <w:wordWrap w:val="0"/>
              <w:autoSpaceDE w:val="0"/>
              <w:autoSpaceDN w:val="0"/>
              <w:spacing w:after="0"/>
              <w:jc w:val="both"/>
              <w:textAlignment w:val="baseline"/>
              <w:rPr>
                <w:rFonts w:asciiTheme="minorHAnsi" w:eastAsia="Gulim" w:hAnsiTheme="minorHAnsi" w:cstheme="minorHAnsi"/>
                <w:color w:val="0000FF"/>
                <w:sz w:val="22"/>
                <w:szCs w:val="22"/>
                <w:lang w:eastAsia="ko-KR"/>
              </w:rPr>
            </w:pPr>
            <w:r w:rsidRPr="00B86452">
              <w:rPr>
                <w:rFonts w:asciiTheme="minorHAnsi" w:eastAsia="Gulim" w:hAnsiTheme="minorHAnsi" w:cstheme="minorHAnsi"/>
                <w:color w:val="0000FF"/>
                <w:sz w:val="22"/>
                <w:szCs w:val="22"/>
                <w:lang w:eastAsia="ko-KR"/>
              </w:rPr>
              <w:t>Route</w:t>
            </w:r>
          </w:p>
        </w:tc>
      </w:tr>
      <w:tr w:rsidR="004271DC" w:rsidRPr="003B756B"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Definition</w:t>
            </w:r>
          </w:p>
        </w:tc>
        <w:tc>
          <w:tcPr>
            <w:tcW w:w="8525" w:type="dxa"/>
            <w:gridSpan w:val="2"/>
            <w:vAlign w:val="center"/>
          </w:tcPr>
          <w:p w14:paraId="3627D8BD" w14:textId="77777777" w:rsidR="004271DC" w:rsidRDefault="00B86452" w:rsidP="00260E6D">
            <w:pPr>
              <w:widowControl w:val="0"/>
              <w:wordWrap w:val="0"/>
              <w:autoSpaceDE w:val="0"/>
              <w:autoSpaceDN w:val="0"/>
              <w:spacing w:after="0"/>
              <w:jc w:val="both"/>
              <w:textAlignment w:val="baseline"/>
              <w:rPr>
                <w:rFonts w:eastAsia="Gulim"/>
                <w:color w:val="0000FF"/>
                <w:sz w:val="22"/>
                <w:szCs w:val="22"/>
                <w:lang w:eastAsia="ko-KR"/>
              </w:rPr>
            </w:pPr>
            <w:r>
              <w:rPr>
                <w:rFonts w:eastAsia="Gulim"/>
                <w:color w:val="0000FF"/>
                <w:sz w:val="22"/>
                <w:szCs w:val="22"/>
                <w:lang w:eastAsia="ko-KR"/>
              </w:rPr>
              <w:t>A path to navigate between two nodes</w:t>
            </w:r>
          </w:p>
          <w:p w14:paraId="5C351257" w14:textId="542D7877" w:rsidR="00C60AAD" w:rsidRPr="003B756B" w:rsidRDefault="00C60AAD" w:rsidP="00260E6D">
            <w:pPr>
              <w:widowControl w:val="0"/>
              <w:wordWrap w:val="0"/>
              <w:autoSpaceDE w:val="0"/>
              <w:autoSpaceDN w:val="0"/>
              <w:spacing w:after="0"/>
              <w:jc w:val="both"/>
              <w:textAlignment w:val="baseline"/>
              <w:rPr>
                <w:rFonts w:eastAsia="Gulim"/>
                <w:color w:val="0000FF"/>
                <w:sz w:val="22"/>
                <w:szCs w:val="22"/>
                <w:lang w:eastAsia="ko-KR"/>
              </w:rPr>
            </w:pPr>
            <w:r>
              <w:rPr>
                <w:rFonts w:eastAsia="Gulim" w:hint="eastAsia"/>
                <w:color w:val="0000FF"/>
                <w:sz w:val="22"/>
                <w:szCs w:val="22"/>
                <w:lang w:eastAsia="ko-KR"/>
              </w:rPr>
              <w:t>(</w:t>
            </w:r>
            <w:r>
              <w:rPr>
                <w:rFonts w:eastAsia="Gulim"/>
                <w:color w:val="0000FF"/>
                <w:sz w:val="22"/>
                <w:szCs w:val="22"/>
                <w:lang w:eastAsia="ko-KR"/>
              </w:rPr>
              <w:t>look at any other OGC or ISO TC 204?)</w:t>
            </w:r>
          </w:p>
        </w:tc>
      </w:tr>
      <w:tr w:rsidR="004271DC" w:rsidRPr="003B756B"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3B756B" w:rsidRDefault="004271DC" w:rsidP="00260E6D">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Super classes</w:t>
            </w:r>
          </w:p>
        </w:tc>
        <w:tc>
          <w:tcPr>
            <w:tcW w:w="8525" w:type="dxa"/>
            <w:gridSpan w:val="2"/>
            <w:vAlign w:val="center"/>
          </w:tcPr>
          <w:p w14:paraId="5E63950B" w14:textId="6949AAC7" w:rsidR="004271DC" w:rsidRPr="00252DB5" w:rsidRDefault="00B86452" w:rsidP="00260E6D">
            <w:pPr>
              <w:widowControl w:val="0"/>
              <w:wordWrap w:val="0"/>
              <w:autoSpaceDE w:val="0"/>
              <w:autoSpaceDN w:val="0"/>
              <w:spacing w:after="0"/>
              <w:jc w:val="both"/>
              <w:textAlignment w:val="baseline"/>
              <w:rPr>
                <w:rFonts w:ascii="Calibri" w:eastAsia="Gulim" w:hAnsi="Calibri" w:cs="Calibri"/>
                <w:color w:val="0000FF"/>
                <w:sz w:val="22"/>
                <w:szCs w:val="22"/>
                <w:lang w:eastAsia="ko-KR"/>
              </w:rPr>
            </w:pPr>
            <w:r w:rsidRPr="00252DB5">
              <w:rPr>
                <w:rFonts w:ascii="Calibri" w:eastAsia="Gulim" w:hAnsi="Calibri" w:cs="Calibri"/>
                <w:color w:val="0000FF"/>
                <w:sz w:val="22"/>
                <w:szCs w:val="22"/>
                <w:lang w:eastAsia="ko-KR"/>
              </w:rPr>
              <w:t xml:space="preserve">GML </w:t>
            </w:r>
            <w:proofErr w:type="spellStart"/>
            <w:r w:rsidRPr="00252DB5">
              <w:rPr>
                <w:rFonts w:ascii="Calibri" w:eastAsia="Gulim" w:hAnsi="Calibri" w:cs="Calibri"/>
                <w:color w:val="0000FF"/>
                <w:sz w:val="22"/>
                <w:szCs w:val="22"/>
                <w:lang w:eastAsia="ko-KR"/>
              </w:rPr>
              <w:t>AbstractFeature</w:t>
            </w:r>
            <w:proofErr w:type="spellEnd"/>
          </w:p>
        </w:tc>
      </w:tr>
      <w:tr w:rsidR="00252DB5" w:rsidRPr="003B756B"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3B756B" w:rsidRDefault="00252DB5" w:rsidP="00252DB5">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Association</w:t>
            </w:r>
          </w:p>
        </w:tc>
        <w:tc>
          <w:tcPr>
            <w:tcW w:w="3400" w:type="dxa"/>
            <w:shd w:val="clear" w:color="auto" w:fill="F2F2F2" w:themeFill="background1" w:themeFillShade="F2"/>
            <w:vAlign w:val="center"/>
          </w:tcPr>
          <w:p w14:paraId="14F29C25" w14:textId="46381081" w:rsidR="00252DB5" w:rsidRPr="003B756B" w:rsidRDefault="00252DB5" w:rsidP="00252DB5">
            <w:pPr>
              <w:widowControl w:val="0"/>
              <w:autoSpaceDE w:val="0"/>
              <w:autoSpaceDN w:val="0"/>
              <w:spacing w:after="0"/>
              <w:textAlignment w:val="baseline"/>
              <w:rPr>
                <w:rFonts w:eastAsia="Gulim"/>
                <w:color w:val="0000FF"/>
                <w:sz w:val="22"/>
                <w:szCs w:val="22"/>
                <w:lang w:eastAsia="ko-KR"/>
              </w:rPr>
            </w:pPr>
            <w:r w:rsidRPr="005C6D6F">
              <w:rPr>
                <w:rFonts w:eastAsia="Malgun Gothic"/>
                <w:b/>
                <w:bCs/>
                <w:color w:val="0000FF"/>
                <w:sz w:val="22"/>
                <w:szCs w:val="22"/>
                <w:lang w:eastAsia="ko-KR"/>
              </w:rPr>
              <w:t>Role name</w:t>
            </w:r>
          </w:p>
        </w:tc>
        <w:tc>
          <w:tcPr>
            <w:tcW w:w="5125" w:type="dxa"/>
            <w:shd w:val="clear" w:color="auto" w:fill="F2F2F2" w:themeFill="background1" w:themeFillShade="F2"/>
            <w:vAlign w:val="center"/>
          </w:tcPr>
          <w:p w14:paraId="3A5CF51C" w14:textId="2F4B7877" w:rsidR="00252DB5" w:rsidRPr="003B756B" w:rsidRDefault="00252DB5" w:rsidP="00252DB5">
            <w:pPr>
              <w:widowControl w:val="0"/>
              <w:autoSpaceDE w:val="0"/>
              <w:autoSpaceDN w:val="0"/>
              <w:spacing w:after="0"/>
              <w:textAlignment w:val="baseline"/>
              <w:rPr>
                <w:rFonts w:eastAsia="Gulim"/>
                <w:color w:val="0000FF"/>
                <w:sz w:val="22"/>
                <w:szCs w:val="22"/>
                <w:lang w:eastAsia="ko-KR"/>
              </w:rPr>
            </w:pPr>
            <w:r>
              <w:rPr>
                <w:rFonts w:eastAsia="Malgun Gothic"/>
                <w:b/>
                <w:bCs/>
                <w:color w:val="0000FF"/>
                <w:sz w:val="22"/>
                <w:szCs w:val="22"/>
                <w:lang w:eastAsia="ko-KR"/>
              </w:rPr>
              <w:t>Associated Class and Cardinality</w:t>
            </w:r>
          </w:p>
        </w:tc>
      </w:tr>
      <w:tr w:rsidR="00252DB5" w:rsidRPr="003B756B"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3B756B" w:rsidRDefault="00252DB5" w:rsidP="00252DB5">
            <w:pPr>
              <w:spacing w:after="0"/>
              <w:rPr>
                <w:rFonts w:eastAsia="Gulim"/>
                <w:color w:val="0000FF"/>
                <w:sz w:val="22"/>
                <w:szCs w:val="22"/>
                <w:lang w:eastAsia="ko-KR"/>
              </w:rPr>
            </w:pPr>
          </w:p>
        </w:tc>
        <w:tc>
          <w:tcPr>
            <w:tcW w:w="3400" w:type="dxa"/>
            <w:vAlign w:val="center"/>
          </w:tcPr>
          <w:p w14:paraId="75C105C3" w14:textId="42B1456C" w:rsidR="00252DB5" w:rsidRPr="00252DB5" w:rsidRDefault="00252DB5" w:rsidP="00252DB5">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sidRPr="00252DB5">
              <w:rPr>
                <w:rFonts w:asciiTheme="minorHAnsi" w:eastAsia="Gulim" w:hAnsiTheme="minorHAnsi" w:cstheme="minorHAnsi"/>
                <w:color w:val="0000FF"/>
                <w:sz w:val="22"/>
                <w:szCs w:val="22"/>
                <w:lang w:eastAsia="ko-KR"/>
              </w:rPr>
              <w:t>routeNode</w:t>
            </w:r>
            <w:proofErr w:type="spellEnd"/>
          </w:p>
        </w:tc>
        <w:tc>
          <w:tcPr>
            <w:tcW w:w="5125" w:type="dxa"/>
            <w:vAlign w:val="center"/>
          </w:tcPr>
          <w:p w14:paraId="09070FBE" w14:textId="1343CF7A" w:rsidR="00252DB5" w:rsidRPr="003B756B" w:rsidRDefault="00252DB5" w:rsidP="00252DB5">
            <w:pPr>
              <w:widowControl w:val="0"/>
              <w:autoSpaceDE w:val="0"/>
              <w:autoSpaceDN w:val="0"/>
              <w:spacing w:after="0"/>
              <w:textAlignment w:val="baseline"/>
              <w:rPr>
                <w:rFonts w:eastAsia="Gulim"/>
                <w:color w:val="0000FF"/>
                <w:sz w:val="22"/>
                <w:szCs w:val="22"/>
                <w:lang w:eastAsia="ko-KR"/>
              </w:rPr>
            </w:pPr>
            <w:r w:rsidRPr="00252DB5">
              <w:rPr>
                <w:rFonts w:asciiTheme="minorHAnsi" w:eastAsia="Gulim" w:hAnsiTheme="minorHAnsi" w:cstheme="minorHAnsi"/>
                <w:color w:val="0000FF"/>
                <w:sz w:val="22"/>
                <w:szCs w:val="22"/>
                <w:lang w:eastAsia="ko-KR"/>
              </w:rPr>
              <w:t>Node</w:t>
            </w:r>
            <w:r>
              <w:rPr>
                <w:rFonts w:eastAsia="Gulim"/>
                <w:color w:val="0000FF"/>
                <w:sz w:val="22"/>
                <w:szCs w:val="22"/>
                <w:lang w:eastAsia="ko-KR"/>
              </w:rPr>
              <w:t xml:space="preserve"> [</w:t>
            </w:r>
            <w:proofErr w:type="gramStart"/>
            <w:r>
              <w:rPr>
                <w:rFonts w:eastAsia="Gulim"/>
                <w:color w:val="0000FF"/>
                <w:sz w:val="22"/>
                <w:szCs w:val="22"/>
                <w:lang w:eastAsia="ko-KR"/>
              </w:rPr>
              <w:t>2..</w:t>
            </w:r>
            <w:proofErr w:type="gramEnd"/>
            <w:r>
              <w:rPr>
                <w:rFonts w:eastAsia="Gulim"/>
                <w:color w:val="0000FF"/>
                <w:sz w:val="22"/>
                <w:szCs w:val="22"/>
                <w:lang w:eastAsia="ko-KR"/>
              </w:rPr>
              <w:t>*]</w:t>
            </w:r>
          </w:p>
        </w:tc>
      </w:tr>
      <w:tr w:rsidR="00252DB5" w:rsidRPr="003B756B"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3B756B" w:rsidRDefault="00252DB5" w:rsidP="00252DB5">
            <w:pPr>
              <w:spacing w:after="0"/>
              <w:rPr>
                <w:rFonts w:eastAsia="Gulim"/>
                <w:color w:val="0000FF"/>
                <w:sz w:val="22"/>
                <w:szCs w:val="22"/>
                <w:lang w:eastAsia="ko-KR"/>
              </w:rPr>
            </w:pPr>
          </w:p>
        </w:tc>
        <w:tc>
          <w:tcPr>
            <w:tcW w:w="3400" w:type="dxa"/>
            <w:vAlign w:val="center"/>
          </w:tcPr>
          <w:p w14:paraId="37283F44" w14:textId="27F66218" w:rsidR="00252DB5" w:rsidRPr="00252DB5" w:rsidRDefault="00252DB5" w:rsidP="00252DB5">
            <w:pPr>
              <w:widowControl w:val="0"/>
              <w:autoSpaceDE w:val="0"/>
              <w:autoSpaceDN w:val="0"/>
              <w:spacing w:after="0"/>
              <w:textAlignment w:val="baseline"/>
              <w:rPr>
                <w:rFonts w:asciiTheme="minorHAnsi" w:eastAsia="Gulim" w:hAnsiTheme="minorHAnsi" w:cstheme="minorHAnsi"/>
                <w:color w:val="0000FF"/>
                <w:sz w:val="22"/>
                <w:szCs w:val="22"/>
                <w:lang w:eastAsia="ko-KR"/>
              </w:rPr>
            </w:pPr>
            <w:proofErr w:type="spellStart"/>
            <w:r w:rsidRPr="00252DB5">
              <w:rPr>
                <w:rFonts w:asciiTheme="minorHAnsi" w:eastAsia="Gulim" w:hAnsiTheme="minorHAnsi" w:cstheme="minorHAnsi"/>
                <w:color w:val="0000FF"/>
                <w:sz w:val="22"/>
                <w:szCs w:val="22"/>
                <w:lang w:eastAsia="ko-KR"/>
              </w:rPr>
              <w:t>routeEdge</w:t>
            </w:r>
            <w:proofErr w:type="spellEnd"/>
          </w:p>
        </w:tc>
        <w:tc>
          <w:tcPr>
            <w:tcW w:w="5125" w:type="dxa"/>
            <w:vAlign w:val="center"/>
          </w:tcPr>
          <w:p w14:paraId="1E0FEEAB" w14:textId="33C98A03" w:rsidR="00252DB5" w:rsidRPr="003B756B" w:rsidRDefault="00252DB5" w:rsidP="00252DB5">
            <w:pPr>
              <w:widowControl w:val="0"/>
              <w:autoSpaceDE w:val="0"/>
              <w:autoSpaceDN w:val="0"/>
              <w:spacing w:after="0"/>
              <w:textAlignment w:val="baseline"/>
              <w:rPr>
                <w:rFonts w:eastAsia="Gulim"/>
                <w:color w:val="0000FF"/>
                <w:sz w:val="22"/>
                <w:szCs w:val="22"/>
                <w:lang w:eastAsia="ko-KR"/>
              </w:rPr>
            </w:pPr>
            <w:commentRangeStart w:id="546"/>
            <w:r w:rsidRPr="00252DB5">
              <w:rPr>
                <w:rFonts w:asciiTheme="minorHAnsi" w:eastAsia="Gulim" w:hAnsiTheme="minorHAnsi" w:cstheme="minorHAnsi"/>
                <w:color w:val="0000FF"/>
                <w:sz w:val="22"/>
                <w:szCs w:val="22"/>
                <w:lang w:eastAsia="ko-KR"/>
              </w:rPr>
              <w:t>Edge</w:t>
            </w:r>
            <w:r>
              <w:rPr>
                <w:rFonts w:eastAsia="Gulim"/>
                <w:color w:val="0000FF"/>
                <w:sz w:val="22"/>
                <w:szCs w:val="22"/>
                <w:lang w:eastAsia="ko-KR"/>
              </w:rPr>
              <w:t xml:space="preserve"> [</w:t>
            </w:r>
            <w:proofErr w:type="gramStart"/>
            <w:r w:rsidR="00037B59">
              <w:rPr>
                <w:rFonts w:eastAsia="Gulim"/>
                <w:color w:val="0000FF"/>
                <w:sz w:val="22"/>
                <w:szCs w:val="22"/>
                <w:lang w:eastAsia="ko-KR"/>
              </w:rPr>
              <w:t>1</w:t>
            </w:r>
            <w:r>
              <w:rPr>
                <w:rFonts w:eastAsia="Gulim"/>
                <w:color w:val="0000FF"/>
                <w:sz w:val="22"/>
                <w:szCs w:val="22"/>
                <w:lang w:eastAsia="ko-KR"/>
              </w:rPr>
              <w:t>..</w:t>
            </w:r>
            <w:proofErr w:type="gramEnd"/>
            <w:r w:rsidR="00037B59">
              <w:rPr>
                <w:rFonts w:eastAsia="Gulim"/>
                <w:color w:val="0000FF"/>
                <w:sz w:val="22"/>
                <w:szCs w:val="22"/>
                <w:lang w:eastAsia="ko-KR"/>
              </w:rPr>
              <w:t>*</w:t>
            </w:r>
            <w:r>
              <w:rPr>
                <w:rFonts w:eastAsia="Gulim"/>
                <w:color w:val="0000FF"/>
                <w:sz w:val="22"/>
                <w:szCs w:val="22"/>
                <w:lang w:eastAsia="ko-KR"/>
              </w:rPr>
              <w:t>]</w:t>
            </w:r>
            <w:commentRangeEnd w:id="546"/>
            <w:r>
              <w:rPr>
                <w:rStyle w:val="CommentReference"/>
                <w:rFonts w:eastAsia="Malgun Gothic"/>
                <w:lang w:val="en-GB"/>
              </w:rPr>
              <w:commentReference w:id="546"/>
            </w:r>
          </w:p>
        </w:tc>
      </w:tr>
      <w:tr w:rsidR="00252DB5" w:rsidRPr="003B756B"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3B756B" w:rsidRDefault="00252DB5" w:rsidP="00252DB5">
            <w:pPr>
              <w:widowControl w:val="0"/>
              <w:autoSpaceDE w:val="0"/>
              <w:autoSpaceDN w:val="0"/>
              <w:spacing w:after="0"/>
              <w:jc w:val="center"/>
              <w:textAlignment w:val="baseline"/>
              <w:rPr>
                <w:rFonts w:eastAsia="Gulim"/>
                <w:color w:val="0000FF"/>
                <w:sz w:val="22"/>
                <w:szCs w:val="22"/>
                <w:lang w:eastAsia="ko-KR"/>
              </w:rPr>
            </w:pPr>
            <w:r>
              <w:rPr>
                <w:rFonts w:eastAsia="Malgun Gothic"/>
                <w:b/>
                <w:bCs/>
                <w:color w:val="0000FF"/>
                <w:sz w:val="22"/>
                <w:szCs w:val="22"/>
                <w:lang w:eastAsia="ko-KR"/>
              </w:rPr>
              <w:t>Properties</w:t>
            </w:r>
          </w:p>
        </w:tc>
        <w:tc>
          <w:tcPr>
            <w:tcW w:w="3400" w:type="dxa"/>
            <w:shd w:val="clear" w:color="auto" w:fill="F2F2F2" w:themeFill="background1" w:themeFillShade="F2"/>
            <w:vAlign w:val="center"/>
          </w:tcPr>
          <w:p w14:paraId="5D1B2A5B" w14:textId="2808089E" w:rsidR="00252DB5" w:rsidRPr="003B756B" w:rsidRDefault="00252DB5" w:rsidP="00252DB5">
            <w:pPr>
              <w:widowControl w:val="0"/>
              <w:wordWrap w:val="0"/>
              <w:autoSpaceDE w:val="0"/>
              <w:autoSpaceDN w:val="0"/>
              <w:spacing w:after="0"/>
              <w:jc w:val="both"/>
              <w:textAlignment w:val="baseline"/>
              <w:rPr>
                <w:rFonts w:eastAsia="Gulim"/>
                <w:color w:val="0000FF"/>
                <w:sz w:val="22"/>
                <w:szCs w:val="22"/>
                <w:lang w:eastAsia="ko-KR"/>
              </w:rPr>
            </w:pPr>
            <w:r>
              <w:rPr>
                <w:rFonts w:eastAsia="Malgun Gothic"/>
                <w:b/>
                <w:bCs/>
                <w:color w:val="0000FF"/>
                <w:sz w:val="22"/>
                <w:szCs w:val="22"/>
                <w:lang w:eastAsia="ko-KR"/>
              </w:rPr>
              <w:t>Property</w:t>
            </w:r>
            <w:r w:rsidRPr="003B756B">
              <w:rPr>
                <w:rFonts w:eastAsia="Malgun Gothic"/>
                <w:b/>
                <w:bCs/>
                <w:color w:val="0000FF"/>
                <w:sz w:val="22"/>
                <w:szCs w:val="22"/>
                <w:lang w:eastAsia="ko-KR"/>
              </w:rPr>
              <w:t xml:space="preserve"> name</w:t>
            </w:r>
          </w:p>
        </w:tc>
        <w:tc>
          <w:tcPr>
            <w:tcW w:w="5125" w:type="dxa"/>
            <w:shd w:val="clear" w:color="auto" w:fill="F2F2F2" w:themeFill="background1" w:themeFillShade="F2"/>
            <w:vAlign w:val="center"/>
          </w:tcPr>
          <w:p w14:paraId="7634C8B6" w14:textId="573F706F" w:rsidR="00252DB5" w:rsidRPr="003B756B" w:rsidRDefault="00252DB5" w:rsidP="00252DB5">
            <w:pPr>
              <w:widowControl w:val="0"/>
              <w:wordWrap w:val="0"/>
              <w:autoSpaceDE w:val="0"/>
              <w:autoSpaceDN w:val="0"/>
              <w:spacing w:after="0"/>
              <w:jc w:val="both"/>
              <w:textAlignment w:val="baseline"/>
              <w:rPr>
                <w:rFonts w:eastAsia="Gulim"/>
                <w:color w:val="0000FF"/>
                <w:sz w:val="22"/>
                <w:szCs w:val="22"/>
                <w:lang w:eastAsia="ko-KR"/>
              </w:rPr>
            </w:pPr>
            <w:r w:rsidRPr="003B756B">
              <w:rPr>
                <w:rFonts w:eastAsia="Malgun Gothic"/>
                <w:b/>
                <w:bCs/>
                <w:color w:val="0000FF"/>
                <w:sz w:val="22"/>
                <w:szCs w:val="22"/>
                <w:lang w:eastAsia="ko-KR"/>
              </w:rPr>
              <w:t>Type and Cardinality</w:t>
            </w:r>
          </w:p>
        </w:tc>
      </w:tr>
      <w:tr w:rsidR="00252DB5" w:rsidRPr="003B756B"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3B756B" w:rsidRDefault="00252DB5" w:rsidP="00252DB5">
            <w:pPr>
              <w:spacing w:after="0"/>
              <w:rPr>
                <w:rFonts w:eastAsia="Gulim"/>
                <w:color w:val="0000FF"/>
                <w:sz w:val="22"/>
                <w:szCs w:val="22"/>
                <w:lang w:eastAsia="ko-KR"/>
              </w:rPr>
            </w:pPr>
          </w:p>
        </w:tc>
        <w:tc>
          <w:tcPr>
            <w:tcW w:w="3400" w:type="dxa"/>
            <w:vAlign w:val="center"/>
          </w:tcPr>
          <w:p w14:paraId="29FA9087" w14:textId="464A48E5" w:rsidR="00252DB5" w:rsidRPr="00252DB5" w:rsidRDefault="00252DB5" w:rsidP="00252DB5">
            <w:pPr>
              <w:widowControl w:val="0"/>
              <w:autoSpaceDE w:val="0"/>
              <w:autoSpaceDN w:val="0"/>
              <w:spacing w:after="0"/>
              <w:textAlignment w:val="baseline"/>
              <w:rPr>
                <w:rFonts w:ascii="Calibri" w:eastAsia="Gulim" w:hAnsi="Calibri" w:cs="Calibri"/>
                <w:color w:val="0000FF"/>
                <w:sz w:val="22"/>
                <w:szCs w:val="22"/>
                <w:lang w:eastAsia="ko-KR"/>
              </w:rPr>
            </w:pPr>
            <w:proofErr w:type="spellStart"/>
            <w:r w:rsidRPr="00252DB5">
              <w:rPr>
                <w:rFonts w:ascii="Calibri" w:eastAsia="Gulim" w:hAnsi="Calibri" w:cs="Calibri"/>
                <w:color w:val="0000FF"/>
                <w:sz w:val="22"/>
                <w:szCs w:val="22"/>
                <w:lang w:eastAsia="ko-KR"/>
              </w:rPr>
              <w:t>creationDate</w:t>
            </w:r>
            <w:proofErr w:type="spellEnd"/>
          </w:p>
        </w:tc>
        <w:tc>
          <w:tcPr>
            <w:tcW w:w="5125" w:type="dxa"/>
            <w:vAlign w:val="center"/>
          </w:tcPr>
          <w:p w14:paraId="0C8751B4" w14:textId="3D5562DD" w:rsidR="00252DB5" w:rsidRPr="003B756B" w:rsidRDefault="00252DB5" w:rsidP="00252DB5">
            <w:pPr>
              <w:widowControl w:val="0"/>
              <w:autoSpaceDE w:val="0"/>
              <w:autoSpaceDN w:val="0"/>
              <w:spacing w:after="0"/>
              <w:textAlignment w:val="baseline"/>
              <w:rPr>
                <w:rFonts w:eastAsia="Gulim"/>
                <w:color w:val="0000FF"/>
                <w:sz w:val="22"/>
                <w:szCs w:val="22"/>
                <w:lang w:eastAsia="ko-KR"/>
              </w:rPr>
            </w:pPr>
            <w:commentRangeStart w:id="547"/>
            <w:proofErr w:type="spellStart"/>
            <w:r w:rsidRPr="00252DB5">
              <w:rPr>
                <w:rFonts w:ascii="Calibri" w:eastAsia="Gulim" w:hAnsi="Calibri" w:cs="Calibri"/>
                <w:color w:val="0000FF"/>
                <w:sz w:val="22"/>
                <w:szCs w:val="22"/>
                <w:lang w:eastAsia="ko-KR"/>
              </w:rPr>
              <w:t>DateTime</w:t>
            </w:r>
            <w:proofErr w:type="spellEnd"/>
            <w:r>
              <w:rPr>
                <w:rFonts w:eastAsia="Gulim"/>
                <w:color w:val="0000FF"/>
                <w:sz w:val="22"/>
                <w:szCs w:val="22"/>
                <w:lang w:eastAsia="ko-KR"/>
              </w:rPr>
              <w:t xml:space="preserve"> [</w:t>
            </w:r>
            <w:ins w:id="548" w:author="Abdou D" w:date="2024-02-06T15:47:00Z">
              <w:r w:rsidR="006371DE">
                <w:rPr>
                  <w:rFonts w:eastAsia="Gulim"/>
                  <w:color w:val="0000FF"/>
                  <w:sz w:val="22"/>
                  <w:szCs w:val="22"/>
                  <w:lang w:eastAsia="ko-KR"/>
                </w:rPr>
                <w:t>0</w:t>
              </w:r>
            </w:ins>
            <w:del w:id="549" w:author="Abdou D" w:date="2024-02-06T15:47:00Z">
              <w:r w:rsidDel="006371DE">
                <w:rPr>
                  <w:rFonts w:eastAsia="Gulim"/>
                  <w:color w:val="0000FF"/>
                  <w:sz w:val="22"/>
                  <w:szCs w:val="22"/>
                  <w:lang w:eastAsia="ko-KR"/>
                </w:rPr>
                <w:delText>1</w:delText>
              </w:r>
            </w:del>
            <w:r>
              <w:rPr>
                <w:rFonts w:eastAsia="Gulim"/>
                <w:color w:val="0000FF"/>
                <w:sz w:val="22"/>
                <w:szCs w:val="22"/>
                <w:lang w:eastAsia="ko-KR"/>
              </w:rPr>
              <w:t>..</w:t>
            </w:r>
            <w:ins w:id="550" w:author="Abdou D" w:date="2024-02-06T15:47:00Z">
              <w:r w:rsidR="006371DE">
                <w:rPr>
                  <w:rFonts w:eastAsia="Gulim"/>
                  <w:color w:val="0000FF"/>
                  <w:sz w:val="22"/>
                  <w:szCs w:val="22"/>
                  <w:lang w:eastAsia="ko-KR"/>
                </w:rPr>
                <w:t>1</w:t>
              </w:r>
            </w:ins>
            <w:r>
              <w:rPr>
                <w:rFonts w:eastAsia="Gulim"/>
                <w:color w:val="0000FF"/>
                <w:sz w:val="22"/>
                <w:szCs w:val="22"/>
                <w:lang w:eastAsia="ko-KR"/>
              </w:rPr>
              <w:t>]</w:t>
            </w:r>
            <w:commentRangeEnd w:id="547"/>
            <w:r w:rsidR="00545A22">
              <w:rPr>
                <w:rStyle w:val="CommentReference"/>
                <w:rFonts w:eastAsia="Malgun Gothic"/>
                <w:lang w:val="en-GB"/>
              </w:rPr>
              <w:commentReference w:id="547"/>
            </w:r>
          </w:p>
        </w:tc>
      </w:tr>
      <w:tr w:rsidR="00252DB5" w:rsidRPr="003B756B"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3B756B" w:rsidRDefault="00252DB5" w:rsidP="00252DB5">
            <w:pPr>
              <w:widowControl w:val="0"/>
              <w:autoSpaceDE w:val="0"/>
              <w:autoSpaceDN w:val="0"/>
              <w:spacing w:after="0"/>
              <w:jc w:val="center"/>
              <w:textAlignment w:val="baseline"/>
              <w:rPr>
                <w:rFonts w:eastAsia="Gulim"/>
                <w:color w:val="0000FF"/>
                <w:sz w:val="22"/>
                <w:szCs w:val="22"/>
                <w:lang w:eastAsia="ko-KR"/>
              </w:rPr>
            </w:pPr>
            <w:r w:rsidRPr="003B756B">
              <w:rPr>
                <w:rFonts w:eastAsia="Malgun Gothic"/>
                <w:b/>
                <w:bCs/>
                <w:color w:val="0000FF"/>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3B756B" w:rsidRDefault="00252DB5" w:rsidP="00252DB5">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Requirement ID</w:t>
            </w:r>
          </w:p>
        </w:tc>
        <w:tc>
          <w:tcPr>
            <w:tcW w:w="5125" w:type="dxa"/>
            <w:shd w:val="clear" w:color="auto" w:fill="F2F2F2" w:themeFill="background1" w:themeFillShade="F2"/>
            <w:vAlign w:val="center"/>
          </w:tcPr>
          <w:p w14:paraId="7C8BCDF6" w14:textId="77777777" w:rsidR="00252DB5" w:rsidRPr="003B756B" w:rsidRDefault="00252DB5" w:rsidP="00252DB5">
            <w:pPr>
              <w:widowControl w:val="0"/>
              <w:wordWrap w:val="0"/>
              <w:autoSpaceDE w:val="0"/>
              <w:autoSpaceDN w:val="0"/>
              <w:spacing w:after="0"/>
              <w:jc w:val="both"/>
              <w:textAlignment w:val="baseline"/>
              <w:rPr>
                <w:rFonts w:eastAsia="Gulim"/>
                <w:b/>
                <w:color w:val="0000FF"/>
                <w:sz w:val="22"/>
                <w:szCs w:val="22"/>
                <w:lang w:eastAsia="ko-KR"/>
              </w:rPr>
            </w:pPr>
            <w:r w:rsidRPr="003B756B">
              <w:rPr>
                <w:rFonts w:eastAsia="Gulim"/>
                <w:b/>
                <w:color w:val="0000FF"/>
                <w:sz w:val="22"/>
                <w:szCs w:val="22"/>
                <w:lang w:eastAsia="ko-KR"/>
              </w:rPr>
              <w:t xml:space="preserve"> Constraint</w:t>
            </w:r>
          </w:p>
        </w:tc>
      </w:tr>
      <w:tr w:rsidR="00591098" w:rsidRPr="003B756B" w14:paraId="3D80D143" w14:textId="77777777" w:rsidTr="00850D4C">
        <w:trPr>
          <w:trHeight w:val="482"/>
        </w:trPr>
        <w:tc>
          <w:tcPr>
            <w:tcW w:w="1535" w:type="dxa"/>
            <w:vMerge/>
            <w:shd w:val="clear" w:color="auto" w:fill="F2F2F2" w:themeFill="background1" w:themeFillShade="F2"/>
            <w:vAlign w:val="center"/>
          </w:tcPr>
          <w:p w14:paraId="56532EF9" w14:textId="77777777" w:rsidR="00591098" w:rsidRPr="003B756B" w:rsidRDefault="00591098" w:rsidP="00591098">
            <w:pPr>
              <w:widowControl w:val="0"/>
              <w:autoSpaceDE w:val="0"/>
              <w:autoSpaceDN w:val="0"/>
              <w:spacing w:after="0"/>
              <w:jc w:val="center"/>
              <w:textAlignment w:val="baseline"/>
              <w:rPr>
                <w:rFonts w:eastAsia="Malgun Gothic"/>
                <w:b/>
                <w:bCs/>
                <w:color w:val="0000FF"/>
                <w:sz w:val="22"/>
                <w:szCs w:val="22"/>
                <w:lang w:eastAsia="ko-KR"/>
              </w:rPr>
            </w:pPr>
          </w:p>
        </w:tc>
        <w:tc>
          <w:tcPr>
            <w:tcW w:w="3400" w:type="dxa"/>
            <w:vAlign w:val="center"/>
          </w:tcPr>
          <w:p w14:paraId="503DF9D9" w14:textId="07E434A5" w:rsidR="00591098" w:rsidRPr="00591098" w:rsidRDefault="00591098" w:rsidP="00591098">
            <w:pPr>
              <w:widowControl w:val="0"/>
              <w:wordWrap w:val="0"/>
              <w:autoSpaceDE w:val="0"/>
              <w:autoSpaceDN w:val="0"/>
              <w:spacing w:after="0"/>
              <w:jc w:val="both"/>
              <w:textAlignment w:val="baseline"/>
              <w:rPr>
                <w:rFonts w:eastAsia="Malgun Gothic"/>
                <w:color w:val="FF0000"/>
                <w:sz w:val="22"/>
                <w:szCs w:val="22"/>
                <w:lang w:eastAsia="ko-KR"/>
              </w:rPr>
            </w:pPr>
            <w:r w:rsidRPr="0023655F">
              <w:rPr>
                <w:rFonts w:eastAsia="Malgun Gothic"/>
                <w:color w:val="FF0000"/>
                <w:sz w:val="22"/>
                <w:szCs w:val="22"/>
                <w:lang w:eastAsia="ko-KR"/>
              </w:rPr>
              <w:t>Indoorgml2/constraints/</w:t>
            </w:r>
            <w:r>
              <w:rPr>
                <w:rFonts w:eastAsia="Malgun Gothic"/>
                <w:color w:val="FF0000"/>
                <w:sz w:val="22"/>
                <w:szCs w:val="22"/>
                <w:lang w:eastAsia="ko-KR"/>
              </w:rPr>
              <w:t>route-1</w:t>
            </w:r>
            <w:commentRangeStart w:id="551"/>
            <w:commentRangeEnd w:id="551"/>
            <w:r>
              <w:rPr>
                <w:rStyle w:val="CommentReference"/>
                <w:rFonts w:eastAsia="Malgun Gothic"/>
                <w:lang w:val="en-GB"/>
              </w:rPr>
              <w:commentReference w:id="551"/>
            </w:r>
          </w:p>
        </w:tc>
        <w:tc>
          <w:tcPr>
            <w:tcW w:w="5125" w:type="dxa"/>
            <w:vAlign w:val="center"/>
          </w:tcPr>
          <w:p w14:paraId="74A6C92E" w14:textId="77777777" w:rsidR="00591098" w:rsidRPr="003B756B" w:rsidRDefault="00591098" w:rsidP="00591098">
            <w:pPr>
              <w:widowControl w:val="0"/>
              <w:wordWrap w:val="0"/>
              <w:autoSpaceDE w:val="0"/>
              <w:autoSpaceDN w:val="0"/>
              <w:spacing w:after="0"/>
              <w:jc w:val="both"/>
              <w:textAlignment w:val="baseline"/>
              <w:rPr>
                <w:rFonts w:eastAsia="Malgun Gothic"/>
                <w:color w:val="0000FF"/>
                <w:sz w:val="22"/>
                <w:szCs w:val="22"/>
                <w:lang w:eastAsia="ko-KR"/>
              </w:rPr>
            </w:pPr>
            <w:r w:rsidRPr="003B756B">
              <w:rPr>
                <w:rFonts w:eastAsia="Malgun Gothic"/>
                <w:color w:val="0000FF"/>
                <w:sz w:val="22"/>
                <w:szCs w:val="22"/>
                <w:lang w:eastAsia="ko-KR"/>
              </w:rPr>
              <w:t>No self-intersection is allowed.</w:t>
            </w:r>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p>
    <w:p w14:paraId="3C659CFD" w14:textId="21447020" w:rsidR="0061560E" w:rsidRPr="003B756B" w:rsidRDefault="00C8315C" w:rsidP="00C8315C">
      <w:pPr>
        <w:spacing w:after="0"/>
      </w:pPr>
      <w:r w:rsidRPr="003B756B">
        <w:br w:type="page"/>
      </w:r>
    </w:p>
    <w:p w14:paraId="5BF427B3" w14:textId="7E612FFF" w:rsidR="003228DA" w:rsidRDefault="003228DA">
      <w:pPr>
        <w:spacing w:after="0"/>
        <w:rPr>
          <w:rFonts w:eastAsia="Malgun Gothic"/>
          <w:lang w:val="de-DE"/>
        </w:rPr>
      </w:pPr>
    </w:p>
    <w:p w14:paraId="5B1A7166" w14:textId="602AED10" w:rsidR="00037B59" w:rsidRDefault="00037B59" w:rsidP="004A5507">
      <w:pPr>
        <w:pStyle w:val="Annex"/>
        <w:rPr>
          <w:lang w:eastAsia="ko-KR"/>
        </w:rPr>
      </w:pPr>
      <w:r>
        <w:rPr>
          <w:rFonts w:hint="eastAsia"/>
          <w:lang w:eastAsia="ko-KR"/>
        </w:rPr>
        <w:t>A</w:t>
      </w:r>
      <w:r>
        <w:rPr>
          <w:lang w:eastAsia="ko-KR"/>
        </w:rPr>
        <w:t xml:space="preserve">nnex </w:t>
      </w:r>
      <w:proofErr w:type="spellStart"/>
      <w:proofErr w:type="gramStart"/>
      <w:r>
        <w:rPr>
          <w:lang w:eastAsia="ko-KR"/>
        </w:rPr>
        <w:t>A</w:t>
      </w:r>
      <w:proofErr w:type="spellEnd"/>
      <w:proofErr w:type="gramEnd"/>
      <w:r>
        <w:rPr>
          <w:lang w:eastAsia="ko-KR"/>
        </w:rPr>
        <w:t xml:space="preserve"> Abstract Test Suite</w:t>
      </w:r>
    </w:p>
    <w:p w14:paraId="69D57725" w14:textId="655D44DC" w:rsidR="00037B59" w:rsidRPr="00037B59" w:rsidRDefault="00037B59" w:rsidP="00037B59">
      <w:pPr>
        <w:rPr>
          <w:lang w:eastAsia="ko-KR"/>
        </w:rPr>
      </w:pPr>
      <w:r>
        <w:rPr>
          <w:rFonts w:hint="eastAsia"/>
          <w:lang w:eastAsia="ko-KR"/>
        </w:rPr>
        <w:t>(</w:t>
      </w:r>
      <w:r>
        <w:rPr>
          <w:lang w:eastAsia="ko-KR"/>
        </w:rPr>
        <w:t>LIK will do it)</w:t>
      </w:r>
    </w:p>
    <w:p w14:paraId="6C707DD1" w14:textId="28157AF3" w:rsidR="009A7B37" w:rsidRDefault="00165E04" w:rsidP="004A5507">
      <w:pPr>
        <w:pStyle w:val="Annex"/>
      </w:pPr>
      <w:r>
        <w:t xml:space="preserve">Annex </w:t>
      </w:r>
      <w:r w:rsidR="00B86452">
        <w:rPr>
          <w:rFonts w:hint="eastAsia"/>
          <w:lang w:eastAsia="ko-KR"/>
        </w:rPr>
        <w:t>A</w:t>
      </w:r>
      <w:r w:rsidR="009A7B37" w:rsidRPr="00165E04">
        <w:rPr>
          <w:color w:val="FF0000"/>
        </w:rPr>
        <w:t xml:space="preserve"> </w:t>
      </w:r>
      <w:r w:rsidR="009A7B37">
        <w:t>Bibliography</w:t>
      </w:r>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Heading1"/>
            <w:numPr>
              <w:ilvl w:val="0"/>
              <w:numId w:val="0"/>
            </w:numPr>
            <w:tabs>
              <w:tab w:val="left" w:pos="400"/>
              <w:tab w:val="left" w:pos="560"/>
            </w:tabs>
            <w:suppressAutoHyphens/>
            <w:spacing w:before="270" w:after="120" w:line="-270" w:lineRule="auto"/>
            <w:jc w:val="both"/>
            <w:rPr>
              <w:rStyle w:val="Heading3Char"/>
              <w:b/>
              <w:bCs/>
              <w:sz w:val="28"/>
            </w:rPr>
          </w:pPr>
        </w:p>
        <w:p w14:paraId="5002A645" w14:textId="77777777" w:rsidR="00181604" w:rsidRPr="00826850" w:rsidRDefault="00181604" w:rsidP="00601140">
          <w:pPr>
            <w:pStyle w:val="ListParagraph"/>
            <w:numPr>
              <w:ilvl w:val="0"/>
              <w:numId w:val="43"/>
            </w:numPr>
            <w:ind w:leftChars="0" w:left="0"/>
            <w:rPr>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10B179F7" w14:textId="593A48F4"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Diakité, A. A. and S. Zlatanova (2018). Spatial subdivision of complex indoor environments for 3D indoor navigation. International Journal of Geographical Information Science, 213-235.</w:t>
          </w:r>
        </w:p>
        <w:p w14:paraId="03A0A47E" w14:textId="77777777" w:rsidR="00181604" w:rsidRPr="00826850" w:rsidRDefault="00181604" w:rsidP="00601140">
          <w:pPr>
            <w:pStyle w:val="ListParagraph"/>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77" w:history="1">
            <w:r w:rsidRPr="00826850">
              <w:rPr>
                <w:rFonts w:eastAsiaTheme="minorHAnsi"/>
                <w:noProof/>
              </w:rPr>
              <w:t>https://doi.org/10.1007/3-540-51295-0_148</w:t>
            </w:r>
          </w:hyperlink>
        </w:p>
        <w:p w14:paraId="44D32C3F" w14:textId="77777777" w:rsidR="00181604" w:rsidRPr="00826850" w:rsidRDefault="00181604" w:rsidP="00601140">
          <w:pPr>
            <w:pStyle w:val="ListParagraph"/>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601140">
          <w:pPr>
            <w:pStyle w:val="ListParagraph"/>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601140">
          <w:pPr>
            <w:pStyle w:val="ListParagraph"/>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17764295" w14:textId="77777777"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Munkres, J. R. (2018). Elements of algebraic topology. CRC Press.</w:t>
          </w:r>
        </w:p>
        <w:p w14:paraId="22C065E1" w14:textId="77777777"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p>
        <w:p w14:paraId="4A112BF3" w14:textId="77777777" w:rsidR="00181604" w:rsidRPr="00826850" w:rsidRDefault="00181604" w:rsidP="00601140">
          <w:pPr>
            <w:pStyle w:val="ListParagraph"/>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601140">
          <w:pPr>
            <w:pStyle w:val="ListParagraph"/>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601140">
          <w:pPr>
            <w:pStyle w:val="ListParagraph"/>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601140">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9358C0">
      <w:footerReference w:type="default" r:id="rId78"/>
      <w:pgSz w:w="12240" w:h="15840" w:code="1"/>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0" w:author="Li, Ki Joune" w:date="2024-01-18T15:13:00Z" w:initials="LKJ">
    <w:p w14:paraId="549C0385" w14:textId="41FC8EBE" w:rsidR="002032F3" w:rsidRDefault="002032F3">
      <w:pPr>
        <w:pStyle w:val="CommentText"/>
        <w:rPr>
          <w:lang w:eastAsia="ko-KR"/>
        </w:rPr>
      </w:pPr>
      <w:r>
        <w:rPr>
          <w:rStyle w:val="CommentReference"/>
        </w:rPr>
        <w:annotationRef/>
      </w:r>
      <w:r>
        <w:rPr>
          <w:rFonts w:hint="eastAsia"/>
          <w:lang w:eastAsia="ko-KR"/>
        </w:rPr>
        <w:t>A</w:t>
      </w:r>
      <w:r>
        <w:rPr>
          <w:lang w:eastAsia="ko-KR"/>
        </w:rPr>
        <w:t>bdou will decide to include or not</w:t>
      </w:r>
    </w:p>
  </w:comment>
  <w:comment w:id="81" w:author="Abdou D" w:date="2024-01-29T15:18:00Z" w:initials="AD">
    <w:p w14:paraId="0133CB32" w14:textId="4D32FA5A" w:rsidR="00634D55" w:rsidRDefault="000B251E">
      <w:pPr>
        <w:pStyle w:val="CommentText"/>
      </w:pPr>
      <w:r>
        <w:rPr>
          <w:rStyle w:val="CommentReference"/>
        </w:rPr>
        <w:annotationRef/>
      </w:r>
      <w:r>
        <w:t>I think this needs some additional thoughts</w:t>
      </w:r>
      <w:r w:rsidR="00634D55">
        <w:t>/discussions</w:t>
      </w:r>
      <w:r>
        <w:t xml:space="preserve"> before we can include it. </w:t>
      </w:r>
      <w:r w:rsidR="00634D55">
        <w:t>Maybe for v2.1?</w:t>
      </w:r>
    </w:p>
  </w:comment>
  <w:comment w:id="169" w:author="Li Ki-Joune" w:date="2023-09-21T17:41:00Z" w:initials="L">
    <w:p w14:paraId="50FCDDC7" w14:textId="77777777" w:rsidR="00904644" w:rsidRDefault="00904644">
      <w:pPr>
        <w:pStyle w:val="CommentText"/>
        <w:rPr>
          <w:lang w:eastAsia="ko-KR"/>
        </w:rPr>
      </w:pPr>
      <w:r>
        <w:rPr>
          <w:rStyle w:val="CommentReference"/>
        </w:rPr>
        <w:annotationRef/>
      </w:r>
      <w:r>
        <w:rPr>
          <w:lang w:eastAsia="ko-KR"/>
        </w:rPr>
        <w:t>Not very visible.</w:t>
      </w:r>
    </w:p>
    <w:p w14:paraId="09179A69" w14:textId="2E38FEEF" w:rsidR="002032F3" w:rsidRDefault="002032F3" w:rsidP="002032F3">
      <w:pPr>
        <w:pStyle w:val="CommentText"/>
        <w:numPr>
          <w:ilvl w:val="0"/>
          <w:numId w:val="57"/>
        </w:numPr>
        <w:rPr>
          <w:lang w:eastAsia="ko-KR"/>
        </w:rPr>
      </w:pPr>
      <w:r>
        <w:rPr>
          <w:lang w:eastAsia="ko-KR"/>
        </w:rPr>
        <w:t>Abdou</w:t>
      </w:r>
    </w:p>
  </w:comment>
  <w:comment w:id="170" w:author="Li, Ki Joune [2]" w:date="2023-09-20T10:35:00Z" w:initials="LKJ">
    <w:p w14:paraId="145886D0" w14:textId="77777777" w:rsidR="00904644" w:rsidRDefault="00904644">
      <w:pPr>
        <w:pStyle w:val="CommentText"/>
        <w:rPr>
          <w:lang w:eastAsia="ko-KR"/>
        </w:rPr>
      </w:pPr>
      <w:r>
        <w:rPr>
          <w:rStyle w:val="CommentReference"/>
        </w:rPr>
        <w:annotationRef/>
      </w:r>
      <w:r>
        <w:rPr>
          <w:rFonts w:hint="eastAsia"/>
          <w:lang w:eastAsia="ko-KR"/>
        </w:rPr>
        <w:t>R</w:t>
      </w:r>
      <w:r>
        <w:rPr>
          <w:lang w:eastAsia="ko-KR"/>
        </w:rPr>
        <w:t>oute in Core Module? Not in Navigation Module?</w:t>
      </w:r>
    </w:p>
    <w:p w14:paraId="61041F04" w14:textId="6A58E7CF" w:rsidR="002032F3" w:rsidRDefault="002032F3" w:rsidP="002032F3">
      <w:pPr>
        <w:pStyle w:val="CommentText"/>
        <w:numPr>
          <w:ilvl w:val="0"/>
          <w:numId w:val="57"/>
        </w:numPr>
        <w:rPr>
          <w:lang w:eastAsia="ko-KR"/>
        </w:rPr>
      </w:pPr>
      <w:r>
        <w:rPr>
          <w:lang w:eastAsia="ko-KR"/>
        </w:rPr>
        <w:t>Abdou will check it</w:t>
      </w:r>
    </w:p>
  </w:comment>
  <w:comment w:id="185" w:author="Li, Ki Joune [2]" w:date="2023-09-20T11:44:00Z" w:initials="LKJ">
    <w:p w14:paraId="7B5651EF" w14:textId="77777777" w:rsidR="00904644" w:rsidRDefault="00904644">
      <w:pPr>
        <w:pStyle w:val="CommentText"/>
        <w:rPr>
          <w:lang w:eastAsia="ko-KR"/>
        </w:rPr>
      </w:pPr>
      <w:r>
        <w:rPr>
          <w:rStyle w:val="CommentReference"/>
        </w:rPr>
        <w:annotationRef/>
      </w:r>
      <w:r>
        <w:rPr>
          <w:rFonts w:hint="eastAsia"/>
          <w:lang w:eastAsia="ko-KR"/>
        </w:rPr>
        <w:t>n</w:t>
      </w:r>
      <w:r>
        <w:rPr>
          <w:lang w:eastAsia="ko-KR"/>
        </w:rPr>
        <w:t xml:space="preserve">ame is already included as a property of </w:t>
      </w:r>
      <w:proofErr w:type="spellStart"/>
      <w:r>
        <w:rPr>
          <w:lang w:eastAsia="ko-KR"/>
        </w:rPr>
        <w:t>gmlFeature</w:t>
      </w:r>
      <w:proofErr w:type="spellEnd"/>
      <w:r>
        <w:rPr>
          <w:lang w:eastAsia="ko-KR"/>
        </w:rPr>
        <w:t xml:space="preserve">, which is a super class of everything. Is it different from the name of </w:t>
      </w:r>
      <w:proofErr w:type="spellStart"/>
      <w:r>
        <w:rPr>
          <w:lang w:eastAsia="ko-KR"/>
        </w:rPr>
        <w:t>gmlFeature</w:t>
      </w:r>
      <w:proofErr w:type="spellEnd"/>
      <w:r>
        <w:rPr>
          <w:lang w:eastAsia="ko-KR"/>
        </w:rPr>
        <w:t>?</w:t>
      </w:r>
    </w:p>
    <w:p w14:paraId="374F3192" w14:textId="49A4322E" w:rsidR="002032F3" w:rsidRDefault="002032F3">
      <w:pPr>
        <w:pStyle w:val="CommentText"/>
        <w:rPr>
          <w:lang w:eastAsia="ko-KR"/>
        </w:rPr>
      </w:pPr>
      <w:r>
        <w:rPr>
          <w:lang w:eastAsia="ko-KR"/>
        </w:rPr>
        <w:sym w:font="Wingdings" w:char="F0E0"/>
      </w:r>
      <w:r>
        <w:rPr>
          <w:lang w:eastAsia="ko-KR"/>
        </w:rPr>
        <w:t xml:space="preserve"> think of JSON. Keep it.</w:t>
      </w:r>
    </w:p>
    <w:p w14:paraId="0519BEA4" w14:textId="77777777" w:rsidR="002032F3" w:rsidRDefault="002032F3">
      <w:pPr>
        <w:pStyle w:val="CommentText"/>
        <w:rPr>
          <w:lang w:eastAsia="ko-KR"/>
        </w:rPr>
      </w:pPr>
      <w:r>
        <w:rPr>
          <w:lang w:eastAsia="ko-KR"/>
        </w:rPr>
        <w:sym w:font="Wingdings" w:char="F0E0"/>
      </w:r>
      <w:r>
        <w:rPr>
          <w:lang w:eastAsia="ko-KR"/>
        </w:rPr>
        <w:t xml:space="preserve"> </w:t>
      </w:r>
      <w:proofErr w:type="gramStart"/>
      <w:r>
        <w:rPr>
          <w:lang w:eastAsia="ko-KR"/>
        </w:rPr>
        <w:t>XSD ??</w:t>
      </w:r>
      <w:proofErr w:type="gramEnd"/>
    </w:p>
    <w:p w14:paraId="6A20AA44" w14:textId="29B0EE42" w:rsidR="002032F3" w:rsidRDefault="002032F3">
      <w:pPr>
        <w:pStyle w:val="CommentText"/>
        <w:rPr>
          <w:lang w:eastAsia="ko-KR"/>
        </w:rPr>
      </w:pPr>
      <w:r>
        <w:rPr>
          <w:lang w:eastAsia="ko-KR"/>
        </w:rPr>
        <w:sym w:font="Wingdings" w:char="F0E0"/>
      </w:r>
      <w:r>
        <w:rPr>
          <w:lang w:eastAsia="ko-KR"/>
        </w:rPr>
        <w:t xml:space="preserve"> </w:t>
      </w:r>
      <w:proofErr w:type="spellStart"/>
      <w:r>
        <w:rPr>
          <w:lang w:eastAsia="ko-KR"/>
        </w:rPr>
        <w:t>cellSpaceName</w:t>
      </w:r>
      <w:proofErr w:type="spellEnd"/>
      <w:r>
        <w:rPr>
          <w:lang w:eastAsia="ko-KR"/>
        </w:rPr>
        <w:t xml:space="preserve"> instead of name!!</w:t>
      </w:r>
    </w:p>
  </w:comment>
  <w:comment w:id="187" w:author="Li, Ki Joune [2]" w:date="2023-09-20T11:18:00Z" w:initials="LKJ">
    <w:p w14:paraId="4B4EC0EA" w14:textId="77777777" w:rsidR="00904644" w:rsidRDefault="00904644">
      <w:pPr>
        <w:pStyle w:val="CommentText"/>
        <w:rPr>
          <w:lang w:eastAsia="ko-KR"/>
        </w:rPr>
      </w:pPr>
      <w:r>
        <w:rPr>
          <w:rStyle w:val="CommentReference"/>
        </w:rPr>
        <w:annotationRef/>
      </w:r>
      <w:r>
        <w:rPr>
          <w:lang w:eastAsia="ko-KR"/>
        </w:rPr>
        <w:t>These two properties are not attributes but associations</w:t>
      </w:r>
      <w:r>
        <w:rPr>
          <w:rFonts w:hint="eastAsia"/>
          <w:lang w:eastAsia="ko-KR"/>
        </w:rPr>
        <w:t>.</w:t>
      </w:r>
      <w:r>
        <w:rPr>
          <w:lang w:eastAsia="ko-KR"/>
        </w:rPr>
        <w:t xml:space="preserve"> They have to be deleted.</w:t>
      </w:r>
    </w:p>
    <w:p w14:paraId="4D1A7D8F" w14:textId="1CF61693" w:rsidR="00442C56" w:rsidRDefault="00442C56" w:rsidP="00442C56">
      <w:pPr>
        <w:pStyle w:val="CommentText"/>
        <w:rPr>
          <w:lang w:eastAsia="ko-KR"/>
        </w:rPr>
      </w:pPr>
      <w:r>
        <w:rPr>
          <w:lang w:eastAsia="ko-KR"/>
        </w:rPr>
        <w:sym w:font="Wingdings" w:char="F0E0"/>
      </w:r>
      <w:r>
        <w:rPr>
          <w:lang w:eastAsia="ko-KR"/>
        </w:rPr>
        <w:t xml:space="preserve"> Delete it (AB)</w:t>
      </w:r>
    </w:p>
  </w:comment>
  <w:comment w:id="191" w:author="Li, Ki Joune [2]" w:date="2023-09-20T11:39:00Z" w:initials="LKJ">
    <w:p w14:paraId="2BCAD50D" w14:textId="0E9507CB" w:rsidR="00904644" w:rsidRDefault="00904644">
      <w:pPr>
        <w:pStyle w:val="CommentText"/>
        <w:rPr>
          <w:lang w:eastAsia="ko-KR"/>
        </w:rPr>
      </w:pPr>
      <w:r>
        <w:rPr>
          <w:rStyle w:val="CommentReference"/>
        </w:rPr>
        <w:annotationRef/>
      </w:r>
      <w:r>
        <w:rPr>
          <w:rFonts w:hint="eastAsia"/>
          <w:lang w:eastAsia="ko-KR"/>
        </w:rPr>
        <w:t>A</w:t>
      </w:r>
      <w:r>
        <w:rPr>
          <w:lang w:eastAsia="ko-KR"/>
        </w:rPr>
        <w:t xml:space="preserve"> little bit confusing. Is it a union of Geometry2D and Geometry3D? Where Geometry2D or Geometry3D are defined? </w:t>
      </w:r>
    </w:p>
  </w:comment>
  <w:comment w:id="193" w:author="Li, Ki Joune [2]" w:date="2023-09-20T11:41:00Z" w:initials="LKJ">
    <w:p w14:paraId="0658BA8F" w14:textId="1BBD1430" w:rsidR="00904644" w:rsidRDefault="00904644">
      <w:pPr>
        <w:pStyle w:val="CommentText"/>
        <w:rPr>
          <w:lang w:eastAsia="ko-KR"/>
        </w:rPr>
      </w:pPr>
      <w:r>
        <w:rPr>
          <w:rStyle w:val="CommentReference"/>
        </w:rPr>
        <w:annotationRef/>
      </w:r>
      <w:r>
        <w:rPr>
          <w:lang w:eastAsia="ko-KR"/>
        </w:rPr>
        <w:t>“and” or “or”</w:t>
      </w:r>
    </w:p>
  </w:comment>
  <w:comment w:id="194" w:author="Abdou D" w:date="2024-01-29T15:45:00Z" w:initials="AD">
    <w:p w14:paraId="596BC2A6" w14:textId="2F836994" w:rsidR="00120FBD" w:rsidRDefault="00120FBD">
      <w:pPr>
        <w:pStyle w:val="CommentText"/>
      </w:pPr>
      <w:r>
        <w:rPr>
          <w:rStyle w:val="CommentReference"/>
        </w:rPr>
        <w:annotationRef/>
      </w:r>
      <w:r>
        <w:t>or</w:t>
      </w:r>
    </w:p>
  </w:comment>
  <w:comment w:id="250" w:author="Li, Ki Joune [2]" w:date="2023-09-20T11:19:00Z" w:initials="LKJ">
    <w:p w14:paraId="2DD4EDAD" w14:textId="3D2C1763" w:rsidR="00904644" w:rsidRDefault="00904644">
      <w:pPr>
        <w:pStyle w:val="CommentText"/>
        <w:rPr>
          <w:lang w:eastAsia="ko-KR"/>
        </w:rPr>
      </w:pPr>
      <w:r>
        <w:rPr>
          <w:rStyle w:val="CommentReference"/>
        </w:rPr>
        <w:annotationRef/>
      </w:r>
      <w:r>
        <w:rPr>
          <w:rFonts w:hint="eastAsia"/>
          <w:lang w:eastAsia="ko-KR"/>
        </w:rPr>
        <w:t>N</w:t>
      </w:r>
      <w:r>
        <w:rPr>
          <w:lang w:eastAsia="ko-KR"/>
        </w:rPr>
        <w:t>ot properties but associations. To be deleted</w:t>
      </w:r>
    </w:p>
  </w:comment>
  <w:comment w:id="265" w:author="Li, Ki Joune" w:date="2024-01-18T15:32:00Z" w:initials="LKJ">
    <w:p w14:paraId="72ABE8D8" w14:textId="77777777" w:rsidR="00442C56" w:rsidRDefault="00442C56">
      <w:pPr>
        <w:pStyle w:val="CommentText"/>
        <w:rPr>
          <w:lang w:eastAsia="ko-KR"/>
        </w:rPr>
      </w:pPr>
      <w:r>
        <w:rPr>
          <w:rStyle w:val="CommentReference"/>
        </w:rPr>
        <w:annotationRef/>
      </w:r>
      <w:r>
        <w:rPr>
          <w:rFonts w:hint="eastAsia"/>
          <w:lang w:eastAsia="ko-KR"/>
        </w:rPr>
        <w:t>F</w:t>
      </w:r>
      <w:r>
        <w:rPr>
          <w:lang w:eastAsia="ko-KR"/>
        </w:rPr>
        <w:t xml:space="preserve">rom Node to </w:t>
      </w:r>
      <w:proofErr w:type="spellStart"/>
      <w:r>
        <w:rPr>
          <w:lang w:eastAsia="ko-KR"/>
        </w:rPr>
        <w:t>Interlayerconnection</w:t>
      </w:r>
      <w:proofErr w:type="spellEnd"/>
      <w:r>
        <w:rPr>
          <w:lang w:eastAsia="ko-KR"/>
        </w:rPr>
        <w:t>: [</w:t>
      </w:r>
      <w:proofErr w:type="gramStart"/>
      <w:r>
        <w:rPr>
          <w:lang w:eastAsia="ko-KR"/>
        </w:rPr>
        <w:t>0..</w:t>
      </w:r>
      <w:proofErr w:type="gramEnd"/>
      <w:r>
        <w:rPr>
          <w:lang w:eastAsia="ko-KR"/>
        </w:rPr>
        <w:t>*]</w:t>
      </w:r>
    </w:p>
    <w:p w14:paraId="2EA7D44E" w14:textId="77777777" w:rsidR="00442C56" w:rsidRDefault="00442C56">
      <w:pPr>
        <w:pStyle w:val="CommentText"/>
        <w:rPr>
          <w:lang w:eastAsia="ko-KR"/>
        </w:rPr>
      </w:pPr>
      <w:r>
        <w:rPr>
          <w:rFonts w:hint="eastAsia"/>
          <w:lang w:eastAsia="ko-KR"/>
        </w:rPr>
        <w:t>F</w:t>
      </w:r>
      <w:r>
        <w:rPr>
          <w:lang w:eastAsia="ko-KR"/>
        </w:rPr>
        <w:t xml:space="preserve">rom CellSpace to </w:t>
      </w:r>
      <w:proofErr w:type="spellStart"/>
      <w:r>
        <w:rPr>
          <w:lang w:eastAsia="ko-KR"/>
        </w:rPr>
        <w:t>InterlayerconnectionL</w:t>
      </w:r>
      <w:proofErr w:type="spellEnd"/>
      <w:r>
        <w:rPr>
          <w:lang w:eastAsia="ko-KR"/>
        </w:rPr>
        <w:t xml:space="preserve"> [</w:t>
      </w:r>
      <w:proofErr w:type="gramStart"/>
      <w:r>
        <w:rPr>
          <w:lang w:eastAsia="ko-KR"/>
        </w:rPr>
        <w:t>0..</w:t>
      </w:r>
      <w:proofErr w:type="gramEnd"/>
      <w:r>
        <w:rPr>
          <w:lang w:eastAsia="ko-KR"/>
        </w:rPr>
        <w:t>*]</w:t>
      </w:r>
    </w:p>
    <w:p w14:paraId="114E35CB" w14:textId="77777777" w:rsidR="00B50CC4" w:rsidRDefault="00B50CC4">
      <w:pPr>
        <w:pStyle w:val="CommentText"/>
        <w:rPr>
          <w:lang w:eastAsia="ko-KR"/>
        </w:rPr>
      </w:pPr>
      <w:r>
        <w:rPr>
          <w:rFonts w:hint="eastAsia"/>
          <w:lang w:eastAsia="ko-KR"/>
        </w:rPr>
        <w:t>F</w:t>
      </w:r>
      <w:r>
        <w:rPr>
          <w:lang w:eastAsia="ko-KR"/>
        </w:rPr>
        <w:t xml:space="preserve">rom </w:t>
      </w:r>
      <w:proofErr w:type="spellStart"/>
      <w:r>
        <w:rPr>
          <w:lang w:eastAsia="ko-KR"/>
        </w:rPr>
        <w:t>Interlayerconnection</w:t>
      </w:r>
      <w:proofErr w:type="spellEnd"/>
      <w:r>
        <w:rPr>
          <w:lang w:eastAsia="ko-KR"/>
        </w:rPr>
        <w:t xml:space="preserve"> to CellSpace [0/2]</w:t>
      </w:r>
    </w:p>
    <w:p w14:paraId="12100AAE" w14:textId="3A599F5F" w:rsidR="00B50CC4" w:rsidRDefault="00B50CC4">
      <w:pPr>
        <w:pStyle w:val="CommentText"/>
        <w:rPr>
          <w:lang w:eastAsia="ko-KR"/>
        </w:rPr>
      </w:pPr>
      <w:r>
        <w:rPr>
          <w:rFonts w:hint="eastAsia"/>
          <w:lang w:eastAsia="ko-KR"/>
        </w:rPr>
        <w:t>F</w:t>
      </w:r>
      <w:r>
        <w:rPr>
          <w:lang w:eastAsia="ko-KR"/>
        </w:rPr>
        <w:t xml:space="preserve">rom </w:t>
      </w:r>
      <w:proofErr w:type="spellStart"/>
      <w:r>
        <w:rPr>
          <w:lang w:eastAsia="ko-KR"/>
        </w:rPr>
        <w:t>InterLayerConnection</w:t>
      </w:r>
      <w:proofErr w:type="spellEnd"/>
      <w:r>
        <w:rPr>
          <w:lang w:eastAsia="ko-KR"/>
        </w:rPr>
        <w:t xml:space="preserve"> to Node [0,2]</w:t>
      </w:r>
    </w:p>
  </w:comment>
  <w:comment w:id="266" w:author="Li, Ki Joune" w:date="2024-01-18T15:37:00Z" w:initials="LKJ">
    <w:p w14:paraId="1B43D528" w14:textId="14552A9D" w:rsidR="00B50CC4" w:rsidRDefault="00B50CC4">
      <w:pPr>
        <w:pStyle w:val="CommentText"/>
      </w:pPr>
      <w:r>
        <w:rPr>
          <w:rStyle w:val="CommentReference"/>
        </w:rPr>
        <w:annotationRef/>
      </w:r>
    </w:p>
  </w:comment>
  <w:comment w:id="267" w:author="Li, Ki Joune" w:date="2024-01-18T15:37:00Z" w:initials="LKJ">
    <w:p w14:paraId="22507CAA" w14:textId="750CFC78" w:rsidR="00B50CC4" w:rsidRDefault="00B50CC4">
      <w:pPr>
        <w:pStyle w:val="CommentText"/>
        <w:rPr>
          <w:lang w:eastAsia="ko-KR"/>
        </w:rPr>
      </w:pPr>
      <w:r>
        <w:rPr>
          <w:rStyle w:val="CommentReference"/>
        </w:rPr>
        <w:annotationRef/>
      </w:r>
      <w:proofErr w:type="spellStart"/>
      <w:r>
        <w:rPr>
          <w:rFonts w:hint="eastAsia"/>
          <w:lang w:eastAsia="ko-KR"/>
        </w:rPr>
        <w:t>t</w:t>
      </w:r>
      <w:r>
        <w:rPr>
          <w:lang w:eastAsia="ko-KR"/>
        </w:rPr>
        <w:t>opoExpressionValue</w:t>
      </w:r>
      <w:proofErr w:type="spellEnd"/>
      <w:r>
        <w:rPr>
          <w:lang w:eastAsia="ko-KR"/>
        </w:rPr>
        <w:t xml:space="preserve"> is mandatory</w:t>
      </w:r>
    </w:p>
  </w:comment>
  <w:comment w:id="268" w:author="Li, Ki Joune [2]" w:date="2023-09-20T10:58:00Z" w:initials="LKJ">
    <w:p w14:paraId="391E4517" w14:textId="1E57316E" w:rsidR="00904644" w:rsidRDefault="00904644">
      <w:pPr>
        <w:pStyle w:val="CommentText"/>
        <w:rPr>
          <w:lang w:eastAsia="ko-KR"/>
        </w:rPr>
      </w:pPr>
      <w:r>
        <w:rPr>
          <w:rStyle w:val="CommentReference"/>
        </w:rPr>
        <w:annotationRef/>
      </w:r>
      <w:r>
        <w:rPr>
          <w:lang w:eastAsia="ko-KR"/>
        </w:rPr>
        <w:t>Cardinality</w:t>
      </w:r>
      <w:r w:rsidR="00442C56">
        <w:rPr>
          <w:lang w:eastAsia="ko-KR"/>
        </w:rPr>
        <w:t xml:space="preserve"> from </w:t>
      </w:r>
      <w:proofErr w:type="spellStart"/>
      <w:r w:rsidR="00442C56">
        <w:rPr>
          <w:lang w:eastAsia="ko-KR"/>
        </w:rPr>
        <w:t>ThematicLayer</w:t>
      </w:r>
      <w:proofErr w:type="spellEnd"/>
      <w:r>
        <w:rPr>
          <w:lang w:eastAsia="ko-KR"/>
        </w:rPr>
        <w:t xml:space="preserve"> to </w:t>
      </w:r>
      <w:proofErr w:type="spellStart"/>
      <w:r>
        <w:rPr>
          <w:lang w:eastAsia="ko-KR"/>
        </w:rPr>
        <w:t>Interlayerconnection</w:t>
      </w:r>
      <w:proofErr w:type="spellEnd"/>
      <w:r>
        <w:rPr>
          <w:lang w:eastAsia="ko-KR"/>
        </w:rPr>
        <w:t xml:space="preserve"> shall be [</w:t>
      </w:r>
      <w:proofErr w:type="gramStart"/>
      <w:r>
        <w:rPr>
          <w:lang w:eastAsia="ko-KR"/>
        </w:rPr>
        <w:t>0..</w:t>
      </w:r>
      <w:proofErr w:type="gramEnd"/>
      <w:r>
        <w:rPr>
          <w:lang w:eastAsia="ko-KR"/>
        </w:rPr>
        <w:t>*]</w:t>
      </w:r>
    </w:p>
  </w:comment>
  <w:comment w:id="269" w:author="Li, Ki Joune [2]" w:date="2023-09-20T10:56:00Z" w:initials="LKJ">
    <w:p w14:paraId="06E76D27" w14:textId="4E15E5D0" w:rsidR="00904644" w:rsidRDefault="00904644">
      <w:pPr>
        <w:pStyle w:val="CommentText"/>
        <w:rPr>
          <w:lang w:eastAsia="ko-KR"/>
        </w:rPr>
      </w:pPr>
      <w:r>
        <w:rPr>
          <w:rStyle w:val="CommentReference"/>
        </w:rPr>
        <w:annotationRef/>
      </w:r>
      <w:proofErr w:type="spellStart"/>
      <w:r>
        <w:rPr>
          <w:lang w:eastAsia="ko-KR"/>
        </w:rPr>
        <w:t>Interlayerconnection</w:t>
      </w:r>
      <w:proofErr w:type="spellEnd"/>
      <w:r>
        <w:rPr>
          <w:lang w:eastAsia="ko-KR"/>
        </w:rPr>
        <w:t xml:space="preserve"> is not commutative. It means contains(</w:t>
      </w:r>
      <w:proofErr w:type="gramStart"/>
      <w:r>
        <w:rPr>
          <w:lang w:eastAsia="ko-KR"/>
        </w:rPr>
        <w:t>A,B</w:t>
      </w:r>
      <w:proofErr w:type="gramEnd"/>
      <w:r>
        <w:rPr>
          <w:lang w:eastAsia="ko-KR"/>
        </w:rPr>
        <w:t>) is not contains (B,A), where A and B are two cell spaces. How to distinguish the order of two cells (or nodes)?</w:t>
      </w:r>
    </w:p>
  </w:comment>
  <w:comment w:id="277" w:author="Li, Ki Joune [2]" w:date="2023-09-20T11:19:00Z" w:initials="LKJ">
    <w:p w14:paraId="5F8A0B40" w14:textId="6B0E880C" w:rsidR="00904644" w:rsidRDefault="00904644">
      <w:pPr>
        <w:pStyle w:val="CommentText"/>
        <w:rPr>
          <w:lang w:eastAsia="ko-KR"/>
        </w:rPr>
      </w:pPr>
      <w:r>
        <w:rPr>
          <w:rStyle w:val="CommentReference"/>
        </w:rPr>
        <w:annotationRef/>
      </w:r>
      <w:r>
        <w:rPr>
          <w:lang w:eastAsia="ko-KR"/>
        </w:rPr>
        <w:t xml:space="preserve">To delete </w:t>
      </w:r>
      <w:r>
        <w:rPr>
          <w:rFonts w:hint="eastAsia"/>
          <w:lang w:eastAsia="ko-KR"/>
        </w:rPr>
        <w:t xml:space="preserve">as </w:t>
      </w:r>
      <w:r>
        <w:rPr>
          <w:lang w:eastAsia="ko-KR"/>
        </w:rPr>
        <w:t>they are defined as association</w:t>
      </w:r>
    </w:p>
  </w:comment>
  <w:comment w:id="294" w:author="Li, Ki Joune" w:date="2024-01-18T15:52:00Z" w:initials="LKJ">
    <w:p w14:paraId="15EF0C29" w14:textId="79E0C0C9" w:rsidR="00FD4329" w:rsidRDefault="00FD4329">
      <w:pPr>
        <w:pStyle w:val="CommentText"/>
        <w:rPr>
          <w:lang w:eastAsia="ko-KR"/>
        </w:rPr>
      </w:pPr>
      <w:r>
        <w:rPr>
          <w:rStyle w:val="CommentReference"/>
        </w:rPr>
        <w:annotationRef/>
      </w:r>
      <w:r>
        <w:rPr>
          <w:lang w:eastAsia="ko-KR"/>
        </w:rPr>
        <w:t>AB will check it.</w:t>
      </w:r>
    </w:p>
  </w:comment>
  <w:comment w:id="301" w:author="Li, Ki Joune" w:date="2024-01-18T00:45:00Z" w:initials="LKJ">
    <w:p w14:paraId="0F60DBCA" w14:textId="20073D47" w:rsidR="00904644" w:rsidRDefault="00904644">
      <w:pPr>
        <w:pStyle w:val="CommentText"/>
        <w:rPr>
          <w:lang w:eastAsia="ko-KR"/>
        </w:rPr>
      </w:pPr>
      <w:r>
        <w:rPr>
          <w:rStyle w:val="CommentReference"/>
        </w:rPr>
        <w:annotationRef/>
      </w:r>
      <w:r>
        <w:rPr>
          <w:lang w:eastAsia="ko-KR"/>
        </w:rPr>
        <w:t>Bad visibility. To include bigger image</w:t>
      </w:r>
    </w:p>
  </w:comment>
  <w:comment w:id="313" w:author="Abdou D" w:date="2024-02-06T17:06:00Z" w:initials="AD">
    <w:p w14:paraId="0F665450" w14:textId="48E65A6E" w:rsidR="00511C1E" w:rsidRDefault="00511C1E">
      <w:pPr>
        <w:pStyle w:val="CommentText"/>
      </w:pPr>
      <w:r>
        <w:rPr>
          <w:rStyle w:val="CommentReference"/>
        </w:rPr>
        <w:annotationRef/>
      </w:r>
      <w:proofErr w:type="spellStart"/>
      <w:r>
        <w:t>AnchorSpace</w:t>
      </w:r>
      <w:proofErr w:type="spellEnd"/>
      <w:r>
        <w:t xml:space="preserve"> is actually defined already</w:t>
      </w:r>
    </w:p>
  </w:comment>
  <w:comment w:id="340" w:author="Abdou D" w:date="2024-02-06T17:07:00Z" w:initials="AD">
    <w:p w14:paraId="78EB3576" w14:textId="349D0E6E" w:rsidR="00511C1E" w:rsidRDefault="00511C1E">
      <w:pPr>
        <w:pStyle w:val="CommentText"/>
      </w:pPr>
      <w:r>
        <w:rPr>
          <w:rStyle w:val="CommentReference"/>
        </w:rPr>
        <w:annotationRef/>
      </w:r>
      <w:r>
        <w:t>I am not sure about this attribute anymore. What was is about?</w:t>
      </w:r>
    </w:p>
  </w:comment>
  <w:comment w:id="428" w:author="Li, Ki Joune [2]" w:date="2023-09-20T11:24:00Z" w:initials="LKJ">
    <w:p w14:paraId="51152DB9" w14:textId="345012DC" w:rsidR="00904644" w:rsidRDefault="00904644">
      <w:pPr>
        <w:pStyle w:val="CommentText"/>
        <w:rPr>
          <w:lang w:eastAsia="ko-KR"/>
        </w:rPr>
      </w:pPr>
      <w:r>
        <w:rPr>
          <w:rStyle w:val="CommentReference"/>
        </w:rPr>
        <w:annotationRef/>
      </w:r>
      <w:r>
        <w:rPr>
          <w:lang w:eastAsia="ko-KR"/>
        </w:rPr>
        <w:t xml:space="preserve">semantic or </w:t>
      </w:r>
      <w:proofErr w:type="spellStart"/>
      <w:r>
        <w:rPr>
          <w:lang w:eastAsia="ko-KR"/>
        </w:rPr>
        <w:t>semanticExpression</w:t>
      </w:r>
      <w:proofErr w:type="spellEnd"/>
      <w:r>
        <w:rPr>
          <w:lang w:eastAsia="ko-KR"/>
        </w:rPr>
        <w:t>? (8.4.3)</w:t>
      </w:r>
    </w:p>
    <w:p w14:paraId="1E9A5526" w14:textId="068D1DAF" w:rsidR="00904644" w:rsidRDefault="00904644">
      <w:pPr>
        <w:pStyle w:val="CommentText"/>
        <w:rPr>
          <w:lang w:eastAsia="ko-KR"/>
        </w:rPr>
      </w:pPr>
      <w:r>
        <w:rPr>
          <w:rFonts w:hint="eastAsia"/>
          <w:lang w:eastAsia="ko-KR"/>
        </w:rPr>
        <w:t>A</w:t>
      </w:r>
      <w:r>
        <w:rPr>
          <w:lang w:eastAsia="ko-KR"/>
        </w:rPr>
        <w:t>ny example?</w:t>
      </w:r>
    </w:p>
  </w:comment>
  <w:comment w:id="429" w:author="Abdou D" w:date="2024-01-29T16:29:00Z" w:initials="AD">
    <w:p w14:paraId="4BB30006" w14:textId="21AF3805" w:rsidR="005F72F4" w:rsidRDefault="005F72F4">
      <w:pPr>
        <w:pStyle w:val="CommentText"/>
      </w:pPr>
      <w:r>
        <w:rPr>
          <w:rStyle w:val="CommentReference"/>
        </w:rPr>
        <w:annotationRef/>
      </w:r>
      <w:r>
        <w:t xml:space="preserve">I think it should be </w:t>
      </w:r>
      <w:proofErr w:type="spellStart"/>
      <w:r>
        <w:t>semanticExtension</w:t>
      </w:r>
      <w:proofErr w:type="spellEnd"/>
    </w:p>
  </w:comment>
  <w:comment w:id="432" w:author="Li, Ki Joune [2]" w:date="2023-09-14T18:03:00Z" w:initials="LKJ">
    <w:p w14:paraId="1D862332" w14:textId="77777777" w:rsidR="00904644" w:rsidRDefault="00904644">
      <w:pPr>
        <w:pStyle w:val="CommentText"/>
        <w:rPr>
          <w:lang w:eastAsia="ko-KR"/>
        </w:rPr>
      </w:pPr>
      <w:r>
        <w:rPr>
          <w:rStyle w:val="CommentReference"/>
        </w:rPr>
        <w:annotationRef/>
      </w:r>
      <w:r>
        <w:rPr>
          <w:rFonts w:hint="eastAsia"/>
          <w:lang w:eastAsia="ko-KR"/>
        </w:rPr>
        <w:t>E</w:t>
      </w:r>
      <w:r>
        <w:rPr>
          <w:lang w:eastAsia="ko-KR"/>
        </w:rPr>
        <w:t>numeration type?</w:t>
      </w:r>
    </w:p>
    <w:p w14:paraId="59FB01CF" w14:textId="790FDE36" w:rsidR="00651C57" w:rsidRDefault="00651C57">
      <w:pPr>
        <w:pStyle w:val="CommentText"/>
        <w:rPr>
          <w:lang w:eastAsia="ko-KR"/>
        </w:rPr>
      </w:pPr>
      <w:r>
        <w:rPr>
          <w:lang w:eastAsia="ko-KR"/>
        </w:rPr>
        <w:sym w:font="Wingdings" w:char="F0E0"/>
      </w:r>
      <w:r>
        <w:rPr>
          <w:lang w:eastAsia="ko-KR"/>
        </w:rPr>
        <w:t xml:space="preserve"> AB will include in UML</w:t>
      </w:r>
    </w:p>
  </w:comment>
  <w:comment w:id="436" w:author="Li, Ki Joune [2]" w:date="2023-09-14T18:06:00Z" w:initials="LKJ">
    <w:p w14:paraId="64141AE7" w14:textId="0351F912" w:rsidR="00904644" w:rsidRDefault="00904644">
      <w:pPr>
        <w:pStyle w:val="CommentText"/>
        <w:rPr>
          <w:lang w:eastAsia="ko-KR"/>
        </w:rPr>
      </w:pPr>
      <w:r>
        <w:rPr>
          <w:rStyle w:val="CommentReference"/>
        </w:rPr>
        <w:annotationRef/>
      </w:r>
      <w:r>
        <w:rPr>
          <w:lang w:eastAsia="ko-KR"/>
        </w:rPr>
        <w:t xml:space="preserve">In figure 16, </w:t>
      </w:r>
      <w:proofErr w:type="spellStart"/>
      <w:r>
        <w:rPr>
          <w:lang w:eastAsia="ko-KR"/>
        </w:rPr>
        <w:t>CellBoundaryMember</w:t>
      </w:r>
      <w:proofErr w:type="spellEnd"/>
      <w:r>
        <w:rPr>
          <w:lang w:eastAsia="ko-KR"/>
        </w:rPr>
        <w:t xml:space="preserve"> NOT </w:t>
      </w:r>
      <w:proofErr w:type="spellStart"/>
      <w:r>
        <w:rPr>
          <w:lang w:eastAsia="ko-KR"/>
        </w:rPr>
        <w:t>cellBoundaryMember</w:t>
      </w:r>
      <w:proofErr w:type="spellEnd"/>
    </w:p>
  </w:comment>
  <w:comment w:id="438" w:author="Li, Ki Joune [2]" w:date="2023-09-20T11:43:00Z" w:initials="LKJ">
    <w:p w14:paraId="4E5A6BED" w14:textId="673151EC" w:rsidR="00904644" w:rsidRDefault="00904644">
      <w:pPr>
        <w:pStyle w:val="CommentText"/>
        <w:rPr>
          <w:lang w:eastAsia="ko-KR"/>
        </w:rPr>
      </w:pPr>
      <w:r>
        <w:rPr>
          <w:rStyle w:val="CommentReference"/>
        </w:rPr>
        <w:annotationRef/>
      </w:r>
      <w:r>
        <w:rPr>
          <w:lang w:eastAsia="ko-KR"/>
        </w:rPr>
        <w:t xml:space="preserve">Where </w:t>
      </w:r>
      <w:proofErr w:type="spellStart"/>
      <w:r>
        <w:rPr>
          <w:lang w:eastAsia="ko-KR"/>
        </w:rPr>
        <w:t>CellSpaceGeometryType</w:t>
      </w:r>
      <w:proofErr w:type="spellEnd"/>
      <w:r>
        <w:rPr>
          <w:lang w:eastAsia="ko-KR"/>
        </w:rPr>
        <w:t xml:space="preserve"> is defined?</w:t>
      </w:r>
    </w:p>
  </w:comment>
  <w:comment w:id="444" w:author="Li, Ki Joune" w:date="2024-01-18T00:27:00Z" w:initials="LKJ">
    <w:p w14:paraId="337168EC" w14:textId="786C6360" w:rsidR="00E04311" w:rsidRDefault="00E04311">
      <w:pPr>
        <w:pStyle w:val="CommentText"/>
        <w:rPr>
          <w:lang w:eastAsia="ko-KR"/>
        </w:rPr>
      </w:pPr>
      <w:r>
        <w:rPr>
          <w:rStyle w:val="CommentReference"/>
        </w:rPr>
        <w:annotationRef/>
      </w:r>
      <w:r>
        <w:rPr>
          <w:lang w:eastAsia="ko-KR"/>
        </w:rPr>
        <w:t xml:space="preserve">Is it mandatory? </w:t>
      </w:r>
    </w:p>
  </w:comment>
  <w:comment w:id="445" w:author="Abdou D" w:date="2024-01-29T16:32:00Z" w:initials="AD">
    <w:p w14:paraId="50D453B7" w14:textId="0B0EF247" w:rsidR="004F69E5" w:rsidRDefault="004F69E5">
      <w:pPr>
        <w:pStyle w:val="CommentText"/>
      </w:pPr>
      <w:r>
        <w:rPr>
          <w:rStyle w:val="CommentReference"/>
        </w:rPr>
        <w:annotationRef/>
      </w:r>
      <w:r>
        <w:t>No</w:t>
      </w:r>
    </w:p>
  </w:comment>
  <w:comment w:id="475" w:author="Li, Ki Joune" w:date="2024-01-18T16:01:00Z" w:initials="LKJ">
    <w:p w14:paraId="4F88833F" w14:textId="003B5D70" w:rsidR="00651C57" w:rsidRDefault="00651C57">
      <w:pPr>
        <w:pStyle w:val="CommentText"/>
        <w:rPr>
          <w:lang w:eastAsia="ko-KR"/>
        </w:rPr>
      </w:pPr>
      <w:r>
        <w:rPr>
          <w:rStyle w:val="CommentReference"/>
        </w:rPr>
        <w:annotationRef/>
      </w:r>
      <w:r>
        <w:rPr>
          <w:lang w:eastAsia="ko-KR"/>
        </w:rPr>
        <w:t xml:space="preserve">AB will Refine it </w:t>
      </w:r>
    </w:p>
  </w:comment>
  <w:comment w:id="478" w:author="Li, Ki Joune [2]" w:date="2023-09-14T18:04:00Z" w:initials="LKJ">
    <w:p w14:paraId="6AF12182" w14:textId="77777777" w:rsidR="00904644" w:rsidRDefault="00904644" w:rsidP="005A721F">
      <w:pPr>
        <w:pStyle w:val="CommentText"/>
        <w:rPr>
          <w:lang w:eastAsia="ko-KR"/>
        </w:rPr>
      </w:pPr>
      <w:r>
        <w:rPr>
          <w:rStyle w:val="CommentReference"/>
        </w:rPr>
        <w:annotationRef/>
      </w:r>
      <w:r>
        <w:rPr>
          <w:rFonts w:hint="eastAsia"/>
          <w:lang w:eastAsia="ko-KR"/>
        </w:rPr>
        <w:t>D</w:t>
      </w:r>
      <w:r>
        <w:rPr>
          <w:lang w:eastAsia="ko-KR"/>
        </w:rPr>
        <w:t>oes it have no super class?</w:t>
      </w:r>
    </w:p>
  </w:comment>
  <w:comment w:id="484" w:author="Li, Ki Joune [2]" w:date="2023-09-20T11:08:00Z" w:initials="LKJ">
    <w:p w14:paraId="3F9F67CC" w14:textId="77777777" w:rsidR="00904644" w:rsidRDefault="00904644" w:rsidP="005A721F">
      <w:pPr>
        <w:pStyle w:val="CommentText"/>
        <w:rPr>
          <w:lang w:eastAsia="ko-KR"/>
        </w:rPr>
      </w:pPr>
      <w:r>
        <w:rPr>
          <w:rStyle w:val="CommentReference"/>
        </w:rPr>
        <w:annotationRef/>
      </w:r>
      <w:r>
        <w:rPr>
          <w:lang w:eastAsia="ko-KR"/>
        </w:rPr>
        <w:t>Duplication: cell space and node (do we need both or only one)</w:t>
      </w:r>
    </w:p>
  </w:comment>
  <w:comment w:id="480" w:author="Li, Ki Joune [2]" w:date="2023-09-20T11:04:00Z" w:initials="LKJ">
    <w:p w14:paraId="615DC26B" w14:textId="77777777" w:rsidR="00904644" w:rsidRDefault="00904644" w:rsidP="005A721F">
      <w:pPr>
        <w:pStyle w:val="CommentText"/>
        <w:rPr>
          <w:lang w:eastAsia="ko-KR"/>
        </w:rPr>
      </w:pPr>
      <w:r>
        <w:rPr>
          <w:rStyle w:val="CommentReference"/>
        </w:rPr>
        <w:annotationRef/>
      </w:r>
      <w:r>
        <w:rPr>
          <w:rFonts w:hint="eastAsia"/>
          <w:lang w:eastAsia="ko-KR"/>
        </w:rPr>
        <w:t>N</w:t>
      </w:r>
      <w:r>
        <w:rPr>
          <w:lang w:eastAsia="ko-KR"/>
        </w:rPr>
        <w:t>ot [</w:t>
      </w:r>
      <w:proofErr w:type="gramStart"/>
      <w:r>
        <w:rPr>
          <w:lang w:eastAsia="ko-KR"/>
        </w:rPr>
        <w:t>2..</w:t>
      </w:r>
      <w:proofErr w:type="gramEnd"/>
      <w:r>
        <w:rPr>
          <w:lang w:eastAsia="ko-KR"/>
        </w:rPr>
        <w:t>2] ? I don’t find any case where it is 0 or 1</w:t>
      </w:r>
    </w:p>
  </w:comment>
  <w:comment w:id="481" w:author="Abdou D" w:date="2024-01-29T16:51:00Z" w:initials="AD">
    <w:p w14:paraId="682E1991" w14:textId="1BBCF22A" w:rsidR="000D4DFB" w:rsidRDefault="000D4DFB">
      <w:pPr>
        <w:pStyle w:val="CommentText"/>
      </w:pPr>
      <w:r>
        <w:rPr>
          <w:rStyle w:val="CommentReference"/>
        </w:rPr>
        <w:annotationRef/>
      </w:r>
      <w:r>
        <w:t xml:space="preserve">UML does not seem to accept </w:t>
      </w:r>
      <w:r w:rsidR="00816044">
        <w:t xml:space="preserve">“0 or 2” kind of multiplicity. It is suggested to use </w:t>
      </w:r>
      <w:r w:rsidR="00C46942">
        <w:t>[</w:t>
      </w:r>
      <w:proofErr w:type="gramStart"/>
      <w:r w:rsidR="00C46942">
        <w:t>0..</w:t>
      </w:r>
      <w:proofErr w:type="gramEnd"/>
      <w:r w:rsidR="00C46942">
        <w:t>2] and specify in the constraint that it cannot be 1.</w:t>
      </w:r>
      <w:r w:rsidR="00816044">
        <w:t xml:space="preserve"> </w:t>
      </w:r>
    </w:p>
  </w:comment>
  <w:comment w:id="487" w:author="Li, Ki Joune [2]" w:date="2023-09-14T18:01:00Z" w:initials="LKJ">
    <w:p w14:paraId="64F85D62" w14:textId="77777777" w:rsidR="00904644" w:rsidRDefault="00904644" w:rsidP="005A721F">
      <w:pPr>
        <w:pStyle w:val="CommentText"/>
        <w:rPr>
          <w:lang w:eastAsia="ko-KR"/>
        </w:rPr>
      </w:pPr>
      <w:r>
        <w:rPr>
          <w:rStyle w:val="CommentReference"/>
        </w:rPr>
        <w:annotationRef/>
      </w:r>
      <w:r>
        <w:rPr>
          <w:lang w:eastAsia="ko-KR"/>
        </w:rPr>
        <w:t>Enumeration type?</w:t>
      </w:r>
    </w:p>
  </w:comment>
  <w:comment w:id="488" w:author="Li, Ki Joune [2]" w:date="2023-09-14T18:01:00Z" w:initials="LKJ">
    <w:p w14:paraId="272362A0" w14:textId="77777777" w:rsidR="00904644" w:rsidRDefault="00904644" w:rsidP="005A721F">
      <w:pPr>
        <w:pStyle w:val="CommentText"/>
        <w:rPr>
          <w:lang w:eastAsia="ko-KR"/>
        </w:rPr>
      </w:pPr>
      <w:r>
        <w:rPr>
          <w:rStyle w:val="CommentReference"/>
        </w:rPr>
        <w:annotationRef/>
      </w:r>
      <w:r>
        <w:rPr>
          <w:lang w:eastAsia="ko-KR"/>
        </w:rPr>
        <w:t>Why [</w:t>
      </w:r>
      <w:proofErr w:type="gramStart"/>
      <w:r>
        <w:rPr>
          <w:lang w:eastAsia="ko-KR"/>
        </w:rPr>
        <w:t>0..</w:t>
      </w:r>
      <w:proofErr w:type="gramEnd"/>
      <w:r>
        <w:rPr>
          <w:lang w:eastAsia="ko-KR"/>
        </w:rPr>
        <w:t>2] Not [1..1] or [0..1]?</w:t>
      </w:r>
    </w:p>
  </w:comment>
  <w:comment w:id="489" w:author="Abdou D" w:date="2024-01-29T16:50:00Z" w:initials="AD">
    <w:p w14:paraId="1A5B7B69" w14:textId="03407628" w:rsidR="00B95E96" w:rsidRDefault="00B95E96">
      <w:pPr>
        <w:pStyle w:val="CommentText"/>
      </w:pPr>
      <w:r>
        <w:rPr>
          <w:rStyle w:val="CommentReference"/>
        </w:rPr>
        <w:annotationRef/>
      </w:r>
      <w:r>
        <w:t>[</w:t>
      </w:r>
      <w:proofErr w:type="gramStart"/>
      <w:r>
        <w:t>1..</w:t>
      </w:r>
      <w:proofErr w:type="gramEnd"/>
      <w:r>
        <w:t>1] indeed!</w:t>
      </w:r>
    </w:p>
  </w:comment>
  <w:comment w:id="504" w:author="Li, Ki Joune" w:date="2024-01-18T00:59:00Z" w:initials="LKJ">
    <w:p w14:paraId="0309EE0E" w14:textId="6A2697E5" w:rsidR="00904644" w:rsidRDefault="00904644">
      <w:pPr>
        <w:pStyle w:val="CommentText"/>
        <w:rPr>
          <w:lang w:eastAsia="ko-KR"/>
        </w:rPr>
      </w:pPr>
      <w:r>
        <w:rPr>
          <w:rStyle w:val="CommentReference"/>
        </w:rPr>
        <w:annotationRef/>
      </w:r>
      <w:r>
        <w:rPr>
          <w:lang w:eastAsia="ko-KR"/>
        </w:rPr>
        <w:t>Is it mandatory?</w:t>
      </w:r>
    </w:p>
  </w:comment>
  <w:comment w:id="509" w:author="Li, Ki Joune [2]" w:date="2023-09-20T13:48:00Z" w:initials="LKJ">
    <w:p w14:paraId="2500B281" w14:textId="5D812CA2" w:rsidR="00904644" w:rsidRDefault="00904644">
      <w:pPr>
        <w:pStyle w:val="CommentText"/>
        <w:rPr>
          <w:lang w:eastAsia="ko-KR"/>
        </w:rPr>
      </w:pPr>
      <w:r>
        <w:rPr>
          <w:rStyle w:val="CommentReference"/>
        </w:rPr>
        <w:annotationRef/>
      </w:r>
      <w:r>
        <w:rPr>
          <w:lang w:eastAsia="ko-KR"/>
        </w:rPr>
        <w:t>Enumeration type</w:t>
      </w:r>
    </w:p>
  </w:comment>
  <w:comment w:id="512" w:author="Li, Ki Joune" w:date="2023-09-22T16:02:00Z" w:initials="LKJ">
    <w:p w14:paraId="2B622E93" w14:textId="7346C8CC" w:rsidR="00904644" w:rsidRDefault="00904644">
      <w:pPr>
        <w:pStyle w:val="CommentText"/>
        <w:rPr>
          <w:lang w:eastAsia="ko-KR"/>
        </w:rPr>
      </w:pPr>
      <w:r>
        <w:rPr>
          <w:rStyle w:val="CommentReference"/>
        </w:rPr>
        <w:annotationRef/>
      </w:r>
      <w:r>
        <w:rPr>
          <w:lang w:eastAsia="ko-KR"/>
        </w:rPr>
        <w:t>Why do we need the number of objects? It may be optional.</w:t>
      </w:r>
    </w:p>
  </w:comment>
  <w:comment w:id="513" w:author="Abdou D" w:date="2024-01-29T16:57:00Z" w:initials="AD">
    <w:p w14:paraId="1ABF58C2" w14:textId="032E84F7" w:rsidR="00B82484" w:rsidRDefault="00B82484">
      <w:pPr>
        <w:pStyle w:val="CommentText"/>
      </w:pPr>
      <w:r>
        <w:rPr>
          <w:rStyle w:val="CommentReference"/>
        </w:rPr>
        <w:annotationRef/>
      </w:r>
      <w:r>
        <w:t>Agreed!</w:t>
      </w:r>
    </w:p>
  </w:comment>
  <w:comment w:id="517" w:author="Li, Ki Joune" w:date="2023-09-22T16:01:00Z" w:initials="LKJ">
    <w:p w14:paraId="61C66933" w14:textId="697290E2" w:rsidR="00904644" w:rsidRDefault="00904644">
      <w:pPr>
        <w:pStyle w:val="CommentText"/>
        <w:rPr>
          <w:lang w:eastAsia="ko-KR"/>
        </w:rPr>
      </w:pPr>
      <w:r>
        <w:rPr>
          <w:rStyle w:val="CommentReference"/>
        </w:rPr>
        <w:annotationRef/>
      </w:r>
      <w:r>
        <w:rPr>
          <w:rFonts w:hint="eastAsia"/>
          <w:lang w:eastAsia="ko-KR"/>
        </w:rPr>
        <w:t>I</w:t>
      </w:r>
      <w:r>
        <w:rPr>
          <w:lang w:eastAsia="ko-KR"/>
        </w:rPr>
        <w:t xml:space="preserve"> think it is necessary</w:t>
      </w:r>
    </w:p>
  </w:comment>
  <w:comment w:id="518" w:author="Abdou D" w:date="2024-01-29T16:58:00Z" w:initials="AD">
    <w:p w14:paraId="123F62F0" w14:textId="523BEB39" w:rsidR="00A12405" w:rsidRDefault="00A12405">
      <w:pPr>
        <w:pStyle w:val="CommentText"/>
      </w:pPr>
      <w:r>
        <w:rPr>
          <w:rStyle w:val="CommentReference"/>
        </w:rPr>
        <w:annotationRef/>
      </w:r>
      <w:r>
        <w:t>Why?</w:t>
      </w:r>
    </w:p>
  </w:comment>
  <w:comment w:id="519" w:author="Abdou D" w:date="2024-01-30T17:27:00Z" w:initials="AD">
    <w:p w14:paraId="5599E2FE" w14:textId="4F31ECC5" w:rsidR="00726E7E" w:rsidRDefault="00726E7E">
      <w:pPr>
        <w:pStyle w:val="CommentText"/>
      </w:pPr>
      <w:r>
        <w:rPr>
          <w:rStyle w:val="CommentReference"/>
        </w:rPr>
        <w:annotationRef/>
      </w:r>
      <w:r>
        <w:t>Already in CellSpace.</w:t>
      </w:r>
    </w:p>
  </w:comment>
  <w:comment w:id="526" w:author="Abdou D" w:date="2024-02-06T16:02:00Z" w:initials="AD">
    <w:p w14:paraId="42EA4131" w14:textId="5E13BA56" w:rsidR="00223836" w:rsidRDefault="00223836">
      <w:pPr>
        <w:pStyle w:val="CommentText"/>
      </w:pPr>
      <w:r>
        <w:rPr>
          <w:rStyle w:val="CommentReference"/>
        </w:rPr>
        <w:annotationRef/>
      </w:r>
      <w:r>
        <w:t>Made it optional</w:t>
      </w:r>
    </w:p>
  </w:comment>
  <w:comment w:id="529" w:author="Li, Ki Joune" w:date="2023-09-22T16:03:00Z" w:initials="LKJ">
    <w:p w14:paraId="6B5F3C5D" w14:textId="7070A48C" w:rsidR="00904644" w:rsidRDefault="00904644">
      <w:pPr>
        <w:pStyle w:val="CommentText"/>
      </w:pPr>
      <w:r>
        <w:rPr>
          <w:rStyle w:val="CommentReference"/>
        </w:rPr>
        <w:annotationRef/>
      </w:r>
      <w:r>
        <w:t>Need to discuss</w:t>
      </w:r>
    </w:p>
  </w:comment>
  <w:comment w:id="530" w:author="Li, Ki Joune" w:date="2023-09-22T16:03:00Z" w:initials="LKJ">
    <w:p w14:paraId="02BD3B1C" w14:textId="77777777" w:rsidR="00904644" w:rsidRDefault="00904644">
      <w:pPr>
        <w:pStyle w:val="CommentText"/>
      </w:pPr>
      <w:r>
        <w:rPr>
          <w:rStyle w:val="CommentReference"/>
        </w:rPr>
        <w:annotationRef/>
      </w:r>
      <w:r>
        <w:t>Need to discuss</w:t>
      </w:r>
    </w:p>
    <w:p w14:paraId="14C6FE6B" w14:textId="11126E9B" w:rsidR="00037B59" w:rsidRDefault="00037B59">
      <w:pPr>
        <w:pStyle w:val="CommentText"/>
        <w:rPr>
          <w:lang w:eastAsia="ko-KR"/>
        </w:rPr>
      </w:pPr>
      <w:r>
        <w:rPr>
          <w:lang w:eastAsia="ko-KR"/>
        </w:rPr>
        <w:sym w:font="Wingdings" w:char="F0E0"/>
      </w:r>
      <w:r>
        <w:rPr>
          <w:lang w:eastAsia="ko-KR"/>
        </w:rPr>
        <w:t xml:space="preserve"> AB will refine it</w:t>
      </w:r>
    </w:p>
  </w:comment>
  <w:comment w:id="531" w:author="Abdou D" w:date="2024-01-29T17:07:00Z" w:initials="AD">
    <w:p w14:paraId="2473DFB8" w14:textId="792DA641" w:rsidR="00550EC7" w:rsidRDefault="00550EC7">
      <w:pPr>
        <w:pStyle w:val="CommentText"/>
      </w:pPr>
      <w:r>
        <w:rPr>
          <w:rStyle w:val="CommentReference"/>
        </w:rPr>
        <w:annotationRef/>
      </w:r>
      <w:r>
        <w:t>How about this new version? A bit long perhaps.</w:t>
      </w:r>
    </w:p>
  </w:comment>
  <w:comment w:id="532" w:author="Li, Ki Joune" w:date="2023-09-22T16:14:00Z" w:initials="LKJ">
    <w:p w14:paraId="64623512" w14:textId="4AC557E7" w:rsidR="00904644" w:rsidRDefault="00904644">
      <w:pPr>
        <w:pStyle w:val="CommentText"/>
        <w:rPr>
          <w:lang w:eastAsia="ko-KR"/>
        </w:rPr>
      </w:pPr>
      <w:r>
        <w:rPr>
          <w:rStyle w:val="CommentReference"/>
        </w:rPr>
        <w:annotationRef/>
      </w:r>
      <w:r>
        <w:rPr>
          <w:lang w:eastAsia="ko-KR"/>
        </w:rPr>
        <w:t xml:space="preserve">We have to choose </w:t>
      </w:r>
      <w:r>
        <w:rPr>
          <w:rFonts w:hint="eastAsia"/>
          <w:lang w:eastAsia="ko-KR"/>
        </w:rPr>
        <w:t>O</w:t>
      </w:r>
      <w:r>
        <w:rPr>
          <w:lang w:eastAsia="ko-KR"/>
        </w:rPr>
        <w:t>bject-1 or Object-1’</w:t>
      </w:r>
    </w:p>
  </w:comment>
  <w:comment w:id="546" w:author="Li, Ki Joune" w:date="2023-09-24T14:02:00Z" w:initials="LKJ">
    <w:p w14:paraId="10BE80DF" w14:textId="77777777" w:rsidR="00904644" w:rsidRDefault="00904644">
      <w:pPr>
        <w:pStyle w:val="CommentText"/>
        <w:rPr>
          <w:lang w:eastAsia="ko-KR"/>
        </w:rPr>
      </w:pPr>
      <w:r>
        <w:rPr>
          <w:rStyle w:val="CommentReference"/>
        </w:rPr>
        <w:annotationRef/>
      </w:r>
      <w:r>
        <w:rPr>
          <w:rFonts w:hint="eastAsia"/>
          <w:lang w:eastAsia="ko-KR"/>
        </w:rPr>
        <w:t>I</w:t>
      </w:r>
      <w:r>
        <w:rPr>
          <w:lang w:eastAsia="ko-KR"/>
        </w:rPr>
        <w:t>s it [</w:t>
      </w:r>
      <w:proofErr w:type="gramStart"/>
      <w:r>
        <w:rPr>
          <w:lang w:eastAsia="ko-KR"/>
        </w:rPr>
        <w:t>1..</w:t>
      </w:r>
      <w:proofErr w:type="gramEnd"/>
      <w:r>
        <w:rPr>
          <w:lang w:eastAsia="ko-KR"/>
        </w:rPr>
        <w:t>*]</w:t>
      </w:r>
    </w:p>
    <w:p w14:paraId="6B7CFE71" w14:textId="4487C821" w:rsidR="00037B59" w:rsidRDefault="00037B59">
      <w:pPr>
        <w:pStyle w:val="CommentText"/>
        <w:rPr>
          <w:lang w:eastAsia="ko-KR"/>
        </w:rPr>
      </w:pPr>
      <w:r>
        <w:rPr>
          <w:lang w:eastAsia="ko-KR"/>
        </w:rPr>
        <w:sym w:font="Wingdings" w:char="F0E0"/>
      </w:r>
      <w:r>
        <w:rPr>
          <w:lang w:eastAsia="ko-KR"/>
        </w:rPr>
        <w:t xml:space="preserve"> AB will update UML</w:t>
      </w:r>
    </w:p>
  </w:comment>
  <w:comment w:id="547" w:author="Abdou D" w:date="2024-02-06T15:47:00Z" w:initials="AD">
    <w:p w14:paraId="04589AFC" w14:textId="69AF985E" w:rsidR="00545A22" w:rsidRDefault="00545A22">
      <w:pPr>
        <w:pStyle w:val="CommentText"/>
      </w:pPr>
      <w:r>
        <w:rPr>
          <w:rStyle w:val="CommentReference"/>
        </w:rPr>
        <w:annotationRef/>
      </w:r>
      <w:r>
        <w:t>Not sure this should be mandatory. So I set it’s cardinality to optional [</w:t>
      </w:r>
      <w:proofErr w:type="gramStart"/>
      <w:r>
        <w:t>0..</w:t>
      </w:r>
      <w:proofErr w:type="gramEnd"/>
      <w:r>
        <w:t>1]</w:t>
      </w:r>
    </w:p>
  </w:comment>
  <w:comment w:id="551" w:author="Li, Ki Joune" w:date="2023-09-22T16:03:00Z" w:initials="LKJ">
    <w:p w14:paraId="7B78EEAC" w14:textId="77777777" w:rsidR="00904644" w:rsidRDefault="00904644">
      <w:pPr>
        <w:pStyle w:val="CommentText"/>
      </w:pPr>
      <w:r>
        <w:rPr>
          <w:rStyle w:val="CommentReference"/>
        </w:rPr>
        <w:annotationRef/>
      </w:r>
      <w:r>
        <w:t>Need to discuss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9C0385" w15:done="0"/>
  <w15:commentEx w15:paraId="0133CB32" w15:paraIdParent="549C0385" w15:done="0"/>
  <w15:commentEx w15:paraId="09179A69" w15:done="1"/>
  <w15:commentEx w15:paraId="61041F04" w15:done="0"/>
  <w15:commentEx w15:paraId="6A20AA44" w15:done="1"/>
  <w15:commentEx w15:paraId="4D1A7D8F" w15:done="1"/>
  <w15:commentEx w15:paraId="2BCAD50D" w15:done="1"/>
  <w15:commentEx w15:paraId="0658BA8F" w15:done="1"/>
  <w15:commentEx w15:paraId="596BC2A6" w15:paraIdParent="0658BA8F" w15:done="1"/>
  <w15:commentEx w15:paraId="2DD4EDAD" w15:done="0"/>
  <w15:commentEx w15:paraId="12100AAE" w15:done="1"/>
  <w15:commentEx w15:paraId="1B43D528" w15:paraIdParent="12100AAE" w15:done="1"/>
  <w15:commentEx w15:paraId="22507CAA" w15:done="1"/>
  <w15:commentEx w15:paraId="391E4517" w15:done="1"/>
  <w15:commentEx w15:paraId="06E76D27" w15:done="0"/>
  <w15:commentEx w15:paraId="5F8A0B40" w15:done="0"/>
  <w15:commentEx w15:paraId="15EF0C29" w15:done="0"/>
  <w15:commentEx w15:paraId="0F60DBCA" w15:done="0"/>
  <w15:commentEx w15:paraId="0F665450" w15:done="0"/>
  <w15:commentEx w15:paraId="78EB3576" w15:done="0"/>
  <w15:commentEx w15:paraId="1E9A5526" w15:done="0"/>
  <w15:commentEx w15:paraId="4BB30006" w15:paraIdParent="1E9A5526" w15:done="0"/>
  <w15:commentEx w15:paraId="59FB01CF" w15:done="0"/>
  <w15:commentEx w15:paraId="64141AE7" w15:done="1"/>
  <w15:commentEx w15:paraId="4E5A6BED" w15:done="1"/>
  <w15:commentEx w15:paraId="337168EC" w15:done="1"/>
  <w15:commentEx w15:paraId="50D453B7" w15:paraIdParent="337168EC" w15:done="1"/>
  <w15:commentEx w15:paraId="4F88833F" w15:done="0"/>
  <w15:commentEx w15:paraId="6AF12182" w15:done="0"/>
  <w15:commentEx w15:paraId="3F9F67CC" w15:done="0"/>
  <w15:commentEx w15:paraId="615DC26B" w15:done="0"/>
  <w15:commentEx w15:paraId="682E1991" w15:paraIdParent="615DC26B" w15:done="0"/>
  <w15:commentEx w15:paraId="64F85D62" w15:done="1"/>
  <w15:commentEx w15:paraId="272362A0" w15:done="1"/>
  <w15:commentEx w15:paraId="1A5B7B69" w15:paraIdParent="272362A0" w15:done="1"/>
  <w15:commentEx w15:paraId="0309EE0E" w15:done="0"/>
  <w15:commentEx w15:paraId="2500B281" w15:done="1"/>
  <w15:commentEx w15:paraId="2B622E93" w15:done="1"/>
  <w15:commentEx w15:paraId="1ABF58C2" w15:paraIdParent="2B622E93" w15:done="1"/>
  <w15:commentEx w15:paraId="61C66933" w15:done="1"/>
  <w15:commentEx w15:paraId="123F62F0" w15:paraIdParent="61C66933" w15:done="1"/>
  <w15:commentEx w15:paraId="5599E2FE" w15:paraIdParent="61C66933" w15:done="1"/>
  <w15:commentEx w15:paraId="42EA4131" w15:done="0"/>
  <w15:commentEx w15:paraId="6B5F3C5D" w15:done="0"/>
  <w15:commentEx w15:paraId="14C6FE6B" w15:done="0"/>
  <w15:commentEx w15:paraId="2473DFB8" w15:paraIdParent="14C6FE6B" w15:done="0"/>
  <w15:commentEx w15:paraId="64623512" w15:done="0"/>
  <w15:commentEx w15:paraId="6B7CFE71" w15:done="1"/>
  <w15:commentEx w15:paraId="04589AFC" w15:done="0"/>
  <w15:commentEx w15:paraId="7B78EE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382C9AD" w16cex:dateUtc="2024-01-29T04:18:00Z"/>
  <w16cex:commentExtensible w16cex:durableId="28B54986" w16cex:dateUtc="2023-09-20T01:35:00Z"/>
  <w16cex:commentExtensible w16cex:durableId="28B559B0" w16cex:dateUtc="2023-09-20T02:44:00Z"/>
  <w16cex:commentExtensible w16cex:durableId="28B55396" w16cex:dateUtc="2023-09-20T02:18:00Z"/>
  <w16cex:commentExtensible w16cex:durableId="28B5588D" w16cex:dateUtc="2023-09-20T02:39:00Z"/>
  <w16cex:commentExtensible w16cex:durableId="28B558E8" w16cex:dateUtc="2023-09-20T02:41:00Z"/>
  <w16cex:commentExtensible w16cex:durableId="554EBA98" w16cex:dateUtc="2024-01-29T04:45:00Z"/>
  <w16cex:commentExtensible w16cex:durableId="28B553AB" w16cex:dateUtc="2023-09-20T02:19:00Z"/>
  <w16cex:commentExtensible w16cex:durableId="28B54EE2" w16cex:dateUtc="2023-09-20T01:58:00Z"/>
  <w16cex:commentExtensible w16cex:durableId="28B54E71" w16cex:dateUtc="2023-09-20T01:56:00Z"/>
  <w16cex:commentExtensible w16cex:durableId="28B553DA" w16cex:dateUtc="2023-09-20T02:19:00Z"/>
  <w16cex:commentExtensible w16cex:durableId="6E33F7DF" w16cex:dateUtc="2024-02-06T06:06:00Z"/>
  <w16cex:commentExtensible w16cex:durableId="4BA99596" w16cex:dateUtc="2024-02-06T06:07:00Z"/>
  <w16cex:commentExtensible w16cex:durableId="28B554D6" w16cex:dateUtc="2023-09-20T02:24:00Z"/>
  <w16cex:commentExtensible w16cex:durableId="4359A052" w16cex:dateUtc="2024-01-29T05:29:00Z"/>
  <w16cex:commentExtensible w16cex:durableId="28ADC964" w16cex:dateUtc="2023-09-14T09:03:00Z"/>
  <w16cex:commentExtensible w16cex:durableId="28ADCA12" w16cex:dateUtc="2023-09-14T09:06:00Z"/>
  <w16cex:commentExtensible w16cex:durableId="28B55951" w16cex:dateUtc="2023-09-20T02:43:00Z"/>
  <w16cex:commentExtensible w16cex:durableId="71C6B474" w16cex:dateUtc="2024-01-29T05:32:00Z"/>
  <w16cex:commentExtensible w16cex:durableId="28ADC997" w16cex:dateUtc="2023-09-14T09:04:00Z"/>
  <w16cex:commentExtensible w16cex:durableId="28B55049" w16cex:dateUtc="2023-09-20T02:04:00Z"/>
  <w16cex:commentExtensible w16cex:durableId="29C2C0E1" w16cex:dateUtc="2024-01-29T05:51:00Z"/>
  <w16cex:commentExtensible w16cex:durableId="28ADC8F7" w16cex:dateUtc="2023-09-14T09:01:00Z"/>
  <w16cex:commentExtensible w16cex:durableId="28ADC909" w16cex:dateUtc="2023-09-14T09:01:00Z"/>
  <w16cex:commentExtensible w16cex:durableId="4F2E50E5" w16cex:dateUtc="2024-01-29T05:50:00Z"/>
  <w16cex:commentExtensible w16cex:durableId="28B5769C" w16cex:dateUtc="2023-09-20T04:48:00Z"/>
  <w16cex:commentExtensible w16cex:durableId="152203E4" w16cex:dateUtc="2024-01-29T05:57:00Z"/>
  <w16cex:commentExtensible w16cex:durableId="60B96B1C" w16cex:dateUtc="2024-01-29T05:58:00Z"/>
  <w16cex:commentExtensible w16cex:durableId="4B3A4C6B" w16cex:dateUtc="2024-01-30T06:27:00Z"/>
  <w16cex:commentExtensible w16cex:durableId="6CA14CE6" w16cex:dateUtc="2024-02-06T05:02:00Z"/>
  <w16cex:commentExtensible w16cex:durableId="45E291C4" w16cex:dateUtc="2024-01-29T06:07:00Z"/>
  <w16cex:commentExtensible w16cex:durableId="671D8B3D" w16cex:dateUtc="2024-02-06T04: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9C0385" w16cid:durableId="2953BEA9"/>
  <w16cid:commentId w16cid:paraId="0133CB32" w16cid:durableId="6382C9AD"/>
  <w16cid:commentId w16cid:paraId="09179A69" w16cid:durableId="28B6FEC1"/>
  <w16cid:commentId w16cid:paraId="61041F04" w16cid:durableId="28B54986"/>
  <w16cid:commentId w16cid:paraId="6A20AA44" w16cid:durableId="28B559B0"/>
  <w16cid:commentId w16cid:paraId="4D1A7D8F" w16cid:durableId="28B55396"/>
  <w16cid:commentId w16cid:paraId="2BCAD50D" w16cid:durableId="28B5588D"/>
  <w16cid:commentId w16cid:paraId="0658BA8F" w16cid:durableId="28B558E8"/>
  <w16cid:commentId w16cid:paraId="596BC2A6" w16cid:durableId="554EBA98"/>
  <w16cid:commentId w16cid:paraId="2DD4EDAD" w16cid:durableId="28B553AB"/>
  <w16cid:commentId w16cid:paraId="12100AAE" w16cid:durableId="2953C30D"/>
  <w16cid:commentId w16cid:paraId="1B43D528" w16cid:durableId="2953C437"/>
  <w16cid:commentId w16cid:paraId="22507CAA" w16cid:durableId="2953C440"/>
  <w16cid:commentId w16cid:paraId="391E4517" w16cid:durableId="28B54EE2"/>
  <w16cid:commentId w16cid:paraId="06E76D27" w16cid:durableId="28B54E71"/>
  <w16cid:commentId w16cid:paraId="5F8A0B40" w16cid:durableId="28B553DA"/>
  <w16cid:commentId w16cid:paraId="15EF0C29" w16cid:durableId="2953C7A1"/>
  <w16cid:commentId w16cid:paraId="0F60DBCA" w16cid:durableId="2952F324"/>
  <w16cid:commentId w16cid:paraId="0F665450" w16cid:durableId="6E33F7DF"/>
  <w16cid:commentId w16cid:paraId="78EB3576" w16cid:durableId="4BA99596"/>
  <w16cid:commentId w16cid:paraId="1E9A5526" w16cid:durableId="28B554D6"/>
  <w16cid:commentId w16cid:paraId="4BB30006" w16cid:durableId="4359A052"/>
  <w16cid:commentId w16cid:paraId="59FB01CF" w16cid:durableId="28ADC964"/>
  <w16cid:commentId w16cid:paraId="64141AE7" w16cid:durableId="28ADCA12"/>
  <w16cid:commentId w16cid:paraId="4E5A6BED" w16cid:durableId="28B55951"/>
  <w16cid:commentId w16cid:paraId="337168EC" w16cid:durableId="2952EEFC"/>
  <w16cid:commentId w16cid:paraId="50D453B7" w16cid:durableId="71C6B474"/>
  <w16cid:commentId w16cid:paraId="4F88833F" w16cid:durableId="2953C9F0"/>
  <w16cid:commentId w16cid:paraId="6AF12182" w16cid:durableId="28ADC997"/>
  <w16cid:commentId w16cid:paraId="3F9F67CC" w16cid:durableId="71445A45"/>
  <w16cid:commentId w16cid:paraId="615DC26B" w16cid:durableId="28B55049"/>
  <w16cid:commentId w16cid:paraId="682E1991" w16cid:durableId="29C2C0E1"/>
  <w16cid:commentId w16cid:paraId="64F85D62" w16cid:durableId="28ADC8F7"/>
  <w16cid:commentId w16cid:paraId="272362A0" w16cid:durableId="28ADC909"/>
  <w16cid:commentId w16cid:paraId="1A5B7B69" w16cid:durableId="4F2E50E5"/>
  <w16cid:commentId w16cid:paraId="0309EE0E" w16cid:durableId="2952F664"/>
  <w16cid:commentId w16cid:paraId="2500B281" w16cid:durableId="28B5769C"/>
  <w16cid:commentId w16cid:paraId="2B622E93" w16cid:durableId="28B83903"/>
  <w16cid:commentId w16cid:paraId="1ABF58C2" w16cid:durableId="152203E4"/>
  <w16cid:commentId w16cid:paraId="61C66933" w16cid:durableId="28B838EC"/>
  <w16cid:commentId w16cid:paraId="123F62F0" w16cid:durableId="60B96B1C"/>
  <w16cid:commentId w16cid:paraId="5599E2FE" w16cid:durableId="4B3A4C6B"/>
  <w16cid:commentId w16cid:paraId="42EA4131" w16cid:durableId="6CA14CE6"/>
  <w16cid:commentId w16cid:paraId="6B5F3C5D" w16cid:durableId="28B8395A"/>
  <w16cid:commentId w16cid:paraId="14C6FE6B" w16cid:durableId="2953B7DE"/>
  <w16cid:commentId w16cid:paraId="2473DFB8" w16cid:durableId="45E291C4"/>
  <w16cid:commentId w16cid:paraId="64623512" w16cid:durableId="28B83BD6"/>
  <w16cid:commentId w16cid:paraId="6B7CFE71" w16cid:durableId="28BAC009"/>
  <w16cid:commentId w16cid:paraId="04589AFC" w16cid:durableId="671D8B3D"/>
  <w16cid:commentId w16cid:paraId="7B78EEAC" w16cid:durableId="0642D5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A8603" w14:textId="77777777" w:rsidR="007946D7" w:rsidRDefault="007946D7">
      <w:pPr>
        <w:spacing w:after="0"/>
      </w:pPr>
      <w:r>
        <w:separator/>
      </w:r>
    </w:p>
  </w:endnote>
  <w:endnote w:type="continuationSeparator" w:id="0">
    <w:p w14:paraId="3E45E02F" w14:textId="77777777" w:rsidR="007946D7" w:rsidRDefault="007946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함초롬바탕">
    <w:charset w:val="81"/>
    <w:family w:val="modern"/>
    <w:pitch w:val="variable"/>
    <w:sig w:usb0="F7002EFF" w:usb1="19DFFFFF" w:usb2="001BFDD7" w:usb3="00000000" w:csb0="001F01FF" w:csb1="00000000"/>
  </w:font>
  <w:font w:name="Gulim">
    <w:altName w:val="굴림"/>
    <w:panose1 w:val="020B0600000101010101"/>
    <w:charset w:val="81"/>
    <w:family w:val="swiss"/>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450079"/>
      <w:docPartObj>
        <w:docPartGallery w:val="Page Numbers (Bottom of Page)"/>
        <w:docPartUnique/>
      </w:docPartObj>
    </w:sdtPr>
    <w:sdtEndPr>
      <w:rPr>
        <w:noProof/>
      </w:rPr>
    </w:sdtEndPr>
    <w:sdtContent>
      <w:p w14:paraId="7B12340C" w14:textId="77777777" w:rsidR="00904644" w:rsidRDefault="00904644">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1E241580" w:rsidR="00904644" w:rsidRPr="0079517D" w:rsidRDefault="00904644" w:rsidP="0079517D">
    <w:pPr>
      <w:pStyle w:val="Footer"/>
      <w:jc w:val="right"/>
      <w:rPr>
        <w:sz w:val="16"/>
        <w:szCs w:val="16"/>
      </w:rPr>
    </w:pPr>
    <w:r w:rsidRPr="0079517D">
      <w:rPr>
        <w:sz w:val="16"/>
        <w:szCs w:val="16"/>
      </w:rPr>
      <w:t xml:space="preserve">Copyright © </w:t>
    </w:r>
    <w:r>
      <w:rPr>
        <w:sz w:val="16"/>
        <w:szCs w:val="16"/>
      </w:rPr>
      <w:t>2022</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A9747" w14:textId="77777777" w:rsidR="007946D7" w:rsidRDefault="007946D7">
      <w:pPr>
        <w:spacing w:after="0"/>
      </w:pPr>
      <w:r>
        <w:separator/>
      </w:r>
    </w:p>
  </w:footnote>
  <w:footnote w:type="continuationSeparator" w:id="0">
    <w:p w14:paraId="66A4D263" w14:textId="77777777" w:rsidR="007946D7" w:rsidRDefault="007946D7">
      <w:pPr>
        <w:spacing w:after="0"/>
      </w:pPr>
      <w:r>
        <w:continuationSeparator/>
      </w:r>
    </w:p>
  </w:footnote>
  <w:footnote w:id="1">
    <w:p w14:paraId="6A87CE7C" w14:textId="137CAD5D" w:rsidR="00904644" w:rsidRDefault="00904644">
      <w:pPr>
        <w:pStyle w:val="FootnoteText"/>
      </w:pPr>
      <w:r>
        <w:rPr>
          <w:rStyle w:val="FootnoteReference"/>
        </w:rPr>
        <w:footnoteRef/>
      </w:r>
      <w:r>
        <w:t xml:space="preserve"> </w:t>
      </w:r>
      <w:hyperlink r:id="rId1" w:history="1">
        <w:r w:rsidRPr="00850603">
          <w:rPr>
            <w:rStyle w:val="Hyperlink"/>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84868434"/>
    <w:lvl w:ilvl="0">
      <w:start w:val="1"/>
      <w:numFmt w:val="decimal"/>
      <w:pStyle w:val="Heading1"/>
      <w:lvlText w:val="%1"/>
      <w:lvlJc w:val="left"/>
      <w:pPr>
        <w:tabs>
          <w:tab w:val="num" w:pos="432"/>
        </w:tabs>
        <w:ind w:left="432" w:hanging="432"/>
      </w:pPr>
      <w:rPr>
        <w:rFonts w:hint="default"/>
        <w:b/>
        <w:sz w:val="28"/>
      </w:rPr>
    </w:lvl>
    <w:lvl w:ilvl="1">
      <w:start w:val="4"/>
      <w:numFmt w:val="decimal"/>
      <w:pStyle w:val="Heading2"/>
      <w:lvlText w:val="%1.%2"/>
      <w:lvlJc w:val="left"/>
      <w:pPr>
        <w:tabs>
          <w:tab w:val="num" w:pos="576"/>
        </w:tabs>
        <w:ind w:left="576" w:hanging="576"/>
      </w:pPr>
      <w:rPr>
        <w:rFonts w:hint="eastAsia"/>
        <w:sz w:val="24"/>
        <w:szCs w:val="24"/>
      </w:rPr>
    </w:lvl>
    <w:lvl w:ilvl="2">
      <w:start w:val="1"/>
      <w:numFmt w:val="decimal"/>
      <w:lvlRestart w:val="0"/>
      <w:pStyle w:val="Heading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ListContinue2"/>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1"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49837613"/>
    <w:multiLevelType w:val="hybridMultilevel"/>
    <w:tmpl w:val="661251F6"/>
    <w:lvl w:ilvl="0" w:tplc="DAFCAEF4">
      <w:numFmt w:val="bullet"/>
      <w:lvlText w:val=""/>
      <w:lvlJc w:val="left"/>
      <w:pPr>
        <w:ind w:left="760" w:hanging="360"/>
      </w:pPr>
      <w:rPr>
        <w:rFonts w:ascii="Wingdings" w:eastAsia="Malgun Gothic"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2" w15:restartNumberingAfterBreak="0">
    <w:nsid w:val="6C194582"/>
    <w:multiLevelType w:val="hybridMultilevel"/>
    <w:tmpl w:val="1E4CAF9A"/>
    <w:lvl w:ilvl="0" w:tplc="78BC2BE4">
      <w:numFmt w:val="bullet"/>
      <w:lvlText w:val="-"/>
      <w:lvlJc w:val="left"/>
      <w:pPr>
        <w:ind w:left="760" w:hanging="360"/>
      </w:pPr>
      <w:rPr>
        <w:rFonts w:ascii="Times New Roman" w:eastAsia="Batang"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4"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5" w15:restartNumberingAfterBreak="0">
    <w:nsid w:val="73722853"/>
    <w:multiLevelType w:val="hybridMultilevel"/>
    <w:tmpl w:val="D982F372"/>
    <w:lvl w:ilvl="0" w:tplc="A32C66C8">
      <w:start w:val="1"/>
      <w:numFmt w:val="lowerLetter"/>
      <w:pStyle w:val="ListNumber"/>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46"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93D6CE6"/>
    <w:multiLevelType w:val="hybridMultilevel"/>
    <w:tmpl w:val="0CC2E498"/>
    <w:lvl w:ilvl="0" w:tplc="AF8E5FE0">
      <w:start w:val="1"/>
      <w:numFmt w:val="lowerRoman"/>
      <w:pStyle w:val="ListNumber3"/>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16cid:durableId="205341802">
    <w:abstractNumId w:val="0"/>
  </w:num>
  <w:num w:numId="2" w16cid:durableId="43213909">
    <w:abstractNumId w:val="14"/>
  </w:num>
  <w:num w:numId="3" w16cid:durableId="117527460">
    <w:abstractNumId w:val="22"/>
  </w:num>
  <w:num w:numId="4" w16cid:durableId="252905656">
    <w:abstractNumId w:val="21"/>
  </w:num>
  <w:num w:numId="5" w16cid:durableId="90712364">
    <w:abstractNumId w:val="18"/>
  </w:num>
  <w:num w:numId="6" w16cid:durableId="518858957">
    <w:abstractNumId w:val="25"/>
  </w:num>
  <w:num w:numId="7" w16cid:durableId="1107583335">
    <w:abstractNumId w:val="33"/>
  </w:num>
  <w:num w:numId="8" w16cid:durableId="1228877086">
    <w:abstractNumId w:val="40"/>
  </w:num>
  <w:num w:numId="9" w16cid:durableId="1553345552">
    <w:abstractNumId w:val="29"/>
  </w:num>
  <w:num w:numId="10" w16cid:durableId="2055546057">
    <w:abstractNumId w:val="13"/>
  </w:num>
  <w:num w:numId="11" w16cid:durableId="1317420644">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77525393">
    <w:abstractNumId w:val="1"/>
  </w:num>
  <w:num w:numId="13" w16cid:durableId="640885373">
    <w:abstractNumId w:val="26"/>
  </w:num>
  <w:num w:numId="14" w16cid:durableId="638800082">
    <w:abstractNumId w:val="45"/>
  </w:num>
  <w:num w:numId="15" w16cid:durableId="508369640">
    <w:abstractNumId w:val="27"/>
  </w:num>
  <w:num w:numId="16" w16cid:durableId="1498155146">
    <w:abstractNumId w:val="47"/>
  </w:num>
  <w:num w:numId="17" w16cid:durableId="167141385">
    <w:abstractNumId w:val="12"/>
  </w:num>
  <w:num w:numId="18" w16cid:durableId="996687761">
    <w:abstractNumId w:val="3"/>
  </w:num>
  <w:num w:numId="19" w16cid:durableId="494809167">
    <w:abstractNumId w:val="15"/>
  </w:num>
  <w:num w:numId="20" w16cid:durableId="874578403">
    <w:abstractNumId w:val="36"/>
  </w:num>
  <w:num w:numId="21" w16cid:durableId="675184157">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09999971">
    <w:abstractNumId w:val="46"/>
  </w:num>
  <w:num w:numId="23" w16cid:durableId="863862647">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61438629">
    <w:abstractNumId w:val="19"/>
  </w:num>
  <w:num w:numId="25" w16cid:durableId="149058422">
    <w:abstractNumId w:val="30"/>
  </w:num>
  <w:num w:numId="26" w16cid:durableId="1031102955">
    <w:abstractNumId w:val="43"/>
  </w:num>
  <w:num w:numId="27" w16cid:durableId="1169558133">
    <w:abstractNumId w:val="10"/>
  </w:num>
  <w:num w:numId="28" w16cid:durableId="1365400388">
    <w:abstractNumId w:val="23"/>
  </w:num>
  <w:num w:numId="29" w16cid:durableId="1542014403">
    <w:abstractNumId w:val="32"/>
  </w:num>
  <w:num w:numId="30" w16cid:durableId="748424267">
    <w:abstractNumId w:val="20"/>
  </w:num>
  <w:num w:numId="31" w16cid:durableId="1613392008">
    <w:abstractNumId w:val="17"/>
  </w:num>
  <w:num w:numId="32" w16cid:durableId="532546780">
    <w:abstractNumId w:val="9"/>
  </w:num>
  <w:num w:numId="33" w16cid:durableId="1178807330">
    <w:abstractNumId w:val="2"/>
  </w:num>
  <w:num w:numId="34" w16cid:durableId="2018120701">
    <w:abstractNumId w:val="8"/>
  </w:num>
  <w:num w:numId="35" w16cid:durableId="1056974554">
    <w:abstractNumId w:val="5"/>
  </w:num>
  <w:num w:numId="36" w16cid:durableId="412746516">
    <w:abstractNumId w:val="4"/>
  </w:num>
  <w:num w:numId="37" w16cid:durableId="1428503762">
    <w:abstractNumId w:val="31"/>
  </w:num>
  <w:num w:numId="38" w16cid:durableId="68043920">
    <w:abstractNumId w:val="37"/>
  </w:num>
  <w:num w:numId="39" w16cid:durableId="401566429">
    <w:abstractNumId w:val="7"/>
  </w:num>
  <w:num w:numId="40" w16cid:durableId="1061176861">
    <w:abstractNumId w:val="11"/>
  </w:num>
  <w:num w:numId="41" w16cid:durableId="387654617">
    <w:abstractNumId w:val="24"/>
  </w:num>
  <w:num w:numId="42" w16cid:durableId="14899761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37015260">
    <w:abstractNumId w:val="39"/>
  </w:num>
  <w:num w:numId="44" w16cid:durableId="34433046">
    <w:abstractNumId w:val="6"/>
  </w:num>
  <w:num w:numId="45" w16cid:durableId="1501963896">
    <w:abstractNumId w:val="16"/>
  </w:num>
  <w:num w:numId="46" w16cid:durableId="1314799366">
    <w:abstractNumId w:val="28"/>
  </w:num>
  <w:num w:numId="47" w16cid:durableId="1461336462">
    <w:abstractNumId w:val="38"/>
  </w:num>
  <w:num w:numId="48" w16cid:durableId="1360543960">
    <w:abstractNumId w:val="34"/>
  </w:num>
  <w:num w:numId="49" w16cid:durableId="296424385">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4922356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512643304">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210476123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506410347">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124931611">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4971569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2035422046">
    <w:abstractNumId w:val="42"/>
  </w:num>
  <w:num w:numId="57" w16cid:durableId="2059014590">
    <w:abstractNumId w:val="35"/>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bdou D">
    <w15:presenceInfo w15:providerId="Windows Live" w15:userId="fe3e8b0f259d2dcb"/>
  </w15:person>
  <w15:person w15:author="Li, Ki Joune">
    <w15:presenceInfo w15:providerId="AD" w15:userId="S-1-5-21-885640310-2907868037-2126664031-1001"/>
  </w15:person>
  <w15:person w15:author="Li Ki-Joune">
    <w15:presenceInfo w15:providerId="Windows Live" w15:userId="632eac561daca092"/>
  </w15:person>
  <w15:person w15:author="Li, Ki Joune [2]">
    <w15:presenceInfo w15:providerId="None" w15:userId="Li, Ki Jou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bordersDoNotSurroundHeader/>
  <w:bordersDoNotSurroundFooter/>
  <w:proofState w:spelling="clean" w:grammar="clean"/>
  <w:trackRevisions/>
  <w:defaultTabStop w:val="720"/>
  <w:noPunctuationKerning/>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254AF"/>
    <w:rsid w:val="00026E4A"/>
    <w:rsid w:val="00027A80"/>
    <w:rsid w:val="00037B59"/>
    <w:rsid w:val="000430D2"/>
    <w:rsid w:val="00064CC3"/>
    <w:rsid w:val="000757DC"/>
    <w:rsid w:val="00096D6D"/>
    <w:rsid w:val="000B251E"/>
    <w:rsid w:val="000D4DFB"/>
    <w:rsid w:val="000D7633"/>
    <w:rsid w:val="000E2EBF"/>
    <w:rsid w:val="000E670A"/>
    <w:rsid w:val="000E6E49"/>
    <w:rsid w:val="001038A5"/>
    <w:rsid w:val="00107D02"/>
    <w:rsid w:val="00115C4B"/>
    <w:rsid w:val="00120FBD"/>
    <w:rsid w:val="0012391C"/>
    <w:rsid w:val="00131CCB"/>
    <w:rsid w:val="0013283D"/>
    <w:rsid w:val="00134931"/>
    <w:rsid w:val="00144570"/>
    <w:rsid w:val="0014502E"/>
    <w:rsid w:val="001471CE"/>
    <w:rsid w:val="00154114"/>
    <w:rsid w:val="001647A4"/>
    <w:rsid w:val="00165E04"/>
    <w:rsid w:val="00166F9C"/>
    <w:rsid w:val="001811FA"/>
    <w:rsid w:val="00181604"/>
    <w:rsid w:val="001953CD"/>
    <w:rsid w:val="001B6CCC"/>
    <w:rsid w:val="001B771E"/>
    <w:rsid w:val="001C2151"/>
    <w:rsid w:val="001E4D41"/>
    <w:rsid w:val="001F5384"/>
    <w:rsid w:val="002032F3"/>
    <w:rsid w:val="002115DA"/>
    <w:rsid w:val="00211657"/>
    <w:rsid w:val="00220E56"/>
    <w:rsid w:val="00223836"/>
    <w:rsid w:val="00223BF6"/>
    <w:rsid w:val="00226DDE"/>
    <w:rsid w:val="00235B6E"/>
    <w:rsid w:val="00235E3E"/>
    <w:rsid w:val="0023655F"/>
    <w:rsid w:val="00252DB5"/>
    <w:rsid w:val="002544C8"/>
    <w:rsid w:val="00256139"/>
    <w:rsid w:val="00260E6D"/>
    <w:rsid w:val="00266E8F"/>
    <w:rsid w:val="0026708D"/>
    <w:rsid w:val="002707D3"/>
    <w:rsid w:val="00274AAD"/>
    <w:rsid w:val="00275AE8"/>
    <w:rsid w:val="00280670"/>
    <w:rsid w:val="002A37DF"/>
    <w:rsid w:val="002C0B9E"/>
    <w:rsid w:val="002C1219"/>
    <w:rsid w:val="002C387D"/>
    <w:rsid w:val="002D769B"/>
    <w:rsid w:val="002E052F"/>
    <w:rsid w:val="003132AC"/>
    <w:rsid w:val="00313ACF"/>
    <w:rsid w:val="003228DA"/>
    <w:rsid w:val="00331BAF"/>
    <w:rsid w:val="003334F1"/>
    <w:rsid w:val="003336D8"/>
    <w:rsid w:val="00343783"/>
    <w:rsid w:val="00344CD7"/>
    <w:rsid w:val="003566B5"/>
    <w:rsid w:val="00377235"/>
    <w:rsid w:val="00384761"/>
    <w:rsid w:val="00391877"/>
    <w:rsid w:val="00392635"/>
    <w:rsid w:val="003B5D4E"/>
    <w:rsid w:val="003B756B"/>
    <w:rsid w:val="003C2749"/>
    <w:rsid w:val="003D5F6D"/>
    <w:rsid w:val="003F70DF"/>
    <w:rsid w:val="004111ED"/>
    <w:rsid w:val="004203F0"/>
    <w:rsid w:val="00423C22"/>
    <w:rsid w:val="004271DC"/>
    <w:rsid w:val="00442C56"/>
    <w:rsid w:val="0044777B"/>
    <w:rsid w:val="0046640A"/>
    <w:rsid w:val="004724FE"/>
    <w:rsid w:val="0047498D"/>
    <w:rsid w:val="004828D9"/>
    <w:rsid w:val="00487162"/>
    <w:rsid w:val="004A5507"/>
    <w:rsid w:val="004B4E92"/>
    <w:rsid w:val="004B6A2F"/>
    <w:rsid w:val="004C1E9F"/>
    <w:rsid w:val="004C43DA"/>
    <w:rsid w:val="004C5549"/>
    <w:rsid w:val="004D2798"/>
    <w:rsid w:val="004D2D26"/>
    <w:rsid w:val="004E325F"/>
    <w:rsid w:val="004F0010"/>
    <w:rsid w:val="004F4A4D"/>
    <w:rsid w:val="004F51E1"/>
    <w:rsid w:val="004F69E5"/>
    <w:rsid w:val="005046D7"/>
    <w:rsid w:val="00505742"/>
    <w:rsid w:val="00511C1E"/>
    <w:rsid w:val="00527E55"/>
    <w:rsid w:val="005434C7"/>
    <w:rsid w:val="00545A22"/>
    <w:rsid w:val="00550EC7"/>
    <w:rsid w:val="005811DC"/>
    <w:rsid w:val="00581B8F"/>
    <w:rsid w:val="00583692"/>
    <w:rsid w:val="00584D32"/>
    <w:rsid w:val="00586711"/>
    <w:rsid w:val="00590B0A"/>
    <w:rsid w:val="00591098"/>
    <w:rsid w:val="005A721F"/>
    <w:rsid w:val="005C6D6F"/>
    <w:rsid w:val="005D0298"/>
    <w:rsid w:val="005D2148"/>
    <w:rsid w:val="005F72F4"/>
    <w:rsid w:val="00601140"/>
    <w:rsid w:val="00601CAA"/>
    <w:rsid w:val="00604542"/>
    <w:rsid w:val="00606C3F"/>
    <w:rsid w:val="00606F26"/>
    <w:rsid w:val="006073C1"/>
    <w:rsid w:val="00611D04"/>
    <w:rsid w:val="006136E0"/>
    <w:rsid w:val="0061560E"/>
    <w:rsid w:val="00623C0D"/>
    <w:rsid w:val="0063253C"/>
    <w:rsid w:val="00632F28"/>
    <w:rsid w:val="00633047"/>
    <w:rsid w:val="00634D55"/>
    <w:rsid w:val="006371DE"/>
    <w:rsid w:val="00644EF0"/>
    <w:rsid w:val="00651C57"/>
    <w:rsid w:val="0066083E"/>
    <w:rsid w:val="00670B8C"/>
    <w:rsid w:val="00674C60"/>
    <w:rsid w:val="006811D6"/>
    <w:rsid w:val="00684C85"/>
    <w:rsid w:val="00685785"/>
    <w:rsid w:val="00687BA6"/>
    <w:rsid w:val="006A74BD"/>
    <w:rsid w:val="006B1B25"/>
    <w:rsid w:val="006C46AB"/>
    <w:rsid w:val="006D2EDB"/>
    <w:rsid w:val="006D6B92"/>
    <w:rsid w:val="006E501E"/>
    <w:rsid w:val="006E7F3A"/>
    <w:rsid w:val="006F688F"/>
    <w:rsid w:val="007071B9"/>
    <w:rsid w:val="007116E2"/>
    <w:rsid w:val="00726E7E"/>
    <w:rsid w:val="007370D4"/>
    <w:rsid w:val="0075776A"/>
    <w:rsid w:val="00765890"/>
    <w:rsid w:val="007707C9"/>
    <w:rsid w:val="007817D4"/>
    <w:rsid w:val="00782E36"/>
    <w:rsid w:val="007927D6"/>
    <w:rsid w:val="007946D7"/>
    <w:rsid w:val="0079517D"/>
    <w:rsid w:val="0079523E"/>
    <w:rsid w:val="007B2F4F"/>
    <w:rsid w:val="007E2CA2"/>
    <w:rsid w:val="007E3261"/>
    <w:rsid w:val="007F4D46"/>
    <w:rsid w:val="007F6680"/>
    <w:rsid w:val="00805C39"/>
    <w:rsid w:val="008105E9"/>
    <w:rsid w:val="008111EF"/>
    <w:rsid w:val="00816044"/>
    <w:rsid w:val="0082404D"/>
    <w:rsid w:val="00841CC7"/>
    <w:rsid w:val="00850D4C"/>
    <w:rsid w:val="0086074D"/>
    <w:rsid w:val="00877243"/>
    <w:rsid w:val="00892662"/>
    <w:rsid w:val="008A08B4"/>
    <w:rsid w:val="008A47BD"/>
    <w:rsid w:val="008A4A86"/>
    <w:rsid w:val="008A4C00"/>
    <w:rsid w:val="008B2C60"/>
    <w:rsid w:val="008C0C7D"/>
    <w:rsid w:val="008D4DD5"/>
    <w:rsid w:val="008D5EF0"/>
    <w:rsid w:val="008D60B2"/>
    <w:rsid w:val="008E696E"/>
    <w:rsid w:val="00904644"/>
    <w:rsid w:val="00910861"/>
    <w:rsid w:val="0091297F"/>
    <w:rsid w:val="00913BA0"/>
    <w:rsid w:val="00927754"/>
    <w:rsid w:val="009358C0"/>
    <w:rsid w:val="00937289"/>
    <w:rsid w:val="00940AB7"/>
    <w:rsid w:val="009412CB"/>
    <w:rsid w:val="00960DE7"/>
    <w:rsid w:val="00965BFC"/>
    <w:rsid w:val="009A04AC"/>
    <w:rsid w:val="009A3044"/>
    <w:rsid w:val="009A7B37"/>
    <w:rsid w:val="009E106A"/>
    <w:rsid w:val="009E3085"/>
    <w:rsid w:val="009E50F8"/>
    <w:rsid w:val="009F2EA0"/>
    <w:rsid w:val="009F373D"/>
    <w:rsid w:val="00A12405"/>
    <w:rsid w:val="00A33B79"/>
    <w:rsid w:val="00A35280"/>
    <w:rsid w:val="00A362EC"/>
    <w:rsid w:val="00A37EDC"/>
    <w:rsid w:val="00A43ABB"/>
    <w:rsid w:val="00A67053"/>
    <w:rsid w:val="00A710B3"/>
    <w:rsid w:val="00A7757F"/>
    <w:rsid w:val="00A824C0"/>
    <w:rsid w:val="00A84EE1"/>
    <w:rsid w:val="00A95313"/>
    <w:rsid w:val="00AA4D53"/>
    <w:rsid w:val="00AB25DF"/>
    <w:rsid w:val="00AC2ADC"/>
    <w:rsid w:val="00AC2E40"/>
    <w:rsid w:val="00AC5166"/>
    <w:rsid w:val="00AC559D"/>
    <w:rsid w:val="00AE0777"/>
    <w:rsid w:val="00AE31C2"/>
    <w:rsid w:val="00AE5002"/>
    <w:rsid w:val="00AF39A3"/>
    <w:rsid w:val="00B02327"/>
    <w:rsid w:val="00B060A7"/>
    <w:rsid w:val="00B06F8E"/>
    <w:rsid w:val="00B2093E"/>
    <w:rsid w:val="00B30B68"/>
    <w:rsid w:val="00B31486"/>
    <w:rsid w:val="00B50CC4"/>
    <w:rsid w:val="00B5136B"/>
    <w:rsid w:val="00B54B22"/>
    <w:rsid w:val="00B77F4D"/>
    <w:rsid w:val="00B82484"/>
    <w:rsid w:val="00B82E3D"/>
    <w:rsid w:val="00B84AE0"/>
    <w:rsid w:val="00B86452"/>
    <w:rsid w:val="00B86DD5"/>
    <w:rsid w:val="00B8767A"/>
    <w:rsid w:val="00B95C0E"/>
    <w:rsid w:val="00B95E96"/>
    <w:rsid w:val="00BB17D8"/>
    <w:rsid w:val="00BC09AF"/>
    <w:rsid w:val="00BD7744"/>
    <w:rsid w:val="00BE4466"/>
    <w:rsid w:val="00BF10A4"/>
    <w:rsid w:val="00BF491E"/>
    <w:rsid w:val="00BF7173"/>
    <w:rsid w:val="00C05FB1"/>
    <w:rsid w:val="00C32ECC"/>
    <w:rsid w:val="00C35F6F"/>
    <w:rsid w:val="00C425B1"/>
    <w:rsid w:val="00C42DEE"/>
    <w:rsid w:val="00C4493C"/>
    <w:rsid w:val="00C46942"/>
    <w:rsid w:val="00C5017D"/>
    <w:rsid w:val="00C60AAD"/>
    <w:rsid w:val="00C675A6"/>
    <w:rsid w:val="00C72945"/>
    <w:rsid w:val="00C7304E"/>
    <w:rsid w:val="00C8315C"/>
    <w:rsid w:val="00C93168"/>
    <w:rsid w:val="00C93833"/>
    <w:rsid w:val="00CA03F1"/>
    <w:rsid w:val="00CA4FF6"/>
    <w:rsid w:val="00CA65C3"/>
    <w:rsid w:val="00CA6A84"/>
    <w:rsid w:val="00CB02AA"/>
    <w:rsid w:val="00CE3F46"/>
    <w:rsid w:val="00CF2FF2"/>
    <w:rsid w:val="00D05E54"/>
    <w:rsid w:val="00D07922"/>
    <w:rsid w:val="00D1121F"/>
    <w:rsid w:val="00D249FF"/>
    <w:rsid w:val="00D349EC"/>
    <w:rsid w:val="00D51CC2"/>
    <w:rsid w:val="00D54754"/>
    <w:rsid w:val="00D56A17"/>
    <w:rsid w:val="00D5712A"/>
    <w:rsid w:val="00D75B15"/>
    <w:rsid w:val="00D92F21"/>
    <w:rsid w:val="00DA2A1B"/>
    <w:rsid w:val="00DA3C07"/>
    <w:rsid w:val="00DB0FEE"/>
    <w:rsid w:val="00DB1F99"/>
    <w:rsid w:val="00DC1526"/>
    <w:rsid w:val="00DC15C4"/>
    <w:rsid w:val="00DC5440"/>
    <w:rsid w:val="00DE7A41"/>
    <w:rsid w:val="00E01A7D"/>
    <w:rsid w:val="00E04311"/>
    <w:rsid w:val="00E22C0F"/>
    <w:rsid w:val="00E349F7"/>
    <w:rsid w:val="00E36F49"/>
    <w:rsid w:val="00E50724"/>
    <w:rsid w:val="00E62168"/>
    <w:rsid w:val="00E63252"/>
    <w:rsid w:val="00E70397"/>
    <w:rsid w:val="00E74EC0"/>
    <w:rsid w:val="00E9151F"/>
    <w:rsid w:val="00EA4738"/>
    <w:rsid w:val="00EB5B24"/>
    <w:rsid w:val="00EC0D1D"/>
    <w:rsid w:val="00ED3122"/>
    <w:rsid w:val="00EF741B"/>
    <w:rsid w:val="00F24DBB"/>
    <w:rsid w:val="00F27D5A"/>
    <w:rsid w:val="00F45A2D"/>
    <w:rsid w:val="00F60CB2"/>
    <w:rsid w:val="00F64927"/>
    <w:rsid w:val="00F66693"/>
    <w:rsid w:val="00FC2757"/>
    <w:rsid w:val="00FC6FB7"/>
    <w:rsid w:val="00FD20B1"/>
    <w:rsid w:val="00FD4329"/>
    <w:rsid w:val="00FD7DA3"/>
    <w:rsid w:val="00FE02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81604"/>
    <w:pPr>
      <w:spacing w:after="240"/>
    </w:pPr>
    <w:rPr>
      <w:sz w:val="24"/>
      <w:szCs w:val="24"/>
    </w:rPr>
  </w:style>
  <w:style w:type="paragraph" w:styleId="Heading1">
    <w:name w:val="heading 1"/>
    <w:aliases w:val="OGC Header Level 1,numbered,h1,clause,H1"/>
    <w:basedOn w:val="Normal"/>
    <w:next w:val="Normal"/>
    <w:link w:val="Heading1Char"/>
    <w:qFormat/>
    <w:rsid w:val="00F27D5A"/>
    <w:pPr>
      <w:keepNext/>
      <w:numPr>
        <w:numId w:val="10"/>
      </w:numPr>
      <w:spacing w:before="480" w:line="360" w:lineRule="auto"/>
      <w:outlineLvl w:val="0"/>
    </w:pPr>
    <w:rPr>
      <w:b/>
      <w:bCs/>
      <w:sz w:val="28"/>
    </w:rPr>
  </w:style>
  <w:style w:type="paragraph" w:styleId="Heading2">
    <w:name w:val="heading 2"/>
    <w:aliases w:val="OGC Heading 2,h2,sub-clause 2,H2"/>
    <w:basedOn w:val="Normal"/>
    <w:next w:val="Normal"/>
    <w:link w:val="Heading2Char"/>
    <w:qFormat/>
    <w:rsid w:val="00F27D5A"/>
    <w:pPr>
      <w:keepNext/>
      <w:numPr>
        <w:ilvl w:val="1"/>
        <w:numId w:val="10"/>
      </w:numPr>
      <w:spacing w:before="240" w:after="60"/>
      <w:outlineLvl w:val="1"/>
    </w:pPr>
    <w:rPr>
      <w:rFonts w:cs="Arial"/>
      <w:b/>
      <w:bCs/>
      <w:iCs/>
      <w:szCs w:val="28"/>
    </w:rPr>
  </w:style>
  <w:style w:type="paragraph" w:styleId="Heading3">
    <w:name w:val="heading 3"/>
    <w:aliases w:val="OGC Heading 3,h3,sub-clause 3,H3,hd3"/>
    <w:basedOn w:val="Normal"/>
    <w:next w:val="Normal"/>
    <w:link w:val="Heading3Char"/>
    <w:qFormat/>
    <w:rsid w:val="00F27D5A"/>
    <w:pPr>
      <w:keepNext/>
      <w:numPr>
        <w:ilvl w:val="2"/>
        <w:numId w:val="10"/>
      </w:numPr>
      <w:spacing w:before="240" w:after="60"/>
      <w:outlineLvl w:val="2"/>
    </w:pPr>
    <w:rPr>
      <w:rFonts w:cs="Arial"/>
      <w:b/>
      <w:bCs/>
      <w:szCs w:val="26"/>
    </w:rPr>
  </w:style>
  <w:style w:type="paragraph" w:styleId="Heading4">
    <w:name w:val="heading 4"/>
    <w:aliases w:val="OGC Heading 4,h4,sub-clause 4,heading 4,H4,hd4"/>
    <w:basedOn w:val="Normal"/>
    <w:next w:val="Normal"/>
    <w:link w:val="Heading4Char"/>
    <w:qFormat/>
    <w:rsid w:val="00F27D5A"/>
    <w:pPr>
      <w:keepNext/>
      <w:numPr>
        <w:ilvl w:val="3"/>
        <w:numId w:val="10"/>
      </w:numPr>
      <w:spacing w:before="240" w:after="60"/>
      <w:outlineLvl w:val="3"/>
    </w:pPr>
    <w:rPr>
      <w:b/>
      <w:bCs/>
      <w:szCs w:val="28"/>
    </w:rPr>
  </w:style>
  <w:style w:type="paragraph" w:styleId="Heading5">
    <w:name w:val="heading 5"/>
    <w:aliases w:val="h5,sub-clause 5,H5"/>
    <w:basedOn w:val="Normal"/>
    <w:next w:val="Normal"/>
    <w:link w:val="Heading5Char"/>
    <w:qFormat/>
    <w:rsid w:val="00F27D5A"/>
    <w:pPr>
      <w:numPr>
        <w:ilvl w:val="4"/>
        <w:numId w:val="10"/>
      </w:numPr>
      <w:spacing w:before="240" w:after="60"/>
      <w:outlineLvl w:val="4"/>
    </w:pPr>
    <w:rPr>
      <w:b/>
      <w:bCs/>
      <w:i/>
      <w:iCs/>
      <w:sz w:val="26"/>
      <w:szCs w:val="26"/>
    </w:rPr>
  </w:style>
  <w:style w:type="paragraph" w:styleId="Heading6">
    <w:name w:val="heading 6"/>
    <w:aliases w:val="h6,sub-clause 6,H6"/>
    <w:basedOn w:val="Normal"/>
    <w:next w:val="Normal"/>
    <w:link w:val="Heading6Char"/>
    <w:qFormat/>
    <w:rsid w:val="00F27D5A"/>
    <w:pPr>
      <w:numPr>
        <w:ilvl w:val="5"/>
        <w:numId w:val="10"/>
      </w:numPr>
      <w:spacing w:before="240" w:after="60"/>
      <w:outlineLvl w:val="5"/>
    </w:pPr>
    <w:rPr>
      <w:b/>
      <w:bCs/>
      <w:sz w:val="22"/>
      <w:szCs w:val="22"/>
    </w:rPr>
  </w:style>
  <w:style w:type="paragraph" w:styleId="Heading7">
    <w:name w:val="heading 7"/>
    <w:basedOn w:val="Normal"/>
    <w:next w:val="Normal"/>
    <w:link w:val="Heading7Char"/>
    <w:qFormat/>
    <w:rsid w:val="00F27D5A"/>
    <w:pPr>
      <w:numPr>
        <w:ilvl w:val="6"/>
        <w:numId w:val="10"/>
      </w:numPr>
      <w:spacing w:before="240" w:after="60"/>
      <w:outlineLvl w:val="6"/>
    </w:pPr>
  </w:style>
  <w:style w:type="paragraph" w:styleId="Heading8">
    <w:name w:val="heading 8"/>
    <w:basedOn w:val="Normal"/>
    <w:next w:val="Normal"/>
    <w:link w:val="Heading8Char"/>
    <w:qFormat/>
    <w:rsid w:val="00F27D5A"/>
    <w:pPr>
      <w:numPr>
        <w:ilvl w:val="7"/>
        <w:numId w:val="10"/>
      </w:numPr>
      <w:spacing w:before="240" w:after="60"/>
      <w:outlineLvl w:val="7"/>
    </w:pPr>
    <w:rPr>
      <w:i/>
      <w:iCs/>
    </w:rPr>
  </w:style>
  <w:style w:type="paragraph" w:styleId="Heading9">
    <w:name w:val="heading 9"/>
    <w:basedOn w:val="Normal"/>
    <w:next w:val="Normal"/>
    <w:link w:val="Heading9Char"/>
    <w:qFormat/>
    <w:rsid w:val="00F27D5A"/>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OGC Header Level 1 Char,numbered Char,h1 Char,clause Char,H1 Char"/>
    <w:basedOn w:val="DefaultParagraphFont"/>
    <w:link w:val="Heading1"/>
    <w:rsid w:val="00D56A17"/>
    <w:rPr>
      <w:b/>
      <w:bCs/>
      <w:sz w:val="28"/>
      <w:szCs w:val="24"/>
    </w:rPr>
  </w:style>
  <w:style w:type="character" w:customStyle="1" w:styleId="Heading2Char">
    <w:name w:val="Heading 2 Char"/>
    <w:aliases w:val="OGC Heading 2 Char,h2 Char,sub-clause 2 Char,H2 Char"/>
    <w:basedOn w:val="DefaultParagraphFont"/>
    <w:link w:val="Heading2"/>
    <w:rsid w:val="004A5507"/>
    <w:rPr>
      <w:rFonts w:cs="Arial"/>
      <w:b/>
      <w:bCs/>
      <w:iCs/>
      <w:sz w:val="24"/>
      <w:szCs w:val="28"/>
    </w:rPr>
  </w:style>
  <w:style w:type="character" w:customStyle="1" w:styleId="Heading3Char">
    <w:name w:val="Heading 3 Char"/>
    <w:aliases w:val="OGC Heading 3 Char,h3 Char,sub-clause 3 Char,H3 Char,hd3 Char"/>
    <w:basedOn w:val="DefaultParagraphFont"/>
    <w:link w:val="Heading3"/>
    <w:rsid w:val="00D56A17"/>
    <w:rPr>
      <w:rFonts w:cs="Arial"/>
      <w:b/>
      <w:bCs/>
      <w:sz w:val="24"/>
      <w:szCs w:val="26"/>
    </w:rPr>
  </w:style>
  <w:style w:type="character" w:customStyle="1" w:styleId="Heading4Char">
    <w:name w:val="Heading 4 Char"/>
    <w:aliases w:val="OGC Heading 4 Char,h4 Char,sub-clause 4 Char,heading 4 Char,H4 Char,hd4 Char"/>
    <w:basedOn w:val="DefaultParagraphFont"/>
    <w:link w:val="Heading4"/>
    <w:rsid w:val="00D56A17"/>
    <w:rPr>
      <w:b/>
      <w:bCs/>
      <w:sz w:val="24"/>
      <w:szCs w:val="28"/>
    </w:rPr>
  </w:style>
  <w:style w:type="character" w:customStyle="1" w:styleId="Heading5Char">
    <w:name w:val="Heading 5 Char"/>
    <w:aliases w:val="h5 Char,sub-clause 5 Char,H5 Char"/>
    <w:basedOn w:val="DefaultParagraphFont"/>
    <w:link w:val="Heading5"/>
    <w:rsid w:val="00D56A17"/>
    <w:rPr>
      <w:b/>
      <w:bCs/>
      <w:i/>
      <w:iCs/>
      <w:sz w:val="26"/>
      <w:szCs w:val="26"/>
    </w:rPr>
  </w:style>
  <w:style w:type="character" w:customStyle="1" w:styleId="Heading6Char">
    <w:name w:val="Heading 6 Char"/>
    <w:aliases w:val="h6 Char,sub-clause 6 Char,H6 Char"/>
    <w:basedOn w:val="DefaultParagraphFont"/>
    <w:link w:val="Heading6"/>
    <w:rsid w:val="00D56A17"/>
    <w:rPr>
      <w:b/>
      <w:bCs/>
      <w:sz w:val="22"/>
      <w:szCs w:val="22"/>
    </w:rPr>
  </w:style>
  <w:style w:type="character" w:customStyle="1" w:styleId="Heading7Char">
    <w:name w:val="Heading 7 Char"/>
    <w:basedOn w:val="DefaultParagraphFont"/>
    <w:link w:val="Heading7"/>
    <w:rsid w:val="00D56A17"/>
    <w:rPr>
      <w:sz w:val="24"/>
      <w:szCs w:val="24"/>
    </w:rPr>
  </w:style>
  <w:style w:type="character" w:customStyle="1" w:styleId="Heading8Char">
    <w:name w:val="Heading 8 Char"/>
    <w:basedOn w:val="DefaultParagraphFont"/>
    <w:link w:val="Heading8"/>
    <w:rsid w:val="00D56A17"/>
    <w:rPr>
      <w:i/>
      <w:iCs/>
      <w:sz w:val="24"/>
      <w:szCs w:val="24"/>
    </w:rPr>
  </w:style>
  <w:style w:type="character" w:customStyle="1" w:styleId="Heading9Char">
    <w:name w:val="Heading 9 Char"/>
    <w:basedOn w:val="DefaultParagraphFont"/>
    <w:link w:val="Heading9"/>
    <w:rsid w:val="00D56A17"/>
    <w:rPr>
      <w:rFonts w:ascii="Arial" w:hAnsi="Arial" w:cs="Arial"/>
      <w:sz w:val="22"/>
      <w:szCs w:val="22"/>
    </w:rPr>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Normal"/>
    <w:qFormat/>
    <w:rsid w:val="00F27D5A"/>
    <w:pPr>
      <w:numPr>
        <w:numId w:val="2"/>
      </w:numPr>
      <w:tabs>
        <w:tab w:val="clear" w:pos="720"/>
        <w:tab w:val="num" w:pos="360"/>
      </w:tabs>
      <w:ind w:left="360"/>
    </w:pPr>
    <w:rPr>
      <w:szCs w:val="20"/>
      <w:lang w:val="en-GB"/>
    </w:rPr>
  </w:style>
  <w:style w:type="paragraph" w:styleId="FootnoteText">
    <w:name w:val="footnote text"/>
    <w:basedOn w:val="Normal"/>
    <w:link w:val="FootnoteTextChar"/>
    <w:semiHidden/>
    <w:rsid w:val="00F27D5A"/>
    <w:rPr>
      <w:sz w:val="20"/>
      <w:szCs w:val="20"/>
    </w:rPr>
  </w:style>
  <w:style w:type="character" w:customStyle="1" w:styleId="FootnoteTextChar">
    <w:name w:val="Footnote Text Char"/>
    <w:basedOn w:val="DefaultParagraphFont"/>
    <w:link w:val="FootnoteText"/>
    <w:semiHidden/>
    <w:rsid w:val="00D56A17"/>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3"/>
      </w:numPr>
    </w:pPr>
  </w:style>
  <w:style w:type="paragraph" w:customStyle="1" w:styleId="Definition">
    <w:name w:val="Definition"/>
    <w:basedOn w:val="Normal"/>
    <w:next w:val="TermNum"/>
    <w:qFormat/>
    <w:rsid w:val="00F27D5A"/>
    <w:rPr>
      <w:szCs w:val="20"/>
      <w:lang w:val="en-GB"/>
    </w:rPr>
  </w:style>
  <w:style w:type="paragraph" w:customStyle="1" w:styleId="TermNum">
    <w:name w:val="TermNum"/>
    <w:basedOn w:val="Normal"/>
    <w:next w:val="Terms"/>
    <w:qFormat/>
    <w:rsid w:val="00F27D5A"/>
    <w:pPr>
      <w:keepNext/>
      <w:numPr>
        <w:numId w:val="4"/>
      </w:numPr>
      <w:spacing w:after="0"/>
    </w:pPr>
    <w:rPr>
      <w:b/>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Requirement">
    <w:name w:val="Requirement"/>
    <w:basedOn w:val="Normal"/>
    <w:next w:val="Normal"/>
    <w:qFormat/>
    <w:rsid w:val="00F27D5A"/>
    <w:pPr>
      <w:numPr>
        <w:numId w:val="5"/>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character" w:customStyle="1" w:styleId="AnnexLevel1mainChar">
    <w:name w:val="Annex Level 1 (main) Char"/>
    <w:basedOn w:val="DefaultParagraphFont"/>
    <w:link w:val="AnnexLevel1main"/>
    <w:rsid w:val="004A5507"/>
    <w:rPr>
      <w:b/>
      <w:sz w:val="28"/>
      <w:szCs w:val="22"/>
    </w:rPr>
  </w:style>
  <w:style w:type="paragraph" w:customStyle="1" w:styleId="Annexlevel3">
    <w:name w:val="Annex level 3"/>
    <w:basedOn w:val="Heading3"/>
    <w:next w:val="Normal"/>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rPr>
  </w:style>
  <w:style w:type="paragraph" w:customStyle="1" w:styleId="AnnexLevel2">
    <w:name w:val="Annex Level 2"/>
    <w:basedOn w:val="Heading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paragraph" w:styleId="ListBullet">
    <w:name w:val="List Bullet"/>
    <w:basedOn w:val="List"/>
    <w:autoRedefine/>
    <w:semiHidden/>
    <w:rsid w:val="00F27D5A"/>
    <w:pPr>
      <w:spacing w:after="120"/>
      <w:ind w:left="144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Heading">
    <w:name w:val="TOC Heading"/>
    <w:basedOn w:val="Heading1"/>
    <w:next w:val="Normal"/>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F60CB2"/>
  </w:style>
  <w:style w:type="paragraph" w:styleId="TOC2">
    <w:name w:val="toc 2"/>
    <w:basedOn w:val="Normal"/>
    <w:next w:val="Normal"/>
    <w:autoRedefine/>
    <w:uiPriority w:val="39"/>
    <w:unhideWhenUsed/>
    <w:rsid w:val="00F60CB2"/>
    <w:pPr>
      <w:ind w:left="240"/>
    </w:pPr>
  </w:style>
  <w:style w:type="paragraph" w:styleId="TOC3">
    <w:name w:val="toc 3"/>
    <w:basedOn w:val="Normal"/>
    <w:next w:val="Normal"/>
    <w:autoRedefine/>
    <w:uiPriority w:val="39"/>
    <w:unhideWhenUsed/>
    <w:rsid w:val="00275AE8"/>
    <w:pPr>
      <w:tabs>
        <w:tab w:val="left" w:pos="1440"/>
        <w:tab w:val="right" w:leader="dot" w:pos="8630"/>
      </w:tabs>
      <w:spacing w:after="120"/>
      <w:ind w:left="482"/>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basedOn w:val="DefaultParagraphFont"/>
    <w:unhideWhenUsed/>
    <w:rsid w:val="004111ED"/>
    <w:rPr>
      <w:color w:val="800080" w:themeColor="followedHyperlink"/>
      <w:u w:val="single"/>
    </w:rPr>
  </w:style>
  <w:style w:type="paragraph" w:styleId="DocumentMap">
    <w:name w:val="Document Map"/>
    <w:basedOn w:val="Normal"/>
    <w:link w:val="DocumentMapChar"/>
    <w:semiHidden/>
    <w:unhideWhenUsed/>
    <w:rsid w:val="006136E0"/>
    <w:pPr>
      <w:spacing w:after="0"/>
    </w:pPr>
  </w:style>
  <w:style w:type="character" w:customStyle="1" w:styleId="DocumentMapChar">
    <w:name w:val="Document Map Char"/>
    <w:basedOn w:val="DefaultParagraphFont"/>
    <w:link w:val="DocumentMap"/>
    <w:semiHidden/>
    <w:rsid w:val="006136E0"/>
    <w:rPr>
      <w:sz w:val="24"/>
      <w:szCs w:val="24"/>
    </w:rPr>
  </w:style>
  <w:style w:type="table" w:styleId="TableGrid">
    <w:name w:val="Table Grid"/>
    <w:basedOn w:val="TableNormal"/>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107D02"/>
    <w:rPr>
      <w:color w:val="605E5C"/>
      <w:shd w:val="clear" w:color="auto" w:fill="E1DFDD"/>
    </w:rPr>
  </w:style>
  <w:style w:type="character" w:styleId="FootnoteReference">
    <w:name w:val="footnote reference"/>
    <w:basedOn w:val="DefaultParagraphFont"/>
    <w:semiHidden/>
    <w:unhideWhenUsed/>
    <w:rsid w:val="00107D02"/>
    <w:rPr>
      <w:vertAlign w:val="superscript"/>
    </w:rPr>
  </w:style>
  <w:style w:type="paragraph" w:styleId="ListParagraph">
    <w:name w:val="List Paragraph"/>
    <w:basedOn w:val="Normal"/>
    <w:uiPriority w:val="34"/>
    <w:qFormat/>
    <w:rsid w:val="00027A80"/>
    <w:pPr>
      <w:spacing w:after="0"/>
      <w:ind w:leftChars="400" w:left="800"/>
      <w:jc w:val="both"/>
    </w:pPr>
    <w:rPr>
      <w:rFonts w:eastAsia="Malgun Gothic"/>
      <w:lang w:val="en-GB"/>
    </w:rPr>
  </w:style>
  <w:style w:type="paragraph" w:styleId="Caption">
    <w:name w:val="caption"/>
    <w:basedOn w:val="Normal"/>
    <w:next w:val="Normal"/>
    <w:qFormat/>
    <w:rsid w:val="00D56A17"/>
    <w:pPr>
      <w:spacing w:before="120" w:after="120"/>
      <w:jc w:val="center"/>
    </w:pPr>
    <w:rPr>
      <w:rFonts w:eastAsia="Malgun Gothic" w:cs="Arial"/>
      <w:szCs w:val="20"/>
      <w:lang w:val="de-DE"/>
    </w:rPr>
  </w:style>
  <w:style w:type="paragraph" w:styleId="BalloonText">
    <w:name w:val="Balloon Text"/>
    <w:basedOn w:val="Normal"/>
    <w:link w:val="BalloonTextChar"/>
    <w:uiPriority w:val="99"/>
    <w:semiHidden/>
    <w:unhideWhenUsed/>
    <w:rsid w:val="00D56A17"/>
    <w:pPr>
      <w:spacing w:after="0"/>
      <w:jc w:val="both"/>
    </w:pPr>
    <w:rPr>
      <w:rFonts w:ascii="Segoe UI" w:eastAsia="Malgun Gothic" w:hAnsi="Segoe UI" w:cs="Segoe UI"/>
      <w:sz w:val="18"/>
      <w:szCs w:val="18"/>
      <w:lang w:val="en-GB"/>
    </w:rPr>
  </w:style>
  <w:style w:type="character" w:customStyle="1" w:styleId="BalloonTextChar">
    <w:name w:val="Balloon Text Char"/>
    <w:basedOn w:val="DefaultParagraphFont"/>
    <w:link w:val="BalloonText"/>
    <w:uiPriority w:val="99"/>
    <w:semiHidden/>
    <w:rsid w:val="00D56A17"/>
    <w:rPr>
      <w:rFonts w:ascii="Segoe UI" w:eastAsia="Malgun Gothic" w:hAnsi="Segoe UI" w:cs="Segoe UI"/>
      <w:sz w:val="18"/>
      <w:szCs w:val="18"/>
      <w:lang w:val="en-GB"/>
    </w:rPr>
  </w:style>
  <w:style w:type="paragraph" w:customStyle="1" w:styleId="a2">
    <w:name w:val="a2"/>
    <w:basedOn w:val="Heading2"/>
    <w:next w:val="Normal"/>
    <w:rsid w:val="00D56A17"/>
    <w:pPr>
      <w:numPr>
        <w:ilvl w:val="0"/>
        <w:numId w:val="0"/>
      </w:numPr>
      <w:tabs>
        <w:tab w:val="left" w:pos="500"/>
        <w:tab w:val="left" w:pos="720"/>
      </w:tabs>
      <w:suppressAutoHyphens/>
      <w:spacing w:before="270" w:after="120" w:line="-270" w:lineRule="auto"/>
      <w:jc w:val="both"/>
      <w:outlineLvl w:val="9"/>
    </w:pPr>
    <w:rPr>
      <w:rFonts w:eastAsia="Malgun Gothic" w:cs="Times New Roman"/>
      <w:bCs w:val="0"/>
      <w:iCs w:val="0"/>
      <w:szCs w:val="20"/>
      <w:lang w:val="en-GB"/>
    </w:rPr>
  </w:style>
  <w:style w:type="paragraph" w:customStyle="1" w:styleId="a3">
    <w:name w:val="a3"/>
    <w:basedOn w:val="Heading3"/>
    <w:next w:val="Normal"/>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Malgun Gothic" w:cs="Times New Roman"/>
      <w:bCs w:val="0"/>
      <w:sz w:val="22"/>
      <w:szCs w:val="20"/>
      <w:lang w:val="en-GB"/>
    </w:rPr>
  </w:style>
  <w:style w:type="paragraph" w:customStyle="1" w:styleId="a5">
    <w:name w:val="a5"/>
    <w:basedOn w:val="Heading5"/>
    <w:next w:val="Normal"/>
    <w:rsid w:val="00D56A17"/>
    <w:pPr>
      <w:keepNext/>
      <w:numPr>
        <w:numId w:val="6"/>
      </w:numPr>
      <w:tabs>
        <w:tab w:val="left" w:pos="1140"/>
        <w:tab w:val="left" w:pos="1360"/>
      </w:tabs>
      <w:suppressAutoHyphens/>
      <w:spacing w:before="60" w:after="120" w:line="-230" w:lineRule="auto"/>
      <w:jc w:val="both"/>
      <w:outlineLvl w:val="9"/>
    </w:pPr>
    <w:rPr>
      <w:rFonts w:eastAsia="Malgun Gothic"/>
      <w:bCs w:val="0"/>
      <w:i w:val="0"/>
      <w:iCs w:val="0"/>
      <w:sz w:val="20"/>
      <w:szCs w:val="20"/>
      <w:lang w:val="en-GB"/>
    </w:rPr>
  </w:style>
  <w:style w:type="paragraph" w:customStyle="1" w:styleId="a6">
    <w:name w:val="a6"/>
    <w:basedOn w:val="Heading6"/>
    <w:next w:val="Normal"/>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Malgun Gothic"/>
      <w:bCs w:val="0"/>
      <w:sz w:val="20"/>
      <w:szCs w:val="20"/>
      <w:lang w:val="en-GB"/>
    </w:rPr>
  </w:style>
  <w:style w:type="paragraph" w:customStyle="1" w:styleId="ANNEX0">
    <w:name w:val="ANNEX"/>
    <w:basedOn w:val="Normal"/>
    <w:next w:val="Normal"/>
    <w:rsid w:val="00D56A17"/>
    <w:pPr>
      <w:keepNext/>
      <w:pageBreakBefore/>
      <w:spacing w:after="760" w:line="-310" w:lineRule="auto"/>
      <w:jc w:val="center"/>
    </w:pPr>
    <w:rPr>
      <w:rFonts w:eastAsia="Malgun Gothic"/>
      <w:b/>
      <w:sz w:val="28"/>
      <w:szCs w:val="20"/>
      <w:lang w:val="en-GB"/>
    </w:rPr>
  </w:style>
  <w:style w:type="paragraph" w:customStyle="1" w:styleId="1">
    <w:name w:val="참고 문헌1"/>
    <w:basedOn w:val="Normal"/>
    <w:rsid w:val="00D56A17"/>
    <w:pPr>
      <w:tabs>
        <w:tab w:val="left" w:pos="660"/>
      </w:tabs>
      <w:spacing w:after="120"/>
      <w:ind w:left="658" w:hanging="658"/>
      <w:jc w:val="both"/>
    </w:pPr>
    <w:rPr>
      <w:rFonts w:eastAsia="Malgun Gothic"/>
      <w:szCs w:val="20"/>
      <w:lang w:val="en-GB"/>
    </w:rPr>
  </w:style>
  <w:style w:type="paragraph" w:styleId="BodyText">
    <w:name w:val="Body Text"/>
    <w:basedOn w:val="Normal"/>
    <w:link w:val="BodyTextChar"/>
    <w:rsid w:val="00D56A17"/>
    <w:pPr>
      <w:spacing w:before="60" w:after="60"/>
      <w:jc w:val="both"/>
    </w:pPr>
    <w:rPr>
      <w:rFonts w:eastAsia="Malgun Gothic"/>
      <w:szCs w:val="20"/>
      <w:lang w:val="en-GB"/>
    </w:rPr>
  </w:style>
  <w:style w:type="character" w:customStyle="1" w:styleId="BodyTextChar">
    <w:name w:val="Body Text Char"/>
    <w:basedOn w:val="DefaultParagraphFont"/>
    <w:link w:val="BodyText"/>
    <w:rsid w:val="00D56A17"/>
    <w:rPr>
      <w:rFonts w:eastAsia="Malgun Gothic"/>
      <w:sz w:val="24"/>
      <w:lang w:val="en-GB"/>
    </w:rPr>
  </w:style>
  <w:style w:type="paragraph" w:styleId="BodyText3">
    <w:name w:val="Body Text 3"/>
    <w:basedOn w:val="Normal"/>
    <w:link w:val="BodyText3Char"/>
    <w:rsid w:val="00D56A17"/>
    <w:pPr>
      <w:spacing w:before="20" w:after="20"/>
      <w:jc w:val="both"/>
    </w:pPr>
    <w:rPr>
      <w:rFonts w:eastAsia="Malgun Gothic"/>
      <w:sz w:val="18"/>
      <w:szCs w:val="20"/>
      <w:lang w:val="en-GB"/>
    </w:rPr>
  </w:style>
  <w:style w:type="character" w:customStyle="1" w:styleId="BodyText3Char">
    <w:name w:val="Body Text 3 Char"/>
    <w:basedOn w:val="DefaultParagraphFont"/>
    <w:link w:val="BodyText3"/>
    <w:rsid w:val="00D56A17"/>
    <w:rPr>
      <w:rFonts w:eastAsia="Malgun Gothic"/>
      <w:sz w:val="18"/>
      <w:lang w:val="en-GB"/>
    </w:rPr>
  </w:style>
  <w:style w:type="character" w:customStyle="1" w:styleId="Defterms">
    <w:name w:val="Defterms"/>
    <w:rsid w:val="00D56A17"/>
    <w:rPr>
      <w:color w:val="auto"/>
    </w:rPr>
  </w:style>
  <w:style w:type="paragraph" w:customStyle="1" w:styleId="Example">
    <w:name w:val="Example"/>
    <w:basedOn w:val="Normal"/>
    <w:next w:val="Normal"/>
    <w:rsid w:val="00D56A17"/>
    <w:pPr>
      <w:tabs>
        <w:tab w:val="left" w:pos="1360"/>
      </w:tabs>
      <w:spacing w:after="120" w:line="210" w:lineRule="auto"/>
      <w:jc w:val="both"/>
    </w:pPr>
    <w:rPr>
      <w:rFonts w:eastAsia="Malgun Gothic"/>
      <w:sz w:val="18"/>
      <w:szCs w:val="20"/>
      <w:lang w:val="en-GB"/>
    </w:rPr>
  </w:style>
  <w:style w:type="paragraph" w:customStyle="1" w:styleId="Figurefootnote">
    <w:name w:val="Figure footnote"/>
    <w:basedOn w:val="Normal"/>
    <w:rsid w:val="00D56A17"/>
    <w:pPr>
      <w:keepNext/>
      <w:tabs>
        <w:tab w:val="left" w:pos="340"/>
      </w:tabs>
      <w:spacing w:after="60" w:line="210" w:lineRule="auto"/>
      <w:jc w:val="both"/>
    </w:pPr>
    <w:rPr>
      <w:rFonts w:eastAsia="Malgun Gothic"/>
      <w:sz w:val="18"/>
      <w:szCs w:val="20"/>
      <w:lang w:val="en-GB"/>
    </w:rPr>
  </w:style>
  <w:style w:type="paragraph" w:customStyle="1" w:styleId="Figuretitle">
    <w:name w:val="Figure title"/>
    <w:basedOn w:val="Normal"/>
    <w:next w:val="Normal"/>
    <w:rsid w:val="00D56A17"/>
    <w:pPr>
      <w:suppressAutoHyphens/>
      <w:spacing w:before="220" w:after="220"/>
      <w:jc w:val="center"/>
    </w:pPr>
    <w:rPr>
      <w:rFonts w:eastAsia="Malgun Gothic"/>
      <w:b/>
      <w:szCs w:val="20"/>
      <w:lang w:val="en-GB"/>
    </w:rPr>
  </w:style>
  <w:style w:type="paragraph" w:customStyle="1" w:styleId="Foreword">
    <w:name w:val="Foreword"/>
    <w:basedOn w:val="Normal"/>
    <w:rsid w:val="00D56A17"/>
    <w:pPr>
      <w:spacing w:after="120"/>
      <w:jc w:val="both"/>
    </w:pPr>
    <w:rPr>
      <w:rFonts w:eastAsia="Malgun Gothic"/>
      <w:color w:val="0000FF"/>
      <w:szCs w:val="20"/>
      <w:lang w:val="en-GB"/>
    </w:rPr>
  </w:style>
  <w:style w:type="paragraph" w:customStyle="1" w:styleId="Formula">
    <w:name w:val="Formula"/>
    <w:basedOn w:val="Normal"/>
    <w:next w:val="Normal"/>
    <w:rsid w:val="00D56A17"/>
    <w:pPr>
      <w:keepNext/>
      <w:tabs>
        <w:tab w:val="right" w:pos="8640"/>
      </w:tabs>
      <w:spacing w:after="220"/>
      <w:ind w:left="400"/>
      <w:jc w:val="both"/>
    </w:pPr>
    <w:rPr>
      <w:rFonts w:eastAsia="Malgun Gothic"/>
      <w:szCs w:val="20"/>
      <w:lang w:val="en-GB"/>
    </w:rPr>
  </w:style>
  <w:style w:type="paragraph" w:styleId="Index1">
    <w:name w:val="index 1"/>
    <w:basedOn w:val="Normal"/>
    <w:next w:val="Normal"/>
    <w:autoRedefine/>
    <w:semiHidden/>
    <w:rsid w:val="00D56A17"/>
    <w:pPr>
      <w:spacing w:after="120" w:line="210" w:lineRule="auto"/>
      <w:ind w:left="340" w:hanging="340"/>
      <w:jc w:val="both"/>
    </w:pPr>
    <w:rPr>
      <w:rFonts w:eastAsia="Malgun Gothic"/>
      <w:b/>
      <w:sz w:val="18"/>
      <w:szCs w:val="20"/>
      <w:lang w:val="en-GB"/>
    </w:rPr>
  </w:style>
  <w:style w:type="paragraph" w:customStyle="1" w:styleId="Introduction">
    <w:name w:val="Introduction"/>
    <w:basedOn w:val="Normal"/>
    <w:next w:val="Normal"/>
    <w:rsid w:val="00D56A17"/>
    <w:pPr>
      <w:pageBreakBefore/>
      <w:tabs>
        <w:tab w:val="left" w:pos="400"/>
      </w:tabs>
      <w:spacing w:before="960" w:after="310" w:line="-310" w:lineRule="auto"/>
      <w:jc w:val="both"/>
    </w:pPr>
    <w:rPr>
      <w:rFonts w:eastAsia="Malgun Gothic"/>
      <w:b/>
      <w:sz w:val="28"/>
      <w:szCs w:val="20"/>
      <w:lang w:val="en-GB"/>
    </w:rPr>
  </w:style>
  <w:style w:type="paragraph" w:styleId="ListNumber">
    <w:name w:val="List Number"/>
    <w:aliases w:val="List Number Char"/>
    <w:basedOn w:val="Normal"/>
    <w:rsid w:val="00D56A17"/>
    <w:pPr>
      <w:numPr>
        <w:numId w:val="14"/>
      </w:numPr>
      <w:spacing w:after="120"/>
      <w:jc w:val="both"/>
    </w:pPr>
    <w:rPr>
      <w:rFonts w:eastAsia="Malgun Gothic"/>
      <w:szCs w:val="20"/>
      <w:lang w:val="en-GB"/>
    </w:rPr>
  </w:style>
  <w:style w:type="paragraph" w:styleId="ListNumber2">
    <w:name w:val="List Number 2"/>
    <w:basedOn w:val="Normal"/>
    <w:semiHidden/>
    <w:rsid w:val="00D56A17"/>
    <w:pPr>
      <w:tabs>
        <w:tab w:val="left" w:pos="800"/>
      </w:tabs>
      <w:spacing w:after="120"/>
      <w:ind w:left="800" w:hanging="400"/>
      <w:jc w:val="both"/>
    </w:pPr>
    <w:rPr>
      <w:rFonts w:eastAsia="Malgun Gothic"/>
      <w:szCs w:val="20"/>
      <w:lang w:val="en-GB"/>
    </w:rPr>
  </w:style>
  <w:style w:type="paragraph" w:styleId="ListNumber3">
    <w:name w:val="List Number 3"/>
    <w:basedOn w:val="Normal"/>
    <w:semiHidden/>
    <w:rsid w:val="00D56A17"/>
    <w:pPr>
      <w:numPr>
        <w:numId w:val="16"/>
      </w:numPr>
      <w:tabs>
        <w:tab w:val="clear" w:pos="1800"/>
        <w:tab w:val="left" w:pos="1080"/>
        <w:tab w:val="num" w:pos="1520"/>
      </w:tabs>
      <w:spacing w:after="120"/>
      <w:ind w:left="1080"/>
      <w:jc w:val="both"/>
    </w:pPr>
    <w:rPr>
      <w:rFonts w:eastAsia="Malgun Gothic"/>
      <w:szCs w:val="20"/>
      <w:lang w:val="en-GB"/>
    </w:rPr>
  </w:style>
  <w:style w:type="paragraph" w:styleId="ListNumber4">
    <w:name w:val="List Number 4"/>
    <w:basedOn w:val="Normal"/>
    <w:semiHidden/>
    <w:rsid w:val="00D56A17"/>
    <w:pPr>
      <w:tabs>
        <w:tab w:val="left" w:pos="1600"/>
      </w:tabs>
      <w:spacing w:after="120"/>
      <w:ind w:left="1600" w:hanging="400"/>
      <w:jc w:val="both"/>
    </w:pPr>
    <w:rPr>
      <w:rFonts w:eastAsia="Malgun Gothic"/>
      <w:szCs w:val="20"/>
      <w:lang w:val="en-GB"/>
    </w:rPr>
  </w:style>
  <w:style w:type="paragraph" w:styleId="ListContinue">
    <w:name w:val="List Continue"/>
    <w:aliases w:val="list-1"/>
    <w:basedOn w:val="Normal"/>
    <w:semiHidden/>
    <w:rsid w:val="00D56A17"/>
    <w:pPr>
      <w:tabs>
        <w:tab w:val="left" w:pos="400"/>
        <w:tab w:val="num" w:pos="1440"/>
      </w:tabs>
      <w:spacing w:after="120"/>
      <w:ind w:left="1440" w:hanging="360"/>
      <w:jc w:val="both"/>
    </w:pPr>
    <w:rPr>
      <w:rFonts w:eastAsia="Malgun Gothic"/>
      <w:szCs w:val="20"/>
      <w:lang w:val="en-GB"/>
    </w:rPr>
  </w:style>
  <w:style w:type="paragraph" w:styleId="ListContinue2">
    <w:name w:val="List Continue 2"/>
    <w:aliases w:val="list-2"/>
    <w:basedOn w:val="ListContinue"/>
    <w:semiHidden/>
    <w:rsid w:val="00D56A17"/>
    <w:pPr>
      <w:numPr>
        <w:numId w:val="15"/>
      </w:numPr>
      <w:tabs>
        <w:tab w:val="clear" w:pos="360"/>
        <w:tab w:val="clear" w:pos="400"/>
      </w:tabs>
      <w:ind w:left="720"/>
    </w:pPr>
  </w:style>
  <w:style w:type="paragraph" w:styleId="ListContinue3">
    <w:name w:val="List Continue 3"/>
    <w:aliases w:val="list-3"/>
    <w:basedOn w:val="ListContinue"/>
    <w:semiHidden/>
    <w:rsid w:val="00D56A17"/>
    <w:pPr>
      <w:tabs>
        <w:tab w:val="clear" w:pos="400"/>
        <w:tab w:val="clear" w:pos="1440"/>
      </w:tabs>
      <w:ind w:left="1080"/>
    </w:pPr>
  </w:style>
  <w:style w:type="paragraph" w:styleId="ListContinue4">
    <w:name w:val="List Continue 4"/>
    <w:basedOn w:val="ListContinue"/>
    <w:semiHidden/>
    <w:rsid w:val="00D56A17"/>
    <w:pPr>
      <w:tabs>
        <w:tab w:val="clear" w:pos="400"/>
        <w:tab w:val="left" w:pos="1600"/>
      </w:tabs>
      <w:ind w:left="1600"/>
    </w:pPr>
  </w:style>
  <w:style w:type="paragraph" w:customStyle="1" w:styleId="Note">
    <w:name w:val="Note"/>
    <w:basedOn w:val="Normal"/>
    <w:next w:val="Normal"/>
    <w:rsid w:val="00D56A17"/>
    <w:pPr>
      <w:tabs>
        <w:tab w:val="left" w:pos="960"/>
      </w:tabs>
      <w:spacing w:after="120" w:line="210" w:lineRule="auto"/>
      <w:jc w:val="both"/>
    </w:pPr>
    <w:rPr>
      <w:rFonts w:eastAsia="Malgun Gothic"/>
      <w:sz w:val="18"/>
      <w:szCs w:val="20"/>
      <w:lang w:val="en-GB"/>
    </w:rPr>
  </w:style>
  <w:style w:type="character" w:styleId="PageNumber">
    <w:name w:val="page number"/>
    <w:basedOn w:val="DefaultParagraphFont"/>
    <w:rsid w:val="00D56A17"/>
  </w:style>
  <w:style w:type="paragraph" w:customStyle="1" w:styleId="p3">
    <w:name w:val="p3"/>
    <w:basedOn w:val="Normal"/>
    <w:next w:val="Normal"/>
    <w:rsid w:val="00D56A17"/>
    <w:pPr>
      <w:tabs>
        <w:tab w:val="left" w:pos="720"/>
      </w:tabs>
      <w:spacing w:after="120"/>
      <w:jc w:val="both"/>
    </w:pPr>
    <w:rPr>
      <w:rFonts w:eastAsia="Malgun Gothic"/>
      <w:szCs w:val="20"/>
      <w:lang w:val="en-GB"/>
    </w:rPr>
  </w:style>
  <w:style w:type="paragraph" w:customStyle="1" w:styleId="p4">
    <w:name w:val="p4"/>
    <w:basedOn w:val="Normal"/>
    <w:next w:val="Normal"/>
    <w:rsid w:val="00D56A17"/>
    <w:pPr>
      <w:tabs>
        <w:tab w:val="left" w:pos="1100"/>
      </w:tabs>
      <w:spacing w:after="120"/>
      <w:jc w:val="both"/>
    </w:pPr>
    <w:rPr>
      <w:rFonts w:eastAsia="Malgun Gothic"/>
      <w:szCs w:val="20"/>
      <w:lang w:val="en-GB"/>
    </w:rPr>
  </w:style>
  <w:style w:type="paragraph" w:customStyle="1" w:styleId="p5">
    <w:name w:val="p5"/>
    <w:basedOn w:val="Normal"/>
    <w:next w:val="Normal"/>
    <w:rsid w:val="00D56A17"/>
    <w:pPr>
      <w:tabs>
        <w:tab w:val="left" w:pos="1100"/>
      </w:tabs>
      <w:spacing w:after="120"/>
      <w:jc w:val="both"/>
    </w:pPr>
    <w:rPr>
      <w:rFonts w:eastAsia="Malgun Gothic"/>
      <w:szCs w:val="20"/>
      <w:lang w:val="en-GB"/>
    </w:rPr>
  </w:style>
  <w:style w:type="paragraph" w:customStyle="1" w:styleId="p6">
    <w:name w:val="p6"/>
    <w:basedOn w:val="Normal"/>
    <w:next w:val="Normal"/>
    <w:rsid w:val="00D56A17"/>
    <w:pPr>
      <w:tabs>
        <w:tab w:val="left" w:pos="1440"/>
      </w:tabs>
      <w:spacing w:after="120"/>
      <w:jc w:val="both"/>
    </w:pPr>
    <w:rPr>
      <w:rFonts w:eastAsia="Malgun Gothic"/>
      <w:szCs w:val="20"/>
      <w:lang w:val="en-GB"/>
    </w:rPr>
  </w:style>
  <w:style w:type="paragraph" w:customStyle="1" w:styleId="RefNorm">
    <w:name w:val="RefNorm"/>
    <w:basedOn w:val="Normal"/>
    <w:next w:val="Normal"/>
    <w:rsid w:val="00D56A17"/>
    <w:pPr>
      <w:spacing w:after="120"/>
      <w:jc w:val="both"/>
    </w:pPr>
    <w:rPr>
      <w:rFonts w:eastAsia="Malgun Gothic"/>
      <w:szCs w:val="20"/>
      <w:lang w:val="en-GB"/>
    </w:rPr>
  </w:style>
  <w:style w:type="paragraph" w:customStyle="1" w:styleId="Special">
    <w:name w:val="Special"/>
    <w:basedOn w:val="Normal"/>
    <w:next w:val="Normal"/>
    <w:rsid w:val="00D56A17"/>
    <w:pPr>
      <w:spacing w:after="120"/>
      <w:jc w:val="both"/>
    </w:pPr>
    <w:rPr>
      <w:rFonts w:eastAsia="Malgun Gothic"/>
      <w:szCs w:val="20"/>
      <w:lang w:val="en-GB"/>
    </w:rPr>
  </w:style>
  <w:style w:type="paragraph" w:customStyle="1" w:styleId="Tablefootnote">
    <w:name w:val="Table footnote"/>
    <w:basedOn w:val="Normal"/>
    <w:rsid w:val="00D56A17"/>
    <w:pPr>
      <w:tabs>
        <w:tab w:val="left" w:pos="340"/>
      </w:tabs>
      <w:spacing w:before="60" w:after="60" w:line="210" w:lineRule="auto"/>
      <w:jc w:val="both"/>
    </w:pPr>
    <w:rPr>
      <w:rFonts w:eastAsia="Malgun Gothic"/>
      <w:sz w:val="18"/>
      <w:szCs w:val="20"/>
      <w:lang w:val="en-GB"/>
    </w:rPr>
  </w:style>
  <w:style w:type="paragraph" w:customStyle="1" w:styleId="Tabletitle">
    <w:name w:val="Table title"/>
    <w:basedOn w:val="Normal"/>
    <w:next w:val="Normal"/>
    <w:rsid w:val="00D56A17"/>
    <w:pPr>
      <w:keepNext/>
      <w:suppressAutoHyphens/>
      <w:spacing w:before="120" w:after="120" w:line="-230" w:lineRule="auto"/>
      <w:jc w:val="center"/>
    </w:pPr>
    <w:rPr>
      <w:rFonts w:eastAsia="Malgun Gothic"/>
      <w:b/>
      <w:szCs w:val="20"/>
      <w:lang w:val="en-GB"/>
    </w:rPr>
  </w:style>
  <w:style w:type="character" w:customStyle="1" w:styleId="TableFootNoteXref">
    <w:name w:val="TableFootNoteXref"/>
    <w:rsid w:val="00D56A17"/>
    <w:rPr>
      <w:position w:val="6"/>
      <w:sz w:val="16"/>
    </w:rPr>
  </w:style>
  <w:style w:type="paragraph" w:styleId="IndexHeading">
    <w:name w:val="index heading"/>
    <w:basedOn w:val="Normal"/>
    <w:next w:val="Index1"/>
    <w:semiHidden/>
    <w:rsid w:val="00D56A17"/>
    <w:pPr>
      <w:keepNext/>
      <w:spacing w:before="480" w:after="210"/>
      <w:jc w:val="center"/>
    </w:pPr>
    <w:rPr>
      <w:rFonts w:eastAsia="Malgun Gothic"/>
      <w:szCs w:val="20"/>
      <w:lang w:val="en-GB"/>
    </w:rPr>
  </w:style>
  <w:style w:type="paragraph" w:styleId="TOC4">
    <w:name w:val="toc 4"/>
    <w:basedOn w:val="TOC2"/>
    <w:next w:val="Normal"/>
    <w:autoRedefine/>
    <w:uiPriority w:val="39"/>
    <w:rsid w:val="00D56A17"/>
    <w:pPr>
      <w:tabs>
        <w:tab w:val="left" w:pos="1440"/>
        <w:tab w:val="right" w:leader="dot" w:pos="8640"/>
      </w:tabs>
      <w:suppressAutoHyphens/>
      <w:spacing w:after="0"/>
      <w:ind w:left="1440" w:right="500" w:hanging="1440"/>
      <w:jc w:val="both"/>
    </w:pPr>
    <w:rPr>
      <w:rFonts w:eastAsia="Malgun Gothic"/>
      <w:b/>
      <w:noProof/>
      <w:szCs w:val="20"/>
      <w:lang w:val="en-GB"/>
    </w:rPr>
  </w:style>
  <w:style w:type="paragraph" w:styleId="TOC5">
    <w:name w:val="toc 5"/>
    <w:basedOn w:val="TOC4"/>
    <w:next w:val="Normal"/>
    <w:autoRedefine/>
    <w:uiPriority w:val="39"/>
    <w:rsid w:val="00D56A17"/>
  </w:style>
  <w:style w:type="paragraph" w:styleId="TOC6">
    <w:name w:val="toc 6"/>
    <w:basedOn w:val="TOC4"/>
    <w:next w:val="Normal"/>
    <w:autoRedefine/>
    <w:uiPriority w:val="39"/>
    <w:rsid w:val="00D56A17"/>
  </w:style>
  <w:style w:type="paragraph" w:styleId="TOC9">
    <w:name w:val="toc 9"/>
    <w:basedOn w:val="TOC1"/>
    <w:next w:val="Normal"/>
    <w:autoRedefine/>
    <w:uiPriority w:val="39"/>
    <w:rsid w:val="00D56A17"/>
    <w:pPr>
      <w:tabs>
        <w:tab w:val="right" w:leader="dot" w:pos="8640"/>
      </w:tabs>
      <w:suppressAutoHyphens/>
      <w:spacing w:before="120" w:after="0"/>
      <w:ind w:right="500"/>
      <w:jc w:val="both"/>
    </w:pPr>
    <w:rPr>
      <w:rFonts w:eastAsia="Malgun Gothic"/>
      <w:b/>
      <w:noProof/>
      <w:szCs w:val="20"/>
      <w:lang w:val="en-GB"/>
    </w:rPr>
  </w:style>
  <w:style w:type="paragraph" w:customStyle="1" w:styleId="zzBiblio">
    <w:name w:val="zzBiblio"/>
    <w:basedOn w:val="Normal"/>
    <w:next w:val="1"/>
    <w:rsid w:val="00D56A17"/>
    <w:pPr>
      <w:pageBreakBefore/>
      <w:spacing w:after="760" w:line="-310" w:lineRule="auto"/>
      <w:jc w:val="center"/>
    </w:pPr>
    <w:rPr>
      <w:rFonts w:eastAsia="Malgun Gothic"/>
      <w:b/>
      <w:sz w:val="28"/>
      <w:szCs w:val="20"/>
      <w:lang w:val="en-GB"/>
    </w:rPr>
  </w:style>
  <w:style w:type="paragraph" w:customStyle="1" w:styleId="zzContents">
    <w:name w:val="zzContents"/>
    <w:basedOn w:val="Introduction"/>
    <w:next w:val="TOC1"/>
    <w:rsid w:val="00D56A17"/>
  </w:style>
  <w:style w:type="paragraph" w:customStyle="1" w:styleId="zzForeword">
    <w:name w:val="zzForeword"/>
    <w:basedOn w:val="Introduction"/>
    <w:next w:val="Normal"/>
    <w:rsid w:val="00D56A17"/>
    <w:rPr>
      <w:color w:val="0000FF"/>
    </w:rPr>
  </w:style>
  <w:style w:type="paragraph" w:customStyle="1" w:styleId="zzHelp">
    <w:name w:val="zzHelp"/>
    <w:basedOn w:val="Normal"/>
    <w:rsid w:val="00D56A17"/>
    <w:pPr>
      <w:spacing w:after="120"/>
      <w:jc w:val="both"/>
    </w:pPr>
    <w:rPr>
      <w:rFonts w:eastAsia="Malgun Gothic"/>
      <w:color w:val="008000"/>
      <w:szCs w:val="20"/>
      <w:lang w:val="en-GB"/>
    </w:rPr>
  </w:style>
  <w:style w:type="paragraph" w:customStyle="1" w:styleId="zzIndex">
    <w:name w:val="zzIndex"/>
    <w:basedOn w:val="zzBiblio"/>
    <w:next w:val="Normal"/>
    <w:rsid w:val="00D56A17"/>
  </w:style>
  <w:style w:type="paragraph" w:customStyle="1" w:styleId="zzSTDTitle">
    <w:name w:val="zzSTDTitle"/>
    <w:basedOn w:val="Normal"/>
    <w:next w:val="Normal"/>
    <w:rsid w:val="00D56A17"/>
    <w:pPr>
      <w:suppressAutoHyphens/>
      <w:spacing w:before="400" w:after="760" w:line="-350" w:lineRule="auto"/>
      <w:jc w:val="both"/>
    </w:pPr>
    <w:rPr>
      <w:rFonts w:eastAsia="Malgun Gothic"/>
      <w:b/>
      <w:color w:val="0000FF"/>
      <w:sz w:val="32"/>
      <w:szCs w:val="20"/>
      <w:lang w:val="en-GB"/>
    </w:rPr>
  </w:style>
  <w:style w:type="character" w:customStyle="1" w:styleId="ExtXref">
    <w:name w:val="ExtXref"/>
    <w:rsid w:val="00D56A17"/>
    <w:rPr>
      <w:color w:val="auto"/>
    </w:rPr>
  </w:style>
  <w:style w:type="paragraph" w:customStyle="1" w:styleId="a1">
    <w:name w:val="a1"/>
    <w:basedOn w:val="Normal"/>
    <w:next w:val="Normal"/>
    <w:rsid w:val="00D56A17"/>
    <w:pPr>
      <w:tabs>
        <w:tab w:val="num" w:pos="1080"/>
      </w:tabs>
      <w:spacing w:after="120"/>
      <w:ind w:left="432" w:hanging="432"/>
      <w:jc w:val="both"/>
    </w:pPr>
    <w:rPr>
      <w:rFonts w:eastAsia="Malgun Gothic"/>
      <w:b/>
      <w:szCs w:val="20"/>
      <w:lang w:val="en-GB"/>
    </w:rPr>
  </w:style>
  <w:style w:type="paragraph" w:customStyle="1" w:styleId="ListBulletLast">
    <w:name w:val="List Bullet Last"/>
    <w:basedOn w:val="ListBullet"/>
    <w:next w:val="BodyText"/>
    <w:rsid w:val="00D56A17"/>
    <w:pPr>
      <w:spacing w:after="240"/>
      <w:jc w:val="both"/>
    </w:pPr>
    <w:rPr>
      <w:rFonts w:eastAsia="Malgun Gothic"/>
    </w:rPr>
  </w:style>
  <w:style w:type="paragraph" w:styleId="BodyTextIndent3">
    <w:name w:val="Body Text Indent 3"/>
    <w:basedOn w:val="Normal"/>
    <w:link w:val="BodyTextIndent3Char"/>
    <w:rsid w:val="00D56A17"/>
    <w:pPr>
      <w:spacing w:after="0"/>
      <w:ind w:left="450" w:hanging="270"/>
      <w:jc w:val="both"/>
    </w:pPr>
    <w:rPr>
      <w:rFonts w:eastAsia="Malgun Gothic"/>
      <w:szCs w:val="20"/>
    </w:rPr>
  </w:style>
  <w:style w:type="character" w:customStyle="1" w:styleId="BodyTextIndent3Char">
    <w:name w:val="Body Text Indent 3 Char"/>
    <w:basedOn w:val="DefaultParagraphFont"/>
    <w:link w:val="BodyTextIndent3"/>
    <w:rsid w:val="00D56A17"/>
    <w:rPr>
      <w:rFonts w:eastAsia="Malgun Gothic"/>
      <w:sz w:val="24"/>
    </w:rPr>
  </w:style>
  <w:style w:type="paragraph" w:styleId="TOC7">
    <w:name w:val="toc 7"/>
    <w:basedOn w:val="Normal"/>
    <w:next w:val="Normal"/>
    <w:autoRedefine/>
    <w:uiPriority w:val="39"/>
    <w:rsid w:val="00D56A17"/>
    <w:pPr>
      <w:spacing w:after="120"/>
      <w:ind w:left="1200"/>
      <w:jc w:val="both"/>
    </w:pPr>
    <w:rPr>
      <w:rFonts w:eastAsia="Malgun Gothic"/>
      <w:szCs w:val="20"/>
      <w:lang w:val="en-GB"/>
    </w:rPr>
  </w:style>
  <w:style w:type="paragraph" w:styleId="TOC8">
    <w:name w:val="toc 8"/>
    <w:basedOn w:val="Normal"/>
    <w:next w:val="Normal"/>
    <w:autoRedefine/>
    <w:uiPriority w:val="39"/>
    <w:rsid w:val="00D56A17"/>
    <w:pPr>
      <w:spacing w:after="120"/>
      <w:ind w:left="1400"/>
      <w:jc w:val="both"/>
    </w:pPr>
    <w:rPr>
      <w:rFonts w:eastAsia="Malgun Gothic"/>
      <w:szCs w:val="20"/>
      <w:lang w:val="en-GB"/>
    </w:rPr>
  </w:style>
  <w:style w:type="paragraph" w:customStyle="1" w:styleId="List1">
    <w:name w:val="List 1"/>
    <w:basedOn w:val="Normal"/>
    <w:rsid w:val="00D56A17"/>
    <w:pPr>
      <w:tabs>
        <w:tab w:val="num" w:pos="360"/>
      </w:tabs>
      <w:spacing w:after="120"/>
      <w:ind w:left="360" w:hanging="360"/>
      <w:jc w:val="both"/>
    </w:pPr>
    <w:rPr>
      <w:rFonts w:eastAsia="Malgun Gothic"/>
      <w:szCs w:val="20"/>
      <w:lang w:val="en-GB"/>
    </w:rPr>
  </w:style>
  <w:style w:type="paragraph" w:styleId="BodyText2">
    <w:name w:val="Body Text 2"/>
    <w:basedOn w:val="Normal"/>
    <w:link w:val="BodyText2Char"/>
    <w:rsid w:val="00D56A17"/>
    <w:pPr>
      <w:spacing w:before="40" w:after="40"/>
      <w:jc w:val="both"/>
    </w:pPr>
    <w:rPr>
      <w:rFonts w:eastAsia="Malgun Gothic"/>
      <w:sz w:val="20"/>
      <w:szCs w:val="20"/>
      <w:lang w:val="en-GB"/>
    </w:rPr>
  </w:style>
  <w:style w:type="character" w:customStyle="1" w:styleId="BodyText2Char">
    <w:name w:val="Body Text 2 Char"/>
    <w:basedOn w:val="DefaultParagraphFont"/>
    <w:link w:val="BodyText2"/>
    <w:rsid w:val="00D56A17"/>
    <w:rPr>
      <w:rFonts w:eastAsia="Malgun Gothic"/>
      <w:lang w:val="en-GB"/>
    </w:rPr>
  </w:style>
  <w:style w:type="paragraph" w:styleId="List4">
    <w:name w:val="List 4"/>
    <w:basedOn w:val="List"/>
    <w:semiHidden/>
    <w:rsid w:val="00D56A17"/>
    <w:pPr>
      <w:tabs>
        <w:tab w:val="left" w:pos="1800"/>
        <w:tab w:val="left" w:pos="2160"/>
      </w:tabs>
      <w:spacing w:after="80"/>
      <w:ind w:left="1800"/>
      <w:jc w:val="both"/>
    </w:pPr>
    <w:rPr>
      <w:rFonts w:eastAsia="Malgun Gothic"/>
      <w:sz w:val="18"/>
      <w:szCs w:val="20"/>
    </w:rPr>
  </w:style>
  <w:style w:type="paragraph" w:customStyle="1" w:styleId="Code1">
    <w:name w:val="Code 1"/>
    <w:basedOn w:val="Normal"/>
    <w:rsid w:val="00D56A17"/>
    <w:pPr>
      <w:keepLines/>
      <w:spacing w:after="0"/>
      <w:ind w:left="720" w:hanging="720"/>
      <w:jc w:val="both"/>
    </w:pPr>
    <w:rPr>
      <w:rFonts w:ascii="Courier" w:eastAsia="Malgun Gothic" w:hAnsi="Courier"/>
      <w:snapToGrid w:val="0"/>
      <w:sz w:val="22"/>
      <w:szCs w:val="20"/>
      <w:lang w:val="en-GB"/>
    </w:rPr>
  </w:style>
  <w:style w:type="paragraph" w:customStyle="1" w:styleId="Code10">
    <w:name w:val="Code 10"/>
    <w:basedOn w:val="Normal"/>
    <w:rsid w:val="00D56A17"/>
    <w:pPr>
      <w:keepLines/>
      <w:spacing w:after="0"/>
      <w:ind w:left="3600" w:hanging="360"/>
      <w:jc w:val="both"/>
    </w:pPr>
    <w:rPr>
      <w:rFonts w:ascii="Courier" w:eastAsia="Malgun Gothic" w:hAnsi="Courier"/>
      <w:snapToGrid w:val="0"/>
      <w:sz w:val="22"/>
      <w:szCs w:val="20"/>
      <w:lang w:val="en-GB"/>
    </w:rPr>
  </w:style>
  <w:style w:type="paragraph" w:customStyle="1" w:styleId="Code11">
    <w:name w:val="Code 11"/>
    <w:basedOn w:val="Normal"/>
    <w:rsid w:val="00D56A17"/>
    <w:pPr>
      <w:keepLines/>
      <w:spacing w:after="0"/>
      <w:ind w:left="4320" w:hanging="720"/>
      <w:jc w:val="both"/>
    </w:pPr>
    <w:rPr>
      <w:rFonts w:ascii="Courier" w:eastAsia="Malgun Gothic" w:hAnsi="Courier"/>
      <w:snapToGrid w:val="0"/>
      <w:sz w:val="22"/>
      <w:szCs w:val="20"/>
      <w:lang w:val="en-GB"/>
    </w:rPr>
  </w:style>
  <w:style w:type="paragraph" w:customStyle="1" w:styleId="Code2">
    <w:name w:val="Code 2"/>
    <w:basedOn w:val="Normal"/>
    <w:rsid w:val="00D56A17"/>
    <w:pPr>
      <w:keepLines/>
      <w:spacing w:after="0"/>
      <w:ind w:left="1080" w:hanging="720"/>
      <w:jc w:val="both"/>
    </w:pPr>
    <w:rPr>
      <w:rFonts w:ascii="Courier" w:eastAsia="Malgun Gothic" w:hAnsi="Courier"/>
      <w:snapToGrid w:val="0"/>
      <w:sz w:val="22"/>
      <w:szCs w:val="20"/>
      <w:lang w:val="en-GB"/>
    </w:rPr>
  </w:style>
  <w:style w:type="paragraph" w:customStyle="1" w:styleId="Code3">
    <w:name w:val="Code 3"/>
    <w:basedOn w:val="Normal"/>
    <w:rsid w:val="00D56A17"/>
    <w:pPr>
      <w:keepLines/>
      <w:spacing w:after="0"/>
      <w:ind w:left="1440" w:hanging="720"/>
      <w:jc w:val="both"/>
    </w:pPr>
    <w:rPr>
      <w:rFonts w:ascii="Courier" w:eastAsia="Malgun Gothic" w:hAnsi="Courier"/>
      <w:snapToGrid w:val="0"/>
      <w:sz w:val="22"/>
      <w:szCs w:val="20"/>
      <w:lang w:val="en-GB"/>
    </w:rPr>
  </w:style>
  <w:style w:type="paragraph" w:customStyle="1" w:styleId="Code4">
    <w:name w:val="Code 4"/>
    <w:basedOn w:val="Normal"/>
    <w:rsid w:val="00D56A17"/>
    <w:pPr>
      <w:keepLines/>
      <w:spacing w:after="0"/>
      <w:ind w:left="1800" w:hanging="720"/>
      <w:jc w:val="both"/>
    </w:pPr>
    <w:rPr>
      <w:rFonts w:ascii="Courier" w:eastAsia="Malgun Gothic" w:hAnsi="Courier"/>
      <w:snapToGrid w:val="0"/>
      <w:sz w:val="22"/>
      <w:szCs w:val="20"/>
      <w:lang w:val="en-GB"/>
    </w:rPr>
  </w:style>
  <w:style w:type="paragraph" w:customStyle="1" w:styleId="Code5">
    <w:name w:val="Code 5"/>
    <w:basedOn w:val="Normal"/>
    <w:rsid w:val="00D56A17"/>
    <w:pPr>
      <w:keepLines/>
      <w:spacing w:after="0"/>
      <w:ind w:left="2160" w:hanging="720"/>
      <w:jc w:val="both"/>
    </w:pPr>
    <w:rPr>
      <w:rFonts w:ascii="Courier" w:eastAsia="Malgun Gothic" w:hAnsi="Courier"/>
      <w:snapToGrid w:val="0"/>
      <w:sz w:val="22"/>
      <w:szCs w:val="20"/>
      <w:lang w:val="en-GB"/>
    </w:rPr>
  </w:style>
  <w:style w:type="paragraph" w:customStyle="1" w:styleId="Code6">
    <w:name w:val="Code 6"/>
    <w:basedOn w:val="Normal"/>
    <w:rsid w:val="00D56A17"/>
    <w:pPr>
      <w:keepLines/>
      <w:spacing w:after="0"/>
      <w:ind w:left="2520" w:hanging="720"/>
      <w:jc w:val="both"/>
    </w:pPr>
    <w:rPr>
      <w:rFonts w:ascii="Courier" w:eastAsia="Malgun Gothic" w:hAnsi="Courier"/>
      <w:snapToGrid w:val="0"/>
      <w:sz w:val="22"/>
      <w:szCs w:val="20"/>
      <w:lang w:val="en-GB"/>
    </w:rPr>
  </w:style>
  <w:style w:type="paragraph" w:customStyle="1" w:styleId="Code7">
    <w:name w:val="Code 7"/>
    <w:basedOn w:val="Normal"/>
    <w:rsid w:val="00D56A17"/>
    <w:pPr>
      <w:keepLines/>
      <w:spacing w:after="0"/>
      <w:ind w:left="2880" w:hanging="720"/>
      <w:jc w:val="both"/>
    </w:pPr>
    <w:rPr>
      <w:rFonts w:ascii="Courier" w:eastAsia="Malgun Gothic" w:hAnsi="Courier"/>
      <w:snapToGrid w:val="0"/>
      <w:sz w:val="22"/>
      <w:szCs w:val="20"/>
      <w:lang w:val="en-GB"/>
    </w:rPr>
  </w:style>
  <w:style w:type="paragraph" w:customStyle="1" w:styleId="Code8">
    <w:name w:val="Code 8"/>
    <w:basedOn w:val="Normal"/>
    <w:rsid w:val="00D56A17"/>
    <w:pPr>
      <w:keepLines/>
      <w:spacing w:after="0"/>
      <w:ind w:left="3240" w:hanging="720"/>
      <w:jc w:val="both"/>
    </w:pPr>
    <w:rPr>
      <w:rFonts w:ascii="Courier" w:eastAsia="Malgun Gothic" w:hAnsi="Courier"/>
      <w:snapToGrid w:val="0"/>
      <w:sz w:val="22"/>
      <w:szCs w:val="20"/>
      <w:lang w:val="en-GB"/>
    </w:rPr>
  </w:style>
  <w:style w:type="paragraph" w:customStyle="1" w:styleId="Code9">
    <w:name w:val="Code 9"/>
    <w:basedOn w:val="Normal"/>
    <w:rsid w:val="00D56A17"/>
    <w:pPr>
      <w:keepLines/>
      <w:spacing w:after="0"/>
      <w:ind w:left="3600" w:hanging="720"/>
      <w:jc w:val="both"/>
    </w:pPr>
    <w:rPr>
      <w:rFonts w:ascii="Courier" w:eastAsia="Malgun Gothic" w:hAnsi="Courier"/>
      <w:snapToGrid w:val="0"/>
      <w:sz w:val="22"/>
      <w:szCs w:val="20"/>
      <w:lang w:val="en-GB"/>
    </w:rPr>
  </w:style>
  <w:style w:type="paragraph" w:customStyle="1" w:styleId="Figureart">
    <w:name w:val="Figure art"/>
    <w:basedOn w:val="Normal"/>
    <w:next w:val="Figuretitle"/>
    <w:rsid w:val="00D56A17"/>
    <w:pPr>
      <w:keepNext/>
      <w:spacing w:after="0"/>
      <w:jc w:val="center"/>
    </w:pPr>
    <w:rPr>
      <w:rFonts w:eastAsia="Malgun Gothic"/>
      <w:szCs w:val="20"/>
      <w:lang w:val="en-GB"/>
    </w:rPr>
  </w:style>
  <w:style w:type="paragraph" w:customStyle="1" w:styleId="CODE">
    <w:name w:val="CODE"/>
    <w:basedOn w:val="Normal"/>
    <w:rsid w:val="00D56A17"/>
    <w:pPr>
      <w:keepLines/>
      <w:spacing w:after="0"/>
      <w:jc w:val="both"/>
    </w:pPr>
    <w:rPr>
      <w:rFonts w:ascii="Courier New" w:eastAsia="Malgun Gothic" w:hAnsi="Courier New"/>
      <w:snapToGrid w:val="0"/>
      <w:sz w:val="22"/>
      <w:szCs w:val="20"/>
      <w:lang w:val="en-GB"/>
    </w:rPr>
  </w:style>
  <w:style w:type="paragraph" w:styleId="BlockText">
    <w:name w:val="Block Text"/>
    <w:basedOn w:val="Normal"/>
    <w:semiHidden/>
    <w:rsid w:val="00D56A17"/>
    <w:pPr>
      <w:spacing w:after="120"/>
      <w:ind w:left="1440" w:right="1440"/>
      <w:jc w:val="both"/>
    </w:pPr>
    <w:rPr>
      <w:rFonts w:eastAsia="Malgun Gothic"/>
      <w:szCs w:val="20"/>
      <w:lang w:val="en-GB"/>
    </w:rPr>
  </w:style>
  <w:style w:type="paragraph" w:customStyle="1" w:styleId="StyleCopyrightStuff8ptBlack">
    <w:name w:val="Style CopyrightStuff + 8 pt Black"/>
    <w:basedOn w:val="Normal"/>
    <w:rsid w:val="00D56A17"/>
    <w:pPr>
      <w:autoSpaceDE w:val="0"/>
      <w:autoSpaceDN w:val="0"/>
      <w:adjustRightInd w:val="0"/>
      <w:spacing w:before="120" w:after="0"/>
      <w:jc w:val="both"/>
    </w:pPr>
    <w:rPr>
      <w:rFonts w:eastAsia="Malgun Gothic"/>
      <w:color w:val="000000"/>
      <w:sz w:val="16"/>
    </w:rPr>
  </w:style>
  <w:style w:type="paragraph" w:customStyle="1" w:styleId="Default">
    <w:name w:val="Default"/>
    <w:rsid w:val="00D56A17"/>
    <w:pPr>
      <w:widowControl w:val="0"/>
      <w:autoSpaceDE w:val="0"/>
      <w:autoSpaceDN w:val="0"/>
      <w:adjustRightInd w:val="0"/>
    </w:pPr>
    <w:rPr>
      <w:rFonts w:eastAsia="Malgun Gothic"/>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Malgun Gothic" w:hAnsi="Times"/>
      <w:sz w:val="22"/>
      <w:lang w:val="de-DE" w:eastAsia="de-DE"/>
    </w:rPr>
  </w:style>
  <w:style w:type="paragraph" w:customStyle="1" w:styleId="Maintext">
    <w:name w:val="Maintext"/>
    <w:rsid w:val="00D56A17"/>
    <w:pPr>
      <w:ind w:firstLine="284"/>
      <w:jc w:val="both"/>
    </w:pPr>
    <w:rPr>
      <w:rFonts w:eastAsia="Malgun Gothic"/>
      <w:kern w:val="28"/>
      <w:lang w:eastAsia="ko-KR"/>
    </w:rPr>
  </w:style>
  <w:style w:type="paragraph" w:styleId="Title">
    <w:name w:val="Title"/>
    <w:basedOn w:val="Normal"/>
    <w:link w:val="TitleChar"/>
    <w:qFormat/>
    <w:rsid w:val="00D56A17"/>
    <w:pPr>
      <w:spacing w:after="0"/>
      <w:jc w:val="center"/>
    </w:pPr>
    <w:rPr>
      <w:rFonts w:ascii="Arial" w:eastAsia="Malgun Gothic" w:hAnsi="Arial" w:cs="Arial"/>
      <w:b/>
      <w:bCs/>
      <w:sz w:val="28"/>
      <w:lang w:val="de-DE"/>
    </w:rPr>
  </w:style>
  <w:style w:type="character" w:customStyle="1" w:styleId="TitleChar">
    <w:name w:val="Title Char"/>
    <w:basedOn w:val="DefaultParagraphFont"/>
    <w:link w:val="Title"/>
    <w:rsid w:val="00D56A17"/>
    <w:rPr>
      <w:rFonts w:ascii="Arial" w:eastAsia="Malgun Gothic" w:hAnsi="Arial" w:cs="Arial"/>
      <w:b/>
      <w:bCs/>
      <w:sz w:val="28"/>
      <w:szCs w:val="24"/>
      <w:lang w:val="de-DE"/>
    </w:rPr>
  </w:style>
  <w:style w:type="character" w:customStyle="1" w:styleId="Char">
    <w:name w:val="Char"/>
    <w:rsid w:val="00D56A17"/>
    <w:rPr>
      <w:rFonts w:cs="Arial"/>
      <w:szCs w:val="19"/>
      <w:lang w:val="de-DE" w:eastAsia="de-DE" w:bidi="ar-SA"/>
    </w:rPr>
  </w:style>
  <w:style w:type="paragraph" w:styleId="NormalWeb">
    <w:name w:val="Normal (Web)"/>
    <w:basedOn w:val="Normal"/>
    <w:uiPriority w:val="99"/>
    <w:rsid w:val="00D56A17"/>
    <w:pPr>
      <w:spacing w:before="100" w:beforeAutospacing="1" w:after="100" w:afterAutospacing="1"/>
      <w:jc w:val="both"/>
    </w:pPr>
    <w:rPr>
      <w:rFonts w:eastAsia="Malgun Gothic"/>
      <w:lang w:val="en-GB"/>
    </w:rPr>
  </w:style>
  <w:style w:type="paragraph" w:styleId="BodyTextIndent2">
    <w:name w:val="Body Text Indent 2"/>
    <w:basedOn w:val="Normal"/>
    <w:link w:val="BodyTextIndent2Char"/>
    <w:rsid w:val="00D56A17"/>
    <w:pPr>
      <w:spacing w:after="0"/>
      <w:ind w:left="720" w:hanging="712"/>
      <w:jc w:val="both"/>
    </w:pPr>
    <w:rPr>
      <w:rFonts w:ascii="Arial" w:eastAsia="Malgun Gothic" w:hAnsi="Arial"/>
      <w:sz w:val="16"/>
      <w:lang w:val="de-DE"/>
    </w:rPr>
  </w:style>
  <w:style w:type="character" w:customStyle="1" w:styleId="BodyTextIndent2Char">
    <w:name w:val="Body Text Indent 2 Char"/>
    <w:basedOn w:val="DefaultParagraphFont"/>
    <w:link w:val="BodyTextIndent2"/>
    <w:rsid w:val="00D56A17"/>
    <w:rPr>
      <w:rFonts w:ascii="Arial" w:eastAsia="Malgun Gothic" w:hAnsi="Arial"/>
      <w:sz w:val="16"/>
      <w:szCs w:val="24"/>
      <w:lang w:val="de-DE"/>
    </w:rPr>
  </w:style>
  <w:style w:type="paragraph" w:styleId="HTMLPreformatted">
    <w:name w:val="HTML Preformatted"/>
    <w:basedOn w:val="Normal"/>
    <w:link w:val="HTMLPreformatted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PreformattedChar">
    <w:name w:val="HTML Preformatted Char"/>
    <w:basedOn w:val="DefaultParagraphFont"/>
    <w:link w:val="HTMLPreformatted"/>
    <w:rsid w:val="00D56A17"/>
    <w:rPr>
      <w:rFonts w:ascii="Courier New" w:eastAsia="Courier New" w:hAnsi="Courier New" w:cs="Courier New"/>
      <w:lang w:val="en-GB"/>
    </w:rPr>
  </w:style>
  <w:style w:type="paragraph" w:customStyle="1" w:styleId="Textkrper2">
    <w:name w:val="Textkörper2"/>
    <w:basedOn w:val="Normal"/>
    <w:rsid w:val="00D56A17"/>
    <w:pPr>
      <w:numPr>
        <w:numId w:val="18"/>
      </w:numPr>
      <w:tabs>
        <w:tab w:val="clear" w:pos="360"/>
        <w:tab w:val="num" w:pos="405"/>
      </w:tabs>
      <w:spacing w:before="80" w:after="0" w:line="264" w:lineRule="auto"/>
      <w:ind w:left="405" w:hanging="405"/>
      <w:jc w:val="both"/>
    </w:pPr>
    <w:rPr>
      <w:rFonts w:ascii="Arial" w:eastAsia="Malgun Gothic"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CommentText">
    <w:name w:val="annotation text"/>
    <w:basedOn w:val="Normal"/>
    <w:link w:val="CommentTextChar"/>
    <w:semiHidden/>
    <w:rsid w:val="00D56A17"/>
    <w:pPr>
      <w:spacing w:after="0"/>
      <w:jc w:val="both"/>
    </w:pPr>
    <w:rPr>
      <w:rFonts w:eastAsia="Malgun Gothic"/>
      <w:sz w:val="20"/>
      <w:szCs w:val="20"/>
      <w:lang w:val="en-GB"/>
    </w:rPr>
  </w:style>
  <w:style w:type="character" w:customStyle="1" w:styleId="CommentTextChar">
    <w:name w:val="Comment Text Char"/>
    <w:basedOn w:val="DefaultParagraphFont"/>
    <w:link w:val="CommentText"/>
    <w:semiHidden/>
    <w:rsid w:val="00D56A17"/>
    <w:rPr>
      <w:rFonts w:eastAsia="Malgun Gothic"/>
      <w:lang w:val="en-GB"/>
    </w:rPr>
  </w:style>
  <w:style w:type="character" w:styleId="Strong">
    <w:name w:val="Strong"/>
    <w:qFormat/>
    <w:rsid w:val="00D56A17"/>
    <w:rPr>
      <w:b/>
      <w:bCs/>
    </w:rPr>
  </w:style>
  <w:style w:type="character" w:customStyle="1" w:styleId="moz-txt-citetags">
    <w:name w:val="moz-txt-citetags"/>
    <w:rsid w:val="00D56A17"/>
  </w:style>
  <w:style w:type="paragraph" w:customStyle="1" w:styleId="heading30">
    <w:name w:val="heading3"/>
    <w:basedOn w:val="Normal"/>
    <w:next w:val="Normal"/>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Malgun Gothic" w:hAnsi="Helvetica"/>
      <w:b/>
      <w:i/>
      <w:sz w:val="22"/>
      <w:szCs w:val="20"/>
      <w:lang w:eastAsia="de-DE"/>
    </w:rPr>
  </w:style>
  <w:style w:type="paragraph" w:customStyle="1" w:styleId="figlegend">
    <w:name w:val="figlegend"/>
    <w:basedOn w:val="Normal"/>
    <w:next w:val="Normal"/>
    <w:rsid w:val="00D56A17"/>
    <w:pPr>
      <w:keepNext/>
      <w:keepLines/>
      <w:overflowPunct w:val="0"/>
      <w:autoSpaceDE w:val="0"/>
      <w:autoSpaceDN w:val="0"/>
      <w:adjustRightInd w:val="0"/>
      <w:spacing w:before="120" w:after="120"/>
      <w:jc w:val="both"/>
      <w:textAlignment w:val="baseline"/>
    </w:pPr>
    <w:rPr>
      <w:rFonts w:ascii="Times" w:eastAsia="Malgun Gothic" w:hAnsi="Times"/>
      <w:sz w:val="20"/>
      <w:szCs w:val="20"/>
      <w:lang w:eastAsia="de-DE"/>
    </w:rPr>
  </w:style>
  <w:style w:type="paragraph" w:customStyle="1" w:styleId="tablenotes">
    <w:name w:val="tablenotes"/>
    <w:basedOn w:val="Normal"/>
    <w:next w:val="Normal"/>
    <w:rsid w:val="00D56A17"/>
    <w:pPr>
      <w:widowControl w:val="0"/>
      <w:overflowPunct w:val="0"/>
      <w:autoSpaceDE w:val="0"/>
      <w:autoSpaceDN w:val="0"/>
      <w:adjustRightInd w:val="0"/>
      <w:spacing w:after="0"/>
      <w:jc w:val="both"/>
      <w:textAlignment w:val="baseline"/>
    </w:pPr>
    <w:rPr>
      <w:rFonts w:ascii="Times" w:eastAsia="Malgun Gothic" w:hAnsi="Times"/>
      <w:sz w:val="20"/>
      <w:szCs w:val="20"/>
      <w:lang w:val="de-DE" w:eastAsia="de-DE"/>
    </w:rPr>
  </w:style>
  <w:style w:type="paragraph" w:customStyle="1" w:styleId="figurelegend">
    <w:name w:val="figure legend"/>
    <w:basedOn w:val="Normal"/>
    <w:next w:val="Normal"/>
    <w:rsid w:val="00D56A17"/>
    <w:pPr>
      <w:keepLines/>
      <w:overflowPunct w:val="0"/>
      <w:autoSpaceDE w:val="0"/>
      <w:autoSpaceDN w:val="0"/>
      <w:adjustRightInd w:val="0"/>
      <w:spacing w:before="120" w:after="120"/>
      <w:jc w:val="both"/>
      <w:textAlignment w:val="baseline"/>
    </w:pPr>
    <w:rPr>
      <w:rFonts w:ascii="Times" w:eastAsia="Malgun Gothic" w:hAnsi="Times"/>
      <w:sz w:val="20"/>
      <w:szCs w:val="20"/>
      <w:lang w:eastAsia="de-DE"/>
    </w:rPr>
  </w:style>
  <w:style w:type="paragraph" w:customStyle="1" w:styleId="reference">
    <w:name w:val="reference"/>
    <w:basedOn w:val="Normal"/>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Malgun Gothic" w:hAnsi="Times"/>
      <w:sz w:val="20"/>
      <w:szCs w:val="20"/>
      <w:lang w:eastAsia="de-DE"/>
    </w:rPr>
  </w:style>
  <w:style w:type="character" w:customStyle="1" w:styleId="referenceZchn">
    <w:name w:val="reference Zchn"/>
    <w:link w:val="reference"/>
    <w:rsid w:val="00D56A17"/>
    <w:rPr>
      <w:rFonts w:ascii="Times" w:eastAsia="Malgun Gothic" w:hAnsi="Times"/>
      <w:lang w:eastAsia="de-DE"/>
    </w:rPr>
  </w:style>
  <w:style w:type="paragraph" w:customStyle="1" w:styleId="Firstparagraph">
    <w:name w:val="First paragraph"/>
    <w:basedOn w:val="Normal"/>
    <w:next w:val="Normal"/>
    <w:rsid w:val="00D56A17"/>
    <w:pPr>
      <w:tabs>
        <w:tab w:val="left" w:pos="4706"/>
      </w:tabs>
      <w:overflowPunct w:val="0"/>
      <w:autoSpaceDE w:val="0"/>
      <w:autoSpaceDN w:val="0"/>
      <w:adjustRightInd w:val="0"/>
      <w:spacing w:after="0" w:line="240" w:lineRule="exact"/>
      <w:jc w:val="both"/>
      <w:textAlignment w:val="baseline"/>
    </w:pPr>
    <w:rPr>
      <w:rFonts w:eastAsia="Malgun Gothic"/>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Normal"/>
    <w:next w:val="Normal"/>
    <w:rsid w:val="00D56A17"/>
    <w:pPr>
      <w:overflowPunct w:val="0"/>
      <w:autoSpaceDE w:val="0"/>
      <w:autoSpaceDN w:val="0"/>
      <w:adjustRightInd w:val="0"/>
      <w:spacing w:after="0" w:line="220" w:lineRule="exact"/>
      <w:jc w:val="both"/>
      <w:textAlignment w:val="baseline"/>
    </w:pPr>
    <w:rPr>
      <w:rFonts w:eastAsia="Malgun Gothic"/>
      <w:sz w:val="20"/>
      <w:szCs w:val="20"/>
    </w:rPr>
  </w:style>
  <w:style w:type="paragraph" w:customStyle="1" w:styleId="Referencetext">
    <w:name w:val="Reference text"/>
    <w:basedOn w:val="Normal"/>
    <w:rsid w:val="00D56A17"/>
    <w:pPr>
      <w:overflowPunct w:val="0"/>
      <w:autoSpaceDE w:val="0"/>
      <w:autoSpaceDN w:val="0"/>
      <w:adjustRightInd w:val="0"/>
      <w:spacing w:after="0" w:line="220" w:lineRule="exact"/>
      <w:ind w:left="230" w:hanging="230"/>
      <w:jc w:val="both"/>
      <w:textAlignment w:val="baseline"/>
    </w:pPr>
    <w:rPr>
      <w:rFonts w:eastAsia="Malgun Gothic"/>
      <w:sz w:val="20"/>
      <w:szCs w:val="20"/>
    </w:rPr>
  </w:style>
  <w:style w:type="character" w:styleId="Emphasis">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Normal"/>
    <w:rsid w:val="00D56A17"/>
    <w:pPr>
      <w:spacing w:before="100" w:beforeAutospacing="1" w:after="100" w:afterAutospacing="1"/>
      <w:jc w:val="both"/>
    </w:pPr>
    <w:rPr>
      <w:rFonts w:ascii="Courier New" w:eastAsia="Malgun Gothic" w:hAnsi="Courier New" w:cs="Courier New"/>
      <w:b/>
      <w:bCs/>
      <w:color w:val="FF0000"/>
      <w:lang w:val="en-GB"/>
    </w:rPr>
  </w:style>
  <w:style w:type="paragraph" w:customStyle="1" w:styleId="e">
    <w:name w:val="e"/>
    <w:basedOn w:val="Normal"/>
    <w:rsid w:val="00D56A17"/>
    <w:pPr>
      <w:spacing w:before="100" w:beforeAutospacing="1" w:after="100" w:afterAutospacing="1"/>
      <w:ind w:left="240" w:right="240" w:hanging="240"/>
      <w:jc w:val="both"/>
    </w:pPr>
    <w:rPr>
      <w:rFonts w:eastAsia="Malgun Gothic"/>
      <w:lang w:val="en-GB"/>
    </w:rPr>
  </w:style>
  <w:style w:type="paragraph" w:customStyle="1" w:styleId="k">
    <w:name w:val="k"/>
    <w:basedOn w:val="Normal"/>
    <w:rsid w:val="00D56A17"/>
    <w:pPr>
      <w:spacing w:before="100" w:beforeAutospacing="1" w:after="100" w:afterAutospacing="1"/>
      <w:ind w:left="240" w:right="240" w:hanging="240"/>
      <w:jc w:val="both"/>
    </w:pPr>
    <w:rPr>
      <w:rFonts w:eastAsia="Malgun Gothic"/>
      <w:lang w:val="en-GB"/>
    </w:rPr>
  </w:style>
  <w:style w:type="paragraph" w:customStyle="1" w:styleId="t">
    <w:name w:val="t"/>
    <w:basedOn w:val="Normal"/>
    <w:rsid w:val="00D56A17"/>
    <w:pPr>
      <w:spacing w:before="100" w:beforeAutospacing="1" w:after="100" w:afterAutospacing="1"/>
      <w:jc w:val="both"/>
    </w:pPr>
    <w:rPr>
      <w:rFonts w:eastAsia="Malgun Gothic"/>
      <w:color w:val="990000"/>
      <w:lang w:val="en-GB"/>
    </w:rPr>
  </w:style>
  <w:style w:type="paragraph" w:customStyle="1" w:styleId="xt">
    <w:name w:val="xt"/>
    <w:basedOn w:val="Normal"/>
    <w:rsid w:val="00D56A17"/>
    <w:pPr>
      <w:spacing w:before="100" w:beforeAutospacing="1" w:after="100" w:afterAutospacing="1"/>
      <w:jc w:val="both"/>
    </w:pPr>
    <w:rPr>
      <w:rFonts w:eastAsia="Malgun Gothic"/>
      <w:color w:val="990099"/>
      <w:lang w:val="en-GB"/>
    </w:rPr>
  </w:style>
  <w:style w:type="paragraph" w:customStyle="1" w:styleId="dt">
    <w:name w:val="dt"/>
    <w:basedOn w:val="Normal"/>
    <w:rsid w:val="00D56A17"/>
    <w:pPr>
      <w:spacing w:before="100" w:beforeAutospacing="1" w:after="100" w:afterAutospacing="1"/>
      <w:jc w:val="both"/>
    </w:pPr>
    <w:rPr>
      <w:rFonts w:eastAsia="Malgun Gothic"/>
      <w:color w:val="008000"/>
      <w:lang w:val="en-GB"/>
    </w:rPr>
  </w:style>
  <w:style w:type="paragraph" w:customStyle="1" w:styleId="tx">
    <w:name w:val="tx"/>
    <w:basedOn w:val="Normal"/>
    <w:rsid w:val="00D56A17"/>
    <w:pPr>
      <w:spacing w:before="100" w:beforeAutospacing="1" w:after="100" w:afterAutospacing="1"/>
      <w:jc w:val="both"/>
    </w:pPr>
    <w:rPr>
      <w:rFonts w:eastAsia="Malgun Gothic"/>
      <w:b/>
      <w:bCs/>
      <w:lang w:val="en-GB"/>
    </w:rPr>
  </w:style>
  <w:style w:type="paragraph" w:customStyle="1" w:styleId="db">
    <w:name w:val="db"/>
    <w:basedOn w:val="Normal"/>
    <w:rsid w:val="00D56A17"/>
    <w:pPr>
      <w:pBdr>
        <w:left w:val="single" w:sz="4" w:space="4" w:color="CCCCCC"/>
      </w:pBdr>
      <w:spacing w:after="0"/>
      <w:ind w:left="240"/>
      <w:jc w:val="both"/>
    </w:pPr>
    <w:rPr>
      <w:rFonts w:ascii="Courier" w:eastAsia="Malgun Gothic" w:hAnsi="Courier"/>
      <w:lang w:val="en-GB"/>
    </w:rPr>
  </w:style>
  <w:style w:type="paragraph" w:customStyle="1" w:styleId="di">
    <w:name w:val="di"/>
    <w:basedOn w:val="Normal"/>
    <w:rsid w:val="00D56A17"/>
    <w:pPr>
      <w:spacing w:before="100" w:beforeAutospacing="1" w:after="100" w:afterAutospacing="1"/>
      <w:jc w:val="both"/>
    </w:pPr>
    <w:rPr>
      <w:rFonts w:ascii="Courier" w:eastAsia="Malgun Gothic" w:hAnsi="Courier"/>
      <w:lang w:val="en-GB"/>
    </w:rPr>
  </w:style>
  <w:style w:type="paragraph" w:customStyle="1" w:styleId="d">
    <w:name w:val="d"/>
    <w:basedOn w:val="Normal"/>
    <w:rsid w:val="00D56A17"/>
    <w:pPr>
      <w:spacing w:before="100" w:beforeAutospacing="1" w:after="100" w:afterAutospacing="1"/>
      <w:jc w:val="both"/>
    </w:pPr>
    <w:rPr>
      <w:rFonts w:eastAsia="Malgun Gothic"/>
      <w:color w:val="0000FF"/>
      <w:lang w:val="en-GB"/>
    </w:rPr>
  </w:style>
  <w:style w:type="paragraph" w:customStyle="1" w:styleId="cb">
    <w:name w:val="cb"/>
    <w:basedOn w:val="Normal"/>
    <w:rsid w:val="00D56A17"/>
    <w:pPr>
      <w:spacing w:after="0"/>
      <w:ind w:left="240"/>
      <w:jc w:val="both"/>
    </w:pPr>
    <w:rPr>
      <w:rFonts w:ascii="Courier" w:eastAsia="Malgun Gothic" w:hAnsi="Courier"/>
      <w:color w:val="888888"/>
      <w:lang w:val="en-GB"/>
    </w:rPr>
  </w:style>
  <w:style w:type="paragraph" w:customStyle="1" w:styleId="ci">
    <w:name w:val="ci"/>
    <w:basedOn w:val="Normal"/>
    <w:rsid w:val="00D56A17"/>
    <w:pPr>
      <w:spacing w:before="100" w:beforeAutospacing="1" w:after="100" w:afterAutospacing="1"/>
      <w:jc w:val="both"/>
    </w:pPr>
    <w:rPr>
      <w:rFonts w:ascii="Courier" w:eastAsia="Malgun Gothic"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Normal"/>
    <w:rsid w:val="00D56A17"/>
    <w:pPr>
      <w:tabs>
        <w:tab w:val="left" w:pos="425"/>
      </w:tabs>
      <w:autoSpaceDE w:val="0"/>
      <w:autoSpaceDN w:val="0"/>
      <w:spacing w:before="40" w:after="0" w:line="240" w:lineRule="exact"/>
      <w:ind w:left="567" w:hanging="567"/>
      <w:jc w:val="both"/>
    </w:pPr>
    <w:rPr>
      <w:rFonts w:eastAsia="Malgun Gothic"/>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NormalIndent"/>
    <w:next w:val="BodyText2"/>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NormalIndent">
    <w:name w:val="Normal Indent"/>
    <w:basedOn w:val="Normal"/>
    <w:rsid w:val="00D56A17"/>
    <w:pPr>
      <w:spacing w:after="0"/>
      <w:ind w:left="708"/>
      <w:jc w:val="both"/>
    </w:pPr>
    <w:rPr>
      <w:rFonts w:eastAsia="Malgun Gothic"/>
      <w:lang w:val="en-GB"/>
    </w:rPr>
  </w:style>
  <w:style w:type="paragraph" w:customStyle="1" w:styleId="ns">
    <w:name w:val="ns"/>
    <w:basedOn w:val="Normal"/>
    <w:rsid w:val="00D56A17"/>
    <w:pPr>
      <w:spacing w:before="100" w:beforeAutospacing="1" w:after="100" w:afterAutospacing="1"/>
      <w:jc w:val="both"/>
    </w:pPr>
    <w:rPr>
      <w:rFonts w:eastAsia="Malgun Gothic"/>
      <w:color w:val="FF0000"/>
      <w:lang w:val="en-GB"/>
    </w:rPr>
  </w:style>
  <w:style w:type="paragraph" w:customStyle="1" w:styleId="m">
    <w:name w:val="m"/>
    <w:basedOn w:val="Normal"/>
    <w:rsid w:val="00D56A17"/>
    <w:pPr>
      <w:spacing w:before="100" w:beforeAutospacing="1" w:after="100" w:afterAutospacing="1"/>
      <w:jc w:val="both"/>
    </w:pPr>
    <w:rPr>
      <w:rFonts w:eastAsia="Malgun Gothic"/>
      <w:color w:val="0000FF"/>
      <w:lang w:val="en-GB"/>
    </w:rPr>
  </w:style>
  <w:style w:type="paragraph" w:customStyle="1" w:styleId="pi">
    <w:name w:val="pi"/>
    <w:basedOn w:val="Normal"/>
    <w:rsid w:val="00D56A17"/>
    <w:pPr>
      <w:spacing w:before="100" w:beforeAutospacing="1" w:after="100" w:afterAutospacing="1"/>
      <w:jc w:val="both"/>
    </w:pPr>
    <w:rPr>
      <w:rFonts w:eastAsia="Malgun Gothic"/>
      <w:color w:val="0000FF"/>
      <w:lang w:val="en-GB"/>
    </w:rPr>
  </w:style>
  <w:style w:type="paragraph" w:customStyle="1" w:styleId="FunotentextFootnote">
    <w:name w:val="Fußnotentext.Footnote"/>
    <w:basedOn w:val="Normal"/>
    <w:rsid w:val="00D56A17"/>
    <w:pPr>
      <w:tabs>
        <w:tab w:val="left" w:pos="170"/>
      </w:tabs>
      <w:overflowPunct w:val="0"/>
      <w:autoSpaceDE w:val="0"/>
      <w:autoSpaceDN w:val="0"/>
      <w:adjustRightInd w:val="0"/>
      <w:spacing w:after="0"/>
      <w:ind w:left="170" w:hanging="170"/>
      <w:jc w:val="both"/>
      <w:textAlignment w:val="baseline"/>
    </w:pPr>
    <w:rPr>
      <w:rFonts w:ascii="Times" w:eastAsia="Malgun Gothic" w:hAnsi="Times"/>
      <w:sz w:val="20"/>
      <w:szCs w:val="20"/>
      <w:lang w:eastAsia="de-DE"/>
    </w:rPr>
  </w:style>
  <w:style w:type="paragraph" w:customStyle="1" w:styleId="p1a">
    <w:name w:val="p1a"/>
    <w:basedOn w:val="Normal"/>
    <w:next w:val="Normal"/>
    <w:link w:val="p1aZchn"/>
    <w:rsid w:val="00D56A17"/>
    <w:pPr>
      <w:overflowPunct w:val="0"/>
      <w:autoSpaceDE w:val="0"/>
      <w:autoSpaceDN w:val="0"/>
      <w:adjustRightInd w:val="0"/>
      <w:spacing w:after="0"/>
      <w:jc w:val="both"/>
      <w:textAlignment w:val="baseline"/>
    </w:pPr>
    <w:rPr>
      <w:rFonts w:ascii="Times" w:eastAsia="Malgun Gothic" w:hAnsi="Times"/>
      <w:sz w:val="22"/>
      <w:szCs w:val="20"/>
      <w:lang w:eastAsia="de-DE"/>
    </w:rPr>
  </w:style>
  <w:style w:type="character" w:customStyle="1" w:styleId="p1aZchn">
    <w:name w:val="p1a Zchn"/>
    <w:link w:val="p1a"/>
    <w:rsid w:val="00D56A17"/>
    <w:rPr>
      <w:rFonts w:ascii="Times" w:eastAsia="Malgun Gothic" w:hAnsi="Times"/>
      <w:sz w:val="22"/>
      <w:lang w:eastAsia="de-DE"/>
    </w:rPr>
  </w:style>
  <w:style w:type="paragraph" w:customStyle="1" w:styleId="NumberedItem">
    <w:name w:val="Numbered Item"/>
    <w:basedOn w:val="Normal"/>
    <w:rsid w:val="00D56A17"/>
    <w:pPr>
      <w:tabs>
        <w:tab w:val="num" w:pos="360"/>
      </w:tabs>
      <w:spacing w:after="0"/>
      <w:ind w:left="454" w:hanging="227"/>
      <w:jc w:val="both"/>
    </w:pPr>
    <w:rPr>
      <w:rFonts w:ascii="Times" w:eastAsia="Malgun Gothic" w:hAnsi="Times"/>
      <w:sz w:val="22"/>
      <w:szCs w:val="20"/>
      <w:lang w:val="de-DE" w:eastAsia="de-DE"/>
    </w:rPr>
  </w:style>
  <w:style w:type="paragraph" w:customStyle="1" w:styleId="heading10">
    <w:name w:val="heading1"/>
    <w:basedOn w:val="Normal"/>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Malgun Gothic" w:hAnsi="Helvetica"/>
      <w:b/>
      <w:szCs w:val="20"/>
      <w:lang w:eastAsia="de-DE"/>
    </w:rPr>
  </w:style>
  <w:style w:type="character" w:customStyle="1" w:styleId="heading1Zchn">
    <w:name w:val="heading1 Zchn"/>
    <w:link w:val="heading10"/>
    <w:rsid w:val="00D56A17"/>
    <w:rPr>
      <w:rFonts w:ascii="Helvetica" w:eastAsia="Malgun Gothic" w:hAnsi="Helvetica"/>
      <w:b/>
      <w:sz w:val="24"/>
      <w:lang w:eastAsia="de-DE"/>
    </w:rPr>
  </w:style>
  <w:style w:type="paragraph" w:customStyle="1" w:styleId="heading20">
    <w:name w:val="heading2"/>
    <w:basedOn w:val="Normal"/>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Malgun Gothic"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Malgun Gothic" w:hAnsi="Arial"/>
      <w:b/>
      <w:kern w:val="28"/>
      <w:sz w:val="16"/>
      <w:lang w:val="en-GB" w:eastAsia="ko-KR"/>
    </w:rPr>
  </w:style>
  <w:style w:type="character" w:customStyle="1" w:styleId="FigureandTableZchn">
    <w:name w:val="Figure and Table Zchn"/>
    <w:link w:val="FigureandTable"/>
    <w:rsid w:val="00D56A17"/>
    <w:rPr>
      <w:rFonts w:ascii="Arial" w:eastAsia="Malgun Gothic" w:hAnsi="Arial"/>
      <w:b/>
      <w:kern w:val="28"/>
      <w:sz w:val="16"/>
      <w:lang w:val="en-GB" w:eastAsia="ko-KR"/>
    </w:rPr>
  </w:style>
  <w:style w:type="paragraph" w:customStyle="1" w:styleId="FigureandCaptionCaptions">
    <w:name w:val="Figure and Caption Captions"/>
    <w:basedOn w:val="Normal"/>
    <w:link w:val="FigureandCaptionCaptionsZchn"/>
    <w:rsid w:val="00D56A17"/>
    <w:pPr>
      <w:spacing w:before="120" w:after="120"/>
      <w:jc w:val="center"/>
    </w:pPr>
    <w:rPr>
      <w:rFonts w:ascii="Helvetica" w:eastAsia="Malgun Gothic" w:hAnsi="Helvetica"/>
      <w:b/>
      <w:sz w:val="16"/>
      <w:szCs w:val="20"/>
    </w:rPr>
  </w:style>
  <w:style w:type="character" w:customStyle="1" w:styleId="FigureandCaptionCaptionsZchn">
    <w:name w:val="Figure and Caption Captions Zchn"/>
    <w:link w:val="FigureandCaptionCaptions"/>
    <w:rsid w:val="00D56A17"/>
    <w:rPr>
      <w:rFonts w:ascii="Helvetica" w:eastAsia="Malgun Gothic" w:hAnsi="Helvetica"/>
      <w:b/>
      <w:sz w:val="16"/>
    </w:rPr>
  </w:style>
  <w:style w:type="paragraph" w:customStyle="1" w:styleId="zzForward">
    <w:name w:val="zzForward"/>
    <w:basedOn w:val="Heading1"/>
    <w:rsid w:val="00D56A17"/>
    <w:pPr>
      <w:numPr>
        <w:numId w:val="6"/>
      </w:numPr>
      <w:tabs>
        <w:tab w:val="left" w:pos="851"/>
      </w:tabs>
      <w:spacing w:before="240" w:after="120" w:line="264" w:lineRule="auto"/>
      <w:jc w:val="both"/>
    </w:pPr>
    <w:rPr>
      <w:rFonts w:eastAsia="Malgun Gothic" w:cs="Arial"/>
      <w:caps/>
      <w:sz w:val="24"/>
      <w:lang w:val="en-GB"/>
    </w:rPr>
  </w:style>
  <w:style w:type="paragraph" w:customStyle="1" w:styleId="petit">
    <w:name w:val="petit"/>
    <w:basedOn w:val="Normal"/>
    <w:link w:val="petitZchn"/>
    <w:rsid w:val="00D56A17"/>
    <w:pPr>
      <w:overflowPunct w:val="0"/>
      <w:autoSpaceDE w:val="0"/>
      <w:autoSpaceDN w:val="0"/>
      <w:adjustRightInd w:val="0"/>
      <w:spacing w:after="0"/>
      <w:ind w:firstLine="227"/>
      <w:jc w:val="both"/>
      <w:textAlignment w:val="baseline"/>
    </w:pPr>
    <w:rPr>
      <w:rFonts w:ascii="Times" w:eastAsia="Malgun Gothic" w:hAnsi="Times"/>
      <w:sz w:val="20"/>
      <w:szCs w:val="20"/>
      <w:lang w:eastAsia="de-DE"/>
    </w:rPr>
  </w:style>
  <w:style w:type="character" w:customStyle="1" w:styleId="petitZchn">
    <w:name w:val="petit Zchn"/>
    <w:link w:val="petit"/>
    <w:rsid w:val="00D56A17"/>
    <w:rPr>
      <w:rFonts w:ascii="Times" w:eastAsia="Malgun Gothic" w:hAnsi="Times"/>
      <w:lang w:eastAsia="de-DE"/>
    </w:rPr>
  </w:style>
  <w:style w:type="paragraph" w:styleId="CommentSubject">
    <w:name w:val="annotation subject"/>
    <w:basedOn w:val="CommentText"/>
    <w:next w:val="CommentText"/>
    <w:link w:val="CommentSubjectChar"/>
    <w:rsid w:val="00D56A17"/>
    <w:rPr>
      <w:b/>
      <w:bCs/>
    </w:rPr>
  </w:style>
  <w:style w:type="character" w:customStyle="1" w:styleId="CommentSubjectChar">
    <w:name w:val="Comment Subject Char"/>
    <w:basedOn w:val="CommentTextChar"/>
    <w:link w:val="CommentSubject"/>
    <w:rsid w:val="00D56A17"/>
    <w:rPr>
      <w:rFonts w:eastAsia="Malgun Gothic"/>
      <w:b/>
      <w:bCs/>
      <w:lang w:val="en-GB"/>
    </w:rPr>
  </w:style>
  <w:style w:type="paragraph" w:styleId="Revision">
    <w:name w:val="Revision"/>
    <w:hidden/>
    <w:uiPriority w:val="99"/>
    <w:semiHidden/>
    <w:rsid w:val="00D56A17"/>
    <w:rPr>
      <w:rFonts w:eastAsia="Malgun Gothic"/>
      <w:sz w:val="24"/>
      <w:lang w:val="en-GB"/>
    </w:rPr>
  </w:style>
  <w:style w:type="paragraph" w:styleId="Date">
    <w:name w:val="Date"/>
    <w:basedOn w:val="Normal"/>
    <w:next w:val="Normal"/>
    <w:link w:val="DateChar"/>
    <w:uiPriority w:val="99"/>
    <w:semiHidden/>
    <w:unhideWhenUsed/>
    <w:rsid w:val="00D56A17"/>
    <w:pPr>
      <w:spacing w:after="120"/>
      <w:jc w:val="both"/>
    </w:pPr>
    <w:rPr>
      <w:rFonts w:eastAsia="Malgun Gothic"/>
      <w:szCs w:val="20"/>
      <w:lang w:val="en-GB"/>
    </w:rPr>
  </w:style>
  <w:style w:type="character" w:customStyle="1" w:styleId="DateChar">
    <w:name w:val="Date Char"/>
    <w:basedOn w:val="DefaultParagraphFont"/>
    <w:link w:val="Date"/>
    <w:uiPriority w:val="99"/>
    <w:semiHidden/>
    <w:rsid w:val="00D56A17"/>
    <w:rPr>
      <w:rFonts w:eastAsia="Malgun Gothic"/>
      <w:sz w:val="24"/>
      <w:lang w:val="en-GB"/>
    </w:rPr>
  </w:style>
  <w:style w:type="paragraph" w:customStyle="1" w:styleId="default0">
    <w:name w:val="default"/>
    <w:basedOn w:val="Normal"/>
    <w:rsid w:val="00D56A17"/>
    <w:pPr>
      <w:spacing w:after="0"/>
      <w:jc w:val="both"/>
    </w:pPr>
    <w:rPr>
      <w:rFonts w:eastAsiaTheme="minorEastAsia"/>
      <w:lang w:val="en-GB" w:eastAsia="ko-KR"/>
    </w:rPr>
  </w:style>
  <w:style w:type="character" w:customStyle="1" w:styleId="apple-converted-space">
    <w:name w:val="apple-converted-space"/>
    <w:basedOn w:val="DefaultParagraphFont"/>
    <w:rsid w:val="00D56A17"/>
  </w:style>
  <w:style w:type="paragraph" w:styleId="Bibliography">
    <w:name w:val="Bibliography"/>
    <w:basedOn w:val="Normal"/>
    <w:next w:val="Normal"/>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Normal"/>
    <w:rsid w:val="00D56A17"/>
    <w:pPr>
      <w:spacing w:before="100" w:beforeAutospacing="1" w:after="100" w:afterAutospacing="1"/>
      <w:jc w:val="both"/>
    </w:pPr>
    <w:rPr>
      <w:rFonts w:eastAsia="Times New Roman"/>
      <w:lang w:val="en-AU" w:eastAsia="en-AU"/>
    </w:rPr>
  </w:style>
  <w:style w:type="paragraph" w:styleId="PlainText">
    <w:name w:val="Plain Text"/>
    <w:basedOn w:val="Normal"/>
    <w:link w:val="PlainTextChar"/>
    <w:uiPriority w:val="99"/>
    <w:unhideWhenUsed/>
    <w:rsid w:val="00D56A17"/>
    <w:pPr>
      <w:spacing w:after="0"/>
    </w:pPr>
    <w:rPr>
      <w:rFonts w:ascii="Consolas" w:eastAsiaTheme="minorHAnsi" w:hAnsi="Consolas" w:cstheme="minorBidi"/>
      <w:sz w:val="21"/>
      <w:szCs w:val="21"/>
      <w:lang w:val="en-AU"/>
    </w:rPr>
  </w:style>
  <w:style w:type="character" w:customStyle="1" w:styleId="PlainTextChar">
    <w:name w:val="Plain Text Char"/>
    <w:basedOn w:val="DefaultParagraphFont"/>
    <w:link w:val="PlainText"/>
    <w:uiPriority w:val="99"/>
    <w:rsid w:val="00D56A17"/>
    <w:rPr>
      <w:rFonts w:ascii="Consolas" w:eastAsiaTheme="minorHAnsi" w:hAnsi="Consolas" w:cstheme="minorBidi"/>
      <w:sz w:val="21"/>
      <w:szCs w:val="21"/>
      <w:lang w:val="en-AU"/>
    </w:rPr>
  </w:style>
  <w:style w:type="character" w:styleId="CommentReference">
    <w:name w:val="annotation reference"/>
    <w:semiHidden/>
    <w:rsid w:val="003228DA"/>
    <w:rPr>
      <w:sz w:val="16"/>
      <w:szCs w:val="16"/>
    </w:rPr>
  </w:style>
  <w:style w:type="paragraph" w:customStyle="1" w:styleId="a">
    <w:name w:val="바탕글"/>
    <w:basedOn w:val="Normal"/>
    <w:rsid w:val="0047498D"/>
    <w:pPr>
      <w:widowControl w:val="0"/>
      <w:wordWrap w:val="0"/>
      <w:autoSpaceDE w:val="0"/>
      <w:autoSpaceDN w:val="0"/>
      <w:spacing w:after="0" w:line="384" w:lineRule="auto"/>
      <w:jc w:val="both"/>
      <w:textAlignment w:val="baseline"/>
    </w:pPr>
    <w:rPr>
      <w:rFonts w:ascii="함초롬바탕" w:eastAsia="Gulim" w:hAnsi="Gulim" w:cs="Gulim"/>
      <w:color w:val="000000"/>
      <w:sz w:val="20"/>
      <w:szCs w:val="20"/>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comments" Target="comments.xml"/><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doi.org/10.1007/3-540-51295-0_148" TargetMode="External"/><Relationship Id="rId8" Type="http://schemas.openxmlformats.org/officeDocument/2006/relationships/hyperlink" Target="http://www.opengis.net/doc/is/IndoorGML/" TargetMode="External"/><Relationship Id="rId51" Type="http://schemas.openxmlformats.org/officeDocument/2006/relationships/image" Target="media/image38.png"/><Relationship Id="rId72" Type="http://schemas.openxmlformats.org/officeDocument/2006/relationships/image" Target="media/image59.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commentsExtended" Target="commentsExtended.xm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opengeospatial.org/legal/" TargetMode="External"/><Relationship Id="rId13" Type="http://schemas.openxmlformats.org/officeDocument/2006/relationships/image" Target="media/image4.svg"/><Relationship Id="rId18" Type="http://schemas.openxmlformats.org/officeDocument/2006/relationships/image" Target="media/image9.png"/><Relationship Id="rId39" Type="http://schemas.microsoft.com/office/2016/09/relationships/commentsIds" Target="commentsIds.xml"/><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microsoft.com/office/2018/08/relationships/commentsExtensible" Target="commentsExtensible.xml"/><Relationship Id="rId45" Type="http://schemas.openxmlformats.org/officeDocument/2006/relationships/image" Target="media/image32.png"/><Relationship Id="rId66" Type="http://schemas.openxmlformats.org/officeDocument/2006/relationships/image" Target="media/image53.png"/></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9DA472D2-1EFB-453C-A57F-CD044E67B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2793</TotalTime>
  <Pages>54</Pages>
  <Words>12246</Words>
  <Characters>81189</Characters>
  <Application>Microsoft Office Word</Application>
  <DocSecurity>0</DocSecurity>
  <Lines>676</Lines>
  <Paragraphs>186</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93249</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Abdou D</cp:lastModifiedBy>
  <cp:revision>118</cp:revision>
  <cp:lastPrinted>2023-04-20T05:24:00Z</cp:lastPrinted>
  <dcterms:created xsi:type="dcterms:W3CDTF">2024-01-17T13:59:00Z</dcterms:created>
  <dcterms:modified xsi:type="dcterms:W3CDTF">2024-02-07T02:12:00Z</dcterms:modified>
</cp:coreProperties>
</file>