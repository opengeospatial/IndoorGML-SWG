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F21E8F" w14:textId="77777777" w:rsidR="009A7B37" w:rsidRDefault="009A7B37">
      <w:pPr>
        <w:jc w:val="right"/>
        <w:rPr>
          <w:b/>
          <w:color w:val="0000FF"/>
          <w:sz w:val="36"/>
          <w:szCs w:val="36"/>
        </w:rPr>
      </w:pPr>
      <w:r>
        <w:rPr>
          <w:b/>
          <w:sz w:val="36"/>
          <w:szCs w:val="36"/>
        </w:rPr>
        <w:t>Open Geospatial Consortium</w:t>
      </w:r>
      <w:r>
        <w:rPr>
          <w:b/>
          <w:color w:val="0000FF"/>
          <w:sz w:val="36"/>
          <w:szCs w:val="36"/>
        </w:rPr>
        <w:t xml:space="preserve"> </w:t>
      </w:r>
    </w:p>
    <w:p w14:paraId="438B4278" w14:textId="071991B0" w:rsidR="00DB1F99" w:rsidRPr="00DC1526" w:rsidRDefault="00DB1F99">
      <w:pPr>
        <w:jc w:val="right"/>
        <w:rPr>
          <w:sz w:val="20"/>
          <w:szCs w:val="20"/>
        </w:rPr>
      </w:pPr>
      <w:r w:rsidRPr="00DC1526">
        <w:rPr>
          <w:sz w:val="20"/>
          <w:szCs w:val="20"/>
        </w:rPr>
        <w:t>Submission Date: &lt;</w:t>
      </w:r>
      <w:r w:rsidR="00674C60" w:rsidRPr="00DC1526">
        <w:rPr>
          <w:sz w:val="20"/>
          <w:szCs w:val="20"/>
        </w:rPr>
        <w:t>202</w:t>
      </w:r>
      <w:r w:rsidR="00DC15C4">
        <w:rPr>
          <w:sz w:val="20"/>
          <w:szCs w:val="20"/>
        </w:rPr>
        <w:t>3</w:t>
      </w:r>
      <w:r w:rsidRPr="00DC1526">
        <w:rPr>
          <w:sz w:val="20"/>
          <w:szCs w:val="20"/>
        </w:rPr>
        <w:t>-</w:t>
      </w:r>
      <w:r w:rsidR="00674C60" w:rsidRPr="00DC1526">
        <w:rPr>
          <w:sz w:val="20"/>
          <w:szCs w:val="20"/>
        </w:rPr>
        <w:t>0</w:t>
      </w:r>
      <w:r w:rsidR="00DC15C4">
        <w:rPr>
          <w:sz w:val="20"/>
          <w:szCs w:val="20"/>
        </w:rPr>
        <w:t>1</w:t>
      </w:r>
      <w:r w:rsidR="006136E0" w:rsidRPr="00DC1526">
        <w:rPr>
          <w:sz w:val="20"/>
          <w:szCs w:val="20"/>
        </w:rPr>
        <w:t>-</w:t>
      </w:r>
      <w:r w:rsidR="00674C60" w:rsidRPr="00DC1526">
        <w:rPr>
          <w:sz w:val="20"/>
          <w:szCs w:val="20"/>
        </w:rPr>
        <w:t>2</w:t>
      </w:r>
      <w:r w:rsidR="00DC15C4">
        <w:rPr>
          <w:sz w:val="20"/>
          <w:szCs w:val="20"/>
        </w:rPr>
        <w:t>4</w:t>
      </w:r>
      <w:r w:rsidRPr="00DC1526">
        <w:rPr>
          <w:sz w:val="20"/>
          <w:szCs w:val="20"/>
        </w:rPr>
        <w:t>&gt;</w:t>
      </w:r>
    </w:p>
    <w:p w14:paraId="5081CC5C" w14:textId="77777777" w:rsidR="00154114" w:rsidRPr="00DC1526" w:rsidRDefault="00154114">
      <w:pPr>
        <w:jc w:val="right"/>
        <w:rPr>
          <w:sz w:val="20"/>
          <w:szCs w:val="20"/>
        </w:rPr>
      </w:pPr>
      <w:r w:rsidRPr="00DC1526">
        <w:rPr>
          <w:sz w:val="20"/>
          <w:szCs w:val="20"/>
        </w:rPr>
        <w:t xml:space="preserve">Approval </w:t>
      </w:r>
      <w:r w:rsidR="009A7B37" w:rsidRPr="00DC1526">
        <w:rPr>
          <w:sz w:val="20"/>
          <w:szCs w:val="20"/>
        </w:rPr>
        <w:t>Date:   </w:t>
      </w:r>
      <w:r w:rsidRPr="00DC1526">
        <w:rPr>
          <w:sz w:val="20"/>
          <w:szCs w:val="20"/>
        </w:rPr>
        <w:t>&lt;</w:t>
      </w:r>
      <w:proofErr w:type="spellStart"/>
      <w:r w:rsidRPr="00DC1526">
        <w:rPr>
          <w:sz w:val="20"/>
          <w:szCs w:val="20"/>
        </w:rPr>
        <w:t>yyyy</w:t>
      </w:r>
      <w:proofErr w:type="spellEnd"/>
      <w:r w:rsidRPr="00DC1526">
        <w:rPr>
          <w:sz w:val="20"/>
          <w:szCs w:val="20"/>
        </w:rPr>
        <w:t>-</w:t>
      </w:r>
      <w:r w:rsidR="006136E0" w:rsidRPr="00DC1526">
        <w:rPr>
          <w:sz w:val="20"/>
          <w:szCs w:val="20"/>
        </w:rPr>
        <w:t>mm-dd</w:t>
      </w:r>
      <w:r w:rsidR="00377235" w:rsidRPr="00DC1526">
        <w:rPr>
          <w:sz w:val="20"/>
          <w:szCs w:val="20"/>
        </w:rPr>
        <w:t>&gt;</w:t>
      </w:r>
    </w:p>
    <w:p w14:paraId="1E89CC4D" w14:textId="77777777" w:rsidR="009A7B37" w:rsidRPr="00DC1526" w:rsidRDefault="00154114" w:rsidP="00154114">
      <w:pPr>
        <w:jc w:val="right"/>
        <w:rPr>
          <w:sz w:val="20"/>
          <w:szCs w:val="20"/>
        </w:rPr>
      </w:pPr>
      <w:r w:rsidRPr="00DC1526">
        <w:rPr>
          <w:sz w:val="20"/>
          <w:szCs w:val="20"/>
        </w:rPr>
        <w:t>Publication Date:   &lt;</w:t>
      </w:r>
      <w:proofErr w:type="spellStart"/>
      <w:r w:rsidRPr="00DC1526">
        <w:rPr>
          <w:sz w:val="20"/>
          <w:szCs w:val="20"/>
        </w:rPr>
        <w:t>yyyy</w:t>
      </w:r>
      <w:proofErr w:type="spellEnd"/>
      <w:r w:rsidRPr="00DC1526">
        <w:rPr>
          <w:sz w:val="20"/>
          <w:szCs w:val="20"/>
        </w:rPr>
        <w:t>-</w:t>
      </w:r>
      <w:r w:rsidR="006136E0" w:rsidRPr="00DC1526">
        <w:rPr>
          <w:sz w:val="20"/>
          <w:szCs w:val="20"/>
        </w:rPr>
        <w:t>mm-dd</w:t>
      </w:r>
      <w:r w:rsidRPr="00DC1526">
        <w:rPr>
          <w:sz w:val="20"/>
          <w:szCs w:val="20"/>
        </w:rPr>
        <w:t>&gt;</w:t>
      </w:r>
      <w:r w:rsidR="00377235" w:rsidRPr="00DC1526">
        <w:rPr>
          <w:b/>
          <w:sz w:val="20"/>
          <w:szCs w:val="20"/>
        </w:rPr>
        <w:t xml:space="preserve"> </w:t>
      </w:r>
    </w:p>
    <w:p w14:paraId="276F6883" w14:textId="0764272A" w:rsidR="009A7B37" w:rsidRPr="00DC1526" w:rsidRDefault="009A7B37">
      <w:pPr>
        <w:jc w:val="right"/>
        <w:rPr>
          <w:sz w:val="20"/>
          <w:szCs w:val="20"/>
        </w:rPr>
      </w:pPr>
      <w:bookmarkStart w:id="0" w:name="Cover_RemoveText2"/>
      <w:r w:rsidRPr="00DC1526">
        <w:rPr>
          <w:sz w:val="20"/>
          <w:szCs w:val="20"/>
        </w:rPr>
        <w:t>External identifier of this OGC</w:t>
      </w:r>
      <w:r w:rsidRPr="00DC1526">
        <w:rPr>
          <w:sz w:val="20"/>
          <w:szCs w:val="20"/>
          <w:vertAlign w:val="superscript"/>
        </w:rPr>
        <w:t>®</w:t>
      </w:r>
      <w:r w:rsidRPr="00DC1526">
        <w:rPr>
          <w:sz w:val="20"/>
          <w:szCs w:val="20"/>
        </w:rPr>
        <w:t xml:space="preserve"> document: </w:t>
      </w:r>
      <w:r w:rsidR="004C43DA" w:rsidRPr="00DC1526">
        <w:rPr>
          <w:sz w:val="20"/>
          <w:szCs w:val="20"/>
        </w:rPr>
        <w:t>&lt;</w:t>
      </w:r>
      <w:hyperlink r:id="rId8" w:history="1">
        <w:r w:rsidR="00027A80" w:rsidRPr="00DC1526">
          <w:rPr>
            <w:rStyle w:val="a4"/>
            <w:color w:val="auto"/>
            <w:sz w:val="20"/>
            <w:szCs w:val="20"/>
          </w:rPr>
          <w:t>http://www.opengis.net/doc/</w:t>
        </w:r>
        <w:r w:rsidR="00027A80" w:rsidRPr="00DC1526">
          <w:rPr>
            <w:rStyle w:val="a4"/>
            <w:rFonts w:hint="eastAsia"/>
            <w:color w:val="auto"/>
            <w:sz w:val="20"/>
            <w:szCs w:val="20"/>
            <w:lang w:eastAsia="ko-KR"/>
          </w:rPr>
          <w:t>i</w:t>
        </w:r>
        <w:r w:rsidR="00027A80" w:rsidRPr="00DC1526">
          <w:rPr>
            <w:rStyle w:val="a4"/>
            <w:color w:val="auto"/>
            <w:sz w:val="20"/>
            <w:szCs w:val="20"/>
            <w:lang w:eastAsia="ko-KR"/>
          </w:rPr>
          <w:t>s/IndoorGML</w:t>
        </w:r>
        <w:r w:rsidR="00027A80" w:rsidRPr="00DC1526">
          <w:rPr>
            <w:rStyle w:val="a4"/>
            <w:color w:val="auto"/>
            <w:sz w:val="20"/>
            <w:szCs w:val="20"/>
          </w:rPr>
          <w:t>/</w:t>
        </w:r>
      </w:hyperlink>
      <w:r w:rsidR="00027A80" w:rsidRPr="00DC1526">
        <w:rPr>
          <w:sz w:val="20"/>
          <w:szCs w:val="20"/>
        </w:rPr>
        <w:t>2.0</w:t>
      </w:r>
      <w:r w:rsidR="004C43DA" w:rsidRPr="00DC1526">
        <w:rPr>
          <w:sz w:val="20"/>
          <w:szCs w:val="20"/>
        </w:rPr>
        <w:t>&gt;</w:t>
      </w:r>
    </w:p>
    <w:p w14:paraId="78092874" w14:textId="3A6E0316" w:rsidR="009A7B37" w:rsidRPr="00DC1526" w:rsidRDefault="009A7B37">
      <w:pPr>
        <w:jc w:val="right"/>
        <w:rPr>
          <w:sz w:val="20"/>
          <w:szCs w:val="20"/>
        </w:rPr>
      </w:pPr>
      <w:r w:rsidRPr="00DC1526">
        <w:rPr>
          <w:sz w:val="20"/>
          <w:szCs w:val="20"/>
        </w:rPr>
        <w:t>Internal reference number of this OGC</w:t>
      </w:r>
      <w:r w:rsidRPr="00DC1526">
        <w:rPr>
          <w:sz w:val="20"/>
          <w:szCs w:val="20"/>
          <w:vertAlign w:val="superscript"/>
        </w:rPr>
        <w:t>®</w:t>
      </w:r>
      <w:r w:rsidRPr="00DC1526">
        <w:rPr>
          <w:sz w:val="20"/>
          <w:szCs w:val="20"/>
        </w:rPr>
        <w:t xml:space="preserve"> document:   </w:t>
      </w:r>
      <w:bookmarkEnd w:id="0"/>
      <w:r w:rsidR="00027A80" w:rsidRPr="00DC1526">
        <w:rPr>
          <w:sz w:val="20"/>
          <w:szCs w:val="20"/>
        </w:rPr>
        <w:t>OGC</w:t>
      </w:r>
      <w:r w:rsidRPr="00DC1526">
        <w:rPr>
          <w:sz w:val="20"/>
          <w:szCs w:val="20"/>
        </w:rPr>
        <w:t> </w:t>
      </w:r>
      <w:r w:rsidR="00027A80" w:rsidRPr="00DC1526">
        <w:rPr>
          <w:sz w:val="20"/>
          <w:szCs w:val="20"/>
        </w:rPr>
        <w:t>22</w:t>
      </w:r>
      <w:r w:rsidR="004C43DA" w:rsidRPr="00DC1526">
        <w:rPr>
          <w:sz w:val="20"/>
          <w:szCs w:val="20"/>
        </w:rPr>
        <w:t>-</w:t>
      </w:r>
      <w:r w:rsidR="00027A80" w:rsidRPr="00DC1526">
        <w:rPr>
          <w:sz w:val="20"/>
          <w:szCs w:val="20"/>
        </w:rPr>
        <w:t>045</w:t>
      </w:r>
      <w:r w:rsidR="004C43DA" w:rsidRPr="00DC1526">
        <w:rPr>
          <w:sz w:val="20"/>
          <w:szCs w:val="20"/>
        </w:rPr>
        <w:t xml:space="preserve"> </w:t>
      </w:r>
    </w:p>
    <w:p w14:paraId="1261D331" w14:textId="7C5DA8C6" w:rsidR="009A7B37" w:rsidRPr="00DC1526" w:rsidRDefault="009A7B37">
      <w:pPr>
        <w:jc w:val="right"/>
        <w:rPr>
          <w:sz w:val="20"/>
          <w:szCs w:val="20"/>
        </w:rPr>
      </w:pPr>
      <w:r w:rsidRPr="00DC1526">
        <w:rPr>
          <w:sz w:val="20"/>
          <w:szCs w:val="20"/>
        </w:rPr>
        <w:t xml:space="preserve">Version: </w:t>
      </w:r>
      <w:r w:rsidR="00DB0FEE" w:rsidRPr="00DC1526">
        <w:rPr>
          <w:sz w:val="20"/>
          <w:szCs w:val="20"/>
        </w:rPr>
        <w:t>1</w:t>
      </w:r>
      <w:r w:rsidR="00027A80" w:rsidRPr="00DC1526">
        <w:rPr>
          <w:sz w:val="20"/>
          <w:szCs w:val="20"/>
        </w:rPr>
        <w:t>.0</w:t>
      </w:r>
    </w:p>
    <w:p w14:paraId="4DEFCBC0" w14:textId="5193DE07" w:rsidR="009A7B37" w:rsidRPr="00DC1526" w:rsidRDefault="009A7B37">
      <w:pPr>
        <w:jc w:val="right"/>
        <w:rPr>
          <w:sz w:val="20"/>
          <w:szCs w:val="20"/>
        </w:rPr>
      </w:pPr>
      <w:r w:rsidRPr="00DC1526">
        <w:rPr>
          <w:sz w:val="20"/>
          <w:szCs w:val="20"/>
        </w:rPr>
        <w:t>Category: OGC</w:t>
      </w:r>
      <w:r w:rsidRPr="00DC1526">
        <w:rPr>
          <w:sz w:val="20"/>
          <w:szCs w:val="20"/>
          <w:vertAlign w:val="superscript"/>
        </w:rPr>
        <w:t>®</w:t>
      </w:r>
      <w:r w:rsidRPr="00DC1526">
        <w:rPr>
          <w:sz w:val="20"/>
          <w:szCs w:val="20"/>
        </w:rPr>
        <w:t xml:space="preserve"> </w:t>
      </w:r>
      <w:r w:rsidR="00027A80" w:rsidRPr="00DC1526">
        <w:rPr>
          <w:sz w:val="20"/>
          <w:szCs w:val="20"/>
        </w:rPr>
        <w:t>Standard</w:t>
      </w:r>
    </w:p>
    <w:p w14:paraId="0368737F" w14:textId="764635DF" w:rsidR="00E50724" w:rsidRPr="00DC1526" w:rsidRDefault="009A7B37" w:rsidP="00AC2E40">
      <w:pPr>
        <w:jc w:val="right"/>
        <w:rPr>
          <w:b/>
          <w:sz w:val="20"/>
          <w:szCs w:val="20"/>
          <w:lang w:val="en-GB"/>
        </w:rPr>
      </w:pPr>
      <w:r w:rsidRPr="00DC1526">
        <w:rPr>
          <w:sz w:val="20"/>
          <w:szCs w:val="20"/>
        </w:rPr>
        <w:t>Editor:   </w:t>
      </w:r>
      <w:r w:rsidR="00027A80" w:rsidRPr="00DC1526">
        <w:rPr>
          <w:sz w:val="20"/>
          <w:szCs w:val="20"/>
        </w:rPr>
        <w:t>Sisi Zlatanova, Abdoulaye Diakit</w:t>
      </w:r>
      <w:r w:rsidR="00027A80" w:rsidRPr="00DC1526">
        <w:rPr>
          <w:rFonts w:ascii="바탕" w:hAnsi="바탕" w:hint="eastAsia"/>
          <w:sz w:val="20"/>
          <w:szCs w:val="20"/>
        </w:rPr>
        <w:t>é</w:t>
      </w:r>
      <w:r w:rsidR="00027A80" w:rsidRPr="00DC1526">
        <w:rPr>
          <w:sz w:val="20"/>
          <w:szCs w:val="20"/>
        </w:rPr>
        <w:t>, and Ki-Joune Li</w:t>
      </w:r>
    </w:p>
    <w:p w14:paraId="59239472" w14:textId="77777777" w:rsidR="00AC2E40" w:rsidRPr="001471CE" w:rsidRDefault="00AC2E40" w:rsidP="00AC2E40">
      <w:pPr>
        <w:jc w:val="right"/>
        <w:rPr>
          <w:b/>
          <w:sz w:val="28"/>
          <w:szCs w:val="28"/>
          <w:lang w:val="en-GB"/>
        </w:rPr>
      </w:pPr>
    </w:p>
    <w:p w14:paraId="4502B3ED" w14:textId="77777777" w:rsidR="00AC2E40" w:rsidRPr="00DC1526" w:rsidRDefault="00AC2E40" w:rsidP="00AC2E40">
      <w:pPr>
        <w:jc w:val="right"/>
        <w:rPr>
          <w:b/>
          <w:sz w:val="28"/>
          <w:szCs w:val="28"/>
          <w:lang w:val="en-GB"/>
        </w:rPr>
      </w:pPr>
    </w:p>
    <w:p w14:paraId="13BD7520" w14:textId="77777777" w:rsidR="00AC2E40" w:rsidRPr="00DC1526" w:rsidRDefault="00AC2E40" w:rsidP="00AC2E40">
      <w:pPr>
        <w:jc w:val="right"/>
        <w:rPr>
          <w:b/>
          <w:sz w:val="28"/>
          <w:szCs w:val="28"/>
          <w:lang w:val="en-GB"/>
        </w:rPr>
      </w:pPr>
    </w:p>
    <w:p w14:paraId="328C8B90" w14:textId="7184E276" w:rsidR="00F66693" w:rsidRPr="00F66693" w:rsidRDefault="00AC2E40" w:rsidP="00F66693">
      <w:pPr>
        <w:jc w:val="center"/>
        <w:rPr>
          <w:sz w:val="36"/>
          <w:szCs w:val="36"/>
        </w:rPr>
      </w:pPr>
      <w:r w:rsidRPr="00DC1526">
        <w:rPr>
          <w:sz w:val="36"/>
          <w:szCs w:val="36"/>
        </w:rPr>
        <w:t xml:space="preserve">OGC </w:t>
      </w:r>
      <w:proofErr w:type="spellStart"/>
      <w:r w:rsidR="00027A80" w:rsidRPr="00DC1526">
        <w:rPr>
          <w:sz w:val="36"/>
          <w:szCs w:val="36"/>
        </w:rPr>
        <w:t>IndoorGML</w:t>
      </w:r>
      <w:proofErr w:type="spellEnd"/>
      <w:r w:rsidR="00027A80" w:rsidRPr="00DC1526">
        <w:rPr>
          <w:sz w:val="36"/>
          <w:szCs w:val="36"/>
        </w:rPr>
        <w:t xml:space="preserve"> 2.0</w:t>
      </w:r>
      <w:r w:rsidR="00F66693">
        <w:rPr>
          <w:rFonts w:hint="eastAsia"/>
          <w:sz w:val="36"/>
          <w:szCs w:val="36"/>
          <w:lang w:eastAsia="ko-KR"/>
        </w:rPr>
        <w:t xml:space="preserve"> </w:t>
      </w:r>
      <w:r w:rsidR="00F66693" w:rsidRPr="00F66693">
        <w:rPr>
          <w:rFonts w:hint="eastAsia"/>
          <w:sz w:val="36"/>
          <w:szCs w:val="36"/>
          <w:lang w:eastAsia="ko-KR"/>
        </w:rPr>
        <w:t>P</w:t>
      </w:r>
      <w:r w:rsidR="00F66693" w:rsidRPr="00F66693">
        <w:rPr>
          <w:sz w:val="36"/>
          <w:szCs w:val="36"/>
          <w:lang w:eastAsia="ko-KR"/>
        </w:rPr>
        <w:t>art I – Conceptual Model</w:t>
      </w:r>
    </w:p>
    <w:p w14:paraId="338755B2" w14:textId="77777777" w:rsidR="00E50724" w:rsidRDefault="00E50724">
      <w:pPr>
        <w:pStyle w:val="zzCopyright"/>
        <w:pBdr>
          <w:top w:val="none" w:sz="0" w:space="0" w:color="auto"/>
          <w:left w:val="none" w:sz="0" w:space="0" w:color="auto"/>
          <w:bottom w:val="none" w:sz="0" w:space="0" w:color="auto"/>
          <w:right w:val="none" w:sz="0" w:space="0" w:color="auto"/>
        </w:pBdr>
        <w:jc w:val="center"/>
        <w:rPr>
          <w:b/>
          <w:color w:val="auto"/>
        </w:rPr>
      </w:pPr>
    </w:p>
    <w:p w14:paraId="69EF6015" w14:textId="77777777" w:rsidR="00AC2E40" w:rsidRPr="00AC2E40" w:rsidRDefault="00AC2E40" w:rsidP="00AC2E40">
      <w:pPr>
        <w:rPr>
          <w:lang w:val="en-GB"/>
        </w:rPr>
      </w:pPr>
    </w:p>
    <w:p w14:paraId="1F45FE57" w14:textId="77777777" w:rsidR="009A7B37" w:rsidRDefault="009A7B37">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5B3B1AFB" w14:textId="798A9383" w:rsidR="009A7B37" w:rsidRDefault="004203F0" w:rsidP="00E50724">
      <w:pPr>
        <w:jc w:val="center"/>
        <w:rPr>
          <w:b/>
        </w:rPr>
      </w:pPr>
      <w:r>
        <w:t xml:space="preserve">Copyright </w:t>
      </w:r>
      <w:r w:rsidRPr="00DC1526">
        <w:t xml:space="preserve">© </w:t>
      </w:r>
      <w:r w:rsidR="00027A80" w:rsidRPr="00DC1526">
        <w:t>2022</w:t>
      </w:r>
      <w:r w:rsidR="00E50724" w:rsidRPr="00DC1526">
        <w:t xml:space="preserve"> </w:t>
      </w:r>
      <w:r w:rsidR="00E50724">
        <w:t>Open Geospatial Consortium</w:t>
      </w:r>
      <w:r w:rsidR="009A7B37">
        <w:br/>
        <w:t xml:space="preserve">To obtain additional rights of use, visit </w:t>
      </w:r>
      <w:hyperlink r:id="rId9" w:history="1">
        <w:r w:rsidR="009A7B37">
          <w:rPr>
            <w:rStyle w:val="a4"/>
            <w:color w:val="auto"/>
          </w:rPr>
          <w:t>http://www.opengeospatial.org/legal/</w:t>
        </w:r>
      </w:hyperlink>
      <w:r w:rsidR="009A7B37">
        <w:t>.</w:t>
      </w:r>
    </w:p>
    <w:p w14:paraId="0587050D" w14:textId="77777777" w:rsidR="00684C85" w:rsidRDefault="00684C85" w:rsidP="00684C85">
      <w:pPr>
        <w:jc w:val="center"/>
        <w:rPr>
          <w:b/>
          <w:bCs/>
        </w:rPr>
      </w:pPr>
    </w:p>
    <w:p w14:paraId="27D96C7C" w14:textId="77777777" w:rsidR="009A7B37" w:rsidRPr="00684C85" w:rsidRDefault="009A7B37" w:rsidP="00684C85">
      <w:pPr>
        <w:jc w:val="center"/>
        <w:rPr>
          <w:b/>
          <w:bCs/>
        </w:rPr>
      </w:pPr>
      <w:r>
        <w:rPr>
          <w:b/>
          <w:bCs/>
        </w:rPr>
        <w:t>Warning</w:t>
      </w:r>
    </w:p>
    <w:p w14:paraId="5B23A3B1" w14:textId="77777777" w:rsidR="009A7B37" w:rsidRDefault="009A7B37">
      <w:r>
        <w:t>This doc</w:t>
      </w:r>
      <w:r w:rsidR="00F60CB2">
        <w:t>ument is not an OGC Standard. This document</w:t>
      </w:r>
      <w:r>
        <w:t xml:space="preserve"> is distri</w:t>
      </w:r>
      <w:r w:rsidR="00F60CB2">
        <w:t>buted for review and comment. This document</w:t>
      </w:r>
      <w:r>
        <w:t xml:space="preserve"> is subject to change without notice and may not be referred to as an OGC Standard.</w:t>
      </w:r>
    </w:p>
    <w:p w14:paraId="014BA48E" w14:textId="6AD0673B" w:rsidR="009A7B37" w:rsidRPr="00384761" w:rsidRDefault="009A7B37">
      <w:pPr>
        <w:pStyle w:val="zzCover"/>
        <w:framePr w:hSpace="142" w:vSpace="142" w:wrap="auto" w:vAnchor="page" w:hAnchor="page" w:x="798" w:y="13865"/>
        <w:tabs>
          <w:tab w:val="left" w:pos="1980"/>
        </w:tabs>
        <w:suppressAutoHyphens/>
        <w:spacing w:after="0"/>
        <w:jc w:val="left"/>
        <w:rPr>
          <w:b w:val="0"/>
          <w:color w:val="auto"/>
          <w:sz w:val="20"/>
          <w:lang w:val="fr-FR"/>
        </w:rPr>
      </w:pPr>
      <w:r w:rsidRPr="00384761">
        <w:rPr>
          <w:b w:val="0"/>
          <w:color w:val="auto"/>
          <w:sz w:val="20"/>
          <w:lang w:val="fr-FR"/>
        </w:rPr>
        <w:t>Document type:   </w:t>
      </w:r>
      <w:r w:rsidRPr="00384761">
        <w:rPr>
          <w:b w:val="0"/>
          <w:color w:val="auto"/>
          <w:sz w:val="20"/>
          <w:lang w:val="fr-FR"/>
        </w:rPr>
        <w:tab/>
        <w:t>OGC</w:t>
      </w:r>
      <w:r w:rsidRPr="00384761">
        <w:rPr>
          <w:b w:val="0"/>
          <w:color w:val="auto"/>
          <w:sz w:val="20"/>
          <w:vertAlign w:val="superscript"/>
          <w:lang w:val="fr-FR"/>
        </w:rPr>
        <w:t>®</w:t>
      </w:r>
      <w:r w:rsidRPr="00384761">
        <w:rPr>
          <w:b w:val="0"/>
          <w:color w:val="auto"/>
          <w:sz w:val="20"/>
          <w:lang w:val="fr-FR"/>
        </w:rPr>
        <w:t xml:space="preserve"> </w:t>
      </w:r>
      <w:r w:rsidRPr="00384761">
        <w:rPr>
          <w:b w:val="0"/>
          <w:color w:val="FF0000"/>
          <w:sz w:val="20"/>
          <w:lang w:val="fr-FR"/>
        </w:rPr>
        <w:t>Standard</w:t>
      </w:r>
    </w:p>
    <w:p w14:paraId="4DF49A9A" w14:textId="77777777" w:rsidR="009A7B37" w:rsidRPr="00384761" w:rsidRDefault="009A7B37">
      <w:pPr>
        <w:pStyle w:val="zzCover"/>
        <w:framePr w:hSpace="142" w:vSpace="142" w:wrap="auto" w:vAnchor="page" w:hAnchor="page" w:x="798" w:y="13865"/>
        <w:tabs>
          <w:tab w:val="left" w:pos="1980"/>
        </w:tabs>
        <w:suppressAutoHyphens/>
        <w:spacing w:after="0"/>
        <w:jc w:val="left"/>
        <w:rPr>
          <w:b w:val="0"/>
          <w:color w:val="auto"/>
          <w:sz w:val="20"/>
          <w:lang w:val="fr-FR"/>
        </w:rPr>
      </w:pPr>
      <w:r w:rsidRPr="00384761">
        <w:rPr>
          <w:b w:val="0"/>
          <w:color w:val="auto"/>
          <w:sz w:val="20"/>
          <w:lang w:val="fr-FR"/>
        </w:rPr>
        <w:t>Document subtype:   </w:t>
      </w:r>
      <w:r w:rsidRPr="00384761">
        <w:rPr>
          <w:b w:val="0"/>
          <w:color w:val="auto"/>
          <w:sz w:val="20"/>
          <w:lang w:val="fr-FR"/>
        </w:rPr>
        <w:tab/>
        <w:t>if applicable</w:t>
      </w:r>
    </w:p>
    <w:p w14:paraId="3BDBD692" w14:textId="77777777" w:rsidR="009A7B37" w:rsidRDefault="009A7B37">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7BC36F0F" w14:textId="77777777" w:rsidR="009A7B37" w:rsidRDefault="009A7B37">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388925B" w14:textId="77777777" w:rsidR="007F6680" w:rsidRDefault="009A7B37" w:rsidP="00F60CB2">
      <w:r>
        <w:t>Recipients of this document are invited to submit, with their comments, notification of any relevant patent rights of which they are aware and to provide supporting documentation.</w:t>
      </w:r>
      <w:bookmarkStart w:id="1" w:name="_Toc165888228"/>
    </w:p>
    <w:p w14:paraId="796362EE" w14:textId="77777777" w:rsidR="00F60CB2" w:rsidRPr="000B65F0" w:rsidRDefault="00F60CB2" w:rsidP="00F60CB2">
      <w:pPr>
        <w:rPr>
          <w:sz w:val="16"/>
          <w:szCs w:val="16"/>
        </w:rPr>
      </w:pPr>
      <w:r>
        <w:br w:type="page"/>
      </w:r>
      <w:r w:rsidRPr="000B65F0">
        <w:rPr>
          <w:sz w:val="16"/>
          <w:szCs w:val="16"/>
        </w:rPr>
        <w:lastRenderedPageBreak/>
        <w:t>License Agreement</w:t>
      </w:r>
    </w:p>
    <w:p w14:paraId="74D7354D" w14:textId="77777777" w:rsidR="00F60CB2" w:rsidRPr="000B65F0" w:rsidRDefault="00F60CB2" w:rsidP="00F60CB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7F24BA16" w14:textId="77777777" w:rsidR="00F60CB2" w:rsidRPr="000B65F0" w:rsidRDefault="00F60CB2" w:rsidP="00F60CB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3F03EC95" w14:textId="77777777" w:rsidR="00F60CB2" w:rsidRPr="000B65F0" w:rsidRDefault="00F60CB2" w:rsidP="00F60CB2">
      <w:pPr>
        <w:rPr>
          <w:sz w:val="16"/>
          <w:szCs w:val="16"/>
        </w:rPr>
      </w:pPr>
      <w:r w:rsidRPr="000B65F0">
        <w:rPr>
          <w:sz w:val="16"/>
          <w:szCs w:val="16"/>
        </w:rPr>
        <w:t>THIS LICENSE IS A COPYRIGHT LICENSE ONLY, AND DOES NOT CONVEY ANY RIGHTS UNDER ANY PATENTS THAT MAY BE IN FORCE ANYWHERE IN THE WORLD.</w:t>
      </w:r>
    </w:p>
    <w:p w14:paraId="1497DD15" w14:textId="77777777" w:rsidR="00F60CB2" w:rsidRPr="000B65F0" w:rsidRDefault="00F60CB2" w:rsidP="00F60CB2">
      <w:pPr>
        <w:rPr>
          <w:sz w:val="16"/>
          <w:szCs w:val="16"/>
        </w:rPr>
      </w:pPr>
      <w:r w:rsidRPr="000B65F0">
        <w:rPr>
          <w:sz w:val="16"/>
          <w:szCs w:val="16"/>
        </w:rPr>
        <w:t xml:space="preserve">THE INTELLECTUAL PROPERTY IS PROVIDED "AS IS", WITHOUT WARRANTY OF ANY KIND, EXPRESS OR IMPLIED, INCLUDING BUT NOT LIMITED TO THE WARRANTIES OF MERCHANTABILITY, FITNESS FOR A PARTICULAR PURPOSE, AND NONINFRINGEMENT OF </w:t>
      </w:r>
      <w:proofErr w:type="gramStart"/>
      <w:r w:rsidRPr="000B65F0">
        <w:rPr>
          <w:sz w:val="16"/>
          <w:szCs w:val="16"/>
        </w:rPr>
        <w:t>THIRD PARTY</w:t>
      </w:r>
      <w:proofErr w:type="gramEnd"/>
      <w:r w:rsidRPr="000B65F0">
        <w:rPr>
          <w:sz w:val="16"/>
          <w:szCs w:val="16"/>
        </w:rPr>
        <w:t xml:space="preserve">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1093703" w14:textId="77777777" w:rsidR="00F60CB2" w:rsidRPr="000B65F0" w:rsidRDefault="00F60CB2" w:rsidP="00F60CB2">
      <w:pPr>
        <w:rPr>
          <w:sz w:val="16"/>
          <w:szCs w:val="16"/>
        </w:rPr>
      </w:pPr>
      <w:r w:rsidRPr="000B65F0">
        <w:rPr>
          <w:sz w:val="16"/>
          <w:szCs w:val="16"/>
        </w:rPr>
        <w:t xml:space="preserve">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w:t>
      </w:r>
      <w:proofErr w:type="gramStart"/>
      <w:r w:rsidRPr="000B65F0">
        <w:rPr>
          <w:sz w:val="16"/>
          <w:szCs w:val="16"/>
        </w:rPr>
        <w:t>third party</w:t>
      </w:r>
      <w:proofErr w:type="gramEnd"/>
      <w:r w:rsidRPr="000B65F0">
        <w:rPr>
          <w:sz w:val="16"/>
          <w:szCs w:val="16"/>
        </w:rPr>
        <w:t xml:space="preserve">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9903365" w14:textId="77777777" w:rsidR="00F60CB2" w:rsidRPr="00F60CB2" w:rsidRDefault="00F60CB2" w:rsidP="00F60CB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2C10AA92" w14:textId="77777777" w:rsidR="00F60CB2" w:rsidRPr="00F60CB2" w:rsidRDefault="00F60CB2" w:rsidP="00F60CB2">
      <w:r>
        <w:br w:type="page"/>
      </w:r>
    </w:p>
    <w:p w14:paraId="166C66B4" w14:textId="1077250F" w:rsidR="00F60CB2" w:rsidRDefault="00F60CB2">
      <w:pPr>
        <w:pStyle w:val="TOC"/>
      </w:pPr>
      <w:r>
        <w:lastRenderedPageBreak/>
        <w:t>Contents</w:t>
      </w:r>
    </w:p>
    <w:p w14:paraId="45D57AA1" w14:textId="77777777" w:rsidR="0026708D" w:rsidRPr="0026708D" w:rsidRDefault="0026708D" w:rsidP="0026708D"/>
    <w:p w14:paraId="071C37AB" w14:textId="01A0D324" w:rsidR="00C5017D" w:rsidRDefault="0026708D">
      <w:pPr>
        <w:pStyle w:val="11"/>
        <w:tabs>
          <w:tab w:val="right" w:leader="dot" w:pos="10070"/>
        </w:tabs>
        <w:rPr>
          <w:rFonts w:asciiTheme="minorHAnsi" w:eastAsiaTheme="minorEastAsia" w:hAnsiTheme="minorHAnsi" w:cstheme="minorBidi"/>
          <w:noProof/>
          <w:kern w:val="2"/>
          <w:sz w:val="20"/>
          <w:szCs w:val="22"/>
          <w:lang w:eastAsia="ko-KR"/>
        </w:rPr>
      </w:pPr>
      <w:r>
        <w:fldChar w:fldCharType="begin"/>
      </w:r>
      <w:r>
        <w:instrText xml:space="preserve"> TOC \o "1-3" \h \z \u </w:instrText>
      </w:r>
      <w:r>
        <w:fldChar w:fldCharType="separate"/>
      </w:r>
      <w:hyperlink w:anchor="_Toc146459149" w:history="1">
        <w:r w:rsidR="00C5017D" w:rsidRPr="00495FA5">
          <w:rPr>
            <w:rStyle w:val="a4"/>
            <w:noProof/>
          </w:rPr>
          <w:t>II.  KEYWORDS</w:t>
        </w:r>
        <w:r w:rsidR="00C5017D">
          <w:rPr>
            <w:noProof/>
            <w:webHidden/>
          </w:rPr>
          <w:tab/>
        </w:r>
        <w:r w:rsidR="00C5017D">
          <w:rPr>
            <w:noProof/>
            <w:webHidden/>
          </w:rPr>
          <w:fldChar w:fldCharType="begin"/>
        </w:r>
        <w:r w:rsidR="00C5017D">
          <w:rPr>
            <w:noProof/>
            <w:webHidden/>
          </w:rPr>
          <w:instrText xml:space="preserve"> PAGEREF _Toc146459149 \h </w:instrText>
        </w:r>
        <w:r w:rsidR="00C5017D">
          <w:rPr>
            <w:noProof/>
            <w:webHidden/>
          </w:rPr>
        </w:r>
        <w:r w:rsidR="00C5017D">
          <w:rPr>
            <w:noProof/>
            <w:webHidden/>
          </w:rPr>
          <w:fldChar w:fldCharType="separate"/>
        </w:r>
        <w:r w:rsidR="00C5017D">
          <w:rPr>
            <w:noProof/>
            <w:webHidden/>
          </w:rPr>
          <w:t>6</w:t>
        </w:r>
        <w:r w:rsidR="00C5017D">
          <w:rPr>
            <w:noProof/>
            <w:webHidden/>
          </w:rPr>
          <w:fldChar w:fldCharType="end"/>
        </w:r>
      </w:hyperlink>
    </w:p>
    <w:p w14:paraId="60905184" w14:textId="3D59972D" w:rsidR="00C5017D" w:rsidRDefault="00FB7722">
      <w:pPr>
        <w:pStyle w:val="11"/>
        <w:tabs>
          <w:tab w:val="right" w:leader="dot" w:pos="10070"/>
        </w:tabs>
        <w:rPr>
          <w:rFonts w:asciiTheme="minorHAnsi" w:eastAsiaTheme="minorEastAsia" w:hAnsiTheme="minorHAnsi" w:cstheme="minorBidi"/>
          <w:noProof/>
          <w:kern w:val="2"/>
          <w:sz w:val="20"/>
          <w:szCs w:val="22"/>
          <w:lang w:eastAsia="ko-KR"/>
        </w:rPr>
      </w:pPr>
      <w:hyperlink w:anchor="_Toc146459150" w:history="1">
        <w:r w:rsidR="00C5017D" w:rsidRPr="00495FA5">
          <w:rPr>
            <w:rStyle w:val="a4"/>
            <w:noProof/>
          </w:rPr>
          <w:t>III.  PREFACE</w:t>
        </w:r>
        <w:r w:rsidR="00C5017D">
          <w:rPr>
            <w:noProof/>
            <w:webHidden/>
          </w:rPr>
          <w:tab/>
        </w:r>
        <w:r w:rsidR="00C5017D">
          <w:rPr>
            <w:noProof/>
            <w:webHidden/>
          </w:rPr>
          <w:fldChar w:fldCharType="begin"/>
        </w:r>
        <w:r w:rsidR="00C5017D">
          <w:rPr>
            <w:noProof/>
            <w:webHidden/>
          </w:rPr>
          <w:instrText xml:space="preserve"> PAGEREF _Toc146459150 \h </w:instrText>
        </w:r>
        <w:r w:rsidR="00C5017D">
          <w:rPr>
            <w:noProof/>
            <w:webHidden/>
          </w:rPr>
        </w:r>
        <w:r w:rsidR="00C5017D">
          <w:rPr>
            <w:noProof/>
            <w:webHidden/>
          </w:rPr>
          <w:fldChar w:fldCharType="separate"/>
        </w:r>
        <w:r w:rsidR="00C5017D">
          <w:rPr>
            <w:noProof/>
            <w:webHidden/>
          </w:rPr>
          <w:t>6</w:t>
        </w:r>
        <w:r w:rsidR="00C5017D">
          <w:rPr>
            <w:noProof/>
            <w:webHidden/>
          </w:rPr>
          <w:fldChar w:fldCharType="end"/>
        </w:r>
      </w:hyperlink>
    </w:p>
    <w:p w14:paraId="1B943036" w14:textId="70B46C4E" w:rsidR="00C5017D" w:rsidRDefault="00FB7722">
      <w:pPr>
        <w:pStyle w:val="11"/>
        <w:tabs>
          <w:tab w:val="right" w:leader="dot" w:pos="10070"/>
        </w:tabs>
        <w:rPr>
          <w:rFonts w:asciiTheme="minorHAnsi" w:eastAsiaTheme="minorEastAsia" w:hAnsiTheme="minorHAnsi" w:cstheme="minorBidi"/>
          <w:noProof/>
          <w:kern w:val="2"/>
          <w:sz w:val="20"/>
          <w:szCs w:val="22"/>
          <w:lang w:eastAsia="ko-KR"/>
        </w:rPr>
      </w:pPr>
      <w:hyperlink w:anchor="_Toc146459151" w:history="1">
        <w:r w:rsidR="00C5017D" w:rsidRPr="00495FA5">
          <w:rPr>
            <w:rStyle w:val="a4"/>
            <w:noProof/>
          </w:rPr>
          <w:t>IV.  SECURITY CONSIDERATIONS</w:t>
        </w:r>
        <w:r w:rsidR="00C5017D">
          <w:rPr>
            <w:noProof/>
            <w:webHidden/>
          </w:rPr>
          <w:tab/>
        </w:r>
        <w:r w:rsidR="00C5017D">
          <w:rPr>
            <w:noProof/>
            <w:webHidden/>
          </w:rPr>
          <w:fldChar w:fldCharType="begin"/>
        </w:r>
        <w:r w:rsidR="00C5017D">
          <w:rPr>
            <w:noProof/>
            <w:webHidden/>
          </w:rPr>
          <w:instrText xml:space="preserve"> PAGEREF _Toc146459151 \h </w:instrText>
        </w:r>
        <w:r w:rsidR="00C5017D">
          <w:rPr>
            <w:noProof/>
            <w:webHidden/>
          </w:rPr>
        </w:r>
        <w:r w:rsidR="00C5017D">
          <w:rPr>
            <w:noProof/>
            <w:webHidden/>
          </w:rPr>
          <w:fldChar w:fldCharType="separate"/>
        </w:r>
        <w:r w:rsidR="00C5017D">
          <w:rPr>
            <w:noProof/>
            <w:webHidden/>
          </w:rPr>
          <w:t>7</w:t>
        </w:r>
        <w:r w:rsidR="00C5017D">
          <w:rPr>
            <w:noProof/>
            <w:webHidden/>
          </w:rPr>
          <w:fldChar w:fldCharType="end"/>
        </w:r>
      </w:hyperlink>
    </w:p>
    <w:p w14:paraId="1F0A59BE" w14:textId="3C356129" w:rsidR="00C5017D" w:rsidRDefault="00FB7722">
      <w:pPr>
        <w:pStyle w:val="11"/>
        <w:tabs>
          <w:tab w:val="right" w:leader="dot" w:pos="10070"/>
        </w:tabs>
        <w:rPr>
          <w:rFonts w:asciiTheme="minorHAnsi" w:eastAsiaTheme="minorEastAsia" w:hAnsiTheme="minorHAnsi" w:cstheme="minorBidi"/>
          <w:noProof/>
          <w:kern w:val="2"/>
          <w:sz w:val="20"/>
          <w:szCs w:val="22"/>
          <w:lang w:eastAsia="ko-KR"/>
        </w:rPr>
      </w:pPr>
      <w:hyperlink w:anchor="_Toc146459152" w:history="1">
        <w:r w:rsidR="00C5017D" w:rsidRPr="00495FA5">
          <w:rPr>
            <w:rStyle w:val="a4"/>
            <w:noProof/>
          </w:rPr>
          <w:t>V.  SUBMITTING ORGANIZATIONS</w:t>
        </w:r>
        <w:r w:rsidR="00C5017D">
          <w:rPr>
            <w:noProof/>
            <w:webHidden/>
          </w:rPr>
          <w:tab/>
        </w:r>
        <w:r w:rsidR="00C5017D">
          <w:rPr>
            <w:noProof/>
            <w:webHidden/>
          </w:rPr>
          <w:fldChar w:fldCharType="begin"/>
        </w:r>
        <w:r w:rsidR="00C5017D">
          <w:rPr>
            <w:noProof/>
            <w:webHidden/>
          </w:rPr>
          <w:instrText xml:space="preserve"> PAGEREF _Toc146459152 \h </w:instrText>
        </w:r>
        <w:r w:rsidR="00C5017D">
          <w:rPr>
            <w:noProof/>
            <w:webHidden/>
          </w:rPr>
        </w:r>
        <w:r w:rsidR="00C5017D">
          <w:rPr>
            <w:noProof/>
            <w:webHidden/>
          </w:rPr>
          <w:fldChar w:fldCharType="separate"/>
        </w:r>
        <w:r w:rsidR="00C5017D">
          <w:rPr>
            <w:noProof/>
            <w:webHidden/>
          </w:rPr>
          <w:t>7</w:t>
        </w:r>
        <w:r w:rsidR="00C5017D">
          <w:rPr>
            <w:noProof/>
            <w:webHidden/>
          </w:rPr>
          <w:fldChar w:fldCharType="end"/>
        </w:r>
      </w:hyperlink>
    </w:p>
    <w:p w14:paraId="6B21847E" w14:textId="0D26B633" w:rsidR="00C5017D" w:rsidRDefault="00FB7722">
      <w:pPr>
        <w:pStyle w:val="11"/>
        <w:tabs>
          <w:tab w:val="right" w:leader="dot" w:pos="10070"/>
        </w:tabs>
        <w:rPr>
          <w:rFonts w:asciiTheme="minorHAnsi" w:eastAsiaTheme="minorEastAsia" w:hAnsiTheme="minorHAnsi" w:cstheme="minorBidi"/>
          <w:noProof/>
          <w:kern w:val="2"/>
          <w:sz w:val="20"/>
          <w:szCs w:val="22"/>
          <w:lang w:eastAsia="ko-KR"/>
        </w:rPr>
      </w:pPr>
      <w:hyperlink w:anchor="_Toc146459153" w:history="1">
        <w:r w:rsidR="00C5017D" w:rsidRPr="00495FA5">
          <w:rPr>
            <w:rStyle w:val="a4"/>
            <w:noProof/>
          </w:rPr>
          <w:t>VI.  SUBMISSION CONTACT POINTS</w:t>
        </w:r>
        <w:r w:rsidR="00C5017D">
          <w:rPr>
            <w:noProof/>
            <w:webHidden/>
          </w:rPr>
          <w:tab/>
        </w:r>
        <w:r w:rsidR="00C5017D">
          <w:rPr>
            <w:noProof/>
            <w:webHidden/>
          </w:rPr>
          <w:fldChar w:fldCharType="begin"/>
        </w:r>
        <w:r w:rsidR="00C5017D">
          <w:rPr>
            <w:noProof/>
            <w:webHidden/>
          </w:rPr>
          <w:instrText xml:space="preserve"> PAGEREF _Toc146459153 \h </w:instrText>
        </w:r>
        <w:r w:rsidR="00C5017D">
          <w:rPr>
            <w:noProof/>
            <w:webHidden/>
          </w:rPr>
        </w:r>
        <w:r w:rsidR="00C5017D">
          <w:rPr>
            <w:noProof/>
            <w:webHidden/>
          </w:rPr>
          <w:fldChar w:fldCharType="separate"/>
        </w:r>
        <w:r w:rsidR="00C5017D">
          <w:rPr>
            <w:noProof/>
            <w:webHidden/>
          </w:rPr>
          <w:t>7</w:t>
        </w:r>
        <w:r w:rsidR="00C5017D">
          <w:rPr>
            <w:noProof/>
            <w:webHidden/>
          </w:rPr>
          <w:fldChar w:fldCharType="end"/>
        </w:r>
      </w:hyperlink>
    </w:p>
    <w:p w14:paraId="7FE4D7FF" w14:textId="37F3AF0A" w:rsidR="00C5017D" w:rsidRDefault="00FB7722">
      <w:pPr>
        <w:pStyle w:val="11"/>
        <w:tabs>
          <w:tab w:val="left" w:pos="482"/>
          <w:tab w:val="right" w:leader="dot" w:pos="10070"/>
        </w:tabs>
        <w:rPr>
          <w:rFonts w:asciiTheme="minorHAnsi" w:eastAsiaTheme="minorEastAsia" w:hAnsiTheme="minorHAnsi" w:cstheme="minorBidi"/>
          <w:noProof/>
          <w:kern w:val="2"/>
          <w:sz w:val="20"/>
          <w:szCs w:val="22"/>
          <w:lang w:eastAsia="ko-KR"/>
        </w:rPr>
      </w:pPr>
      <w:hyperlink w:anchor="_Toc146459154" w:history="1">
        <w:r w:rsidR="00C5017D" w:rsidRPr="00495FA5">
          <w:rPr>
            <w:rStyle w:val="a4"/>
            <w:noProof/>
          </w:rPr>
          <w:t>1</w:t>
        </w:r>
        <w:r w:rsidR="00C5017D">
          <w:rPr>
            <w:rFonts w:asciiTheme="minorHAnsi" w:eastAsiaTheme="minorEastAsia" w:hAnsiTheme="minorHAnsi" w:cstheme="minorBidi"/>
            <w:noProof/>
            <w:kern w:val="2"/>
            <w:sz w:val="20"/>
            <w:szCs w:val="22"/>
            <w:lang w:eastAsia="ko-KR"/>
          </w:rPr>
          <w:tab/>
        </w:r>
        <w:r w:rsidR="00C5017D" w:rsidRPr="00495FA5">
          <w:rPr>
            <w:rStyle w:val="a4"/>
            <w:noProof/>
          </w:rPr>
          <w:t>Scope</w:t>
        </w:r>
        <w:r w:rsidR="00C5017D">
          <w:rPr>
            <w:noProof/>
            <w:webHidden/>
          </w:rPr>
          <w:tab/>
        </w:r>
        <w:r w:rsidR="00C5017D">
          <w:rPr>
            <w:noProof/>
            <w:webHidden/>
          </w:rPr>
          <w:fldChar w:fldCharType="begin"/>
        </w:r>
        <w:r w:rsidR="00C5017D">
          <w:rPr>
            <w:noProof/>
            <w:webHidden/>
          </w:rPr>
          <w:instrText xml:space="preserve"> PAGEREF _Toc146459154 \h </w:instrText>
        </w:r>
        <w:r w:rsidR="00C5017D">
          <w:rPr>
            <w:noProof/>
            <w:webHidden/>
          </w:rPr>
        </w:r>
        <w:r w:rsidR="00C5017D">
          <w:rPr>
            <w:noProof/>
            <w:webHidden/>
          </w:rPr>
          <w:fldChar w:fldCharType="separate"/>
        </w:r>
        <w:r w:rsidR="00C5017D">
          <w:rPr>
            <w:noProof/>
            <w:webHidden/>
          </w:rPr>
          <w:t>8</w:t>
        </w:r>
        <w:r w:rsidR="00C5017D">
          <w:rPr>
            <w:noProof/>
            <w:webHidden/>
          </w:rPr>
          <w:fldChar w:fldCharType="end"/>
        </w:r>
      </w:hyperlink>
    </w:p>
    <w:p w14:paraId="093F4627" w14:textId="214C5944" w:rsidR="00C5017D" w:rsidRDefault="00FB7722">
      <w:pPr>
        <w:pStyle w:val="11"/>
        <w:tabs>
          <w:tab w:val="left" w:pos="482"/>
          <w:tab w:val="right" w:leader="dot" w:pos="10070"/>
        </w:tabs>
        <w:rPr>
          <w:rFonts w:asciiTheme="minorHAnsi" w:eastAsiaTheme="minorEastAsia" w:hAnsiTheme="minorHAnsi" w:cstheme="minorBidi"/>
          <w:noProof/>
          <w:kern w:val="2"/>
          <w:sz w:val="20"/>
          <w:szCs w:val="22"/>
          <w:lang w:eastAsia="ko-KR"/>
        </w:rPr>
      </w:pPr>
      <w:hyperlink w:anchor="_Toc146459155" w:history="1">
        <w:r w:rsidR="00C5017D" w:rsidRPr="00495FA5">
          <w:rPr>
            <w:rStyle w:val="a4"/>
            <w:noProof/>
          </w:rPr>
          <w:t>2</w:t>
        </w:r>
        <w:r w:rsidR="00C5017D">
          <w:rPr>
            <w:rFonts w:asciiTheme="minorHAnsi" w:eastAsiaTheme="minorEastAsia" w:hAnsiTheme="minorHAnsi" w:cstheme="minorBidi"/>
            <w:noProof/>
            <w:kern w:val="2"/>
            <w:sz w:val="20"/>
            <w:szCs w:val="22"/>
            <w:lang w:eastAsia="ko-KR"/>
          </w:rPr>
          <w:tab/>
        </w:r>
        <w:r w:rsidR="00C5017D" w:rsidRPr="00495FA5">
          <w:rPr>
            <w:rStyle w:val="a4"/>
            <w:noProof/>
          </w:rPr>
          <w:t>Conformance</w:t>
        </w:r>
        <w:r w:rsidR="00C5017D">
          <w:rPr>
            <w:noProof/>
            <w:webHidden/>
          </w:rPr>
          <w:tab/>
        </w:r>
        <w:r w:rsidR="00C5017D">
          <w:rPr>
            <w:noProof/>
            <w:webHidden/>
          </w:rPr>
          <w:fldChar w:fldCharType="begin"/>
        </w:r>
        <w:r w:rsidR="00C5017D">
          <w:rPr>
            <w:noProof/>
            <w:webHidden/>
          </w:rPr>
          <w:instrText xml:space="preserve"> PAGEREF _Toc146459155 \h </w:instrText>
        </w:r>
        <w:r w:rsidR="00C5017D">
          <w:rPr>
            <w:noProof/>
            <w:webHidden/>
          </w:rPr>
        </w:r>
        <w:r w:rsidR="00C5017D">
          <w:rPr>
            <w:noProof/>
            <w:webHidden/>
          </w:rPr>
          <w:fldChar w:fldCharType="separate"/>
        </w:r>
        <w:r w:rsidR="00C5017D">
          <w:rPr>
            <w:noProof/>
            <w:webHidden/>
          </w:rPr>
          <w:t>8</w:t>
        </w:r>
        <w:r w:rsidR="00C5017D">
          <w:rPr>
            <w:noProof/>
            <w:webHidden/>
          </w:rPr>
          <w:fldChar w:fldCharType="end"/>
        </w:r>
      </w:hyperlink>
    </w:p>
    <w:p w14:paraId="5B730B07" w14:textId="32AC93F0" w:rsidR="00C5017D" w:rsidRDefault="00FB7722">
      <w:pPr>
        <w:pStyle w:val="11"/>
        <w:tabs>
          <w:tab w:val="left" w:pos="482"/>
          <w:tab w:val="right" w:leader="dot" w:pos="10070"/>
        </w:tabs>
        <w:rPr>
          <w:rFonts w:asciiTheme="minorHAnsi" w:eastAsiaTheme="minorEastAsia" w:hAnsiTheme="minorHAnsi" w:cstheme="minorBidi"/>
          <w:noProof/>
          <w:kern w:val="2"/>
          <w:sz w:val="20"/>
          <w:szCs w:val="22"/>
          <w:lang w:eastAsia="ko-KR"/>
        </w:rPr>
      </w:pPr>
      <w:hyperlink w:anchor="_Toc146459156" w:history="1">
        <w:r w:rsidR="00C5017D" w:rsidRPr="00495FA5">
          <w:rPr>
            <w:rStyle w:val="a4"/>
            <w:noProof/>
          </w:rPr>
          <w:t>3</w:t>
        </w:r>
        <w:r w:rsidR="00C5017D">
          <w:rPr>
            <w:rFonts w:asciiTheme="minorHAnsi" w:eastAsiaTheme="minorEastAsia" w:hAnsiTheme="minorHAnsi" w:cstheme="minorBidi"/>
            <w:noProof/>
            <w:kern w:val="2"/>
            <w:sz w:val="20"/>
            <w:szCs w:val="22"/>
            <w:lang w:eastAsia="ko-KR"/>
          </w:rPr>
          <w:tab/>
        </w:r>
        <w:r w:rsidR="00C5017D" w:rsidRPr="00495FA5">
          <w:rPr>
            <w:rStyle w:val="a4"/>
            <w:noProof/>
          </w:rPr>
          <w:t>References</w:t>
        </w:r>
        <w:r w:rsidR="00C5017D">
          <w:rPr>
            <w:noProof/>
            <w:webHidden/>
          </w:rPr>
          <w:tab/>
        </w:r>
        <w:r w:rsidR="00C5017D">
          <w:rPr>
            <w:noProof/>
            <w:webHidden/>
          </w:rPr>
          <w:fldChar w:fldCharType="begin"/>
        </w:r>
        <w:r w:rsidR="00C5017D">
          <w:rPr>
            <w:noProof/>
            <w:webHidden/>
          </w:rPr>
          <w:instrText xml:space="preserve"> PAGEREF _Toc146459156 \h </w:instrText>
        </w:r>
        <w:r w:rsidR="00C5017D">
          <w:rPr>
            <w:noProof/>
            <w:webHidden/>
          </w:rPr>
        </w:r>
        <w:r w:rsidR="00C5017D">
          <w:rPr>
            <w:noProof/>
            <w:webHidden/>
          </w:rPr>
          <w:fldChar w:fldCharType="separate"/>
        </w:r>
        <w:r w:rsidR="00C5017D">
          <w:rPr>
            <w:noProof/>
            <w:webHidden/>
          </w:rPr>
          <w:t>8</w:t>
        </w:r>
        <w:r w:rsidR="00C5017D">
          <w:rPr>
            <w:noProof/>
            <w:webHidden/>
          </w:rPr>
          <w:fldChar w:fldCharType="end"/>
        </w:r>
      </w:hyperlink>
    </w:p>
    <w:p w14:paraId="677AE29C" w14:textId="51C1A4E6" w:rsidR="00C5017D" w:rsidRDefault="00FB7722">
      <w:pPr>
        <w:pStyle w:val="11"/>
        <w:tabs>
          <w:tab w:val="left" w:pos="482"/>
          <w:tab w:val="right" w:leader="dot" w:pos="10070"/>
        </w:tabs>
        <w:rPr>
          <w:rFonts w:asciiTheme="minorHAnsi" w:eastAsiaTheme="minorEastAsia" w:hAnsiTheme="minorHAnsi" w:cstheme="minorBidi"/>
          <w:noProof/>
          <w:kern w:val="2"/>
          <w:sz w:val="20"/>
          <w:szCs w:val="22"/>
          <w:lang w:eastAsia="ko-KR"/>
        </w:rPr>
      </w:pPr>
      <w:hyperlink w:anchor="_Toc146459157" w:history="1">
        <w:r w:rsidR="00C5017D" w:rsidRPr="00495FA5">
          <w:rPr>
            <w:rStyle w:val="a4"/>
            <w:noProof/>
          </w:rPr>
          <w:t>4</w:t>
        </w:r>
        <w:r w:rsidR="00C5017D">
          <w:rPr>
            <w:rFonts w:asciiTheme="minorHAnsi" w:eastAsiaTheme="minorEastAsia" w:hAnsiTheme="minorHAnsi" w:cstheme="minorBidi"/>
            <w:noProof/>
            <w:kern w:val="2"/>
            <w:sz w:val="20"/>
            <w:szCs w:val="22"/>
            <w:lang w:eastAsia="ko-KR"/>
          </w:rPr>
          <w:tab/>
        </w:r>
        <w:r w:rsidR="00C5017D" w:rsidRPr="00495FA5">
          <w:rPr>
            <w:rStyle w:val="a4"/>
            <w:noProof/>
          </w:rPr>
          <w:t>Terms and Definitions</w:t>
        </w:r>
        <w:r w:rsidR="00C5017D">
          <w:rPr>
            <w:noProof/>
            <w:webHidden/>
          </w:rPr>
          <w:tab/>
        </w:r>
        <w:r w:rsidR="00C5017D">
          <w:rPr>
            <w:noProof/>
            <w:webHidden/>
          </w:rPr>
          <w:fldChar w:fldCharType="begin"/>
        </w:r>
        <w:r w:rsidR="00C5017D">
          <w:rPr>
            <w:noProof/>
            <w:webHidden/>
          </w:rPr>
          <w:instrText xml:space="preserve"> PAGEREF _Toc146459157 \h </w:instrText>
        </w:r>
        <w:r w:rsidR="00C5017D">
          <w:rPr>
            <w:noProof/>
            <w:webHidden/>
          </w:rPr>
        </w:r>
        <w:r w:rsidR="00C5017D">
          <w:rPr>
            <w:noProof/>
            <w:webHidden/>
          </w:rPr>
          <w:fldChar w:fldCharType="separate"/>
        </w:r>
        <w:r w:rsidR="00C5017D">
          <w:rPr>
            <w:noProof/>
            <w:webHidden/>
          </w:rPr>
          <w:t>9</w:t>
        </w:r>
        <w:r w:rsidR="00C5017D">
          <w:rPr>
            <w:noProof/>
            <w:webHidden/>
          </w:rPr>
          <w:fldChar w:fldCharType="end"/>
        </w:r>
      </w:hyperlink>
    </w:p>
    <w:p w14:paraId="7054570E" w14:textId="32719BAF" w:rsidR="00C5017D" w:rsidRDefault="00FB7722">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58" w:history="1">
        <w:r w:rsidR="00C5017D" w:rsidRPr="00495FA5">
          <w:rPr>
            <w:rStyle w:val="a4"/>
            <w:noProof/>
          </w:rPr>
          <w:t>4.1</w:t>
        </w:r>
        <w:r w:rsidR="00C5017D">
          <w:rPr>
            <w:rFonts w:asciiTheme="minorHAnsi" w:eastAsiaTheme="minorEastAsia" w:hAnsiTheme="minorHAnsi" w:cstheme="minorBidi"/>
            <w:noProof/>
            <w:kern w:val="2"/>
            <w:sz w:val="20"/>
            <w:szCs w:val="22"/>
            <w:lang w:eastAsia="ko-KR"/>
          </w:rPr>
          <w:tab/>
        </w:r>
        <w:r w:rsidR="00C5017D" w:rsidRPr="00495FA5">
          <w:rPr>
            <w:rStyle w:val="a4"/>
            <w:noProof/>
          </w:rPr>
          <w:t>Indoor Space</w:t>
        </w:r>
        <w:r w:rsidR="00C5017D">
          <w:rPr>
            <w:noProof/>
            <w:webHidden/>
          </w:rPr>
          <w:tab/>
        </w:r>
        <w:r w:rsidR="00C5017D">
          <w:rPr>
            <w:noProof/>
            <w:webHidden/>
          </w:rPr>
          <w:fldChar w:fldCharType="begin"/>
        </w:r>
        <w:r w:rsidR="00C5017D">
          <w:rPr>
            <w:noProof/>
            <w:webHidden/>
          </w:rPr>
          <w:instrText xml:space="preserve"> PAGEREF _Toc146459158 \h </w:instrText>
        </w:r>
        <w:r w:rsidR="00C5017D">
          <w:rPr>
            <w:noProof/>
            <w:webHidden/>
          </w:rPr>
        </w:r>
        <w:r w:rsidR="00C5017D">
          <w:rPr>
            <w:noProof/>
            <w:webHidden/>
          </w:rPr>
          <w:fldChar w:fldCharType="separate"/>
        </w:r>
        <w:r w:rsidR="00C5017D">
          <w:rPr>
            <w:noProof/>
            <w:webHidden/>
          </w:rPr>
          <w:t>9</w:t>
        </w:r>
        <w:r w:rsidR="00C5017D">
          <w:rPr>
            <w:noProof/>
            <w:webHidden/>
          </w:rPr>
          <w:fldChar w:fldCharType="end"/>
        </w:r>
      </w:hyperlink>
    </w:p>
    <w:p w14:paraId="6E9CB2DD" w14:textId="469EDE92" w:rsidR="00C5017D" w:rsidRDefault="00FB7722">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59" w:history="1">
        <w:r w:rsidR="00C5017D" w:rsidRPr="00495FA5">
          <w:rPr>
            <w:rStyle w:val="a4"/>
            <w:noProof/>
          </w:rPr>
          <w:t>4.2</w:t>
        </w:r>
        <w:r w:rsidR="00C5017D">
          <w:rPr>
            <w:rFonts w:asciiTheme="minorHAnsi" w:eastAsiaTheme="minorEastAsia" w:hAnsiTheme="minorHAnsi" w:cstheme="minorBidi"/>
            <w:noProof/>
            <w:kern w:val="2"/>
            <w:sz w:val="20"/>
            <w:szCs w:val="22"/>
            <w:lang w:eastAsia="ko-KR"/>
          </w:rPr>
          <w:tab/>
        </w:r>
        <w:r w:rsidR="00C5017D" w:rsidRPr="00495FA5">
          <w:rPr>
            <w:rStyle w:val="a4"/>
            <w:noProof/>
          </w:rPr>
          <w:t>Cellular Space</w:t>
        </w:r>
        <w:r w:rsidR="00C5017D">
          <w:rPr>
            <w:noProof/>
            <w:webHidden/>
          </w:rPr>
          <w:tab/>
        </w:r>
        <w:r w:rsidR="00C5017D">
          <w:rPr>
            <w:noProof/>
            <w:webHidden/>
          </w:rPr>
          <w:fldChar w:fldCharType="begin"/>
        </w:r>
        <w:r w:rsidR="00C5017D">
          <w:rPr>
            <w:noProof/>
            <w:webHidden/>
          </w:rPr>
          <w:instrText xml:space="preserve"> PAGEREF _Toc146459159 \h </w:instrText>
        </w:r>
        <w:r w:rsidR="00C5017D">
          <w:rPr>
            <w:noProof/>
            <w:webHidden/>
          </w:rPr>
        </w:r>
        <w:r w:rsidR="00C5017D">
          <w:rPr>
            <w:noProof/>
            <w:webHidden/>
          </w:rPr>
          <w:fldChar w:fldCharType="separate"/>
        </w:r>
        <w:r w:rsidR="00C5017D">
          <w:rPr>
            <w:noProof/>
            <w:webHidden/>
          </w:rPr>
          <w:t>9</w:t>
        </w:r>
        <w:r w:rsidR="00C5017D">
          <w:rPr>
            <w:noProof/>
            <w:webHidden/>
          </w:rPr>
          <w:fldChar w:fldCharType="end"/>
        </w:r>
      </w:hyperlink>
    </w:p>
    <w:p w14:paraId="0C86AF04" w14:textId="211D41B7" w:rsidR="00C5017D" w:rsidRDefault="00FB7722">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60" w:history="1">
        <w:r w:rsidR="00C5017D" w:rsidRPr="00495FA5">
          <w:rPr>
            <w:rStyle w:val="a4"/>
            <w:noProof/>
          </w:rPr>
          <w:t>4.3</w:t>
        </w:r>
        <w:r w:rsidR="00C5017D">
          <w:rPr>
            <w:rFonts w:asciiTheme="minorHAnsi" w:eastAsiaTheme="minorEastAsia" w:hAnsiTheme="minorHAnsi" w:cstheme="minorBidi"/>
            <w:noProof/>
            <w:kern w:val="2"/>
            <w:sz w:val="20"/>
            <w:szCs w:val="22"/>
            <w:lang w:eastAsia="ko-KR"/>
          </w:rPr>
          <w:tab/>
        </w:r>
        <w:r w:rsidR="00C5017D" w:rsidRPr="00495FA5">
          <w:rPr>
            <w:rStyle w:val="a4"/>
            <w:noProof/>
          </w:rPr>
          <w:t>Graph</w:t>
        </w:r>
        <w:r w:rsidR="00C5017D">
          <w:rPr>
            <w:noProof/>
            <w:webHidden/>
          </w:rPr>
          <w:tab/>
        </w:r>
        <w:r w:rsidR="00C5017D">
          <w:rPr>
            <w:noProof/>
            <w:webHidden/>
          </w:rPr>
          <w:fldChar w:fldCharType="begin"/>
        </w:r>
        <w:r w:rsidR="00C5017D">
          <w:rPr>
            <w:noProof/>
            <w:webHidden/>
          </w:rPr>
          <w:instrText xml:space="preserve"> PAGEREF _Toc146459160 \h </w:instrText>
        </w:r>
        <w:r w:rsidR="00C5017D">
          <w:rPr>
            <w:noProof/>
            <w:webHidden/>
          </w:rPr>
        </w:r>
        <w:r w:rsidR="00C5017D">
          <w:rPr>
            <w:noProof/>
            <w:webHidden/>
          </w:rPr>
          <w:fldChar w:fldCharType="separate"/>
        </w:r>
        <w:r w:rsidR="00C5017D">
          <w:rPr>
            <w:noProof/>
            <w:webHidden/>
          </w:rPr>
          <w:t>9</w:t>
        </w:r>
        <w:r w:rsidR="00C5017D">
          <w:rPr>
            <w:noProof/>
            <w:webHidden/>
          </w:rPr>
          <w:fldChar w:fldCharType="end"/>
        </w:r>
      </w:hyperlink>
    </w:p>
    <w:p w14:paraId="25F4E121" w14:textId="3C550DB1" w:rsidR="00C5017D" w:rsidRDefault="00FB7722">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61" w:history="1">
        <w:r w:rsidR="00C5017D" w:rsidRPr="00495FA5">
          <w:rPr>
            <w:rStyle w:val="a4"/>
            <w:noProof/>
          </w:rPr>
          <w:t>4.4</w:t>
        </w:r>
        <w:r w:rsidR="00C5017D">
          <w:rPr>
            <w:rFonts w:asciiTheme="minorHAnsi" w:eastAsiaTheme="minorEastAsia" w:hAnsiTheme="minorHAnsi" w:cstheme="minorBidi"/>
            <w:noProof/>
            <w:kern w:val="2"/>
            <w:sz w:val="20"/>
            <w:szCs w:val="22"/>
            <w:lang w:eastAsia="ko-KR"/>
          </w:rPr>
          <w:tab/>
        </w:r>
        <w:r w:rsidR="00C5017D" w:rsidRPr="00495FA5">
          <w:rPr>
            <w:rStyle w:val="a4"/>
            <w:noProof/>
          </w:rPr>
          <w:t>Adjacency Graph</w:t>
        </w:r>
        <w:r w:rsidR="00C5017D">
          <w:rPr>
            <w:noProof/>
            <w:webHidden/>
          </w:rPr>
          <w:tab/>
        </w:r>
        <w:r w:rsidR="00C5017D">
          <w:rPr>
            <w:noProof/>
            <w:webHidden/>
          </w:rPr>
          <w:fldChar w:fldCharType="begin"/>
        </w:r>
        <w:r w:rsidR="00C5017D">
          <w:rPr>
            <w:noProof/>
            <w:webHidden/>
          </w:rPr>
          <w:instrText xml:space="preserve"> PAGEREF _Toc146459161 \h </w:instrText>
        </w:r>
        <w:r w:rsidR="00C5017D">
          <w:rPr>
            <w:noProof/>
            <w:webHidden/>
          </w:rPr>
        </w:r>
        <w:r w:rsidR="00C5017D">
          <w:rPr>
            <w:noProof/>
            <w:webHidden/>
          </w:rPr>
          <w:fldChar w:fldCharType="separate"/>
        </w:r>
        <w:r w:rsidR="00C5017D">
          <w:rPr>
            <w:noProof/>
            <w:webHidden/>
          </w:rPr>
          <w:t>10</w:t>
        </w:r>
        <w:r w:rsidR="00C5017D">
          <w:rPr>
            <w:noProof/>
            <w:webHidden/>
          </w:rPr>
          <w:fldChar w:fldCharType="end"/>
        </w:r>
      </w:hyperlink>
    </w:p>
    <w:p w14:paraId="3E6D7D10" w14:textId="344EDB04" w:rsidR="00C5017D" w:rsidRDefault="00FB7722">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62" w:history="1">
        <w:r w:rsidR="00C5017D" w:rsidRPr="00495FA5">
          <w:rPr>
            <w:rStyle w:val="a4"/>
            <w:noProof/>
          </w:rPr>
          <w:t>4.5</w:t>
        </w:r>
        <w:r w:rsidR="00C5017D">
          <w:rPr>
            <w:rFonts w:asciiTheme="minorHAnsi" w:eastAsiaTheme="minorEastAsia" w:hAnsiTheme="minorHAnsi" w:cstheme="minorBidi"/>
            <w:noProof/>
            <w:kern w:val="2"/>
            <w:sz w:val="20"/>
            <w:szCs w:val="22"/>
            <w:lang w:eastAsia="ko-KR"/>
          </w:rPr>
          <w:tab/>
        </w:r>
        <w:r w:rsidR="00C5017D" w:rsidRPr="00495FA5">
          <w:rPr>
            <w:rStyle w:val="a4"/>
            <w:noProof/>
          </w:rPr>
          <w:t>Connectivity Graph</w:t>
        </w:r>
        <w:r w:rsidR="00C5017D">
          <w:rPr>
            <w:noProof/>
            <w:webHidden/>
          </w:rPr>
          <w:tab/>
        </w:r>
        <w:r w:rsidR="00C5017D">
          <w:rPr>
            <w:noProof/>
            <w:webHidden/>
          </w:rPr>
          <w:fldChar w:fldCharType="begin"/>
        </w:r>
        <w:r w:rsidR="00C5017D">
          <w:rPr>
            <w:noProof/>
            <w:webHidden/>
          </w:rPr>
          <w:instrText xml:space="preserve"> PAGEREF _Toc146459162 \h </w:instrText>
        </w:r>
        <w:r w:rsidR="00C5017D">
          <w:rPr>
            <w:noProof/>
            <w:webHidden/>
          </w:rPr>
        </w:r>
        <w:r w:rsidR="00C5017D">
          <w:rPr>
            <w:noProof/>
            <w:webHidden/>
          </w:rPr>
          <w:fldChar w:fldCharType="separate"/>
        </w:r>
        <w:r w:rsidR="00C5017D">
          <w:rPr>
            <w:noProof/>
            <w:webHidden/>
          </w:rPr>
          <w:t>10</w:t>
        </w:r>
        <w:r w:rsidR="00C5017D">
          <w:rPr>
            <w:noProof/>
            <w:webHidden/>
          </w:rPr>
          <w:fldChar w:fldCharType="end"/>
        </w:r>
      </w:hyperlink>
    </w:p>
    <w:p w14:paraId="0963B2FF" w14:textId="7BC5249A" w:rsidR="00C5017D" w:rsidRDefault="00FB7722">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63" w:history="1">
        <w:r w:rsidR="00C5017D" w:rsidRPr="00495FA5">
          <w:rPr>
            <w:rStyle w:val="a4"/>
            <w:noProof/>
          </w:rPr>
          <w:t>4.6</w:t>
        </w:r>
        <w:r w:rsidR="00C5017D">
          <w:rPr>
            <w:rFonts w:asciiTheme="minorHAnsi" w:eastAsiaTheme="minorEastAsia" w:hAnsiTheme="minorHAnsi" w:cstheme="minorBidi"/>
            <w:noProof/>
            <w:kern w:val="2"/>
            <w:sz w:val="20"/>
            <w:szCs w:val="22"/>
            <w:lang w:eastAsia="ko-KR"/>
          </w:rPr>
          <w:tab/>
        </w:r>
        <w:r w:rsidR="00C5017D" w:rsidRPr="00495FA5">
          <w:rPr>
            <w:rStyle w:val="a4"/>
            <w:noProof/>
          </w:rPr>
          <w:t>Logical Network</w:t>
        </w:r>
        <w:r w:rsidR="00C5017D">
          <w:rPr>
            <w:noProof/>
            <w:webHidden/>
          </w:rPr>
          <w:tab/>
        </w:r>
        <w:r w:rsidR="00C5017D">
          <w:rPr>
            <w:noProof/>
            <w:webHidden/>
          </w:rPr>
          <w:fldChar w:fldCharType="begin"/>
        </w:r>
        <w:r w:rsidR="00C5017D">
          <w:rPr>
            <w:noProof/>
            <w:webHidden/>
          </w:rPr>
          <w:instrText xml:space="preserve"> PAGEREF _Toc146459163 \h </w:instrText>
        </w:r>
        <w:r w:rsidR="00C5017D">
          <w:rPr>
            <w:noProof/>
            <w:webHidden/>
          </w:rPr>
        </w:r>
        <w:r w:rsidR="00C5017D">
          <w:rPr>
            <w:noProof/>
            <w:webHidden/>
          </w:rPr>
          <w:fldChar w:fldCharType="separate"/>
        </w:r>
        <w:r w:rsidR="00C5017D">
          <w:rPr>
            <w:noProof/>
            <w:webHidden/>
          </w:rPr>
          <w:t>10</w:t>
        </w:r>
        <w:r w:rsidR="00C5017D">
          <w:rPr>
            <w:noProof/>
            <w:webHidden/>
          </w:rPr>
          <w:fldChar w:fldCharType="end"/>
        </w:r>
      </w:hyperlink>
    </w:p>
    <w:p w14:paraId="50D68E7E" w14:textId="334B616B" w:rsidR="00C5017D" w:rsidRDefault="00FB7722">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64" w:history="1">
        <w:r w:rsidR="00C5017D" w:rsidRPr="00495FA5">
          <w:rPr>
            <w:rStyle w:val="a4"/>
            <w:noProof/>
          </w:rPr>
          <w:t>4.7</w:t>
        </w:r>
        <w:r w:rsidR="00C5017D">
          <w:rPr>
            <w:rFonts w:asciiTheme="minorHAnsi" w:eastAsiaTheme="minorEastAsia" w:hAnsiTheme="minorHAnsi" w:cstheme="minorBidi"/>
            <w:noProof/>
            <w:kern w:val="2"/>
            <w:sz w:val="20"/>
            <w:szCs w:val="22"/>
            <w:lang w:eastAsia="ko-KR"/>
          </w:rPr>
          <w:tab/>
        </w:r>
        <w:r w:rsidR="00C5017D" w:rsidRPr="00495FA5">
          <w:rPr>
            <w:rStyle w:val="a4"/>
            <w:noProof/>
          </w:rPr>
          <w:t>Geometric Network</w:t>
        </w:r>
        <w:r w:rsidR="00C5017D">
          <w:rPr>
            <w:noProof/>
            <w:webHidden/>
          </w:rPr>
          <w:tab/>
        </w:r>
        <w:r w:rsidR="00C5017D">
          <w:rPr>
            <w:noProof/>
            <w:webHidden/>
          </w:rPr>
          <w:fldChar w:fldCharType="begin"/>
        </w:r>
        <w:r w:rsidR="00C5017D">
          <w:rPr>
            <w:noProof/>
            <w:webHidden/>
          </w:rPr>
          <w:instrText xml:space="preserve"> PAGEREF _Toc146459164 \h </w:instrText>
        </w:r>
        <w:r w:rsidR="00C5017D">
          <w:rPr>
            <w:noProof/>
            <w:webHidden/>
          </w:rPr>
        </w:r>
        <w:r w:rsidR="00C5017D">
          <w:rPr>
            <w:noProof/>
            <w:webHidden/>
          </w:rPr>
          <w:fldChar w:fldCharType="separate"/>
        </w:r>
        <w:r w:rsidR="00C5017D">
          <w:rPr>
            <w:noProof/>
            <w:webHidden/>
          </w:rPr>
          <w:t>10</w:t>
        </w:r>
        <w:r w:rsidR="00C5017D">
          <w:rPr>
            <w:noProof/>
            <w:webHidden/>
          </w:rPr>
          <w:fldChar w:fldCharType="end"/>
        </w:r>
      </w:hyperlink>
    </w:p>
    <w:p w14:paraId="522557E8" w14:textId="03B90AFA" w:rsidR="00C5017D" w:rsidRDefault="00FB7722">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65" w:history="1">
        <w:r w:rsidR="00C5017D" w:rsidRPr="00495FA5">
          <w:rPr>
            <w:rStyle w:val="a4"/>
            <w:noProof/>
          </w:rPr>
          <w:t>4.8</w:t>
        </w:r>
        <w:r w:rsidR="00C5017D">
          <w:rPr>
            <w:rFonts w:asciiTheme="minorHAnsi" w:eastAsiaTheme="minorEastAsia" w:hAnsiTheme="minorHAnsi" w:cstheme="minorBidi"/>
            <w:noProof/>
            <w:kern w:val="2"/>
            <w:sz w:val="20"/>
            <w:szCs w:val="22"/>
            <w:lang w:eastAsia="ko-KR"/>
          </w:rPr>
          <w:tab/>
        </w:r>
        <w:r w:rsidR="00C5017D" w:rsidRPr="00495FA5">
          <w:rPr>
            <w:rStyle w:val="a4"/>
            <w:noProof/>
          </w:rPr>
          <w:t>Multi-Layered Space Model</w:t>
        </w:r>
        <w:r w:rsidR="00C5017D">
          <w:rPr>
            <w:noProof/>
            <w:webHidden/>
          </w:rPr>
          <w:tab/>
        </w:r>
        <w:r w:rsidR="00C5017D">
          <w:rPr>
            <w:noProof/>
            <w:webHidden/>
          </w:rPr>
          <w:fldChar w:fldCharType="begin"/>
        </w:r>
        <w:r w:rsidR="00C5017D">
          <w:rPr>
            <w:noProof/>
            <w:webHidden/>
          </w:rPr>
          <w:instrText xml:space="preserve"> PAGEREF _Toc146459165 \h </w:instrText>
        </w:r>
        <w:r w:rsidR="00C5017D">
          <w:rPr>
            <w:noProof/>
            <w:webHidden/>
          </w:rPr>
        </w:r>
        <w:r w:rsidR="00C5017D">
          <w:rPr>
            <w:noProof/>
            <w:webHidden/>
          </w:rPr>
          <w:fldChar w:fldCharType="separate"/>
        </w:r>
        <w:r w:rsidR="00C5017D">
          <w:rPr>
            <w:noProof/>
            <w:webHidden/>
          </w:rPr>
          <w:t>10</w:t>
        </w:r>
        <w:r w:rsidR="00C5017D">
          <w:rPr>
            <w:noProof/>
            <w:webHidden/>
          </w:rPr>
          <w:fldChar w:fldCharType="end"/>
        </w:r>
      </w:hyperlink>
    </w:p>
    <w:p w14:paraId="7DAA3AD7" w14:textId="0B2B33D4" w:rsidR="00C5017D" w:rsidRDefault="00FB7722">
      <w:pPr>
        <w:pStyle w:val="11"/>
        <w:tabs>
          <w:tab w:val="left" w:pos="482"/>
          <w:tab w:val="right" w:leader="dot" w:pos="10070"/>
        </w:tabs>
        <w:rPr>
          <w:rFonts w:asciiTheme="minorHAnsi" w:eastAsiaTheme="minorEastAsia" w:hAnsiTheme="minorHAnsi" w:cstheme="minorBidi"/>
          <w:noProof/>
          <w:kern w:val="2"/>
          <w:sz w:val="20"/>
          <w:szCs w:val="22"/>
          <w:lang w:eastAsia="ko-KR"/>
        </w:rPr>
      </w:pPr>
      <w:hyperlink w:anchor="_Toc146459166" w:history="1">
        <w:r w:rsidR="00C5017D" w:rsidRPr="00495FA5">
          <w:rPr>
            <w:rStyle w:val="a4"/>
            <w:noProof/>
          </w:rPr>
          <w:t>5</w:t>
        </w:r>
        <w:r w:rsidR="00C5017D">
          <w:rPr>
            <w:rFonts w:asciiTheme="minorHAnsi" w:eastAsiaTheme="minorEastAsia" w:hAnsiTheme="minorHAnsi" w:cstheme="minorBidi"/>
            <w:noProof/>
            <w:kern w:val="2"/>
            <w:sz w:val="20"/>
            <w:szCs w:val="22"/>
            <w:lang w:eastAsia="ko-KR"/>
          </w:rPr>
          <w:tab/>
        </w:r>
        <w:r w:rsidR="00C5017D" w:rsidRPr="00495FA5">
          <w:rPr>
            <w:rStyle w:val="a4"/>
            <w:noProof/>
          </w:rPr>
          <w:t>Conventions</w:t>
        </w:r>
        <w:r w:rsidR="00C5017D">
          <w:rPr>
            <w:noProof/>
            <w:webHidden/>
          </w:rPr>
          <w:tab/>
        </w:r>
        <w:r w:rsidR="00C5017D">
          <w:rPr>
            <w:noProof/>
            <w:webHidden/>
          </w:rPr>
          <w:fldChar w:fldCharType="begin"/>
        </w:r>
        <w:r w:rsidR="00C5017D">
          <w:rPr>
            <w:noProof/>
            <w:webHidden/>
          </w:rPr>
          <w:instrText xml:space="preserve"> PAGEREF _Toc146459166 \h </w:instrText>
        </w:r>
        <w:r w:rsidR="00C5017D">
          <w:rPr>
            <w:noProof/>
            <w:webHidden/>
          </w:rPr>
        </w:r>
        <w:r w:rsidR="00C5017D">
          <w:rPr>
            <w:noProof/>
            <w:webHidden/>
          </w:rPr>
          <w:fldChar w:fldCharType="separate"/>
        </w:r>
        <w:r w:rsidR="00C5017D">
          <w:rPr>
            <w:noProof/>
            <w:webHidden/>
          </w:rPr>
          <w:t>10</w:t>
        </w:r>
        <w:r w:rsidR="00C5017D">
          <w:rPr>
            <w:noProof/>
            <w:webHidden/>
          </w:rPr>
          <w:fldChar w:fldCharType="end"/>
        </w:r>
      </w:hyperlink>
    </w:p>
    <w:p w14:paraId="06A048F7" w14:textId="2AA099D1" w:rsidR="00C5017D" w:rsidRDefault="00FB7722">
      <w:pPr>
        <w:pStyle w:val="21"/>
        <w:tabs>
          <w:tab w:val="right" w:leader="dot" w:pos="10070"/>
        </w:tabs>
        <w:rPr>
          <w:rFonts w:asciiTheme="minorHAnsi" w:eastAsiaTheme="minorEastAsia" w:hAnsiTheme="minorHAnsi" w:cstheme="minorBidi"/>
          <w:noProof/>
          <w:kern w:val="2"/>
          <w:sz w:val="20"/>
          <w:szCs w:val="22"/>
          <w:lang w:eastAsia="ko-KR"/>
        </w:rPr>
      </w:pPr>
      <w:hyperlink w:anchor="_Toc146459167" w:history="1">
        <w:r w:rsidR="00C5017D" w:rsidRPr="00495FA5">
          <w:rPr>
            <w:rStyle w:val="a4"/>
            <w:rFonts w:eastAsia="Times New Roman"/>
            <w:noProof/>
          </w:rPr>
          <w:t>5.2.  UML Notation</w:t>
        </w:r>
        <w:r w:rsidR="00C5017D">
          <w:rPr>
            <w:noProof/>
            <w:webHidden/>
          </w:rPr>
          <w:tab/>
        </w:r>
        <w:r w:rsidR="00C5017D">
          <w:rPr>
            <w:noProof/>
            <w:webHidden/>
          </w:rPr>
          <w:fldChar w:fldCharType="begin"/>
        </w:r>
        <w:r w:rsidR="00C5017D">
          <w:rPr>
            <w:noProof/>
            <w:webHidden/>
          </w:rPr>
          <w:instrText xml:space="preserve"> PAGEREF _Toc146459167 \h </w:instrText>
        </w:r>
        <w:r w:rsidR="00C5017D">
          <w:rPr>
            <w:noProof/>
            <w:webHidden/>
          </w:rPr>
        </w:r>
        <w:r w:rsidR="00C5017D">
          <w:rPr>
            <w:noProof/>
            <w:webHidden/>
          </w:rPr>
          <w:fldChar w:fldCharType="separate"/>
        </w:r>
        <w:r w:rsidR="00C5017D">
          <w:rPr>
            <w:noProof/>
            <w:webHidden/>
          </w:rPr>
          <w:t>12</w:t>
        </w:r>
        <w:r w:rsidR="00C5017D">
          <w:rPr>
            <w:noProof/>
            <w:webHidden/>
          </w:rPr>
          <w:fldChar w:fldCharType="end"/>
        </w:r>
      </w:hyperlink>
    </w:p>
    <w:p w14:paraId="4E1BCCC6" w14:textId="1E1B2C35" w:rsidR="00C5017D" w:rsidRDefault="00FB7722">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68" w:history="1">
        <w:r w:rsidR="00C5017D" w:rsidRPr="00495FA5">
          <w:rPr>
            <w:rStyle w:val="a4"/>
            <w:noProof/>
          </w:rPr>
          <w:t>5.4</w:t>
        </w:r>
        <w:r w:rsidR="00C5017D">
          <w:rPr>
            <w:rFonts w:asciiTheme="minorHAnsi" w:eastAsiaTheme="minorEastAsia" w:hAnsiTheme="minorHAnsi" w:cstheme="minorBidi"/>
            <w:noProof/>
            <w:kern w:val="2"/>
            <w:sz w:val="20"/>
            <w:szCs w:val="22"/>
            <w:lang w:eastAsia="ko-KR"/>
          </w:rPr>
          <w:tab/>
        </w:r>
        <w:r w:rsidR="00C5017D" w:rsidRPr="00495FA5">
          <w:rPr>
            <w:rStyle w:val="a4"/>
            <w:noProof/>
          </w:rPr>
          <w:t>Identifiers</w:t>
        </w:r>
        <w:r w:rsidR="00C5017D">
          <w:rPr>
            <w:noProof/>
            <w:webHidden/>
          </w:rPr>
          <w:tab/>
        </w:r>
        <w:r w:rsidR="00C5017D">
          <w:rPr>
            <w:noProof/>
            <w:webHidden/>
          </w:rPr>
          <w:fldChar w:fldCharType="begin"/>
        </w:r>
        <w:r w:rsidR="00C5017D">
          <w:rPr>
            <w:noProof/>
            <w:webHidden/>
          </w:rPr>
          <w:instrText xml:space="preserve"> PAGEREF _Toc146459168 \h </w:instrText>
        </w:r>
        <w:r w:rsidR="00C5017D">
          <w:rPr>
            <w:noProof/>
            <w:webHidden/>
          </w:rPr>
        </w:r>
        <w:r w:rsidR="00C5017D">
          <w:rPr>
            <w:noProof/>
            <w:webHidden/>
          </w:rPr>
          <w:fldChar w:fldCharType="separate"/>
        </w:r>
        <w:r w:rsidR="00C5017D">
          <w:rPr>
            <w:noProof/>
            <w:webHidden/>
          </w:rPr>
          <w:t>13</w:t>
        </w:r>
        <w:r w:rsidR="00C5017D">
          <w:rPr>
            <w:noProof/>
            <w:webHidden/>
          </w:rPr>
          <w:fldChar w:fldCharType="end"/>
        </w:r>
      </w:hyperlink>
    </w:p>
    <w:p w14:paraId="1B8BA5BE" w14:textId="06689044" w:rsidR="00C5017D" w:rsidRDefault="00FB7722">
      <w:pPr>
        <w:pStyle w:val="11"/>
        <w:tabs>
          <w:tab w:val="left" w:pos="482"/>
          <w:tab w:val="right" w:leader="dot" w:pos="10070"/>
        </w:tabs>
        <w:rPr>
          <w:rFonts w:asciiTheme="minorHAnsi" w:eastAsiaTheme="minorEastAsia" w:hAnsiTheme="minorHAnsi" w:cstheme="minorBidi"/>
          <w:noProof/>
          <w:kern w:val="2"/>
          <w:sz w:val="20"/>
          <w:szCs w:val="22"/>
          <w:lang w:eastAsia="ko-KR"/>
        </w:rPr>
      </w:pPr>
      <w:hyperlink w:anchor="_Toc146459169" w:history="1">
        <w:r w:rsidR="00C5017D" w:rsidRPr="00495FA5">
          <w:rPr>
            <w:rStyle w:val="a4"/>
            <w:noProof/>
            <w:lang w:eastAsia="ko-KR"/>
          </w:rPr>
          <w:t>6</w:t>
        </w:r>
        <w:r w:rsidR="00C5017D">
          <w:rPr>
            <w:rFonts w:asciiTheme="minorHAnsi" w:eastAsiaTheme="minorEastAsia" w:hAnsiTheme="minorHAnsi" w:cstheme="minorBidi"/>
            <w:noProof/>
            <w:kern w:val="2"/>
            <w:sz w:val="20"/>
            <w:szCs w:val="22"/>
            <w:lang w:eastAsia="ko-KR"/>
          </w:rPr>
          <w:tab/>
        </w:r>
        <w:r w:rsidR="00C5017D" w:rsidRPr="00495FA5">
          <w:rPr>
            <w:rStyle w:val="a4"/>
            <w:noProof/>
          </w:rPr>
          <w:t>OVERVIEW</w:t>
        </w:r>
        <w:r w:rsidR="00C5017D" w:rsidRPr="00495FA5">
          <w:rPr>
            <w:rStyle w:val="a4"/>
            <w:noProof/>
            <w:lang w:eastAsia="ko-KR"/>
          </w:rPr>
          <w:t xml:space="preserve"> OF INDOORGML</w:t>
        </w:r>
        <w:r w:rsidR="00C5017D">
          <w:rPr>
            <w:noProof/>
            <w:webHidden/>
          </w:rPr>
          <w:tab/>
        </w:r>
        <w:r w:rsidR="00C5017D">
          <w:rPr>
            <w:noProof/>
            <w:webHidden/>
          </w:rPr>
          <w:fldChar w:fldCharType="begin"/>
        </w:r>
        <w:r w:rsidR="00C5017D">
          <w:rPr>
            <w:noProof/>
            <w:webHidden/>
          </w:rPr>
          <w:instrText xml:space="preserve"> PAGEREF _Toc146459169 \h </w:instrText>
        </w:r>
        <w:r w:rsidR="00C5017D">
          <w:rPr>
            <w:noProof/>
            <w:webHidden/>
          </w:rPr>
        </w:r>
        <w:r w:rsidR="00C5017D">
          <w:rPr>
            <w:noProof/>
            <w:webHidden/>
          </w:rPr>
          <w:fldChar w:fldCharType="separate"/>
        </w:r>
        <w:r w:rsidR="00C5017D">
          <w:rPr>
            <w:noProof/>
            <w:webHidden/>
          </w:rPr>
          <w:t>13</w:t>
        </w:r>
        <w:r w:rsidR="00C5017D">
          <w:rPr>
            <w:noProof/>
            <w:webHidden/>
          </w:rPr>
          <w:fldChar w:fldCharType="end"/>
        </w:r>
      </w:hyperlink>
    </w:p>
    <w:p w14:paraId="57622D62" w14:textId="647544D0" w:rsidR="00C5017D" w:rsidRDefault="00FB7722">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70" w:history="1">
        <w:r w:rsidR="00C5017D" w:rsidRPr="00495FA5">
          <w:rPr>
            <w:rStyle w:val="a4"/>
            <w:noProof/>
            <w:lang w:eastAsia="ko-KR"/>
          </w:rPr>
          <w:t>6.1</w:t>
        </w:r>
        <w:r w:rsidR="00C5017D">
          <w:rPr>
            <w:rFonts w:asciiTheme="minorHAnsi" w:eastAsiaTheme="minorEastAsia" w:hAnsiTheme="minorHAnsi" w:cstheme="minorBidi"/>
            <w:noProof/>
            <w:kern w:val="2"/>
            <w:sz w:val="20"/>
            <w:szCs w:val="22"/>
            <w:lang w:eastAsia="ko-KR"/>
          </w:rPr>
          <w:tab/>
        </w:r>
        <w:r w:rsidR="00C5017D" w:rsidRPr="00495FA5">
          <w:rPr>
            <w:rStyle w:val="a4"/>
            <w:noProof/>
            <w:lang w:eastAsia="ko-KR"/>
          </w:rPr>
          <w:t>Motivation for defining IndoorGML</w:t>
        </w:r>
        <w:r w:rsidR="00C5017D">
          <w:rPr>
            <w:noProof/>
            <w:webHidden/>
          </w:rPr>
          <w:tab/>
        </w:r>
        <w:r w:rsidR="00C5017D">
          <w:rPr>
            <w:noProof/>
            <w:webHidden/>
          </w:rPr>
          <w:fldChar w:fldCharType="begin"/>
        </w:r>
        <w:r w:rsidR="00C5017D">
          <w:rPr>
            <w:noProof/>
            <w:webHidden/>
          </w:rPr>
          <w:instrText xml:space="preserve"> PAGEREF _Toc146459170 \h </w:instrText>
        </w:r>
        <w:r w:rsidR="00C5017D">
          <w:rPr>
            <w:noProof/>
            <w:webHidden/>
          </w:rPr>
        </w:r>
        <w:r w:rsidR="00C5017D">
          <w:rPr>
            <w:noProof/>
            <w:webHidden/>
          </w:rPr>
          <w:fldChar w:fldCharType="separate"/>
        </w:r>
        <w:r w:rsidR="00C5017D">
          <w:rPr>
            <w:noProof/>
            <w:webHidden/>
          </w:rPr>
          <w:t>13</w:t>
        </w:r>
        <w:r w:rsidR="00C5017D">
          <w:rPr>
            <w:noProof/>
            <w:webHidden/>
          </w:rPr>
          <w:fldChar w:fldCharType="end"/>
        </w:r>
      </w:hyperlink>
    </w:p>
    <w:p w14:paraId="6C73EDC1" w14:textId="0D2BC6EE" w:rsidR="00C5017D" w:rsidRDefault="00FB7722">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71" w:history="1">
        <w:r w:rsidR="00C5017D" w:rsidRPr="00495FA5">
          <w:rPr>
            <w:rStyle w:val="a4"/>
            <w:noProof/>
            <w:lang w:eastAsia="ko-KR"/>
          </w:rPr>
          <w:t>6.2</w:t>
        </w:r>
        <w:r w:rsidR="00C5017D">
          <w:rPr>
            <w:rFonts w:asciiTheme="minorHAnsi" w:eastAsiaTheme="minorEastAsia" w:hAnsiTheme="minorHAnsi" w:cstheme="minorBidi"/>
            <w:noProof/>
            <w:kern w:val="2"/>
            <w:sz w:val="20"/>
            <w:szCs w:val="22"/>
            <w:lang w:eastAsia="ko-KR"/>
          </w:rPr>
          <w:tab/>
        </w:r>
        <w:r w:rsidR="00C5017D" w:rsidRPr="00495FA5">
          <w:rPr>
            <w:rStyle w:val="a4"/>
            <w:noProof/>
            <w:lang w:eastAsia="ko-KR"/>
          </w:rPr>
          <w:t>Modularisation</w:t>
        </w:r>
        <w:r w:rsidR="00C5017D">
          <w:rPr>
            <w:noProof/>
            <w:webHidden/>
          </w:rPr>
          <w:tab/>
        </w:r>
        <w:r w:rsidR="00C5017D">
          <w:rPr>
            <w:noProof/>
            <w:webHidden/>
          </w:rPr>
          <w:fldChar w:fldCharType="begin"/>
        </w:r>
        <w:r w:rsidR="00C5017D">
          <w:rPr>
            <w:noProof/>
            <w:webHidden/>
          </w:rPr>
          <w:instrText xml:space="preserve"> PAGEREF _Toc146459171 \h </w:instrText>
        </w:r>
        <w:r w:rsidR="00C5017D">
          <w:rPr>
            <w:noProof/>
            <w:webHidden/>
          </w:rPr>
        </w:r>
        <w:r w:rsidR="00C5017D">
          <w:rPr>
            <w:noProof/>
            <w:webHidden/>
          </w:rPr>
          <w:fldChar w:fldCharType="separate"/>
        </w:r>
        <w:r w:rsidR="00C5017D">
          <w:rPr>
            <w:noProof/>
            <w:webHidden/>
          </w:rPr>
          <w:t>14</w:t>
        </w:r>
        <w:r w:rsidR="00C5017D">
          <w:rPr>
            <w:noProof/>
            <w:webHidden/>
          </w:rPr>
          <w:fldChar w:fldCharType="end"/>
        </w:r>
      </w:hyperlink>
    </w:p>
    <w:p w14:paraId="3674E732" w14:textId="73FEE6BF" w:rsidR="00C5017D" w:rsidRDefault="00FB7722">
      <w:pPr>
        <w:pStyle w:val="11"/>
        <w:tabs>
          <w:tab w:val="left" w:pos="482"/>
          <w:tab w:val="right" w:leader="dot" w:pos="10070"/>
        </w:tabs>
        <w:rPr>
          <w:rFonts w:asciiTheme="minorHAnsi" w:eastAsiaTheme="minorEastAsia" w:hAnsiTheme="minorHAnsi" w:cstheme="minorBidi"/>
          <w:noProof/>
          <w:kern w:val="2"/>
          <w:sz w:val="20"/>
          <w:szCs w:val="22"/>
          <w:lang w:eastAsia="ko-KR"/>
        </w:rPr>
      </w:pPr>
      <w:hyperlink w:anchor="_Toc146459172" w:history="1">
        <w:r w:rsidR="00C5017D" w:rsidRPr="00495FA5">
          <w:rPr>
            <w:rStyle w:val="a4"/>
            <w:noProof/>
            <w:lang w:eastAsia="ko-KR"/>
          </w:rPr>
          <w:t>7</w:t>
        </w:r>
        <w:r w:rsidR="00C5017D">
          <w:rPr>
            <w:rFonts w:asciiTheme="minorHAnsi" w:eastAsiaTheme="minorEastAsia" w:hAnsiTheme="minorHAnsi" w:cstheme="minorBidi"/>
            <w:noProof/>
            <w:kern w:val="2"/>
            <w:sz w:val="20"/>
            <w:szCs w:val="22"/>
            <w:lang w:eastAsia="ko-KR"/>
          </w:rPr>
          <w:tab/>
        </w:r>
        <w:r w:rsidR="00C5017D" w:rsidRPr="00495FA5">
          <w:rPr>
            <w:rStyle w:val="a4"/>
            <w:noProof/>
          </w:rPr>
          <w:t xml:space="preserve">GENERAL </w:t>
        </w:r>
        <w:r w:rsidR="00C5017D" w:rsidRPr="00495FA5">
          <w:rPr>
            <w:rStyle w:val="a4"/>
            <w:noProof/>
            <w:lang w:eastAsia="ko-KR"/>
          </w:rPr>
          <w:t>CONCEPTS OF INDOORGML</w:t>
        </w:r>
        <w:r w:rsidR="00C5017D">
          <w:rPr>
            <w:noProof/>
            <w:webHidden/>
          </w:rPr>
          <w:tab/>
        </w:r>
        <w:r w:rsidR="00C5017D">
          <w:rPr>
            <w:noProof/>
            <w:webHidden/>
          </w:rPr>
          <w:fldChar w:fldCharType="begin"/>
        </w:r>
        <w:r w:rsidR="00C5017D">
          <w:rPr>
            <w:noProof/>
            <w:webHidden/>
          </w:rPr>
          <w:instrText xml:space="preserve"> PAGEREF _Toc146459172 \h </w:instrText>
        </w:r>
        <w:r w:rsidR="00C5017D">
          <w:rPr>
            <w:noProof/>
            <w:webHidden/>
          </w:rPr>
        </w:r>
        <w:r w:rsidR="00C5017D">
          <w:rPr>
            <w:noProof/>
            <w:webHidden/>
          </w:rPr>
          <w:fldChar w:fldCharType="separate"/>
        </w:r>
        <w:r w:rsidR="00C5017D">
          <w:rPr>
            <w:noProof/>
            <w:webHidden/>
          </w:rPr>
          <w:t>15</w:t>
        </w:r>
        <w:r w:rsidR="00C5017D">
          <w:rPr>
            <w:noProof/>
            <w:webHidden/>
          </w:rPr>
          <w:fldChar w:fldCharType="end"/>
        </w:r>
      </w:hyperlink>
    </w:p>
    <w:p w14:paraId="3DD63A29" w14:textId="2EDAFCD2" w:rsidR="00C5017D" w:rsidRDefault="00FB7722">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73" w:history="1">
        <w:r w:rsidR="00C5017D" w:rsidRPr="00495FA5">
          <w:rPr>
            <w:rStyle w:val="a4"/>
            <w:noProof/>
            <w:lang w:eastAsia="ko-KR"/>
          </w:rPr>
          <w:t>7.1</w:t>
        </w:r>
        <w:r w:rsidR="00C5017D">
          <w:rPr>
            <w:rFonts w:asciiTheme="minorHAnsi" w:eastAsiaTheme="minorEastAsia" w:hAnsiTheme="minorHAnsi" w:cstheme="minorBidi"/>
            <w:noProof/>
            <w:kern w:val="2"/>
            <w:sz w:val="20"/>
            <w:szCs w:val="22"/>
            <w:lang w:eastAsia="ko-KR"/>
          </w:rPr>
          <w:tab/>
        </w:r>
        <w:r w:rsidR="00C5017D" w:rsidRPr="00495FA5">
          <w:rPr>
            <w:rStyle w:val="a4"/>
            <w:noProof/>
            <w:lang w:eastAsia="ko-KR"/>
          </w:rPr>
          <w:t>Space</w:t>
        </w:r>
        <w:r w:rsidR="00C5017D">
          <w:rPr>
            <w:noProof/>
            <w:webHidden/>
          </w:rPr>
          <w:tab/>
        </w:r>
        <w:r w:rsidR="00C5017D">
          <w:rPr>
            <w:noProof/>
            <w:webHidden/>
          </w:rPr>
          <w:fldChar w:fldCharType="begin"/>
        </w:r>
        <w:r w:rsidR="00C5017D">
          <w:rPr>
            <w:noProof/>
            <w:webHidden/>
          </w:rPr>
          <w:instrText xml:space="preserve"> PAGEREF _Toc146459173 \h </w:instrText>
        </w:r>
        <w:r w:rsidR="00C5017D">
          <w:rPr>
            <w:noProof/>
            <w:webHidden/>
          </w:rPr>
        </w:r>
        <w:r w:rsidR="00C5017D">
          <w:rPr>
            <w:noProof/>
            <w:webHidden/>
          </w:rPr>
          <w:fldChar w:fldCharType="separate"/>
        </w:r>
        <w:r w:rsidR="00C5017D">
          <w:rPr>
            <w:noProof/>
            <w:webHidden/>
          </w:rPr>
          <w:t>15</w:t>
        </w:r>
        <w:r w:rsidR="00C5017D">
          <w:rPr>
            <w:noProof/>
            <w:webHidden/>
          </w:rPr>
          <w:fldChar w:fldCharType="end"/>
        </w:r>
      </w:hyperlink>
    </w:p>
    <w:p w14:paraId="5E821E4B" w14:textId="7425CDBD" w:rsidR="00C5017D" w:rsidRDefault="00FB7722">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74" w:history="1">
        <w:r w:rsidR="00C5017D" w:rsidRPr="00495FA5">
          <w:rPr>
            <w:rStyle w:val="a4"/>
            <w:noProof/>
          </w:rPr>
          <w:t>7.2</w:t>
        </w:r>
        <w:r w:rsidR="00C5017D">
          <w:rPr>
            <w:rFonts w:asciiTheme="minorHAnsi" w:eastAsiaTheme="minorEastAsia" w:hAnsiTheme="minorHAnsi" w:cstheme="minorBidi"/>
            <w:noProof/>
            <w:kern w:val="2"/>
            <w:sz w:val="20"/>
            <w:szCs w:val="22"/>
            <w:lang w:eastAsia="ko-KR"/>
          </w:rPr>
          <w:tab/>
        </w:r>
        <w:r w:rsidR="00C5017D" w:rsidRPr="00495FA5">
          <w:rPr>
            <w:rStyle w:val="a4"/>
            <w:noProof/>
          </w:rPr>
          <w:t>Cellular space</w:t>
        </w:r>
        <w:r w:rsidR="00C5017D">
          <w:rPr>
            <w:noProof/>
            <w:webHidden/>
          </w:rPr>
          <w:tab/>
        </w:r>
        <w:r w:rsidR="00C5017D">
          <w:rPr>
            <w:noProof/>
            <w:webHidden/>
          </w:rPr>
          <w:fldChar w:fldCharType="begin"/>
        </w:r>
        <w:r w:rsidR="00C5017D">
          <w:rPr>
            <w:noProof/>
            <w:webHidden/>
          </w:rPr>
          <w:instrText xml:space="preserve"> PAGEREF _Toc146459174 \h </w:instrText>
        </w:r>
        <w:r w:rsidR="00C5017D">
          <w:rPr>
            <w:noProof/>
            <w:webHidden/>
          </w:rPr>
        </w:r>
        <w:r w:rsidR="00C5017D">
          <w:rPr>
            <w:noProof/>
            <w:webHidden/>
          </w:rPr>
          <w:fldChar w:fldCharType="separate"/>
        </w:r>
        <w:r w:rsidR="00C5017D">
          <w:rPr>
            <w:noProof/>
            <w:webHidden/>
          </w:rPr>
          <w:t>16</w:t>
        </w:r>
        <w:r w:rsidR="00C5017D">
          <w:rPr>
            <w:noProof/>
            <w:webHidden/>
          </w:rPr>
          <w:fldChar w:fldCharType="end"/>
        </w:r>
      </w:hyperlink>
    </w:p>
    <w:p w14:paraId="40D11690" w14:textId="767323A7" w:rsidR="00C5017D" w:rsidRDefault="00FB7722">
      <w:pPr>
        <w:pStyle w:val="31"/>
        <w:rPr>
          <w:rFonts w:asciiTheme="minorHAnsi" w:eastAsiaTheme="minorEastAsia" w:hAnsiTheme="minorHAnsi" w:cstheme="minorBidi"/>
          <w:noProof/>
          <w:kern w:val="2"/>
          <w:sz w:val="20"/>
          <w:szCs w:val="22"/>
          <w:lang w:eastAsia="ko-KR"/>
        </w:rPr>
      </w:pPr>
      <w:hyperlink w:anchor="_Toc146459175" w:history="1">
        <w:r w:rsidR="00C5017D" w:rsidRPr="00495FA5">
          <w:rPr>
            <w:rStyle w:val="a4"/>
            <w:noProof/>
            <w14:scene3d>
              <w14:camera w14:prst="orthographicFront"/>
              <w14:lightRig w14:rig="threePt" w14:dir="t">
                <w14:rot w14:lat="0" w14:lon="0" w14:rev="0"/>
              </w14:lightRig>
            </w14:scene3d>
          </w:rPr>
          <w:t>7.2.1</w:t>
        </w:r>
        <w:r w:rsidR="00C5017D">
          <w:rPr>
            <w:rFonts w:asciiTheme="minorHAnsi" w:eastAsiaTheme="minorEastAsia" w:hAnsiTheme="minorHAnsi" w:cstheme="minorBidi"/>
            <w:noProof/>
            <w:kern w:val="2"/>
            <w:sz w:val="20"/>
            <w:szCs w:val="22"/>
            <w:lang w:eastAsia="ko-KR"/>
          </w:rPr>
          <w:tab/>
        </w:r>
        <w:r w:rsidR="00C5017D" w:rsidRPr="00495FA5">
          <w:rPr>
            <w:rStyle w:val="a4"/>
            <w:noProof/>
          </w:rPr>
          <w:t>Geometry</w:t>
        </w:r>
        <w:r w:rsidR="00C5017D">
          <w:rPr>
            <w:noProof/>
            <w:webHidden/>
          </w:rPr>
          <w:tab/>
        </w:r>
        <w:r w:rsidR="00C5017D">
          <w:rPr>
            <w:noProof/>
            <w:webHidden/>
          </w:rPr>
          <w:fldChar w:fldCharType="begin"/>
        </w:r>
        <w:r w:rsidR="00C5017D">
          <w:rPr>
            <w:noProof/>
            <w:webHidden/>
          </w:rPr>
          <w:instrText xml:space="preserve"> PAGEREF _Toc146459175 \h </w:instrText>
        </w:r>
        <w:r w:rsidR="00C5017D">
          <w:rPr>
            <w:noProof/>
            <w:webHidden/>
          </w:rPr>
        </w:r>
        <w:r w:rsidR="00C5017D">
          <w:rPr>
            <w:noProof/>
            <w:webHidden/>
          </w:rPr>
          <w:fldChar w:fldCharType="separate"/>
        </w:r>
        <w:r w:rsidR="00C5017D">
          <w:rPr>
            <w:noProof/>
            <w:webHidden/>
          </w:rPr>
          <w:t>17</w:t>
        </w:r>
        <w:r w:rsidR="00C5017D">
          <w:rPr>
            <w:noProof/>
            <w:webHidden/>
          </w:rPr>
          <w:fldChar w:fldCharType="end"/>
        </w:r>
      </w:hyperlink>
    </w:p>
    <w:p w14:paraId="305B5AB2" w14:textId="30F33913" w:rsidR="00C5017D" w:rsidRDefault="00FB7722">
      <w:pPr>
        <w:pStyle w:val="31"/>
        <w:rPr>
          <w:rFonts w:asciiTheme="minorHAnsi" w:eastAsiaTheme="minorEastAsia" w:hAnsiTheme="minorHAnsi" w:cstheme="minorBidi"/>
          <w:noProof/>
          <w:kern w:val="2"/>
          <w:sz w:val="20"/>
          <w:szCs w:val="22"/>
          <w:lang w:eastAsia="ko-KR"/>
        </w:rPr>
      </w:pPr>
      <w:hyperlink w:anchor="_Toc146459176" w:history="1">
        <w:r w:rsidR="00C5017D" w:rsidRPr="00495FA5">
          <w:rPr>
            <w:rStyle w:val="a4"/>
            <w:noProof/>
            <w14:scene3d>
              <w14:camera w14:prst="orthographicFront"/>
              <w14:lightRig w14:rig="threePt" w14:dir="t">
                <w14:rot w14:lat="0" w14:lon="0" w14:rev="0"/>
              </w14:lightRig>
            </w14:scene3d>
          </w:rPr>
          <w:t>7.2.2</w:t>
        </w:r>
        <w:r w:rsidR="00C5017D">
          <w:rPr>
            <w:rFonts w:asciiTheme="minorHAnsi" w:eastAsiaTheme="minorEastAsia" w:hAnsiTheme="minorHAnsi" w:cstheme="minorBidi"/>
            <w:noProof/>
            <w:kern w:val="2"/>
            <w:sz w:val="20"/>
            <w:szCs w:val="22"/>
            <w:lang w:eastAsia="ko-KR"/>
          </w:rPr>
          <w:tab/>
        </w:r>
        <w:r w:rsidR="00C5017D" w:rsidRPr="00495FA5">
          <w:rPr>
            <w:rStyle w:val="a4"/>
            <w:noProof/>
          </w:rPr>
          <w:t>Topology</w:t>
        </w:r>
        <w:r w:rsidR="00C5017D">
          <w:rPr>
            <w:noProof/>
            <w:webHidden/>
          </w:rPr>
          <w:tab/>
        </w:r>
        <w:r w:rsidR="00C5017D">
          <w:rPr>
            <w:noProof/>
            <w:webHidden/>
          </w:rPr>
          <w:fldChar w:fldCharType="begin"/>
        </w:r>
        <w:r w:rsidR="00C5017D">
          <w:rPr>
            <w:noProof/>
            <w:webHidden/>
          </w:rPr>
          <w:instrText xml:space="preserve"> PAGEREF _Toc146459176 \h </w:instrText>
        </w:r>
        <w:r w:rsidR="00C5017D">
          <w:rPr>
            <w:noProof/>
            <w:webHidden/>
          </w:rPr>
        </w:r>
        <w:r w:rsidR="00C5017D">
          <w:rPr>
            <w:noProof/>
            <w:webHidden/>
          </w:rPr>
          <w:fldChar w:fldCharType="separate"/>
        </w:r>
        <w:r w:rsidR="00C5017D">
          <w:rPr>
            <w:noProof/>
            <w:webHidden/>
          </w:rPr>
          <w:t>18</w:t>
        </w:r>
        <w:r w:rsidR="00C5017D">
          <w:rPr>
            <w:noProof/>
            <w:webHidden/>
          </w:rPr>
          <w:fldChar w:fldCharType="end"/>
        </w:r>
      </w:hyperlink>
    </w:p>
    <w:p w14:paraId="3BB323F9" w14:textId="6BBC04CB" w:rsidR="00C5017D" w:rsidRDefault="00FB7722">
      <w:pPr>
        <w:pStyle w:val="31"/>
        <w:rPr>
          <w:rFonts w:asciiTheme="minorHAnsi" w:eastAsiaTheme="minorEastAsia" w:hAnsiTheme="minorHAnsi" w:cstheme="minorBidi"/>
          <w:noProof/>
          <w:kern w:val="2"/>
          <w:sz w:val="20"/>
          <w:szCs w:val="22"/>
          <w:lang w:eastAsia="ko-KR"/>
        </w:rPr>
      </w:pPr>
      <w:hyperlink w:anchor="_Toc146459177" w:history="1">
        <w:r w:rsidR="00C5017D" w:rsidRPr="00495FA5">
          <w:rPr>
            <w:rStyle w:val="a4"/>
            <w:noProof/>
            <w:lang w:eastAsia="ko-KR"/>
            <w14:scene3d>
              <w14:camera w14:prst="orthographicFront"/>
              <w14:lightRig w14:rig="threePt" w14:dir="t">
                <w14:rot w14:lat="0" w14:lon="0" w14:rev="0"/>
              </w14:lightRig>
            </w14:scene3d>
          </w:rPr>
          <w:t>7.2.3</w:t>
        </w:r>
        <w:r w:rsidR="00C5017D">
          <w:rPr>
            <w:rFonts w:asciiTheme="minorHAnsi" w:eastAsiaTheme="minorEastAsia" w:hAnsiTheme="minorHAnsi" w:cstheme="minorBidi"/>
            <w:noProof/>
            <w:kern w:val="2"/>
            <w:sz w:val="20"/>
            <w:szCs w:val="22"/>
            <w:lang w:eastAsia="ko-KR"/>
          </w:rPr>
          <w:tab/>
        </w:r>
        <w:r w:rsidR="00C5017D" w:rsidRPr="00495FA5">
          <w:rPr>
            <w:rStyle w:val="a4"/>
            <w:noProof/>
            <w:lang w:eastAsia="ko-KR"/>
          </w:rPr>
          <w:t>Subdivision, aggregation, and selection</w:t>
        </w:r>
        <w:r w:rsidR="00C5017D">
          <w:rPr>
            <w:noProof/>
            <w:webHidden/>
          </w:rPr>
          <w:tab/>
        </w:r>
        <w:r w:rsidR="00C5017D">
          <w:rPr>
            <w:noProof/>
            <w:webHidden/>
          </w:rPr>
          <w:fldChar w:fldCharType="begin"/>
        </w:r>
        <w:r w:rsidR="00C5017D">
          <w:rPr>
            <w:noProof/>
            <w:webHidden/>
          </w:rPr>
          <w:instrText xml:space="preserve"> PAGEREF _Toc146459177 \h </w:instrText>
        </w:r>
        <w:r w:rsidR="00C5017D">
          <w:rPr>
            <w:noProof/>
            <w:webHidden/>
          </w:rPr>
        </w:r>
        <w:r w:rsidR="00C5017D">
          <w:rPr>
            <w:noProof/>
            <w:webHidden/>
          </w:rPr>
          <w:fldChar w:fldCharType="separate"/>
        </w:r>
        <w:r w:rsidR="00C5017D">
          <w:rPr>
            <w:noProof/>
            <w:webHidden/>
          </w:rPr>
          <w:t>19</w:t>
        </w:r>
        <w:r w:rsidR="00C5017D">
          <w:rPr>
            <w:noProof/>
            <w:webHidden/>
          </w:rPr>
          <w:fldChar w:fldCharType="end"/>
        </w:r>
      </w:hyperlink>
    </w:p>
    <w:p w14:paraId="6277E1F8" w14:textId="1ED8674A" w:rsidR="00C5017D" w:rsidRDefault="00FB7722">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78" w:history="1">
        <w:r w:rsidR="00C5017D" w:rsidRPr="00495FA5">
          <w:rPr>
            <w:rStyle w:val="a4"/>
            <w:noProof/>
          </w:rPr>
          <w:t>7.3</w:t>
        </w:r>
        <w:r w:rsidR="00C5017D">
          <w:rPr>
            <w:rFonts w:asciiTheme="minorHAnsi" w:eastAsiaTheme="minorEastAsia" w:hAnsiTheme="minorHAnsi" w:cstheme="minorBidi"/>
            <w:noProof/>
            <w:kern w:val="2"/>
            <w:sz w:val="20"/>
            <w:szCs w:val="22"/>
            <w:lang w:eastAsia="ko-KR"/>
          </w:rPr>
          <w:tab/>
        </w:r>
        <w:r w:rsidR="00C5017D" w:rsidRPr="00495FA5">
          <w:rPr>
            <w:rStyle w:val="a4"/>
            <w:noProof/>
            <w:lang w:eastAsia="ko-KR"/>
          </w:rPr>
          <w:t>Poincar</w:t>
        </w:r>
        <w:r w:rsidR="00C5017D" w:rsidRPr="00495FA5">
          <w:rPr>
            <w:rStyle w:val="a4"/>
            <w:noProof/>
          </w:rPr>
          <w:t>é</w:t>
        </w:r>
        <w:r w:rsidR="00C5017D" w:rsidRPr="00495FA5">
          <w:rPr>
            <w:rStyle w:val="a4"/>
            <w:noProof/>
            <w:lang w:eastAsia="ko-KR"/>
          </w:rPr>
          <w:t xml:space="preserve"> Duality</w:t>
        </w:r>
        <w:r w:rsidR="00C5017D">
          <w:rPr>
            <w:noProof/>
            <w:webHidden/>
          </w:rPr>
          <w:tab/>
        </w:r>
        <w:r w:rsidR="00C5017D">
          <w:rPr>
            <w:noProof/>
            <w:webHidden/>
          </w:rPr>
          <w:fldChar w:fldCharType="begin"/>
        </w:r>
        <w:r w:rsidR="00C5017D">
          <w:rPr>
            <w:noProof/>
            <w:webHidden/>
          </w:rPr>
          <w:instrText xml:space="preserve"> PAGEREF _Toc146459178 \h </w:instrText>
        </w:r>
        <w:r w:rsidR="00C5017D">
          <w:rPr>
            <w:noProof/>
            <w:webHidden/>
          </w:rPr>
        </w:r>
        <w:r w:rsidR="00C5017D">
          <w:rPr>
            <w:noProof/>
            <w:webHidden/>
          </w:rPr>
          <w:fldChar w:fldCharType="separate"/>
        </w:r>
        <w:r w:rsidR="00C5017D">
          <w:rPr>
            <w:noProof/>
            <w:webHidden/>
          </w:rPr>
          <w:t>20</w:t>
        </w:r>
        <w:r w:rsidR="00C5017D">
          <w:rPr>
            <w:noProof/>
            <w:webHidden/>
          </w:rPr>
          <w:fldChar w:fldCharType="end"/>
        </w:r>
      </w:hyperlink>
    </w:p>
    <w:p w14:paraId="2C24D11E" w14:textId="6BE5629D" w:rsidR="00C5017D" w:rsidRDefault="00FB7722">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79" w:history="1">
        <w:r w:rsidR="00C5017D" w:rsidRPr="00495FA5">
          <w:rPr>
            <w:rStyle w:val="a4"/>
            <w:noProof/>
          </w:rPr>
          <w:t>7.4</w:t>
        </w:r>
        <w:r w:rsidR="00C5017D">
          <w:rPr>
            <w:rFonts w:asciiTheme="minorHAnsi" w:eastAsiaTheme="minorEastAsia" w:hAnsiTheme="minorHAnsi" w:cstheme="minorBidi"/>
            <w:noProof/>
            <w:kern w:val="2"/>
            <w:sz w:val="20"/>
            <w:szCs w:val="22"/>
            <w:lang w:eastAsia="ko-KR"/>
          </w:rPr>
          <w:tab/>
        </w:r>
        <w:r w:rsidR="00C5017D" w:rsidRPr="00495FA5">
          <w:rPr>
            <w:rStyle w:val="a4"/>
            <w:noProof/>
          </w:rPr>
          <w:t>Structured space model</w:t>
        </w:r>
        <w:r w:rsidR="00C5017D">
          <w:rPr>
            <w:noProof/>
            <w:webHidden/>
          </w:rPr>
          <w:tab/>
        </w:r>
        <w:r w:rsidR="00C5017D">
          <w:rPr>
            <w:noProof/>
            <w:webHidden/>
          </w:rPr>
          <w:fldChar w:fldCharType="begin"/>
        </w:r>
        <w:r w:rsidR="00C5017D">
          <w:rPr>
            <w:noProof/>
            <w:webHidden/>
          </w:rPr>
          <w:instrText xml:space="preserve"> PAGEREF _Toc146459179 \h </w:instrText>
        </w:r>
        <w:r w:rsidR="00C5017D">
          <w:rPr>
            <w:noProof/>
            <w:webHidden/>
          </w:rPr>
        </w:r>
        <w:r w:rsidR="00C5017D">
          <w:rPr>
            <w:noProof/>
            <w:webHidden/>
          </w:rPr>
          <w:fldChar w:fldCharType="separate"/>
        </w:r>
        <w:r w:rsidR="00C5017D">
          <w:rPr>
            <w:noProof/>
            <w:webHidden/>
          </w:rPr>
          <w:t>22</w:t>
        </w:r>
        <w:r w:rsidR="00C5017D">
          <w:rPr>
            <w:noProof/>
            <w:webHidden/>
          </w:rPr>
          <w:fldChar w:fldCharType="end"/>
        </w:r>
      </w:hyperlink>
    </w:p>
    <w:p w14:paraId="1B774690" w14:textId="53848589" w:rsidR="00C5017D" w:rsidRDefault="00FB7722">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80" w:history="1">
        <w:r w:rsidR="00C5017D" w:rsidRPr="00495FA5">
          <w:rPr>
            <w:rStyle w:val="a4"/>
            <w:noProof/>
            <w:lang w:eastAsia="ko-KR"/>
          </w:rPr>
          <w:t>7.5</w:t>
        </w:r>
        <w:r w:rsidR="00C5017D">
          <w:rPr>
            <w:rFonts w:asciiTheme="minorHAnsi" w:eastAsiaTheme="minorEastAsia" w:hAnsiTheme="minorHAnsi" w:cstheme="minorBidi"/>
            <w:noProof/>
            <w:kern w:val="2"/>
            <w:sz w:val="20"/>
            <w:szCs w:val="22"/>
            <w:lang w:eastAsia="ko-KR"/>
          </w:rPr>
          <w:tab/>
        </w:r>
        <w:r w:rsidR="00C5017D" w:rsidRPr="00495FA5">
          <w:rPr>
            <w:rStyle w:val="a4"/>
            <w:noProof/>
            <w:lang w:eastAsia="ko-KR"/>
          </w:rPr>
          <w:t>Semantics</w:t>
        </w:r>
        <w:r w:rsidR="00C5017D">
          <w:rPr>
            <w:noProof/>
            <w:webHidden/>
          </w:rPr>
          <w:tab/>
        </w:r>
        <w:r w:rsidR="00C5017D">
          <w:rPr>
            <w:noProof/>
            <w:webHidden/>
          </w:rPr>
          <w:fldChar w:fldCharType="begin"/>
        </w:r>
        <w:r w:rsidR="00C5017D">
          <w:rPr>
            <w:noProof/>
            <w:webHidden/>
          </w:rPr>
          <w:instrText xml:space="preserve"> PAGEREF _Toc146459180 \h </w:instrText>
        </w:r>
        <w:r w:rsidR="00C5017D">
          <w:rPr>
            <w:noProof/>
            <w:webHidden/>
          </w:rPr>
        </w:r>
        <w:r w:rsidR="00C5017D">
          <w:rPr>
            <w:noProof/>
            <w:webHidden/>
          </w:rPr>
          <w:fldChar w:fldCharType="separate"/>
        </w:r>
        <w:r w:rsidR="00C5017D">
          <w:rPr>
            <w:noProof/>
            <w:webHidden/>
          </w:rPr>
          <w:t>23</w:t>
        </w:r>
        <w:r w:rsidR="00C5017D">
          <w:rPr>
            <w:noProof/>
            <w:webHidden/>
          </w:rPr>
          <w:fldChar w:fldCharType="end"/>
        </w:r>
      </w:hyperlink>
    </w:p>
    <w:p w14:paraId="49DAD3E9" w14:textId="41127E9A" w:rsidR="00C5017D" w:rsidRDefault="00FB7722">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81" w:history="1">
        <w:r w:rsidR="00C5017D" w:rsidRPr="00495FA5">
          <w:rPr>
            <w:rStyle w:val="a4"/>
            <w:noProof/>
            <w:lang w:eastAsia="ko-KR"/>
          </w:rPr>
          <w:t>7.6</w:t>
        </w:r>
        <w:r w:rsidR="00C5017D">
          <w:rPr>
            <w:rFonts w:asciiTheme="minorHAnsi" w:eastAsiaTheme="minorEastAsia" w:hAnsiTheme="minorHAnsi" w:cstheme="minorBidi"/>
            <w:noProof/>
            <w:kern w:val="2"/>
            <w:sz w:val="20"/>
            <w:szCs w:val="22"/>
            <w:lang w:eastAsia="ko-KR"/>
          </w:rPr>
          <w:tab/>
        </w:r>
        <w:r w:rsidR="00C5017D" w:rsidRPr="00495FA5">
          <w:rPr>
            <w:rStyle w:val="a4"/>
            <w:noProof/>
            <w:lang w:eastAsia="ko-KR"/>
          </w:rPr>
          <w:t>Thematic layers</w:t>
        </w:r>
        <w:r w:rsidR="00C5017D">
          <w:rPr>
            <w:noProof/>
            <w:webHidden/>
          </w:rPr>
          <w:tab/>
        </w:r>
        <w:r w:rsidR="00C5017D">
          <w:rPr>
            <w:noProof/>
            <w:webHidden/>
          </w:rPr>
          <w:fldChar w:fldCharType="begin"/>
        </w:r>
        <w:r w:rsidR="00C5017D">
          <w:rPr>
            <w:noProof/>
            <w:webHidden/>
          </w:rPr>
          <w:instrText xml:space="preserve"> PAGEREF _Toc146459181 \h </w:instrText>
        </w:r>
        <w:r w:rsidR="00C5017D">
          <w:rPr>
            <w:noProof/>
            <w:webHidden/>
          </w:rPr>
        </w:r>
        <w:r w:rsidR="00C5017D">
          <w:rPr>
            <w:noProof/>
            <w:webHidden/>
          </w:rPr>
          <w:fldChar w:fldCharType="separate"/>
        </w:r>
        <w:r w:rsidR="00C5017D">
          <w:rPr>
            <w:noProof/>
            <w:webHidden/>
          </w:rPr>
          <w:t>23</w:t>
        </w:r>
        <w:r w:rsidR="00C5017D">
          <w:rPr>
            <w:noProof/>
            <w:webHidden/>
          </w:rPr>
          <w:fldChar w:fldCharType="end"/>
        </w:r>
      </w:hyperlink>
    </w:p>
    <w:p w14:paraId="6B006410" w14:textId="1724BCE8" w:rsidR="00C5017D" w:rsidRDefault="00FB7722">
      <w:pPr>
        <w:pStyle w:val="31"/>
        <w:rPr>
          <w:rFonts w:asciiTheme="minorHAnsi" w:eastAsiaTheme="minorEastAsia" w:hAnsiTheme="minorHAnsi" w:cstheme="minorBidi"/>
          <w:noProof/>
          <w:kern w:val="2"/>
          <w:sz w:val="20"/>
          <w:szCs w:val="22"/>
          <w:lang w:eastAsia="ko-KR"/>
        </w:rPr>
      </w:pPr>
      <w:hyperlink w:anchor="_Toc146459182" w:history="1">
        <w:r w:rsidR="00C5017D" w:rsidRPr="00495FA5">
          <w:rPr>
            <w:rStyle w:val="a4"/>
            <w:noProof/>
            <w14:scene3d>
              <w14:camera w14:prst="orthographicFront"/>
              <w14:lightRig w14:rig="threePt" w14:dir="t">
                <w14:rot w14:lat="0" w14:lon="0" w14:rev="0"/>
              </w14:lightRig>
            </w14:scene3d>
          </w:rPr>
          <w:t>7.6.1</w:t>
        </w:r>
        <w:r w:rsidR="00C5017D">
          <w:rPr>
            <w:rFonts w:asciiTheme="minorHAnsi" w:eastAsiaTheme="minorEastAsia" w:hAnsiTheme="minorHAnsi" w:cstheme="minorBidi"/>
            <w:noProof/>
            <w:kern w:val="2"/>
            <w:sz w:val="20"/>
            <w:szCs w:val="22"/>
            <w:lang w:eastAsia="ko-KR"/>
          </w:rPr>
          <w:tab/>
        </w:r>
        <w:r w:rsidR="00C5017D" w:rsidRPr="00495FA5">
          <w:rPr>
            <w:rStyle w:val="a4"/>
            <w:noProof/>
          </w:rPr>
          <w:t>Multiple-Layered Space representation</w:t>
        </w:r>
        <w:r w:rsidR="00C5017D">
          <w:rPr>
            <w:noProof/>
            <w:webHidden/>
          </w:rPr>
          <w:tab/>
        </w:r>
        <w:r w:rsidR="00C5017D">
          <w:rPr>
            <w:noProof/>
            <w:webHidden/>
          </w:rPr>
          <w:fldChar w:fldCharType="begin"/>
        </w:r>
        <w:r w:rsidR="00C5017D">
          <w:rPr>
            <w:noProof/>
            <w:webHidden/>
          </w:rPr>
          <w:instrText xml:space="preserve"> PAGEREF _Toc146459182 \h </w:instrText>
        </w:r>
        <w:r w:rsidR="00C5017D">
          <w:rPr>
            <w:noProof/>
            <w:webHidden/>
          </w:rPr>
        </w:r>
        <w:r w:rsidR="00C5017D">
          <w:rPr>
            <w:noProof/>
            <w:webHidden/>
          </w:rPr>
          <w:fldChar w:fldCharType="separate"/>
        </w:r>
        <w:r w:rsidR="00C5017D">
          <w:rPr>
            <w:noProof/>
            <w:webHidden/>
          </w:rPr>
          <w:t>25</w:t>
        </w:r>
        <w:r w:rsidR="00C5017D">
          <w:rPr>
            <w:noProof/>
            <w:webHidden/>
          </w:rPr>
          <w:fldChar w:fldCharType="end"/>
        </w:r>
      </w:hyperlink>
    </w:p>
    <w:p w14:paraId="090BB287" w14:textId="6376B489" w:rsidR="00C5017D" w:rsidRDefault="00FB7722">
      <w:pPr>
        <w:pStyle w:val="31"/>
        <w:rPr>
          <w:rFonts w:asciiTheme="minorHAnsi" w:eastAsiaTheme="minorEastAsia" w:hAnsiTheme="minorHAnsi" w:cstheme="minorBidi"/>
          <w:noProof/>
          <w:kern w:val="2"/>
          <w:sz w:val="20"/>
          <w:szCs w:val="22"/>
          <w:lang w:eastAsia="ko-KR"/>
        </w:rPr>
      </w:pPr>
      <w:hyperlink w:anchor="_Toc146459183" w:history="1">
        <w:r w:rsidR="00C5017D" w:rsidRPr="00495FA5">
          <w:rPr>
            <w:rStyle w:val="a4"/>
            <w:noProof/>
            <w:lang w:eastAsia="ko-KR"/>
            <w14:scene3d>
              <w14:camera w14:prst="orthographicFront"/>
              <w14:lightRig w14:rig="threePt" w14:dir="t">
                <w14:rot w14:lat="0" w14:lon="0" w14:rev="0"/>
              </w14:lightRig>
            </w14:scene3d>
          </w:rPr>
          <w:t>7.6.2</w:t>
        </w:r>
        <w:r w:rsidR="00C5017D">
          <w:rPr>
            <w:rFonts w:asciiTheme="minorHAnsi" w:eastAsiaTheme="minorEastAsia" w:hAnsiTheme="minorHAnsi" w:cstheme="minorBidi"/>
            <w:noProof/>
            <w:kern w:val="2"/>
            <w:sz w:val="20"/>
            <w:szCs w:val="22"/>
            <w:lang w:eastAsia="ko-KR"/>
          </w:rPr>
          <w:tab/>
        </w:r>
        <w:r w:rsidR="00C5017D" w:rsidRPr="00495FA5">
          <w:rPr>
            <w:rStyle w:val="a4"/>
            <w:noProof/>
            <w:lang w:eastAsia="ko-KR"/>
          </w:rPr>
          <w:t>Inter-Layer Relations</w:t>
        </w:r>
        <w:r w:rsidR="00C5017D">
          <w:rPr>
            <w:noProof/>
            <w:webHidden/>
          </w:rPr>
          <w:tab/>
        </w:r>
        <w:r w:rsidR="00C5017D">
          <w:rPr>
            <w:noProof/>
            <w:webHidden/>
          </w:rPr>
          <w:fldChar w:fldCharType="begin"/>
        </w:r>
        <w:r w:rsidR="00C5017D">
          <w:rPr>
            <w:noProof/>
            <w:webHidden/>
          </w:rPr>
          <w:instrText xml:space="preserve"> PAGEREF _Toc146459183 \h </w:instrText>
        </w:r>
        <w:r w:rsidR="00C5017D">
          <w:rPr>
            <w:noProof/>
            <w:webHidden/>
          </w:rPr>
        </w:r>
        <w:r w:rsidR="00C5017D">
          <w:rPr>
            <w:noProof/>
            <w:webHidden/>
          </w:rPr>
          <w:fldChar w:fldCharType="separate"/>
        </w:r>
        <w:r w:rsidR="00C5017D">
          <w:rPr>
            <w:noProof/>
            <w:webHidden/>
          </w:rPr>
          <w:t>25</w:t>
        </w:r>
        <w:r w:rsidR="00C5017D">
          <w:rPr>
            <w:noProof/>
            <w:webHidden/>
          </w:rPr>
          <w:fldChar w:fldCharType="end"/>
        </w:r>
      </w:hyperlink>
    </w:p>
    <w:p w14:paraId="20CC8A22" w14:textId="299BB5D0" w:rsidR="00C5017D" w:rsidRDefault="00FB7722">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84" w:history="1">
        <w:r w:rsidR="00C5017D" w:rsidRPr="00495FA5">
          <w:rPr>
            <w:rStyle w:val="a4"/>
            <w:noProof/>
          </w:rPr>
          <w:t>7.7</w:t>
        </w:r>
        <w:r w:rsidR="00C5017D">
          <w:rPr>
            <w:rFonts w:asciiTheme="minorHAnsi" w:eastAsiaTheme="minorEastAsia" w:hAnsiTheme="minorHAnsi" w:cstheme="minorBidi"/>
            <w:noProof/>
            <w:kern w:val="2"/>
            <w:sz w:val="20"/>
            <w:szCs w:val="22"/>
            <w:lang w:eastAsia="ko-KR"/>
          </w:rPr>
          <w:tab/>
        </w:r>
        <w:r w:rsidR="00C5017D" w:rsidRPr="00495FA5">
          <w:rPr>
            <w:rStyle w:val="a4"/>
            <w:noProof/>
            <w:lang w:eastAsia="ko-KR"/>
          </w:rPr>
          <w:t>Levels</w:t>
        </w:r>
        <w:r w:rsidR="00C5017D" w:rsidRPr="00495FA5">
          <w:rPr>
            <w:rStyle w:val="a4"/>
            <w:noProof/>
          </w:rPr>
          <w:t xml:space="preserve"> </w:t>
        </w:r>
        <w:r w:rsidR="00C5017D" w:rsidRPr="00495FA5">
          <w:rPr>
            <w:rStyle w:val="a4"/>
            <w:noProof/>
            <w:lang w:eastAsia="ko-KR"/>
          </w:rPr>
          <w:t>of</w:t>
        </w:r>
        <w:r w:rsidR="00C5017D" w:rsidRPr="00495FA5">
          <w:rPr>
            <w:rStyle w:val="a4"/>
            <w:noProof/>
          </w:rPr>
          <w:t xml:space="preserve"> </w:t>
        </w:r>
        <w:r w:rsidR="00C5017D" w:rsidRPr="00495FA5">
          <w:rPr>
            <w:rStyle w:val="a4"/>
            <w:noProof/>
            <w:lang w:eastAsia="ko-KR"/>
          </w:rPr>
          <w:t>Detail</w:t>
        </w:r>
        <w:r w:rsidR="00C5017D" w:rsidRPr="00495FA5">
          <w:rPr>
            <w:rStyle w:val="a4"/>
            <w:noProof/>
          </w:rPr>
          <w:t xml:space="preserve"> </w:t>
        </w:r>
        <w:r w:rsidR="00C5017D" w:rsidRPr="00495FA5">
          <w:rPr>
            <w:rStyle w:val="a4"/>
            <w:noProof/>
            <w:lang w:eastAsia="ko-KR"/>
          </w:rPr>
          <w:t xml:space="preserve">(LoD) </w:t>
        </w:r>
        <w:r w:rsidR="00C5017D" w:rsidRPr="00495FA5">
          <w:rPr>
            <w:rStyle w:val="a4"/>
            <w:noProof/>
          </w:rPr>
          <w:sym w:font="Wingdings" w:char="F0E0"/>
        </w:r>
        <w:r w:rsidR="00C5017D" w:rsidRPr="00495FA5">
          <w:rPr>
            <w:rStyle w:val="a4"/>
            <w:noProof/>
            <w:lang w:eastAsia="ko-KR"/>
          </w:rPr>
          <w:t xml:space="preserve"> to be included in IndoorGML 2.0.1 (or 2.1)</w:t>
        </w:r>
        <w:r w:rsidR="00C5017D">
          <w:rPr>
            <w:noProof/>
            <w:webHidden/>
          </w:rPr>
          <w:tab/>
        </w:r>
        <w:r w:rsidR="00C5017D">
          <w:rPr>
            <w:noProof/>
            <w:webHidden/>
          </w:rPr>
          <w:fldChar w:fldCharType="begin"/>
        </w:r>
        <w:r w:rsidR="00C5017D">
          <w:rPr>
            <w:noProof/>
            <w:webHidden/>
          </w:rPr>
          <w:instrText xml:space="preserve"> PAGEREF _Toc146459184 \h </w:instrText>
        </w:r>
        <w:r w:rsidR="00C5017D">
          <w:rPr>
            <w:noProof/>
            <w:webHidden/>
          </w:rPr>
        </w:r>
        <w:r w:rsidR="00C5017D">
          <w:rPr>
            <w:noProof/>
            <w:webHidden/>
          </w:rPr>
          <w:fldChar w:fldCharType="separate"/>
        </w:r>
        <w:r w:rsidR="00C5017D">
          <w:rPr>
            <w:noProof/>
            <w:webHidden/>
          </w:rPr>
          <w:t>28</w:t>
        </w:r>
        <w:r w:rsidR="00C5017D">
          <w:rPr>
            <w:noProof/>
            <w:webHidden/>
          </w:rPr>
          <w:fldChar w:fldCharType="end"/>
        </w:r>
      </w:hyperlink>
    </w:p>
    <w:p w14:paraId="61DC10D1" w14:textId="0EC3F1A3" w:rsidR="00C5017D" w:rsidRDefault="00FB7722">
      <w:pPr>
        <w:pStyle w:val="11"/>
        <w:tabs>
          <w:tab w:val="left" w:pos="482"/>
          <w:tab w:val="right" w:leader="dot" w:pos="10070"/>
        </w:tabs>
        <w:rPr>
          <w:rFonts w:asciiTheme="minorHAnsi" w:eastAsiaTheme="minorEastAsia" w:hAnsiTheme="minorHAnsi" w:cstheme="minorBidi"/>
          <w:noProof/>
          <w:kern w:val="2"/>
          <w:sz w:val="20"/>
          <w:szCs w:val="22"/>
          <w:lang w:eastAsia="ko-KR"/>
        </w:rPr>
      </w:pPr>
      <w:hyperlink w:anchor="_Toc146459185" w:history="1">
        <w:r w:rsidR="00C5017D" w:rsidRPr="00495FA5">
          <w:rPr>
            <w:rStyle w:val="a4"/>
            <w:noProof/>
          </w:rPr>
          <w:t>8</w:t>
        </w:r>
        <w:r w:rsidR="00C5017D">
          <w:rPr>
            <w:rFonts w:asciiTheme="minorHAnsi" w:eastAsiaTheme="minorEastAsia" w:hAnsiTheme="minorHAnsi" w:cstheme="minorBidi"/>
            <w:noProof/>
            <w:kern w:val="2"/>
            <w:sz w:val="20"/>
            <w:szCs w:val="22"/>
            <w:lang w:eastAsia="ko-KR"/>
          </w:rPr>
          <w:tab/>
        </w:r>
        <w:r w:rsidR="00C5017D" w:rsidRPr="00495FA5">
          <w:rPr>
            <w:rStyle w:val="a4"/>
            <w:noProof/>
          </w:rPr>
          <w:t>Data model</w:t>
        </w:r>
        <w:r w:rsidR="00C5017D">
          <w:rPr>
            <w:noProof/>
            <w:webHidden/>
          </w:rPr>
          <w:tab/>
        </w:r>
        <w:r w:rsidR="00C5017D">
          <w:rPr>
            <w:noProof/>
            <w:webHidden/>
          </w:rPr>
          <w:fldChar w:fldCharType="begin"/>
        </w:r>
        <w:r w:rsidR="00C5017D">
          <w:rPr>
            <w:noProof/>
            <w:webHidden/>
          </w:rPr>
          <w:instrText xml:space="preserve"> PAGEREF _Toc146459185 \h </w:instrText>
        </w:r>
        <w:r w:rsidR="00C5017D">
          <w:rPr>
            <w:noProof/>
            <w:webHidden/>
          </w:rPr>
        </w:r>
        <w:r w:rsidR="00C5017D">
          <w:rPr>
            <w:noProof/>
            <w:webHidden/>
          </w:rPr>
          <w:fldChar w:fldCharType="separate"/>
        </w:r>
        <w:r w:rsidR="00C5017D">
          <w:rPr>
            <w:noProof/>
            <w:webHidden/>
          </w:rPr>
          <w:t>28</w:t>
        </w:r>
        <w:r w:rsidR="00C5017D">
          <w:rPr>
            <w:noProof/>
            <w:webHidden/>
          </w:rPr>
          <w:fldChar w:fldCharType="end"/>
        </w:r>
      </w:hyperlink>
    </w:p>
    <w:p w14:paraId="527E134B" w14:textId="60C8E682" w:rsidR="00C5017D" w:rsidRDefault="00FB7722">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86" w:history="1">
        <w:r w:rsidR="00C5017D" w:rsidRPr="00495FA5">
          <w:rPr>
            <w:rStyle w:val="a4"/>
            <w:noProof/>
          </w:rPr>
          <w:t>8.4</w:t>
        </w:r>
        <w:r w:rsidR="00C5017D">
          <w:rPr>
            <w:rFonts w:asciiTheme="minorHAnsi" w:eastAsiaTheme="minorEastAsia" w:hAnsiTheme="minorHAnsi" w:cstheme="minorBidi"/>
            <w:noProof/>
            <w:kern w:val="2"/>
            <w:sz w:val="20"/>
            <w:szCs w:val="22"/>
            <w:lang w:eastAsia="ko-KR"/>
          </w:rPr>
          <w:tab/>
        </w:r>
        <w:r w:rsidR="00C5017D" w:rsidRPr="00495FA5">
          <w:rPr>
            <w:rStyle w:val="a4"/>
            <w:noProof/>
          </w:rPr>
          <w:t>IndoorGML Core Module</w:t>
        </w:r>
        <w:r w:rsidR="00C5017D">
          <w:rPr>
            <w:noProof/>
            <w:webHidden/>
          </w:rPr>
          <w:tab/>
        </w:r>
        <w:r w:rsidR="00C5017D">
          <w:rPr>
            <w:noProof/>
            <w:webHidden/>
          </w:rPr>
          <w:fldChar w:fldCharType="begin"/>
        </w:r>
        <w:r w:rsidR="00C5017D">
          <w:rPr>
            <w:noProof/>
            <w:webHidden/>
          </w:rPr>
          <w:instrText xml:space="preserve"> PAGEREF _Toc146459186 \h </w:instrText>
        </w:r>
        <w:r w:rsidR="00C5017D">
          <w:rPr>
            <w:noProof/>
            <w:webHidden/>
          </w:rPr>
        </w:r>
        <w:r w:rsidR="00C5017D">
          <w:rPr>
            <w:noProof/>
            <w:webHidden/>
          </w:rPr>
          <w:fldChar w:fldCharType="separate"/>
        </w:r>
        <w:r w:rsidR="00C5017D">
          <w:rPr>
            <w:noProof/>
            <w:webHidden/>
          </w:rPr>
          <w:t>29</w:t>
        </w:r>
        <w:r w:rsidR="00C5017D">
          <w:rPr>
            <w:noProof/>
            <w:webHidden/>
          </w:rPr>
          <w:fldChar w:fldCharType="end"/>
        </w:r>
      </w:hyperlink>
    </w:p>
    <w:p w14:paraId="49B6F744" w14:textId="033BB430" w:rsidR="00C5017D" w:rsidRDefault="00FB7722">
      <w:pPr>
        <w:pStyle w:val="31"/>
        <w:rPr>
          <w:rFonts w:asciiTheme="minorHAnsi" w:eastAsiaTheme="minorEastAsia" w:hAnsiTheme="minorHAnsi" w:cstheme="minorBidi"/>
          <w:noProof/>
          <w:kern w:val="2"/>
          <w:sz w:val="20"/>
          <w:szCs w:val="22"/>
          <w:lang w:eastAsia="ko-KR"/>
        </w:rPr>
      </w:pPr>
      <w:hyperlink w:anchor="_Toc146459187" w:history="1">
        <w:r w:rsidR="00C5017D" w:rsidRPr="00495FA5">
          <w:rPr>
            <w:rStyle w:val="a4"/>
            <w:noProof/>
            <w14:scene3d>
              <w14:camera w14:prst="orthographicFront"/>
              <w14:lightRig w14:rig="threePt" w14:dir="t">
                <w14:rot w14:lat="0" w14:lon="0" w14:rev="0"/>
              </w14:lightRig>
            </w14:scene3d>
          </w:rPr>
          <w:t>8.4.1</w:t>
        </w:r>
        <w:r w:rsidR="00C5017D">
          <w:rPr>
            <w:rFonts w:asciiTheme="minorHAnsi" w:eastAsiaTheme="minorEastAsia" w:hAnsiTheme="minorHAnsi" w:cstheme="minorBidi"/>
            <w:noProof/>
            <w:kern w:val="2"/>
            <w:sz w:val="20"/>
            <w:szCs w:val="22"/>
            <w:lang w:eastAsia="ko-KR"/>
          </w:rPr>
          <w:tab/>
        </w:r>
        <w:r w:rsidR="00C5017D" w:rsidRPr="00495FA5">
          <w:rPr>
            <w:rStyle w:val="a4"/>
            <w:noProof/>
          </w:rPr>
          <w:t>CellSpace</w:t>
        </w:r>
        <w:r w:rsidR="00C5017D">
          <w:rPr>
            <w:noProof/>
            <w:webHidden/>
          </w:rPr>
          <w:tab/>
        </w:r>
        <w:r w:rsidR="00C5017D">
          <w:rPr>
            <w:noProof/>
            <w:webHidden/>
          </w:rPr>
          <w:fldChar w:fldCharType="begin"/>
        </w:r>
        <w:r w:rsidR="00C5017D">
          <w:rPr>
            <w:noProof/>
            <w:webHidden/>
          </w:rPr>
          <w:instrText xml:space="preserve"> PAGEREF _Toc146459187 \h </w:instrText>
        </w:r>
        <w:r w:rsidR="00C5017D">
          <w:rPr>
            <w:noProof/>
            <w:webHidden/>
          </w:rPr>
        </w:r>
        <w:r w:rsidR="00C5017D">
          <w:rPr>
            <w:noProof/>
            <w:webHidden/>
          </w:rPr>
          <w:fldChar w:fldCharType="separate"/>
        </w:r>
        <w:r w:rsidR="00C5017D">
          <w:rPr>
            <w:noProof/>
            <w:webHidden/>
          </w:rPr>
          <w:t>30</w:t>
        </w:r>
        <w:r w:rsidR="00C5017D">
          <w:rPr>
            <w:noProof/>
            <w:webHidden/>
          </w:rPr>
          <w:fldChar w:fldCharType="end"/>
        </w:r>
      </w:hyperlink>
    </w:p>
    <w:p w14:paraId="0B38CF70" w14:textId="0F3F96B5" w:rsidR="00C5017D" w:rsidRDefault="00FB7722">
      <w:pPr>
        <w:pStyle w:val="31"/>
        <w:rPr>
          <w:rFonts w:asciiTheme="minorHAnsi" w:eastAsiaTheme="minorEastAsia" w:hAnsiTheme="minorHAnsi" w:cstheme="minorBidi"/>
          <w:noProof/>
          <w:kern w:val="2"/>
          <w:sz w:val="20"/>
          <w:szCs w:val="22"/>
          <w:lang w:eastAsia="ko-KR"/>
        </w:rPr>
      </w:pPr>
      <w:hyperlink w:anchor="_Toc146459188" w:history="1">
        <w:r w:rsidR="00C5017D" w:rsidRPr="00495FA5">
          <w:rPr>
            <w:rStyle w:val="a4"/>
            <w:noProof/>
            <w14:scene3d>
              <w14:camera w14:prst="orthographicFront"/>
              <w14:lightRig w14:rig="threePt" w14:dir="t">
                <w14:rot w14:lat="0" w14:lon="0" w14:rev="0"/>
              </w14:lightRig>
            </w14:scene3d>
          </w:rPr>
          <w:t>8.4.2</w:t>
        </w:r>
        <w:r w:rsidR="00C5017D">
          <w:rPr>
            <w:rFonts w:asciiTheme="minorHAnsi" w:eastAsiaTheme="minorEastAsia" w:hAnsiTheme="minorHAnsi" w:cstheme="minorBidi"/>
            <w:noProof/>
            <w:kern w:val="2"/>
            <w:sz w:val="20"/>
            <w:szCs w:val="22"/>
            <w:lang w:eastAsia="ko-KR"/>
          </w:rPr>
          <w:tab/>
        </w:r>
        <w:r w:rsidR="00C5017D" w:rsidRPr="00495FA5">
          <w:rPr>
            <w:rStyle w:val="a4"/>
            <w:noProof/>
          </w:rPr>
          <w:t>CellBoundary</w:t>
        </w:r>
        <w:r w:rsidR="00C5017D">
          <w:rPr>
            <w:noProof/>
            <w:webHidden/>
          </w:rPr>
          <w:tab/>
        </w:r>
        <w:r w:rsidR="00C5017D">
          <w:rPr>
            <w:noProof/>
            <w:webHidden/>
          </w:rPr>
          <w:fldChar w:fldCharType="begin"/>
        </w:r>
        <w:r w:rsidR="00C5017D">
          <w:rPr>
            <w:noProof/>
            <w:webHidden/>
          </w:rPr>
          <w:instrText xml:space="preserve"> PAGEREF _Toc146459188 \h </w:instrText>
        </w:r>
        <w:r w:rsidR="00C5017D">
          <w:rPr>
            <w:noProof/>
            <w:webHidden/>
          </w:rPr>
        </w:r>
        <w:r w:rsidR="00C5017D">
          <w:rPr>
            <w:noProof/>
            <w:webHidden/>
          </w:rPr>
          <w:fldChar w:fldCharType="separate"/>
        </w:r>
        <w:r w:rsidR="00C5017D">
          <w:rPr>
            <w:noProof/>
            <w:webHidden/>
          </w:rPr>
          <w:t>31</w:t>
        </w:r>
        <w:r w:rsidR="00C5017D">
          <w:rPr>
            <w:noProof/>
            <w:webHidden/>
          </w:rPr>
          <w:fldChar w:fldCharType="end"/>
        </w:r>
      </w:hyperlink>
    </w:p>
    <w:p w14:paraId="1D7AA619" w14:textId="59F510D3" w:rsidR="00C5017D" w:rsidRDefault="00FB7722">
      <w:pPr>
        <w:pStyle w:val="31"/>
        <w:rPr>
          <w:rFonts w:asciiTheme="minorHAnsi" w:eastAsiaTheme="minorEastAsia" w:hAnsiTheme="minorHAnsi" w:cstheme="minorBidi"/>
          <w:noProof/>
          <w:kern w:val="2"/>
          <w:sz w:val="20"/>
          <w:szCs w:val="22"/>
          <w:lang w:eastAsia="ko-KR"/>
        </w:rPr>
      </w:pPr>
      <w:hyperlink w:anchor="_Toc146459189" w:history="1">
        <w:r w:rsidR="00C5017D" w:rsidRPr="00495FA5">
          <w:rPr>
            <w:rStyle w:val="a4"/>
            <w:noProof/>
            <w14:scene3d>
              <w14:camera w14:prst="orthographicFront"/>
              <w14:lightRig w14:rig="threePt" w14:dir="t">
                <w14:rot w14:lat="0" w14:lon="0" w14:rev="0"/>
              </w14:lightRig>
            </w14:scene3d>
          </w:rPr>
          <w:t>8.4.3</w:t>
        </w:r>
        <w:r w:rsidR="00C5017D">
          <w:rPr>
            <w:rFonts w:asciiTheme="minorHAnsi" w:eastAsiaTheme="minorEastAsia" w:hAnsiTheme="minorHAnsi" w:cstheme="minorBidi"/>
            <w:noProof/>
            <w:kern w:val="2"/>
            <w:sz w:val="20"/>
            <w:szCs w:val="22"/>
            <w:lang w:eastAsia="ko-KR"/>
          </w:rPr>
          <w:tab/>
        </w:r>
        <w:r w:rsidR="00C5017D" w:rsidRPr="00495FA5">
          <w:rPr>
            <w:rStyle w:val="a4"/>
            <w:noProof/>
          </w:rPr>
          <w:t>PrimalSpaceLayer</w:t>
        </w:r>
        <w:r w:rsidR="00C5017D">
          <w:rPr>
            <w:noProof/>
            <w:webHidden/>
          </w:rPr>
          <w:tab/>
        </w:r>
        <w:r w:rsidR="00C5017D">
          <w:rPr>
            <w:noProof/>
            <w:webHidden/>
          </w:rPr>
          <w:fldChar w:fldCharType="begin"/>
        </w:r>
        <w:r w:rsidR="00C5017D">
          <w:rPr>
            <w:noProof/>
            <w:webHidden/>
          </w:rPr>
          <w:instrText xml:space="preserve"> PAGEREF _Toc146459189 \h </w:instrText>
        </w:r>
        <w:r w:rsidR="00C5017D">
          <w:rPr>
            <w:noProof/>
            <w:webHidden/>
          </w:rPr>
        </w:r>
        <w:r w:rsidR="00C5017D">
          <w:rPr>
            <w:noProof/>
            <w:webHidden/>
          </w:rPr>
          <w:fldChar w:fldCharType="separate"/>
        </w:r>
        <w:r w:rsidR="00C5017D">
          <w:rPr>
            <w:noProof/>
            <w:webHidden/>
          </w:rPr>
          <w:t>33</w:t>
        </w:r>
        <w:r w:rsidR="00C5017D">
          <w:rPr>
            <w:noProof/>
            <w:webHidden/>
          </w:rPr>
          <w:fldChar w:fldCharType="end"/>
        </w:r>
      </w:hyperlink>
    </w:p>
    <w:p w14:paraId="0542DF95" w14:textId="29B7E387" w:rsidR="00C5017D" w:rsidRDefault="00FB7722">
      <w:pPr>
        <w:pStyle w:val="31"/>
        <w:rPr>
          <w:rFonts w:asciiTheme="minorHAnsi" w:eastAsiaTheme="minorEastAsia" w:hAnsiTheme="minorHAnsi" w:cstheme="minorBidi"/>
          <w:noProof/>
          <w:kern w:val="2"/>
          <w:sz w:val="20"/>
          <w:szCs w:val="22"/>
          <w:lang w:eastAsia="ko-KR"/>
        </w:rPr>
      </w:pPr>
      <w:hyperlink w:anchor="_Toc146459190" w:history="1">
        <w:r w:rsidR="00C5017D" w:rsidRPr="00495FA5">
          <w:rPr>
            <w:rStyle w:val="a4"/>
            <w:noProof/>
            <w14:scene3d>
              <w14:camera w14:prst="orthographicFront"/>
              <w14:lightRig w14:rig="threePt" w14:dir="t">
                <w14:rot w14:lat="0" w14:lon="0" w14:rev="0"/>
              </w14:lightRig>
            </w14:scene3d>
          </w:rPr>
          <w:t>8.4.4</w:t>
        </w:r>
        <w:r w:rsidR="00C5017D">
          <w:rPr>
            <w:rFonts w:asciiTheme="minorHAnsi" w:eastAsiaTheme="minorEastAsia" w:hAnsiTheme="minorHAnsi" w:cstheme="minorBidi"/>
            <w:noProof/>
            <w:kern w:val="2"/>
            <w:sz w:val="20"/>
            <w:szCs w:val="22"/>
            <w:lang w:eastAsia="ko-KR"/>
          </w:rPr>
          <w:tab/>
        </w:r>
        <w:r w:rsidR="00C5017D" w:rsidRPr="00495FA5">
          <w:rPr>
            <w:rStyle w:val="a4"/>
            <w:noProof/>
          </w:rPr>
          <w:t>Node</w:t>
        </w:r>
        <w:r w:rsidR="00C5017D">
          <w:rPr>
            <w:noProof/>
            <w:webHidden/>
          </w:rPr>
          <w:tab/>
        </w:r>
        <w:r w:rsidR="00C5017D">
          <w:rPr>
            <w:noProof/>
            <w:webHidden/>
          </w:rPr>
          <w:fldChar w:fldCharType="begin"/>
        </w:r>
        <w:r w:rsidR="00C5017D">
          <w:rPr>
            <w:noProof/>
            <w:webHidden/>
          </w:rPr>
          <w:instrText xml:space="preserve"> PAGEREF _Toc146459190 \h </w:instrText>
        </w:r>
        <w:r w:rsidR="00C5017D">
          <w:rPr>
            <w:noProof/>
            <w:webHidden/>
          </w:rPr>
        </w:r>
        <w:r w:rsidR="00C5017D">
          <w:rPr>
            <w:noProof/>
            <w:webHidden/>
          </w:rPr>
          <w:fldChar w:fldCharType="separate"/>
        </w:r>
        <w:r w:rsidR="00C5017D">
          <w:rPr>
            <w:noProof/>
            <w:webHidden/>
          </w:rPr>
          <w:t>34</w:t>
        </w:r>
        <w:r w:rsidR="00C5017D">
          <w:rPr>
            <w:noProof/>
            <w:webHidden/>
          </w:rPr>
          <w:fldChar w:fldCharType="end"/>
        </w:r>
      </w:hyperlink>
    </w:p>
    <w:p w14:paraId="71880A14" w14:textId="35D98FDF" w:rsidR="00C5017D" w:rsidRDefault="00FB7722">
      <w:pPr>
        <w:pStyle w:val="31"/>
        <w:rPr>
          <w:rFonts w:asciiTheme="minorHAnsi" w:eastAsiaTheme="minorEastAsia" w:hAnsiTheme="minorHAnsi" w:cstheme="minorBidi"/>
          <w:noProof/>
          <w:kern w:val="2"/>
          <w:sz w:val="20"/>
          <w:szCs w:val="22"/>
          <w:lang w:eastAsia="ko-KR"/>
        </w:rPr>
      </w:pPr>
      <w:hyperlink w:anchor="_Toc146459191" w:history="1">
        <w:r w:rsidR="00C5017D" w:rsidRPr="00495FA5">
          <w:rPr>
            <w:rStyle w:val="a4"/>
            <w:noProof/>
            <w14:scene3d>
              <w14:camera w14:prst="orthographicFront"/>
              <w14:lightRig w14:rig="threePt" w14:dir="t">
                <w14:rot w14:lat="0" w14:lon="0" w14:rev="0"/>
              </w14:lightRig>
            </w14:scene3d>
          </w:rPr>
          <w:t>8.4.5</w:t>
        </w:r>
        <w:r w:rsidR="00C5017D">
          <w:rPr>
            <w:rFonts w:asciiTheme="minorHAnsi" w:eastAsiaTheme="minorEastAsia" w:hAnsiTheme="minorHAnsi" w:cstheme="minorBidi"/>
            <w:noProof/>
            <w:kern w:val="2"/>
            <w:sz w:val="20"/>
            <w:szCs w:val="22"/>
            <w:lang w:eastAsia="ko-KR"/>
          </w:rPr>
          <w:tab/>
        </w:r>
        <w:r w:rsidR="00C5017D" w:rsidRPr="00495FA5">
          <w:rPr>
            <w:rStyle w:val="a4"/>
            <w:noProof/>
          </w:rPr>
          <w:t>Edge</w:t>
        </w:r>
        <w:r w:rsidR="00C5017D">
          <w:rPr>
            <w:noProof/>
            <w:webHidden/>
          </w:rPr>
          <w:tab/>
        </w:r>
        <w:r w:rsidR="00C5017D">
          <w:rPr>
            <w:noProof/>
            <w:webHidden/>
          </w:rPr>
          <w:fldChar w:fldCharType="begin"/>
        </w:r>
        <w:r w:rsidR="00C5017D">
          <w:rPr>
            <w:noProof/>
            <w:webHidden/>
          </w:rPr>
          <w:instrText xml:space="preserve"> PAGEREF _Toc146459191 \h </w:instrText>
        </w:r>
        <w:r w:rsidR="00C5017D">
          <w:rPr>
            <w:noProof/>
            <w:webHidden/>
          </w:rPr>
        </w:r>
        <w:r w:rsidR="00C5017D">
          <w:rPr>
            <w:noProof/>
            <w:webHidden/>
          </w:rPr>
          <w:fldChar w:fldCharType="separate"/>
        </w:r>
        <w:r w:rsidR="00C5017D">
          <w:rPr>
            <w:noProof/>
            <w:webHidden/>
          </w:rPr>
          <w:t>35</w:t>
        </w:r>
        <w:r w:rsidR="00C5017D">
          <w:rPr>
            <w:noProof/>
            <w:webHidden/>
          </w:rPr>
          <w:fldChar w:fldCharType="end"/>
        </w:r>
      </w:hyperlink>
    </w:p>
    <w:p w14:paraId="0AF78EE4" w14:textId="22BDCB78" w:rsidR="00C5017D" w:rsidRDefault="00FB7722">
      <w:pPr>
        <w:pStyle w:val="31"/>
        <w:rPr>
          <w:rFonts w:asciiTheme="minorHAnsi" w:eastAsiaTheme="minorEastAsia" w:hAnsiTheme="minorHAnsi" w:cstheme="minorBidi"/>
          <w:noProof/>
          <w:kern w:val="2"/>
          <w:sz w:val="20"/>
          <w:szCs w:val="22"/>
          <w:lang w:eastAsia="ko-KR"/>
        </w:rPr>
      </w:pPr>
      <w:hyperlink w:anchor="_Toc146459192" w:history="1">
        <w:r w:rsidR="00C5017D" w:rsidRPr="00495FA5">
          <w:rPr>
            <w:rStyle w:val="a4"/>
            <w:noProof/>
            <w14:scene3d>
              <w14:camera w14:prst="orthographicFront"/>
              <w14:lightRig w14:rig="threePt" w14:dir="t">
                <w14:rot w14:lat="0" w14:lon="0" w14:rev="0"/>
              </w14:lightRig>
            </w14:scene3d>
          </w:rPr>
          <w:t>8.4.6</w:t>
        </w:r>
        <w:r w:rsidR="00C5017D">
          <w:rPr>
            <w:rFonts w:asciiTheme="minorHAnsi" w:eastAsiaTheme="minorEastAsia" w:hAnsiTheme="minorHAnsi" w:cstheme="minorBidi"/>
            <w:noProof/>
            <w:kern w:val="2"/>
            <w:sz w:val="20"/>
            <w:szCs w:val="22"/>
            <w:lang w:eastAsia="ko-KR"/>
          </w:rPr>
          <w:tab/>
        </w:r>
        <w:r w:rsidR="00C5017D" w:rsidRPr="00495FA5">
          <w:rPr>
            <w:rStyle w:val="a4"/>
            <w:noProof/>
          </w:rPr>
          <w:t>DualSpaceLayer</w:t>
        </w:r>
        <w:r w:rsidR="00C5017D">
          <w:rPr>
            <w:noProof/>
            <w:webHidden/>
          </w:rPr>
          <w:tab/>
        </w:r>
        <w:r w:rsidR="00C5017D">
          <w:rPr>
            <w:noProof/>
            <w:webHidden/>
          </w:rPr>
          <w:fldChar w:fldCharType="begin"/>
        </w:r>
        <w:r w:rsidR="00C5017D">
          <w:rPr>
            <w:noProof/>
            <w:webHidden/>
          </w:rPr>
          <w:instrText xml:space="preserve"> PAGEREF _Toc146459192 \h </w:instrText>
        </w:r>
        <w:r w:rsidR="00C5017D">
          <w:rPr>
            <w:noProof/>
            <w:webHidden/>
          </w:rPr>
        </w:r>
        <w:r w:rsidR="00C5017D">
          <w:rPr>
            <w:noProof/>
            <w:webHidden/>
          </w:rPr>
          <w:fldChar w:fldCharType="separate"/>
        </w:r>
        <w:r w:rsidR="00C5017D">
          <w:rPr>
            <w:noProof/>
            <w:webHidden/>
          </w:rPr>
          <w:t>36</w:t>
        </w:r>
        <w:r w:rsidR="00C5017D">
          <w:rPr>
            <w:noProof/>
            <w:webHidden/>
          </w:rPr>
          <w:fldChar w:fldCharType="end"/>
        </w:r>
      </w:hyperlink>
    </w:p>
    <w:p w14:paraId="56316A6A" w14:textId="092610A6" w:rsidR="00C5017D" w:rsidRDefault="00FB7722">
      <w:pPr>
        <w:pStyle w:val="31"/>
        <w:rPr>
          <w:rFonts w:asciiTheme="minorHAnsi" w:eastAsiaTheme="minorEastAsia" w:hAnsiTheme="minorHAnsi" w:cstheme="minorBidi"/>
          <w:noProof/>
          <w:kern w:val="2"/>
          <w:sz w:val="20"/>
          <w:szCs w:val="22"/>
          <w:lang w:eastAsia="ko-KR"/>
        </w:rPr>
      </w:pPr>
      <w:hyperlink w:anchor="_Toc146459193" w:history="1">
        <w:r w:rsidR="00C5017D" w:rsidRPr="00495FA5">
          <w:rPr>
            <w:rStyle w:val="a4"/>
            <w:noProof/>
            <w14:scene3d>
              <w14:camera w14:prst="orthographicFront"/>
              <w14:lightRig w14:rig="threePt" w14:dir="t">
                <w14:rot w14:lat="0" w14:lon="0" w14:rev="0"/>
              </w14:lightRig>
            </w14:scene3d>
          </w:rPr>
          <w:t>8.4.7</w:t>
        </w:r>
        <w:r w:rsidR="00C5017D">
          <w:rPr>
            <w:rFonts w:asciiTheme="minorHAnsi" w:eastAsiaTheme="minorEastAsia" w:hAnsiTheme="minorHAnsi" w:cstheme="minorBidi"/>
            <w:noProof/>
            <w:kern w:val="2"/>
            <w:sz w:val="20"/>
            <w:szCs w:val="22"/>
            <w:lang w:eastAsia="ko-KR"/>
          </w:rPr>
          <w:tab/>
        </w:r>
        <w:r w:rsidR="00C5017D" w:rsidRPr="00495FA5">
          <w:rPr>
            <w:rStyle w:val="a4"/>
            <w:noProof/>
          </w:rPr>
          <w:t>InterLayerConnection</w:t>
        </w:r>
        <w:r w:rsidR="00C5017D">
          <w:rPr>
            <w:noProof/>
            <w:webHidden/>
          </w:rPr>
          <w:tab/>
        </w:r>
        <w:r w:rsidR="00C5017D">
          <w:rPr>
            <w:noProof/>
            <w:webHidden/>
          </w:rPr>
          <w:fldChar w:fldCharType="begin"/>
        </w:r>
        <w:r w:rsidR="00C5017D">
          <w:rPr>
            <w:noProof/>
            <w:webHidden/>
          </w:rPr>
          <w:instrText xml:space="preserve"> PAGEREF _Toc146459193 \h </w:instrText>
        </w:r>
        <w:r w:rsidR="00C5017D">
          <w:rPr>
            <w:noProof/>
            <w:webHidden/>
          </w:rPr>
        </w:r>
        <w:r w:rsidR="00C5017D">
          <w:rPr>
            <w:noProof/>
            <w:webHidden/>
          </w:rPr>
          <w:fldChar w:fldCharType="separate"/>
        </w:r>
        <w:r w:rsidR="00C5017D">
          <w:rPr>
            <w:noProof/>
            <w:webHidden/>
          </w:rPr>
          <w:t>37</w:t>
        </w:r>
        <w:r w:rsidR="00C5017D">
          <w:rPr>
            <w:noProof/>
            <w:webHidden/>
          </w:rPr>
          <w:fldChar w:fldCharType="end"/>
        </w:r>
      </w:hyperlink>
    </w:p>
    <w:p w14:paraId="40CC3714" w14:textId="29625A62" w:rsidR="00C5017D" w:rsidRDefault="00FB7722">
      <w:pPr>
        <w:pStyle w:val="31"/>
        <w:rPr>
          <w:rFonts w:asciiTheme="minorHAnsi" w:eastAsiaTheme="minorEastAsia" w:hAnsiTheme="minorHAnsi" w:cstheme="minorBidi"/>
          <w:noProof/>
          <w:kern w:val="2"/>
          <w:sz w:val="20"/>
          <w:szCs w:val="22"/>
          <w:lang w:eastAsia="ko-KR"/>
        </w:rPr>
      </w:pPr>
      <w:hyperlink w:anchor="_Toc146459194" w:history="1">
        <w:r w:rsidR="00C5017D" w:rsidRPr="00495FA5">
          <w:rPr>
            <w:rStyle w:val="a4"/>
            <w:noProof/>
            <w14:scene3d>
              <w14:camera w14:prst="orthographicFront"/>
              <w14:lightRig w14:rig="threePt" w14:dir="t">
                <w14:rot w14:lat="0" w14:lon="0" w14:rev="0"/>
              </w14:lightRig>
            </w14:scene3d>
          </w:rPr>
          <w:t>8.4.8</w:t>
        </w:r>
        <w:r w:rsidR="00C5017D">
          <w:rPr>
            <w:rFonts w:asciiTheme="minorHAnsi" w:eastAsiaTheme="minorEastAsia" w:hAnsiTheme="minorHAnsi" w:cstheme="minorBidi"/>
            <w:noProof/>
            <w:kern w:val="2"/>
            <w:sz w:val="20"/>
            <w:szCs w:val="22"/>
            <w:lang w:eastAsia="ko-KR"/>
          </w:rPr>
          <w:tab/>
        </w:r>
        <w:r w:rsidR="00C5017D" w:rsidRPr="00495FA5">
          <w:rPr>
            <w:rStyle w:val="a4"/>
            <w:noProof/>
          </w:rPr>
          <w:t>ThematicLayer</w:t>
        </w:r>
        <w:r w:rsidR="00C5017D">
          <w:rPr>
            <w:noProof/>
            <w:webHidden/>
          </w:rPr>
          <w:tab/>
        </w:r>
        <w:r w:rsidR="00C5017D">
          <w:rPr>
            <w:noProof/>
            <w:webHidden/>
          </w:rPr>
          <w:fldChar w:fldCharType="begin"/>
        </w:r>
        <w:r w:rsidR="00C5017D">
          <w:rPr>
            <w:noProof/>
            <w:webHidden/>
          </w:rPr>
          <w:instrText xml:space="preserve"> PAGEREF _Toc146459194 \h </w:instrText>
        </w:r>
        <w:r w:rsidR="00C5017D">
          <w:rPr>
            <w:noProof/>
            <w:webHidden/>
          </w:rPr>
        </w:r>
        <w:r w:rsidR="00C5017D">
          <w:rPr>
            <w:noProof/>
            <w:webHidden/>
          </w:rPr>
          <w:fldChar w:fldCharType="separate"/>
        </w:r>
        <w:r w:rsidR="00C5017D">
          <w:rPr>
            <w:noProof/>
            <w:webHidden/>
          </w:rPr>
          <w:t>38</w:t>
        </w:r>
        <w:r w:rsidR="00C5017D">
          <w:rPr>
            <w:noProof/>
            <w:webHidden/>
          </w:rPr>
          <w:fldChar w:fldCharType="end"/>
        </w:r>
      </w:hyperlink>
    </w:p>
    <w:p w14:paraId="7569DA8C" w14:textId="29F57DCF" w:rsidR="00C5017D" w:rsidRDefault="00FB7722">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95" w:history="1">
        <w:r w:rsidR="00C5017D" w:rsidRPr="00495FA5">
          <w:rPr>
            <w:rStyle w:val="a4"/>
            <w:noProof/>
          </w:rPr>
          <w:t>8.5</w:t>
        </w:r>
        <w:r w:rsidR="00C5017D">
          <w:rPr>
            <w:rFonts w:asciiTheme="minorHAnsi" w:eastAsiaTheme="minorEastAsia" w:hAnsiTheme="minorHAnsi" w:cstheme="minorBidi"/>
            <w:noProof/>
            <w:kern w:val="2"/>
            <w:sz w:val="20"/>
            <w:szCs w:val="22"/>
            <w:lang w:eastAsia="ko-KR"/>
          </w:rPr>
          <w:tab/>
        </w:r>
        <w:r w:rsidR="00C5017D" w:rsidRPr="00495FA5">
          <w:rPr>
            <w:rStyle w:val="a4"/>
            <w:noProof/>
          </w:rPr>
          <w:t>Navigation extension module</w:t>
        </w:r>
        <w:r w:rsidR="00C5017D">
          <w:rPr>
            <w:noProof/>
            <w:webHidden/>
          </w:rPr>
          <w:tab/>
        </w:r>
        <w:r w:rsidR="00C5017D">
          <w:rPr>
            <w:noProof/>
            <w:webHidden/>
          </w:rPr>
          <w:fldChar w:fldCharType="begin"/>
        </w:r>
        <w:r w:rsidR="00C5017D">
          <w:rPr>
            <w:noProof/>
            <w:webHidden/>
          </w:rPr>
          <w:instrText xml:space="preserve"> PAGEREF _Toc146459195 \h </w:instrText>
        </w:r>
        <w:r w:rsidR="00C5017D">
          <w:rPr>
            <w:noProof/>
            <w:webHidden/>
          </w:rPr>
        </w:r>
        <w:r w:rsidR="00C5017D">
          <w:rPr>
            <w:noProof/>
            <w:webHidden/>
          </w:rPr>
          <w:fldChar w:fldCharType="separate"/>
        </w:r>
        <w:r w:rsidR="00C5017D">
          <w:rPr>
            <w:noProof/>
            <w:webHidden/>
          </w:rPr>
          <w:t>39</w:t>
        </w:r>
        <w:r w:rsidR="00C5017D">
          <w:rPr>
            <w:noProof/>
            <w:webHidden/>
          </w:rPr>
          <w:fldChar w:fldCharType="end"/>
        </w:r>
      </w:hyperlink>
    </w:p>
    <w:p w14:paraId="78F2165B" w14:textId="0B269E44" w:rsidR="00C5017D" w:rsidRDefault="00FB7722">
      <w:pPr>
        <w:pStyle w:val="31"/>
        <w:rPr>
          <w:rFonts w:asciiTheme="minorHAnsi" w:eastAsiaTheme="minorEastAsia" w:hAnsiTheme="minorHAnsi" w:cstheme="minorBidi"/>
          <w:noProof/>
          <w:kern w:val="2"/>
          <w:sz w:val="20"/>
          <w:szCs w:val="22"/>
          <w:lang w:eastAsia="ko-KR"/>
        </w:rPr>
      </w:pPr>
      <w:hyperlink w:anchor="_Toc146459196" w:history="1">
        <w:r w:rsidR="00C5017D" w:rsidRPr="00495FA5">
          <w:rPr>
            <w:rStyle w:val="a4"/>
            <w:noProof/>
            <w14:scene3d>
              <w14:camera w14:prst="orthographicFront"/>
              <w14:lightRig w14:rig="threePt" w14:dir="t">
                <w14:rot w14:lat="0" w14:lon="0" w14:rev="0"/>
              </w14:lightRig>
            </w14:scene3d>
          </w:rPr>
          <w:t>8.5.9</w:t>
        </w:r>
        <w:r w:rsidR="00C5017D">
          <w:rPr>
            <w:rFonts w:asciiTheme="minorHAnsi" w:eastAsiaTheme="minorEastAsia" w:hAnsiTheme="minorHAnsi" w:cstheme="minorBidi"/>
            <w:noProof/>
            <w:kern w:val="2"/>
            <w:sz w:val="20"/>
            <w:szCs w:val="22"/>
            <w:lang w:eastAsia="ko-KR"/>
          </w:rPr>
          <w:tab/>
        </w:r>
        <w:r w:rsidR="00C5017D" w:rsidRPr="00495FA5">
          <w:rPr>
            <w:rStyle w:val="a4"/>
            <w:noProof/>
          </w:rPr>
          <w:t>NavigableSpace</w:t>
        </w:r>
        <w:r w:rsidR="00C5017D">
          <w:rPr>
            <w:noProof/>
            <w:webHidden/>
          </w:rPr>
          <w:tab/>
        </w:r>
        <w:r w:rsidR="00C5017D">
          <w:rPr>
            <w:noProof/>
            <w:webHidden/>
          </w:rPr>
          <w:fldChar w:fldCharType="begin"/>
        </w:r>
        <w:r w:rsidR="00C5017D">
          <w:rPr>
            <w:noProof/>
            <w:webHidden/>
          </w:rPr>
          <w:instrText xml:space="preserve"> PAGEREF _Toc146459196 \h </w:instrText>
        </w:r>
        <w:r w:rsidR="00C5017D">
          <w:rPr>
            <w:noProof/>
            <w:webHidden/>
          </w:rPr>
        </w:r>
        <w:r w:rsidR="00C5017D">
          <w:rPr>
            <w:noProof/>
            <w:webHidden/>
          </w:rPr>
          <w:fldChar w:fldCharType="separate"/>
        </w:r>
        <w:r w:rsidR="00C5017D">
          <w:rPr>
            <w:noProof/>
            <w:webHidden/>
          </w:rPr>
          <w:t>40</w:t>
        </w:r>
        <w:r w:rsidR="00C5017D">
          <w:rPr>
            <w:noProof/>
            <w:webHidden/>
          </w:rPr>
          <w:fldChar w:fldCharType="end"/>
        </w:r>
      </w:hyperlink>
    </w:p>
    <w:p w14:paraId="7A5097AB" w14:textId="04BFF6D8" w:rsidR="00C5017D" w:rsidRDefault="00FB7722">
      <w:pPr>
        <w:pStyle w:val="31"/>
        <w:rPr>
          <w:rFonts w:asciiTheme="minorHAnsi" w:eastAsiaTheme="minorEastAsia" w:hAnsiTheme="minorHAnsi" w:cstheme="minorBidi"/>
          <w:noProof/>
          <w:kern w:val="2"/>
          <w:sz w:val="20"/>
          <w:szCs w:val="22"/>
          <w:lang w:eastAsia="ko-KR"/>
        </w:rPr>
      </w:pPr>
      <w:hyperlink w:anchor="_Toc146459197" w:history="1">
        <w:r w:rsidR="00C5017D" w:rsidRPr="00495FA5">
          <w:rPr>
            <w:rStyle w:val="a4"/>
            <w:noProof/>
            <w14:scene3d>
              <w14:camera w14:prst="orthographicFront"/>
              <w14:lightRig w14:rig="threePt" w14:dir="t">
                <w14:rot w14:lat="0" w14:lon="0" w14:rev="0"/>
              </w14:lightRig>
            </w14:scene3d>
          </w:rPr>
          <w:t>8.5.1</w:t>
        </w:r>
        <w:r w:rsidR="00C5017D">
          <w:rPr>
            <w:rFonts w:asciiTheme="minorHAnsi" w:eastAsiaTheme="minorEastAsia" w:hAnsiTheme="minorHAnsi" w:cstheme="minorBidi"/>
            <w:noProof/>
            <w:kern w:val="2"/>
            <w:sz w:val="20"/>
            <w:szCs w:val="22"/>
            <w:lang w:eastAsia="ko-KR"/>
          </w:rPr>
          <w:tab/>
        </w:r>
        <w:r w:rsidR="00C5017D" w:rsidRPr="00495FA5">
          <w:rPr>
            <w:rStyle w:val="a4"/>
            <w:noProof/>
          </w:rPr>
          <w:t>GeneralSpace</w:t>
        </w:r>
        <w:r w:rsidR="00C5017D">
          <w:rPr>
            <w:noProof/>
            <w:webHidden/>
          </w:rPr>
          <w:tab/>
        </w:r>
        <w:r w:rsidR="00C5017D">
          <w:rPr>
            <w:noProof/>
            <w:webHidden/>
          </w:rPr>
          <w:fldChar w:fldCharType="begin"/>
        </w:r>
        <w:r w:rsidR="00C5017D">
          <w:rPr>
            <w:noProof/>
            <w:webHidden/>
          </w:rPr>
          <w:instrText xml:space="preserve"> PAGEREF _Toc146459197 \h </w:instrText>
        </w:r>
        <w:r w:rsidR="00C5017D">
          <w:rPr>
            <w:noProof/>
            <w:webHidden/>
          </w:rPr>
        </w:r>
        <w:r w:rsidR="00C5017D">
          <w:rPr>
            <w:noProof/>
            <w:webHidden/>
          </w:rPr>
          <w:fldChar w:fldCharType="separate"/>
        </w:r>
        <w:r w:rsidR="00C5017D">
          <w:rPr>
            <w:noProof/>
            <w:webHidden/>
          </w:rPr>
          <w:t>41</w:t>
        </w:r>
        <w:r w:rsidR="00C5017D">
          <w:rPr>
            <w:noProof/>
            <w:webHidden/>
          </w:rPr>
          <w:fldChar w:fldCharType="end"/>
        </w:r>
      </w:hyperlink>
    </w:p>
    <w:p w14:paraId="00D769A5" w14:textId="293DDC2E" w:rsidR="00C5017D" w:rsidRDefault="00FB7722">
      <w:pPr>
        <w:pStyle w:val="31"/>
        <w:rPr>
          <w:rFonts w:asciiTheme="minorHAnsi" w:eastAsiaTheme="minorEastAsia" w:hAnsiTheme="minorHAnsi" w:cstheme="minorBidi"/>
          <w:noProof/>
          <w:kern w:val="2"/>
          <w:sz w:val="20"/>
          <w:szCs w:val="22"/>
          <w:lang w:eastAsia="ko-KR"/>
        </w:rPr>
      </w:pPr>
      <w:hyperlink w:anchor="_Toc146459198" w:history="1">
        <w:r w:rsidR="00C5017D" w:rsidRPr="00495FA5">
          <w:rPr>
            <w:rStyle w:val="a4"/>
            <w:noProof/>
            <w14:scene3d>
              <w14:camera w14:prst="orthographicFront"/>
              <w14:lightRig w14:rig="threePt" w14:dir="t">
                <w14:rot w14:lat="0" w14:lon="0" w14:rev="0"/>
              </w14:lightRig>
            </w14:scene3d>
          </w:rPr>
          <w:t>8.5.2</w:t>
        </w:r>
        <w:r w:rsidR="00C5017D">
          <w:rPr>
            <w:rFonts w:asciiTheme="minorHAnsi" w:eastAsiaTheme="minorEastAsia" w:hAnsiTheme="minorHAnsi" w:cstheme="minorBidi"/>
            <w:noProof/>
            <w:kern w:val="2"/>
            <w:sz w:val="20"/>
            <w:szCs w:val="22"/>
            <w:lang w:eastAsia="ko-KR"/>
          </w:rPr>
          <w:tab/>
        </w:r>
        <w:r w:rsidR="00C5017D" w:rsidRPr="00495FA5">
          <w:rPr>
            <w:rStyle w:val="a4"/>
            <w:noProof/>
          </w:rPr>
          <w:t>TransferSpace</w:t>
        </w:r>
        <w:r w:rsidR="00C5017D">
          <w:rPr>
            <w:noProof/>
            <w:webHidden/>
          </w:rPr>
          <w:tab/>
        </w:r>
        <w:r w:rsidR="00C5017D">
          <w:rPr>
            <w:noProof/>
            <w:webHidden/>
          </w:rPr>
          <w:fldChar w:fldCharType="begin"/>
        </w:r>
        <w:r w:rsidR="00C5017D">
          <w:rPr>
            <w:noProof/>
            <w:webHidden/>
          </w:rPr>
          <w:instrText xml:space="preserve"> PAGEREF _Toc146459198 \h </w:instrText>
        </w:r>
        <w:r w:rsidR="00C5017D">
          <w:rPr>
            <w:noProof/>
            <w:webHidden/>
          </w:rPr>
        </w:r>
        <w:r w:rsidR="00C5017D">
          <w:rPr>
            <w:noProof/>
            <w:webHidden/>
          </w:rPr>
          <w:fldChar w:fldCharType="separate"/>
        </w:r>
        <w:r w:rsidR="00C5017D">
          <w:rPr>
            <w:noProof/>
            <w:webHidden/>
          </w:rPr>
          <w:t>41</w:t>
        </w:r>
        <w:r w:rsidR="00C5017D">
          <w:rPr>
            <w:noProof/>
            <w:webHidden/>
          </w:rPr>
          <w:fldChar w:fldCharType="end"/>
        </w:r>
      </w:hyperlink>
    </w:p>
    <w:p w14:paraId="62FC8F6B" w14:textId="05895D84" w:rsidR="00C5017D" w:rsidRDefault="00FB7722">
      <w:pPr>
        <w:pStyle w:val="31"/>
        <w:rPr>
          <w:rFonts w:asciiTheme="minorHAnsi" w:eastAsiaTheme="minorEastAsia" w:hAnsiTheme="minorHAnsi" w:cstheme="minorBidi"/>
          <w:noProof/>
          <w:kern w:val="2"/>
          <w:sz w:val="20"/>
          <w:szCs w:val="22"/>
          <w:lang w:eastAsia="ko-KR"/>
        </w:rPr>
      </w:pPr>
      <w:hyperlink w:anchor="_Toc146459199" w:history="1">
        <w:r w:rsidR="00C5017D" w:rsidRPr="00495FA5">
          <w:rPr>
            <w:rStyle w:val="a4"/>
            <w:noProof/>
            <w14:scene3d>
              <w14:camera w14:prst="orthographicFront"/>
              <w14:lightRig w14:rig="threePt" w14:dir="t">
                <w14:rot w14:lat="0" w14:lon="0" w14:rev="0"/>
              </w14:lightRig>
            </w14:scene3d>
          </w:rPr>
          <w:t>8.5.3</w:t>
        </w:r>
        <w:r w:rsidR="00C5017D">
          <w:rPr>
            <w:rFonts w:asciiTheme="minorHAnsi" w:eastAsiaTheme="minorEastAsia" w:hAnsiTheme="minorHAnsi" w:cstheme="minorBidi"/>
            <w:noProof/>
            <w:kern w:val="2"/>
            <w:sz w:val="20"/>
            <w:szCs w:val="22"/>
            <w:lang w:eastAsia="ko-KR"/>
          </w:rPr>
          <w:tab/>
        </w:r>
        <w:r w:rsidR="00C5017D" w:rsidRPr="00495FA5">
          <w:rPr>
            <w:rStyle w:val="a4"/>
            <w:noProof/>
          </w:rPr>
          <w:t>NavigableBoundary</w:t>
        </w:r>
        <w:r w:rsidR="00C5017D">
          <w:rPr>
            <w:noProof/>
            <w:webHidden/>
          </w:rPr>
          <w:tab/>
        </w:r>
        <w:r w:rsidR="00C5017D">
          <w:rPr>
            <w:noProof/>
            <w:webHidden/>
          </w:rPr>
          <w:fldChar w:fldCharType="begin"/>
        </w:r>
        <w:r w:rsidR="00C5017D">
          <w:rPr>
            <w:noProof/>
            <w:webHidden/>
          </w:rPr>
          <w:instrText xml:space="preserve"> PAGEREF _Toc146459199 \h </w:instrText>
        </w:r>
        <w:r w:rsidR="00C5017D">
          <w:rPr>
            <w:noProof/>
            <w:webHidden/>
          </w:rPr>
        </w:r>
        <w:r w:rsidR="00C5017D">
          <w:rPr>
            <w:noProof/>
            <w:webHidden/>
          </w:rPr>
          <w:fldChar w:fldCharType="separate"/>
        </w:r>
        <w:r w:rsidR="00C5017D">
          <w:rPr>
            <w:noProof/>
            <w:webHidden/>
          </w:rPr>
          <w:t>42</w:t>
        </w:r>
        <w:r w:rsidR="00C5017D">
          <w:rPr>
            <w:noProof/>
            <w:webHidden/>
          </w:rPr>
          <w:fldChar w:fldCharType="end"/>
        </w:r>
      </w:hyperlink>
    </w:p>
    <w:p w14:paraId="0E16E9B8" w14:textId="5A46D29B" w:rsidR="00C5017D" w:rsidRDefault="00FB7722">
      <w:pPr>
        <w:pStyle w:val="31"/>
        <w:rPr>
          <w:rFonts w:asciiTheme="minorHAnsi" w:eastAsiaTheme="minorEastAsia" w:hAnsiTheme="minorHAnsi" w:cstheme="minorBidi"/>
          <w:noProof/>
          <w:kern w:val="2"/>
          <w:sz w:val="20"/>
          <w:szCs w:val="22"/>
          <w:lang w:eastAsia="ko-KR"/>
        </w:rPr>
      </w:pPr>
      <w:hyperlink w:anchor="_Toc146459200" w:history="1">
        <w:r w:rsidR="00C5017D" w:rsidRPr="00495FA5">
          <w:rPr>
            <w:rStyle w:val="a4"/>
            <w:noProof/>
            <w14:scene3d>
              <w14:camera w14:prst="orthographicFront"/>
              <w14:lightRig w14:rig="threePt" w14:dir="t">
                <w14:rot w14:lat="0" w14:lon="0" w14:rev="0"/>
              </w14:lightRig>
            </w14:scene3d>
          </w:rPr>
          <w:t>8.5.4</w:t>
        </w:r>
        <w:r w:rsidR="00C5017D">
          <w:rPr>
            <w:rFonts w:asciiTheme="minorHAnsi" w:eastAsiaTheme="minorEastAsia" w:hAnsiTheme="minorHAnsi" w:cstheme="minorBidi"/>
            <w:noProof/>
            <w:kern w:val="2"/>
            <w:sz w:val="20"/>
            <w:szCs w:val="22"/>
            <w:lang w:eastAsia="ko-KR"/>
          </w:rPr>
          <w:tab/>
        </w:r>
        <w:r w:rsidR="00C5017D" w:rsidRPr="00495FA5">
          <w:rPr>
            <w:rStyle w:val="a4"/>
            <w:noProof/>
          </w:rPr>
          <w:t>NonNavigableSpace</w:t>
        </w:r>
        <w:r w:rsidR="00C5017D">
          <w:rPr>
            <w:noProof/>
            <w:webHidden/>
          </w:rPr>
          <w:tab/>
        </w:r>
        <w:r w:rsidR="00C5017D">
          <w:rPr>
            <w:noProof/>
            <w:webHidden/>
          </w:rPr>
          <w:fldChar w:fldCharType="begin"/>
        </w:r>
        <w:r w:rsidR="00C5017D">
          <w:rPr>
            <w:noProof/>
            <w:webHidden/>
          </w:rPr>
          <w:instrText xml:space="preserve"> PAGEREF _Toc146459200 \h </w:instrText>
        </w:r>
        <w:r w:rsidR="00C5017D">
          <w:rPr>
            <w:noProof/>
            <w:webHidden/>
          </w:rPr>
        </w:r>
        <w:r w:rsidR="00C5017D">
          <w:rPr>
            <w:noProof/>
            <w:webHidden/>
          </w:rPr>
          <w:fldChar w:fldCharType="separate"/>
        </w:r>
        <w:r w:rsidR="00C5017D">
          <w:rPr>
            <w:noProof/>
            <w:webHidden/>
          </w:rPr>
          <w:t>42</w:t>
        </w:r>
        <w:r w:rsidR="00C5017D">
          <w:rPr>
            <w:noProof/>
            <w:webHidden/>
          </w:rPr>
          <w:fldChar w:fldCharType="end"/>
        </w:r>
      </w:hyperlink>
    </w:p>
    <w:p w14:paraId="201101BA" w14:textId="17B9BBC2" w:rsidR="00C5017D" w:rsidRDefault="00FB7722">
      <w:pPr>
        <w:pStyle w:val="31"/>
        <w:rPr>
          <w:rFonts w:asciiTheme="minorHAnsi" w:eastAsiaTheme="minorEastAsia" w:hAnsiTheme="minorHAnsi" w:cstheme="minorBidi"/>
          <w:noProof/>
          <w:kern w:val="2"/>
          <w:sz w:val="20"/>
          <w:szCs w:val="22"/>
          <w:lang w:eastAsia="ko-KR"/>
        </w:rPr>
      </w:pPr>
      <w:hyperlink w:anchor="_Toc146459201" w:history="1">
        <w:r w:rsidR="00C5017D" w:rsidRPr="00495FA5">
          <w:rPr>
            <w:rStyle w:val="a4"/>
            <w:noProof/>
            <w14:scene3d>
              <w14:camera w14:prst="orthographicFront"/>
              <w14:lightRig w14:rig="threePt" w14:dir="t">
                <w14:rot w14:lat="0" w14:lon="0" w14:rev="0"/>
              </w14:lightRig>
            </w14:scene3d>
          </w:rPr>
          <w:t>8.5.5</w:t>
        </w:r>
        <w:r w:rsidR="00C5017D">
          <w:rPr>
            <w:rFonts w:asciiTheme="minorHAnsi" w:eastAsiaTheme="minorEastAsia" w:hAnsiTheme="minorHAnsi" w:cstheme="minorBidi"/>
            <w:noProof/>
            <w:kern w:val="2"/>
            <w:sz w:val="20"/>
            <w:szCs w:val="22"/>
            <w:lang w:eastAsia="ko-KR"/>
          </w:rPr>
          <w:tab/>
        </w:r>
        <w:r w:rsidR="00C5017D" w:rsidRPr="00495FA5">
          <w:rPr>
            <w:rStyle w:val="a4"/>
            <w:noProof/>
          </w:rPr>
          <w:t>ObjectSpace</w:t>
        </w:r>
        <w:r w:rsidR="00C5017D">
          <w:rPr>
            <w:noProof/>
            <w:webHidden/>
          </w:rPr>
          <w:tab/>
        </w:r>
        <w:r w:rsidR="00C5017D">
          <w:rPr>
            <w:noProof/>
            <w:webHidden/>
          </w:rPr>
          <w:fldChar w:fldCharType="begin"/>
        </w:r>
        <w:r w:rsidR="00C5017D">
          <w:rPr>
            <w:noProof/>
            <w:webHidden/>
          </w:rPr>
          <w:instrText xml:space="preserve"> PAGEREF _Toc146459201 \h </w:instrText>
        </w:r>
        <w:r w:rsidR="00C5017D">
          <w:rPr>
            <w:noProof/>
            <w:webHidden/>
          </w:rPr>
        </w:r>
        <w:r w:rsidR="00C5017D">
          <w:rPr>
            <w:noProof/>
            <w:webHidden/>
          </w:rPr>
          <w:fldChar w:fldCharType="separate"/>
        </w:r>
        <w:r w:rsidR="00C5017D">
          <w:rPr>
            <w:noProof/>
            <w:webHidden/>
          </w:rPr>
          <w:t>43</w:t>
        </w:r>
        <w:r w:rsidR="00C5017D">
          <w:rPr>
            <w:noProof/>
            <w:webHidden/>
          </w:rPr>
          <w:fldChar w:fldCharType="end"/>
        </w:r>
      </w:hyperlink>
    </w:p>
    <w:p w14:paraId="477BF3CB" w14:textId="68B5C14E" w:rsidR="00C5017D" w:rsidRDefault="00FB7722">
      <w:pPr>
        <w:pStyle w:val="31"/>
        <w:rPr>
          <w:rFonts w:asciiTheme="minorHAnsi" w:eastAsiaTheme="minorEastAsia" w:hAnsiTheme="minorHAnsi" w:cstheme="minorBidi"/>
          <w:noProof/>
          <w:kern w:val="2"/>
          <w:sz w:val="20"/>
          <w:szCs w:val="22"/>
          <w:lang w:eastAsia="ko-KR"/>
        </w:rPr>
      </w:pPr>
      <w:hyperlink w:anchor="_Toc146459202" w:history="1">
        <w:r w:rsidR="00C5017D" w:rsidRPr="00495FA5">
          <w:rPr>
            <w:rStyle w:val="a4"/>
            <w:noProof/>
            <w14:scene3d>
              <w14:camera w14:prst="orthographicFront"/>
              <w14:lightRig w14:rig="threePt" w14:dir="t">
                <w14:rot w14:lat="0" w14:lon="0" w14:rev="0"/>
              </w14:lightRig>
            </w14:scene3d>
          </w:rPr>
          <w:t>8.5.6</w:t>
        </w:r>
        <w:r w:rsidR="00C5017D">
          <w:rPr>
            <w:rFonts w:asciiTheme="minorHAnsi" w:eastAsiaTheme="minorEastAsia" w:hAnsiTheme="minorHAnsi" w:cstheme="minorBidi"/>
            <w:noProof/>
            <w:kern w:val="2"/>
            <w:sz w:val="20"/>
            <w:szCs w:val="22"/>
            <w:lang w:eastAsia="ko-KR"/>
          </w:rPr>
          <w:tab/>
        </w:r>
        <w:r w:rsidR="00C5017D" w:rsidRPr="00495FA5">
          <w:rPr>
            <w:rStyle w:val="a4"/>
            <w:noProof/>
          </w:rPr>
          <w:t>NonNavigableBoundary</w:t>
        </w:r>
        <w:r w:rsidR="00C5017D">
          <w:rPr>
            <w:noProof/>
            <w:webHidden/>
          </w:rPr>
          <w:tab/>
        </w:r>
        <w:r w:rsidR="00C5017D">
          <w:rPr>
            <w:noProof/>
            <w:webHidden/>
          </w:rPr>
          <w:fldChar w:fldCharType="begin"/>
        </w:r>
        <w:r w:rsidR="00C5017D">
          <w:rPr>
            <w:noProof/>
            <w:webHidden/>
          </w:rPr>
          <w:instrText xml:space="preserve"> PAGEREF _Toc146459202 \h </w:instrText>
        </w:r>
        <w:r w:rsidR="00C5017D">
          <w:rPr>
            <w:noProof/>
            <w:webHidden/>
          </w:rPr>
        </w:r>
        <w:r w:rsidR="00C5017D">
          <w:rPr>
            <w:noProof/>
            <w:webHidden/>
          </w:rPr>
          <w:fldChar w:fldCharType="separate"/>
        </w:r>
        <w:r w:rsidR="00C5017D">
          <w:rPr>
            <w:noProof/>
            <w:webHidden/>
          </w:rPr>
          <w:t>43</w:t>
        </w:r>
        <w:r w:rsidR="00C5017D">
          <w:rPr>
            <w:noProof/>
            <w:webHidden/>
          </w:rPr>
          <w:fldChar w:fldCharType="end"/>
        </w:r>
      </w:hyperlink>
    </w:p>
    <w:p w14:paraId="79448790" w14:textId="4BF95C1C" w:rsidR="00C5017D" w:rsidRDefault="00FB7722">
      <w:pPr>
        <w:pStyle w:val="31"/>
        <w:rPr>
          <w:rFonts w:asciiTheme="minorHAnsi" w:eastAsiaTheme="minorEastAsia" w:hAnsiTheme="minorHAnsi" w:cstheme="minorBidi"/>
          <w:noProof/>
          <w:kern w:val="2"/>
          <w:sz w:val="20"/>
          <w:szCs w:val="22"/>
          <w:lang w:eastAsia="ko-KR"/>
        </w:rPr>
      </w:pPr>
      <w:hyperlink w:anchor="_Toc146459203" w:history="1">
        <w:r w:rsidR="00C5017D" w:rsidRPr="00495FA5">
          <w:rPr>
            <w:rStyle w:val="a4"/>
            <w:noProof/>
            <w14:scene3d>
              <w14:camera w14:prst="orthographicFront"/>
              <w14:lightRig w14:rig="threePt" w14:dir="t">
                <w14:rot w14:lat="0" w14:lon="0" w14:rev="0"/>
              </w14:lightRig>
            </w14:scene3d>
          </w:rPr>
          <w:t>8.5.7</w:t>
        </w:r>
        <w:r w:rsidR="00C5017D">
          <w:rPr>
            <w:rFonts w:asciiTheme="minorHAnsi" w:eastAsiaTheme="minorEastAsia" w:hAnsiTheme="minorHAnsi" w:cstheme="minorBidi"/>
            <w:noProof/>
            <w:kern w:val="2"/>
            <w:sz w:val="20"/>
            <w:szCs w:val="22"/>
            <w:lang w:eastAsia="ko-KR"/>
          </w:rPr>
          <w:tab/>
        </w:r>
        <w:r w:rsidR="00C5017D" w:rsidRPr="00495FA5">
          <w:rPr>
            <w:rStyle w:val="a4"/>
            <w:noProof/>
          </w:rPr>
          <w:t>Route</w:t>
        </w:r>
        <w:r w:rsidR="00C5017D">
          <w:rPr>
            <w:noProof/>
            <w:webHidden/>
          </w:rPr>
          <w:tab/>
        </w:r>
        <w:r w:rsidR="00C5017D">
          <w:rPr>
            <w:noProof/>
            <w:webHidden/>
          </w:rPr>
          <w:fldChar w:fldCharType="begin"/>
        </w:r>
        <w:r w:rsidR="00C5017D">
          <w:rPr>
            <w:noProof/>
            <w:webHidden/>
          </w:rPr>
          <w:instrText xml:space="preserve"> PAGEREF _Toc146459203 \h </w:instrText>
        </w:r>
        <w:r w:rsidR="00C5017D">
          <w:rPr>
            <w:noProof/>
            <w:webHidden/>
          </w:rPr>
        </w:r>
        <w:r w:rsidR="00C5017D">
          <w:rPr>
            <w:noProof/>
            <w:webHidden/>
          </w:rPr>
          <w:fldChar w:fldCharType="separate"/>
        </w:r>
        <w:r w:rsidR="00C5017D">
          <w:rPr>
            <w:noProof/>
            <w:webHidden/>
          </w:rPr>
          <w:t>44</w:t>
        </w:r>
        <w:r w:rsidR="00C5017D">
          <w:rPr>
            <w:noProof/>
            <w:webHidden/>
          </w:rPr>
          <w:fldChar w:fldCharType="end"/>
        </w:r>
      </w:hyperlink>
    </w:p>
    <w:p w14:paraId="551190D4" w14:textId="5D4014F3" w:rsidR="00C5017D" w:rsidRDefault="00FB7722">
      <w:pPr>
        <w:pStyle w:val="11"/>
        <w:tabs>
          <w:tab w:val="left" w:pos="482"/>
          <w:tab w:val="right" w:leader="dot" w:pos="10070"/>
        </w:tabs>
        <w:rPr>
          <w:rFonts w:asciiTheme="minorHAnsi" w:eastAsiaTheme="minorEastAsia" w:hAnsiTheme="minorHAnsi" w:cstheme="minorBidi"/>
          <w:noProof/>
          <w:kern w:val="2"/>
          <w:sz w:val="20"/>
          <w:szCs w:val="22"/>
          <w:lang w:eastAsia="ko-KR"/>
        </w:rPr>
      </w:pPr>
      <w:hyperlink w:anchor="_Toc146459204" w:history="1">
        <w:r w:rsidR="00C5017D" w:rsidRPr="00495FA5">
          <w:rPr>
            <w:rStyle w:val="a4"/>
            <w:noProof/>
            <w:lang w:eastAsia="ko-KR"/>
          </w:rPr>
          <w:t>9</w:t>
        </w:r>
        <w:r w:rsidR="00C5017D">
          <w:rPr>
            <w:rFonts w:asciiTheme="minorHAnsi" w:eastAsiaTheme="minorEastAsia" w:hAnsiTheme="minorHAnsi" w:cstheme="minorBidi"/>
            <w:noProof/>
            <w:kern w:val="2"/>
            <w:sz w:val="20"/>
            <w:szCs w:val="22"/>
            <w:lang w:eastAsia="ko-KR"/>
          </w:rPr>
          <w:tab/>
        </w:r>
        <w:r w:rsidR="00C5017D" w:rsidRPr="00495FA5">
          <w:rPr>
            <w:rStyle w:val="a4"/>
            <w:noProof/>
            <w:lang w:eastAsia="ko-KR"/>
          </w:rPr>
          <w:t>Data dictionary and requirements</w:t>
        </w:r>
        <w:r w:rsidR="00C5017D">
          <w:rPr>
            <w:noProof/>
            <w:webHidden/>
          </w:rPr>
          <w:tab/>
        </w:r>
        <w:r w:rsidR="00C5017D">
          <w:rPr>
            <w:noProof/>
            <w:webHidden/>
          </w:rPr>
          <w:fldChar w:fldCharType="begin"/>
        </w:r>
        <w:r w:rsidR="00C5017D">
          <w:rPr>
            <w:noProof/>
            <w:webHidden/>
          </w:rPr>
          <w:instrText xml:space="preserve"> PAGEREF _Toc146459204 \h </w:instrText>
        </w:r>
        <w:r w:rsidR="00C5017D">
          <w:rPr>
            <w:noProof/>
            <w:webHidden/>
          </w:rPr>
        </w:r>
        <w:r w:rsidR="00C5017D">
          <w:rPr>
            <w:noProof/>
            <w:webHidden/>
          </w:rPr>
          <w:fldChar w:fldCharType="separate"/>
        </w:r>
        <w:r w:rsidR="00C5017D">
          <w:rPr>
            <w:noProof/>
            <w:webHidden/>
          </w:rPr>
          <w:t>44</w:t>
        </w:r>
        <w:r w:rsidR="00C5017D">
          <w:rPr>
            <w:noProof/>
            <w:webHidden/>
          </w:rPr>
          <w:fldChar w:fldCharType="end"/>
        </w:r>
      </w:hyperlink>
    </w:p>
    <w:p w14:paraId="1DEDF60D" w14:textId="5F6DC72D" w:rsidR="00C5017D" w:rsidRDefault="00FB7722">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205" w:history="1">
        <w:r w:rsidR="00C5017D" w:rsidRPr="00495FA5">
          <w:rPr>
            <w:rStyle w:val="a4"/>
            <w:noProof/>
            <w:lang w:eastAsia="ko-KR"/>
          </w:rPr>
          <w:t>9.1</w:t>
        </w:r>
        <w:r w:rsidR="00C5017D">
          <w:rPr>
            <w:rFonts w:asciiTheme="minorHAnsi" w:eastAsiaTheme="minorEastAsia" w:hAnsiTheme="minorHAnsi" w:cstheme="minorBidi"/>
            <w:noProof/>
            <w:kern w:val="2"/>
            <w:sz w:val="20"/>
            <w:szCs w:val="22"/>
            <w:lang w:eastAsia="ko-KR"/>
          </w:rPr>
          <w:tab/>
        </w:r>
        <w:r w:rsidR="00C5017D" w:rsidRPr="00495FA5">
          <w:rPr>
            <w:rStyle w:val="a4"/>
            <w:noProof/>
            <w:lang w:eastAsia="ko-KR"/>
          </w:rPr>
          <w:t>Feature Types in Core Module</w:t>
        </w:r>
        <w:r w:rsidR="00C5017D">
          <w:rPr>
            <w:noProof/>
            <w:webHidden/>
          </w:rPr>
          <w:tab/>
        </w:r>
        <w:r w:rsidR="00C5017D">
          <w:rPr>
            <w:noProof/>
            <w:webHidden/>
          </w:rPr>
          <w:fldChar w:fldCharType="begin"/>
        </w:r>
        <w:r w:rsidR="00C5017D">
          <w:rPr>
            <w:noProof/>
            <w:webHidden/>
          </w:rPr>
          <w:instrText xml:space="preserve"> PAGEREF _Toc146459205 \h </w:instrText>
        </w:r>
        <w:r w:rsidR="00C5017D">
          <w:rPr>
            <w:noProof/>
            <w:webHidden/>
          </w:rPr>
        </w:r>
        <w:r w:rsidR="00C5017D">
          <w:rPr>
            <w:noProof/>
            <w:webHidden/>
          </w:rPr>
          <w:fldChar w:fldCharType="separate"/>
        </w:r>
        <w:r w:rsidR="00C5017D">
          <w:rPr>
            <w:noProof/>
            <w:webHidden/>
          </w:rPr>
          <w:t>45</w:t>
        </w:r>
        <w:r w:rsidR="00C5017D">
          <w:rPr>
            <w:noProof/>
            <w:webHidden/>
          </w:rPr>
          <w:fldChar w:fldCharType="end"/>
        </w:r>
      </w:hyperlink>
    </w:p>
    <w:p w14:paraId="4D050CD1" w14:textId="188DDD8C" w:rsidR="00C5017D" w:rsidRDefault="00FB7722">
      <w:pPr>
        <w:pStyle w:val="31"/>
        <w:rPr>
          <w:rFonts w:asciiTheme="minorHAnsi" w:eastAsiaTheme="minorEastAsia" w:hAnsiTheme="minorHAnsi" w:cstheme="minorBidi"/>
          <w:noProof/>
          <w:kern w:val="2"/>
          <w:sz w:val="20"/>
          <w:szCs w:val="22"/>
          <w:lang w:eastAsia="ko-KR"/>
        </w:rPr>
      </w:pPr>
      <w:hyperlink w:anchor="_Toc146459206" w:history="1">
        <w:r w:rsidR="00C5017D" w:rsidRPr="00495FA5">
          <w:rPr>
            <w:rStyle w:val="a4"/>
            <w:rFonts w:cstheme="minorHAnsi"/>
            <w:noProof/>
            <w:lang w:eastAsia="ko-KR"/>
            <w14:scene3d>
              <w14:camera w14:prst="orthographicFront"/>
              <w14:lightRig w14:rig="threePt" w14:dir="t">
                <w14:rot w14:lat="0" w14:lon="0" w14:rev="0"/>
              </w14:lightRig>
            </w14:scene3d>
          </w:rPr>
          <w:t>9.1.1</w:t>
        </w:r>
        <w:r w:rsidR="00C5017D">
          <w:rPr>
            <w:rFonts w:asciiTheme="minorHAnsi" w:eastAsiaTheme="minorEastAsia" w:hAnsiTheme="minorHAnsi" w:cstheme="minorBidi"/>
            <w:noProof/>
            <w:kern w:val="2"/>
            <w:sz w:val="20"/>
            <w:szCs w:val="22"/>
            <w:lang w:eastAsia="ko-KR"/>
          </w:rPr>
          <w:tab/>
        </w:r>
        <w:r w:rsidR="00C5017D" w:rsidRPr="00495FA5">
          <w:rPr>
            <w:rStyle w:val="a4"/>
            <w:rFonts w:cstheme="minorHAnsi"/>
            <w:noProof/>
            <w:lang w:eastAsia="ko-KR"/>
          </w:rPr>
          <w:t>IndoorFeatures</w:t>
        </w:r>
        <w:r w:rsidR="00C5017D">
          <w:rPr>
            <w:noProof/>
            <w:webHidden/>
          </w:rPr>
          <w:tab/>
        </w:r>
        <w:r w:rsidR="00C5017D">
          <w:rPr>
            <w:noProof/>
            <w:webHidden/>
          </w:rPr>
          <w:fldChar w:fldCharType="begin"/>
        </w:r>
        <w:r w:rsidR="00C5017D">
          <w:rPr>
            <w:noProof/>
            <w:webHidden/>
          </w:rPr>
          <w:instrText xml:space="preserve"> PAGEREF _Toc146459206 \h </w:instrText>
        </w:r>
        <w:r w:rsidR="00C5017D">
          <w:rPr>
            <w:noProof/>
            <w:webHidden/>
          </w:rPr>
        </w:r>
        <w:r w:rsidR="00C5017D">
          <w:rPr>
            <w:noProof/>
            <w:webHidden/>
          </w:rPr>
          <w:fldChar w:fldCharType="separate"/>
        </w:r>
        <w:r w:rsidR="00C5017D">
          <w:rPr>
            <w:noProof/>
            <w:webHidden/>
          </w:rPr>
          <w:t>45</w:t>
        </w:r>
        <w:r w:rsidR="00C5017D">
          <w:rPr>
            <w:noProof/>
            <w:webHidden/>
          </w:rPr>
          <w:fldChar w:fldCharType="end"/>
        </w:r>
      </w:hyperlink>
    </w:p>
    <w:p w14:paraId="55C97B53" w14:textId="78E90A81" w:rsidR="00C5017D" w:rsidRDefault="00FB7722">
      <w:pPr>
        <w:pStyle w:val="31"/>
        <w:rPr>
          <w:rFonts w:asciiTheme="minorHAnsi" w:eastAsiaTheme="minorEastAsia" w:hAnsiTheme="minorHAnsi" w:cstheme="minorBidi"/>
          <w:noProof/>
          <w:kern w:val="2"/>
          <w:sz w:val="20"/>
          <w:szCs w:val="22"/>
          <w:lang w:eastAsia="ko-KR"/>
        </w:rPr>
      </w:pPr>
      <w:hyperlink w:anchor="_Toc146459207" w:history="1">
        <w:r w:rsidR="00C5017D" w:rsidRPr="00495FA5">
          <w:rPr>
            <w:rStyle w:val="a4"/>
            <w:rFonts w:cstheme="minorHAnsi"/>
            <w:noProof/>
            <w14:scene3d>
              <w14:camera w14:prst="orthographicFront"/>
              <w14:lightRig w14:rig="threePt" w14:dir="t">
                <w14:rot w14:lat="0" w14:lon="0" w14:rev="0"/>
              </w14:lightRig>
            </w14:scene3d>
          </w:rPr>
          <w:t>9.1.2</w:t>
        </w:r>
        <w:r w:rsidR="00C5017D">
          <w:rPr>
            <w:rFonts w:asciiTheme="minorHAnsi" w:eastAsiaTheme="minorEastAsia" w:hAnsiTheme="minorHAnsi" w:cstheme="minorBidi"/>
            <w:noProof/>
            <w:kern w:val="2"/>
            <w:sz w:val="20"/>
            <w:szCs w:val="22"/>
            <w:lang w:eastAsia="ko-KR"/>
          </w:rPr>
          <w:tab/>
        </w:r>
        <w:r w:rsidR="00C5017D" w:rsidRPr="00495FA5">
          <w:rPr>
            <w:rStyle w:val="a4"/>
            <w:rFonts w:cstheme="minorHAnsi"/>
            <w:noProof/>
          </w:rPr>
          <w:t>ThematicLayer</w:t>
        </w:r>
        <w:r w:rsidR="00C5017D">
          <w:rPr>
            <w:noProof/>
            <w:webHidden/>
          </w:rPr>
          <w:tab/>
        </w:r>
        <w:r w:rsidR="00C5017D">
          <w:rPr>
            <w:noProof/>
            <w:webHidden/>
          </w:rPr>
          <w:fldChar w:fldCharType="begin"/>
        </w:r>
        <w:r w:rsidR="00C5017D">
          <w:rPr>
            <w:noProof/>
            <w:webHidden/>
          </w:rPr>
          <w:instrText xml:space="preserve"> PAGEREF _Toc146459207 \h </w:instrText>
        </w:r>
        <w:r w:rsidR="00C5017D">
          <w:rPr>
            <w:noProof/>
            <w:webHidden/>
          </w:rPr>
        </w:r>
        <w:r w:rsidR="00C5017D">
          <w:rPr>
            <w:noProof/>
            <w:webHidden/>
          </w:rPr>
          <w:fldChar w:fldCharType="separate"/>
        </w:r>
        <w:r w:rsidR="00C5017D">
          <w:rPr>
            <w:noProof/>
            <w:webHidden/>
          </w:rPr>
          <w:t>45</w:t>
        </w:r>
        <w:r w:rsidR="00C5017D">
          <w:rPr>
            <w:noProof/>
            <w:webHidden/>
          </w:rPr>
          <w:fldChar w:fldCharType="end"/>
        </w:r>
      </w:hyperlink>
    </w:p>
    <w:p w14:paraId="2D8D1158" w14:textId="246FD619" w:rsidR="00C5017D" w:rsidRDefault="00FB7722">
      <w:pPr>
        <w:pStyle w:val="31"/>
        <w:rPr>
          <w:rFonts w:asciiTheme="minorHAnsi" w:eastAsiaTheme="minorEastAsia" w:hAnsiTheme="minorHAnsi" w:cstheme="minorBidi"/>
          <w:noProof/>
          <w:kern w:val="2"/>
          <w:sz w:val="20"/>
          <w:szCs w:val="22"/>
          <w:lang w:eastAsia="ko-KR"/>
        </w:rPr>
      </w:pPr>
      <w:hyperlink w:anchor="_Toc146459208" w:history="1">
        <w:r w:rsidR="00C5017D" w:rsidRPr="00495FA5">
          <w:rPr>
            <w:rStyle w:val="a4"/>
            <w:rFonts w:cstheme="minorHAnsi"/>
            <w:noProof/>
            <w14:scene3d>
              <w14:camera w14:prst="orthographicFront"/>
              <w14:lightRig w14:rig="threePt" w14:dir="t">
                <w14:rot w14:lat="0" w14:lon="0" w14:rev="0"/>
              </w14:lightRig>
            </w14:scene3d>
          </w:rPr>
          <w:t>9.1.3</w:t>
        </w:r>
        <w:r w:rsidR="00C5017D">
          <w:rPr>
            <w:rFonts w:asciiTheme="minorHAnsi" w:eastAsiaTheme="minorEastAsia" w:hAnsiTheme="minorHAnsi" w:cstheme="minorBidi"/>
            <w:noProof/>
            <w:kern w:val="2"/>
            <w:sz w:val="20"/>
            <w:szCs w:val="22"/>
            <w:lang w:eastAsia="ko-KR"/>
          </w:rPr>
          <w:tab/>
        </w:r>
        <w:r w:rsidR="00C5017D" w:rsidRPr="00495FA5">
          <w:rPr>
            <w:rStyle w:val="a4"/>
            <w:rFonts w:cstheme="minorHAnsi"/>
            <w:noProof/>
          </w:rPr>
          <w:t>PrimalSpaceLayer</w:t>
        </w:r>
        <w:r w:rsidR="00C5017D">
          <w:rPr>
            <w:noProof/>
            <w:webHidden/>
          </w:rPr>
          <w:tab/>
        </w:r>
        <w:r w:rsidR="00C5017D">
          <w:rPr>
            <w:noProof/>
            <w:webHidden/>
          </w:rPr>
          <w:fldChar w:fldCharType="begin"/>
        </w:r>
        <w:r w:rsidR="00C5017D">
          <w:rPr>
            <w:noProof/>
            <w:webHidden/>
          </w:rPr>
          <w:instrText xml:space="preserve"> PAGEREF _Toc146459208 \h </w:instrText>
        </w:r>
        <w:r w:rsidR="00C5017D">
          <w:rPr>
            <w:noProof/>
            <w:webHidden/>
          </w:rPr>
        </w:r>
        <w:r w:rsidR="00C5017D">
          <w:rPr>
            <w:noProof/>
            <w:webHidden/>
          </w:rPr>
          <w:fldChar w:fldCharType="separate"/>
        </w:r>
        <w:r w:rsidR="00C5017D">
          <w:rPr>
            <w:noProof/>
            <w:webHidden/>
          </w:rPr>
          <w:t>46</w:t>
        </w:r>
        <w:r w:rsidR="00C5017D">
          <w:rPr>
            <w:noProof/>
            <w:webHidden/>
          </w:rPr>
          <w:fldChar w:fldCharType="end"/>
        </w:r>
      </w:hyperlink>
    </w:p>
    <w:p w14:paraId="17DF2FEB" w14:textId="78A66CE3" w:rsidR="00C5017D" w:rsidRDefault="00FB7722">
      <w:pPr>
        <w:pStyle w:val="31"/>
        <w:rPr>
          <w:rFonts w:asciiTheme="minorHAnsi" w:eastAsiaTheme="minorEastAsia" w:hAnsiTheme="minorHAnsi" w:cstheme="minorBidi"/>
          <w:noProof/>
          <w:kern w:val="2"/>
          <w:sz w:val="20"/>
          <w:szCs w:val="22"/>
          <w:lang w:eastAsia="ko-KR"/>
        </w:rPr>
      </w:pPr>
      <w:hyperlink w:anchor="_Toc146459209" w:history="1">
        <w:r w:rsidR="00C5017D" w:rsidRPr="00495FA5">
          <w:rPr>
            <w:rStyle w:val="a4"/>
            <w:rFonts w:cstheme="minorHAnsi"/>
            <w:noProof/>
            <w14:scene3d>
              <w14:camera w14:prst="orthographicFront"/>
              <w14:lightRig w14:rig="threePt" w14:dir="t">
                <w14:rot w14:lat="0" w14:lon="0" w14:rev="0"/>
              </w14:lightRig>
            </w14:scene3d>
          </w:rPr>
          <w:t>9.1.4</w:t>
        </w:r>
        <w:r w:rsidR="00C5017D">
          <w:rPr>
            <w:rFonts w:asciiTheme="minorHAnsi" w:eastAsiaTheme="minorEastAsia" w:hAnsiTheme="minorHAnsi" w:cstheme="minorBidi"/>
            <w:noProof/>
            <w:kern w:val="2"/>
            <w:sz w:val="20"/>
            <w:szCs w:val="22"/>
            <w:lang w:eastAsia="ko-KR"/>
          </w:rPr>
          <w:tab/>
        </w:r>
        <w:r w:rsidR="00C5017D" w:rsidRPr="00495FA5">
          <w:rPr>
            <w:rStyle w:val="a4"/>
            <w:rFonts w:cstheme="minorHAnsi"/>
            <w:noProof/>
          </w:rPr>
          <w:t>CellSpace</w:t>
        </w:r>
        <w:r w:rsidR="00C5017D">
          <w:rPr>
            <w:noProof/>
            <w:webHidden/>
          </w:rPr>
          <w:tab/>
        </w:r>
        <w:r w:rsidR="00C5017D">
          <w:rPr>
            <w:noProof/>
            <w:webHidden/>
          </w:rPr>
          <w:fldChar w:fldCharType="begin"/>
        </w:r>
        <w:r w:rsidR="00C5017D">
          <w:rPr>
            <w:noProof/>
            <w:webHidden/>
          </w:rPr>
          <w:instrText xml:space="preserve"> PAGEREF _Toc146459209 \h </w:instrText>
        </w:r>
        <w:r w:rsidR="00C5017D">
          <w:rPr>
            <w:noProof/>
            <w:webHidden/>
          </w:rPr>
        </w:r>
        <w:r w:rsidR="00C5017D">
          <w:rPr>
            <w:noProof/>
            <w:webHidden/>
          </w:rPr>
          <w:fldChar w:fldCharType="separate"/>
        </w:r>
        <w:r w:rsidR="00C5017D">
          <w:rPr>
            <w:noProof/>
            <w:webHidden/>
          </w:rPr>
          <w:t>47</w:t>
        </w:r>
        <w:r w:rsidR="00C5017D">
          <w:rPr>
            <w:noProof/>
            <w:webHidden/>
          </w:rPr>
          <w:fldChar w:fldCharType="end"/>
        </w:r>
      </w:hyperlink>
    </w:p>
    <w:p w14:paraId="683E00C4" w14:textId="6FC5070B" w:rsidR="00C5017D" w:rsidRDefault="00FB7722">
      <w:pPr>
        <w:pStyle w:val="31"/>
        <w:rPr>
          <w:rFonts w:asciiTheme="minorHAnsi" w:eastAsiaTheme="minorEastAsia" w:hAnsiTheme="minorHAnsi" w:cstheme="minorBidi"/>
          <w:noProof/>
          <w:kern w:val="2"/>
          <w:sz w:val="20"/>
          <w:szCs w:val="22"/>
          <w:lang w:eastAsia="ko-KR"/>
        </w:rPr>
      </w:pPr>
      <w:hyperlink w:anchor="_Toc146459210" w:history="1">
        <w:r w:rsidR="00C5017D" w:rsidRPr="00495FA5">
          <w:rPr>
            <w:rStyle w:val="a4"/>
            <w:rFonts w:cstheme="minorHAnsi"/>
            <w:noProof/>
            <w14:scene3d>
              <w14:camera w14:prst="orthographicFront"/>
              <w14:lightRig w14:rig="threePt" w14:dir="t">
                <w14:rot w14:lat="0" w14:lon="0" w14:rev="0"/>
              </w14:lightRig>
            </w14:scene3d>
          </w:rPr>
          <w:t>9.1.5</w:t>
        </w:r>
        <w:r w:rsidR="00C5017D">
          <w:rPr>
            <w:rFonts w:asciiTheme="minorHAnsi" w:eastAsiaTheme="minorEastAsia" w:hAnsiTheme="minorHAnsi" w:cstheme="minorBidi"/>
            <w:noProof/>
            <w:kern w:val="2"/>
            <w:sz w:val="20"/>
            <w:szCs w:val="22"/>
            <w:lang w:eastAsia="ko-KR"/>
          </w:rPr>
          <w:tab/>
        </w:r>
        <w:r w:rsidR="00C5017D" w:rsidRPr="00495FA5">
          <w:rPr>
            <w:rStyle w:val="a4"/>
            <w:rFonts w:cstheme="minorHAnsi"/>
            <w:noProof/>
          </w:rPr>
          <w:t>CellBoundary</w:t>
        </w:r>
        <w:r w:rsidR="00C5017D">
          <w:rPr>
            <w:noProof/>
            <w:webHidden/>
          </w:rPr>
          <w:tab/>
        </w:r>
        <w:r w:rsidR="00C5017D">
          <w:rPr>
            <w:noProof/>
            <w:webHidden/>
          </w:rPr>
          <w:fldChar w:fldCharType="begin"/>
        </w:r>
        <w:r w:rsidR="00C5017D">
          <w:rPr>
            <w:noProof/>
            <w:webHidden/>
          </w:rPr>
          <w:instrText xml:space="preserve"> PAGEREF _Toc146459210 \h </w:instrText>
        </w:r>
        <w:r w:rsidR="00C5017D">
          <w:rPr>
            <w:noProof/>
            <w:webHidden/>
          </w:rPr>
        </w:r>
        <w:r w:rsidR="00C5017D">
          <w:rPr>
            <w:noProof/>
            <w:webHidden/>
          </w:rPr>
          <w:fldChar w:fldCharType="separate"/>
        </w:r>
        <w:r w:rsidR="00C5017D">
          <w:rPr>
            <w:noProof/>
            <w:webHidden/>
          </w:rPr>
          <w:t>48</w:t>
        </w:r>
        <w:r w:rsidR="00C5017D">
          <w:rPr>
            <w:noProof/>
            <w:webHidden/>
          </w:rPr>
          <w:fldChar w:fldCharType="end"/>
        </w:r>
      </w:hyperlink>
    </w:p>
    <w:p w14:paraId="2DB05A76" w14:textId="534C62C1" w:rsidR="00C5017D" w:rsidRDefault="00FB7722">
      <w:pPr>
        <w:pStyle w:val="31"/>
        <w:rPr>
          <w:rFonts w:asciiTheme="minorHAnsi" w:eastAsiaTheme="minorEastAsia" w:hAnsiTheme="minorHAnsi" w:cstheme="minorBidi"/>
          <w:noProof/>
          <w:kern w:val="2"/>
          <w:sz w:val="20"/>
          <w:szCs w:val="22"/>
          <w:lang w:eastAsia="ko-KR"/>
        </w:rPr>
      </w:pPr>
      <w:hyperlink w:anchor="_Toc146459211" w:history="1">
        <w:r w:rsidR="00C5017D" w:rsidRPr="00495FA5">
          <w:rPr>
            <w:rStyle w:val="a4"/>
            <w:noProof/>
            <w14:scene3d>
              <w14:camera w14:prst="orthographicFront"/>
              <w14:lightRig w14:rig="threePt" w14:dir="t">
                <w14:rot w14:lat="0" w14:lon="0" w14:rev="0"/>
              </w14:lightRig>
            </w14:scene3d>
          </w:rPr>
          <w:t>9.1.6</w:t>
        </w:r>
        <w:r w:rsidR="00C5017D">
          <w:rPr>
            <w:rFonts w:asciiTheme="minorHAnsi" w:eastAsiaTheme="minorEastAsia" w:hAnsiTheme="minorHAnsi" w:cstheme="minorBidi"/>
            <w:noProof/>
            <w:kern w:val="2"/>
            <w:sz w:val="20"/>
            <w:szCs w:val="22"/>
            <w:lang w:eastAsia="ko-KR"/>
          </w:rPr>
          <w:tab/>
        </w:r>
        <w:r w:rsidR="00C5017D" w:rsidRPr="00495FA5">
          <w:rPr>
            <w:rStyle w:val="a4"/>
            <w:noProof/>
          </w:rPr>
          <w:t>DualSpaceLayer</w:t>
        </w:r>
        <w:r w:rsidR="00C5017D">
          <w:rPr>
            <w:noProof/>
            <w:webHidden/>
          </w:rPr>
          <w:tab/>
        </w:r>
        <w:r w:rsidR="00C5017D">
          <w:rPr>
            <w:noProof/>
            <w:webHidden/>
          </w:rPr>
          <w:fldChar w:fldCharType="begin"/>
        </w:r>
        <w:r w:rsidR="00C5017D">
          <w:rPr>
            <w:noProof/>
            <w:webHidden/>
          </w:rPr>
          <w:instrText xml:space="preserve"> PAGEREF _Toc146459211 \h </w:instrText>
        </w:r>
        <w:r w:rsidR="00C5017D">
          <w:rPr>
            <w:noProof/>
            <w:webHidden/>
          </w:rPr>
        </w:r>
        <w:r w:rsidR="00C5017D">
          <w:rPr>
            <w:noProof/>
            <w:webHidden/>
          </w:rPr>
          <w:fldChar w:fldCharType="separate"/>
        </w:r>
        <w:r w:rsidR="00C5017D">
          <w:rPr>
            <w:noProof/>
            <w:webHidden/>
          </w:rPr>
          <w:t>49</w:t>
        </w:r>
        <w:r w:rsidR="00C5017D">
          <w:rPr>
            <w:noProof/>
            <w:webHidden/>
          </w:rPr>
          <w:fldChar w:fldCharType="end"/>
        </w:r>
      </w:hyperlink>
    </w:p>
    <w:p w14:paraId="618B32FD" w14:textId="4A4E6833" w:rsidR="00C5017D" w:rsidRDefault="00FB7722">
      <w:pPr>
        <w:pStyle w:val="31"/>
        <w:rPr>
          <w:rFonts w:asciiTheme="minorHAnsi" w:eastAsiaTheme="minorEastAsia" w:hAnsiTheme="minorHAnsi" w:cstheme="minorBidi"/>
          <w:noProof/>
          <w:kern w:val="2"/>
          <w:sz w:val="20"/>
          <w:szCs w:val="22"/>
          <w:lang w:eastAsia="ko-KR"/>
        </w:rPr>
      </w:pPr>
      <w:hyperlink w:anchor="_Toc146459212" w:history="1">
        <w:r w:rsidR="00C5017D" w:rsidRPr="00495FA5">
          <w:rPr>
            <w:rStyle w:val="a4"/>
            <w:noProof/>
            <w14:scene3d>
              <w14:camera w14:prst="orthographicFront"/>
              <w14:lightRig w14:rig="threePt" w14:dir="t">
                <w14:rot w14:lat="0" w14:lon="0" w14:rev="0"/>
              </w14:lightRig>
            </w14:scene3d>
          </w:rPr>
          <w:t>9.1.7</w:t>
        </w:r>
        <w:r w:rsidR="00C5017D">
          <w:rPr>
            <w:rFonts w:asciiTheme="minorHAnsi" w:eastAsiaTheme="minorEastAsia" w:hAnsiTheme="minorHAnsi" w:cstheme="minorBidi"/>
            <w:noProof/>
            <w:kern w:val="2"/>
            <w:sz w:val="20"/>
            <w:szCs w:val="22"/>
            <w:lang w:eastAsia="ko-KR"/>
          </w:rPr>
          <w:tab/>
        </w:r>
        <w:r w:rsidR="00C5017D" w:rsidRPr="00495FA5">
          <w:rPr>
            <w:rStyle w:val="a4"/>
            <w:noProof/>
          </w:rPr>
          <w:t>Node</w:t>
        </w:r>
        <w:r w:rsidR="00C5017D">
          <w:rPr>
            <w:noProof/>
            <w:webHidden/>
          </w:rPr>
          <w:tab/>
        </w:r>
        <w:r w:rsidR="00C5017D">
          <w:rPr>
            <w:noProof/>
            <w:webHidden/>
          </w:rPr>
          <w:fldChar w:fldCharType="begin"/>
        </w:r>
        <w:r w:rsidR="00C5017D">
          <w:rPr>
            <w:noProof/>
            <w:webHidden/>
          </w:rPr>
          <w:instrText xml:space="preserve"> PAGEREF _Toc146459212 \h </w:instrText>
        </w:r>
        <w:r w:rsidR="00C5017D">
          <w:rPr>
            <w:noProof/>
            <w:webHidden/>
          </w:rPr>
        </w:r>
        <w:r w:rsidR="00C5017D">
          <w:rPr>
            <w:noProof/>
            <w:webHidden/>
          </w:rPr>
          <w:fldChar w:fldCharType="separate"/>
        </w:r>
        <w:r w:rsidR="00C5017D">
          <w:rPr>
            <w:noProof/>
            <w:webHidden/>
          </w:rPr>
          <w:t>50</w:t>
        </w:r>
        <w:r w:rsidR="00C5017D">
          <w:rPr>
            <w:noProof/>
            <w:webHidden/>
          </w:rPr>
          <w:fldChar w:fldCharType="end"/>
        </w:r>
      </w:hyperlink>
    </w:p>
    <w:p w14:paraId="342FF0BF" w14:textId="4CAA59DE" w:rsidR="00C5017D" w:rsidRDefault="00FB7722">
      <w:pPr>
        <w:pStyle w:val="31"/>
        <w:rPr>
          <w:rFonts w:asciiTheme="minorHAnsi" w:eastAsiaTheme="minorEastAsia" w:hAnsiTheme="minorHAnsi" w:cstheme="minorBidi"/>
          <w:noProof/>
          <w:kern w:val="2"/>
          <w:sz w:val="20"/>
          <w:szCs w:val="22"/>
          <w:lang w:eastAsia="ko-KR"/>
        </w:rPr>
      </w:pPr>
      <w:hyperlink w:anchor="_Toc146459213" w:history="1">
        <w:r w:rsidR="00C5017D" w:rsidRPr="00495FA5">
          <w:rPr>
            <w:rStyle w:val="a4"/>
            <w:noProof/>
            <w14:scene3d>
              <w14:camera w14:prst="orthographicFront"/>
              <w14:lightRig w14:rig="threePt" w14:dir="t">
                <w14:rot w14:lat="0" w14:lon="0" w14:rev="0"/>
              </w14:lightRig>
            </w14:scene3d>
          </w:rPr>
          <w:t>9.1.8</w:t>
        </w:r>
        <w:r w:rsidR="00C5017D">
          <w:rPr>
            <w:rFonts w:asciiTheme="minorHAnsi" w:eastAsiaTheme="minorEastAsia" w:hAnsiTheme="minorHAnsi" w:cstheme="minorBidi"/>
            <w:noProof/>
            <w:kern w:val="2"/>
            <w:sz w:val="20"/>
            <w:szCs w:val="22"/>
            <w:lang w:eastAsia="ko-KR"/>
          </w:rPr>
          <w:tab/>
        </w:r>
        <w:r w:rsidR="00C5017D" w:rsidRPr="00495FA5">
          <w:rPr>
            <w:rStyle w:val="a4"/>
            <w:noProof/>
          </w:rPr>
          <w:t>Edge</w:t>
        </w:r>
        <w:r w:rsidR="00C5017D">
          <w:rPr>
            <w:noProof/>
            <w:webHidden/>
          </w:rPr>
          <w:tab/>
        </w:r>
        <w:r w:rsidR="00C5017D">
          <w:rPr>
            <w:noProof/>
            <w:webHidden/>
          </w:rPr>
          <w:fldChar w:fldCharType="begin"/>
        </w:r>
        <w:r w:rsidR="00C5017D">
          <w:rPr>
            <w:noProof/>
            <w:webHidden/>
          </w:rPr>
          <w:instrText xml:space="preserve"> PAGEREF _Toc146459213 \h </w:instrText>
        </w:r>
        <w:r w:rsidR="00C5017D">
          <w:rPr>
            <w:noProof/>
            <w:webHidden/>
          </w:rPr>
        </w:r>
        <w:r w:rsidR="00C5017D">
          <w:rPr>
            <w:noProof/>
            <w:webHidden/>
          </w:rPr>
          <w:fldChar w:fldCharType="separate"/>
        </w:r>
        <w:r w:rsidR="00C5017D">
          <w:rPr>
            <w:noProof/>
            <w:webHidden/>
          </w:rPr>
          <w:t>50</w:t>
        </w:r>
        <w:r w:rsidR="00C5017D">
          <w:rPr>
            <w:noProof/>
            <w:webHidden/>
          </w:rPr>
          <w:fldChar w:fldCharType="end"/>
        </w:r>
      </w:hyperlink>
    </w:p>
    <w:p w14:paraId="2E33AB40" w14:textId="5851B960" w:rsidR="00C5017D" w:rsidRDefault="00FB7722">
      <w:pPr>
        <w:pStyle w:val="31"/>
        <w:rPr>
          <w:rFonts w:asciiTheme="minorHAnsi" w:eastAsiaTheme="minorEastAsia" w:hAnsiTheme="minorHAnsi" w:cstheme="minorBidi"/>
          <w:noProof/>
          <w:kern w:val="2"/>
          <w:sz w:val="20"/>
          <w:szCs w:val="22"/>
          <w:lang w:eastAsia="ko-KR"/>
        </w:rPr>
      </w:pPr>
      <w:hyperlink w:anchor="_Toc146459214" w:history="1">
        <w:r w:rsidR="00C5017D" w:rsidRPr="00495FA5">
          <w:rPr>
            <w:rStyle w:val="a4"/>
            <w:noProof/>
            <w14:scene3d>
              <w14:camera w14:prst="orthographicFront"/>
              <w14:lightRig w14:rig="threePt" w14:dir="t">
                <w14:rot w14:lat="0" w14:lon="0" w14:rev="0"/>
              </w14:lightRig>
            </w14:scene3d>
          </w:rPr>
          <w:t>9.1.9</w:t>
        </w:r>
        <w:r w:rsidR="00C5017D">
          <w:rPr>
            <w:rFonts w:asciiTheme="minorHAnsi" w:eastAsiaTheme="minorEastAsia" w:hAnsiTheme="minorHAnsi" w:cstheme="minorBidi"/>
            <w:noProof/>
            <w:kern w:val="2"/>
            <w:sz w:val="20"/>
            <w:szCs w:val="22"/>
            <w:lang w:eastAsia="ko-KR"/>
          </w:rPr>
          <w:tab/>
        </w:r>
        <w:r w:rsidR="00C5017D" w:rsidRPr="00495FA5">
          <w:rPr>
            <w:rStyle w:val="a4"/>
            <w:noProof/>
          </w:rPr>
          <w:t>InterLayerConnection</w:t>
        </w:r>
        <w:r w:rsidR="00C5017D">
          <w:rPr>
            <w:noProof/>
            <w:webHidden/>
          </w:rPr>
          <w:tab/>
        </w:r>
        <w:r w:rsidR="00C5017D">
          <w:rPr>
            <w:noProof/>
            <w:webHidden/>
          </w:rPr>
          <w:fldChar w:fldCharType="begin"/>
        </w:r>
        <w:r w:rsidR="00C5017D">
          <w:rPr>
            <w:noProof/>
            <w:webHidden/>
          </w:rPr>
          <w:instrText xml:space="preserve"> PAGEREF _Toc146459214 \h </w:instrText>
        </w:r>
        <w:r w:rsidR="00C5017D">
          <w:rPr>
            <w:noProof/>
            <w:webHidden/>
          </w:rPr>
        </w:r>
        <w:r w:rsidR="00C5017D">
          <w:rPr>
            <w:noProof/>
            <w:webHidden/>
          </w:rPr>
          <w:fldChar w:fldCharType="separate"/>
        </w:r>
        <w:r w:rsidR="00C5017D">
          <w:rPr>
            <w:noProof/>
            <w:webHidden/>
          </w:rPr>
          <w:t>51</w:t>
        </w:r>
        <w:r w:rsidR="00C5017D">
          <w:rPr>
            <w:noProof/>
            <w:webHidden/>
          </w:rPr>
          <w:fldChar w:fldCharType="end"/>
        </w:r>
      </w:hyperlink>
    </w:p>
    <w:p w14:paraId="0F3D8441" w14:textId="7ECBC755" w:rsidR="00C5017D" w:rsidRDefault="00FB7722">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215" w:history="1">
        <w:r w:rsidR="00C5017D" w:rsidRPr="00495FA5">
          <w:rPr>
            <w:rStyle w:val="a4"/>
            <w:noProof/>
          </w:rPr>
          <w:t>9.2</w:t>
        </w:r>
        <w:r w:rsidR="00C5017D">
          <w:rPr>
            <w:rFonts w:asciiTheme="minorHAnsi" w:eastAsiaTheme="minorEastAsia" w:hAnsiTheme="minorHAnsi" w:cstheme="minorBidi"/>
            <w:noProof/>
            <w:kern w:val="2"/>
            <w:sz w:val="20"/>
            <w:szCs w:val="22"/>
            <w:lang w:eastAsia="ko-KR"/>
          </w:rPr>
          <w:tab/>
        </w:r>
        <w:r w:rsidR="00C5017D" w:rsidRPr="00495FA5">
          <w:rPr>
            <w:rStyle w:val="a4"/>
            <w:noProof/>
            <w:lang w:eastAsia="ko-KR"/>
          </w:rPr>
          <w:t>Feature Types in Navigation Module</w:t>
        </w:r>
        <w:r w:rsidR="00C5017D">
          <w:rPr>
            <w:noProof/>
            <w:webHidden/>
          </w:rPr>
          <w:tab/>
        </w:r>
        <w:r w:rsidR="00C5017D">
          <w:rPr>
            <w:noProof/>
            <w:webHidden/>
          </w:rPr>
          <w:fldChar w:fldCharType="begin"/>
        </w:r>
        <w:r w:rsidR="00C5017D">
          <w:rPr>
            <w:noProof/>
            <w:webHidden/>
          </w:rPr>
          <w:instrText xml:space="preserve"> PAGEREF _Toc146459215 \h </w:instrText>
        </w:r>
        <w:r w:rsidR="00C5017D">
          <w:rPr>
            <w:noProof/>
            <w:webHidden/>
          </w:rPr>
        </w:r>
        <w:r w:rsidR="00C5017D">
          <w:rPr>
            <w:noProof/>
            <w:webHidden/>
          </w:rPr>
          <w:fldChar w:fldCharType="separate"/>
        </w:r>
        <w:r w:rsidR="00C5017D">
          <w:rPr>
            <w:noProof/>
            <w:webHidden/>
          </w:rPr>
          <w:t>51</w:t>
        </w:r>
        <w:r w:rsidR="00C5017D">
          <w:rPr>
            <w:noProof/>
            <w:webHidden/>
          </w:rPr>
          <w:fldChar w:fldCharType="end"/>
        </w:r>
      </w:hyperlink>
    </w:p>
    <w:p w14:paraId="46076876" w14:textId="4EB71BBA" w:rsidR="00C5017D" w:rsidRDefault="00FB7722">
      <w:pPr>
        <w:pStyle w:val="31"/>
        <w:rPr>
          <w:rFonts w:asciiTheme="minorHAnsi" w:eastAsiaTheme="minorEastAsia" w:hAnsiTheme="minorHAnsi" w:cstheme="minorBidi"/>
          <w:noProof/>
          <w:kern w:val="2"/>
          <w:sz w:val="20"/>
          <w:szCs w:val="22"/>
          <w:lang w:eastAsia="ko-KR"/>
        </w:rPr>
      </w:pPr>
      <w:hyperlink w:anchor="_Toc146459216" w:history="1">
        <w:r w:rsidR="00C5017D" w:rsidRPr="00495FA5">
          <w:rPr>
            <w:rStyle w:val="a4"/>
            <w:noProof/>
            <w14:scene3d>
              <w14:camera w14:prst="orthographicFront"/>
              <w14:lightRig w14:rig="threePt" w14:dir="t">
                <w14:rot w14:lat="0" w14:lon="0" w14:rev="0"/>
              </w14:lightRig>
            </w14:scene3d>
          </w:rPr>
          <w:t>9.2.1</w:t>
        </w:r>
        <w:r w:rsidR="00C5017D">
          <w:rPr>
            <w:rFonts w:asciiTheme="minorHAnsi" w:eastAsiaTheme="minorEastAsia" w:hAnsiTheme="minorHAnsi" w:cstheme="minorBidi"/>
            <w:noProof/>
            <w:kern w:val="2"/>
            <w:sz w:val="20"/>
            <w:szCs w:val="22"/>
            <w:lang w:eastAsia="ko-KR"/>
          </w:rPr>
          <w:tab/>
        </w:r>
        <w:r w:rsidR="00C5017D" w:rsidRPr="00495FA5">
          <w:rPr>
            <w:rStyle w:val="a4"/>
            <w:noProof/>
          </w:rPr>
          <w:t>NavigableSpace</w:t>
        </w:r>
        <w:r w:rsidR="00C5017D">
          <w:rPr>
            <w:noProof/>
            <w:webHidden/>
          </w:rPr>
          <w:tab/>
        </w:r>
        <w:r w:rsidR="00C5017D">
          <w:rPr>
            <w:noProof/>
            <w:webHidden/>
          </w:rPr>
          <w:fldChar w:fldCharType="begin"/>
        </w:r>
        <w:r w:rsidR="00C5017D">
          <w:rPr>
            <w:noProof/>
            <w:webHidden/>
          </w:rPr>
          <w:instrText xml:space="preserve"> PAGEREF _Toc146459216 \h </w:instrText>
        </w:r>
        <w:r w:rsidR="00C5017D">
          <w:rPr>
            <w:noProof/>
            <w:webHidden/>
          </w:rPr>
        </w:r>
        <w:r w:rsidR="00C5017D">
          <w:rPr>
            <w:noProof/>
            <w:webHidden/>
          </w:rPr>
          <w:fldChar w:fldCharType="separate"/>
        </w:r>
        <w:r w:rsidR="00C5017D">
          <w:rPr>
            <w:noProof/>
            <w:webHidden/>
          </w:rPr>
          <w:t>51</w:t>
        </w:r>
        <w:r w:rsidR="00C5017D">
          <w:rPr>
            <w:noProof/>
            <w:webHidden/>
          </w:rPr>
          <w:fldChar w:fldCharType="end"/>
        </w:r>
      </w:hyperlink>
    </w:p>
    <w:p w14:paraId="253F4F36" w14:textId="3A8E2DDD" w:rsidR="00C5017D" w:rsidRDefault="00FB7722">
      <w:pPr>
        <w:pStyle w:val="31"/>
        <w:rPr>
          <w:rFonts w:asciiTheme="minorHAnsi" w:eastAsiaTheme="minorEastAsia" w:hAnsiTheme="minorHAnsi" w:cstheme="minorBidi"/>
          <w:noProof/>
          <w:kern w:val="2"/>
          <w:sz w:val="20"/>
          <w:szCs w:val="22"/>
          <w:lang w:eastAsia="ko-KR"/>
        </w:rPr>
      </w:pPr>
      <w:hyperlink w:anchor="_Toc146459217" w:history="1">
        <w:r w:rsidR="00C5017D" w:rsidRPr="00495FA5">
          <w:rPr>
            <w:rStyle w:val="a4"/>
            <w:noProof/>
            <w14:scene3d>
              <w14:camera w14:prst="orthographicFront"/>
              <w14:lightRig w14:rig="threePt" w14:dir="t">
                <w14:rot w14:lat="0" w14:lon="0" w14:rev="0"/>
              </w14:lightRig>
            </w14:scene3d>
          </w:rPr>
          <w:t>9.2.2</w:t>
        </w:r>
        <w:r w:rsidR="00C5017D">
          <w:rPr>
            <w:rFonts w:asciiTheme="minorHAnsi" w:eastAsiaTheme="minorEastAsia" w:hAnsiTheme="minorHAnsi" w:cstheme="minorBidi"/>
            <w:noProof/>
            <w:kern w:val="2"/>
            <w:sz w:val="20"/>
            <w:szCs w:val="22"/>
            <w:lang w:eastAsia="ko-KR"/>
          </w:rPr>
          <w:tab/>
        </w:r>
        <w:r w:rsidR="00C5017D" w:rsidRPr="00495FA5">
          <w:rPr>
            <w:rStyle w:val="a4"/>
            <w:noProof/>
          </w:rPr>
          <w:t>NonNavigableSpace</w:t>
        </w:r>
        <w:r w:rsidR="00C5017D">
          <w:rPr>
            <w:noProof/>
            <w:webHidden/>
          </w:rPr>
          <w:tab/>
        </w:r>
        <w:r w:rsidR="00C5017D">
          <w:rPr>
            <w:noProof/>
            <w:webHidden/>
          </w:rPr>
          <w:fldChar w:fldCharType="begin"/>
        </w:r>
        <w:r w:rsidR="00C5017D">
          <w:rPr>
            <w:noProof/>
            <w:webHidden/>
          </w:rPr>
          <w:instrText xml:space="preserve"> PAGEREF _Toc146459217 \h </w:instrText>
        </w:r>
        <w:r w:rsidR="00C5017D">
          <w:rPr>
            <w:noProof/>
            <w:webHidden/>
          </w:rPr>
        </w:r>
        <w:r w:rsidR="00C5017D">
          <w:rPr>
            <w:noProof/>
            <w:webHidden/>
          </w:rPr>
          <w:fldChar w:fldCharType="separate"/>
        </w:r>
        <w:r w:rsidR="00C5017D">
          <w:rPr>
            <w:noProof/>
            <w:webHidden/>
          </w:rPr>
          <w:t>52</w:t>
        </w:r>
        <w:r w:rsidR="00C5017D">
          <w:rPr>
            <w:noProof/>
            <w:webHidden/>
          </w:rPr>
          <w:fldChar w:fldCharType="end"/>
        </w:r>
      </w:hyperlink>
    </w:p>
    <w:p w14:paraId="08CE8404" w14:textId="62034CAA" w:rsidR="00C5017D" w:rsidRDefault="00FB7722">
      <w:pPr>
        <w:pStyle w:val="31"/>
        <w:rPr>
          <w:rFonts w:asciiTheme="minorHAnsi" w:eastAsiaTheme="minorEastAsia" w:hAnsiTheme="minorHAnsi" w:cstheme="minorBidi"/>
          <w:noProof/>
          <w:kern w:val="2"/>
          <w:sz w:val="20"/>
          <w:szCs w:val="22"/>
          <w:lang w:eastAsia="ko-KR"/>
        </w:rPr>
      </w:pPr>
      <w:hyperlink w:anchor="_Toc146459218" w:history="1">
        <w:r w:rsidR="00C5017D" w:rsidRPr="00495FA5">
          <w:rPr>
            <w:rStyle w:val="a4"/>
            <w:noProof/>
            <w14:scene3d>
              <w14:camera w14:prst="orthographicFront"/>
              <w14:lightRig w14:rig="threePt" w14:dir="t">
                <w14:rot w14:lat="0" w14:lon="0" w14:rev="0"/>
              </w14:lightRig>
            </w14:scene3d>
          </w:rPr>
          <w:t>9.2.3</w:t>
        </w:r>
        <w:r w:rsidR="00C5017D">
          <w:rPr>
            <w:rFonts w:asciiTheme="minorHAnsi" w:eastAsiaTheme="minorEastAsia" w:hAnsiTheme="minorHAnsi" w:cstheme="minorBidi"/>
            <w:noProof/>
            <w:kern w:val="2"/>
            <w:sz w:val="20"/>
            <w:szCs w:val="22"/>
            <w:lang w:eastAsia="ko-KR"/>
          </w:rPr>
          <w:tab/>
        </w:r>
        <w:r w:rsidR="00C5017D" w:rsidRPr="00495FA5">
          <w:rPr>
            <w:rStyle w:val="a4"/>
            <w:noProof/>
          </w:rPr>
          <w:t>GeneralSpace</w:t>
        </w:r>
        <w:r w:rsidR="00C5017D">
          <w:rPr>
            <w:noProof/>
            <w:webHidden/>
          </w:rPr>
          <w:tab/>
        </w:r>
        <w:r w:rsidR="00C5017D">
          <w:rPr>
            <w:noProof/>
            <w:webHidden/>
          </w:rPr>
          <w:fldChar w:fldCharType="begin"/>
        </w:r>
        <w:r w:rsidR="00C5017D">
          <w:rPr>
            <w:noProof/>
            <w:webHidden/>
          </w:rPr>
          <w:instrText xml:space="preserve"> PAGEREF _Toc146459218 \h </w:instrText>
        </w:r>
        <w:r w:rsidR="00C5017D">
          <w:rPr>
            <w:noProof/>
            <w:webHidden/>
          </w:rPr>
        </w:r>
        <w:r w:rsidR="00C5017D">
          <w:rPr>
            <w:noProof/>
            <w:webHidden/>
          </w:rPr>
          <w:fldChar w:fldCharType="separate"/>
        </w:r>
        <w:r w:rsidR="00C5017D">
          <w:rPr>
            <w:noProof/>
            <w:webHidden/>
          </w:rPr>
          <w:t>52</w:t>
        </w:r>
        <w:r w:rsidR="00C5017D">
          <w:rPr>
            <w:noProof/>
            <w:webHidden/>
          </w:rPr>
          <w:fldChar w:fldCharType="end"/>
        </w:r>
      </w:hyperlink>
    </w:p>
    <w:p w14:paraId="75AB462C" w14:textId="530792C6" w:rsidR="00C5017D" w:rsidRDefault="00FB7722">
      <w:pPr>
        <w:pStyle w:val="31"/>
        <w:rPr>
          <w:rFonts w:asciiTheme="minorHAnsi" w:eastAsiaTheme="minorEastAsia" w:hAnsiTheme="minorHAnsi" w:cstheme="minorBidi"/>
          <w:noProof/>
          <w:kern w:val="2"/>
          <w:sz w:val="20"/>
          <w:szCs w:val="22"/>
          <w:lang w:eastAsia="ko-KR"/>
        </w:rPr>
      </w:pPr>
      <w:hyperlink w:anchor="_Toc146459219" w:history="1">
        <w:r w:rsidR="00C5017D" w:rsidRPr="00495FA5">
          <w:rPr>
            <w:rStyle w:val="a4"/>
            <w:noProof/>
            <w14:scene3d>
              <w14:camera w14:prst="orthographicFront"/>
              <w14:lightRig w14:rig="threePt" w14:dir="t">
                <w14:rot w14:lat="0" w14:lon="0" w14:rev="0"/>
              </w14:lightRig>
            </w14:scene3d>
          </w:rPr>
          <w:t>9.2.4</w:t>
        </w:r>
        <w:r w:rsidR="00C5017D">
          <w:rPr>
            <w:rFonts w:asciiTheme="minorHAnsi" w:eastAsiaTheme="minorEastAsia" w:hAnsiTheme="minorHAnsi" w:cstheme="minorBidi"/>
            <w:noProof/>
            <w:kern w:val="2"/>
            <w:sz w:val="20"/>
            <w:szCs w:val="22"/>
            <w:lang w:eastAsia="ko-KR"/>
          </w:rPr>
          <w:tab/>
        </w:r>
        <w:r w:rsidR="00C5017D" w:rsidRPr="00495FA5">
          <w:rPr>
            <w:rStyle w:val="a4"/>
            <w:noProof/>
          </w:rPr>
          <w:t>TransferSpace</w:t>
        </w:r>
        <w:r w:rsidR="00C5017D">
          <w:rPr>
            <w:noProof/>
            <w:webHidden/>
          </w:rPr>
          <w:tab/>
        </w:r>
        <w:r w:rsidR="00C5017D">
          <w:rPr>
            <w:noProof/>
            <w:webHidden/>
          </w:rPr>
          <w:fldChar w:fldCharType="begin"/>
        </w:r>
        <w:r w:rsidR="00C5017D">
          <w:rPr>
            <w:noProof/>
            <w:webHidden/>
          </w:rPr>
          <w:instrText xml:space="preserve"> PAGEREF _Toc146459219 \h </w:instrText>
        </w:r>
        <w:r w:rsidR="00C5017D">
          <w:rPr>
            <w:noProof/>
            <w:webHidden/>
          </w:rPr>
        </w:r>
        <w:r w:rsidR="00C5017D">
          <w:rPr>
            <w:noProof/>
            <w:webHidden/>
          </w:rPr>
          <w:fldChar w:fldCharType="separate"/>
        </w:r>
        <w:r w:rsidR="00C5017D">
          <w:rPr>
            <w:noProof/>
            <w:webHidden/>
          </w:rPr>
          <w:t>52</w:t>
        </w:r>
        <w:r w:rsidR="00C5017D">
          <w:rPr>
            <w:noProof/>
            <w:webHidden/>
          </w:rPr>
          <w:fldChar w:fldCharType="end"/>
        </w:r>
      </w:hyperlink>
    </w:p>
    <w:p w14:paraId="46AFF314" w14:textId="28DCCD05" w:rsidR="00C5017D" w:rsidRDefault="00FB7722">
      <w:pPr>
        <w:pStyle w:val="31"/>
        <w:rPr>
          <w:rFonts w:asciiTheme="minorHAnsi" w:eastAsiaTheme="minorEastAsia" w:hAnsiTheme="minorHAnsi" w:cstheme="minorBidi"/>
          <w:noProof/>
          <w:kern w:val="2"/>
          <w:sz w:val="20"/>
          <w:szCs w:val="22"/>
          <w:lang w:eastAsia="ko-KR"/>
        </w:rPr>
      </w:pPr>
      <w:hyperlink w:anchor="_Toc146459220" w:history="1">
        <w:r w:rsidR="00C5017D" w:rsidRPr="00495FA5">
          <w:rPr>
            <w:rStyle w:val="a4"/>
            <w:noProof/>
            <w14:scene3d>
              <w14:camera w14:prst="orthographicFront"/>
              <w14:lightRig w14:rig="threePt" w14:dir="t">
                <w14:rot w14:lat="0" w14:lon="0" w14:rev="0"/>
              </w14:lightRig>
            </w14:scene3d>
          </w:rPr>
          <w:t>9.2.5</w:t>
        </w:r>
        <w:r w:rsidR="00C5017D">
          <w:rPr>
            <w:rFonts w:asciiTheme="minorHAnsi" w:eastAsiaTheme="minorEastAsia" w:hAnsiTheme="minorHAnsi" w:cstheme="minorBidi"/>
            <w:noProof/>
            <w:kern w:val="2"/>
            <w:sz w:val="20"/>
            <w:szCs w:val="22"/>
            <w:lang w:eastAsia="ko-KR"/>
          </w:rPr>
          <w:tab/>
        </w:r>
        <w:r w:rsidR="00C5017D" w:rsidRPr="00495FA5">
          <w:rPr>
            <w:rStyle w:val="a4"/>
            <w:noProof/>
          </w:rPr>
          <w:t>ObjectSpace</w:t>
        </w:r>
        <w:r w:rsidR="00C5017D">
          <w:rPr>
            <w:noProof/>
            <w:webHidden/>
          </w:rPr>
          <w:tab/>
        </w:r>
        <w:r w:rsidR="00C5017D">
          <w:rPr>
            <w:noProof/>
            <w:webHidden/>
          </w:rPr>
          <w:fldChar w:fldCharType="begin"/>
        </w:r>
        <w:r w:rsidR="00C5017D">
          <w:rPr>
            <w:noProof/>
            <w:webHidden/>
          </w:rPr>
          <w:instrText xml:space="preserve"> PAGEREF _Toc146459220 \h </w:instrText>
        </w:r>
        <w:r w:rsidR="00C5017D">
          <w:rPr>
            <w:noProof/>
            <w:webHidden/>
          </w:rPr>
        </w:r>
        <w:r w:rsidR="00C5017D">
          <w:rPr>
            <w:noProof/>
            <w:webHidden/>
          </w:rPr>
          <w:fldChar w:fldCharType="separate"/>
        </w:r>
        <w:r w:rsidR="00C5017D">
          <w:rPr>
            <w:noProof/>
            <w:webHidden/>
          </w:rPr>
          <w:t>53</w:t>
        </w:r>
        <w:r w:rsidR="00C5017D">
          <w:rPr>
            <w:noProof/>
            <w:webHidden/>
          </w:rPr>
          <w:fldChar w:fldCharType="end"/>
        </w:r>
      </w:hyperlink>
    </w:p>
    <w:p w14:paraId="670D3216" w14:textId="6908F47E" w:rsidR="00C5017D" w:rsidRDefault="00FB7722">
      <w:pPr>
        <w:pStyle w:val="31"/>
        <w:rPr>
          <w:rFonts w:asciiTheme="minorHAnsi" w:eastAsiaTheme="minorEastAsia" w:hAnsiTheme="minorHAnsi" w:cstheme="minorBidi"/>
          <w:noProof/>
          <w:kern w:val="2"/>
          <w:sz w:val="20"/>
          <w:szCs w:val="22"/>
          <w:lang w:eastAsia="ko-KR"/>
        </w:rPr>
      </w:pPr>
      <w:hyperlink w:anchor="_Toc146459221" w:history="1">
        <w:r w:rsidR="00C5017D" w:rsidRPr="00495FA5">
          <w:rPr>
            <w:rStyle w:val="a4"/>
            <w:noProof/>
            <w14:scene3d>
              <w14:camera w14:prst="orthographicFront"/>
              <w14:lightRig w14:rig="threePt" w14:dir="t">
                <w14:rot w14:lat="0" w14:lon="0" w14:rev="0"/>
              </w14:lightRig>
            </w14:scene3d>
          </w:rPr>
          <w:t>9.2.6</w:t>
        </w:r>
        <w:r w:rsidR="00C5017D">
          <w:rPr>
            <w:rFonts w:asciiTheme="minorHAnsi" w:eastAsiaTheme="minorEastAsia" w:hAnsiTheme="minorHAnsi" w:cstheme="minorBidi"/>
            <w:noProof/>
            <w:kern w:val="2"/>
            <w:sz w:val="20"/>
            <w:szCs w:val="22"/>
            <w:lang w:eastAsia="ko-KR"/>
          </w:rPr>
          <w:tab/>
        </w:r>
        <w:r w:rsidR="00C5017D" w:rsidRPr="00495FA5">
          <w:rPr>
            <w:rStyle w:val="a4"/>
            <w:noProof/>
          </w:rPr>
          <w:t>NavigableBoundary</w:t>
        </w:r>
        <w:r w:rsidR="00C5017D">
          <w:rPr>
            <w:noProof/>
            <w:webHidden/>
          </w:rPr>
          <w:tab/>
        </w:r>
        <w:r w:rsidR="00C5017D">
          <w:rPr>
            <w:noProof/>
            <w:webHidden/>
          </w:rPr>
          <w:fldChar w:fldCharType="begin"/>
        </w:r>
        <w:r w:rsidR="00C5017D">
          <w:rPr>
            <w:noProof/>
            <w:webHidden/>
          </w:rPr>
          <w:instrText xml:space="preserve"> PAGEREF _Toc146459221 \h </w:instrText>
        </w:r>
        <w:r w:rsidR="00C5017D">
          <w:rPr>
            <w:noProof/>
            <w:webHidden/>
          </w:rPr>
        </w:r>
        <w:r w:rsidR="00C5017D">
          <w:rPr>
            <w:noProof/>
            <w:webHidden/>
          </w:rPr>
          <w:fldChar w:fldCharType="separate"/>
        </w:r>
        <w:r w:rsidR="00C5017D">
          <w:rPr>
            <w:noProof/>
            <w:webHidden/>
          </w:rPr>
          <w:t>53</w:t>
        </w:r>
        <w:r w:rsidR="00C5017D">
          <w:rPr>
            <w:noProof/>
            <w:webHidden/>
          </w:rPr>
          <w:fldChar w:fldCharType="end"/>
        </w:r>
      </w:hyperlink>
    </w:p>
    <w:p w14:paraId="00475E72" w14:textId="575A7F9B" w:rsidR="00C5017D" w:rsidRDefault="00FB7722">
      <w:pPr>
        <w:pStyle w:val="31"/>
        <w:rPr>
          <w:rFonts w:asciiTheme="minorHAnsi" w:eastAsiaTheme="minorEastAsia" w:hAnsiTheme="minorHAnsi" w:cstheme="minorBidi"/>
          <w:noProof/>
          <w:kern w:val="2"/>
          <w:sz w:val="20"/>
          <w:szCs w:val="22"/>
          <w:lang w:eastAsia="ko-KR"/>
        </w:rPr>
      </w:pPr>
      <w:hyperlink w:anchor="_Toc146459222" w:history="1">
        <w:r w:rsidR="00C5017D" w:rsidRPr="00495FA5">
          <w:rPr>
            <w:rStyle w:val="a4"/>
            <w:noProof/>
            <w14:scene3d>
              <w14:camera w14:prst="orthographicFront"/>
              <w14:lightRig w14:rig="threePt" w14:dir="t">
                <w14:rot w14:lat="0" w14:lon="0" w14:rev="0"/>
              </w14:lightRig>
            </w14:scene3d>
          </w:rPr>
          <w:t>9.2.7</w:t>
        </w:r>
        <w:r w:rsidR="00C5017D">
          <w:rPr>
            <w:rFonts w:asciiTheme="minorHAnsi" w:eastAsiaTheme="minorEastAsia" w:hAnsiTheme="minorHAnsi" w:cstheme="minorBidi"/>
            <w:noProof/>
            <w:kern w:val="2"/>
            <w:sz w:val="20"/>
            <w:szCs w:val="22"/>
            <w:lang w:eastAsia="ko-KR"/>
          </w:rPr>
          <w:tab/>
        </w:r>
        <w:r w:rsidR="00C5017D" w:rsidRPr="00495FA5">
          <w:rPr>
            <w:rStyle w:val="a4"/>
            <w:noProof/>
          </w:rPr>
          <w:t>NonNavigableBoundary</w:t>
        </w:r>
        <w:r w:rsidR="00C5017D">
          <w:rPr>
            <w:noProof/>
            <w:webHidden/>
          </w:rPr>
          <w:tab/>
        </w:r>
        <w:r w:rsidR="00C5017D">
          <w:rPr>
            <w:noProof/>
            <w:webHidden/>
          </w:rPr>
          <w:fldChar w:fldCharType="begin"/>
        </w:r>
        <w:r w:rsidR="00C5017D">
          <w:rPr>
            <w:noProof/>
            <w:webHidden/>
          </w:rPr>
          <w:instrText xml:space="preserve"> PAGEREF _Toc146459222 \h </w:instrText>
        </w:r>
        <w:r w:rsidR="00C5017D">
          <w:rPr>
            <w:noProof/>
            <w:webHidden/>
          </w:rPr>
        </w:r>
        <w:r w:rsidR="00C5017D">
          <w:rPr>
            <w:noProof/>
            <w:webHidden/>
          </w:rPr>
          <w:fldChar w:fldCharType="separate"/>
        </w:r>
        <w:r w:rsidR="00C5017D">
          <w:rPr>
            <w:noProof/>
            <w:webHidden/>
          </w:rPr>
          <w:t>54</w:t>
        </w:r>
        <w:r w:rsidR="00C5017D">
          <w:rPr>
            <w:noProof/>
            <w:webHidden/>
          </w:rPr>
          <w:fldChar w:fldCharType="end"/>
        </w:r>
      </w:hyperlink>
    </w:p>
    <w:p w14:paraId="4CFEF6D5" w14:textId="299645CA" w:rsidR="00C5017D" w:rsidRDefault="00FB7722">
      <w:pPr>
        <w:pStyle w:val="31"/>
        <w:rPr>
          <w:rFonts w:asciiTheme="minorHAnsi" w:eastAsiaTheme="minorEastAsia" w:hAnsiTheme="minorHAnsi" w:cstheme="minorBidi"/>
          <w:noProof/>
          <w:kern w:val="2"/>
          <w:sz w:val="20"/>
          <w:szCs w:val="22"/>
          <w:lang w:eastAsia="ko-KR"/>
        </w:rPr>
      </w:pPr>
      <w:hyperlink w:anchor="_Toc146459223" w:history="1">
        <w:r w:rsidR="00C5017D" w:rsidRPr="00495FA5">
          <w:rPr>
            <w:rStyle w:val="a4"/>
            <w:noProof/>
            <w14:scene3d>
              <w14:camera w14:prst="orthographicFront"/>
              <w14:lightRig w14:rig="threePt" w14:dir="t">
                <w14:rot w14:lat="0" w14:lon="0" w14:rev="0"/>
              </w14:lightRig>
            </w14:scene3d>
          </w:rPr>
          <w:t>9.2.8</w:t>
        </w:r>
        <w:r w:rsidR="00C5017D">
          <w:rPr>
            <w:rFonts w:asciiTheme="minorHAnsi" w:eastAsiaTheme="minorEastAsia" w:hAnsiTheme="minorHAnsi" w:cstheme="minorBidi"/>
            <w:noProof/>
            <w:kern w:val="2"/>
            <w:sz w:val="20"/>
            <w:szCs w:val="22"/>
            <w:lang w:eastAsia="ko-KR"/>
          </w:rPr>
          <w:tab/>
        </w:r>
        <w:r w:rsidR="00C5017D" w:rsidRPr="00495FA5">
          <w:rPr>
            <w:rStyle w:val="a4"/>
            <w:noProof/>
          </w:rPr>
          <w:t>Route</w:t>
        </w:r>
        <w:r w:rsidR="00C5017D">
          <w:rPr>
            <w:noProof/>
            <w:webHidden/>
          </w:rPr>
          <w:tab/>
        </w:r>
        <w:r w:rsidR="00C5017D">
          <w:rPr>
            <w:noProof/>
            <w:webHidden/>
          </w:rPr>
          <w:fldChar w:fldCharType="begin"/>
        </w:r>
        <w:r w:rsidR="00C5017D">
          <w:rPr>
            <w:noProof/>
            <w:webHidden/>
          </w:rPr>
          <w:instrText xml:space="preserve"> PAGEREF _Toc146459223 \h </w:instrText>
        </w:r>
        <w:r w:rsidR="00C5017D">
          <w:rPr>
            <w:noProof/>
            <w:webHidden/>
          </w:rPr>
        </w:r>
        <w:r w:rsidR="00C5017D">
          <w:rPr>
            <w:noProof/>
            <w:webHidden/>
          </w:rPr>
          <w:fldChar w:fldCharType="separate"/>
        </w:r>
        <w:r w:rsidR="00C5017D">
          <w:rPr>
            <w:noProof/>
            <w:webHidden/>
          </w:rPr>
          <w:t>54</w:t>
        </w:r>
        <w:r w:rsidR="00C5017D">
          <w:rPr>
            <w:noProof/>
            <w:webHidden/>
          </w:rPr>
          <w:fldChar w:fldCharType="end"/>
        </w:r>
      </w:hyperlink>
    </w:p>
    <w:p w14:paraId="66AC11FC" w14:textId="62663C17" w:rsidR="00027A80" w:rsidRPr="00826850" w:rsidRDefault="0026708D" w:rsidP="00275AE8">
      <w:pPr>
        <w:pStyle w:val="ANNEX0"/>
        <w:jc w:val="left"/>
      </w:pPr>
      <w:r>
        <w:lastRenderedPageBreak/>
        <w:fldChar w:fldCharType="end"/>
      </w:r>
      <w:bookmarkEnd w:id="1"/>
      <w:r w:rsidR="00027A80" w:rsidRPr="00826850">
        <w:t>I.  ABSTRACT</w:t>
      </w:r>
    </w:p>
    <w:p w14:paraId="723AF026" w14:textId="77777777" w:rsidR="00027A80" w:rsidRPr="00826850" w:rsidRDefault="00027A80" w:rsidP="00027A80">
      <w:r w:rsidRPr="00826850">
        <w:t>This OGC</w:t>
      </w:r>
      <w:r w:rsidRPr="00826850">
        <w:rPr>
          <w:vertAlign w:val="superscript"/>
        </w:rPr>
        <w:t>®</w:t>
      </w:r>
      <w:r w:rsidRPr="00826850">
        <w:t xml:space="preserve"> </w:t>
      </w:r>
      <w:proofErr w:type="spellStart"/>
      <w:r w:rsidRPr="00826850">
        <w:t>IndoorGML</w:t>
      </w:r>
      <w:proofErr w:type="spellEnd"/>
      <w:r w:rsidRPr="00826850">
        <w:t xml:space="preserve"> standard specifies an open data model for indoor information in UML and technical implementation schemas in GML, SQL and JSON. While there are several 3D building modelling standards such as CityGML, KML, IFC, LADM and IMDF which deal with interiors of buildings from geometric, cartographic, and semantic viewpoints, </w:t>
      </w:r>
      <w:proofErr w:type="spellStart"/>
      <w:r w:rsidRPr="00826850">
        <w:t>IndoorGML</w:t>
      </w:r>
      <w:proofErr w:type="spellEnd"/>
      <w:r w:rsidRPr="00826850">
        <w:t xml:space="preserve"> focuses on modeling indoor spaces and their </w:t>
      </w:r>
      <w:proofErr w:type="spellStart"/>
      <w:r w:rsidRPr="00826850">
        <w:t>neighbourhood</w:t>
      </w:r>
      <w:proofErr w:type="spellEnd"/>
      <w:r w:rsidRPr="00826850">
        <w:t xml:space="preserve"> relationships to support indoor location-based services. This version of </w:t>
      </w:r>
      <w:proofErr w:type="spellStart"/>
      <w:r w:rsidRPr="00826850">
        <w:t>IndoorGML</w:t>
      </w:r>
      <w:proofErr w:type="spellEnd"/>
      <w:r w:rsidRPr="00826850">
        <w:t xml:space="preserve"> addresses spaces and networks for indoor navigation.</w:t>
      </w:r>
    </w:p>
    <w:p w14:paraId="5A1BC875" w14:textId="77777777" w:rsidR="00027A80" w:rsidRPr="00826850" w:rsidRDefault="00027A80" w:rsidP="00027A80">
      <w:pPr>
        <w:pStyle w:val="1"/>
        <w:numPr>
          <w:ilvl w:val="0"/>
          <w:numId w:val="0"/>
        </w:numPr>
        <w:ind w:left="432" w:hanging="432"/>
      </w:pPr>
      <w:bookmarkStart w:id="2" w:name="_Toc146459149"/>
      <w:r w:rsidRPr="00826850">
        <w:t>II.  KEYWORDS</w:t>
      </w:r>
      <w:bookmarkEnd w:id="2"/>
    </w:p>
    <w:p w14:paraId="76E604A5" w14:textId="77777777" w:rsidR="00027A80" w:rsidRPr="00826850" w:rsidRDefault="00027A80" w:rsidP="00027A80">
      <w:pPr>
        <w:rPr>
          <w:b/>
        </w:rPr>
      </w:pPr>
      <w:r w:rsidRPr="00826850">
        <w:t>The following keywords are to be used by search engines and document catalogues.</w:t>
      </w:r>
    </w:p>
    <w:p w14:paraId="714D2D77" w14:textId="77777777" w:rsidR="00027A80" w:rsidRPr="00826850" w:rsidRDefault="00027A80" w:rsidP="00027A80">
      <w:proofErr w:type="spellStart"/>
      <w:r w:rsidRPr="00826850">
        <w:t>ogcdoc</w:t>
      </w:r>
      <w:proofErr w:type="spellEnd"/>
      <w:r w:rsidRPr="00826850">
        <w:t xml:space="preserve">, </w:t>
      </w:r>
      <w:proofErr w:type="spellStart"/>
      <w:r w:rsidRPr="00826850">
        <w:t>ogc</w:t>
      </w:r>
      <w:proofErr w:type="spellEnd"/>
      <w:r w:rsidRPr="00826850">
        <w:t xml:space="preserve"> documents, indoor, navigation, </w:t>
      </w:r>
      <w:proofErr w:type="spellStart"/>
      <w:r w:rsidRPr="00826850">
        <w:t>indoorgml</w:t>
      </w:r>
      <w:proofErr w:type="spellEnd"/>
      <w:r w:rsidRPr="00826850">
        <w:t xml:space="preserve">, </w:t>
      </w:r>
      <w:proofErr w:type="spellStart"/>
      <w:r w:rsidRPr="00826850">
        <w:t>gml</w:t>
      </w:r>
      <w:proofErr w:type="spellEnd"/>
      <w:r w:rsidRPr="00826850">
        <w:t xml:space="preserve">, </w:t>
      </w:r>
      <w:proofErr w:type="spellStart"/>
      <w:r w:rsidRPr="00826850">
        <w:t>sql</w:t>
      </w:r>
      <w:proofErr w:type="spellEnd"/>
      <w:r w:rsidRPr="00826850">
        <w:t>, json</w:t>
      </w:r>
    </w:p>
    <w:p w14:paraId="38D6346E" w14:textId="77777777" w:rsidR="00027A80" w:rsidRPr="00826850" w:rsidRDefault="00027A80" w:rsidP="00027A80">
      <w:pPr>
        <w:pStyle w:val="1"/>
        <w:numPr>
          <w:ilvl w:val="0"/>
          <w:numId w:val="0"/>
        </w:numPr>
        <w:ind w:left="432" w:hanging="432"/>
      </w:pPr>
      <w:bookmarkStart w:id="3" w:name="_Toc146459150"/>
      <w:r w:rsidRPr="00826850">
        <w:t>III.  PREFACE</w:t>
      </w:r>
      <w:bookmarkEnd w:id="3"/>
    </w:p>
    <w:p w14:paraId="0CA61FBA" w14:textId="77777777" w:rsidR="00027A80" w:rsidRPr="00826850" w:rsidRDefault="00027A80" w:rsidP="00027A80">
      <w:pPr>
        <w:rPr>
          <w:b/>
        </w:rPr>
      </w:pPr>
      <w:r w:rsidRPr="00826850">
        <w:t xml:space="preserve">The goal of </w:t>
      </w:r>
      <w:proofErr w:type="spellStart"/>
      <w:r w:rsidRPr="00826850">
        <w:t>IndoorGML</w:t>
      </w:r>
      <w:proofErr w:type="spellEnd"/>
      <w:r w:rsidRPr="00826850">
        <w:t xml:space="preserve"> is to represent and allow for exchange of geoinformation that is required to build and operate systems that rely on spaces and topological relationships between them such as path computation, sensor coverage, property accessibility, etc. Several standards such as CityGML (OGC, 2012), KML (OGC, 2015), LADM (ISO, 2012) and IFC (ISO,2018) have been published to describe 3D geometry and semantics of building features, but they are not readily appropriate to derive spaces and their topological relationships. The navigation standard IMDF (OGC, 2021) provide a comprehensive model to compute path between features located on a map, but the derived network is application specific. This standard aims to provide unified, </w:t>
      </w:r>
      <w:proofErr w:type="spellStart"/>
      <w:r w:rsidRPr="00826850">
        <w:t>standardised</w:t>
      </w:r>
      <w:proofErr w:type="spellEnd"/>
      <w:r w:rsidRPr="00826850">
        <w:t xml:space="preserve"> and flexible approach for indoor spatial information required for space-graph based applications such as indoor navigation.</w:t>
      </w:r>
    </w:p>
    <w:p w14:paraId="5C1BEC26" w14:textId="77777777" w:rsidR="00027A80" w:rsidRPr="00826850" w:rsidRDefault="00027A80" w:rsidP="00027A80">
      <w:r w:rsidRPr="00826850">
        <w:t>This version of the OGC standard consists of two components: 1) a core data model to describe topological connectivity and different contexts of indoor space, and 2) a data model for navigation in indoor space.</w:t>
      </w:r>
    </w:p>
    <w:p w14:paraId="363F55E2" w14:textId="77777777" w:rsidR="00027A80" w:rsidRPr="00826850" w:rsidRDefault="00027A80" w:rsidP="00027A80">
      <w:r w:rsidRPr="00826850">
        <w:t xml:space="preserve">This version of </w:t>
      </w:r>
      <w:proofErr w:type="spellStart"/>
      <w:r w:rsidRPr="00826850">
        <w:t>IndoorGML</w:t>
      </w:r>
      <w:proofErr w:type="spellEnd"/>
      <w:r w:rsidRPr="00826850">
        <w:t xml:space="preserve"> covers geometric and semantic properties of indoor spaces relevant for indoor navigation. These indoor spaces may differ from the spaces described by other standards such as CityGML, KML, IFC, LADM and IMDF. In this respect, </w:t>
      </w:r>
      <w:proofErr w:type="spellStart"/>
      <w:r w:rsidRPr="00826850">
        <w:t>IndoorGML</w:t>
      </w:r>
      <w:proofErr w:type="spellEnd"/>
      <w:r w:rsidRPr="00826850">
        <w:t xml:space="preserve"> is a complementary standard to CityGML, KML, IFC, LADM and IMDF to support location-based services for indoor navigation.</w:t>
      </w:r>
    </w:p>
    <w:p w14:paraId="36CE7E0B" w14:textId="77777777" w:rsidR="00027A80" w:rsidRPr="00826850" w:rsidRDefault="00027A80" w:rsidP="00027A80">
      <w:r w:rsidRPr="00826850">
        <w:t>Attention is drawn to the possibility that some of the elements of this document may be the subject of patent rights. Open Geospatial Consortium shall not be held responsible for identifying any or all such patent rights. However, to date, no such rights have been claimed or identified.</w:t>
      </w:r>
    </w:p>
    <w:p w14:paraId="2AC635A7" w14:textId="77777777" w:rsidR="00027A80" w:rsidRPr="00826850" w:rsidRDefault="00027A80" w:rsidP="00027A80">
      <w:pPr>
        <w:rPr>
          <w:i/>
          <w:iCs/>
        </w:rPr>
      </w:pPr>
      <w:r w:rsidRPr="00826850">
        <w:rPr>
          <w:i/>
          <w:iCs/>
        </w:rPr>
        <w:t>Recipients of this document are requested to submit, with their comments, notification of any relevant patent claims or other intellectual property rights of which they may be aware that might be infringed by any implementation of the standard set forth in this document, and to provide supporting documentation.</w:t>
      </w:r>
    </w:p>
    <w:p w14:paraId="1105105A" w14:textId="77777777" w:rsidR="00027A80" w:rsidRPr="00826850" w:rsidRDefault="00027A80" w:rsidP="00027A80">
      <w:pPr>
        <w:pStyle w:val="1"/>
        <w:numPr>
          <w:ilvl w:val="0"/>
          <w:numId w:val="0"/>
        </w:numPr>
        <w:ind w:left="432" w:hanging="432"/>
      </w:pPr>
      <w:bookmarkStart w:id="4" w:name="_Toc146459151"/>
      <w:r w:rsidRPr="00826850">
        <w:lastRenderedPageBreak/>
        <w:t>IV.  SECURITY CONSIDERATIONS</w:t>
      </w:r>
      <w:bookmarkEnd w:id="4"/>
    </w:p>
    <w:p w14:paraId="0A510785" w14:textId="77777777" w:rsidR="00027A80" w:rsidRPr="00826850" w:rsidRDefault="00027A80" w:rsidP="00027A80">
      <w:pPr>
        <w:rPr>
          <w:rFonts w:eastAsia="Times New Roman"/>
          <w:color w:val="00335B"/>
        </w:rPr>
      </w:pPr>
      <w:r w:rsidRPr="00826850">
        <w:rPr>
          <w:rFonts w:eastAsia="Times New Roman"/>
          <w:color w:val="00335B"/>
        </w:rPr>
        <w:t>No security considerations have been made for this standard.</w:t>
      </w:r>
    </w:p>
    <w:p w14:paraId="619A1CFB" w14:textId="77777777" w:rsidR="00027A80" w:rsidRPr="00826850" w:rsidRDefault="00027A80" w:rsidP="00027A80">
      <w:pPr>
        <w:pStyle w:val="1"/>
        <w:numPr>
          <w:ilvl w:val="0"/>
          <w:numId w:val="0"/>
        </w:numPr>
        <w:ind w:left="432" w:hanging="432"/>
      </w:pPr>
      <w:bookmarkStart w:id="5" w:name="_Toc146459152"/>
      <w:r w:rsidRPr="00826850">
        <w:t>V.  SUBMITTING ORGANIZATIONS</w:t>
      </w:r>
      <w:bookmarkEnd w:id="5"/>
    </w:p>
    <w:p w14:paraId="7056B4B4" w14:textId="77777777" w:rsidR="00027A80" w:rsidRPr="00826850" w:rsidRDefault="00027A80" w:rsidP="00027A80">
      <w:r w:rsidRPr="00826850">
        <w:t>The following organizations submitted this Document to the Open Geospatial Consortium (OGC):</w:t>
      </w:r>
    </w:p>
    <w:p w14:paraId="495F5055" w14:textId="77777777" w:rsidR="00027A80" w:rsidRPr="00826850" w:rsidRDefault="00027A80" w:rsidP="00601140">
      <w:pPr>
        <w:pStyle w:val="af3"/>
        <w:numPr>
          <w:ilvl w:val="0"/>
          <w:numId w:val="7"/>
        </w:numPr>
        <w:ind w:leftChars="0"/>
        <w:rPr>
          <w:rFonts w:eastAsiaTheme="minorEastAsia"/>
        </w:rPr>
      </w:pPr>
      <w:r w:rsidRPr="00826850">
        <w:t>The University of New South Wales</w:t>
      </w:r>
    </w:p>
    <w:p w14:paraId="689998EE" w14:textId="77777777" w:rsidR="00027A80" w:rsidRPr="00826850" w:rsidRDefault="00027A80" w:rsidP="00601140">
      <w:pPr>
        <w:pStyle w:val="af3"/>
        <w:numPr>
          <w:ilvl w:val="0"/>
          <w:numId w:val="7"/>
        </w:numPr>
        <w:ind w:leftChars="0"/>
      </w:pPr>
      <w:r w:rsidRPr="00826850">
        <w:t>Pusan National University</w:t>
      </w:r>
    </w:p>
    <w:p w14:paraId="678CCA4F" w14:textId="77777777" w:rsidR="00027A80" w:rsidRPr="00826850" w:rsidRDefault="00027A80" w:rsidP="00601140">
      <w:pPr>
        <w:pStyle w:val="af3"/>
        <w:numPr>
          <w:ilvl w:val="0"/>
          <w:numId w:val="7"/>
        </w:numPr>
        <w:ind w:leftChars="0"/>
        <w:rPr>
          <w:rFonts w:eastAsiaTheme="minorEastAsia"/>
        </w:rPr>
      </w:pPr>
      <w:r w:rsidRPr="00826850">
        <w:t>Ordnance Survey</w:t>
      </w:r>
    </w:p>
    <w:p w14:paraId="1F3A2F76" w14:textId="77777777" w:rsidR="00027A80" w:rsidRPr="00826850" w:rsidRDefault="00027A80" w:rsidP="00601140">
      <w:pPr>
        <w:pStyle w:val="af3"/>
        <w:numPr>
          <w:ilvl w:val="0"/>
          <w:numId w:val="7"/>
        </w:numPr>
        <w:ind w:leftChars="0"/>
        <w:rPr>
          <w:rFonts w:eastAsiaTheme="minorEastAsia"/>
        </w:rPr>
      </w:pPr>
      <w:r w:rsidRPr="00826850">
        <w:t>University of Seoul</w:t>
      </w:r>
    </w:p>
    <w:p w14:paraId="163B97E3" w14:textId="77777777" w:rsidR="00027A80" w:rsidRPr="00826850" w:rsidRDefault="00027A80" w:rsidP="00601140">
      <w:pPr>
        <w:pStyle w:val="af3"/>
        <w:numPr>
          <w:ilvl w:val="0"/>
          <w:numId w:val="7"/>
        </w:numPr>
        <w:ind w:leftChars="0"/>
      </w:pPr>
      <w:r w:rsidRPr="00826850">
        <w:t>All4Land</w:t>
      </w:r>
    </w:p>
    <w:p w14:paraId="073EA706" w14:textId="77777777" w:rsidR="00027A80" w:rsidRPr="00826850" w:rsidRDefault="00027A80" w:rsidP="00601140">
      <w:pPr>
        <w:pStyle w:val="af3"/>
        <w:numPr>
          <w:ilvl w:val="0"/>
          <w:numId w:val="7"/>
        </w:numPr>
        <w:ind w:leftChars="0"/>
      </w:pPr>
      <w:r w:rsidRPr="00826850">
        <w:t>Delft University of Technology</w:t>
      </w:r>
    </w:p>
    <w:p w14:paraId="099A5691" w14:textId="77777777" w:rsidR="00027A80" w:rsidRPr="00826850" w:rsidRDefault="00027A80" w:rsidP="00027A80"/>
    <w:p w14:paraId="00F7B3CC" w14:textId="77777777" w:rsidR="00027A80" w:rsidRPr="00826850" w:rsidRDefault="00027A80" w:rsidP="00027A80">
      <w:r w:rsidRPr="00826850">
        <w:t xml:space="preserve">The initial concepts have been developed with the support of </w:t>
      </w:r>
    </w:p>
    <w:p w14:paraId="39B958A6" w14:textId="77777777" w:rsidR="00027A80" w:rsidRPr="00826850" w:rsidRDefault="00027A80" w:rsidP="00601140">
      <w:pPr>
        <w:pStyle w:val="af3"/>
        <w:numPr>
          <w:ilvl w:val="0"/>
          <w:numId w:val="8"/>
        </w:numPr>
        <w:ind w:leftChars="0"/>
        <w:rPr>
          <w:rFonts w:eastAsiaTheme="minorEastAsia"/>
        </w:rPr>
      </w:pPr>
      <w:r w:rsidRPr="00826850">
        <w:t>Technical University of Berlin</w:t>
      </w:r>
    </w:p>
    <w:p w14:paraId="168AB359" w14:textId="77777777" w:rsidR="00027A80" w:rsidRPr="00826850" w:rsidRDefault="00027A80" w:rsidP="00601140">
      <w:pPr>
        <w:pStyle w:val="af3"/>
        <w:numPr>
          <w:ilvl w:val="0"/>
          <w:numId w:val="8"/>
        </w:numPr>
        <w:ind w:leftChars="0"/>
        <w:rPr>
          <w:rFonts w:eastAsiaTheme="minorEastAsia"/>
        </w:rPr>
      </w:pPr>
      <w:r w:rsidRPr="00826850">
        <w:t>Technical University of Munich</w:t>
      </w:r>
    </w:p>
    <w:p w14:paraId="620F1082" w14:textId="77777777" w:rsidR="00027A80" w:rsidRPr="00826850" w:rsidRDefault="00027A80" w:rsidP="00027A80">
      <w:pPr>
        <w:rPr>
          <w:rFonts w:eastAsia="Times New Roman"/>
          <w:caps/>
          <w:color w:val="00335B"/>
        </w:rPr>
      </w:pPr>
    </w:p>
    <w:p w14:paraId="76F92763" w14:textId="77777777" w:rsidR="00027A80" w:rsidRPr="00826850" w:rsidRDefault="00027A80" w:rsidP="00027A80">
      <w:pPr>
        <w:pStyle w:val="1"/>
        <w:numPr>
          <w:ilvl w:val="0"/>
          <w:numId w:val="0"/>
        </w:numPr>
        <w:ind w:left="432" w:hanging="432"/>
      </w:pPr>
      <w:bookmarkStart w:id="6" w:name="_Toc146459153"/>
      <w:r w:rsidRPr="00826850">
        <w:t>VI.  SUBMISSION CONTACT POINTS</w:t>
      </w:r>
      <w:bookmarkEnd w:id="6"/>
    </w:p>
    <w:p w14:paraId="4F68EAD7" w14:textId="77777777" w:rsidR="00027A80" w:rsidRPr="00826850" w:rsidRDefault="00027A80" w:rsidP="00027A80">
      <w:pPr>
        <w:rPr>
          <w:rFonts w:eastAsia="Times New Roman"/>
        </w:rPr>
      </w:pPr>
      <w:r w:rsidRPr="00826850">
        <w:rPr>
          <w:rFonts w:eastAsia="Times New Roman"/>
        </w:rPr>
        <w:t>Questions regarding this submission should be directed to the editor or the submitters:</w:t>
      </w:r>
    </w:p>
    <w:tbl>
      <w:tblPr>
        <w:tblW w:w="8571"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4" w:space="0" w:color="auto"/>
          <w:insideV w:val="single" w:sz="4" w:space="0" w:color="auto"/>
        </w:tblBorders>
        <w:tblLayout w:type="fixed"/>
        <w:tblLook w:val="06A0" w:firstRow="1" w:lastRow="0" w:firstColumn="1" w:lastColumn="0" w:noHBand="1" w:noVBand="1"/>
      </w:tblPr>
      <w:tblGrid>
        <w:gridCol w:w="1803"/>
        <w:gridCol w:w="1803"/>
        <w:gridCol w:w="4965"/>
      </w:tblGrid>
      <w:tr w:rsidR="00027A80" w:rsidRPr="00826850" w14:paraId="43782C0C" w14:textId="77777777" w:rsidTr="00D56A17">
        <w:tc>
          <w:tcPr>
            <w:tcW w:w="1803" w:type="dxa"/>
            <w:tcBorders>
              <w:top w:val="single" w:sz="12" w:space="0" w:color="auto"/>
              <w:left w:val="single" w:sz="6" w:space="0" w:color="000000" w:themeColor="text1"/>
              <w:bottom w:val="single" w:sz="8" w:space="0" w:color="auto"/>
              <w:right w:val="single" w:sz="6" w:space="0" w:color="000000" w:themeColor="text1"/>
            </w:tcBorders>
          </w:tcPr>
          <w:p w14:paraId="070606E9" w14:textId="77777777" w:rsidR="00027A80" w:rsidRPr="00826850" w:rsidRDefault="00027A80" w:rsidP="00D56A17">
            <w:r w:rsidRPr="00826850">
              <w:rPr>
                <w:b/>
              </w:rPr>
              <w:t>Name</w:t>
            </w:r>
          </w:p>
        </w:tc>
        <w:tc>
          <w:tcPr>
            <w:tcW w:w="1803" w:type="dxa"/>
            <w:tcBorders>
              <w:top w:val="single" w:sz="12" w:space="0" w:color="auto"/>
              <w:left w:val="single" w:sz="6" w:space="0" w:color="000000" w:themeColor="text1"/>
              <w:bottom w:val="single" w:sz="8" w:space="0" w:color="auto"/>
              <w:right w:val="single" w:sz="6" w:space="0" w:color="000000" w:themeColor="text1"/>
            </w:tcBorders>
          </w:tcPr>
          <w:p w14:paraId="0D43D318" w14:textId="77777777" w:rsidR="00027A80" w:rsidRPr="00826850" w:rsidRDefault="00027A80" w:rsidP="00D56A17">
            <w:r w:rsidRPr="00826850">
              <w:rPr>
                <w:b/>
              </w:rPr>
              <w:t>Affiliation</w:t>
            </w:r>
          </w:p>
        </w:tc>
        <w:tc>
          <w:tcPr>
            <w:tcW w:w="4965" w:type="dxa"/>
            <w:tcBorders>
              <w:top w:val="single" w:sz="12" w:space="0" w:color="auto"/>
              <w:left w:val="single" w:sz="6" w:space="0" w:color="000000" w:themeColor="text1"/>
              <w:bottom w:val="single" w:sz="8" w:space="0" w:color="auto"/>
              <w:right w:val="single" w:sz="6" w:space="0" w:color="000000" w:themeColor="text1"/>
            </w:tcBorders>
          </w:tcPr>
          <w:p w14:paraId="7E05E6E7" w14:textId="77777777" w:rsidR="00027A80" w:rsidRPr="00826850" w:rsidRDefault="00027A80" w:rsidP="00D56A17">
            <w:r w:rsidRPr="00826850">
              <w:rPr>
                <w:b/>
              </w:rPr>
              <w:t>Contact</w:t>
            </w:r>
          </w:p>
        </w:tc>
      </w:tr>
      <w:tr w:rsidR="00027A80" w:rsidRPr="00826850" w14:paraId="117DD152" w14:textId="77777777" w:rsidTr="00D56A17">
        <w:tc>
          <w:tcPr>
            <w:tcW w:w="1803" w:type="dxa"/>
            <w:tcBorders>
              <w:top w:val="single" w:sz="8" w:space="0" w:color="auto"/>
              <w:left w:val="single" w:sz="6" w:space="0" w:color="000000" w:themeColor="text1"/>
              <w:bottom w:val="single" w:sz="8" w:space="0" w:color="auto"/>
              <w:right w:val="single" w:sz="6" w:space="0" w:color="000000" w:themeColor="text1"/>
            </w:tcBorders>
          </w:tcPr>
          <w:p w14:paraId="743E9336" w14:textId="77777777" w:rsidR="00027A80" w:rsidRPr="00826850" w:rsidRDefault="00027A80" w:rsidP="00D56A17">
            <w:r w:rsidRPr="00826850">
              <w:t>Sisi Zlatanova</w:t>
            </w:r>
          </w:p>
        </w:tc>
        <w:tc>
          <w:tcPr>
            <w:tcW w:w="1803" w:type="dxa"/>
            <w:tcBorders>
              <w:top w:val="single" w:sz="8" w:space="0" w:color="auto"/>
              <w:left w:val="single" w:sz="6" w:space="0" w:color="000000" w:themeColor="text1"/>
              <w:bottom w:val="single" w:sz="8" w:space="0" w:color="auto"/>
              <w:right w:val="single" w:sz="6" w:space="0" w:color="000000" w:themeColor="text1"/>
            </w:tcBorders>
          </w:tcPr>
          <w:p w14:paraId="1FA26A11" w14:textId="77777777" w:rsidR="00027A80" w:rsidRPr="00826850" w:rsidRDefault="00027A80" w:rsidP="00D56A17">
            <w:r w:rsidRPr="00826850">
              <w:t xml:space="preserve">University of New South Wales </w:t>
            </w:r>
          </w:p>
        </w:tc>
        <w:tc>
          <w:tcPr>
            <w:tcW w:w="4965" w:type="dxa"/>
            <w:tcBorders>
              <w:top w:val="single" w:sz="8" w:space="0" w:color="auto"/>
              <w:left w:val="single" w:sz="6" w:space="0" w:color="000000" w:themeColor="text1"/>
              <w:bottom w:val="single" w:sz="8" w:space="0" w:color="auto"/>
              <w:right w:val="single" w:sz="6" w:space="0" w:color="000000" w:themeColor="text1"/>
            </w:tcBorders>
          </w:tcPr>
          <w:p w14:paraId="34CBD3EF" w14:textId="77777777" w:rsidR="00027A80" w:rsidRPr="00826850" w:rsidRDefault="00027A80" w:rsidP="00D56A17">
            <w:proofErr w:type="spellStart"/>
            <w:proofErr w:type="gramStart"/>
            <w:r w:rsidRPr="00826850">
              <w:t>s.zlatanova</w:t>
            </w:r>
            <w:proofErr w:type="spellEnd"/>
            <w:proofErr w:type="gramEnd"/>
            <w:r w:rsidRPr="00826850">
              <w:t xml:space="preserve"> at unsw.edu.au</w:t>
            </w:r>
          </w:p>
          <w:p w14:paraId="0A8E55CA" w14:textId="77777777" w:rsidR="00027A80" w:rsidRPr="00826850" w:rsidRDefault="00027A80" w:rsidP="00D56A17"/>
        </w:tc>
      </w:tr>
      <w:tr w:rsidR="00027A80" w:rsidRPr="00826850" w14:paraId="2CDA6A58" w14:textId="77777777" w:rsidTr="00D56A17">
        <w:tc>
          <w:tcPr>
            <w:tcW w:w="1803" w:type="dxa"/>
            <w:tcBorders>
              <w:top w:val="single" w:sz="8" w:space="0" w:color="auto"/>
              <w:left w:val="single" w:sz="6" w:space="0" w:color="000000" w:themeColor="text1"/>
              <w:bottom w:val="single" w:sz="8" w:space="0" w:color="auto"/>
              <w:right w:val="single" w:sz="6" w:space="0" w:color="000000" w:themeColor="text1"/>
            </w:tcBorders>
          </w:tcPr>
          <w:p w14:paraId="22D3ED57" w14:textId="77777777" w:rsidR="00027A80" w:rsidRPr="00826850" w:rsidRDefault="00027A80" w:rsidP="00D56A17">
            <w:r w:rsidRPr="00826850">
              <w:t>Ki-Joune Li</w:t>
            </w:r>
          </w:p>
        </w:tc>
        <w:tc>
          <w:tcPr>
            <w:tcW w:w="1803" w:type="dxa"/>
            <w:tcBorders>
              <w:top w:val="single" w:sz="8" w:space="0" w:color="auto"/>
              <w:left w:val="single" w:sz="6" w:space="0" w:color="000000" w:themeColor="text1"/>
              <w:bottom w:val="single" w:sz="8" w:space="0" w:color="auto"/>
              <w:right w:val="single" w:sz="6" w:space="0" w:color="000000" w:themeColor="text1"/>
            </w:tcBorders>
          </w:tcPr>
          <w:p w14:paraId="3744DF13" w14:textId="77777777" w:rsidR="00027A80" w:rsidRPr="00826850" w:rsidRDefault="00027A80" w:rsidP="00D56A17">
            <w:r w:rsidRPr="00826850">
              <w:t>Pusan National University</w:t>
            </w:r>
          </w:p>
        </w:tc>
        <w:tc>
          <w:tcPr>
            <w:tcW w:w="4965" w:type="dxa"/>
            <w:tcBorders>
              <w:top w:val="single" w:sz="8" w:space="0" w:color="auto"/>
              <w:left w:val="single" w:sz="6" w:space="0" w:color="000000" w:themeColor="text1"/>
              <w:bottom w:val="single" w:sz="8" w:space="0" w:color="auto"/>
              <w:right w:val="single" w:sz="6" w:space="0" w:color="000000" w:themeColor="text1"/>
            </w:tcBorders>
          </w:tcPr>
          <w:p w14:paraId="609AC73D" w14:textId="77421D0A" w:rsidR="00027A80" w:rsidRPr="00826850" w:rsidRDefault="00027A80" w:rsidP="00D56A17">
            <w:r w:rsidRPr="00826850">
              <w:t>lik at pnu.edu</w:t>
            </w:r>
          </w:p>
        </w:tc>
      </w:tr>
      <w:tr w:rsidR="00027A80" w:rsidRPr="00826850" w14:paraId="377F46E7" w14:textId="77777777" w:rsidTr="00D56A17">
        <w:tc>
          <w:tcPr>
            <w:tcW w:w="1803" w:type="dxa"/>
            <w:tcBorders>
              <w:top w:val="single" w:sz="8" w:space="0" w:color="auto"/>
              <w:left w:val="single" w:sz="6" w:space="0" w:color="000000" w:themeColor="text1"/>
              <w:bottom w:val="single" w:sz="8" w:space="0" w:color="auto"/>
              <w:right w:val="single" w:sz="6" w:space="0" w:color="000000" w:themeColor="text1"/>
            </w:tcBorders>
          </w:tcPr>
          <w:p w14:paraId="522E7D1F" w14:textId="77777777" w:rsidR="00027A80" w:rsidRPr="00826850" w:rsidRDefault="00027A80" w:rsidP="00D56A17">
            <w:r w:rsidRPr="00826850">
              <w:t xml:space="preserve">Abdoulaye Diakite </w:t>
            </w:r>
          </w:p>
        </w:tc>
        <w:tc>
          <w:tcPr>
            <w:tcW w:w="1803" w:type="dxa"/>
            <w:tcBorders>
              <w:top w:val="single" w:sz="8" w:space="0" w:color="auto"/>
              <w:left w:val="single" w:sz="6" w:space="0" w:color="000000" w:themeColor="text1"/>
              <w:bottom w:val="single" w:sz="8" w:space="0" w:color="auto"/>
              <w:right w:val="single" w:sz="6" w:space="0" w:color="000000" w:themeColor="text1"/>
            </w:tcBorders>
          </w:tcPr>
          <w:p w14:paraId="5C82EF38" w14:textId="77777777" w:rsidR="00027A80" w:rsidRPr="00826850" w:rsidRDefault="00027A80" w:rsidP="00D56A17">
            <w:r w:rsidRPr="00826850">
              <w:t xml:space="preserve">The University of New South Wales </w:t>
            </w:r>
          </w:p>
        </w:tc>
        <w:tc>
          <w:tcPr>
            <w:tcW w:w="4965" w:type="dxa"/>
            <w:tcBorders>
              <w:top w:val="single" w:sz="8" w:space="0" w:color="auto"/>
              <w:left w:val="single" w:sz="6" w:space="0" w:color="000000" w:themeColor="text1"/>
              <w:bottom w:val="single" w:sz="8" w:space="0" w:color="auto"/>
              <w:right w:val="single" w:sz="6" w:space="0" w:color="000000" w:themeColor="text1"/>
            </w:tcBorders>
          </w:tcPr>
          <w:p w14:paraId="262012D5" w14:textId="77777777" w:rsidR="00027A80" w:rsidRPr="00826850" w:rsidRDefault="00027A80" w:rsidP="00D56A17">
            <w:proofErr w:type="spellStart"/>
            <w:proofErr w:type="gramStart"/>
            <w:r w:rsidRPr="00EB2981">
              <w:t>diakite.abdoulaye</w:t>
            </w:r>
            <w:proofErr w:type="spellEnd"/>
            <w:proofErr w:type="gramEnd"/>
            <w:r>
              <w:t xml:space="preserve"> at </w:t>
            </w:r>
            <w:r w:rsidRPr="00EB2981">
              <w:t>gmail.com</w:t>
            </w:r>
          </w:p>
        </w:tc>
      </w:tr>
      <w:tr w:rsidR="00027A80" w:rsidRPr="00826850" w14:paraId="0B662176" w14:textId="77777777" w:rsidTr="00D56A17">
        <w:tc>
          <w:tcPr>
            <w:tcW w:w="1803" w:type="dxa"/>
            <w:tcBorders>
              <w:top w:val="single" w:sz="8" w:space="0" w:color="auto"/>
              <w:left w:val="single" w:sz="6" w:space="0" w:color="000000" w:themeColor="text1"/>
              <w:bottom w:val="single" w:sz="8" w:space="0" w:color="auto"/>
              <w:right w:val="single" w:sz="6" w:space="0" w:color="000000" w:themeColor="text1"/>
            </w:tcBorders>
          </w:tcPr>
          <w:p w14:paraId="28CFD75F" w14:textId="77777777" w:rsidR="00027A80" w:rsidRPr="00826850" w:rsidRDefault="00027A80" w:rsidP="00D56A17">
            <w:r w:rsidRPr="00826850">
              <w:t>Jeremy Morley</w:t>
            </w:r>
          </w:p>
        </w:tc>
        <w:tc>
          <w:tcPr>
            <w:tcW w:w="1803" w:type="dxa"/>
            <w:tcBorders>
              <w:top w:val="single" w:sz="8" w:space="0" w:color="auto"/>
              <w:left w:val="single" w:sz="6" w:space="0" w:color="000000" w:themeColor="text1"/>
              <w:bottom w:val="single" w:sz="8" w:space="0" w:color="auto"/>
              <w:right w:val="single" w:sz="6" w:space="0" w:color="000000" w:themeColor="text1"/>
            </w:tcBorders>
          </w:tcPr>
          <w:p w14:paraId="48862DFB" w14:textId="77777777" w:rsidR="00027A80" w:rsidRPr="00826850" w:rsidRDefault="00027A80" w:rsidP="00D56A17">
            <w:r w:rsidRPr="00826850">
              <w:t>Ordnance Survey</w:t>
            </w:r>
          </w:p>
        </w:tc>
        <w:tc>
          <w:tcPr>
            <w:tcW w:w="4965" w:type="dxa"/>
            <w:tcBorders>
              <w:top w:val="single" w:sz="8" w:space="0" w:color="auto"/>
              <w:left w:val="single" w:sz="6" w:space="0" w:color="000000" w:themeColor="text1"/>
              <w:bottom w:val="single" w:sz="8" w:space="0" w:color="auto"/>
              <w:right w:val="single" w:sz="6" w:space="0" w:color="000000" w:themeColor="text1"/>
            </w:tcBorders>
          </w:tcPr>
          <w:p w14:paraId="5E9EC12F" w14:textId="77777777" w:rsidR="00027A80" w:rsidRPr="00826850" w:rsidRDefault="00027A80" w:rsidP="00D56A17">
            <w:proofErr w:type="spellStart"/>
            <w:r w:rsidRPr="00826850">
              <w:t>Jeremy.Morley</w:t>
            </w:r>
            <w:proofErr w:type="spellEnd"/>
            <w:r w:rsidRPr="00826850">
              <w:t xml:space="preserve"> at os.uk</w:t>
            </w:r>
          </w:p>
        </w:tc>
      </w:tr>
    </w:tbl>
    <w:p w14:paraId="681E693B" w14:textId="77777777" w:rsidR="00027A80" w:rsidRPr="00826850" w:rsidRDefault="00027A80" w:rsidP="00027A80"/>
    <w:p w14:paraId="06DF15D2" w14:textId="77777777" w:rsidR="009A7B37" w:rsidRDefault="009A7B37">
      <w:pPr>
        <w:pStyle w:val="1"/>
      </w:pPr>
      <w:bookmarkStart w:id="7" w:name="_Toc146459154"/>
      <w:r>
        <w:lastRenderedPageBreak/>
        <w:t>Scope</w:t>
      </w:r>
      <w:bookmarkEnd w:id="7"/>
    </w:p>
    <w:p w14:paraId="4DEFBE00" w14:textId="77777777" w:rsidR="00027A80" w:rsidRPr="00826850" w:rsidRDefault="00027A80" w:rsidP="00027A80">
      <w:proofErr w:type="spellStart"/>
      <w:r w:rsidRPr="00826850">
        <w:t>IndoorGML</w:t>
      </w:r>
      <w:proofErr w:type="spellEnd"/>
      <w:r w:rsidRPr="00826850">
        <w:t xml:space="preserve"> is an OGC</w:t>
      </w:r>
      <w:r w:rsidRPr="00826850">
        <w:rPr>
          <w:b/>
          <w:vertAlign w:val="superscript"/>
        </w:rPr>
        <w:t>®</w:t>
      </w:r>
      <w:r w:rsidRPr="00826850">
        <w:t xml:space="preserve"> standard for the representation and exchange of indoor navigation network models. </w:t>
      </w:r>
      <w:proofErr w:type="spellStart"/>
      <w:r w:rsidRPr="00826850">
        <w:t>IndoorGML</w:t>
      </w:r>
      <w:proofErr w:type="spellEnd"/>
      <w:r w:rsidRPr="00826850">
        <w:t xml:space="preserve"> is a UML conceptual schema and implementation schema of the Geography Markup Language version 3.2.1</w:t>
      </w:r>
      <w:r>
        <w:t>.</w:t>
      </w:r>
    </w:p>
    <w:p w14:paraId="0158EBFB" w14:textId="77777777" w:rsidR="00027A80" w:rsidRPr="00826850" w:rsidRDefault="00027A80" w:rsidP="00027A80">
      <w:r w:rsidRPr="00826850">
        <w:t xml:space="preserve">This version of </w:t>
      </w:r>
      <w:proofErr w:type="spellStart"/>
      <w:r w:rsidRPr="00826850">
        <w:t>IndoorGML</w:t>
      </w:r>
      <w:proofErr w:type="spellEnd"/>
      <w:r w:rsidRPr="00826850">
        <w:t xml:space="preserve"> establishes a common schema for indoor navigation applications. It models topology and semantics of indoor spaces, which are needed for the components of navigation networks. </w:t>
      </w:r>
      <w:proofErr w:type="spellStart"/>
      <w:r w:rsidRPr="00826850">
        <w:t>IndoorGML</w:t>
      </w:r>
      <w:proofErr w:type="spellEnd"/>
      <w:r w:rsidRPr="00826850">
        <w:t xml:space="preserve"> contains a minimum set of generic, unified modelling concepts for indoor environments as follows: </w:t>
      </w:r>
    </w:p>
    <w:p w14:paraId="4B61B7D3" w14:textId="77777777" w:rsidR="00027A80" w:rsidRPr="00826850" w:rsidRDefault="00027A80" w:rsidP="00601140">
      <w:pPr>
        <w:pStyle w:val="af3"/>
        <w:numPr>
          <w:ilvl w:val="0"/>
          <w:numId w:val="9"/>
        </w:numPr>
        <w:ind w:leftChars="0"/>
        <w:jc w:val="left"/>
      </w:pPr>
      <w:r w:rsidRPr="00826850">
        <w:t>Spaces and space subdivision contexts;</w:t>
      </w:r>
    </w:p>
    <w:p w14:paraId="7ED609F8" w14:textId="77777777" w:rsidR="00027A80" w:rsidRPr="00826850" w:rsidRDefault="00027A80" w:rsidP="00601140">
      <w:pPr>
        <w:pStyle w:val="af3"/>
        <w:numPr>
          <w:ilvl w:val="0"/>
          <w:numId w:val="9"/>
        </w:numPr>
        <w:ind w:leftChars="0"/>
        <w:jc w:val="left"/>
        <w:rPr>
          <w:rFonts w:eastAsiaTheme="minorEastAsia"/>
        </w:rPr>
      </w:pPr>
      <w:r w:rsidRPr="00826850">
        <w:t xml:space="preserve">Geometric and semantic properties of spaces; </w:t>
      </w:r>
    </w:p>
    <w:p w14:paraId="74495F1C" w14:textId="77777777" w:rsidR="00027A80" w:rsidRPr="00826850" w:rsidRDefault="00027A80" w:rsidP="00601140">
      <w:pPr>
        <w:pStyle w:val="af3"/>
        <w:numPr>
          <w:ilvl w:val="0"/>
          <w:numId w:val="9"/>
        </w:numPr>
        <w:ind w:leftChars="0"/>
        <w:jc w:val="left"/>
      </w:pPr>
      <w:r w:rsidRPr="00826850">
        <w:t>Types of connectivity between spaces;</w:t>
      </w:r>
    </w:p>
    <w:p w14:paraId="3DD2A44A" w14:textId="77777777" w:rsidR="00027A80" w:rsidRPr="00826850" w:rsidRDefault="00027A80" w:rsidP="00601140">
      <w:pPr>
        <w:pStyle w:val="af3"/>
        <w:numPr>
          <w:ilvl w:val="0"/>
          <w:numId w:val="9"/>
        </w:numPr>
        <w:ind w:leftChars="0"/>
        <w:jc w:val="left"/>
      </w:pPr>
      <w:r w:rsidRPr="00826850">
        <w:t>Navigation networks (logical and metric) and their relationships.</w:t>
      </w:r>
    </w:p>
    <w:p w14:paraId="4CB31C31" w14:textId="77777777" w:rsidR="009A7B37" w:rsidRDefault="009A7B37">
      <w:pPr>
        <w:pStyle w:val="1"/>
      </w:pPr>
      <w:bookmarkStart w:id="8" w:name="_Toc146459155"/>
      <w:r>
        <w:t>Conformance</w:t>
      </w:r>
      <w:bookmarkEnd w:id="8"/>
    </w:p>
    <w:p w14:paraId="76C52B56" w14:textId="77777777" w:rsidR="00027A80" w:rsidRPr="00826850" w:rsidRDefault="00027A80" w:rsidP="00027A80">
      <w:r w:rsidRPr="00826850">
        <w:t>Conformance targets of this OGC</w:t>
      </w:r>
      <w:r w:rsidRPr="00826850">
        <w:rPr>
          <w:vertAlign w:val="superscript"/>
        </w:rPr>
        <w:t>®</w:t>
      </w:r>
      <w:r w:rsidRPr="00826850">
        <w:t xml:space="preserve"> Standard are </w:t>
      </w:r>
      <w:proofErr w:type="spellStart"/>
      <w:r w:rsidRPr="00826850">
        <w:t>IndoorGML</w:t>
      </w:r>
      <w:proofErr w:type="spellEnd"/>
      <w:r w:rsidRPr="00826850">
        <w:t xml:space="preserve"> instance documents. Conformance with this standard shall be checked whether </w:t>
      </w:r>
      <w:proofErr w:type="spellStart"/>
      <w:r w:rsidRPr="00826850">
        <w:t>IndoorGML</w:t>
      </w:r>
      <w:proofErr w:type="spellEnd"/>
      <w:r w:rsidRPr="00826850">
        <w:t xml:space="preserve"> instance documents achieve the criteria as defined in clause 7 to 9.</w:t>
      </w:r>
    </w:p>
    <w:p w14:paraId="051C72B7" w14:textId="77777777" w:rsidR="00027A80" w:rsidRPr="00826850" w:rsidRDefault="00027A80" w:rsidP="00027A80">
      <w:r w:rsidRPr="00826850">
        <w:t xml:space="preserve">In order to conform to </w:t>
      </w:r>
      <w:proofErr w:type="spellStart"/>
      <w:r w:rsidRPr="00826850">
        <w:t>IndoorGML</w:t>
      </w:r>
      <w:proofErr w:type="spellEnd"/>
      <w:r w:rsidRPr="00826850">
        <w:t>, and schema document should:</w:t>
      </w:r>
    </w:p>
    <w:p w14:paraId="2F697C52" w14:textId="77777777" w:rsidR="00027A80" w:rsidRPr="00826850" w:rsidRDefault="00027A80" w:rsidP="00027A80">
      <w:r w:rsidRPr="00826850">
        <w:t>a) conform to the rules, specifications, and requirements in clauses 7 to 9; and</w:t>
      </w:r>
    </w:p>
    <w:p w14:paraId="7CD32536" w14:textId="77777777" w:rsidR="00027A80" w:rsidRPr="00826850" w:rsidRDefault="00027A80" w:rsidP="00027A80">
      <w:r w:rsidRPr="00826850">
        <w:t>b) pass all relevant test cases of the abstract test suite given in Annex A.</w:t>
      </w:r>
    </w:p>
    <w:p w14:paraId="4B477723" w14:textId="77777777" w:rsidR="00027A80" w:rsidRPr="00826850" w:rsidRDefault="00027A80" w:rsidP="00027A80">
      <w:r w:rsidRPr="00826850">
        <w:t>The framework, concepts, and methodology for testing, and the criteria to be achieved to claim conformance are specified in the OGC Compliance Testing Policies and Procedures and the OGC Compliance Testing web site</w:t>
      </w:r>
      <w:r w:rsidRPr="00826850">
        <w:rPr>
          <w:color w:val="2E81C2"/>
          <w:vertAlign w:val="superscript"/>
        </w:rPr>
        <w:t>1</w:t>
      </w:r>
      <w:r w:rsidRPr="00826850">
        <w:t>.</w:t>
      </w:r>
    </w:p>
    <w:p w14:paraId="4113D17A" w14:textId="77777777" w:rsidR="009A7B37" w:rsidRDefault="009A7B37">
      <w:pPr>
        <w:pStyle w:val="1"/>
      </w:pPr>
      <w:bookmarkStart w:id="9" w:name="_Toc146459156"/>
      <w:r>
        <w:t>References</w:t>
      </w:r>
      <w:bookmarkEnd w:id="9"/>
    </w:p>
    <w:p w14:paraId="3058148E" w14:textId="77777777" w:rsidR="009A7B37" w:rsidRDefault="009A7B37">
      <w:pPr>
        <w:rPr>
          <w:color w:val="FF0000"/>
        </w:rPr>
      </w:pPr>
      <w:r>
        <w:t>The following normative documents contain provisions that, through reference in this text, constitute provisions of this document. For dated references, subsequent amendments to, or revisions of, any of these publications do not apply. For undated references, the latest edition of the normative document referred to applies.</w:t>
      </w:r>
    </w:p>
    <w:p w14:paraId="48916F6A" w14:textId="77777777" w:rsidR="00027A80" w:rsidRPr="00826850" w:rsidRDefault="00027A80" w:rsidP="00027A80">
      <w:r w:rsidRPr="00826850">
        <w:t>ISO: ISO 8601:2004, Data elements and interchange formats – Information interchange – Representation of dates and times, 2004. ISO (2004).</w:t>
      </w:r>
    </w:p>
    <w:p w14:paraId="0E6C1725" w14:textId="77777777" w:rsidR="00027A80" w:rsidRPr="00826850" w:rsidRDefault="00027A80" w:rsidP="00027A80">
      <w:r w:rsidRPr="00826850">
        <w:t>ISO/TS: ISO/TS 19103:2005, Geographic Information – Conceptual Schema Language, 2005. ISO and TS (2005).</w:t>
      </w:r>
    </w:p>
    <w:p w14:paraId="63C08D8D" w14:textId="77777777" w:rsidR="00027A80" w:rsidRPr="00826850" w:rsidRDefault="00027A80" w:rsidP="00027A80">
      <w:r w:rsidRPr="00826850">
        <w:lastRenderedPageBreak/>
        <w:t>ISO: ISO 19105:2000, Geographic information – Conformance and testing, 2000. ISO (2000).</w:t>
      </w:r>
    </w:p>
    <w:p w14:paraId="6D035361" w14:textId="77777777" w:rsidR="00027A80" w:rsidRPr="00826850" w:rsidRDefault="00027A80" w:rsidP="00027A80">
      <w:r w:rsidRPr="00826850">
        <w:t>ISO: ISO 19107:2003, Geographic Information – Spatial Schema, 2003. ISO (2003).</w:t>
      </w:r>
    </w:p>
    <w:p w14:paraId="33A2A56D" w14:textId="77777777" w:rsidR="00027A80" w:rsidRPr="00826850" w:rsidRDefault="00027A80" w:rsidP="00027A80">
      <w:r w:rsidRPr="00826850">
        <w:t>ISO: ISO 19109:2005, Geographic Information – Rules for Application Schemas, 2005. ISO (2005).</w:t>
      </w:r>
    </w:p>
    <w:p w14:paraId="01B123BD" w14:textId="77777777" w:rsidR="00027A80" w:rsidRPr="00826850" w:rsidRDefault="00027A80" w:rsidP="00027A80">
      <w:r w:rsidRPr="00826850">
        <w:t>ISO: ISO 19111:2003, Geographic information – Spatial referencing by coordinates, 2003. ISO (2003).</w:t>
      </w:r>
    </w:p>
    <w:p w14:paraId="03B4B4AC" w14:textId="77777777" w:rsidR="00027A80" w:rsidRPr="00826850" w:rsidRDefault="00027A80" w:rsidP="00027A80">
      <w:r w:rsidRPr="00826850">
        <w:t>ISO: ISO 19115-1:2014, Geographic Information – Metadata – Part 1: Fundamentals, 2014. ISO (2014).</w:t>
      </w:r>
    </w:p>
    <w:p w14:paraId="4683E801" w14:textId="77777777" w:rsidR="00027A80" w:rsidRPr="00826850" w:rsidRDefault="00027A80" w:rsidP="00027A80">
      <w:r w:rsidRPr="00826850">
        <w:t>ISO/TS: ISO/TS 19139:2007, Geographic Information – Metadata – XML schema implementation, 2007. ISO and TS (2007).</w:t>
      </w:r>
    </w:p>
    <w:p w14:paraId="4D683DB4" w14:textId="77777777" w:rsidR="00027A80" w:rsidRPr="00826850" w:rsidRDefault="00027A80" w:rsidP="00027A80">
      <w:r w:rsidRPr="00826850">
        <w:t xml:space="preserve">OGC 08-126, OGC® Abstract Specification Topic 5, The </w:t>
      </w:r>
      <w:proofErr w:type="spellStart"/>
      <w:r w:rsidRPr="00826850">
        <w:t>OpenGIS</w:t>
      </w:r>
      <w:proofErr w:type="spellEnd"/>
      <w:r w:rsidRPr="00826850">
        <w:t xml:space="preserve"> Feature, 2009</w:t>
      </w:r>
    </w:p>
    <w:p w14:paraId="3313FAA8" w14:textId="77777777" w:rsidR="00027A80" w:rsidRPr="00826850" w:rsidRDefault="00027A80" w:rsidP="00027A80">
      <w:r w:rsidRPr="00826850">
        <w:t>OGC 99-108r2, OGC® Abstract Specification Topic 8, Relations between Features, 1999</w:t>
      </w:r>
    </w:p>
    <w:p w14:paraId="2083D7D3" w14:textId="77777777" w:rsidR="00027A80" w:rsidRPr="00826850" w:rsidRDefault="00027A80" w:rsidP="00027A80">
      <w:r w:rsidRPr="00826850">
        <w:t>OGC 99-110, OGC® Abstract Specification Topic 10, Feature Collections, 1999</w:t>
      </w:r>
    </w:p>
    <w:p w14:paraId="7CFB767E" w14:textId="77777777" w:rsidR="00027A80" w:rsidRPr="00826850" w:rsidRDefault="00027A80" w:rsidP="00027A80">
      <w:r w:rsidRPr="00826850">
        <w:t>OGC 07-036, OGC® Geography Markup Language Implementation Specification, Version 3.2.1, 2007</w:t>
      </w:r>
    </w:p>
    <w:p w14:paraId="6E8E8131" w14:textId="77777777" w:rsidR="009A7B37" w:rsidRDefault="009A7B37">
      <w:pPr>
        <w:pStyle w:val="1"/>
      </w:pPr>
      <w:bookmarkStart w:id="10" w:name="_Toc146459157"/>
      <w:r>
        <w:t>Terms and Definitions</w:t>
      </w:r>
      <w:bookmarkEnd w:id="10"/>
    </w:p>
    <w:p w14:paraId="6BFF1DFF" w14:textId="1FB91FBB" w:rsidR="009A7B37" w:rsidRDefault="00107D02">
      <w:r w:rsidRPr="00107D02">
        <w:t>This document used the terms defined in</w:t>
      </w:r>
      <w:r>
        <w:t xml:space="preserve"> </w:t>
      </w:r>
      <w:r w:rsidRPr="00107D02">
        <w:t>Policy Directive 49</w:t>
      </w:r>
      <w:r>
        <w:rPr>
          <w:rStyle w:val="af2"/>
        </w:rPr>
        <w:footnoteReference w:id="1"/>
      </w:r>
      <w:r w:rsidRPr="00107D02">
        <w:t xml:space="preserve">, which is based on the ISO/IEC Directives, Part 2, Rules for the structure and drafting of International Standards. In particular, the word “shall” (not “must”) is the verb form used to indicate a requirement to be strictly followed to conform to this </w:t>
      </w:r>
      <w:r w:rsidR="001C2151">
        <w:t>Standard</w:t>
      </w:r>
      <w:r w:rsidRPr="00107D02">
        <w:t xml:space="preserve"> and OGC documents do not use the equivalent phrases in the ISO/IEC Directives, Part 2</w:t>
      </w:r>
      <w:r w:rsidR="009A7B37">
        <w:t>.</w:t>
      </w:r>
    </w:p>
    <w:p w14:paraId="352EC0BD" w14:textId="77777777" w:rsidR="009A7B37" w:rsidRDefault="009A7B37">
      <w:r>
        <w:t>For the purposes of this document, the following additional terms and definitions apply.</w:t>
      </w:r>
    </w:p>
    <w:p w14:paraId="5EA757ED" w14:textId="77777777" w:rsidR="00027A80" w:rsidRPr="00826850" w:rsidRDefault="00027A80" w:rsidP="00601140">
      <w:pPr>
        <w:pStyle w:val="2"/>
        <w:numPr>
          <w:ilvl w:val="1"/>
          <w:numId w:val="11"/>
        </w:numPr>
      </w:pPr>
      <w:bookmarkStart w:id="11" w:name="_Toc146459158"/>
      <w:r w:rsidRPr="00826850">
        <w:t>Indoor Space</w:t>
      </w:r>
      <w:bookmarkEnd w:id="11"/>
    </w:p>
    <w:p w14:paraId="54E505F9" w14:textId="77777777" w:rsidR="00027A80" w:rsidRPr="00826850" w:rsidRDefault="00027A80" w:rsidP="00027A80">
      <w:r w:rsidRPr="00826850">
        <w:t>A space within one or multiple buildings.</w:t>
      </w:r>
    </w:p>
    <w:p w14:paraId="71230A5B"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12" w:name="_Toc146459159"/>
      <w:r w:rsidRPr="00826850">
        <w:rPr>
          <w:szCs w:val="24"/>
        </w:rPr>
        <w:t>Cellular Space</w:t>
      </w:r>
      <w:bookmarkEnd w:id="12"/>
    </w:p>
    <w:p w14:paraId="68512A49" w14:textId="77777777" w:rsidR="00027A80" w:rsidRPr="00826850" w:rsidRDefault="00027A80" w:rsidP="00027A80">
      <w:pPr>
        <w:rPr>
          <w:vertAlign w:val="subscript"/>
        </w:rPr>
      </w:pPr>
      <w:r w:rsidRPr="00826850">
        <w:rPr>
          <w:lang w:eastAsia="ko-KR"/>
        </w:rPr>
        <w:t xml:space="preserve">A cellular space </w:t>
      </w:r>
      <w:r w:rsidRPr="00826850">
        <w:rPr>
          <w:i/>
          <w:lang w:eastAsia="ko-KR"/>
        </w:rPr>
        <w:t>S</w:t>
      </w:r>
      <w:r w:rsidRPr="00826850">
        <w:rPr>
          <w:lang w:eastAsia="ko-KR"/>
        </w:rPr>
        <w:t xml:space="preserve"> </w:t>
      </w:r>
      <w:r w:rsidRPr="00826850">
        <w:t xml:space="preserve">is a set of identifiable sells </w:t>
      </w:r>
      <w:r w:rsidRPr="00826850">
        <w:rPr>
          <w:i/>
          <w:iCs/>
        </w:rPr>
        <w:t>c</w:t>
      </w:r>
      <w:r w:rsidRPr="00826850">
        <w:rPr>
          <w:i/>
          <w:iCs/>
          <w:vertAlign w:val="subscript"/>
        </w:rPr>
        <w:t>i</w:t>
      </w:r>
      <w:r w:rsidRPr="00826850">
        <w:rPr>
          <w:lang w:eastAsia="ko-KR"/>
        </w:rPr>
        <w:t xml:space="preserve"> grouped according to theme </w:t>
      </w:r>
      <w:r w:rsidRPr="00826850">
        <w:rPr>
          <w:i/>
          <w:iCs/>
          <w:lang w:eastAsia="ko-KR"/>
        </w:rPr>
        <w:t>T</w:t>
      </w:r>
      <w:r w:rsidRPr="00826850">
        <w:rPr>
          <w:lang w:eastAsia="ko-KR"/>
        </w:rPr>
        <w:t xml:space="preserve"> and is noted </w:t>
      </w:r>
      <w:r w:rsidRPr="00826850">
        <w:rPr>
          <w:i/>
          <w:lang w:eastAsia="ko-KR"/>
        </w:rPr>
        <w:t>S</w:t>
      </w:r>
      <w:r w:rsidRPr="00826850">
        <w:rPr>
          <w:i/>
          <w:vertAlign w:val="superscript"/>
          <w:lang w:eastAsia="ko-KR"/>
        </w:rPr>
        <w:t>T</w:t>
      </w:r>
      <w:r w:rsidRPr="00826850">
        <w:rPr>
          <w:lang w:eastAsia="ko-KR"/>
        </w:rPr>
        <w:t xml:space="preserve"> is </w:t>
      </w:r>
      <w:r w:rsidRPr="00826850">
        <w:rPr>
          <w:i/>
          <w:lang w:eastAsia="ko-KR"/>
        </w:rPr>
        <w:t>S</w:t>
      </w:r>
      <w:r w:rsidRPr="00826850">
        <w:rPr>
          <w:i/>
          <w:vertAlign w:val="superscript"/>
          <w:lang w:eastAsia="ko-KR"/>
        </w:rPr>
        <w:t>T</w:t>
      </w:r>
      <w:r w:rsidRPr="00826850">
        <w:rPr>
          <w:lang w:eastAsia="ko-KR"/>
        </w:rPr>
        <w:t xml:space="preserve"> </w:t>
      </w:r>
      <w:r w:rsidRPr="00826850">
        <w:t>= {</w:t>
      </w:r>
      <w:r w:rsidRPr="00826850">
        <w:rPr>
          <w:i/>
        </w:rPr>
        <w:t>c</w:t>
      </w:r>
      <w:r w:rsidRPr="00826850">
        <w:rPr>
          <w:vertAlign w:val="subscript"/>
        </w:rPr>
        <w:t>1</w:t>
      </w:r>
      <w:r w:rsidRPr="00826850">
        <w:t xml:space="preserve">, </w:t>
      </w:r>
      <w:r w:rsidRPr="00826850">
        <w:rPr>
          <w:i/>
        </w:rPr>
        <w:t>c</w:t>
      </w:r>
      <w:r w:rsidRPr="00826850">
        <w:rPr>
          <w:vertAlign w:val="subscript"/>
        </w:rPr>
        <w:t>2</w:t>
      </w:r>
      <w:r w:rsidRPr="00826850">
        <w:t xml:space="preserve">, …, </w:t>
      </w:r>
      <w:proofErr w:type="spellStart"/>
      <w:r w:rsidRPr="00826850">
        <w:rPr>
          <w:i/>
        </w:rPr>
        <w:t>c</w:t>
      </w:r>
      <w:r w:rsidRPr="00826850">
        <w:rPr>
          <w:i/>
          <w:vertAlign w:val="subscript"/>
        </w:rPr>
        <w:t>n</w:t>
      </w:r>
      <w:proofErr w:type="spellEnd"/>
      <w:r w:rsidRPr="00826850">
        <w:t xml:space="preserve">} </w:t>
      </w:r>
    </w:p>
    <w:p w14:paraId="0CD01BA6"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13" w:name="_Toc146459160"/>
      <w:r w:rsidRPr="00826850">
        <w:rPr>
          <w:szCs w:val="24"/>
        </w:rPr>
        <w:t>Graph</w:t>
      </w:r>
      <w:bookmarkEnd w:id="13"/>
    </w:p>
    <w:p w14:paraId="26C15CB7" w14:textId="77777777" w:rsidR="00027A80" w:rsidRPr="00826850" w:rsidRDefault="00027A80" w:rsidP="00027A80">
      <w:r w:rsidRPr="00826850">
        <w:t xml:space="preserve">A graph </w:t>
      </w:r>
      <w:r w:rsidRPr="00826850">
        <w:rPr>
          <w:i/>
          <w:iCs/>
        </w:rPr>
        <w:t xml:space="preserve">G </w:t>
      </w:r>
      <w:r w:rsidRPr="00826850">
        <w:t>(</w:t>
      </w:r>
      <w:r w:rsidRPr="00826850">
        <w:rPr>
          <w:i/>
        </w:rPr>
        <w:t>V</w:t>
      </w:r>
      <w:r w:rsidRPr="00826850">
        <w:t xml:space="preserve">, </w:t>
      </w:r>
      <w:r w:rsidRPr="00826850">
        <w:rPr>
          <w:i/>
        </w:rPr>
        <w:t>E</w:t>
      </w:r>
      <w:r w:rsidRPr="00826850">
        <w:t xml:space="preserve">) where </w:t>
      </w:r>
      <w:r w:rsidRPr="00826850">
        <w:rPr>
          <w:i/>
        </w:rPr>
        <w:t>V</w:t>
      </w:r>
      <w:r w:rsidRPr="00826850">
        <w:t xml:space="preserve"> is a set of nodes representing cells and </w:t>
      </w:r>
      <w:r w:rsidRPr="00826850">
        <w:rPr>
          <w:i/>
        </w:rPr>
        <w:t>E</w:t>
      </w:r>
      <w:r w:rsidRPr="00826850">
        <w:t xml:space="preserve"> is the set of edges indicating topological relationships.</w:t>
      </w:r>
    </w:p>
    <w:p w14:paraId="630E8ECD"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14" w:name="_Toc146459161"/>
      <w:r w:rsidRPr="00826850">
        <w:rPr>
          <w:szCs w:val="24"/>
        </w:rPr>
        <w:lastRenderedPageBreak/>
        <w:t>Adjacency Graph</w:t>
      </w:r>
      <w:bookmarkEnd w:id="14"/>
    </w:p>
    <w:p w14:paraId="408942C3" w14:textId="77777777" w:rsidR="00027A80" w:rsidRPr="00826850" w:rsidRDefault="00027A80" w:rsidP="00027A80">
      <w:r w:rsidRPr="00826850">
        <w:t xml:space="preserve">A graph </w:t>
      </w:r>
      <w:proofErr w:type="spellStart"/>
      <w:r w:rsidRPr="00826850">
        <w:rPr>
          <w:i/>
          <w:iCs/>
        </w:rPr>
        <w:t>G</w:t>
      </w:r>
      <w:r w:rsidRPr="00826850">
        <w:rPr>
          <w:i/>
          <w:iCs/>
          <w:vertAlign w:val="subscript"/>
        </w:rPr>
        <w:t>adj</w:t>
      </w:r>
      <w:proofErr w:type="spellEnd"/>
      <w:r w:rsidRPr="00826850">
        <w:rPr>
          <w:i/>
          <w:iCs/>
          <w:vertAlign w:val="subscript"/>
        </w:rPr>
        <w:t xml:space="preserve"> </w:t>
      </w:r>
      <w:r w:rsidRPr="00826850">
        <w:t>(</w:t>
      </w:r>
      <w:r w:rsidRPr="00826850">
        <w:rPr>
          <w:i/>
        </w:rPr>
        <w:t>V</w:t>
      </w:r>
      <w:r w:rsidRPr="00826850">
        <w:t xml:space="preserve">, </w:t>
      </w:r>
      <w:proofErr w:type="spellStart"/>
      <w:r w:rsidRPr="00826850">
        <w:rPr>
          <w:i/>
        </w:rPr>
        <w:t>E</w:t>
      </w:r>
      <w:r w:rsidRPr="00826850">
        <w:rPr>
          <w:i/>
          <w:vertAlign w:val="subscript"/>
        </w:rPr>
        <w:t>adj</w:t>
      </w:r>
      <w:proofErr w:type="spellEnd"/>
      <w:r w:rsidRPr="00826850">
        <w:t xml:space="preserve">) where </w:t>
      </w:r>
      <w:r w:rsidRPr="00826850">
        <w:rPr>
          <w:i/>
        </w:rPr>
        <w:t>V</w:t>
      </w:r>
      <w:r w:rsidRPr="00826850">
        <w:t xml:space="preserve"> is a set of nodes representing cells and </w:t>
      </w:r>
      <w:proofErr w:type="spellStart"/>
      <w:r w:rsidRPr="00826850">
        <w:rPr>
          <w:i/>
        </w:rPr>
        <w:t>E</w:t>
      </w:r>
      <w:r w:rsidRPr="00826850">
        <w:rPr>
          <w:i/>
          <w:vertAlign w:val="subscript"/>
        </w:rPr>
        <w:t>adj</w:t>
      </w:r>
      <w:proofErr w:type="spellEnd"/>
      <w:r w:rsidRPr="00826850">
        <w:t xml:space="preserve"> is the set of edges indicating the adjacency relationship.</w:t>
      </w:r>
    </w:p>
    <w:p w14:paraId="6CD30914"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15" w:name="_Toc146459162"/>
      <w:r w:rsidRPr="00826850">
        <w:rPr>
          <w:szCs w:val="24"/>
        </w:rPr>
        <w:t>Connectivity Graph</w:t>
      </w:r>
      <w:bookmarkEnd w:id="15"/>
    </w:p>
    <w:p w14:paraId="77104716" w14:textId="77777777" w:rsidR="00027A80" w:rsidRPr="00826850" w:rsidRDefault="00027A80" w:rsidP="00027A80">
      <w:r w:rsidRPr="00826850">
        <w:t xml:space="preserve">A graph </w:t>
      </w:r>
      <w:proofErr w:type="spellStart"/>
      <w:proofErr w:type="gramStart"/>
      <w:r w:rsidRPr="00826850">
        <w:t>G</w:t>
      </w:r>
      <w:r w:rsidRPr="00826850">
        <w:rPr>
          <w:vertAlign w:val="subscript"/>
        </w:rPr>
        <w:t>con</w:t>
      </w:r>
      <w:proofErr w:type="spellEnd"/>
      <w:r w:rsidRPr="00826850">
        <w:t>(</w:t>
      </w:r>
      <w:proofErr w:type="gramEnd"/>
      <w:r w:rsidRPr="00826850">
        <w:rPr>
          <w:i/>
        </w:rPr>
        <w:t>V</w:t>
      </w:r>
      <w:r w:rsidRPr="00826850">
        <w:t xml:space="preserve">, </w:t>
      </w:r>
      <w:r w:rsidRPr="00826850">
        <w:rPr>
          <w:i/>
        </w:rPr>
        <w:t>E</w:t>
      </w:r>
      <w:r w:rsidRPr="00826850">
        <w:rPr>
          <w:iCs/>
          <w:vertAlign w:val="subscript"/>
        </w:rPr>
        <w:t>con</w:t>
      </w:r>
      <w:r w:rsidRPr="00826850">
        <w:t xml:space="preserve">) where </w:t>
      </w:r>
      <w:r w:rsidRPr="00826850">
        <w:rPr>
          <w:i/>
        </w:rPr>
        <w:t>V</w:t>
      </w:r>
      <w:r w:rsidRPr="00826850">
        <w:t xml:space="preserve"> is a set of nodes representing cells in indoor space and </w:t>
      </w:r>
      <w:r w:rsidRPr="00826850">
        <w:rPr>
          <w:i/>
        </w:rPr>
        <w:t>E</w:t>
      </w:r>
      <w:r w:rsidRPr="00826850">
        <w:rPr>
          <w:i/>
          <w:vertAlign w:val="subscript"/>
        </w:rPr>
        <w:t>con</w:t>
      </w:r>
      <w:r w:rsidRPr="00826850">
        <w:t xml:space="preserve"> is the set of edges indicating the connectivity relationship.</w:t>
      </w:r>
    </w:p>
    <w:p w14:paraId="46841CE4"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16" w:name="_Toc146459163"/>
      <w:r w:rsidRPr="00826850">
        <w:rPr>
          <w:szCs w:val="24"/>
        </w:rPr>
        <w:t>Logical Network</w:t>
      </w:r>
      <w:bookmarkEnd w:id="16"/>
    </w:p>
    <w:p w14:paraId="55552115" w14:textId="77777777" w:rsidR="00027A80" w:rsidRPr="00826850" w:rsidRDefault="00027A80" w:rsidP="00027A80">
      <w:r w:rsidRPr="00826850">
        <w:t xml:space="preserve">A graph </w:t>
      </w:r>
      <w:r w:rsidRPr="00826850">
        <w:rPr>
          <w:i/>
          <w:iCs/>
        </w:rPr>
        <w:t xml:space="preserve">G </w:t>
      </w:r>
      <w:r w:rsidRPr="00826850">
        <w:t>(</w:t>
      </w:r>
      <w:r w:rsidRPr="00826850">
        <w:rPr>
          <w:i/>
        </w:rPr>
        <w:t>V</w:t>
      </w:r>
      <w:r w:rsidRPr="00826850">
        <w:t xml:space="preserve">, </w:t>
      </w:r>
      <w:r w:rsidRPr="00826850">
        <w:rPr>
          <w:i/>
        </w:rPr>
        <w:t>E</w:t>
      </w:r>
      <w:r w:rsidRPr="00826850">
        <w:t xml:space="preserve">), where node </w:t>
      </w:r>
      <w:r w:rsidRPr="00826850">
        <w:rPr>
          <w:i/>
        </w:rPr>
        <w:t>v</w:t>
      </w:r>
      <w:r w:rsidRPr="00826850">
        <w:t xml:space="preserve"> in </w:t>
      </w:r>
      <w:r w:rsidRPr="00826850">
        <w:rPr>
          <w:i/>
        </w:rPr>
        <w:t>V</w:t>
      </w:r>
      <w:r w:rsidRPr="00826850">
        <w:t xml:space="preserve"> and edge </w:t>
      </w:r>
      <w:r w:rsidRPr="00826850">
        <w:rPr>
          <w:i/>
        </w:rPr>
        <w:t>e</w:t>
      </w:r>
      <w:r w:rsidRPr="00826850">
        <w:t xml:space="preserve"> in </w:t>
      </w:r>
      <w:r w:rsidRPr="00826850">
        <w:rPr>
          <w:i/>
        </w:rPr>
        <w:t>E</w:t>
      </w:r>
      <w:r w:rsidRPr="00826850">
        <w:t xml:space="preserve"> do not contain any geometric properties.</w:t>
      </w:r>
    </w:p>
    <w:p w14:paraId="3DE2FCB1"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17" w:name="_Toc146459164"/>
      <w:r w:rsidRPr="00826850">
        <w:rPr>
          <w:szCs w:val="24"/>
        </w:rPr>
        <w:t>Geometric Network</w:t>
      </w:r>
      <w:bookmarkEnd w:id="17"/>
    </w:p>
    <w:p w14:paraId="4804F8E1" w14:textId="77777777" w:rsidR="00027A80" w:rsidRPr="00826850" w:rsidRDefault="00027A80" w:rsidP="00027A80">
      <w:r w:rsidRPr="00826850">
        <w:t xml:space="preserve">A graph </w:t>
      </w:r>
      <w:r w:rsidRPr="00826850">
        <w:rPr>
          <w:i/>
          <w:iCs/>
        </w:rPr>
        <w:t>G</w:t>
      </w:r>
      <w:r w:rsidRPr="00826850">
        <w:t xml:space="preserve"> (</w:t>
      </w:r>
      <w:r w:rsidRPr="00826850">
        <w:rPr>
          <w:i/>
        </w:rPr>
        <w:t>V</w:t>
      </w:r>
      <w:r w:rsidRPr="00826850">
        <w:t xml:space="preserve">, </w:t>
      </w:r>
      <w:r w:rsidRPr="00826850">
        <w:rPr>
          <w:i/>
        </w:rPr>
        <w:t>E</w:t>
      </w:r>
      <w:r w:rsidRPr="00826850">
        <w:t xml:space="preserve">) where node </w:t>
      </w:r>
      <w:r w:rsidRPr="00826850">
        <w:rPr>
          <w:i/>
        </w:rPr>
        <w:t>v</w:t>
      </w:r>
      <w:r w:rsidRPr="00826850">
        <w:t xml:space="preserve"> in </w:t>
      </w:r>
      <w:r w:rsidRPr="00826850">
        <w:rPr>
          <w:i/>
        </w:rPr>
        <w:t>V</w:t>
      </w:r>
      <w:r w:rsidRPr="00826850">
        <w:t xml:space="preserve"> and edge </w:t>
      </w:r>
      <w:r w:rsidRPr="00826850">
        <w:rPr>
          <w:i/>
        </w:rPr>
        <w:t>e</w:t>
      </w:r>
      <w:r w:rsidRPr="00826850">
        <w:t xml:space="preserve"> in </w:t>
      </w:r>
      <w:r w:rsidRPr="00826850">
        <w:rPr>
          <w:i/>
        </w:rPr>
        <w:t>E</w:t>
      </w:r>
      <w:r w:rsidRPr="00826850">
        <w:t xml:space="preserve"> contain both geometric properties.</w:t>
      </w:r>
    </w:p>
    <w:p w14:paraId="01CC9CC5"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18" w:name="_Toc146459165"/>
      <w:r w:rsidRPr="00826850">
        <w:rPr>
          <w:szCs w:val="24"/>
        </w:rPr>
        <w:t>Multi-Layered Space Model</w:t>
      </w:r>
      <w:bookmarkEnd w:id="18"/>
    </w:p>
    <w:p w14:paraId="21A6DA8E" w14:textId="77777777" w:rsidR="00027A80" w:rsidRPr="00826850" w:rsidRDefault="00027A80" w:rsidP="00027A80">
      <w:r w:rsidRPr="00826850">
        <w:t>A model representing multiple themes of cellular spaces and/or graphs and inter-layer connections between them.</w:t>
      </w:r>
    </w:p>
    <w:p w14:paraId="55136D4B" w14:textId="77777777" w:rsidR="009A7B37" w:rsidRDefault="009A7B37">
      <w:pPr>
        <w:pStyle w:val="1"/>
      </w:pPr>
      <w:bookmarkStart w:id="19" w:name="_Toc146459166"/>
      <w:r>
        <w:t>Conventions</w:t>
      </w:r>
      <w:bookmarkEnd w:id="19"/>
    </w:p>
    <w:p w14:paraId="46F6EACE" w14:textId="77777777" w:rsidR="00D56A17" w:rsidRPr="00826850" w:rsidRDefault="00D56A17" w:rsidP="00D56A17">
      <w:r w:rsidRPr="00826850">
        <w:rPr>
          <w:b/>
        </w:rPr>
        <w:t>5.1.  Symbols (and abbreviated terms)</w:t>
      </w:r>
    </w:p>
    <w:p w14:paraId="099AC3F8" w14:textId="45B2CE2F" w:rsidR="00D56A17" w:rsidRDefault="00D56A17" w:rsidP="00D56A17">
      <w:r w:rsidRPr="00826850">
        <w:t>The following symbols and abbreviated are used in this standard.</w:t>
      </w:r>
    </w:p>
    <w:p w14:paraId="779CCB65" w14:textId="77777777" w:rsidR="00D56A17" w:rsidRDefault="00D56A17">
      <w:pPr>
        <w:spacing w:after="0"/>
      </w:pPr>
      <w:r>
        <w:br w:type="page"/>
      </w:r>
    </w:p>
    <w:tbl>
      <w:tblPr>
        <w:tblW w:w="9016"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4" w:space="0" w:color="auto"/>
          <w:insideV w:val="single" w:sz="4" w:space="0" w:color="auto"/>
        </w:tblBorders>
        <w:tblLayout w:type="fixed"/>
        <w:tblLook w:val="06A0" w:firstRow="1" w:lastRow="0" w:firstColumn="1" w:lastColumn="0" w:noHBand="1" w:noVBand="1"/>
      </w:tblPr>
      <w:tblGrid>
        <w:gridCol w:w="4508"/>
        <w:gridCol w:w="4508"/>
      </w:tblGrid>
      <w:tr w:rsidR="00D56A17" w:rsidRPr="00826850" w14:paraId="7997E21E" w14:textId="77777777" w:rsidTr="00D56A17">
        <w:tc>
          <w:tcPr>
            <w:tcW w:w="4508" w:type="dxa"/>
            <w:tcBorders>
              <w:top w:val="single" w:sz="12" w:space="0" w:color="auto"/>
              <w:left w:val="single" w:sz="6" w:space="0" w:color="000000" w:themeColor="text1"/>
              <w:bottom w:val="single" w:sz="12" w:space="0" w:color="auto"/>
              <w:right w:val="single" w:sz="6" w:space="0" w:color="000000" w:themeColor="text1"/>
            </w:tcBorders>
            <w:shd w:val="clear" w:color="auto" w:fill="5D99D6"/>
          </w:tcPr>
          <w:p w14:paraId="115CC07C" w14:textId="77777777" w:rsidR="00D56A17" w:rsidRPr="00826850" w:rsidRDefault="00D56A17" w:rsidP="00D56A17">
            <w:pPr>
              <w:spacing w:after="120"/>
            </w:pPr>
            <w:r w:rsidRPr="00826850">
              <w:rPr>
                <w:b/>
              </w:rPr>
              <w:lastRenderedPageBreak/>
              <w:t>Abbreviation</w:t>
            </w:r>
          </w:p>
        </w:tc>
        <w:tc>
          <w:tcPr>
            <w:tcW w:w="4508" w:type="dxa"/>
            <w:tcBorders>
              <w:top w:val="single" w:sz="12" w:space="0" w:color="auto"/>
              <w:left w:val="single" w:sz="6" w:space="0" w:color="000000" w:themeColor="text1"/>
              <w:bottom w:val="single" w:sz="12" w:space="0" w:color="auto"/>
              <w:right w:val="single" w:sz="6" w:space="0" w:color="000000" w:themeColor="text1"/>
            </w:tcBorders>
            <w:shd w:val="clear" w:color="auto" w:fill="5D99D6"/>
          </w:tcPr>
          <w:p w14:paraId="2E512226" w14:textId="77777777" w:rsidR="00D56A17" w:rsidRPr="00826850" w:rsidRDefault="00D56A17" w:rsidP="00D56A17">
            <w:pPr>
              <w:spacing w:after="120"/>
            </w:pPr>
            <w:r w:rsidRPr="00826850">
              <w:rPr>
                <w:b/>
              </w:rPr>
              <w:t>Word or Phrase</w:t>
            </w:r>
          </w:p>
        </w:tc>
      </w:tr>
      <w:tr w:rsidR="00D56A17" w:rsidRPr="00826850" w14:paraId="498CC62A" w14:textId="77777777" w:rsidTr="00D56A17">
        <w:tc>
          <w:tcPr>
            <w:tcW w:w="4508" w:type="dxa"/>
            <w:tcBorders>
              <w:top w:val="single" w:sz="12" w:space="0" w:color="auto"/>
              <w:left w:val="single" w:sz="6" w:space="0" w:color="000000" w:themeColor="text1"/>
              <w:bottom w:val="single" w:sz="8" w:space="0" w:color="auto"/>
              <w:right w:val="single" w:sz="6" w:space="0" w:color="000000" w:themeColor="text1"/>
            </w:tcBorders>
          </w:tcPr>
          <w:p w14:paraId="52CAA2B1" w14:textId="77777777" w:rsidR="00D56A17" w:rsidRPr="00826850" w:rsidRDefault="00D56A17" w:rsidP="00D56A17">
            <w:pPr>
              <w:spacing w:after="120"/>
            </w:pPr>
            <w:r w:rsidRPr="00826850">
              <w:t>BIM</w:t>
            </w:r>
          </w:p>
        </w:tc>
        <w:tc>
          <w:tcPr>
            <w:tcW w:w="4508" w:type="dxa"/>
            <w:tcBorders>
              <w:top w:val="single" w:sz="12" w:space="0" w:color="auto"/>
              <w:left w:val="single" w:sz="6" w:space="0" w:color="000000" w:themeColor="text1"/>
              <w:bottom w:val="single" w:sz="8" w:space="0" w:color="auto"/>
              <w:right w:val="single" w:sz="6" w:space="0" w:color="000000" w:themeColor="text1"/>
            </w:tcBorders>
          </w:tcPr>
          <w:p w14:paraId="42D03BA3" w14:textId="77777777" w:rsidR="00D56A17" w:rsidRPr="00826850" w:rsidRDefault="00D56A17" w:rsidP="00D56A17">
            <w:pPr>
              <w:spacing w:after="120"/>
            </w:pPr>
            <w:r w:rsidRPr="00826850">
              <w:t>Building Information Modeling</w:t>
            </w:r>
          </w:p>
        </w:tc>
      </w:tr>
      <w:tr w:rsidR="00D56A17" w:rsidRPr="00826850" w14:paraId="2EC91578"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389B0CF4" w14:textId="77777777" w:rsidR="00D56A17" w:rsidRPr="00826850" w:rsidRDefault="00D56A17" w:rsidP="00D56A17">
            <w:pPr>
              <w:spacing w:after="120"/>
            </w:pPr>
            <w:r w:rsidRPr="00826850">
              <w:t>CityGML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2F4CC25C" w14:textId="77777777" w:rsidR="00D56A17" w:rsidRPr="00826850" w:rsidRDefault="00D56A17" w:rsidP="00D56A17">
            <w:pPr>
              <w:spacing w:after="120"/>
            </w:pPr>
            <w:r w:rsidRPr="00826850">
              <w:t>City Geographic Markup Language</w:t>
            </w:r>
          </w:p>
        </w:tc>
      </w:tr>
      <w:tr w:rsidR="00D56A17" w:rsidRPr="00826850" w14:paraId="4A2F90E5"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73497275" w14:textId="77777777" w:rsidR="00D56A17" w:rsidRPr="00826850" w:rsidRDefault="00D56A17" w:rsidP="00D56A17">
            <w:pPr>
              <w:spacing w:after="120"/>
            </w:pPr>
            <w:r w:rsidRPr="00826850">
              <w:t>GPS</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63B8F8D9" w14:textId="77777777" w:rsidR="00D56A17" w:rsidRPr="00826850" w:rsidRDefault="00D56A17" w:rsidP="00D56A17">
            <w:pPr>
              <w:spacing w:after="120"/>
            </w:pPr>
            <w:r w:rsidRPr="00826850">
              <w:t>Global Positioning Systems</w:t>
            </w:r>
          </w:p>
        </w:tc>
      </w:tr>
      <w:tr w:rsidR="00D56A17" w:rsidRPr="00826850" w14:paraId="3FEA93EE"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1DD688E5" w14:textId="77777777" w:rsidR="00D56A17" w:rsidRPr="00826850" w:rsidRDefault="00D56A17" w:rsidP="00D56A17">
            <w:pPr>
              <w:spacing w:after="120"/>
            </w:pPr>
            <w:r w:rsidRPr="00826850">
              <w:t>CRS</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4A4E7BA7" w14:textId="77777777" w:rsidR="00D56A17" w:rsidRPr="00826850" w:rsidRDefault="00D56A17" w:rsidP="00D56A17">
            <w:pPr>
              <w:spacing w:after="120"/>
            </w:pPr>
            <w:r w:rsidRPr="00826850">
              <w:t>Coordinate Reference System</w:t>
            </w:r>
          </w:p>
        </w:tc>
      </w:tr>
      <w:tr w:rsidR="00D56A17" w:rsidRPr="00826850" w14:paraId="789C1519"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2539D845" w14:textId="77777777" w:rsidR="00D56A17" w:rsidRPr="00826850" w:rsidRDefault="00D56A17" w:rsidP="00D56A17">
            <w:pPr>
              <w:spacing w:after="120"/>
            </w:pPr>
            <w:r w:rsidRPr="00826850">
              <w:t>GML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372A9B7E" w14:textId="77777777" w:rsidR="00D56A17" w:rsidRPr="00826850" w:rsidRDefault="00D56A17" w:rsidP="00D56A17">
            <w:pPr>
              <w:spacing w:after="120"/>
            </w:pPr>
            <w:r w:rsidRPr="00826850">
              <w:t>Geographic Markup Language</w:t>
            </w:r>
          </w:p>
        </w:tc>
      </w:tr>
      <w:tr w:rsidR="00D56A17" w:rsidRPr="00826850" w14:paraId="02ACB4CD"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16E2689B" w14:textId="77777777" w:rsidR="00D56A17" w:rsidRPr="00826850" w:rsidRDefault="00D56A17" w:rsidP="00D56A17">
            <w:pPr>
              <w:spacing w:after="120"/>
            </w:pPr>
            <w:proofErr w:type="spellStart"/>
            <w:r w:rsidRPr="00826850">
              <w:t>IndoorGML</w:t>
            </w:r>
            <w:proofErr w:type="spellEnd"/>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06D3B3FD" w14:textId="77777777" w:rsidR="00D56A17" w:rsidRPr="00826850" w:rsidRDefault="00D56A17" w:rsidP="00D56A17">
            <w:pPr>
              <w:spacing w:after="120"/>
            </w:pPr>
            <w:r w:rsidRPr="00826850">
              <w:t>Indoor Geographic Markup Language</w:t>
            </w:r>
          </w:p>
        </w:tc>
      </w:tr>
      <w:tr w:rsidR="00D56A17" w:rsidRPr="00826850" w14:paraId="37DB7CF2"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36A0BF51" w14:textId="77777777" w:rsidR="00D56A17" w:rsidRPr="00826850" w:rsidRDefault="00D56A17" w:rsidP="00D56A17">
            <w:pPr>
              <w:spacing w:after="120"/>
            </w:pPr>
            <w:r w:rsidRPr="00826850">
              <w:t>IFC</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4FD84BA9" w14:textId="77777777" w:rsidR="00D56A17" w:rsidRPr="00826850" w:rsidRDefault="00D56A17" w:rsidP="00D56A17">
            <w:pPr>
              <w:spacing w:after="120"/>
            </w:pPr>
            <w:r w:rsidRPr="00826850">
              <w:t>Industry Foundation Classes</w:t>
            </w:r>
          </w:p>
        </w:tc>
      </w:tr>
      <w:tr w:rsidR="00D56A17" w:rsidRPr="00826850" w14:paraId="3EF315FD"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7A550EA0" w14:textId="77777777" w:rsidR="00D56A17" w:rsidRPr="00826850" w:rsidRDefault="00D56A17" w:rsidP="00D56A17">
            <w:pPr>
              <w:spacing w:after="120"/>
            </w:pPr>
            <w:r w:rsidRPr="00826850">
              <w:t>ISO</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2C1F119A" w14:textId="77777777" w:rsidR="00D56A17" w:rsidRPr="00826850" w:rsidRDefault="00D56A17" w:rsidP="00D56A17">
            <w:pPr>
              <w:spacing w:after="120"/>
            </w:pPr>
            <w:r w:rsidRPr="00826850">
              <w:t>International Organization for Standardization</w:t>
            </w:r>
          </w:p>
        </w:tc>
      </w:tr>
      <w:tr w:rsidR="00D56A17" w:rsidRPr="00826850" w14:paraId="2A70BC8D"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0E9F6AF9" w14:textId="77777777" w:rsidR="00D56A17" w:rsidRPr="00826850" w:rsidRDefault="00D56A17" w:rsidP="00D56A17">
            <w:pPr>
              <w:spacing w:after="120"/>
            </w:pPr>
            <w:r w:rsidRPr="00826850">
              <w:t>KML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14D780B1" w14:textId="77777777" w:rsidR="00D56A17" w:rsidRPr="00826850" w:rsidRDefault="00D56A17" w:rsidP="00D56A17">
            <w:pPr>
              <w:spacing w:after="120"/>
            </w:pPr>
            <w:r w:rsidRPr="00826850">
              <w:t>Keyhole Markup Language</w:t>
            </w:r>
          </w:p>
        </w:tc>
      </w:tr>
      <w:tr w:rsidR="00D56A17" w:rsidRPr="00826850" w14:paraId="2890EBFE"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41FE342E" w14:textId="77777777" w:rsidR="00D56A17" w:rsidRPr="00826850" w:rsidRDefault="00D56A17" w:rsidP="00D56A17">
            <w:pPr>
              <w:spacing w:after="120"/>
            </w:pPr>
            <w:r w:rsidRPr="00826850">
              <w:t>LOD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5024A313" w14:textId="77777777" w:rsidR="00D56A17" w:rsidRPr="00826850" w:rsidRDefault="00D56A17" w:rsidP="00D56A17">
            <w:pPr>
              <w:spacing w:after="120"/>
            </w:pPr>
            <w:r w:rsidRPr="00826850">
              <w:t>Level of Detail</w:t>
            </w:r>
          </w:p>
        </w:tc>
      </w:tr>
      <w:tr w:rsidR="00D56A17" w:rsidRPr="00826850" w14:paraId="4A29A265"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5ABA2BD0" w14:textId="77777777" w:rsidR="00D56A17" w:rsidRPr="00826850" w:rsidRDefault="00D56A17" w:rsidP="00D56A17">
            <w:pPr>
              <w:spacing w:after="120"/>
            </w:pPr>
            <w:r w:rsidRPr="00826850">
              <w:t>MLSM</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332FC1C6" w14:textId="77777777" w:rsidR="00D56A17" w:rsidRPr="00826850" w:rsidRDefault="00D56A17" w:rsidP="00D56A17">
            <w:pPr>
              <w:spacing w:after="120"/>
            </w:pPr>
            <w:r w:rsidRPr="00826850">
              <w:t>Multi-Layered Space Model</w:t>
            </w:r>
          </w:p>
        </w:tc>
      </w:tr>
      <w:tr w:rsidR="00D56A17" w:rsidRPr="00826850" w14:paraId="2408C070"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3A47D1E3" w14:textId="77777777" w:rsidR="00D56A17" w:rsidRPr="00826850" w:rsidRDefault="00D56A17" w:rsidP="00D56A17">
            <w:pPr>
              <w:spacing w:after="120"/>
            </w:pPr>
            <w:r w:rsidRPr="00826850">
              <w:t>OGC</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704BB918" w14:textId="77777777" w:rsidR="00D56A17" w:rsidRPr="00826850" w:rsidRDefault="00D56A17" w:rsidP="00D56A17">
            <w:pPr>
              <w:spacing w:after="120"/>
            </w:pPr>
            <w:r w:rsidRPr="00826850">
              <w:t>Open Geospatial Consortium</w:t>
            </w:r>
          </w:p>
        </w:tc>
      </w:tr>
      <w:tr w:rsidR="00D56A17" w:rsidRPr="00826850" w14:paraId="515BA6C0"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7ECB3FC2" w14:textId="77777777" w:rsidR="00D56A17" w:rsidRPr="00826850" w:rsidRDefault="00D56A17" w:rsidP="00D56A17">
            <w:pPr>
              <w:spacing w:after="120"/>
            </w:pPr>
            <w:r w:rsidRPr="00826850">
              <w:t>RFID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5659E2B9" w14:textId="77777777" w:rsidR="00D56A17" w:rsidRPr="00826850" w:rsidRDefault="00D56A17" w:rsidP="00D56A17">
            <w:pPr>
              <w:spacing w:after="120"/>
            </w:pPr>
            <w:r w:rsidRPr="00826850">
              <w:t xml:space="preserve">Radio Frequency </w:t>
            </w:r>
            <w:proofErr w:type="spellStart"/>
            <w:r w:rsidRPr="00826850">
              <w:t>IDentifier</w:t>
            </w:r>
            <w:proofErr w:type="spellEnd"/>
          </w:p>
        </w:tc>
      </w:tr>
      <w:tr w:rsidR="00D56A17" w:rsidRPr="00826850" w14:paraId="2802ABCE"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441901E5" w14:textId="77777777" w:rsidR="00D56A17" w:rsidRPr="00826850" w:rsidRDefault="00D56A17" w:rsidP="00D56A17">
            <w:pPr>
              <w:spacing w:after="120"/>
            </w:pPr>
            <w:r w:rsidRPr="00826850">
              <w:t>UML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0E6A887C" w14:textId="77777777" w:rsidR="00D56A17" w:rsidRPr="00826850" w:rsidRDefault="00D56A17" w:rsidP="00D56A17">
            <w:pPr>
              <w:spacing w:after="120"/>
            </w:pPr>
            <w:r w:rsidRPr="00826850">
              <w:t>Unified Modeling Language</w:t>
            </w:r>
          </w:p>
        </w:tc>
      </w:tr>
      <w:tr w:rsidR="00D56A17" w:rsidRPr="00826850" w14:paraId="2ECDA172"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0985BE81" w14:textId="77777777" w:rsidR="00D56A17" w:rsidRPr="00826850" w:rsidRDefault="00D56A17" w:rsidP="00D56A17">
            <w:pPr>
              <w:spacing w:after="120"/>
            </w:pPr>
            <w:r w:rsidRPr="00826850">
              <w:t>XML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6AEA04F8" w14:textId="77777777" w:rsidR="00D56A17" w:rsidRPr="00826850" w:rsidRDefault="00D56A17" w:rsidP="00D56A17">
            <w:pPr>
              <w:spacing w:after="120"/>
            </w:pPr>
            <w:proofErr w:type="spellStart"/>
            <w:r w:rsidRPr="00826850">
              <w:t>eXtended</w:t>
            </w:r>
            <w:proofErr w:type="spellEnd"/>
            <w:r w:rsidRPr="00826850">
              <w:t xml:space="preserve"> Markup Language</w:t>
            </w:r>
          </w:p>
        </w:tc>
      </w:tr>
      <w:tr w:rsidR="00D56A17" w:rsidRPr="00826850" w14:paraId="654C457D"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21B755ED" w14:textId="77777777" w:rsidR="00D56A17" w:rsidRPr="00826850" w:rsidRDefault="00D56A17" w:rsidP="00D56A17">
            <w:pPr>
              <w:spacing w:after="120"/>
            </w:pPr>
            <w:r w:rsidRPr="00826850">
              <w:t>1D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116831D4" w14:textId="77777777" w:rsidR="00D56A17" w:rsidRPr="00826850" w:rsidRDefault="00D56A17" w:rsidP="00D56A17">
            <w:pPr>
              <w:spacing w:after="120"/>
            </w:pPr>
            <w:r w:rsidRPr="00826850">
              <w:t>One Dimensional</w:t>
            </w:r>
          </w:p>
        </w:tc>
      </w:tr>
      <w:tr w:rsidR="00D56A17" w:rsidRPr="00826850" w14:paraId="15CF0710"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3A12C472" w14:textId="77777777" w:rsidR="00D56A17" w:rsidRPr="00826850" w:rsidRDefault="00D56A17" w:rsidP="00D56A17">
            <w:pPr>
              <w:spacing w:after="120"/>
            </w:pPr>
            <w:r w:rsidRPr="00826850">
              <w:t>2D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7D0722CD" w14:textId="77777777" w:rsidR="00D56A17" w:rsidRPr="00826850" w:rsidRDefault="00D56A17" w:rsidP="00D56A17">
            <w:pPr>
              <w:spacing w:after="120"/>
            </w:pPr>
            <w:r w:rsidRPr="00826850">
              <w:t>Two Dimensional</w:t>
            </w:r>
          </w:p>
        </w:tc>
      </w:tr>
      <w:tr w:rsidR="00D56A17" w:rsidRPr="00826850" w14:paraId="0B32318E" w14:textId="77777777" w:rsidTr="00D56A17">
        <w:trPr>
          <w:trHeight w:val="72"/>
        </w:trPr>
        <w:tc>
          <w:tcPr>
            <w:tcW w:w="4508" w:type="dxa"/>
            <w:tcBorders>
              <w:top w:val="single" w:sz="8" w:space="0" w:color="auto"/>
              <w:left w:val="single" w:sz="6" w:space="0" w:color="000000" w:themeColor="text1"/>
              <w:bottom w:val="single" w:sz="12" w:space="0" w:color="auto"/>
              <w:right w:val="single" w:sz="6" w:space="0" w:color="000000" w:themeColor="text1"/>
            </w:tcBorders>
          </w:tcPr>
          <w:p w14:paraId="424EBC91" w14:textId="77777777" w:rsidR="00D56A17" w:rsidRPr="00826850" w:rsidRDefault="00D56A17" w:rsidP="00D56A17">
            <w:pPr>
              <w:spacing w:after="120"/>
            </w:pPr>
            <w:r w:rsidRPr="00826850">
              <w:t>3D</w:t>
            </w:r>
          </w:p>
        </w:tc>
        <w:tc>
          <w:tcPr>
            <w:tcW w:w="4508" w:type="dxa"/>
            <w:tcBorders>
              <w:top w:val="single" w:sz="8" w:space="0" w:color="auto"/>
              <w:left w:val="single" w:sz="6" w:space="0" w:color="000000" w:themeColor="text1"/>
              <w:bottom w:val="single" w:sz="12" w:space="0" w:color="auto"/>
              <w:right w:val="single" w:sz="6" w:space="0" w:color="000000" w:themeColor="text1"/>
            </w:tcBorders>
          </w:tcPr>
          <w:p w14:paraId="61A4D2A7" w14:textId="77777777" w:rsidR="00D56A17" w:rsidRPr="00826850" w:rsidRDefault="00D56A17" w:rsidP="00D56A17">
            <w:pPr>
              <w:spacing w:after="120"/>
            </w:pPr>
            <w:r w:rsidRPr="00826850">
              <w:t>Three Dimensional</w:t>
            </w:r>
          </w:p>
        </w:tc>
      </w:tr>
    </w:tbl>
    <w:p w14:paraId="1FA3C2BE" w14:textId="77777777" w:rsidR="00D56A17" w:rsidRPr="00D56A17" w:rsidRDefault="00D56A17" w:rsidP="00D56A17">
      <w:pPr>
        <w:pStyle w:val="2"/>
        <w:numPr>
          <w:ilvl w:val="1"/>
          <w:numId w:val="0"/>
        </w:numPr>
        <w:rPr>
          <w:szCs w:val="24"/>
        </w:rPr>
      </w:pPr>
      <w:bookmarkStart w:id="20" w:name="_Toc146459167"/>
      <w:r w:rsidRPr="00D56A17">
        <w:rPr>
          <w:rFonts w:eastAsia="Times New Roman"/>
          <w:szCs w:val="24"/>
        </w:rPr>
        <w:lastRenderedPageBreak/>
        <w:t>5.2.  UML Notation</w:t>
      </w:r>
      <w:bookmarkEnd w:id="20"/>
    </w:p>
    <w:p w14:paraId="6872C8AA" w14:textId="77777777" w:rsidR="00D56A17" w:rsidRPr="00826850" w:rsidRDefault="00D56A17" w:rsidP="00D56A17">
      <w:pPr>
        <w:keepNext/>
      </w:pPr>
      <w:r w:rsidRPr="00826850">
        <w:t>The diagrams that appear in this standard are presented using the Unified Modeling Language (UML) static structure diagram. The UML notations used in this standard are described in the diagram below.</w:t>
      </w:r>
    </w:p>
    <w:p w14:paraId="16891334" w14:textId="77777777" w:rsidR="00D56A17" w:rsidRPr="00826850" w:rsidRDefault="00D56A17" w:rsidP="00D56A17">
      <w:pPr>
        <w:keepNext/>
      </w:pPr>
      <w:r w:rsidRPr="00826850">
        <w:rPr>
          <w:noProof/>
        </w:rPr>
        <w:drawing>
          <wp:inline distT="0" distB="0" distL="0" distR="0" wp14:anchorId="2C8AE11F" wp14:editId="66EB332F">
            <wp:extent cx="5724524" cy="4191000"/>
            <wp:effectExtent l="0" t="0" r="0" b="0"/>
            <wp:docPr id="708321384" name="Picture 70832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724524" cy="4191000"/>
                    </a:xfrm>
                    <a:prstGeom prst="rect">
                      <a:avLst/>
                    </a:prstGeom>
                  </pic:spPr>
                </pic:pic>
              </a:graphicData>
            </a:graphic>
          </wp:inline>
        </w:drawing>
      </w:r>
    </w:p>
    <w:p w14:paraId="23B26585" w14:textId="6AD9CE37" w:rsidR="00D56A17" w:rsidRPr="00826850" w:rsidRDefault="00D56A17" w:rsidP="00D56A17">
      <w:pPr>
        <w:pStyle w:val="af4"/>
        <w:rPr>
          <w:rFonts w:cs="Times New Roman"/>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w:t>
      </w:r>
      <w:r w:rsidRPr="00826850">
        <w:rPr>
          <w:rFonts w:cs="Times New Roman"/>
          <w:szCs w:val="24"/>
        </w:rPr>
        <w:fldChar w:fldCharType="end"/>
      </w:r>
      <w:r w:rsidRPr="00826850">
        <w:rPr>
          <w:rFonts w:cs="Times New Roman"/>
          <w:szCs w:val="24"/>
        </w:rPr>
        <w:t xml:space="preserve">: UML Notations </w:t>
      </w:r>
    </w:p>
    <w:p w14:paraId="0DED5891" w14:textId="77777777" w:rsidR="00D56A17" w:rsidRPr="00826850" w:rsidRDefault="00D56A17" w:rsidP="00D56A17">
      <w:r w:rsidRPr="00826850">
        <w:t>In this standard, the following three stereotypes of UML classes are used.</w:t>
      </w:r>
    </w:p>
    <w:p w14:paraId="656B5D75" w14:textId="77777777" w:rsidR="00D56A17" w:rsidRPr="00826850" w:rsidRDefault="00D56A17" w:rsidP="00601140">
      <w:pPr>
        <w:pStyle w:val="af3"/>
        <w:numPr>
          <w:ilvl w:val="0"/>
          <w:numId w:val="13"/>
        </w:numPr>
        <w:ind w:leftChars="0"/>
        <w:rPr>
          <w:rFonts w:eastAsiaTheme="minorEastAsia"/>
        </w:rPr>
      </w:pPr>
      <w:r w:rsidRPr="00826850">
        <w:t>&lt;&lt;Interface&gt;&gt; A definition of a set of operations that is supported by objects having this interface. An Interface class cannot contain any attributes.</w:t>
      </w:r>
    </w:p>
    <w:p w14:paraId="62ED46D7" w14:textId="77777777" w:rsidR="00D56A17" w:rsidRPr="00826850" w:rsidRDefault="00D56A17" w:rsidP="00601140">
      <w:pPr>
        <w:pStyle w:val="af3"/>
        <w:numPr>
          <w:ilvl w:val="0"/>
          <w:numId w:val="13"/>
        </w:numPr>
        <w:ind w:leftChars="0"/>
        <w:rPr>
          <w:rFonts w:eastAsiaTheme="minorEastAsia"/>
        </w:rPr>
      </w:pPr>
      <w:r w:rsidRPr="00826850">
        <w:t>&lt;&lt;</w:t>
      </w:r>
      <w:proofErr w:type="spellStart"/>
      <w:r w:rsidRPr="00826850">
        <w:t>DataType</w:t>
      </w:r>
      <w:proofErr w:type="spellEnd"/>
      <w:r w:rsidRPr="00826850">
        <w:t xml:space="preserve">&gt;&gt; A descriptor of a set of values that lack identity (independent existence and the possibility of side effects). A </w:t>
      </w:r>
      <w:proofErr w:type="spellStart"/>
      <w:r w:rsidRPr="00826850">
        <w:t>DataType</w:t>
      </w:r>
      <w:proofErr w:type="spellEnd"/>
      <w:r w:rsidRPr="00826850">
        <w:t xml:space="preserve"> is a class with no operations whose primary purpose is to hold the information.</w:t>
      </w:r>
    </w:p>
    <w:p w14:paraId="43C3912E" w14:textId="77777777" w:rsidR="00D56A17" w:rsidRPr="00826850" w:rsidRDefault="00D56A17" w:rsidP="00601140">
      <w:pPr>
        <w:pStyle w:val="af3"/>
        <w:numPr>
          <w:ilvl w:val="0"/>
          <w:numId w:val="13"/>
        </w:numPr>
        <w:ind w:leftChars="0"/>
        <w:rPr>
          <w:rFonts w:eastAsiaTheme="minorEastAsia"/>
        </w:rPr>
      </w:pPr>
      <w:r w:rsidRPr="00826850">
        <w:t>&lt;&lt;</w:t>
      </w:r>
      <w:proofErr w:type="spellStart"/>
      <w:r w:rsidRPr="00826850">
        <w:t>CodeList</w:t>
      </w:r>
      <w:proofErr w:type="spellEnd"/>
      <w:r w:rsidRPr="00826850">
        <w:t>&gt;&gt; is a flexible enumeration that uses string values for expressing a list of potential values.</w:t>
      </w:r>
    </w:p>
    <w:p w14:paraId="40A55AD7" w14:textId="77777777" w:rsidR="00D56A17" w:rsidRPr="00826850" w:rsidRDefault="00D56A17" w:rsidP="00D56A17">
      <w:r w:rsidRPr="00826850">
        <w:t>In this standard, the following standard data types are used:</w:t>
      </w:r>
    </w:p>
    <w:p w14:paraId="229ACEBC" w14:textId="77777777" w:rsidR="00D56A17" w:rsidRPr="00826850" w:rsidRDefault="00D56A17" w:rsidP="00601140">
      <w:pPr>
        <w:pStyle w:val="af3"/>
        <w:numPr>
          <w:ilvl w:val="0"/>
          <w:numId w:val="12"/>
        </w:numPr>
        <w:ind w:leftChars="0"/>
        <w:rPr>
          <w:rFonts w:eastAsiaTheme="minorEastAsia"/>
        </w:rPr>
      </w:pPr>
      <w:proofErr w:type="spellStart"/>
      <w:r w:rsidRPr="00826850">
        <w:t>CharacterString</w:t>
      </w:r>
      <w:proofErr w:type="spellEnd"/>
      <w:r w:rsidRPr="00826850">
        <w:t xml:space="preserve"> – A sequence of characters;</w:t>
      </w:r>
    </w:p>
    <w:p w14:paraId="27F9D9F7" w14:textId="77777777" w:rsidR="00D56A17" w:rsidRPr="00826850" w:rsidRDefault="00D56A17" w:rsidP="00601140">
      <w:pPr>
        <w:pStyle w:val="af3"/>
        <w:numPr>
          <w:ilvl w:val="0"/>
          <w:numId w:val="12"/>
        </w:numPr>
        <w:ind w:leftChars="0"/>
        <w:rPr>
          <w:rFonts w:eastAsiaTheme="minorEastAsia"/>
        </w:rPr>
      </w:pPr>
      <w:r w:rsidRPr="00826850">
        <w:rPr>
          <w:rFonts w:eastAsiaTheme="minorEastAsia"/>
        </w:rPr>
        <w:t xml:space="preserve">Boolean </w:t>
      </w:r>
      <w:r w:rsidRPr="00826850">
        <w:t>– A binary value of either 1 (true) or 0 (false);</w:t>
      </w:r>
      <w:r w:rsidRPr="00826850">
        <w:rPr>
          <w:rFonts w:eastAsiaTheme="minorEastAsia"/>
        </w:rPr>
        <w:t xml:space="preserve"> </w:t>
      </w:r>
    </w:p>
    <w:p w14:paraId="372BA023" w14:textId="77777777" w:rsidR="00D56A17" w:rsidRPr="00826850" w:rsidRDefault="00D56A17" w:rsidP="00601140">
      <w:pPr>
        <w:pStyle w:val="af3"/>
        <w:numPr>
          <w:ilvl w:val="0"/>
          <w:numId w:val="12"/>
        </w:numPr>
        <w:ind w:leftChars="0"/>
        <w:rPr>
          <w:rFonts w:eastAsiaTheme="minorEastAsia"/>
        </w:rPr>
      </w:pPr>
      <w:r w:rsidRPr="00826850">
        <w:t>Integer – An integer number;</w:t>
      </w:r>
    </w:p>
    <w:p w14:paraId="1FAB3C87" w14:textId="77777777" w:rsidR="00D56A17" w:rsidRPr="00826850" w:rsidRDefault="00D56A17" w:rsidP="00601140">
      <w:pPr>
        <w:pStyle w:val="af3"/>
        <w:numPr>
          <w:ilvl w:val="0"/>
          <w:numId w:val="12"/>
        </w:numPr>
        <w:ind w:leftChars="0"/>
        <w:rPr>
          <w:rFonts w:eastAsiaTheme="minorEastAsia"/>
        </w:rPr>
      </w:pPr>
      <w:r w:rsidRPr="00826850">
        <w:t>Double – A double precision floating point number; and</w:t>
      </w:r>
    </w:p>
    <w:p w14:paraId="688AB692" w14:textId="26070721" w:rsidR="00D56A17" w:rsidRPr="00D56A17" w:rsidRDefault="00D56A17" w:rsidP="00601140">
      <w:pPr>
        <w:pStyle w:val="af3"/>
        <w:numPr>
          <w:ilvl w:val="0"/>
          <w:numId w:val="12"/>
        </w:numPr>
        <w:ind w:leftChars="0"/>
        <w:rPr>
          <w:rFonts w:eastAsiaTheme="minorEastAsia"/>
        </w:rPr>
      </w:pPr>
      <w:r w:rsidRPr="00826850">
        <w:t>Float – A single precision floating point number.</w:t>
      </w:r>
    </w:p>
    <w:p w14:paraId="7E4A1E45" w14:textId="77777777" w:rsidR="00DE7A41" w:rsidRDefault="00DE7A41" w:rsidP="00DE7A41">
      <w:pPr>
        <w:pStyle w:val="2"/>
      </w:pPr>
      <w:bookmarkStart w:id="21" w:name="_Toc146459168"/>
      <w:r>
        <w:lastRenderedPageBreak/>
        <w:t>Identifiers</w:t>
      </w:r>
      <w:bookmarkEnd w:id="21"/>
    </w:p>
    <w:p w14:paraId="7C784522" w14:textId="77777777" w:rsidR="00DE7A41" w:rsidRPr="00C411FD" w:rsidRDefault="00DE7A41" w:rsidP="00DE7A41">
      <w:r w:rsidRPr="00C411FD">
        <w:t xml:space="preserve">The normative provisions in this specification are denoted by the URI </w:t>
      </w:r>
    </w:p>
    <w:p w14:paraId="2D012429" w14:textId="77777777" w:rsidR="00DE7A41" w:rsidRPr="00C411FD" w:rsidRDefault="00DE7A41" w:rsidP="00DE7A41">
      <w:pPr>
        <w:ind w:firstLine="720"/>
        <w:rPr>
          <w:rFonts w:ascii="Consolas" w:hAnsi="Consolas" w:cs="Consolas"/>
        </w:rPr>
      </w:pPr>
      <w:r w:rsidRPr="00C411FD">
        <w:rPr>
          <w:rFonts w:ascii="Consolas" w:hAnsi="Consolas" w:cs="Consolas"/>
        </w:rPr>
        <w:t>http://www.opengis.net/spec/{standard}</w:t>
      </w:r>
      <w:proofErr w:type="gramStart"/>
      <w:r w:rsidRPr="00C411FD">
        <w:rPr>
          <w:rFonts w:ascii="Consolas" w:hAnsi="Consolas" w:cs="Consolas"/>
        </w:rPr>
        <w:t>/{</w:t>
      </w:r>
      <w:proofErr w:type="gramEnd"/>
      <w:r w:rsidRPr="00C411FD">
        <w:rPr>
          <w:rFonts w:ascii="Consolas" w:hAnsi="Consolas" w:cs="Consolas"/>
        </w:rPr>
        <w:t xml:space="preserve">m.n} </w:t>
      </w:r>
    </w:p>
    <w:p w14:paraId="1FD507A5" w14:textId="77777777" w:rsidR="00DE7A41" w:rsidRDefault="00DE7A41" w:rsidP="00DE7A41">
      <w:r w:rsidRPr="00C411FD">
        <w:t>All requirements and conformance tests that appear in this document are denoted by partial URIs which are relative to this base.</w:t>
      </w:r>
    </w:p>
    <w:p w14:paraId="1E8B4DDE" w14:textId="77777777" w:rsidR="00D56A17" w:rsidRPr="00826850" w:rsidRDefault="00D56A17" w:rsidP="00D56A17">
      <w:pPr>
        <w:pStyle w:val="1"/>
        <w:tabs>
          <w:tab w:val="left" w:pos="400"/>
          <w:tab w:val="left" w:pos="560"/>
        </w:tabs>
        <w:suppressAutoHyphens/>
        <w:spacing w:before="270" w:after="120" w:line="-270" w:lineRule="auto"/>
        <w:jc w:val="both"/>
        <w:rPr>
          <w:lang w:eastAsia="ko-KR"/>
        </w:rPr>
      </w:pPr>
      <w:bookmarkStart w:id="22" w:name="_Toc146459169"/>
      <w:r w:rsidRPr="00826850">
        <w:t>OVERVIEW</w:t>
      </w:r>
      <w:r w:rsidRPr="00826850">
        <w:rPr>
          <w:lang w:eastAsia="ko-KR"/>
        </w:rPr>
        <w:t xml:space="preserve"> OF INDOORGML</w:t>
      </w:r>
      <w:bookmarkEnd w:id="22"/>
      <w:r w:rsidRPr="00826850">
        <w:rPr>
          <w:lang w:eastAsia="ko-KR"/>
        </w:rPr>
        <w:t xml:space="preserve"> </w:t>
      </w:r>
    </w:p>
    <w:p w14:paraId="61370427" w14:textId="294A1C83" w:rsidR="00D56A17" w:rsidRPr="00826850" w:rsidRDefault="00D56A17" w:rsidP="00D56A17">
      <w:pPr>
        <w:rPr>
          <w:lang w:eastAsia="ko-KR"/>
        </w:rPr>
      </w:pPr>
      <w:proofErr w:type="spellStart"/>
      <w:r w:rsidRPr="00826850">
        <w:rPr>
          <w:lang w:eastAsia="ko-KR"/>
        </w:rPr>
        <w:t>IndoorGML</w:t>
      </w:r>
      <w:proofErr w:type="spellEnd"/>
      <w:r w:rsidRPr="00826850">
        <w:rPr>
          <w:lang w:eastAsia="ko-KR"/>
        </w:rPr>
        <w:t xml:space="preserve"> has been designed to support applications developers in providing Location-based </w:t>
      </w:r>
      <w:r w:rsidRPr="00826850">
        <w:t xml:space="preserve">services applications. </w:t>
      </w:r>
      <w:r w:rsidRPr="00826850">
        <w:fldChar w:fldCharType="begin"/>
      </w:r>
      <w:r w:rsidRPr="00826850">
        <w:instrText xml:space="preserve"> REF _Ref80091684 \h  \* MERGEFORMAT </w:instrText>
      </w:r>
      <w:r w:rsidRPr="00826850">
        <w:fldChar w:fldCharType="separate"/>
      </w:r>
      <w:r w:rsidR="003D5F6D" w:rsidRPr="00826850">
        <w:t xml:space="preserve">Figure </w:t>
      </w:r>
      <w:r w:rsidR="003D5F6D">
        <w:t>2</w:t>
      </w:r>
      <w:r w:rsidRPr="00826850">
        <w:fldChar w:fldCharType="end"/>
      </w:r>
      <w:r w:rsidRPr="00826850">
        <w:t xml:space="preserve"> illustrates the place of </w:t>
      </w:r>
      <w:proofErr w:type="spellStart"/>
      <w:r w:rsidRPr="00826850">
        <w:t>IndoorGML</w:t>
      </w:r>
      <w:proofErr w:type="spellEnd"/>
      <w:r w:rsidRPr="00826850">
        <w:t xml:space="preserve"> in the ecosystem of standards, models and files formats and end-user applications. </w:t>
      </w:r>
      <w:proofErr w:type="spellStart"/>
      <w:r w:rsidRPr="00826850">
        <w:t>IndoorGML</w:t>
      </w:r>
      <w:proofErr w:type="spellEnd"/>
      <w:r w:rsidRPr="00826850">
        <w:t xml:space="preserve"> provides simplified yet </w:t>
      </w:r>
      <w:proofErr w:type="spellStart"/>
      <w:r w:rsidRPr="00826850">
        <w:t>standardised</w:t>
      </w:r>
      <w:proofErr w:type="spellEnd"/>
      <w:r w:rsidRPr="00826850">
        <w:t xml:space="preserve"> notations for indoor spaces and networks, which can be used in different application contexts such as navigation, monitoring, asset and property management. </w:t>
      </w:r>
      <w:proofErr w:type="spellStart"/>
      <w:r w:rsidRPr="00826850">
        <w:t>IndoorGML</w:t>
      </w:r>
      <w:proofErr w:type="spellEnd"/>
      <w:r w:rsidRPr="00826850">
        <w:t xml:space="preserve"> can be linked to and derived from any geometric model that a building owner may have (floor plans, CAD models, BIM models, laser scans, measurements). The semantics notations of </w:t>
      </w:r>
      <w:proofErr w:type="spellStart"/>
      <w:r w:rsidRPr="00826850">
        <w:t>IndoorGML</w:t>
      </w:r>
      <w:proofErr w:type="spellEnd"/>
      <w:r w:rsidRPr="00826850">
        <w:t xml:space="preserve"> are generic and therefore allowing to protect some sensitive building information.    </w:t>
      </w:r>
    </w:p>
    <w:p w14:paraId="16A74973" w14:textId="77777777" w:rsidR="00D56A17" w:rsidRPr="00826850" w:rsidRDefault="00D56A17" w:rsidP="00D56A17">
      <w:pPr>
        <w:keepNext/>
        <w:jc w:val="center"/>
      </w:pPr>
      <w:r w:rsidRPr="00826850">
        <w:rPr>
          <w:noProof/>
        </w:rPr>
        <w:drawing>
          <wp:inline distT="0" distB="0" distL="0" distR="0" wp14:anchorId="6852E26A" wp14:editId="4EC4DC57">
            <wp:extent cx="5202854" cy="2470054"/>
            <wp:effectExtent l="0" t="0" r="0" b="6985"/>
            <wp:docPr id="1822106652" name="Picture 15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8"/>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202854" cy="2470054"/>
                    </a:xfrm>
                    <a:prstGeom prst="rect">
                      <a:avLst/>
                    </a:prstGeom>
                    <a:noFill/>
                  </pic:spPr>
                </pic:pic>
              </a:graphicData>
            </a:graphic>
          </wp:inline>
        </w:drawing>
      </w:r>
    </w:p>
    <w:p w14:paraId="2AB98F3B" w14:textId="2A96F95F" w:rsidR="00D56A17" w:rsidRPr="00826850" w:rsidRDefault="00D56A17" w:rsidP="00D56A17">
      <w:pPr>
        <w:pStyle w:val="af4"/>
        <w:rPr>
          <w:rFonts w:cs="Times New Roman"/>
          <w:szCs w:val="24"/>
        </w:rPr>
      </w:pPr>
      <w:bookmarkStart w:id="23" w:name="_Ref80091684"/>
      <w:bookmarkStart w:id="24" w:name="_Ref80091671"/>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w:t>
      </w:r>
      <w:r w:rsidRPr="00826850">
        <w:rPr>
          <w:rFonts w:cs="Times New Roman"/>
          <w:szCs w:val="24"/>
        </w:rPr>
        <w:fldChar w:fldCharType="end"/>
      </w:r>
      <w:bookmarkEnd w:id="23"/>
      <w:r w:rsidRPr="00826850">
        <w:rPr>
          <w:rFonts w:cs="Times New Roman"/>
          <w:szCs w:val="24"/>
        </w:rPr>
        <w:t>: IndoorGML</w:t>
      </w:r>
      <w:bookmarkEnd w:id="24"/>
      <w:r w:rsidRPr="00826850">
        <w:rPr>
          <w:rFonts w:cs="Times New Roman"/>
          <w:szCs w:val="24"/>
        </w:rPr>
        <w:t xml:space="preserve"> in the overall application development ecosystem  </w:t>
      </w:r>
    </w:p>
    <w:p w14:paraId="2BB884BB" w14:textId="77777777" w:rsidR="00D56A17" w:rsidRPr="00826850" w:rsidRDefault="00D56A17" w:rsidP="00D56A17"/>
    <w:p w14:paraId="60C8B98C" w14:textId="77777777" w:rsidR="00D56A17" w:rsidRPr="00D56A17" w:rsidRDefault="00D56A17" w:rsidP="00601140">
      <w:pPr>
        <w:pStyle w:val="2"/>
        <w:numPr>
          <w:ilvl w:val="1"/>
          <w:numId w:val="49"/>
        </w:numPr>
        <w:tabs>
          <w:tab w:val="clear" w:pos="576"/>
          <w:tab w:val="left" w:pos="426"/>
          <w:tab w:val="left" w:pos="700"/>
        </w:tabs>
        <w:suppressAutoHyphens/>
        <w:spacing w:before="60" w:after="120" w:line="-250" w:lineRule="auto"/>
        <w:jc w:val="both"/>
        <w:rPr>
          <w:szCs w:val="24"/>
          <w:lang w:eastAsia="ko-KR"/>
        </w:rPr>
      </w:pPr>
      <w:bookmarkStart w:id="25" w:name="_Toc146459170"/>
      <w:r w:rsidRPr="00D56A17">
        <w:rPr>
          <w:szCs w:val="24"/>
          <w:lang w:eastAsia="ko-KR"/>
        </w:rPr>
        <w:t xml:space="preserve">Motivation for defining </w:t>
      </w:r>
      <w:proofErr w:type="spellStart"/>
      <w:r w:rsidRPr="00D56A17">
        <w:rPr>
          <w:szCs w:val="24"/>
          <w:lang w:eastAsia="ko-KR"/>
        </w:rPr>
        <w:t>IndoorGML</w:t>
      </w:r>
      <w:bookmarkEnd w:id="25"/>
      <w:proofErr w:type="spellEnd"/>
    </w:p>
    <w:p w14:paraId="0F8311DE" w14:textId="77777777" w:rsidR="00D56A17" w:rsidRPr="00826850" w:rsidRDefault="00D56A17" w:rsidP="00D56A17">
      <w:r w:rsidRPr="00826850">
        <w:t xml:space="preserve"> Indoor environments differ from outdoor in many aspects. The indoor spaces have less structures lanes and directions to move; they are multi-levelled and reachable via different vertical connectors such as stairs, elevators, escalators, and ramps; they have large number of obstacles such as furniture columns, fences, decorations. The spaces are enclosed and accessible via different types of openings (normal doors, emergency doors, sliding doors, one-way doors, portals). The height of the indoor spaces might vary to such extend that some spaces become not accessible for certain type of users. This has led to the existence of variety of approaches for modelling indoor environments and providing services. Therefore, well-known concepts, data models, and standards need to the be refined and unified to reflect specifics of indoor environments. </w:t>
      </w:r>
    </w:p>
    <w:p w14:paraId="32513B9B" w14:textId="77777777" w:rsidR="00D56A17" w:rsidRPr="00826850" w:rsidRDefault="00D56A17" w:rsidP="00D56A17">
      <w:pPr>
        <w:pStyle w:val="Default"/>
        <w:tabs>
          <w:tab w:val="left" w:pos="4253"/>
        </w:tabs>
        <w:spacing w:before="80"/>
        <w:jc w:val="both"/>
        <w:rPr>
          <w:color w:val="auto"/>
          <w:lang w:val="en-GB"/>
        </w:rPr>
      </w:pPr>
      <w:r w:rsidRPr="00826850">
        <w:rPr>
          <w:color w:val="auto"/>
          <w:lang w:val="en-GB"/>
        </w:rPr>
        <w:lastRenderedPageBreak/>
        <w:t>In general, indoor spatial information can be classified into two large categories as follows:</w:t>
      </w:r>
    </w:p>
    <w:p w14:paraId="7168677F" w14:textId="77777777" w:rsidR="00D56A17" w:rsidRPr="00826850" w:rsidRDefault="00D56A17" w:rsidP="00601140">
      <w:pPr>
        <w:pStyle w:val="Default"/>
        <w:numPr>
          <w:ilvl w:val="0"/>
          <w:numId w:val="24"/>
        </w:numPr>
        <w:spacing w:before="80"/>
        <w:jc w:val="both"/>
        <w:rPr>
          <w:color w:val="auto"/>
          <w:lang w:val="en-GB"/>
        </w:rPr>
      </w:pPr>
      <w:r w:rsidRPr="00826850">
        <w:rPr>
          <w:color w:val="auto"/>
          <w:lang w:val="en-GB"/>
        </w:rPr>
        <w:t xml:space="preserve">Architectural components (walls, stairs, slabs) and interior facilities (furniture).  </w:t>
      </w:r>
    </w:p>
    <w:p w14:paraId="4D576A33" w14:textId="77777777" w:rsidR="00D56A17" w:rsidRPr="00826850" w:rsidRDefault="00D56A17" w:rsidP="00601140">
      <w:pPr>
        <w:pStyle w:val="Default"/>
        <w:numPr>
          <w:ilvl w:val="0"/>
          <w:numId w:val="24"/>
        </w:numPr>
        <w:spacing w:before="80"/>
        <w:jc w:val="both"/>
        <w:rPr>
          <w:color w:val="auto"/>
          <w:lang w:val="en-GB"/>
        </w:rPr>
      </w:pPr>
      <w:r w:rsidRPr="00826850">
        <w:rPr>
          <w:color w:val="auto"/>
          <w:lang w:val="en-GB"/>
        </w:rPr>
        <w:t xml:space="preserve">Cavities (rooms and corridors) or virtual subdivision (sensors coverage and legal spaces) </w:t>
      </w:r>
    </w:p>
    <w:p w14:paraId="2D91F222" w14:textId="77777777" w:rsidR="00D56A17" w:rsidRPr="00826850" w:rsidRDefault="00D56A17" w:rsidP="00D56A17">
      <w:r w:rsidRPr="00826850">
        <w:t xml:space="preserve">Building and facility management application require mostly information from the first category. Indoor location-based services (LBS), indoor route analysis or indoor geo-tagging services require mostly information from the second category. </w:t>
      </w:r>
    </w:p>
    <w:p w14:paraId="5302C064" w14:textId="4F84C111" w:rsidR="00D56A17" w:rsidRPr="00826850" w:rsidRDefault="00D56A17" w:rsidP="00D56A17">
      <w:proofErr w:type="spellStart"/>
      <w:r w:rsidRPr="00826850">
        <w:t>IndoorGML</w:t>
      </w:r>
      <w:proofErr w:type="spellEnd"/>
      <w:r w:rsidRPr="00826850">
        <w:t xml:space="preserve"> is intended provide a unified modelling approach that is necessary to support indoor applications using information from those two categories. The leading concepts in </w:t>
      </w:r>
      <w:proofErr w:type="spellStart"/>
      <w:r w:rsidRPr="00826850">
        <w:t>IndoorGML</w:t>
      </w:r>
      <w:proofErr w:type="spellEnd"/>
      <w:r w:rsidRPr="00826850">
        <w:t xml:space="preserve"> are the Indoor spaces and the topological relationships between them (Section </w:t>
      </w:r>
      <w:r w:rsidRPr="00826850">
        <w:fldChar w:fldCharType="begin"/>
      </w:r>
      <w:r w:rsidRPr="00826850">
        <w:instrText xml:space="preserve"> REF _Ref80097124 \n \h  \* MERGEFORMAT </w:instrText>
      </w:r>
      <w:r w:rsidRPr="00826850">
        <w:fldChar w:fldCharType="separate"/>
      </w:r>
      <w:r w:rsidR="003D5F6D">
        <w:t>7.1</w:t>
      </w:r>
      <w:r w:rsidRPr="00826850">
        <w:fldChar w:fldCharType="end"/>
      </w:r>
      <w:r w:rsidRPr="00826850">
        <w:t xml:space="preserve">), which are grounded in the </w:t>
      </w:r>
      <w:proofErr w:type="spellStart"/>
      <w:r w:rsidRPr="00826850">
        <w:t>Poincaré</w:t>
      </w:r>
      <w:proofErr w:type="spellEnd"/>
      <w:r w:rsidRPr="00826850">
        <w:t xml:space="preserve"> duality. The space notations are kept as generic as possible to reflect the variety and complexity of indoor environments. The entire indoor environment - objects and spaces - constitutes the Cellular space (Section </w:t>
      </w:r>
      <w:r w:rsidRPr="00826850">
        <w:fldChar w:fldCharType="begin"/>
      </w:r>
      <w:r w:rsidRPr="00826850">
        <w:instrText xml:space="preserve"> REF _Ref43283544 \r \h  \* MERGEFORMAT </w:instrText>
      </w:r>
      <w:r w:rsidRPr="00826850">
        <w:fldChar w:fldCharType="separate"/>
      </w:r>
      <w:r w:rsidR="003D5F6D">
        <w:t>7.2</w:t>
      </w:r>
      <w:r w:rsidRPr="00826850">
        <w:fldChar w:fldCharType="end"/>
      </w:r>
      <w:r w:rsidRPr="00826850">
        <w:t xml:space="preserve">). Cells have attributes, one of which is their geometry. The cell units can be subdivided or aggregated (Section </w:t>
      </w:r>
      <w:r w:rsidRPr="00826850">
        <w:fldChar w:fldCharType="begin"/>
      </w:r>
      <w:r w:rsidRPr="00826850">
        <w:instrText xml:space="preserve"> REF _Ref43283544 \r \h  \* MERGEFORMAT </w:instrText>
      </w:r>
      <w:r w:rsidRPr="00826850">
        <w:fldChar w:fldCharType="separate"/>
      </w:r>
      <w:r w:rsidR="003D5F6D">
        <w:t>7.2</w:t>
      </w:r>
      <w:r w:rsidRPr="00826850">
        <w:fldChar w:fldCharType="end"/>
      </w:r>
      <w:r w:rsidRPr="00826850">
        <w:t xml:space="preserve">). The Cell Spaces are the basis for deriving an adjacency/connectivity/accessibility network (Section </w:t>
      </w:r>
      <w:r w:rsidRPr="00826850">
        <w:fldChar w:fldCharType="begin"/>
      </w:r>
      <w:r w:rsidRPr="00826850">
        <w:instrText xml:space="preserve"> REF _Ref43282751 \r \h  \* MERGEFORMAT </w:instrText>
      </w:r>
      <w:r w:rsidRPr="00826850">
        <w:fldChar w:fldCharType="separate"/>
      </w:r>
      <w:r w:rsidR="003D5F6D">
        <w:t>7.3</w:t>
      </w:r>
      <w:r w:rsidRPr="00826850">
        <w:fldChar w:fldCharType="end"/>
      </w:r>
      <w:r w:rsidRPr="00826850">
        <w:t xml:space="preserve">). Cell Spaces of the same characteristics are non-overlapping and form a thematic layer (Section </w:t>
      </w:r>
      <w:r w:rsidRPr="00826850">
        <w:fldChar w:fldCharType="begin"/>
      </w:r>
      <w:r w:rsidRPr="00826850">
        <w:instrText xml:space="preserve"> REF _Ref80097545 \r \h  \* MERGEFORMAT </w:instrText>
      </w:r>
      <w:r w:rsidRPr="00826850">
        <w:fldChar w:fldCharType="separate"/>
      </w:r>
      <w:r w:rsidR="003D5F6D">
        <w:t>7.6</w:t>
      </w:r>
      <w:r w:rsidRPr="00826850">
        <w:fldChar w:fldCharType="end"/>
      </w:r>
      <w:r w:rsidRPr="00826850">
        <w:t xml:space="preserve">). For example, architectural components (walls, slabs, stairs) and the corresponding cavities (rooms, corridors) form a Topographic thematic layer.  </w:t>
      </w:r>
    </w:p>
    <w:p w14:paraId="2B9BA574" w14:textId="283D30BE" w:rsidR="00D56A17" w:rsidRPr="00826850" w:rsidRDefault="00D56A17" w:rsidP="00D56A17">
      <w:proofErr w:type="spellStart"/>
      <w:r w:rsidRPr="00826850">
        <w:t>IndoorGML</w:t>
      </w:r>
      <w:proofErr w:type="spellEnd"/>
      <w:r w:rsidRPr="00826850">
        <w:t xml:space="preserve"> 2.0 follows a model-driven approach. All concepts are </w:t>
      </w:r>
      <w:proofErr w:type="spellStart"/>
      <w:r w:rsidRPr="00826850">
        <w:t>organised</w:t>
      </w:r>
      <w:proofErr w:type="spellEnd"/>
      <w:r w:rsidRPr="00826850">
        <w:t xml:space="preserve"> in a UML class diagram (Section  </w:t>
      </w:r>
      <w:r w:rsidRPr="00826850">
        <w:fldChar w:fldCharType="begin"/>
      </w:r>
      <w:r w:rsidRPr="00826850">
        <w:instrText xml:space="preserve"> REF _Ref80118361 \r \h  \* MERGEFORMAT </w:instrText>
      </w:r>
      <w:r w:rsidRPr="00826850">
        <w:fldChar w:fldCharType="separate"/>
      </w:r>
      <w:r w:rsidR="003D5F6D">
        <w:t>8</w:t>
      </w:r>
      <w:r w:rsidRPr="00826850">
        <w:fldChar w:fldCharType="end"/>
      </w:r>
      <w:r w:rsidRPr="00826850">
        <w:t>), from which</w:t>
      </w:r>
      <w:r>
        <w:t xml:space="preserve"> the </w:t>
      </w:r>
      <w:r w:rsidRPr="00826850">
        <w:t xml:space="preserve">implementation schemas for </w:t>
      </w:r>
      <w:proofErr w:type="spellStart"/>
      <w:r w:rsidRPr="00826850">
        <w:t>GML</w:t>
      </w:r>
      <w:r w:rsidR="003336D8">
        <w:rPr>
          <w:lang w:eastAsia="ko-KR"/>
        </w:rPr>
        <w:t>is</w:t>
      </w:r>
      <w:proofErr w:type="spellEnd"/>
      <w:r w:rsidR="003336D8">
        <w:rPr>
          <w:lang w:eastAsia="ko-KR"/>
        </w:rPr>
        <w:t xml:space="preserve"> </w:t>
      </w:r>
      <w:r w:rsidRPr="00826850">
        <w:t>provided (A</w:t>
      </w:r>
      <w:r w:rsidR="003336D8">
        <w:t>nnex A</w:t>
      </w:r>
      <w:r w:rsidRPr="00826850">
        <w:t xml:space="preserve">). </w:t>
      </w:r>
    </w:p>
    <w:p w14:paraId="0D2726EA" w14:textId="77777777" w:rsidR="00D56A17" w:rsidRPr="00826850" w:rsidRDefault="00D56A17" w:rsidP="00D56A17">
      <w:pPr>
        <w:pStyle w:val="2"/>
        <w:tabs>
          <w:tab w:val="clear" w:pos="576"/>
          <w:tab w:val="left" w:pos="426"/>
          <w:tab w:val="left" w:pos="700"/>
        </w:tabs>
        <w:suppressAutoHyphens/>
        <w:spacing w:before="60" w:after="120" w:line="-250" w:lineRule="auto"/>
        <w:jc w:val="both"/>
        <w:rPr>
          <w:szCs w:val="24"/>
          <w:lang w:eastAsia="ko-KR"/>
        </w:rPr>
      </w:pPr>
      <w:bookmarkStart w:id="26" w:name="_Ref80208715"/>
      <w:bookmarkStart w:id="27" w:name="_Toc146459171"/>
      <w:proofErr w:type="spellStart"/>
      <w:r w:rsidRPr="00826850">
        <w:rPr>
          <w:szCs w:val="24"/>
          <w:lang w:eastAsia="ko-KR"/>
        </w:rPr>
        <w:t>Modularisation</w:t>
      </w:r>
      <w:bookmarkEnd w:id="26"/>
      <w:bookmarkEnd w:id="27"/>
      <w:proofErr w:type="spellEnd"/>
    </w:p>
    <w:p w14:paraId="320C9555" w14:textId="64CE3537"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Following the guidance in the OGC’s policy </w:t>
      </w:r>
      <w:sdt>
        <w:sdtPr>
          <w:rPr>
            <w:color w:val="auto"/>
            <w:lang w:val="en-GB" w:eastAsia="en-US"/>
          </w:rPr>
          <w:id w:val="-555851976"/>
          <w:citation/>
        </w:sdtPr>
        <w:sdtEndPr/>
        <w:sdtContent>
          <w:r w:rsidRPr="00826850">
            <w:rPr>
              <w:color w:val="auto"/>
              <w:lang w:val="en-GB" w:eastAsia="en-US"/>
            </w:rPr>
            <w:fldChar w:fldCharType="begin"/>
          </w:r>
          <w:r w:rsidRPr="00826850">
            <w:rPr>
              <w:color w:val="auto"/>
              <w:lang w:val="en-GB" w:eastAsia="en-US"/>
            </w:rPr>
            <w:instrText xml:space="preserve"> CITATION Con09 \l 3081 </w:instrText>
          </w:r>
          <w:r w:rsidRPr="00826850">
            <w:rPr>
              <w:color w:val="auto"/>
              <w:lang w:val="en-GB" w:eastAsia="en-US"/>
            </w:rPr>
            <w:fldChar w:fldCharType="separate"/>
          </w:r>
          <w:r w:rsidRPr="00826850">
            <w:rPr>
              <w:noProof/>
              <w:color w:val="auto"/>
              <w:lang w:val="en-GB" w:eastAsia="en-US"/>
            </w:rPr>
            <w:t>(OGC, The Specification Model – A Standard for Modular specifications, 2009)</w:t>
          </w:r>
          <w:r w:rsidRPr="00826850">
            <w:rPr>
              <w:color w:val="auto"/>
              <w:lang w:val="en-GB" w:eastAsia="en-US"/>
            </w:rPr>
            <w:fldChar w:fldCharType="end"/>
          </w:r>
        </w:sdtContent>
      </w:sdt>
      <w:r w:rsidRPr="00826850">
        <w:rPr>
          <w:lang w:val="en-GB" w:eastAsia="en-US"/>
        </w:rPr>
        <w:t>￼</w:t>
      </w:r>
      <w:r w:rsidRPr="00826850">
        <w:rPr>
          <w:color w:val="auto"/>
          <w:lang w:val="en-GB" w:eastAsia="en-US"/>
        </w:rPr>
        <w:t xml:space="preserve">, </w:t>
      </w:r>
      <w:proofErr w:type="spellStart"/>
      <w:r w:rsidRPr="00826850">
        <w:rPr>
          <w:color w:val="auto"/>
          <w:lang w:val="en-GB" w:eastAsia="en-US"/>
        </w:rPr>
        <w:t>IndoorGML</w:t>
      </w:r>
      <w:proofErr w:type="spellEnd"/>
      <w:r w:rsidRPr="00826850">
        <w:rPr>
          <w:color w:val="auto"/>
          <w:lang w:val="en-GB" w:eastAsia="en-US"/>
        </w:rPr>
        <w:t xml:space="preserve"> is organised into a Core module and Extension modules that have mandatory dependency on the core (see </w:t>
      </w:r>
      <w:r w:rsidRPr="00826850">
        <w:rPr>
          <w:color w:val="auto"/>
          <w:lang w:val="en-GB" w:eastAsia="en-US"/>
        </w:rPr>
        <w:fldChar w:fldCharType="begin"/>
      </w:r>
      <w:r w:rsidRPr="00826850">
        <w:rPr>
          <w:color w:val="auto"/>
          <w:lang w:val="en-GB" w:eastAsia="en-US"/>
        </w:rPr>
        <w:instrText xml:space="preserve"> REF _Ref81325096 \h  \* MERGEFORMAT </w:instrText>
      </w:r>
      <w:r w:rsidRPr="00826850">
        <w:rPr>
          <w:color w:val="auto"/>
          <w:lang w:val="en-GB" w:eastAsia="en-US"/>
        </w:rPr>
      </w:r>
      <w:r w:rsidRPr="00826850">
        <w:rPr>
          <w:color w:val="auto"/>
          <w:lang w:val="en-GB" w:eastAsia="en-US"/>
        </w:rPr>
        <w:fldChar w:fldCharType="separate"/>
      </w:r>
      <w:r w:rsidR="003D5F6D" w:rsidRPr="00826850">
        <w:t xml:space="preserve">Figure </w:t>
      </w:r>
      <w:r w:rsidR="003D5F6D">
        <w:rPr>
          <w:noProof/>
        </w:rPr>
        <w:t>3</w:t>
      </w:r>
      <w:r w:rsidRPr="00826850">
        <w:rPr>
          <w:color w:val="auto"/>
          <w:lang w:val="en-GB" w:eastAsia="en-US"/>
        </w:rPr>
        <w:fldChar w:fldCharType="end"/>
      </w:r>
      <w:r w:rsidRPr="00826850">
        <w:rPr>
          <w:color w:val="auto"/>
          <w:lang w:val="en-GB" w:eastAsia="en-US"/>
        </w:rPr>
        <w:t xml:space="preserve">). </w:t>
      </w:r>
      <w:r w:rsidRPr="00826850">
        <w:rPr>
          <w:color w:val="auto"/>
          <w:lang w:val="en-GB" w:eastAsia="en-US"/>
        </w:rPr>
        <w:fldChar w:fldCharType="begin"/>
      </w:r>
      <w:r w:rsidRPr="00826850">
        <w:rPr>
          <w:color w:val="auto"/>
          <w:lang w:val="en-GB" w:eastAsia="en-US"/>
        </w:rPr>
        <w:fldChar w:fldCharType="separate"/>
      </w:r>
      <w:r w:rsidRPr="00826850">
        <w:rPr>
          <w:lang w:val="en-GB"/>
        </w:rPr>
        <w:t xml:space="preserve">￼Figure </w:t>
      </w:r>
      <w:r w:rsidRPr="00826850">
        <w:rPr>
          <w:noProof/>
          <w:lang w:val="en-GB"/>
        </w:rPr>
        <w:t>1</w:t>
      </w:r>
      <w:r w:rsidRPr="00826850">
        <w:rPr>
          <w:color w:val="auto"/>
          <w:lang w:val="en-GB" w:eastAsia="en-US"/>
        </w:rPr>
        <w:fldChar w:fldCharType="end"/>
      </w:r>
      <w:r w:rsidRPr="00826850">
        <w:rPr>
          <w:lang w:val="en-GB"/>
        </w:rPr>
        <w:t xml:space="preserve">The </w:t>
      </w:r>
      <w:proofErr w:type="spellStart"/>
      <w:r w:rsidRPr="00826850">
        <w:rPr>
          <w:lang w:val="en-GB"/>
        </w:rPr>
        <w:t>IndoorGML</w:t>
      </w:r>
      <w:proofErr w:type="spellEnd"/>
      <w:r w:rsidRPr="00826850">
        <w:rPr>
          <w:lang w:val="en-GB"/>
        </w:rPr>
        <w:t xml:space="preserve"> core module comprises the basic concept and each extension module covers a specific application, which requires extension of the core module semantics. </w:t>
      </w:r>
      <w:proofErr w:type="spellStart"/>
      <w:r w:rsidRPr="00826850">
        <w:rPr>
          <w:lang w:val="en-GB"/>
        </w:rPr>
        <w:t>IndoorGML</w:t>
      </w:r>
      <w:proofErr w:type="spellEnd"/>
      <w:r w:rsidRPr="00826850">
        <w:rPr>
          <w:lang w:val="en-GB"/>
        </w:rPr>
        <w:t xml:space="preserve"> 2.0 contains one extension named </w:t>
      </w:r>
      <w:r w:rsidRPr="00826850">
        <w:rPr>
          <w:i/>
          <w:iCs/>
          <w:lang w:val="en-GB"/>
        </w:rPr>
        <w:t>Navigation</w:t>
      </w:r>
      <w:r w:rsidRPr="00826850">
        <w:rPr>
          <w:lang w:val="en-GB"/>
        </w:rPr>
        <w:t xml:space="preserve">. Each </w:t>
      </w:r>
      <w:proofErr w:type="spellStart"/>
      <w:r w:rsidRPr="00826850">
        <w:rPr>
          <w:lang w:val="en-GB"/>
        </w:rPr>
        <w:t>IndoorGML</w:t>
      </w:r>
      <w:proofErr w:type="spellEnd"/>
      <w:r w:rsidRPr="00826850">
        <w:rPr>
          <w:lang w:val="en-GB"/>
        </w:rPr>
        <w:t xml:space="preserve"> module is specified by an implementation schema definition (XML, SQL and JSON).  </w:t>
      </w:r>
    </w:p>
    <w:p w14:paraId="27C9ABCE" w14:textId="6E76C637"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The dependency relationships among </w:t>
      </w:r>
      <w:proofErr w:type="spellStart"/>
      <w:r w:rsidRPr="00826850">
        <w:rPr>
          <w:color w:val="auto"/>
          <w:lang w:val="en-GB" w:eastAsia="en-US"/>
        </w:rPr>
        <w:t>IndoorGML’s</w:t>
      </w:r>
      <w:proofErr w:type="spellEnd"/>
      <w:r w:rsidRPr="00826850">
        <w:rPr>
          <w:color w:val="auto"/>
          <w:lang w:val="en-GB" w:eastAsia="en-US"/>
        </w:rPr>
        <w:t xml:space="preserve"> modules are illustrated in </w:t>
      </w:r>
      <w:r w:rsidRPr="00826850">
        <w:rPr>
          <w:color w:val="auto"/>
          <w:lang w:val="en-GB" w:eastAsia="en-US"/>
        </w:rPr>
        <w:fldChar w:fldCharType="begin"/>
      </w:r>
      <w:r w:rsidRPr="00826850">
        <w:rPr>
          <w:color w:val="auto"/>
          <w:lang w:val="en-GB" w:eastAsia="en-US"/>
        </w:rPr>
        <w:instrText xml:space="preserve"> REF _Ref81325096 \h  \* MERGEFORMAT </w:instrText>
      </w:r>
      <w:r w:rsidRPr="00826850">
        <w:rPr>
          <w:color w:val="auto"/>
          <w:lang w:val="en-GB" w:eastAsia="en-US"/>
        </w:rPr>
      </w:r>
      <w:r w:rsidRPr="00826850">
        <w:rPr>
          <w:color w:val="auto"/>
          <w:lang w:val="en-GB" w:eastAsia="en-US"/>
        </w:rPr>
        <w:fldChar w:fldCharType="separate"/>
      </w:r>
      <w:r w:rsidR="003D5F6D" w:rsidRPr="00826850">
        <w:t xml:space="preserve">Figure </w:t>
      </w:r>
      <w:r w:rsidR="003D5F6D">
        <w:rPr>
          <w:noProof/>
        </w:rPr>
        <w:t>3</w:t>
      </w:r>
      <w:r w:rsidRPr="00826850">
        <w:rPr>
          <w:color w:val="auto"/>
          <w:lang w:val="en-GB" w:eastAsia="en-US"/>
        </w:rPr>
        <w:fldChar w:fldCharType="end"/>
      </w:r>
      <w:r w:rsidRPr="00826850">
        <w:rPr>
          <w:color w:val="auto"/>
          <w:lang w:val="en-GB" w:eastAsia="en-US"/>
        </w:rPr>
        <w:t>. Each module is represented by a package in UML. The package name corresponds to the module name. A dash arrow in the figure indicates that the schema at the tail of the arrow depends upon the schema at the head of the arrow. In the following sections the modules are described in detail.</w:t>
      </w:r>
    </w:p>
    <w:p w14:paraId="7ED0D413" w14:textId="77777777" w:rsidR="00D56A17" w:rsidRPr="00826850" w:rsidRDefault="00D56A17" w:rsidP="00D56A17">
      <w:pPr>
        <w:pStyle w:val="Default"/>
        <w:keepNext/>
        <w:spacing w:before="80"/>
        <w:jc w:val="center"/>
      </w:pPr>
      <w:r w:rsidRPr="00826850">
        <w:rPr>
          <w:noProof/>
        </w:rPr>
        <w:lastRenderedPageBreak/>
        <w:drawing>
          <wp:inline distT="0" distB="0" distL="0" distR="0" wp14:anchorId="7145DBA8" wp14:editId="2008A502">
            <wp:extent cx="5047935" cy="2863662"/>
            <wp:effectExtent l="0" t="0" r="635" b="0"/>
            <wp:docPr id="2"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11"/>
                    <pic:cNvPicPr>
                      <a:picLocks noChangeAspect="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rcRect/>
                    <a:stretch/>
                  </pic:blipFill>
                  <pic:spPr bwMode="auto">
                    <a:xfrm>
                      <a:off x="0" y="0"/>
                      <a:ext cx="5047935" cy="2863662"/>
                    </a:xfrm>
                    <a:prstGeom prst="rect">
                      <a:avLst/>
                    </a:prstGeom>
                    <a:noFill/>
                    <a:ln>
                      <a:noFill/>
                    </a:ln>
                  </pic:spPr>
                </pic:pic>
              </a:graphicData>
            </a:graphic>
          </wp:inline>
        </w:drawing>
      </w:r>
    </w:p>
    <w:p w14:paraId="34E7C21B" w14:textId="429AC889" w:rsidR="00D56A17" w:rsidRPr="00904644" w:rsidRDefault="00D56A17" w:rsidP="00904644">
      <w:pPr>
        <w:pStyle w:val="af4"/>
        <w:rPr>
          <w:rFonts w:cs="Times New Roman"/>
          <w:szCs w:val="24"/>
          <w:lang w:val="en-GB"/>
        </w:rPr>
      </w:pPr>
      <w:bookmarkStart w:id="28" w:name="_Ref81325096"/>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3</w:t>
      </w:r>
      <w:r w:rsidRPr="00826850">
        <w:rPr>
          <w:rFonts w:cs="Times New Roman"/>
          <w:szCs w:val="24"/>
        </w:rPr>
        <w:fldChar w:fldCharType="end"/>
      </w:r>
      <w:bookmarkEnd w:id="28"/>
      <w:r w:rsidRPr="00826850">
        <w:rPr>
          <w:rFonts w:cs="Times New Roman"/>
          <w:szCs w:val="24"/>
        </w:rPr>
        <w:t>: Modular organisation of IndoorGML</w:t>
      </w:r>
    </w:p>
    <w:p w14:paraId="3A0E4FFD" w14:textId="77777777" w:rsidR="00D56A17" w:rsidRPr="00826850" w:rsidRDefault="00D56A17" w:rsidP="00D56A17">
      <w:pPr>
        <w:pStyle w:val="1"/>
        <w:tabs>
          <w:tab w:val="left" w:pos="400"/>
          <w:tab w:val="left" w:pos="560"/>
        </w:tabs>
        <w:suppressAutoHyphens/>
        <w:spacing w:before="270" w:after="120" w:line="-270" w:lineRule="auto"/>
        <w:jc w:val="both"/>
        <w:rPr>
          <w:lang w:eastAsia="ko-KR"/>
        </w:rPr>
      </w:pPr>
      <w:bookmarkStart w:id="29" w:name="_Ref43282342"/>
      <w:bookmarkStart w:id="30" w:name="_Toc146459172"/>
      <w:r w:rsidRPr="00826850">
        <w:t xml:space="preserve">GENERAL </w:t>
      </w:r>
      <w:r w:rsidRPr="00826850">
        <w:rPr>
          <w:lang w:eastAsia="ko-KR"/>
        </w:rPr>
        <w:t>CONCEPTS OF INDOORGML</w:t>
      </w:r>
      <w:bookmarkEnd w:id="29"/>
      <w:bookmarkEnd w:id="30"/>
    </w:p>
    <w:p w14:paraId="521F7001" w14:textId="77777777" w:rsidR="00D56A17" w:rsidRPr="00826850" w:rsidRDefault="00D56A17" w:rsidP="00D56A17">
      <w:pPr>
        <w:pStyle w:val="Default"/>
        <w:spacing w:before="80"/>
        <w:jc w:val="both"/>
        <w:rPr>
          <w:color w:val="auto"/>
          <w:lang w:val="en-GB"/>
        </w:rPr>
      </w:pPr>
      <w:proofErr w:type="spellStart"/>
      <w:r w:rsidRPr="00826850">
        <w:rPr>
          <w:color w:val="auto"/>
          <w:lang w:val="en-GB"/>
        </w:rPr>
        <w:t>IndoorGML</w:t>
      </w:r>
      <w:proofErr w:type="spellEnd"/>
      <w:r w:rsidRPr="00826850">
        <w:rPr>
          <w:color w:val="auto"/>
          <w:lang w:val="en-GB"/>
        </w:rPr>
        <w:t xml:space="preserve"> is a space-centred standard. As so, it focuses on the three main types of information of spaces (2D or 3D): geometry, topology and semantic. In order to define the space and its suitable properties under the consideration of those three types of information, the standard relies on the following concepts: </w:t>
      </w:r>
    </w:p>
    <w:p w14:paraId="1B18C110" w14:textId="77777777" w:rsidR="00D56A17" w:rsidRPr="00826850" w:rsidRDefault="00D56A17" w:rsidP="00601140">
      <w:pPr>
        <w:pStyle w:val="af3"/>
        <w:numPr>
          <w:ilvl w:val="0"/>
          <w:numId w:val="25"/>
        </w:numPr>
        <w:ind w:leftChars="0"/>
        <w:rPr>
          <w:lang w:eastAsia="ko-KR"/>
        </w:rPr>
      </w:pPr>
      <w:r w:rsidRPr="00826850">
        <w:rPr>
          <w:lang w:eastAsia="ko-KR"/>
        </w:rPr>
        <w:t xml:space="preserve">Cellular space, </w:t>
      </w:r>
    </w:p>
    <w:p w14:paraId="1FB34F77" w14:textId="77777777" w:rsidR="00D56A17" w:rsidRPr="00826850" w:rsidRDefault="00D56A17" w:rsidP="00601140">
      <w:pPr>
        <w:pStyle w:val="af3"/>
        <w:numPr>
          <w:ilvl w:val="0"/>
          <w:numId w:val="25"/>
        </w:numPr>
        <w:ind w:leftChars="0"/>
        <w:rPr>
          <w:lang w:eastAsia="ko-KR"/>
        </w:rPr>
      </w:pPr>
      <w:proofErr w:type="spellStart"/>
      <w:r w:rsidRPr="00826850">
        <w:rPr>
          <w:lang w:eastAsia="ko-KR"/>
        </w:rPr>
        <w:t>Poincaré</w:t>
      </w:r>
      <w:proofErr w:type="spellEnd"/>
      <w:r w:rsidRPr="00826850">
        <w:rPr>
          <w:lang w:eastAsia="ko-KR"/>
        </w:rPr>
        <w:t xml:space="preserve"> Duality, </w:t>
      </w:r>
    </w:p>
    <w:p w14:paraId="3CFC5B1A" w14:textId="77777777" w:rsidR="00D56A17" w:rsidRPr="00826850" w:rsidRDefault="00D56A17" w:rsidP="00601140">
      <w:pPr>
        <w:pStyle w:val="af3"/>
        <w:numPr>
          <w:ilvl w:val="0"/>
          <w:numId w:val="25"/>
        </w:numPr>
        <w:ind w:leftChars="0"/>
        <w:rPr>
          <w:lang w:eastAsia="ko-KR"/>
        </w:rPr>
      </w:pPr>
      <w:r w:rsidRPr="00826850">
        <w:rPr>
          <w:lang w:eastAsia="ko-KR"/>
        </w:rPr>
        <w:t>Semantic extension,</w:t>
      </w:r>
    </w:p>
    <w:p w14:paraId="383FCA3D" w14:textId="77777777" w:rsidR="00D56A17" w:rsidRPr="00826850" w:rsidRDefault="00D56A17" w:rsidP="00601140">
      <w:pPr>
        <w:pStyle w:val="af3"/>
        <w:numPr>
          <w:ilvl w:val="0"/>
          <w:numId w:val="25"/>
        </w:numPr>
        <w:ind w:leftChars="0"/>
        <w:rPr>
          <w:lang w:eastAsia="ko-KR"/>
        </w:rPr>
      </w:pPr>
      <w:r w:rsidRPr="00826850">
        <w:rPr>
          <w:lang w:eastAsia="ko-KR"/>
        </w:rPr>
        <w:t xml:space="preserve">Thematic layering. </w:t>
      </w:r>
    </w:p>
    <w:p w14:paraId="023E5F2E" w14:textId="77777777" w:rsidR="00D56A17" w:rsidRPr="00826850" w:rsidRDefault="00D56A17" w:rsidP="00D56A17">
      <w:pPr>
        <w:pStyle w:val="af3"/>
        <w:ind w:leftChars="0" w:left="600"/>
        <w:rPr>
          <w:lang w:eastAsia="ko-KR"/>
        </w:rPr>
      </w:pPr>
    </w:p>
    <w:p w14:paraId="2DD61319" w14:textId="77777777" w:rsidR="00D56A17" w:rsidRPr="00826850" w:rsidRDefault="00D56A17" w:rsidP="00D56A17">
      <w:pPr>
        <w:rPr>
          <w:lang w:eastAsia="ko-KR"/>
        </w:rPr>
      </w:pPr>
      <w:r w:rsidRPr="00826850">
        <w:rPr>
          <w:lang w:eastAsia="ko-KR"/>
        </w:rPr>
        <w:t xml:space="preserve">The cellular space provides the geometric description of an </w:t>
      </w:r>
      <w:proofErr w:type="spellStart"/>
      <w:r w:rsidRPr="00826850">
        <w:rPr>
          <w:lang w:eastAsia="ko-KR"/>
        </w:rPr>
        <w:t>IndoorGML</w:t>
      </w:r>
      <w:proofErr w:type="spellEnd"/>
      <w:r w:rsidRPr="00826850">
        <w:rPr>
          <w:lang w:eastAsia="ko-KR"/>
        </w:rPr>
        <w:t xml:space="preserve"> model. The </w:t>
      </w:r>
      <w:proofErr w:type="spellStart"/>
      <w:r w:rsidRPr="00826850">
        <w:rPr>
          <w:lang w:eastAsia="ko-KR"/>
        </w:rPr>
        <w:t>Poincaré</w:t>
      </w:r>
      <w:proofErr w:type="spellEnd"/>
      <w:r w:rsidRPr="00826850">
        <w:rPr>
          <w:lang w:eastAsia="ko-KR"/>
        </w:rPr>
        <w:t xml:space="preserve"> duality describes the topological relations such as adjacency and connectivity between the spaces. Together, they form the key concept of Primal-Dual model that defines the core part of an </w:t>
      </w:r>
      <w:proofErr w:type="spellStart"/>
      <w:r w:rsidRPr="00826850">
        <w:rPr>
          <w:lang w:eastAsia="ko-KR"/>
        </w:rPr>
        <w:t>IndoorGML</w:t>
      </w:r>
      <w:proofErr w:type="spellEnd"/>
      <w:r w:rsidRPr="00826850">
        <w:rPr>
          <w:lang w:eastAsia="ko-KR"/>
        </w:rPr>
        <w:t xml:space="preserve"> model. The semantic extension mechanism, as its name suggests, allows to add more details to the basic semantics of the core module. Thematic layering mechanism allows to </w:t>
      </w:r>
      <w:proofErr w:type="spellStart"/>
      <w:r w:rsidRPr="00826850">
        <w:rPr>
          <w:lang w:eastAsia="ko-KR"/>
        </w:rPr>
        <w:t>organise</w:t>
      </w:r>
      <w:proofErr w:type="spellEnd"/>
      <w:r w:rsidRPr="00826850">
        <w:rPr>
          <w:lang w:eastAsia="ko-KR"/>
        </w:rPr>
        <w:t xml:space="preserve"> an </w:t>
      </w:r>
      <w:proofErr w:type="spellStart"/>
      <w:r w:rsidRPr="00826850">
        <w:rPr>
          <w:lang w:eastAsia="ko-KR"/>
        </w:rPr>
        <w:t>IndoorGML</w:t>
      </w:r>
      <w:proofErr w:type="spellEnd"/>
      <w:r w:rsidRPr="00826850">
        <w:rPr>
          <w:lang w:eastAsia="ko-KR"/>
        </w:rPr>
        <w:t xml:space="preserve"> model as a collection of layers with different themes. Those concepts are elaborated in the following subsections.</w:t>
      </w:r>
    </w:p>
    <w:p w14:paraId="08A76015" w14:textId="77777777" w:rsidR="00D56A17" w:rsidRPr="00D56A17" w:rsidRDefault="00D56A17" w:rsidP="00601140">
      <w:pPr>
        <w:pStyle w:val="2"/>
        <w:numPr>
          <w:ilvl w:val="1"/>
          <w:numId w:val="50"/>
        </w:numPr>
        <w:tabs>
          <w:tab w:val="clear" w:pos="576"/>
          <w:tab w:val="left" w:pos="540"/>
          <w:tab w:val="left" w:pos="700"/>
        </w:tabs>
        <w:suppressAutoHyphens/>
        <w:spacing w:before="60" w:after="120" w:line="-250" w:lineRule="auto"/>
        <w:jc w:val="both"/>
        <w:rPr>
          <w:szCs w:val="24"/>
          <w:lang w:eastAsia="ko-KR"/>
        </w:rPr>
      </w:pPr>
      <w:bookmarkStart w:id="31" w:name="_Ref80097124"/>
      <w:bookmarkStart w:id="32" w:name="_Toc146459173"/>
      <w:r w:rsidRPr="00D56A17">
        <w:rPr>
          <w:szCs w:val="24"/>
          <w:lang w:eastAsia="ko-KR"/>
        </w:rPr>
        <w:t>Space</w:t>
      </w:r>
      <w:bookmarkEnd w:id="31"/>
      <w:bookmarkEnd w:id="32"/>
    </w:p>
    <w:p w14:paraId="181DC060" w14:textId="77777777" w:rsidR="00D56A17" w:rsidRPr="00826850" w:rsidRDefault="00D56A17" w:rsidP="00D56A17">
      <w:pPr>
        <w:autoSpaceDE w:val="0"/>
        <w:autoSpaceDN w:val="0"/>
        <w:adjustRightInd w:val="0"/>
        <w:spacing w:after="0"/>
        <w:rPr>
          <w:lang w:eastAsia="ko-KR"/>
        </w:rPr>
      </w:pPr>
      <w:r w:rsidRPr="00826850">
        <w:rPr>
          <w:lang w:eastAsia="ko-KR"/>
        </w:rPr>
        <w:t xml:space="preserve">The notion of space is widely explored in spatial science and urban applications in general </w:t>
      </w:r>
      <w:sdt>
        <w:sdtPr>
          <w:rPr>
            <w:lang w:eastAsia="ko-KR"/>
          </w:rPr>
          <w:id w:val="-922640141"/>
          <w:citation/>
        </w:sdtPr>
        <w:sdtEndPr/>
        <w:sdtContent>
          <w:r w:rsidRPr="00826850">
            <w:rPr>
              <w:lang w:eastAsia="ko-KR"/>
            </w:rPr>
            <w:fldChar w:fldCharType="begin"/>
          </w:r>
          <w:r w:rsidRPr="00826850">
            <w:rPr>
              <w:lang w:eastAsia="ko-KR"/>
            </w:rPr>
            <w:instrText xml:space="preserve"> CITATION Zla20 \l 3081 </w:instrText>
          </w:r>
          <w:r w:rsidRPr="00826850">
            <w:rPr>
              <w:lang w:eastAsia="ko-KR"/>
            </w:rPr>
            <w:fldChar w:fldCharType="separate"/>
          </w:r>
          <w:r w:rsidRPr="00826850">
            <w:rPr>
              <w:noProof/>
              <w:lang w:eastAsia="ko-KR"/>
            </w:rPr>
            <w:t>(Zlatanova, et al., 2020)</w:t>
          </w:r>
          <w:r w:rsidRPr="00826850">
            <w:rPr>
              <w:lang w:eastAsia="ko-KR"/>
            </w:rPr>
            <w:fldChar w:fldCharType="end"/>
          </w:r>
        </w:sdtContent>
      </w:sdt>
      <w:r w:rsidRPr="00826850">
        <w:rPr>
          <w:lang w:eastAsia="ko-KR"/>
        </w:rPr>
        <w:t xml:space="preserve">. Among its diverse definitions that can be found in dictionaries and related literature, one definition of the space encapsulates most of the concepts attached it: </w:t>
      </w:r>
    </w:p>
    <w:p w14:paraId="4869E5F0" w14:textId="77777777" w:rsidR="00D56A17" w:rsidRPr="00826850" w:rsidRDefault="00D56A17" w:rsidP="00D56A17">
      <w:pPr>
        <w:autoSpaceDE w:val="0"/>
        <w:autoSpaceDN w:val="0"/>
        <w:adjustRightInd w:val="0"/>
        <w:spacing w:after="0"/>
        <w:rPr>
          <w:lang w:eastAsia="ko-KR"/>
        </w:rPr>
      </w:pPr>
    </w:p>
    <w:p w14:paraId="21A6F178" w14:textId="77777777" w:rsidR="00D56A17" w:rsidRPr="00826850" w:rsidRDefault="00D56A17" w:rsidP="00D56A17">
      <w:pPr>
        <w:autoSpaceDE w:val="0"/>
        <w:autoSpaceDN w:val="0"/>
        <w:adjustRightInd w:val="0"/>
        <w:spacing w:after="0"/>
        <w:rPr>
          <w:i/>
          <w:lang w:eastAsia="ko-KR"/>
        </w:rPr>
      </w:pPr>
      <w:r w:rsidRPr="00826850">
        <w:rPr>
          <w:i/>
          <w:lang w:eastAsia="ko-KR"/>
        </w:rPr>
        <w:t xml:space="preserve">“Space is either unlimited expand or an empty area usually bounded in some way between things (e.g., the architect left space in front of the building) or an area reserved for some particular purpose (e.g., the laboratory’s floor space)” </w:t>
      </w:r>
      <w:sdt>
        <w:sdtPr>
          <w:rPr>
            <w:i/>
            <w:lang w:eastAsia="ko-KR"/>
          </w:rPr>
          <w:id w:val="-393733451"/>
          <w:citation/>
        </w:sdtPr>
        <w:sdtEndPr/>
        <w:sdtContent>
          <w:r w:rsidRPr="00826850">
            <w:rPr>
              <w:i/>
              <w:iCs/>
              <w:lang w:eastAsia="ko-KR"/>
            </w:rPr>
            <w:fldChar w:fldCharType="begin"/>
          </w:r>
          <w:r w:rsidRPr="00826850">
            <w:rPr>
              <w:lang w:eastAsia="ko-KR"/>
            </w:rPr>
            <w:instrText xml:space="preserve"> CITATION Pri10 \l 3081 </w:instrText>
          </w:r>
          <w:r w:rsidRPr="00826850">
            <w:rPr>
              <w:i/>
              <w:lang w:eastAsia="ko-KR"/>
            </w:rPr>
            <w:fldChar w:fldCharType="separate"/>
          </w:r>
          <w:r w:rsidRPr="00826850">
            <w:rPr>
              <w:noProof/>
              <w:lang w:eastAsia="ko-KR"/>
            </w:rPr>
            <w:t>(Princeton University, 2010)</w:t>
          </w:r>
          <w:r w:rsidRPr="00826850">
            <w:rPr>
              <w:i/>
              <w:iCs/>
              <w:lang w:eastAsia="ko-KR"/>
            </w:rPr>
            <w:fldChar w:fldCharType="end"/>
          </w:r>
        </w:sdtContent>
      </w:sdt>
      <w:r w:rsidRPr="00826850">
        <w:rPr>
          <w:lang w:eastAsia="ko-KR"/>
        </w:rPr>
        <w:t>.</w:t>
      </w:r>
    </w:p>
    <w:p w14:paraId="1C8A54CC" w14:textId="77777777" w:rsidR="00D56A17" w:rsidRPr="00826850" w:rsidRDefault="00D56A17" w:rsidP="00D56A17">
      <w:pPr>
        <w:autoSpaceDE w:val="0"/>
        <w:autoSpaceDN w:val="0"/>
        <w:adjustRightInd w:val="0"/>
        <w:spacing w:after="0"/>
        <w:rPr>
          <w:lang w:eastAsia="ko-KR"/>
        </w:rPr>
      </w:pPr>
    </w:p>
    <w:p w14:paraId="01E3E58A" w14:textId="77777777" w:rsidR="00D56A17" w:rsidRPr="00826850" w:rsidRDefault="00D56A17" w:rsidP="00D56A17">
      <w:pPr>
        <w:autoSpaceDE w:val="0"/>
        <w:autoSpaceDN w:val="0"/>
        <w:adjustRightInd w:val="0"/>
        <w:spacing w:after="0"/>
        <w:rPr>
          <w:lang w:eastAsia="ko-KR"/>
        </w:rPr>
      </w:pPr>
      <w:r w:rsidRPr="00826850">
        <w:rPr>
          <w:lang w:eastAsia="ko-KR"/>
        </w:rPr>
        <w:t xml:space="preserve">That definition acknowledges three main aspects of the space: (a) its ability to expand infinitely, (b) its intuition to be generally empty and eventually bounded (particularly in the built environment) and (c) its </w:t>
      </w:r>
      <w:r w:rsidRPr="00826850">
        <w:rPr>
          <w:lang w:eastAsia="ko-KR"/>
        </w:rPr>
        <w:lastRenderedPageBreak/>
        <w:t xml:space="preserve">functional property. In </w:t>
      </w:r>
      <w:proofErr w:type="spellStart"/>
      <w:r w:rsidRPr="00826850">
        <w:rPr>
          <w:lang w:eastAsia="ko-KR"/>
        </w:rPr>
        <w:t>IndoorGML</w:t>
      </w:r>
      <w:proofErr w:type="spellEnd"/>
      <w:r w:rsidRPr="00826850">
        <w:rPr>
          <w:lang w:eastAsia="ko-KR"/>
        </w:rPr>
        <w:t xml:space="preserve">, the space is characterized by all those properties, except </w:t>
      </w:r>
      <w:proofErr w:type="spellStart"/>
      <w:r w:rsidRPr="00826850">
        <w:rPr>
          <w:lang w:eastAsia="ko-KR"/>
        </w:rPr>
        <w:t>IndoorGML</w:t>
      </w:r>
      <w:proofErr w:type="spellEnd"/>
      <w:r w:rsidRPr="00826850">
        <w:rPr>
          <w:lang w:eastAsia="ko-KR"/>
        </w:rPr>
        <w:t xml:space="preserve"> space is not necessarily empty. Depending on the </w:t>
      </w:r>
      <w:proofErr w:type="spellStart"/>
      <w:r w:rsidRPr="00826850">
        <w:rPr>
          <w:lang w:eastAsia="ko-KR"/>
        </w:rPr>
        <w:t>IndoorGML</w:t>
      </w:r>
      <w:proofErr w:type="spellEnd"/>
      <w:r w:rsidRPr="00826850">
        <w:rPr>
          <w:lang w:eastAsia="ko-KR"/>
        </w:rPr>
        <w:t xml:space="preserve"> extension (indoor navigation, sensors coverage, ownership, etc.) spaces can be empty, non-empty or partially empty.  </w:t>
      </w:r>
    </w:p>
    <w:p w14:paraId="1EE980EE" w14:textId="77777777" w:rsidR="00D56A17" w:rsidRPr="00826850" w:rsidRDefault="00D56A17" w:rsidP="00D56A17">
      <w:pPr>
        <w:autoSpaceDE w:val="0"/>
        <w:autoSpaceDN w:val="0"/>
        <w:adjustRightInd w:val="0"/>
        <w:spacing w:after="0"/>
        <w:rPr>
          <w:lang w:eastAsia="ko-KR"/>
        </w:rPr>
      </w:pPr>
    </w:p>
    <w:p w14:paraId="7F03DADD" w14:textId="77777777" w:rsidR="00D56A17" w:rsidRPr="00826850" w:rsidRDefault="00D56A17" w:rsidP="00D56A17">
      <w:pPr>
        <w:rPr>
          <w:lang w:eastAsia="ko-KR"/>
        </w:rPr>
      </w:pPr>
      <w:r w:rsidRPr="00826850">
        <w:rPr>
          <w:lang w:eastAsia="ko-KR"/>
        </w:rPr>
        <w:t xml:space="preserve">The indoor space is commonly perceived as a space within a building. It incorporates architectural components such as walls, slabs, doors, </w:t>
      </w:r>
      <w:proofErr w:type="spellStart"/>
      <w:r w:rsidRPr="00826850">
        <w:rPr>
          <w:lang w:eastAsia="ko-KR"/>
        </w:rPr>
        <w:t>etc</w:t>
      </w:r>
      <w:proofErr w:type="spellEnd"/>
      <w:r w:rsidRPr="00826850">
        <w:rPr>
          <w:lang w:eastAsia="ko-KR"/>
        </w:rPr>
        <w:t xml:space="preserve">, furniture such as chairs, tables, desks and the remaining empty spaces as in rooms, corridors, halls, etc. </w:t>
      </w:r>
      <w:proofErr w:type="spellStart"/>
      <w:r w:rsidRPr="00826850">
        <w:rPr>
          <w:lang w:eastAsia="ko-KR"/>
        </w:rPr>
        <w:t>IndoorGML</w:t>
      </w:r>
      <w:proofErr w:type="spellEnd"/>
      <w:r w:rsidRPr="00826850">
        <w:rPr>
          <w:lang w:eastAsia="ko-KR"/>
        </w:rPr>
        <w:t xml:space="preserve"> 2.0 focusses on the empty spaces where objects can be located, and activities can be hosted for indoor navigation or LBS. Consequently, the relationships between spaces are of critical importance. </w:t>
      </w:r>
    </w:p>
    <w:p w14:paraId="51F04E2A" w14:textId="77777777" w:rsidR="00D56A17" w:rsidRPr="00826850" w:rsidRDefault="00D56A17" w:rsidP="00D56A17">
      <w:pPr>
        <w:rPr>
          <w:lang w:eastAsia="ko-KR"/>
        </w:rPr>
      </w:pPr>
      <w:r w:rsidRPr="00826850">
        <w:rPr>
          <w:lang w:eastAsia="ko-KR"/>
        </w:rPr>
        <w:t xml:space="preserve">Spaces in the built environment are not always sharply distinguishable. Many spaces cannot be strictly </w:t>
      </w:r>
      <w:proofErr w:type="spellStart"/>
      <w:r w:rsidRPr="00826850">
        <w:rPr>
          <w:lang w:eastAsia="ko-KR"/>
        </w:rPr>
        <w:t>categorised</w:t>
      </w:r>
      <w:proofErr w:type="spellEnd"/>
      <w:r w:rsidRPr="00826850">
        <w:rPr>
          <w:lang w:eastAsia="ko-KR"/>
        </w:rPr>
        <w:t xml:space="preserve"> as indoor or outdoor, but rather as semi-spaces often linking indoor and outdoor environments </w:t>
      </w:r>
      <w:sdt>
        <w:sdtPr>
          <w:rPr>
            <w:lang w:eastAsia="ko-KR"/>
          </w:rPr>
          <w:id w:val="-744793575"/>
          <w:citation/>
        </w:sdtPr>
        <w:sdtEndPr/>
        <w:sdtContent>
          <w:r w:rsidRPr="00826850">
            <w:rPr>
              <w:lang w:eastAsia="ko-KR"/>
            </w:rPr>
            <w:fldChar w:fldCharType="begin"/>
          </w:r>
          <w:r w:rsidRPr="00826850">
            <w:rPr>
              <w:lang w:eastAsia="ko-KR"/>
            </w:rPr>
            <w:instrText xml:space="preserve"> CITATION Yan19 \l 3081  \m Zla20</w:instrText>
          </w:r>
          <w:r w:rsidRPr="00826850">
            <w:rPr>
              <w:lang w:eastAsia="ko-KR"/>
            </w:rPr>
            <w:fldChar w:fldCharType="separate"/>
          </w:r>
          <w:r w:rsidRPr="00826850">
            <w:rPr>
              <w:noProof/>
              <w:lang w:eastAsia="ko-KR"/>
            </w:rPr>
            <w:t>(Yan, Diakité, &amp; Zlatanova, 2019; Zlatanova, et al., 2020)</w:t>
          </w:r>
          <w:r w:rsidRPr="00826850">
            <w:rPr>
              <w:lang w:eastAsia="ko-KR"/>
            </w:rPr>
            <w:fldChar w:fldCharType="end"/>
          </w:r>
        </w:sdtContent>
      </w:sdt>
      <w:r w:rsidRPr="00826850">
        <w:rPr>
          <w:lang w:eastAsia="ko-KR"/>
        </w:rPr>
        <w:t xml:space="preserve">. For example, an inner court, a veranda, a balcony, or an open bridge can belong to a building, without being entirely enclosed within the shell of the building. Nevertheless, for a matter of completeness, </w:t>
      </w:r>
      <w:proofErr w:type="spellStart"/>
      <w:r w:rsidRPr="00826850">
        <w:rPr>
          <w:lang w:eastAsia="ko-KR"/>
        </w:rPr>
        <w:t>IndoorGML</w:t>
      </w:r>
      <w:proofErr w:type="spellEnd"/>
      <w:r w:rsidRPr="00826850">
        <w:rPr>
          <w:lang w:eastAsia="ko-KR"/>
        </w:rPr>
        <w:t xml:space="preserve"> can account for all types of space within the built environment, as long as they can be represented with the </w:t>
      </w:r>
      <w:proofErr w:type="spellStart"/>
      <w:r w:rsidRPr="00826850">
        <w:rPr>
          <w:lang w:eastAsia="ko-KR"/>
        </w:rPr>
        <w:t>IndoorGML</w:t>
      </w:r>
      <w:proofErr w:type="spellEnd"/>
      <w:r w:rsidRPr="00826850">
        <w:rPr>
          <w:lang w:eastAsia="ko-KR"/>
        </w:rPr>
        <w:t xml:space="preserve"> Cellular space concept.</w:t>
      </w:r>
    </w:p>
    <w:p w14:paraId="0AF38118" w14:textId="77777777" w:rsidR="00D56A17" w:rsidRPr="00826850" w:rsidRDefault="00D56A17" w:rsidP="00D56A17">
      <w:pPr>
        <w:pStyle w:val="2"/>
        <w:tabs>
          <w:tab w:val="clear" w:pos="576"/>
          <w:tab w:val="left" w:pos="540"/>
          <w:tab w:val="left" w:pos="700"/>
        </w:tabs>
        <w:suppressAutoHyphens/>
        <w:spacing w:before="60" w:after="120" w:line="-250" w:lineRule="auto"/>
        <w:jc w:val="both"/>
        <w:rPr>
          <w:szCs w:val="24"/>
        </w:rPr>
      </w:pPr>
      <w:bookmarkStart w:id="33" w:name="_Ref43283544"/>
      <w:bookmarkStart w:id="34" w:name="_Toc146459174"/>
      <w:r w:rsidRPr="00826850">
        <w:rPr>
          <w:szCs w:val="24"/>
        </w:rPr>
        <w:t>Cellular space</w:t>
      </w:r>
      <w:bookmarkEnd w:id="33"/>
      <w:bookmarkEnd w:id="34"/>
      <w:r w:rsidRPr="00826850">
        <w:rPr>
          <w:szCs w:val="24"/>
        </w:rPr>
        <w:t xml:space="preserve">  </w:t>
      </w:r>
    </w:p>
    <w:p w14:paraId="3AAC3569" w14:textId="77777777" w:rsidR="00D56A17" w:rsidRPr="00826850" w:rsidRDefault="00D56A17" w:rsidP="00D56A17">
      <w:pPr>
        <w:rPr>
          <w:lang w:eastAsia="ko-KR"/>
        </w:rPr>
      </w:pPr>
      <w:r w:rsidRPr="00826850">
        <w:rPr>
          <w:lang w:eastAsia="ko-KR"/>
        </w:rPr>
        <w:t xml:space="preserve">A </w:t>
      </w:r>
      <w:r w:rsidRPr="00826850">
        <w:rPr>
          <w:i/>
          <w:iCs/>
          <w:lang w:eastAsia="ko-KR"/>
        </w:rPr>
        <w:t>cellular space</w:t>
      </w:r>
      <w:r w:rsidRPr="00826850">
        <w:rPr>
          <w:lang w:eastAsia="ko-KR"/>
        </w:rPr>
        <w:t xml:space="preserve"> is a set of </w:t>
      </w:r>
      <w:r w:rsidRPr="00826850">
        <w:rPr>
          <w:i/>
          <w:lang w:eastAsia="ko-KR"/>
        </w:rPr>
        <w:t>cells</w:t>
      </w:r>
      <w:r w:rsidRPr="00826850">
        <w:rPr>
          <w:lang w:eastAsia="ko-KR"/>
        </w:rPr>
        <w:t xml:space="preserve"> (or </w:t>
      </w:r>
      <w:proofErr w:type="spellStart"/>
      <w:r w:rsidRPr="00826850">
        <w:rPr>
          <w:i/>
          <w:lang w:eastAsia="ko-KR"/>
        </w:rPr>
        <w:t>CellSpaces</w:t>
      </w:r>
      <w:proofErr w:type="spellEnd"/>
      <w:r w:rsidRPr="00826850">
        <w:rPr>
          <w:lang w:eastAsia="ko-KR"/>
        </w:rPr>
        <w:t xml:space="preserve">) defined as the smallest organizational or structural unit </w:t>
      </w:r>
      <w:sdt>
        <w:sdtPr>
          <w:rPr>
            <w:lang w:eastAsia="ko-KR"/>
          </w:rPr>
          <w:id w:val="-890654755"/>
          <w:citation/>
        </w:sdtPr>
        <w:sdtEndPr/>
        <w:sdtContent>
          <w:r w:rsidRPr="00826850">
            <w:rPr>
              <w:lang w:eastAsia="ko-KR"/>
            </w:rPr>
            <w:fldChar w:fldCharType="begin"/>
          </w:r>
          <w:r w:rsidRPr="00826850">
            <w:rPr>
              <w:lang w:eastAsia="ko-KR"/>
            </w:rPr>
            <w:instrText xml:space="preserve"> CITATION Pri10 \l 3081 </w:instrText>
          </w:r>
          <w:r w:rsidRPr="00826850">
            <w:rPr>
              <w:lang w:eastAsia="ko-KR"/>
            </w:rPr>
            <w:fldChar w:fldCharType="separate"/>
          </w:r>
          <w:r w:rsidRPr="00826850">
            <w:rPr>
              <w:noProof/>
              <w:lang w:eastAsia="ko-KR"/>
            </w:rPr>
            <w:t>(Princeton University, 2010)</w:t>
          </w:r>
          <w:r w:rsidRPr="00826850">
            <w:rPr>
              <w:lang w:eastAsia="ko-KR"/>
            </w:rPr>
            <w:fldChar w:fldCharType="end"/>
          </w:r>
        </w:sdtContent>
      </w:sdt>
      <w:r w:rsidRPr="00826850">
        <w:rPr>
          <w:lang w:eastAsia="ko-KR"/>
        </w:rPr>
        <w:t xml:space="preserve"> and grouped according to thematic criteria (e.g. topographic space, sensor coverage space, etc.). A cellular space </w:t>
      </w:r>
      <w:r w:rsidRPr="00826850">
        <w:rPr>
          <w:i/>
          <w:lang w:eastAsia="ko-KR"/>
        </w:rPr>
        <w:t>S</w:t>
      </w:r>
      <w:r w:rsidRPr="00826850">
        <w:rPr>
          <w:lang w:eastAsia="ko-KR"/>
        </w:rPr>
        <w:t xml:space="preserve"> of thematic layer </w:t>
      </w:r>
      <w:r w:rsidRPr="00826850">
        <w:rPr>
          <w:i/>
          <w:lang w:eastAsia="ko-KR"/>
        </w:rPr>
        <w:t>T</w:t>
      </w:r>
      <w:r w:rsidRPr="00826850">
        <w:rPr>
          <w:lang w:eastAsia="ko-KR"/>
        </w:rPr>
        <w:t xml:space="preserve">, noted </w:t>
      </w:r>
      <w:r w:rsidRPr="00826850">
        <w:rPr>
          <w:i/>
          <w:lang w:eastAsia="ko-KR"/>
        </w:rPr>
        <w:t>S</w:t>
      </w:r>
      <w:r w:rsidRPr="00826850">
        <w:rPr>
          <w:i/>
          <w:vertAlign w:val="superscript"/>
          <w:lang w:eastAsia="ko-KR"/>
        </w:rPr>
        <w:t>T</w:t>
      </w:r>
      <w:r w:rsidRPr="00826850">
        <w:rPr>
          <w:lang w:eastAsia="ko-KR"/>
        </w:rPr>
        <w:t xml:space="preserve"> is defined as follows:</w:t>
      </w:r>
    </w:p>
    <w:p w14:paraId="7B89BFC1" w14:textId="77777777" w:rsidR="00D56A17" w:rsidRPr="00826850" w:rsidRDefault="00D56A17" w:rsidP="00D56A17">
      <w:r w:rsidRPr="00826850">
        <w:rPr>
          <w:i/>
        </w:rPr>
        <w:t>S</w:t>
      </w:r>
      <w:r w:rsidRPr="00826850">
        <w:rPr>
          <w:i/>
          <w:vertAlign w:val="superscript"/>
        </w:rPr>
        <w:t>T</w:t>
      </w:r>
      <w:r w:rsidRPr="00826850">
        <w:rPr>
          <w:i/>
        </w:rPr>
        <w:t xml:space="preserve"> </w:t>
      </w:r>
      <w:r w:rsidRPr="00826850">
        <w:t>= {</w:t>
      </w:r>
      <w:r w:rsidRPr="00826850">
        <w:rPr>
          <w:i/>
        </w:rPr>
        <w:t>c</w:t>
      </w:r>
      <w:r w:rsidRPr="00826850">
        <w:rPr>
          <w:vertAlign w:val="subscript"/>
        </w:rPr>
        <w:t>1</w:t>
      </w:r>
      <w:r w:rsidRPr="00826850">
        <w:t xml:space="preserve">, </w:t>
      </w:r>
      <w:r w:rsidRPr="00826850">
        <w:rPr>
          <w:i/>
        </w:rPr>
        <w:t>c</w:t>
      </w:r>
      <w:r w:rsidRPr="00826850">
        <w:rPr>
          <w:vertAlign w:val="subscript"/>
        </w:rPr>
        <w:t>2</w:t>
      </w:r>
      <w:r w:rsidRPr="00826850">
        <w:t xml:space="preserve">, …, </w:t>
      </w:r>
      <w:proofErr w:type="spellStart"/>
      <w:r w:rsidRPr="00826850">
        <w:rPr>
          <w:i/>
        </w:rPr>
        <w:t>c</w:t>
      </w:r>
      <w:r w:rsidRPr="00826850">
        <w:rPr>
          <w:i/>
          <w:vertAlign w:val="subscript"/>
        </w:rPr>
        <w:t>n</w:t>
      </w:r>
      <w:proofErr w:type="spellEnd"/>
      <w:r w:rsidRPr="00826850">
        <w:t>}</w:t>
      </w:r>
    </w:p>
    <w:p w14:paraId="6E8E3B4F" w14:textId="77777777" w:rsidR="00D56A17" w:rsidRPr="00826850" w:rsidRDefault="00D56A17" w:rsidP="00D56A17">
      <w:pPr>
        <w:rPr>
          <w:lang w:eastAsia="ko-KR"/>
        </w:rPr>
      </w:pPr>
      <w:r w:rsidRPr="00826850">
        <w:t xml:space="preserve">where </w:t>
      </w:r>
      <w:r w:rsidRPr="00826850">
        <w:rPr>
          <w:i/>
        </w:rPr>
        <w:t>c</w:t>
      </w:r>
      <w:r w:rsidRPr="00826850">
        <w:rPr>
          <w:i/>
          <w:vertAlign w:val="subscript"/>
        </w:rPr>
        <w:t>i</w:t>
      </w:r>
      <w:r w:rsidRPr="00826850">
        <w:t xml:space="preserve"> is </w:t>
      </w:r>
      <w:proofErr w:type="spellStart"/>
      <w:r w:rsidRPr="00826850">
        <w:rPr>
          <w:i/>
        </w:rPr>
        <w:t>i</w:t>
      </w:r>
      <w:r w:rsidRPr="00826850">
        <w:rPr>
          <w:vertAlign w:val="superscript"/>
        </w:rPr>
        <w:t>th</w:t>
      </w:r>
      <w:proofErr w:type="spellEnd"/>
      <w:r w:rsidRPr="00826850">
        <w:t xml:space="preserve"> cell.</w:t>
      </w:r>
      <w:r w:rsidRPr="00826850">
        <w:rPr>
          <w:lang w:eastAsia="ko-KR"/>
        </w:rPr>
        <w:t xml:space="preserve"> Every cell in a cellular space can have the following properties: </w:t>
      </w:r>
    </w:p>
    <w:p w14:paraId="61862AA0" w14:textId="77777777" w:rsidR="00D56A17" w:rsidRPr="00826850" w:rsidRDefault="00D56A17" w:rsidP="00601140">
      <w:pPr>
        <w:pStyle w:val="af3"/>
        <w:numPr>
          <w:ilvl w:val="0"/>
          <w:numId w:val="22"/>
        </w:numPr>
        <w:ind w:leftChars="0"/>
        <w:rPr>
          <w:lang w:eastAsia="ko-KR"/>
        </w:rPr>
      </w:pPr>
      <w:r w:rsidRPr="00826850">
        <w:rPr>
          <w:lang w:eastAsia="ko-KR"/>
        </w:rPr>
        <w:t xml:space="preserve">a unique </w:t>
      </w:r>
      <w:proofErr w:type="gramStart"/>
      <w:r w:rsidRPr="00826850">
        <w:rPr>
          <w:lang w:eastAsia="ko-KR"/>
        </w:rPr>
        <w:t>identifier ;</w:t>
      </w:r>
      <w:proofErr w:type="gramEnd"/>
    </w:p>
    <w:p w14:paraId="731E2FBD" w14:textId="77777777" w:rsidR="00D56A17" w:rsidRPr="00826850" w:rsidRDefault="00D56A17" w:rsidP="00601140">
      <w:pPr>
        <w:pStyle w:val="af3"/>
        <w:numPr>
          <w:ilvl w:val="0"/>
          <w:numId w:val="22"/>
        </w:numPr>
        <w:ind w:leftChars="0"/>
        <w:rPr>
          <w:lang w:eastAsia="ko-KR"/>
        </w:rPr>
      </w:pPr>
      <w:r w:rsidRPr="00826850">
        <w:rPr>
          <w:lang w:eastAsia="ko-KR"/>
        </w:rPr>
        <w:t>a name (e.g. a room number);</w:t>
      </w:r>
    </w:p>
    <w:p w14:paraId="681A49E9" w14:textId="77777777" w:rsidR="00D56A17" w:rsidRPr="00826850" w:rsidRDefault="00D56A17" w:rsidP="00601140">
      <w:pPr>
        <w:pStyle w:val="af3"/>
        <w:numPr>
          <w:ilvl w:val="0"/>
          <w:numId w:val="22"/>
        </w:numPr>
        <w:ind w:leftChars="0"/>
        <w:rPr>
          <w:lang w:eastAsia="ko-KR"/>
        </w:rPr>
      </w:pPr>
      <w:r w:rsidRPr="00826850">
        <w:rPr>
          <w:lang w:eastAsia="ko-KR"/>
        </w:rPr>
        <w:t>a geometry (e.g. solids in 3D or surfaces in 2D)</w:t>
      </w:r>
    </w:p>
    <w:p w14:paraId="53927158" w14:textId="77777777" w:rsidR="00D56A17" w:rsidRPr="00826850" w:rsidRDefault="00D56A17" w:rsidP="00D56A17">
      <w:pPr>
        <w:pStyle w:val="af3"/>
        <w:ind w:leftChars="0" w:left="760"/>
        <w:rPr>
          <w:lang w:eastAsia="ko-KR"/>
        </w:rPr>
      </w:pPr>
    </w:p>
    <w:p w14:paraId="341326EB" w14:textId="7852FC7E" w:rsidR="00D56A17" w:rsidRPr="00826850" w:rsidRDefault="00D56A17" w:rsidP="00D56A17">
      <w:pPr>
        <w:rPr>
          <w:lang w:eastAsia="ko-KR"/>
        </w:rPr>
      </w:pPr>
      <w:r w:rsidRPr="00826850">
        <w:fldChar w:fldCharType="begin"/>
      </w:r>
      <w:r w:rsidRPr="00826850">
        <w:instrText xml:space="preserve"> REF _Ref81325536 \h  \* MERGEFORMAT </w:instrText>
      </w:r>
      <w:r w:rsidRPr="00826850">
        <w:fldChar w:fldCharType="separate"/>
      </w:r>
      <w:r w:rsidR="003D5F6D" w:rsidRPr="00826850">
        <w:t xml:space="preserve">Figure </w:t>
      </w:r>
      <w:r w:rsidR="003D5F6D">
        <w:t>4</w:t>
      </w:r>
      <w:r w:rsidRPr="00826850">
        <w:fldChar w:fldCharType="end"/>
      </w:r>
      <w:r w:rsidRPr="00826850">
        <w:t xml:space="preserve"> illustrates</w:t>
      </w:r>
      <w:r w:rsidRPr="00826850">
        <w:rPr>
          <w:lang w:eastAsia="ko-KR"/>
        </w:rPr>
        <w:t xml:space="preserve"> a cellular space consisting of cells, which represent rooms, corridors, doors and windows in a building. </w:t>
      </w:r>
    </w:p>
    <w:p w14:paraId="5DC8D911" w14:textId="77777777" w:rsidR="00D56A17" w:rsidRPr="00826850" w:rsidRDefault="00D56A17" w:rsidP="00D56A17">
      <w:pPr>
        <w:pStyle w:val="af3"/>
        <w:ind w:leftChars="0" w:left="760"/>
        <w:rPr>
          <w:lang w:eastAsia="ko-KR"/>
        </w:rPr>
      </w:pPr>
    </w:p>
    <w:p w14:paraId="7D3C36E4" w14:textId="77777777" w:rsidR="00D56A17" w:rsidRPr="00826850" w:rsidRDefault="00D56A17" w:rsidP="00D56A17">
      <w:pPr>
        <w:keepNext/>
        <w:jc w:val="center"/>
        <w:rPr>
          <w:lang w:eastAsia="ko-KR"/>
        </w:rPr>
      </w:pPr>
      <w:r w:rsidRPr="00826850">
        <w:rPr>
          <w:noProof/>
          <w:lang w:eastAsia="ko-KR"/>
        </w:rPr>
        <w:drawing>
          <wp:inline distT="0" distB="0" distL="0" distR="0" wp14:anchorId="06AF03A3" wp14:editId="032B49C1">
            <wp:extent cx="1813175" cy="12858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23237" cy="1293011"/>
                    </a:xfrm>
                    <a:prstGeom prst="rect">
                      <a:avLst/>
                    </a:prstGeom>
                    <a:noFill/>
                    <a:ln>
                      <a:noFill/>
                    </a:ln>
                  </pic:spPr>
                </pic:pic>
              </a:graphicData>
            </a:graphic>
          </wp:inline>
        </w:drawing>
      </w:r>
      <w:r w:rsidRPr="00826850">
        <w:rPr>
          <w:lang w:eastAsia="ko-KR"/>
        </w:rPr>
        <w:t xml:space="preserve">  </w:t>
      </w:r>
      <w:r w:rsidRPr="00826850">
        <w:rPr>
          <w:noProof/>
        </w:rPr>
        <w:drawing>
          <wp:inline distT="0" distB="0" distL="0" distR="0" wp14:anchorId="2EB913CE" wp14:editId="0D39A381">
            <wp:extent cx="1736158" cy="1283557"/>
            <wp:effectExtent l="0" t="0" r="0" b="0"/>
            <wp:docPr id="21" name="Picture 2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engineering drawing&#10;&#10;Description automatically generated"/>
                    <pic:cNvPicPr/>
                  </pic:nvPicPr>
                  <pic:blipFill>
                    <a:blip r:embed="rId15"/>
                    <a:stretch>
                      <a:fillRect/>
                    </a:stretch>
                  </pic:blipFill>
                  <pic:spPr>
                    <a:xfrm>
                      <a:off x="0" y="0"/>
                      <a:ext cx="1745313" cy="1290325"/>
                    </a:xfrm>
                    <a:prstGeom prst="rect">
                      <a:avLst/>
                    </a:prstGeom>
                  </pic:spPr>
                </pic:pic>
              </a:graphicData>
            </a:graphic>
          </wp:inline>
        </w:drawing>
      </w:r>
      <w:r w:rsidRPr="00826850">
        <w:rPr>
          <w:lang w:eastAsia="ko-KR"/>
        </w:rPr>
        <w:t xml:space="preserve">  </w:t>
      </w:r>
      <w:r w:rsidRPr="00826850">
        <w:rPr>
          <w:noProof/>
        </w:rPr>
        <w:drawing>
          <wp:inline distT="0" distB="0" distL="0" distR="0" wp14:anchorId="774231EC" wp14:editId="4182356D">
            <wp:extent cx="2027960" cy="1045210"/>
            <wp:effectExtent l="0" t="0" r="0" b="2540"/>
            <wp:docPr id="22" name="Picture 2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engineering drawing&#10;&#10;Description automatically generated"/>
                    <pic:cNvPicPr/>
                  </pic:nvPicPr>
                  <pic:blipFill>
                    <a:blip r:embed="rId16"/>
                    <a:stretch>
                      <a:fillRect/>
                    </a:stretch>
                  </pic:blipFill>
                  <pic:spPr>
                    <a:xfrm>
                      <a:off x="0" y="0"/>
                      <a:ext cx="2034346" cy="1048501"/>
                    </a:xfrm>
                    <a:prstGeom prst="rect">
                      <a:avLst/>
                    </a:prstGeom>
                  </pic:spPr>
                </pic:pic>
              </a:graphicData>
            </a:graphic>
          </wp:inline>
        </w:drawing>
      </w:r>
    </w:p>
    <w:p w14:paraId="0A12C13E" w14:textId="77777777" w:rsidR="00D56A17" w:rsidRPr="00826850" w:rsidRDefault="00D56A17" w:rsidP="00601140">
      <w:pPr>
        <w:pStyle w:val="af3"/>
        <w:keepNext/>
        <w:numPr>
          <w:ilvl w:val="0"/>
          <w:numId w:val="47"/>
        </w:numPr>
        <w:ind w:leftChars="0"/>
        <w:jc w:val="center"/>
      </w:pPr>
      <w:r w:rsidRPr="00826850">
        <w:t xml:space="preserve">                                 b)                                          c)</w:t>
      </w:r>
    </w:p>
    <w:p w14:paraId="0C8C171B" w14:textId="051503C5" w:rsidR="00D56A17" w:rsidRPr="00826850" w:rsidRDefault="00D56A17" w:rsidP="00D56A17">
      <w:pPr>
        <w:pStyle w:val="af4"/>
        <w:rPr>
          <w:rFonts w:cs="Times New Roman"/>
          <w:szCs w:val="24"/>
          <w:lang w:eastAsia="ko-KR"/>
        </w:rPr>
      </w:pPr>
      <w:bookmarkStart w:id="35" w:name="_Ref81325536"/>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4</w:t>
      </w:r>
      <w:r w:rsidRPr="00826850">
        <w:rPr>
          <w:rFonts w:cs="Times New Roman"/>
          <w:szCs w:val="24"/>
        </w:rPr>
        <w:fldChar w:fldCharType="end"/>
      </w:r>
      <w:bookmarkEnd w:id="35"/>
      <w:r w:rsidRPr="00826850">
        <w:rPr>
          <w:rFonts w:cs="Times New Roman"/>
          <w:szCs w:val="24"/>
        </w:rPr>
        <w:t>: A building (a) and the corresponding cellural space, containing all empty cells (b) and corresponding cells of a room, a corridor and their openings (c).</w:t>
      </w:r>
    </w:p>
    <w:p w14:paraId="755F2765" w14:textId="77777777" w:rsidR="00D56A17" w:rsidRPr="00826850" w:rsidRDefault="00D56A17" w:rsidP="00D56A17">
      <w:pPr>
        <w:pStyle w:val="af3"/>
        <w:ind w:leftChars="0" w:left="760"/>
        <w:rPr>
          <w:strike/>
          <w:lang w:eastAsia="ko-KR"/>
        </w:rPr>
      </w:pPr>
    </w:p>
    <w:p w14:paraId="5E773D8F" w14:textId="39839B59" w:rsidR="00D56A17" w:rsidRPr="00826850" w:rsidRDefault="00D56A17" w:rsidP="00D56A17">
      <w:pPr>
        <w:rPr>
          <w:lang w:eastAsia="ko-KR"/>
        </w:rPr>
      </w:pPr>
      <w:r w:rsidRPr="00826850">
        <w:rPr>
          <w:lang w:eastAsia="ko-KR"/>
        </w:rPr>
        <w:t xml:space="preserve">Within a cellular space, only the adjacency relationship is allowed between cells, that is, no overlap may occur. Overlapping cells must be </w:t>
      </w:r>
      <w:proofErr w:type="spellStart"/>
      <w:r w:rsidRPr="00826850">
        <w:rPr>
          <w:lang w:eastAsia="ko-KR"/>
        </w:rPr>
        <w:t>organised</w:t>
      </w:r>
      <w:proofErr w:type="spellEnd"/>
      <w:r w:rsidRPr="00826850">
        <w:rPr>
          <w:lang w:eastAsia="ko-KR"/>
        </w:rPr>
        <w:t xml:space="preserve"> in a new cellular space. A cellular space may be incomplete coverage, i.e. it is possible to have gaps between cells (</w:t>
      </w:r>
      <w:r w:rsidRPr="00826850">
        <w:rPr>
          <w:lang w:eastAsia="ko-KR"/>
        </w:rPr>
        <w:fldChar w:fldCharType="begin"/>
      </w:r>
      <w:r w:rsidRPr="00826850">
        <w:rPr>
          <w:lang w:eastAsia="ko-KR"/>
        </w:rPr>
        <w:instrText xml:space="preserve"> REF _Ref81327957 \h  \* MERGEFORMAT </w:instrText>
      </w:r>
      <w:r w:rsidRPr="00826850">
        <w:rPr>
          <w:lang w:eastAsia="ko-KR"/>
        </w:rPr>
      </w:r>
      <w:r w:rsidRPr="00826850">
        <w:rPr>
          <w:lang w:eastAsia="ko-KR"/>
        </w:rPr>
        <w:fldChar w:fldCharType="separate"/>
      </w:r>
      <w:r w:rsidR="003D5F6D" w:rsidRPr="00826850">
        <w:t xml:space="preserve">Figure </w:t>
      </w:r>
      <w:r w:rsidR="003D5F6D">
        <w:rPr>
          <w:noProof/>
        </w:rPr>
        <w:t>5</w:t>
      </w:r>
      <w:r w:rsidRPr="00826850">
        <w:rPr>
          <w:lang w:eastAsia="ko-KR"/>
        </w:rPr>
        <w:fldChar w:fldCharType="end"/>
      </w:r>
      <w:r w:rsidRPr="00826850">
        <w:rPr>
          <w:lang w:eastAsia="ko-KR"/>
        </w:rPr>
        <w:t xml:space="preserve">). </w:t>
      </w:r>
    </w:p>
    <w:p w14:paraId="1F817822" w14:textId="77777777" w:rsidR="00D56A17" w:rsidRPr="00826850" w:rsidRDefault="00D56A17" w:rsidP="00D56A17">
      <w:pPr>
        <w:keepNext/>
      </w:pPr>
      <w:r w:rsidRPr="00826850">
        <w:rPr>
          <w:lang w:eastAsia="ko-KR"/>
        </w:rPr>
        <w:t xml:space="preserve">  </w:t>
      </w:r>
      <w:r w:rsidRPr="00826850">
        <w:rPr>
          <w:noProof/>
          <w:lang w:eastAsia="ko-KR"/>
        </w:rPr>
        <w:drawing>
          <wp:inline distT="0" distB="0" distL="0" distR="0" wp14:anchorId="3B4878D4" wp14:editId="66503BDF">
            <wp:extent cx="5731510" cy="2998470"/>
            <wp:effectExtent l="0" t="0" r="2540" b="0"/>
            <wp:docPr id="24" name="Content Placeholder 3" descr="Diagram&#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 name="Content Placeholder 3" descr="Diagram&#10;&#10;Description automatically generated"/>
                    <pic:cNvPicPr>
                      <a:picLocks noGrp="1" noChangeAspect="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731510" cy="2998470"/>
                    </a:xfrm>
                    <a:prstGeom prst="rect">
                      <a:avLst/>
                    </a:prstGeom>
                    <a:noFill/>
                    <a:ln>
                      <a:noFill/>
                    </a:ln>
                    <a:extLst>
                      <a:ext uri="{FAA26D3D-D897-4be2-8F04-BA451C77F1D7}">
                        <ma14:placeholderFlag xmlns:oel="http://schemas.microsoft.com/office/2019/extlst" xmlns:w16cex="http://schemas.microsoft.com/office/word/2018/wordml/cex" xmlns:w16="http://schemas.microsoft.com/office/word/2018/wordml" xmlns:w16sdtdh="http://schemas.microsoft.com/office/word/2020/wordml/sdtdatahash" xmlns:lc="http://schemas.openxmlformats.org/drawingml/2006/lockedCanvas" xmlns:ma14="http://schemas.microsoft.com/office/mac/drawingml/2011/main" xmlns="" xmlns:p="http://schemas.openxmlformats.org/presentationml/2006/main" xmlns:w="http://schemas.openxmlformats.org/wordprocessingml/2006/main" xmlns:w10="urn:schemas-microsoft-com:office:word" xmlns:v="urn:schemas-microsoft-com:vml" xmlns:o="urn:schemas-microsoft-com:office:office" val="1"/>
                      </a:ext>
                    </a:extLst>
                  </pic:spPr>
                </pic:pic>
              </a:graphicData>
            </a:graphic>
          </wp:inline>
        </w:drawing>
      </w:r>
    </w:p>
    <w:p w14:paraId="44EA7A61" w14:textId="21A24420" w:rsidR="00D56A17" w:rsidRPr="00826850" w:rsidRDefault="00D56A17" w:rsidP="00D56A17">
      <w:pPr>
        <w:pStyle w:val="af4"/>
        <w:rPr>
          <w:rFonts w:cs="Times New Roman"/>
          <w:szCs w:val="24"/>
        </w:rPr>
      </w:pPr>
      <w:bookmarkStart w:id="36" w:name="_Ref81327957"/>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5</w:t>
      </w:r>
      <w:r w:rsidRPr="00826850">
        <w:rPr>
          <w:rFonts w:cs="Times New Roman"/>
          <w:szCs w:val="24"/>
        </w:rPr>
        <w:fldChar w:fldCharType="end"/>
      </w:r>
      <w:bookmarkEnd w:id="36"/>
      <w:r w:rsidRPr="00826850">
        <w:rPr>
          <w:rFonts w:cs="Times New Roman"/>
          <w:szCs w:val="24"/>
        </w:rPr>
        <w:t xml:space="preserve">: Cellular space containg disconected cells, i.e. all offices in an university building (Allatas et al 2017) </w:t>
      </w:r>
    </w:p>
    <w:p w14:paraId="7265C6C2" w14:textId="4520D908"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In </w:t>
      </w:r>
      <w:proofErr w:type="spellStart"/>
      <w:r w:rsidRPr="00826850">
        <w:rPr>
          <w:color w:val="auto"/>
          <w:lang w:val="en-GB" w:eastAsia="en-US"/>
        </w:rPr>
        <w:t>IndoorGML</w:t>
      </w:r>
      <w:proofErr w:type="spellEnd"/>
      <w:r w:rsidRPr="00826850">
        <w:rPr>
          <w:color w:val="auto"/>
          <w:lang w:val="en-GB" w:eastAsia="en-US"/>
        </w:rPr>
        <w:t xml:space="preserve">, a cellular space can be subdivided into smaller cells or aggregated into larger ones. Those operations detailed in section </w:t>
      </w:r>
      <w:r w:rsidRPr="00826850">
        <w:rPr>
          <w:color w:val="auto"/>
          <w:lang w:val="en-GB" w:eastAsia="en-US"/>
        </w:rPr>
        <w:fldChar w:fldCharType="begin"/>
      </w:r>
      <w:r w:rsidRPr="00826850">
        <w:rPr>
          <w:color w:val="auto"/>
          <w:lang w:val="en-GB" w:eastAsia="en-US"/>
        </w:rPr>
        <w:instrText xml:space="preserve"> REF _Ref43282898 \r \h  \* MERGEFORMAT </w:instrText>
      </w:r>
      <w:r w:rsidRPr="00826850">
        <w:rPr>
          <w:color w:val="auto"/>
          <w:lang w:val="en-GB" w:eastAsia="en-US"/>
        </w:rPr>
      </w:r>
      <w:r w:rsidRPr="00826850">
        <w:rPr>
          <w:color w:val="auto"/>
          <w:lang w:val="en-GB" w:eastAsia="en-US"/>
        </w:rPr>
        <w:fldChar w:fldCharType="separate"/>
      </w:r>
      <w:r w:rsidR="003D5F6D">
        <w:rPr>
          <w:color w:val="auto"/>
          <w:lang w:val="en-GB" w:eastAsia="en-US"/>
        </w:rPr>
        <w:t>7.2.3</w:t>
      </w:r>
      <w:r w:rsidRPr="00826850">
        <w:rPr>
          <w:color w:val="auto"/>
          <w:lang w:val="en-GB" w:eastAsia="en-US"/>
        </w:rPr>
        <w:fldChar w:fldCharType="end"/>
      </w:r>
      <w:r w:rsidRPr="00826850">
        <w:rPr>
          <w:color w:val="auto"/>
          <w:lang w:val="en-GB" w:eastAsia="en-US"/>
        </w:rPr>
        <w:t xml:space="preserve"> allow for both a tailored geometric granularity and functional specification of spaces.</w:t>
      </w:r>
    </w:p>
    <w:p w14:paraId="4586F36B" w14:textId="77777777" w:rsidR="00D56A17" w:rsidRPr="00826850" w:rsidRDefault="00D56A17" w:rsidP="00D56A17">
      <w:pPr>
        <w:pStyle w:val="Default"/>
        <w:spacing w:before="80"/>
        <w:jc w:val="both"/>
        <w:rPr>
          <w:color w:val="auto"/>
          <w:lang w:val="en-GB" w:eastAsia="en-US"/>
        </w:rPr>
      </w:pPr>
    </w:p>
    <w:p w14:paraId="65351BEC"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37" w:name="_Toc146459175"/>
      <w:r w:rsidRPr="00826850">
        <w:rPr>
          <w:szCs w:val="24"/>
        </w:rPr>
        <w:t>Geometry</w:t>
      </w:r>
      <w:bookmarkEnd w:id="37"/>
    </w:p>
    <w:p w14:paraId="417D1496" w14:textId="77777777"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Every cell defining an item in </w:t>
      </w:r>
      <w:r w:rsidRPr="00826850">
        <w:rPr>
          <w:color w:val="auto"/>
          <w:lang w:val="en-GB"/>
        </w:rPr>
        <w:t>indoor</w:t>
      </w:r>
      <w:r w:rsidRPr="00826850">
        <w:rPr>
          <w:color w:val="auto"/>
          <w:lang w:val="en-GB" w:eastAsia="en-US"/>
        </w:rPr>
        <w:t xml:space="preserve"> space owns a </w:t>
      </w:r>
      <w:r w:rsidRPr="00826850">
        <w:t>shape, size and location</w:t>
      </w:r>
      <w:r w:rsidRPr="00826850">
        <w:rPr>
          <w:color w:val="auto"/>
          <w:lang w:val="en-GB" w:eastAsia="en-US"/>
        </w:rPr>
        <w:t xml:space="preserve"> that can be collected and modelled. It can represent physical features such a room, door, wall, or virtual spaces such as legal rights and access or sensors coverages. Depending on the application, the geometry of a cell can be simplified and generalised into a minmax bounding box. Such approach can be applied when considering highly irregular shapes like furniture. Geometric information can be included in </w:t>
      </w:r>
      <w:proofErr w:type="spellStart"/>
      <w:r w:rsidRPr="00826850">
        <w:rPr>
          <w:color w:val="auto"/>
          <w:lang w:val="en-GB" w:eastAsia="en-US"/>
        </w:rPr>
        <w:t>IndoorGML</w:t>
      </w:r>
      <w:proofErr w:type="spellEnd"/>
      <w:r w:rsidRPr="00826850">
        <w:rPr>
          <w:color w:val="auto"/>
          <w:lang w:val="en-GB" w:eastAsia="en-US"/>
        </w:rPr>
        <w:t xml:space="preserve"> either directly or via an external link. Geometry of cells can be omitted as well.  </w:t>
      </w:r>
    </w:p>
    <w:p w14:paraId="768B8EE3" w14:textId="77777777" w:rsidR="00D56A17" w:rsidRPr="00826850" w:rsidRDefault="00D56A17" w:rsidP="00D56A17">
      <w:pPr>
        <w:pStyle w:val="Default"/>
        <w:spacing w:before="80"/>
        <w:jc w:val="both"/>
        <w:rPr>
          <w:color w:val="auto"/>
          <w:lang w:val="en-GB" w:eastAsia="en-US"/>
        </w:rPr>
      </w:pPr>
      <w:r w:rsidRPr="00826850">
        <w:t>Geometry of cells is defined in Euclidean space and provides the means for the quantitative description of the spatial characteristics of cell. Metrics is defined as in</w:t>
      </w:r>
      <w:sdt>
        <w:sdtPr>
          <w:id w:val="386772340"/>
          <w:citation/>
        </w:sdtPr>
        <w:sdtEndPr/>
        <w:sdtContent>
          <w:r w:rsidRPr="00826850">
            <w:fldChar w:fldCharType="begin"/>
          </w:r>
          <w:r w:rsidRPr="00826850">
            <w:rPr>
              <w:lang w:val="en-GB"/>
            </w:rPr>
            <w:instrText xml:space="preserve"> CITATION Mor89 \l 3081 </w:instrText>
          </w:r>
          <w:r w:rsidRPr="00826850">
            <w:fldChar w:fldCharType="separate"/>
          </w:r>
          <w:r w:rsidRPr="00826850">
            <w:rPr>
              <w:noProof/>
              <w:lang w:val="en-GB"/>
            </w:rPr>
            <w:t xml:space="preserve"> (Morris, 2019)</w:t>
          </w:r>
          <w:r w:rsidRPr="00826850">
            <w:fldChar w:fldCharType="end"/>
          </w:r>
        </w:sdtContent>
      </w:sdt>
      <w:r w:rsidRPr="00826850">
        <w:t>.</w:t>
      </w:r>
      <w:r w:rsidRPr="00826850">
        <w:rPr>
          <w:color w:val="auto"/>
          <w:lang w:val="en-GB" w:eastAsia="en-US"/>
        </w:rPr>
        <w:t xml:space="preserve"> </w:t>
      </w:r>
      <w:proofErr w:type="spellStart"/>
      <w:r w:rsidRPr="00826850">
        <w:rPr>
          <w:color w:val="auto"/>
          <w:lang w:val="en-GB" w:eastAsia="en-US"/>
        </w:rPr>
        <w:t>IndoorGML</w:t>
      </w:r>
      <w:proofErr w:type="spellEnd"/>
      <w:r w:rsidRPr="00826850">
        <w:rPr>
          <w:color w:val="auto"/>
          <w:lang w:val="en-GB" w:eastAsia="en-US"/>
        </w:rPr>
        <w:t xml:space="preserve"> cells are modelled as features and follow ISO19107</w:t>
      </w:r>
      <w:r w:rsidRPr="00826850">
        <w:rPr>
          <w:color w:val="auto"/>
          <w:lang w:val="en-GB"/>
        </w:rPr>
        <w:t xml:space="preserve"> (Spatial Schema)</w:t>
      </w:r>
      <w:r w:rsidRPr="00826850">
        <w:rPr>
          <w:color w:val="auto"/>
          <w:lang w:val="en-GB" w:eastAsia="en-US"/>
        </w:rPr>
        <w:t xml:space="preserve"> </w:t>
      </w:r>
      <w:sdt>
        <w:sdtPr>
          <w:rPr>
            <w:color w:val="auto"/>
            <w:lang w:val="en-GB" w:eastAsia="en-US"/>
          </w:rPr>
          <w:id w:val="-1585531302"/>
          <w:citation/>
        </w:sdtPr>
        <w:sdtEndPr/>
        <w:sdtContent>
          <w:r w:rsidRPr="00826850">
            <w:rPr>
              <w:color w:val="auto"/>
              <w:lang w:val="en-GB" w:eastAsia="en-US"/>
            </w:rPr>
            <w:fldChar w:fldCharType="begin"/>
          </w:r>
          <w:r w:rsidRPr="00826850">
            <w:rPr>
              <w:color w:val="auto"/>
              <w:lang w:val="en-GB" w:eastAsia="en-US"/>
            </w:rPr>
            <w:instrText xml:space="preserve"> CITATION ISO19 \l 3081 </w:instrText>
          </w:r>
          <w:r w:rsidRPr="00826850">
            <w:rPr>
              <w:color w:val="auto"/>
              <w:lang w:val="en-GB" w:eastAsia="en-US"/>
            </w:rPr>
            <w:fldChar w:fldCharType="separate"/>
          </w:r>
          <w:r w:rsidRPr="00826850">
            <w:rPr>
              <w:noProof/>
              <w:color w:val="auto"/>
              <w:lang w:val="en-GB" w:eastAsia="en-US"/>
            </w:rPr>
            <w:t>(ISO, 2019)</w:t>
          </w:r>
          <w:r w:rsidRPr="00826850">
            <w:rPr>
              <w:color w:val="auto"/>
              <w:lang w:val="en-GB" w:eastAsia="en-US"/>
            </w:rPr>
            <w:fldChar w:fldCharType="end"/>
          </w:r>
        </w:sdtContent>
      </w:sdt>
      <w:r w:rsidRPr="00826850">
        <w:rPr>
          <w:color w:val="auto"/>
          <w:lang w:val="en-GB" w:eastAsia="en-US"/>
        </w:rPr>
        <w:t xml:space="preserve"> provides conceptual schemas to describe and model real world objects as features. </w:t>
      </w:r>
    </w:p>
    <w:p w14:paraId="62F596D8" w14:textId="77777777" w:rsidR="00D56A17" w:rsidRPr="00826850" w:rsidRDefault="00D56A17" w:rsidP="00D56A17">
      <w:pPr>
        <w:pStyle w:val="Default"/>
        <w:spacing w:before="80"/>
        <w:jc w:val="both"/>
        <w:rPr>
          <w:color w:val="auto"/>
          <w:lang w:val="en-GB" w:eastAsia="en-US"/>
        </w:rPr>
      </w:pPr>
    </w:p>
    <w:p w14:paraId="02A8CA65" w14:textId="77777777" w:rsidR="00D56A17" w:rsidRPr="00826850" w:rsidRDefault="00D56A17" w:rsidP="00D56A17">
      <w:pPr>
        <w:pStyle w:val="Default"/>
        <w:keepNext/>
        <w:spacing w:before="80"/>
        <w:ind w:left="360"/>
        <w:jc w:val="center"/>
      </w:pPr>
      <w:r w:rsidRPr="00826850">
        <w:rPr>
          <w:noProof/>
          <w:lang w:val="en-GB"/>
        </w:rPr>
        <w:lastRenderedPageBreak/>
        <w:drawing>
          <wp:inline distT="0" distB="0" distL="0" distR="0" wp14:anchorId="2F15D891" wp14:editId="7422047F">
            <wp:extent cx="4654800" cy="2124000"/>
            <wp:effectExtent l="0" t="0" r="0" b="0"/>
            <wp:docPr id="15525"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654800" cy="2124000"/>
                    </a:xfrm>
                    <a:prstGeom prst="rect">
                      <a:avLst/>
                    </a:prstGeom>
                  </pic:spPr>
                </pic:pic>
              </a:graphicData>
            </a:graphic>
          </wp:inline>
        </w:drawing>
      </w:r>
    </w:p>
    <w:p w14:paraId="206923B7" w14:textId="2E2D002A" w:rsidR="00D56A17" w:rsidRPr="00826850" w:rsidRDefault="00D56A17" w:rsidP="00D56A17">
      <w:pPr>
        <w:pStyle w:val="af4"/>
        <w:rPr>
          <w:rFonts w:cs="Times New Roman"/>
          <w:szCs w:val="24"/>
        </w:rPr>
      </w:pPr>
      <w:bookmarkStart w:id="38" w:name="_Ref81513864"/>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6</w:t>
      </w:r>
      <w:r w:rsidRPr="00826850">
        <w:rPr>
          <w:rFonts w:cs="Times New Roman"/>
          <w:szCs w:val="24"/>
        </w:rPr>
        <w:fldChar w:fldCharType="end"/>
      </w:r>
      <w:bookmarkEnd w:id="38"/>
      <w:r w:rsidRPr="00826850">
        <w:rPr>
          <w:rFonts w:cs="Times New Roman"/>
          <w:szCs w:val="24"/>
        </w:rPr>
        <w:t>: Three options to represent geometry in IndoorGML</w:t>
      </w:r>
    </w:p>
    <w:p w14:paraId="7C8BDE99" w14:textId="3B28F2C4" w:rsidR="00D56A17" w:rsidRPr="00826850" w:rsidRDefault="00D56A17" w:rsidP="00D56A17">
      <w:pPr>
        <w:pStyle w:val="Default"/>
        <w:spacing w:before="80"/>
        <w:jc w:val="both"/>
        <w:rPr>
          <w:lang w:val="en-GB"/>
        </w:rPr>
      </w:pPr>
      <w:r w:rsidRPr="00826850">
        <w:rPr>
          <w:color w:val="auto"/>
          <w:lang w:val="en-GB"/>
        </w:rPr>
        <w:t xml:space="preserve">As illustrated in </w:t>
      </w:r>
      <w:r w:rsidRPr="00826850">
        <w:rPr>
          <w:color w:val="auto"/>
          <w:lang w:val="en-GB"/>
        </w:rPr>
        <w:fldChar w:fldCharType="begin"/>
      </w:r>
      <w:r w:rsidRPr="00826850">
        <w:rPr>
          <w:color w:val="auto"/>
          <w:lang w:val="en-GB"/>
        </w:rPr>
        <w:instrText xml:space="preserve"> REF _Ref81513864 \h  \* MERGEFORMAT </w:instrText>
      </w:r>
      <w:r w:rsidRPr="00826850">
        <w:rPr>
          <w:color w:val="auto"/>
          <w:lang w:val="en-GB"/>
        </w:rPr>
      </w:r>
      <w:r w:rsidRPr="00826850">
        <w:rPr>
          <w:color w:val="auto"/>
          <w:lang w:val="en-GB"/>
        </w:rPr>
        <w:fldChar w:fldCharType="separate"/>
      </w:r>
      <w:r w:rsidR="003D5F6D" w:rsidRPr="00826850">
        <w:t xml:space="preserve">Figure </w:t>
      </w:r>
      <w:r w:rsidR="003D5F6D">
        <w:rPr>
          <w:noProof/>
        </w:rPr>
        <w:t>6</w:t>
      </w:r>
      <w:r w:rsidRPr="00826850">
        <w:rPr>
          <w:color w:val="auto"/>
          <w:lang w:val="en-GB"/>
        </w:rPr>
        <w:fldChar w:fldCharType="end"/>
      </w:r>
      <w:r w:rsidRPr="00826850">
        <w:rPr>
          <w:color w:val="auto"/>
          <w:lang w:val="en-GB"/>
        </w:rPr>
        <w:t xml:space="preserve">, there are three options for representing geometry of a cell in indoor space: </w:t>
      </w:r>
    </w:p>
    <w:p w14:paraId="1CE7907D" w14:textId="77777777" w:rsidR="00D56A17" w:rsidRPr="00826850" w:rsidRDefault="00D56A17" w:rsidP="00601140">
      <w:pPr>
        <w:pStyle w:val="Default"/>
        <w:numPr>
          <w:ilvl w:val="0"/>
          <w:numId w:val="20"/>
        </w:numPr>
        <w:spacing w:before="80"/>
        <w:jc w:val="both"/>
        <w:rPr>
          <w:lang w:val="en-GB"/>
        </w:rPr>
      </w:pPr>
      <w:r w:rsidRPr="00826850">
        <w:rPr>
          <w:lang w:val="en-GB"/>
        </w:rPr>
        <w:t xml:space="preserve">Geometry in </w:t>
      </w:r>
      <w:proofErr w:type="spellStart"/>
      <w:r w:rsidRPr="00826850">
        <w:rPr>
          <w:lang w:val="en-GB"/>
        </w:rPr>
        <w:t>IndoorGML</w:t>
      </w:r>
      <w:proofErr w:type="spellEnd"/>
      <w:r w:rsidRPr="00826850">
        <w:rPr>
          <w:lang w:val="en-GB"/>
        </w:rPr>
        <w:t xml:space="preserve"> (Option 1): geometric representation of cell may be included within an </w:t>
      </w:r>
      <w:proofErr w:type="spellStart"/>
      <w:r w:rsidRPr="00826850">
        <w:rPr>
          <w:lang w:val="en-GB"/>
        </w:rPr>
        <w:t>IndoorGML</w:t>
      </w:r>
      <w:proofErr w:type="spellEnd"/>
      <w:r w:rsidRPr="00826850">
        <w:rPr>
          <w:lang w:val="en-GB"/>
        </w:rPr>
        <w:t xml:space="preserve"> document. It is </w:t>
      </w:r>
      <w:proofErr w:type="spellStart"/>
      <w:r w:rsidRPr="00826850">
        <w:rPr>
          <w:lang w:val="en-GB"/>
        </w:rPr>
        <w:t>GM_Solid</w:t>
      </w:r>
      <w:proofErr w:type="spellEnd"/>
      <w:r w:rsidRPr="00826850">
        <w:rPr>
          <w:lang w:val="en-GB"/>
        </w:rPr>
        <w:t xml:space="preserve"> in 3D space and </w:t>
      </w:r>
      <w:proofErr w:type="spellStart"/>
      <w:r w:rsidRPr="00826850">
        <w:rPr>
          <w:lang w:val="en-GB"/>
        </w:rPr>
        <w:t>GM_Surface</w:t>
      </w:r>
      <w:proofErr w:type="spellEnd"/>
      <w:r w:rsidRPr="00826850">
        <w:rPr>
          <w:lang w:val="en-GB"/>
        </w:rPr>
        <w:t xml:space="preserve"> in 2D space as defined in ISO 19107. Note that solid with holes or surface with holes are allowed in this standard.  </w:t>
      </w:r>
    </w:p>
    <w:p w14:paraId="7A9EDD74" w14:textId="77777777" w:rsidR="00D56A17" w:rsidRPr="00826850" w:rsidRDefault="00D56A17" w:rsidP="00601140">
      <w:pPr>
        <w:pStyle w:val="Default"/>
        <w:numPr>
          <w:ilvl w:val="0"/>
          <w:numId w:val="20"/>
        </w:numPr>
        <w:spacing w:before="80"/>
        <w:jc w:val="both"/>
        <w:rPr>
          <w:lang w:val="en-GB"/>
        </w:rPr>
      </w:pPr>
      <w:r w:rsidRPr="00826850">
        <w:rPr>
          <w:lang w:val="en-GB"/>
        </w:rPr>
        <w:t xml:space="preserve">External Reference (Option 2): instead of explicit representation of geometry, an </w:t>
      </w:r>
      <w:proofErr w:type="spellStart"/>
      <w:r w:rsidRPr="00826850">
        <w:rPr>
          <w:lang w:val="en-GB"/>
        </w:rPr>
        <w:t>IndoorGML</w:t>
      </w:r>
      <w:proofErr w:type="spellEnd"/>
      <w:r w:rsidRPr="00826850">
        <w:rPr>
          <w:lang w:val="en-GB"/>
        </w:rPr>
        <w:t xml:space="preserve"> document can only contain external links to objects defined in other data sets such as IFC or CityGML, where the referenced objects in external data set include geometric information. Then there must be 1:1 or </w:t>
      </w:r>
      <w:r w:rsidRPr="00826850">
        <w:rPr>
          <w:i/>
          <w:lang w:val="en-GB"/>
        </w:rPr>
        <w:t>n</w:t>
      </w:r>
      <w:r w:rsidRPr="00826850">
        <w:rPr>
          <w:lang w:val="en-GB"/>
        </w:rPr>
        <w:t xml:space="preserve">:1 mapping from cells in </w:t>
      </w:r>
      <w:proofErr w:type="spellStart"/>
      <w:r w:rsidRPr="00826850">
        <w:rPr>
          <w:lang w:val="en-GB"/>
        </w:rPr>
        <w:t>IndoorGML</w:t>
      </w:r>
      <w:proofErr w:type="spellEnd"/>
      <w:r w:rsidRPr="00826850">
        <w:rPr>
          <w:lang w:val="en-GB"/>
        </w:rPr>
        <w:t xml:space="preserve"> to corresponding objects in other datasets.</w:t>
      </w:r>
    </w:p>
    <w:p w14:paraId="3BA2A75F" w14:textId="77777777" w:rsidR="00D56A17" w:rsidRPr="00826850" w:rsidRDefault="00D56A17" w:rsidP="00601140">
      <w:pPr>
        <w:pStyle w:val="Default"/>
        <w:numPr>
          <w:ilvl w:val="0"/>
          <w:numId w:val="20"/>
        </w:numPr>
        <w:spacing w:before="80"/>
        <w:jc w:val="both"/>
        <w:rPr>
          <w:lang w:val="en-GB"/>
        </w:rPr>
      </w:pPr>
      <w:r w:rsidRPr="00826850">
        <w:rPr>
          <w:lang w:val="en-GB"/>
        </w:rPr>
        <w:t xml:space="preserve">No Geometry (Option 3): no geometric information is included in </w:t>
      </w:r>
      <w:proofErr w:type="spellStart"/>
      <w:r w:rsidRPr="00826850">
        <w:rPr>
          <w:lang w:val="en-GB"/>
        </w:rPr>
        <w:t>IndoorGML</w:t>
      </w:r>
      <w:proofErr w:type="spellEnd"/>
      <w:r w:rsidRPr="00826850">
        <w:rPr>
          <w:lang w:val="en-GB"/>
        </w:rPr>
        <w:t xml:space="preserve">. This means that the shape, extend and location are unknown. The cell is defined by its identifier.   </w:t>
      </w:r>
    </w:p>
    <w:p w14:paraId="69FBC7A4" w14:textId="77777777" w:rsidR="00D56A17" w:rsidRPr="00826850" w:rsidRDefault="00D56A17" w:rsidP="00D56A17">
      <w:pPr>
        <w:pStyle w:val="Default"/>
        <w:spacing w:before="80"/>
        <w:jc w:val="both"/>
        <w:rPr>
          <w:lang w:val="en-GB"/>
        </w:rPr>
      </w:pPr>
      <w:r w:rsidRPr="00826850">
        <w:rPr>
          <w:lang w:val="en-GB"/>
        </w:rPr>
        <w:t xml:space="preserve">Note that Option 2 can always be used in combination with the other options. When Option 1 is used, three fundamental operations can be applied to </w:t>
      </w:r>
      <w:r w:rsidRPr="00826850">
        <w:rPr>
          <w:color w:val="auto"/>
          <w:lang w:val="en-GB" w:eastAsia="en-US"/>
        </w:rPr>
        <w:t>cell space</w:t>
      </w:r>
      <w:r w:rsidRPr="00826850">
        <w:rPr>
          <w:lang w:val="en-GB"/>
        </w:rPr>
        <w:t>s: subdivision, aggregation, and selection.</w:t>
      </w:r>
    </w:p>
    <w:p w14:paraId="7B26E080" w14:textId="77777777" w:rsidR="00D56A17" w:rsidRPr="00826850" w:rsidRDefault="00D56A17" w:rsidP="00D56A17">
      <w:pPr>
        <w:pStyle w:val="Default"/>
        <w:spacing w:before="80"/>
        <w:jc w:val="both"/>
        <w:rPr>
          <w:lang w:val="en-GB"/>
        </w:rPr>
      </w:pPr>
    </w:p>
    <w:p w14:paraId="1D7F8D5B"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39" w:name="_Toc146459176"/>
      <w:r w:rsidRPr="00826850">
        <w:rPr>
          <w:szCs w:val="24"/>
        </w:rPr>
        <w:t>Topology</w:t>
      </w:r>
      <w:bookmarkEnd w:id="39"/>
    </w:p>
    <w:p w14:paraId="415EA377" w14:textId="79AE0E89" w:rsidR="00D56A17" w:rsidRPr="00826850" w:rsidRDefault="00D56A17" w:rsidP="00D56A17">
      <w:pPr>
        <w:pStyle w:val="Default"/>
        <w:spacing w:before="80"/>
        <w:jc w:val="both"/>
        <w:rPr>
          <w:color w:val="auto"/>
          <w:lang w:val="en-GB" w:eastAsia="en-US"/>
        </w:rPr>
      </w:pPr>
      <w:r w:rsidRPr="00826850">
        <w:rPr>
          <w:color w:val="auto"/>
          <w:lang w:val="en-GB" w:eastAsia="en-US"/>
        </w:rPr>
        <w:t>Beside the geometry of a cellular space, it is also possible to represent cells in the Topological space by a topological model, representing the relationships between points, lines and polygons constructing the geometry (</w:t>
      </w:r>
      <w:r w:rsidRPr="00826850">
        <w:t>Gröger and George, 2012</w:t>
      </w:r>
      <w:r w:rsidRPr="00826850">
        <w:rPr>
          <w:color w:val="auto"/>
          <w:lang w:val="en-GB" w:eastAsia="en-US"/>
        </w:rPr>
        <w:t xml:space="preserve">). Such topological models are dedicated to representing spatial relationships thus their shape and size is not described (Edenhofer et al 1989). This is to say, geometric predicates such as volumes, areas, distances cannot be computed. As mentioned above </w:t>
      </w:r>
      <w:proofErr w:type="spellStart"/>
      <w:r w:rsidRPr="00826850">
        <w:rPr>
          <w:color w:val="auto"/>
          <w:lang w:val="en-GB" w:eastAsia="en-US"/>
        </w:rPr>
        <w:t>IndoorGML</w:t>
      </w:r>
      <w:proofErr w:type="spellEnd"/>
      <w:r w:rsidRPr="00826850">
        <w:rPr>
          <w:color w:val="auto"/>
          <w:lang w:val="en-GB" w:eastAsia="en-US"/>
        </w:rPr>
        <w:t xml:space="preserve"> deals only with cells in 3D and 2D, which are presented as solids or polygons. Consequently, the topological model contains only 3D and 2D objects in 3D cellular space and 2D and 1D objects in 2D cellular space. More information about topology of cells can be found in Section </w:t>
      </w:r>
      <w:r w:rsidRPr="00826850">
        <w:rPr>
          <w:color w:val="auto"/>
          <w:lang w:val="en-GB" w:eastAsia="en-US"/>
        </w:rPr>
        <w:fldChar w:fldCharType="begin"/>
      </w:r>
      <w:r w:rsidRPr="00826850">
        <w:rPr>
          <w:color w:val="auto"/>
          <w:lang w:val="en-GB" w:eastAsia="en-US"/>
        </w:rPr>
        <w:instrText xml:space="preserve"> REF _Ref80700499 \r \h  \* MERGEFORMAT </w:instrText>
      </w:r>
      <w:r w:rsidRPr="00826850">
        <w:rPr>
          <w:color w:val="auto"/>
          <w:lang w:val="en-GB" w:eastAsia="en-US"/>
        </w:rPr>
      </w:r>
      <w:r w:rsidRPr="00826850">
        <w:rPr>
          <w:color w:val="auto"/>
          <w:lang w:val="en-GB" w:eastAsia="en-US"/>
        </w:rPr>
        <w:fldChar w:fldCharType="separate"/>
      </w:r>
      <w:r w:rsidR="003D5F6D">
        <w:rPr>
          <w:color w:val="auto"/>
          <w:lang w:val="en-GB" w:eastAsia="en-US"/>
        </w:rPr>
        <w:t>8.4.3</w:t>
      </w:r>
      <w:r w:rsidRPr="00826850">
        <w:rPr>
          <w:color w:val="auto"/>
          <w:lang w:val="en-GB" w:eastAsia="en-US"/>
        </w:rPr>
        <w:fldChar w:fldCharType="end"/>
      </w:r>
    </w:p>
    <w:p w14:paraId="66B1EA0A" w14:textId="77777777" w:rsidR="00D56A17" w:rsidRPr="00826850" w:rsidRDefault="00D56A17" w:rsidP="00D56A17">
      <w:pPr>
        <w:pStyle w:val="Default"/>
        <w:spacing w:before="80"/>
        <w:jc w:val="both"/>
        <w:rPr>
          <w:lang w:val="en-GB"/>
        </w:rPr>
      </w:pPr>
    </w:p>
    <w:p w14:paraId="526C6B5B" w14:textId="77777777" w:rsidR="00D56A17" w:rsidRPr="00826850" w:rsidRDefault="00D56A17" w:rsidP="00D56A17">
      <w:pPr>
        <w:pStyle w:val="3"/>
        <w:tabs>
          <w:tab w:val="left" w:pos="660"/>
          <w:tab w:val="left" w:pos="880"/>
        </w:tabs>
        <w:suppressAutoHyphens/>
        <w:spacing w:before="60" w:after="120" w:line="-230" w:lineRule="auto"/>
        <w:jc w:val="both"/>
        <w:rPr>
          <w:szCs w:val="24"/>
          <w:lang w:eastAsia="ko-KR"/>
        </w:rPr>
      </w:pPr>
      <w:bookmarkStart w:id="40" w:name="_Ref43282898"/>
      <w:bookmarkStart w:id="41" w:name="_Toc146459177"/>
      <w:r w:rsidRPr="00826850">
        <w:rPr>
          <w:szCs w:val="24"/>
          <w:lang w:eastAsia="ko-KR"/>
        </w:rPr>
        <w:t>Subdivision, aggregation, and selection</w:t>
      </w:r>
      <w:bookmarkEnd w:id="40"/>
      <w:bookmarkEnd w:id="41"/>
    </w:p>
    <w:p w14:paraId="245F6737" w14:textId="77777777" w:rsidR="00D56A17" w:rsidRPr="00826850" w:rsidRDefault="00D56A17" w:rsidP="00D56A17">
      <w:pPr>
        <w:pStyle w:val="Default"/>
        <w:spacing w:before="80"/>
        <w:jc w:val="both"/>
        <w:rPr>
          <w:lang w:val="en-GB"/>
        </w:rPr>
      </w:pPr>
      <w:r w:rsidRPr="00826850">
        <w:rPr>
          <w:color w:val="auto"/>
          <w:lang w:val="en-GB"/>
        </w:rPr>
        <w:t xml:space="preserve">The indoor environment is complex and indoor spaces often have hierarchical structures. For several indoor applications, a careful decomposition of an indoor space is required to reflect these hierarchical structures. To support the representation of such configurations, the subdivision, aggregation, and selection processes on the </w:t>
      </w:r>
      <w:r w:rsidRPr="00826850">
        <w:t>C</w:t>
      </w:r>
      <w:r w:rsidRPr="00826850">
        <w:rPr>
          <w:lang w:val="en-GB"/>
        </w:rPr>
        <w:t>ell</w:t>
      </w:r>
      <w:r w:rsidRPr="00826850">
        <w:t>Spaces</w:t>
      </w:r>
      <w:r w:rsidRPr="00826850">
        <w:rPr>
          <w:color w:val="auto"/>
          <w:lang w:val="en-GB"/>
        </w:rPr>
        <w:t xml:space="preserve"> can help achieve them.</w:t>
      </w:r>
    </w:p>
    <w:p w14:paraId="7B0764B2" w14:textId="77777777" w:rsidR="00D56A17" w:rsidRPr="00826850" w:rsidRDefault="00D56A17" w:rsidP="00D56A17">
      <w:pPr>
        <w:pStyle w:val="af4"/>
        <w:rPr>
          <w:rFonts w:cs="Times New Roman"/>
          <w:szCs w:val="24"/>
        </w:rPr>
      </w:pPr>
    </w:p>
    <w:p w14:paraId="65AEF7F3" w14:textId="3FEE02DC" w:rsidR="00D56A17" w:rsidRPr="00826850" w:rsidRDefault="00384761" w:rsidP="00D56A17">
      <w:pPr>
        <w:jc w:val="center"/>
      </w:pPr>
      <w:r>
        <w:rPr>
          <w:noProof/>
        </w:rPr>
        <mc:AlternateContent>
          <mc:Choice Requires="wpg">
            <w:drawing>
              <wp:anchor distT="0" distB="0" distL="114300" distR="114300" simplePos="0" relativeHeight="251660288" behindDoc="0" locked="0" layoutInCell="1" allowOverlap="1" wp14:anchorId="28F07D74" wp14:editId="2C113B1A">
                <wp:simplePos x="0" y="0"/>
                <wp:positionH relativeFrom="column">
                  <wp:posOffset>2834640</wp:posOffset>
                </wp:positionH>
                <wp:positionV relativeFrom="paragraph">
                  <wp:posOffset>487680</wp:posOffset>
                </wp:positionV>
                <wp:extent cx="860171" cy="752119"/>
                <wp:effectExtent l="19050" t="0" r="0" b="29210"/>
                <wp:wrapNone/>
                <wp:docPr id="5266242" name="Group 1"/>
                <wp:cNvGraphicFramePr/>
                <a:graphic xmlns:a="http://schemas.openxmlformats.org/drawingml/2006/main">
                  <a:graphicData uri="http://schemas.microsoft.com/office/word/2010/wordprocessingGroup">
                    <wpg:wgp>
                      <wpg:cNvGrpSpPr/>
                      <wpg:grpSpPr>
                        <a:xfrm>
                          <a:off x="0" y="0"/>
                          <a:ext cx="860171" cy="752119"/>
                          <a:chOff x="0" y="0"/>
                          <a:chExt cx="860171" cy="752119"/>
                        </a:xfrm>
                      </wpg:grpSpPr>
                      <wpg:grpSp>
                        <wpg:cNvPr id="56" name="Group 56"/>
                        <wpg:cNvGrpSpPr/>
                        <wpg:grpSpPr>
                          <a:xfrm>
                            <a:off x="0" y="0"/>
                            <a:ext cx="838835" cy="325199"/>
                            <a:chOff x="0" y="0"/>
                            <a:chExt cx="838835" cy="325199"/>
                          </a:xfrm>
                        </wpg:grpSpPr>
                        <wps:wsp>
                          <wps:cNvPr id="57" name="Arrow: Right 57"/>
                          <wps:cNvSpPr/>
                          <wps:spPr>
                            <a:xfrm>
                              <a:off x="29261" y="187300"/>
                              <a:ext cx="771098" cy="13789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2"/>
                          <wps:cNvSpPr txBox="1">
                            <a:spLocks noChangeArrowheads="1"/>
                          </wps:cNvSpPr>
                          <wps:spPr bwMode="auto">
                            <a:xfrm>
                              <a:off x="0" y="0"/>
                              <a:ext cx="838835" cy="245110"/>
                            </a:xfrm>
                            <a:prstGeom prst="rect">
                              <a:avLst/>
                            </a:prstGeom>
                            <a:noFill/>
                            <a:ln w="9525">
                              <a:noFill/>
                              <a:miter lim="800000"/>
                              <a:headEnd/>
                              <a:tailEnd/>
                            </a:ln>
                          </wps:spPr>
                          <wps:txbx>
                            <w:txbxContent>
                              <w:p w14:paraId="471F7927" w14:textId="77777777" w:rsidR="00904644" w:rsidRPr="006871B9" w:rsidRDefault="00904644" w:rsidP="00D56A17">
                                <w:pPr>
                                  <w:rPr>
                                    <w:sz w:val="20"/>
                                    <w:szCs w:val="16"/>
                                    <w:lang w:val="en-AU"/>
                                  </w:rPr>
                                </w:pPr>
                                <w:r w:rsidRPr="006871B9">
                                  <w:rPr>
                                    <w:sz w:val="20"/>
                                    <w:szCs w:val="16"/>
                                    <w:lang w:val="en-AU"/>
                                  </w:rPr>
                                  <w:t>Subdivision</w:t>
                                </w:r>
                              </w:p>
                            </w:txbxContent>
                          </wps:txbx>
                          <wps:bodyPr rot="0" vert="horz" wrap="square" lIns="91440" tIns="45720" rIns="91440" bIns="45720" anchor="t" anchorCtr="0">
                            <a:noAutofit/>
                          </wps:bodyPr>
                        </wps:wsp>
                      </wpg:grpSp>
                      <wpg:grpSp>
                        <wpg:cNvPr id="59" name="Group 59"/>
                        <wpg:cNvGrpSpPr/>
                        <wpg:grpSpPr>
                          <a:xfrm>
                            <a:off x="3810" y="434340"/>
                            <a:ext cx="856361" cy="317779"/>
                            <a:chOff x="0" y="0"/>
                            <a:chExt cx="856361" cy="317779"/>
                          </a:xfrm>
                        </wpg:grpSpPr>
                        <wps:wsp>
                          <wps:cNvPr id="60" name="Arrow: Right 60"/>
                          <wps:cNvSpPr/>
                          <wps:spPr>
                            <a:xfrm rot="10800000">
                              <a:off x="0" y="179984"/>
                              <a:ext cx="770890" cy="13779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2"/>
                          <wps:cNvSpPr txBox="1">
                            <a:spLocks noChangeArrowheads="1"/>
                          </wps:cNvSpPr>
                          <wps:spPr bwMode="auto">
                            <a:xfrm>
                              <a:off x="17526" y="0"/>
                              <a:ext cx="838835" cy="307074"/>
                            </a:xfrm>
                            <a:prstGeom prst="rect">
                              <a:avLst/>
                            </a:prstGeom>
                            <a:noFill/>
                            <a:ln w="9525">
                              <a:noFill/>
                              <a:miter lim="800000"/>
                              <a:headEnd/>
                              <a:tailEnd/>
                            </a:ln>
                          </wps:spPr>
                          <wps:txbx>
                            <w:txbxContent>
                              <w:p w14:paraId="1409757C" w14:textId="77777777" w:rsidR="00904644" w:rsidRPr="006871B9" w:rsidRDefault="00904644" w:rsidP="00D56A17">
                                <w:pPr>
                                  <w:rPr>
                                    <w:sz w:val="20"/>
                                    <w:szCs w:val="16"/>
                                    <w:lang w:val="en-AU"/>
                                  </w:rPr>
                                </w:pPr>
                                <w:r>
                                  <w:rPr>
                                    <w:sz w:val="20"/>
                                    <w:szCs w:val="16"/>
                                    <w:lang w:val="en-AU"/>
                                  </w:rPr>
                                  <w:t>Aggregation</w:t>
                                </w:r>
                              </w:p>
                            </w:txbxContent>
                          </wps:txbx>
                          <wps:bodyPr rot="0" vert="horz" wrap="square" lIns="91440" tIns="45720" rIns="91440" bIns="45720" anchor="t" anchorCtr="0">
                            <a:noAutofit/>
                          </wps:bodyPr>
                        </wps:wsp>
                      </wpg:grpSp>
                    </wpg:wgp>
                  </a:graphicData>
                </a:graphic>
              </wp:anchor>
            </w:drawing>
          </mc:Choice>
          <mc:Fallback>
            <w:pict>
              <v:group w14:anchorId="28F07D74" id="Group 1" o:spid="_x0000_s1026" style="position:absolute;left:0;text-align:left;margin-left:223.2pt;margin-top:38.4pt;width:67.75pt;height:59.2pt;z-index:251660288" coordsize="8601,7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">
                <v:group id="Group 56" o:spid="_x0000_s1027" style="position:absolute;width:8388;height:3251" coordsize="8388,3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7" o:spid="_x0000_s1028" type="#_x0000_t13" style="position:absolute;left:292;top:1873;width:7711;height:1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" adj="19669" fillcolor="#4f81bd [3204]" strokecolor="#243f60 [1604]" strokeweight="2pt"/>
                  <v:shapetype id="_x0000_t202" coordsize="21600,21600" o:spt="202" path="m,l,21600r21600,l21600,xe">
                    <v:stroke joinstyle="miter"/>
                    <v:path gradientshapeok="t" o:connecttype="rect"/>
                  </v:shapetype>
                  <v:shape id="Text Box 2" o:spid="_x0000_s1029" type="#_x0000_t202" style="position:absolute;width:8388;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filled="f" stroked="f">
                    <v:textbox>
                      <w:txbxContent>
                        <w:p w14:paraId="471F7927" w14:textId="77777777" w:rsidR="00904644" w:rsidRPr="006871B9" w:rsidRDefault="00904644" w:rsidP="00D56A17">
                          <w:pPr>
                            <w:rPr>
                              <w:sz w:val="20"/>
                              <w:szCs w:val="16"/>
                              <w:lang w:val="en-AU"/>
                            </w:rPr>
                          </w:pPr>
                          <w:r w:rsidRPr="006871B9">
                            <w:rPr>
                              <w:sz w:val="20"/>
                              <w:szCs w:val="16"/>
                              <w:lang w:val="en-AU"/>
                            </w:rPr>
                            <w:t>Subdivision</w:t>
                          </w:r>
                        </w:p>
                      </w:txbxContent>
                    </v:textbox>
                  </v:shape>
                </v:group>
                <v:group id="Group 59" o:spid="_x0000_s1030" style="position:absolute;left:38;top:4343;width:8563;height:3178" coordsize="8563,3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Arrow: Right 60" o:spid="_x0000_s1031" type="#_x0000_t13" style="position:absolute;top:1799;width:7708;height:13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" adj="19670" fillcolor="#4f81bd [3204]" strokecolor="#243f60 [1604]" strokeweight="2pt"/>
                  <v:shape id="Text Box 2" o:spid="_x0000_s1032" type="#_x0000_t202" style="position:absolute;left:175;width:8388;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1409757C" w14:textId="77777777" w:rsidR="00904644" w:rsidRPr="006871B9" w:rsidRDefault="00904644" w:rsidP="00D56A17">
                          <w:pPr>
                            <w:rPr>
                              <w:sz w:val="20"/>
                              <w:szCs w:val="16"/>
                              <w:lang w:val="en-AU"/>
                            </w:rPr>
                          </w:pPr>
                          <w:r>
                            <w:rPr>
                              <w:sz w:val="20"/>
                              <w:szCs w:val="16"/>
                              <w:lang w:val="en-AU"/>
                            </w:rPr>
                            <w:t>Aggregation</w:t>
                          </w:r>
                        </w:p>
                      </w:txbxContent>
                    </v:textbox>
                  </v:shape>
                </v:group>
              </v:group>
            </w:pict>
          </mc:Fallback>
        </mc:AlternateContent>
      </w:r>
      <w:r w:rsidR="00D56A17" w:rsidRPr="00826850">
        <w:rPr>
          <w:noProof/>
        </w:rPr>
        <w:drawing>
          <wp:inline distT="0" distB="0" distL="0" distR="0" wp14:anchorId="285E942A" wp14:editId="67EEA166">
            <wp:extent cx="1812012" cy="1570101"/>
            <wp:effectExtent l="0" t="0" r="0" b="0"/>
            <wp:docPr id="49" name="Picture 4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engineering drawing&#10;&#10;Description automatically generated"/>
                    <pic:cNvPicPr/>
                  </pic:nvPicPr>
                  <pic:blipFill>
                    <a:blip r:embed="rId19"/>
                    <a:stretch>
                      <a:fillRect/>
                    </a:stretch>
                  </pic:blipFill>
                  <pic:spPr>
                    <a:xfrm>
                      <a:off x="0" y="0"/>
                      <a:ext cx="1824073" cy="1580552"/>
                    </a:xfrm>
                    <a:prstGeom prst="rect">
                      <a:avLst/>
                    </a:prstGeom>
                  </pic:spPr>
                </pic:pic>
              </a:graphicData>
            </a:graphic>
          </wp:inline>
        </w:drawing>
      </w:r>
      <w:r w:rsidR="00D56A17" w:rsidRPr="00826850">
        <w:t xml:space="preserve">                              </w:t>
      </w:r>
      <w:r w:rsidR="00D56A17" w:rsidRPr="00826850">
        <w:rPr>
          <w:noProof/>
        </w:rPr>
        <w:drawing>
          <wp:inline distT="0" distB="0" distL="0" distR="0" wp14:anchorId="380F4C84" wp14:editId="3DF739BF">
            <wp:extent cx="1731714" cy="1521054"/>
            <wp:effectExtent l="0" t="0" r="1905" b="3175"/>
            <wp:docPr id="50" name="Picture 5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 engineering drawing&#10;&#10;Description automatically generated"/>
                    <pic:cNvPicPr/>
                  </pic:nvPicPr>
                  <pic:blipFill>
                    <a:blip r:embed="rId20"/>
                    <a:stretch>
                      <a:fillRect/>
                    </a:stretch>
                  </pic:blipFill>
                  <pic:spPr>
                    <a:xfrm>
                      <a:off x="0" y="0"/>
                      <a:ext cx="1750396" cy="1537463"/>
                    </a:xfrm>
                    <a:prstGeom prst="rect">
                      <a:avLst/>
                    </a:prstGeom>
                  </pic:spPr>
                </pic:pic>
              </a:graphicData>
            </a:graphic>
          </wp:inline>
        </w:drawing>
      </w:r>
      <w:r w:rsidR="00D56A17" w:rsidRPr="00826850">
        <w:br/>
        <w:t>a)                                                                           b)</w:t>
      </w:r>
    </w:p>
    <w:p w14:paraId="046B05B7" w14:textId="77777777" w:rsidR="00D56A17" w:rsidRPr="00826850" w:rsidRDefault="00D56A17" w:rsidP="00D56A17">
      <w:pPr>
        <w:jc w:val="center"/>
      </w:pPr>
      <w:r w:rsidRPr="00826850">
        <w:rPr>
          <w:noProof/>
        </w:rPr>
        <w:drawing>
          <wp:inline distT="0" distB="0" distL="0" distR="0" wp14:anchorId="506F2D67" wp14:editId="542D9A2A">
            <wp:extent cx="1799539" cy="1577638"/>
            <wp:effectExtent l="0" t="0" r="0" b="3810"/>
            <wp:docPr id="51" name="Picture 51" descr="A picture containing text, stationary,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stationary, businesscard&#10;&#10;Description automatically generated"/>
                    <pic:cNvPicPr/>
                  </pic:nvPicPr>
                  <pic:blipFill>
                    <a:blip r:embed="rId21"/>
                    <a:stretch>
                      <a:fillRect/>
                    </a:stretch>
                  </pic:blipFill>
                  <pic:spPr>
                    <a:xfrm>
                      <a:off x="0" y="0"/>
                      <a:ext cx="1821428" cy="1596828"/>
                    </a:xfrm>
                    <a:prstGeom prst="rect">
                      <a:avLst/>
                    </a:prstGeom>
                  </pic:spPr>
                </pic:pic>
              </a:graphicData>
            </a:graphic>
          </wp:inline>
        </w:drawing>
      </w:r>
      <w:r w:rsidRPr="00826850">
        <w:t xml:space="preserve">                      </w:t>
      </w:r>
      <w:r w:rsidRPr="00826850">
        <w:rPr>
          <w:noProof/>
        </w:rPr>
        <w:drawing>
          <wp:inline distT="0" distB="0" distL="0" distR="0" wp14:anchorId="74801D9D" wp14:editId="71FD0080">
            <wp:extent cx="1881235" cy="1545463"/>
            <wp:effectExtent l="0" t="0" r="5080" b="0"/>
            <wp:docPr id="52" name="Picture 52" descr="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urface chart&#10;&#10;Description automatically generated"/>
                    <pic:cNvPicPr/>
                  </pic:nvPicPr>
                  <pic:blipFill>
                    <a:blip r:embed="rId22"/>
                    <a:stretch>
                      <a:fillRect/>
                    </a:stretch>
                  </pic:blipFill>
                  <pic:spPr>
                    <a:xfrm>
                      <a:off x="0" y="0"/>
                      <a:ext cx="1901760" cy="1562325"/>
                    </a:xfrm>
                    <a:prstGeom prst="rect">
                      <a:avLst/>
                    </a:prstGeom>
                  </pic:spPr>
                </pic:pic>
              </a:graphicData>
            </a:graphic>
          </wp:inline>
        </w:drawing>
      </w:r>
      <w:r w:rsidRPr="00826850">
        <w:br/>
        <w:t>c)                                                                            d)</w:t>
      </w:r>
    </w:p>
    <w:p w14:paraId="18C6E831" w14:textId="00639108" w:rsidR="00D56A17" w:rsidRPr="00826850" w:rsidRDefault="00D56A17" w:rsidP="00D56A17">
      <w:pPr>
        <w:jc w:val="center"/>
      </w:pPr>
      <w:bookmarkStart w:id="42" w:name="_Ref81328616"/>
      <w:r w:rsidRPr="00826850">
        <w:t xml:space="preserve">Figure </w:t>
      </w:r>
      <w:r w:rsidR="00DC6019">
        <w:fldChar w:fldCharType="begin"/>
      </w:r>
      <w:r w:rsidR="00DC6019">
        <w:instrText xml:space="preserve"> SEQ Figure \* ARABIC </w:instrText>
      </w:r>
      <w:r w:rsidR="00DC6019">
        <w:fldChar w:fldCharType="separate"/>
      </w:r>
      <w:r w:rsidR="003D5F6D">
        <w:rPr>
          <w:noProof/>
        </w:rPr>
        <w:t>7</w:t>
      </w:r>
      <w:r w:rsidR="00DC6019">
        <w:rPr>
          <w:noProof/>
        </w:rPr>
        <w:fldChar w:fldCharType="end"/>
      </w:r>
      <w:bookmarkEnd w:id="42"/>
      <w:r w:rsidRPr="00826850">
        <w:t xml:space="preserve">: (a) A furnished indoor space. (b) Subdivision of the indoor space into two separate rooms with exclusion of furnishing elements’ spaces. (c) Selection of specific </w:t>
      </w:r>
      <w:proofErr w:type="spellStart"/>
      <w:r w:rsidRPr="00826850">
        <w:t>CellSpaces</w:t>
      </w:r>
      <w:proofErr w:type="spellEnd"/>
      <w:r w:rsidRPr="00826850">
        <w:t xml:space="preserve"> (green) suitable for walking and rolling. (d) </w:t>
      </w:r>
      <w:proofErr w:type="spellStart"/>
      <w:r w:rsidRPr="00826850">
        <w:t>CellSpaces</w:t>
      </w:r>
      <w:proofErr w:type="spellEnd"/>
      <w:r w:rsidRPr="00826850">
        <w:t xml:space="preserve"> (green) suitable for flying.</w:t>
      </w:r>
    </w:p>
    <w:p w14:paraId="21C667CF" w14:textId="39B5021A" w:rsidR="00D56A17" w:rsidRPr="00826850" w:rsidRDefault="00D56A17" w:rsidP="00D56A17">
      <w:pPr>
        <w:pStyle w:val="Default"/>
        <w:spacing w:before="80"/>
        <w:jc w:val="both"/>
        <w:rPr>
          <w:lang w:val="en-GB"/>
        </w:rPr>
      </w:pPr>
      <w:r w:rsidRPr="00826850">
        <w:rPr>
          <w:lang w:val="en-GB"/>
        </w:rPr>
        <w:t xml:space="preserve">As illustrated in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3D5F6D" w:rsidRPr="00826850">
        <w:t xml:space="preserve">Figure </w:t>
      </w:r>
      <w:r w:rsidR="003D5F6D">
        <w:rPr>
          <w:noProof/>
        </w:rPr>
        <w:t>7</w:t>
      </w:r>
      <w:r w:rsidRPr="00826850">
        <w:rPr>
          <w:lang w:val="en-GB"/>
        </w:rPr>
        <w:fldChar w:fldCharType="end"/>
      </w:r>
      <w:r w:rsidRPr="00826850">
        <w:rPr>
          <w:lang w:val="en-GB"/>
        </w:rPr>
        <w:t xml:space="preserve">, the subdivision consists in splitting the original </w:t>
      </w:r>
      <w:r w:rsidRPr="00826850">
        <w:rPr>
          <w:color w:val="auto"/>
          <w:lang w:val="en-GB" w:eastAsia="en-US"/>
        </w:rPr>
        <w:t>cell</w:t>
      </w:r>
      <w:r w:rsidRPr="00826850">
        <w:rPr>
          <w:lang w:val="en-GB"/>
        </w:rPr>
        <w:t xml:space="preserve">s into several subspaces of different geometry, according to their function. For example, in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3D5F6D" w:rsidRPr="00826850">
        <w:t xml:space="preserve">Figure </w:t>
      </w:r>
      <w:r w:rsidR="003D5F6D">
        <w:rPr>
          <w:noProof/>
        </w:rPr>
        <w:t>7</w:t>
      </w:r>
      <w:r w:rsidRPr="00826850">
        <w:rPr>
          <w:lang w:val="en-GB"/>
        </w:rPr>
        <w:fldChar w:fldCharType="end"/>
      </w:r>
      <w:r w:rsidRPr="00826850">
        <w:rPr>
          <w:lang w:val="en-GB"/>
        </w:rPr>
        <w:t xml:space="preserve">(b), the indoor space is subdivided into several. This subdivision allows to segment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3D5F6D" w:rsidRPr="00826850">
        <w:t xml:space="preserve">Figure </w:t>
      </w:r>
      <w:r w:rsidR="003D5F6D">
        <w:rPr>
          <w:noProof/>
        </w:rPr>
        <w:t>7</w:t>
      </w:r>
      <w:r w:rsidRPr="00826850">
        <w:rPr>
          <w:lang w:val="en-GB"/>
        </w:rPr>
        <w:fldChar w:fldCharType="end"/>
      </w:r>
      <w:r w:rsidRPr="00826850">
        <w:rPr>
          <w:lang w:val="en-GB"/>
        </w:rPr>
        <w:t>(a)</w:t>
      </w:r>
      <w:r w:rsidRPr="00826850">
        <w:rPr>
          <w:vertAlign w:val="subscript"/>
          <w:lang w:val="en-GB"/>
        </w:rPr>
        <w:t xml:space="preserve"> </w:t>
      </w:r>
      <w:r w:rsidRPr="00826850">
        <w:rPr>
          <w:lang w:val="en-GB"/>
        </w:rPr>
        <w:t xml:space="preserve">in subspaces of different functions, e.g. a kitchen and a living room, as well as discriminating the spaces physically occupied by items. The subdivision process could be based on any application-based criteria and all resulting subspaces are </w:t>
      </w:r>
      <w:r w:rsidRPr="00826850">
        <w:t>C</w:t>
      </w:r>
      <w:r w:rsidRPr="00826850">
        <w:rPr>
          <w:lang w:val="en-GB"/>
        </w:rPr>
        <w:t>ell</w:t>
      </w:r>
      <w:r w:rsidRPr="00826850">
        <w:t>Spaces</w:t>
      </w:r>
      <w:r w:rsidRPr="00826850">
        <w:rPr>
          <w:lang w:val="en-GB"/>
        </w:rPr>
        <w:t xml:space="preserve"> of a cellular space. For the purpose of navigation applications, </w:t>
      </w:r>
      <w:r w:rsidRPr="00826850">
        <w:rPr>
          <w:color w:val="auto"/>
          <w:lang w:val="en-GB"/>
        </w:rPr>
        <w:t>subdivisions may be required because of:</w:t>
      </w:r>
    </w:p>
    <w:p w14:paraId="53893907" w14:textId="77777777" w:rsidR="00D56A17" w:rsidRPr="00826850" w:rsidRDefault="00D56A17" w:rsidP="00601140">
      <w:pPr>
        <w:pStyle w:val="Default"/>
        <w:numPr>
          <w:ilvl w:val="0"/>
          <w:numId w:val="26"/>
        </w:numPr>
        <w:spacing w:before="80"/>
        <w:jc w:val="both"/>
        <w:rPr>
          <w:color w:val="auto"/>
          <w:lang w:val="en-GB"/>
        </w:rPr>
      </w:pPr>
      <w:r w:rsidRPr="00826850">
        <w:rPr>
          <w:color w:val="auto"/>
          <w:lang w:val="en-GB"/>
        </w:rPr>
        <w:t>geometry simplification, e.g. working with spaces that have only convex shapes</w:t>
      </w:r>
    </w:p>
    <w:p w14:paraId="525DB0A9" w14:textId="77777777" w:rsidR="00D56A17" w:rsidRPr="00826850" w:rsidRDefault="00D56A17" w:rsidP="00601140">
      <w:pPr>
        <w:pStyle w:val="Default"/>
        <w:numPr>
          <w:ilvl w:val="0"/>
          <w:numId w:val="26"/>
        </w:numPr>
        <w:spacing w:before="80"/>
        <w:jc w:val="both"/>
        <w:rPr>
          <w:color w:val="auto"/>
          <w:lang w:val="en-GB"/>
        </w:rPr>
      </w:pPr>
      <w:r w:rsidRPr="00826850">
        <w:rPr>
          <w:color w:val="auto"/>
          <w:lang w:val="en-GB"/>
        </w:rPr>
        <w:t xml:space="preserve">increase of granularity, e.g. in for improving the localisation of people and items. </w:t>
      </w:r>
    </w:p>
    <w:p w14:paraId="6F4F2B8B" w14:textId="77777777" w:rsidR="00D56A17" w:rsidRPr="00826850" w:rsidRDefault="00D56A17" w:rsidP="00601140">
      <w:pPr>
        <w:pStyle w:val="Default"/>
        <w:numPr>
          <w:ilvl w:val="0"/>
          <w:numId w:val="26"/>
        </w:numPr>
        <w:spacing w:before="80"/>
        <w:jc w:val="both"/>
        <w:rPr>
          <w:color w:val="auto"/>
          <w:lang w:val="en-GB"/>
        </w:rPr>
      </w:pPr>
      <w:r w:rsidRPr="00826850">
        <w:rPr>
          <w:color w:val="auto"/>
          <w:lang w:val="en-GB"/>
        </w:rPr>
        <w:t xml:space="preserve">need to identify specific functional/perception spaces: e.g. waiting or smoking areas. </w:t>
      </w:r>
    </w:p>
    <w:p w14:paraId="4B465FC4" w14:textId="77777777" w:rsidR="00D56A17" w:rsidRPr="00826850" w:rsidRDefault="00D56A17" w:rsidP="00601140">
      <w:pPr>
        <w:pStyle w:val="Default"/>
        <w:numPr>
          <w:ilvl w:val="0"/>
          <w:numId w:val="26"/>
        </w:numPr>
        <w:spacing w:before="80"/>
        <w:jc w:val="both"/>
        <w:rPr>
          <w:color w:val="auto"/>
          <w:lang w:val="en-GB"/>
        </w:rPr>
      </w:pPr>
      <w:r w:rsidRPr="00826850">
        <w:rPr>
          <w:color w:val="auto"/>
          <w:lang w:val="en-GB"/>
        </w:rPr>
        <w:t xml:space="preserve">defining free spaces, e.g. spaces free of obstacles. </w:t>
      </w:r>
    </w:p>
    <w:p w14:paraId="65D4CE2C" w14:textId="4CC078B5" w:rsidR="00D56A17" w:rsidRPr="00826850" w:rsidRDefault="00D56A17" w:rsidP="00D56A17">
      <w:pPr>
        <w:pStyle w:val="Default"/>
        <w:spacing w:before="80"/>
        <w:jc w:val="both"/>
        <w:rPr>
          <w:color w:val="auto"/>
          <w:lang w:val="en-GB"/>
        </w:rPr>
      </w:pPr>
      <w:r w:rsidRPr="00826850">
        <w:rPr>
          <w:lang w:val="en-GB"/>
        </w:rPr>
        <w:t xml:space="preserve">The aggregation process is the reverse of the subdivision, which leads subspaces to be merged instead of being split. Therefore, the merging of all subspaces of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3D5F6D" w:rsidRPr="00826850">
        <w:t xml:space="preserve">Figure </w:t>
      </w:r>
      <w:r w:rsidR="003D5F6D">
        <w:rPr>
          <w:noProof/>
        </w:rPr>
        <w:t>7</w:t>
      </w:r>
      <w:r w:rsidRPr="00826850">
        <w:rPr>
          <w:lang w:val="en-GB"/>
        </w:rPr>
        <w:fldChar w:fldCharType="end"/>
      </w:r>
      <w:r w:rsidRPr="00826850">
        <w:rPr>
          <w:lang w:val="en-GB"/>
        </w:rPr>
        <w:t xml:space="preserve">(a) allows to retrieve the original cell spaces of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3D5F6D" w:rsidRPr="00826850">
        <w:t xml:space="preserve">Figure </w:t>
      </w:r>
      <w:r w:rsidR="003D5F6D">
        <w:rPr>
          <w:noProof/>
        </w:rPr>
        <w:t>7</w:t>
      </w:r>
      <w:r w:rsidRPr="00826850">
        <w:rPr>
          <w:lang w:val="en-GB"/>
        </w:rPr>
        <w:fldChar w:fldCharType="end"/>
      </w:r>
      <w:r w:rsidRPr="00826850">
        <w:rPr>
          <w:lang w:val="en-GB"/>
        </w:rPr>
        <w:t xml:space="preserve">(a). Similarly, any new cell resulting from this process is a </w:t>
      </w:r>
      <w:r w:rsidRPr="00826850">
        <w:t>C</w:t>
      </w:r>
      <w:r w:rsidRPr="00826850">
        <w:rPr>
          <w:lang w:val="en-GB"/>
        </w:rPr>
        <w:t>ell</w:t>
      </w:r>
      <w:r w:rsidRPr="00826850">
        <w:t>Space</w:t>
      </w:r>
      <w:r w:rsidRPr="00826850">
        <w:rPr>
          <w:lang w:val="en-GB"/>
        </w:rPr>
        <w:t xml:space="preserve"> of a cellular space. For the purpose of indoor navigation, </w:t>
      </w:r>
      <w:r w:rsidRPr="00826850">
        <w:rPr>
          <w:color w:val="auto"/>
          <w:lang w:val="en-GB"/>
        </w:rPr>
        <w:t>aggregation may be required when:</w:t>
      </w:r>
    </w:p>
    <w:p w14:paraId="2FF6645F" w14:textId="77777777" w:rsidR="00D56A17" w:rsidRPr="00826850" w:rsidRDefault="00D56A17" w:rsidP="00601140">
      <w:pPr>
        <w:pStyle w:val="Default"/>
        <w:numPr>
          <w:ilvl w:val="0"/>
          <w:numId w:val="27"/>
        </w:numPr>
        <w:spacing w:before="80"/>
        <w:jc w:val="both"/>
        <w:rPr>
          <w:color w:val="auto"/>
          <w:lang w:val="en-GB"/>
        </w:rPr>
      </w:pPr>
      <w:r w:rsidRPr="00826850">
        <w:rPr>
          <w:color w:val="auto"/>
          <w:lang w:val="en-GB"/>
        </w:rPr>
        <w:t xml:space="preserve">There are </w:t>
      </w:r>
      <w:proofErr w:type="spellStart"/>
      <w:r w:rsidRPr="00826850">
        <w:rPr>
          <w:color w:val="auto"/>
          <w:lang w:val="en-GB"/>
        </w:rPr>
        <w:t>CellSpaces</w:t>
      </w:r>
      <w:proofErr w:type="spellEnd"/>
      <w:r w:rsidRPr="00826850">
        <w:rPr>
          <w:color w:val="auto"/>
          <w:lang w:val="en-GB"/>
        </w:rPr>
        <w:t xml:space="preserve"> of no interest for an application, e.g. induvial toilets or service areas in a building  </w:t>
      </w:r>
    </w:p>
    <w:p w14:paraId="1A756A0E" w14:textId="77777777" w:rsidR="00D56A17" w:rsidRPr="00826850" w:rsidRDefault="00D56A17" w:rsidP="00601140">
      <w:pPr>
        <w:pStyle w:val="Default"/>
        <w:numPr>
          <w:ilvl w:val="0"/>
          <w:numId w:val="27"/>
        </w:numPr>
        <w:spacing w:before="80"/>
        <w:jc w:val="both"/>
        <w:rPr>
          <w:color w:val="auto"/>
          <w:lang w:val="en-GB"/>
        </w:rPr>
      </w:pPr>
      <w:r w:rsidRPr="00826850">
        <w:rPr>
          <w:color w:val="auto"/>
          <w:lang w:val="en-GB"/>
        </w:rPr>
        <w:lastRenderedPageBreak/>
        <w:t xml:space="preserve">There are </w:t>
      </w:r>
      <w:proofErr w:type="spellStart"/>
      <w:r w:rsidRPr="00826850">
        <w:rPr>
          <w:color w:val="auto"/>
          <w:lang w:val="en-GB"/>
        </w:rPr>
        <w:t>CellSpaces</w:t>
      </w:r>
      <w:proofErr w:type="spellEnd"/>
      <w:r w:rsidRPr="00826850">
        <w:rPr>
          <w:color w:val="auto"/>
          <w:lang w:val="en-GB"/>
        </w:rPr>
        <w:t xml:space="preserve">, which are not accessible for specific users, e.g. restricted areas at hospitals and airports.   </w:t>
      </w:r>
    </w:p>
    <w:p w14:paraId="257250E3" w14:textId="77777777" w:rsidR="00D56A17" w:rsidRPr="00826850" w:rsidRDefault="00D56A17" w:rsidP="00D56A17">
      <w:pPr>
        <w:pStyle w:val="Default"/>
        <w:spacing w:before="80"/>
        <w:jc w:val="both"/>
        <w:rPr>
          <w:lang w:val="en-GB"/>
        </w:rPr>
      </w:pPr>
    </w:p>
    <w:p w14:paraId="2D95D7FA" w14:textId="32507636" w:rsidR="00D56A17" w:rsidRPr="00826850" w:rsidRDefault="00D56A17" w:rsidP="00D56A17">
      <w:pPr>
        <w:pStyle w:val="Default"/>
        <w:spacing w:before="80"/>
        <w:jc w:val="both"/>
        <w:rPr>
          <w:lang w:val="en-GB"/>
        </w:rPr>
      </w:pPr>
      <w:r w:rsidRPr="00826850">
        <w:rPr>
          <w:lang w:val="en-GB"/>
        </w:rPr>
        <w:t xml:space="preserve">Finally, the selection allows to discriminate the </w:t>
      </w:r>
      <w:r w:rsidRPr="00826850">
        <w:t>C</w:t>
      </w:r>
      <w:r w:rsidRPr="00826850">
        <w:rPr>
          <w:lang w:val="en-GB"/>
        </w:rPr>
        <w:t>ell</w:t>
      </w:r>
      <w:r w:rsidRPr="00826850">
        <w:t>Spaces</w:t>
      </w:r>
      <w:r w:rsidRPr="00826850">
        <w:rPr>
          <w:lang w:val="en-GB"/>
        </w:rPr>
        <w:t xml:space="preserve"> of interest from the rest.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3D5F6D" w:rsidRPr="00826850">
        <w:t xml:space="preserve">Figure </w:t>
      </w:r>
      <w:r w:rsidR="003D5F6D">
        <w:rPr>
          <w:noProof/>
        </w:rPr>
        <w:t>7</w:t>
      </w:r>
      <w:r w:rsidRPr="00826850">
        <w:rPr>
          <w:lang w:val="en-GB"/>
        </w:rPr>
        <w:fldChar w:fldCharType="end"/>
      </w:r>
      <w:r w:rsidRPr="00826850">
        <w:rPr>
          <w:lang w:val="en-GB"/>
        </w:rPr>
        <w:t xml:space="preserve">(c) and (d) show a scenario where only </w:t>
      </w:r>
      <w:r w:rsidRPr="00826850">
        <w:t>C</w:t>
      </w:r>
      <w:r w:rsidRPr="00826850">
        <w:rPr>
          <w:lang w:val="en-GB"/>
        </w:rPr>
        <w:t>ell</w:t>
      </w:r>
      <w:r w:rsidRPr="00826850">
        <w:t>Spaces that can support a certain type of locomotion mode</w:t>
      </w:r>
      <w:r w:rsidRPr="00826850">
        <w:rPr>
          <w:lang w:val="en-GB"/>
        </w:rPr>
        <w:t xml:space="preserve"> are considered in the cellular space (see the green </w:t>
      </w:r>
      <w:r w:rsidRPr="00826850">
        <w:t>C</w:t>
      </w:r>
      <w:r w:rsidRPr="00826850">
        <w:rPr>
          <w:lang w:val="en-GB"/>
        </w:rPr>
        <w:t>ell</w:t>
      </w:r>
      <w:r w:rsidRPr="00826850">
        <w:t>Spaces</w:t>
      </w:r>
      <w:r w:rsidRPr="00826850">
        <w:rPr>
          <w:lang w:val="en-GB"/>
        </w:rPr>
        <w:t>). The selection of spaces for indoor navigation applications can take place for many different reasons:</w:t>
      </w:r>
    </w:p>
    <w:p w14:paraId="688B5E8B" w14:textId="77777777" w:rsidR="00D56A17" w:rsidRPr="00826850" w:rsidRDefault="00D56A17" w:rsidP="00601140">
      <w:pPr>
        <w:pStyle w:val="Default"/>
        <w:numPr>
          <w:ilvl w:val="0"/>
          <w:numId w:val="28"/>
        </w:numPr>
        <w:spacing w:before="80"/>
        <w:jc w:val="both"/>
        <w:rPr>
          <w:lang w:val="en-GB"/>
        </w:rPr>
      </w:pPr>
      <w:r w:rsidRPr="00826850">
        <w:rPr>
          <w:lang w:val="en-GB"/>
        </w:rPr>
        <w:t xml:space="preserve">to reduce the overall number of spaces, e.g. select only empty spaces, such as rooms and corridors and avoid non-empty spaces such as walls, slabs, or too crowded areas. </w:t>
      </w:r>
    </w:p>
    <w:p w14:paraId="45B6FAB3" w14:textId="77777777" w:rsidR="00D56A17" w:rsidRPr="00826850" w:rsidRDefault="00D56A17" w:rsidP="00601140">
      <w:pPr>
        <w:pStyle w:val="Default"/>
        <w:numPr>
          <w:ilvl w:val="0"/>
          <w:numId w:val="28"/>
        </w:numPr>
        <w:spacing w:before="80"/>
        <w:jc w:val="both"/>
        <w:rPr>
          <w:lang w:val="en-GB"/>
        </w:rPr>
      </w:pPr>
      <w:r w:rsidRPr="00826850">
        <w:rPr>
          <w:lang w:val="en-GB"/>
        </w:rPr>
        <w:t>to eliminate spaces, which will not be used for a specific user: e.g. select only common spaces for a visitor of a public building</w:t>
      </w:r>
    </w:p>
    <w:p w14:paraId="17BC76B4" w14:textId="77777777" w:rsidR="00D56A17" w:rsidRPr="00826850" w:rsidRDefault="00D56A17" w:rsidP="00601140">
      <w:pPr>
        <w:pStyle w:val="Default"/>
        <w:numPr>
          <w:ilvl w:val="0"/>
          <w:numId w:val="28"/>
        </w:numPr>
        <w:spacing w:before="80"/>
        <w:jc w:val="both"/>
        <w:rPr>
          <w:lang w:val="en-GB"/>
        </w:rPr>
      </w:pPr>
      <w:r w:rsidRPr="00826850">
        <w:rPr>
          <w:lang w:val="en-GB"/>
        </w:rPr>
        <w:t xml:space="preserve">to eliminate spaces of danger: e.g. in emergency cases, select only spaces which are still safe for users to be in. </w:t>
      </w:r>
    </w:p>
    <w:p w14:paraId="34228A6B" w14:textId="77777777" w:rsidR="00D56A17" w:rsidRPr="00826850" w:rsidRDefault="00D56A17" w:rsidP="00D56A17">
      <w:pPr>
        <w:pStyle w:val="Default"/>
        <w:spacing w:before="80"/>
        <w:jc w:val="both"/>
        <w:rPr>
          <w:lang w:val="en-GB"/>
        </w:rPr>
      </w:pPr>
    </w:p>
    <w:p w14:paraId="2C24F919" w14:textId="77777777" w:rsidR="00D56A17" w:rsidRPr="00826850" w:rsidRDefault="00D56A17" w:rsidP="00D56A17">
      <w:pPr>
        <w:pStyle w:val="2"/>
        <w:tabs>
          <w:tab w:val="clear" w:pos="576"/>
          <w:tab w:val="left" w:pos="540"/>
          <w:tab w:val="left" w:pos="700"/>
        </w:tabs>
        <w:suppressAutoHyphens/>
        <w:spacing w:before="60" w:after="120" w:line="-250" w:lineRule="auto"/>
        <w:jc w:val="both"/>
        <w:rPr>
          <w:szCs w:val="24"/>
        </w:rPr>
      </w:pPr>
      <w:bookmarkStart w:id="43" w:name="_Ref43282751"/>
      <w:bookmarkStart w:id="44" w:name="_Toc146459178"/>
      <w:proofErr w:type="spellStart"/>
      <w:r w:rsidRPr="00826850">
        <w:rPr>
          <w:szCs w:val="24"/>
          <w:lang w:eastAsia="ko-KR"/>
        </w:rPr>
        <w:t>Poincar</w:t>
      </w:r>
      <w:r w:rsidRPr="00826850">
        <w:rPr>
          <w:szCs w:val="24"/>
        </w:rPr>
        <w:t>é</w:t>
      </w:r>
      <w:proofErr w:type="spellEnd"/>
      <w:r w:rsidRPr="00826850">
        <w:rPr>
          <w:szCs w:val="24"/>
          <w:lang w:eastAsia="ko-KR"/>
        </w:rPr>
        <w:t xml:space="preserve"> Duality</w:t>
      </w:r>
      <w:bookmarkEnd w:id="43"/>
      <w:bookmarkEnd w:id="44"/>
    </w:p>
    <w:p w14:paraId="2174FFD6" w14:textId="77777777"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Topological relations between cells is crucial in </w:t>
      </w:r>
      <w:proofErr w:type="spellStart"/>
      <w:r w:rsidRPr="00826850">
        <w:rPr>
          <w:color w:val="auto"/>
          <w:lang w:val="en-GB" w:eastAsia="en-US"/>
        </w:rPr>
        <w:t>IndoorGML</w:t>
      </w:r>
      <w:proofErr w:type="spellEnd"/>
      <w:r w:rsidRPr="00826850">
        <w:rPr>
          <w:color w:val="auto"/>
          <w:lang w:val="en-GB" w:eastAsia="en-US"/>
        </w:rPr>
        <w:t xml:space="preserve">. They allow establishing links between cell in the same or different thematic layers, which is critical information for several applications such as navigation and LBS. As mentioned above, a topological model of cellular space is partial and represents only relations between cells and their boundaries. The </w:t>
      </w:r>
      <w:proofErr w:type="spellStart"/>
      <w:r w:rsidRPr="00826850">
        <w:rPr>
          <w:color w:val="auto"/>
          <w:lang w:val="en-GB" w:eastAsia="en-US"/>
        </w:rPr>
        <w:t>Poincaré</w:t>
      </w:r>
      <w:proofErr w:type="spellEnd"/>
      <w:r w:rsidRPr="00826850">
        <w:rPr>
          <w:color w:val="auto"/>
          <w:lang w:val="en-GB" w:eastAsia="en-US"/>
        </w:rPr>
        <w:t xml:space="preserve"> duality </w:t>
      </w:r>
      <w:sdt>
        <w:sdtPr>
          <w:rPr>
            <w:color w:val="auto"/>
            <w:lang w:val="en-GB" w:eastAsia="en-US"/>
          </w:rPr>
          <w:id w:val="-3364899"/>
          <w:citation/>
        </w:sdtPr>
        <w:sdtEndPr/>
        <w:sdtContent>
          <w:r w:rsidRPr="00826850">
            <w:rPr>
              <w:color w:val="auto"/>
              <w:lang w:val="en-GB" w:eastAsia="en-US"/>
            </w:rPr>
            <w:fldChar w:fldCharType="begin"/>
          </w:r>
          <w:r w:rsidRPr="00826850">
            <w:rPr>
              <w:color w:val="auto"/>
              <w:lang w:val="en-GB" w:eastAsia="en-US"/>
            </w:rPr>
            <w:instrText xml:space="preserve"> CITATION Mun18 \l 3081 </w:instrText>
          </w:r>
          <w:r w:rsidRPr="00826850">
            <w:rPr>
              <w:color w:val="auto"/>
              <w:lang w:val="en-GB" w:eastAsia="en-US"/>
            </w:rPr>
            <w:fldChar w:fldCharType="separate"/>
          </w:r>
          <w:r w:rsidRPr="00826850">
            <w:rPr>
              <w:noProof/>
              <w:color w:val="auto"/>
              <w:lang w:val="en-GB" w:eastAsia="en-US"/>
            </w:rPr>
            <w:t>(Munkres, 2018)</w:t>
          </w:r>
          <w:r w:rsidRPr="00826850">
            <w:rPr>
              <w:color w:val="auto"/>
              <w:lang w:val="en-GB" w:eastAsia="en-US"/>
            </w:rPr>
            <w:fldChar w:fldCharType="end"/>
          </w:r>
        </w:sdtContent>
      </w:sdt>
      <w:r w:rsidRPr="00826850">
        <w:rPr>
          <w:color w:val="auto"/>
          <w:lang w:val="en-GB"/>
        </w:rPr>
        <w:t xml:space="preserve"> is further employed to explicitly describe the relationships between the cells. It provides a theoretical background for mapping cellular space to a graph or network to represent allowed topological relationships.</w:t>
      </w:r>
      <w:r w:rsidRPr="00826850">
        <w:rPr>
          <w:color w:val="auto"/>
          <w:lang w:val="en-GB" w:eastAsia="en-US"/>
        </w:rPr>
        <w:t xml:space="preserve"> It simplifies the complex spatial relationships, which may occur especially in 3D by a topological model</w:t>
      </w:r>
      <w:sdt>
        <w:sdtPr>
          <w:rPr>
            <w:color w:val="auto"/>
            <w:lang w:val="en-GB" w:eastAsia="en-US"/>
          </w:rPr>
          <w:id w:val="518211595"/>
          <w:citation/>
        </w:sdtPr>
        <w:sdtEndPr/>
        <w:sdtContent>
          <w:r w:rsidRPr="00826850">
            <w:rPr>
              <w:color w:val="auto"/>
              <w:lang w:val="en-GB" w:eastAsia="en-US"/>
            </w:rPr>
            <w:fldChar w:fldCharType="begin"/>
          </w:r>
          <w:r w:rsidRPr="00826850">
            <w:rPr>
              <w:color w:val="auto"/>
              <w:lang w:val="en-GB" w:eastAsia="en-US"/>
            </w:rPr>
            <w:instrText xml:space="preserve"> CITATION Lee04 \l 3081 </w:instrText>
          </w:r>
          <w:r w:rsidRPr="00826850">
            <w:rPr>
              <w:color w:val="auto"/>
              <w:lang w:val="en-GB" w:eastAsia="en-US"/>
            </w:rPr>
            <w:fldChar w:fldCharType="separate"/>
          </w:r>
          <w:r w:rsidRPr="00826850">
            <w:rPr>
              <w:noProof/>
              <w:color w:val="auto"/>
              <w:lang w:val="en-GB" w:eastAsia="en-US"/>
            </w:rPr>
            <w:t xml:space="preserve"> (Lee, 2004)</w:t>
          </w:r>
          <w:r w:rsidRPr="00826850">
            <w:rPr>
              <w:color w:val="auto"/>
              <w:lang w:val="en-GB" w:eastAsia="en-US"/>
            </w:rPr>
            <w:fldChar w:fldCharType="end"/>
          </w:r>
        </w:sdtContent>
      </w:sdt>
      <w:r w:rsidRPr="00826850">
        <w:rPr>
          <w:color w:val="auto"/>
          <w:lang w:val="en-GB" w:eastAsia="en-US"/>
        </w:rPr>
        <w:t xml:space="preserve">.  </w:t>
      </w:r>
    </w:p>
    <w:p w14:paraId="208780B9" w14:textId="77777777"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The </w:t>
      </w:r>
      <w:proofErr w:type="spellStart"/>
      <w:r w:rsidRPr="00826850">
        <w:rPr>
          <w:color w:val="auto"/>
          <w:lang w:val="en-GB" w:eastAsia="en-US"/>
        </w:rPr>
        <w:t>Poincaré</w:t>
      </w:r>
      <w:proofErr w:type="spellEnd"/>
      <w:r w:rsidRPr="00826850">
        <w:rPr>
          <w:color w:val="auto"/>
          <w:lang w:val="en-GB" w:eastAsia="en-US"/>
        </w:rPr>
        <w:t xml:space="preserve"> duality refers to two spaces namely </w:t>
      </w:r>
      <w:r w:rsidRPr="00826850">
        <w:rPr>
          <w:i/>
          <w:iCs/>
          <w:color w:val="auto"/>
          <w:lang w:val="en-GB" w:eastAsia="en-US"/>
        </w:rPr>
        <w:t>Primal Space</w:t>
      </w:r>
      <w:r w:rsidRPr="00826850">
        <w:rPr>
          <w:color w:val="auto"/>
          <w:lang w:val="en-GB" w:eastAsia="en-US"/>
        </w:rPr>
        <w:t xml:space="preserve"> and </w:t>
      </w:r>
      <w:r w:rsidRPr="00826850">
        <w:rPr>
          <w:i/>
          <w:iCs/>
          <w:color w:val="auto"/>
          <w:lang w:val="en-GB" w:eastAsia="en-US"/>
        </w:rPr>
        <w:t>Dual Space</w:t>
      </w:r>
      <w:r w:rsidRPr="00826850">
        <w:rPr>
          <w:color w:val="auto"/>
          <w:lang w:val="en-GB" w:eastAsia="en-US"/>
        </w:rPr>
        <w:t xml:space="preserve">. A </w:t>
      </w:r>
      <w:r w:rsidRPr="00826850">
        <w:rPr>
          <w:i/>
          <w:color w:val="auto"/>
          <w:lang w:val="en-GB" w:eastAsia="en-US"/>
        </w:rPr>
        <w:t>k-</w:t>
      </w:r>
      <w:r w:rsidRPr="00826850">
        <w:rPr>
          <w:color w:val="auto"/>
          <w:lang w:val="en-GB" w:eastAsia="en-US"/>
        </w:rPr>
        <w:t xml:space="preserve">dimensional object in </w:t>
      </w:r>
      <w:r w:rsidRPr="00826850">
        <w:rPr>
          <w:i/>
          <w:color w:val="auto"/>
          <w:lang w:val="en-GB" w:eastAsia="en-US"/>
        </w:rPr>
        <w:t>N-</w:t>
      </w:r>
      <w:r w:rsidRPr="00826850">
        <w:rPr>
          <w:color w:val="auto"/>
          <w:lang w:val="en-GB" w:eastAsia="en-US"/>
        </w:rPr>
        <w:t>dimensional Primal Space is mapped to (</w:t>
      </w:r>
      <w:r w:rsidRPr="00826850">
        <w:rPr>
          <w:i/>
          <w:color w:val="auto"/>
          <w:lang w:val="en-GB" w:eastAsia="en-US"/>
        </w:rPr>
        <w:t>N-</w:t>
      </w:r>
      <w:r w:rsidRPr="00826850">
        <w:rPr>
          <w:color w:val="auto"/>
          <w:lang w:val="en-GB" w:eastAsia="en-US"/>
        </w:rPr>
        <w:t xml:space="preserve">k) dimensional object in Dual Space. Thus, solid 3D objects in 3D Primal space, e.g., rooms within a building, are mapped to nodes (0D object) in dual space. 2D surface shared by two 3D objects is transformed into an edge (1D) linking the two nodes in Dual space. The nodes and edges in Dual space form an adjacency graph. The nodes and the edges of Dual space represent abstractions of cells and their </w:t>
      </w:r>
      <w:r w:rsidRPr="00826850">
        <w:rPr>
          <w:iCs/>
          <w:color w:val="auto"/>
          <w:lang w:val="en-GB" w:eastAsia="en-US"/>
        </w:rPr>
        <w:t>adjacency relationships</w:t>
      </w:r>
      <w:r w:rsidRPr="00826850">
        <w:rPr>
          <w:color w:val="auto"/>
          <w:lang w:val="en-GB" w:eastAsia="en-US"/>
        </w:rPr>
        <w:t xml:space="preserve"> in Primal space. </w:t>
      </w:r>
    </w:p>
    <w:p w14:paraId="0961F3BB" w14:textId="77777777" w:rsidR="00D56A17" w:rsidRPr="00826850" w:rsidRDefault="00D56A17" w:rsidP="00D56A17">
      <w:pPr>
        <w:pStyle w:val="Default"/>
        <w:spacing w:before="80"/>
        <w:jc w:val="both"/>
        <w:rPr>
          <w:color w:val="auto"/>
          <w:lang w:val="en-GB" w:eastAsia="en-US"/>
        </w:rPr>
      </w:pPr>
    </w:p>
    <w:p w14:paraId="0DCFFB18" w14:textId="77777777" w:rsidR="00D56A17" w:rsidRPr="00826850" w:rsidRDefault="00D56A17" w:rsidP="00D56A17">
      <w:pPr>
        <w:pStyle w:val="Default"/>
        <w:spacing w:before="80"/>
        <w:jc w:val="center"/>
        <w:rPr>
          <w:noProof/>
        </w:rPr>
      </w:pPr>
      <w:r w:rsidRPr="00826850">
        <w:rPr>
          <w:noProof/>
        </w:rPr>
        <w:drawing>
          <wp:inline distT="0" distB="0" distL="0" distR="0" wp14:anchorId="12092112" wp14:editId="034658AE">
            <wp:extent cx="2720975" cy="2025650"/>
            <wp:effectExtent l="0" t="0" r="3175" b="0"/>
            <wp:docPr id="15505" name="그림 20"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 name="그림 20" descr="A picture containing text, clock&#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20975" cy="2025650"/>
                    </a:xfrm>
                    <a:prstGeom prst="rect">
                      <a:avLst/>
                    </a:prstGeom>
                  </pic:spPr>
                </pic:pic>
              </a:graphicData>
            </a:graphic>
          </wp:inline>
        </w:drawing>
      </w:r>
      <w:r w:rsidRPr="00826850">
        <w:rPr>
          <w:noProof/>
        </w:rPr>
        <w:t xml:space="preserve">   </w:t>
      </w:r>
      <w:r w:rsidRPr="00826850">
        <w:rPr>
          <w:noProof/>
        </w:rPr>
        <w:drawing>
          <wp:inline distT="0" distB="0" distL="0" distR="0" wp14:anchorId="3CC4B3F9" wp14:editId="61392A1B">
            <wp:extent cx="2520950" cy="2035175"/>
            <wp:effectExtent l="0" t="0" r="0" b="3175"/>
            <wp:docPr id="15506" name="그림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 name="그림 21" descr="Diagram&#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0950" cy="2035175"/>
                    </a:xfrm>
                    <a:prstGeom prst="rect">
                      <a:avLst/>
                    </a:prstGeom>
                  </pic:spPr>
                </pic:pic>
              </a:graphicData>
            </a:graphic>
          </wp:inline>
        </w:drawing>
      </w:r>
    </w:p>
    <w:p w14:paraId="7EE076FF" w14:textId="77777777" w:rsidR="00D56A17" w:rsidRPr="00826850" w:rsidRDefault="00D56A17" w:rsidP="00601140">
      <w:pPr>
        <w:pStyle w:val="Default"/>
        <w:numPr>
          <w:ilvl w:val="0"/>
          <w:numId w:val="48"/>
        </w:numPr>
        <w:spacing w:before="80"/>
        <w:jc w:val="center"/>
        <w:rPr>
          <w:color w:val="auto"/>
          <w:lang w:val="en-GB" w:eastAsia="en-US"/>
        </w:rPr>
      </w:pPr>
      <w:r w:rsidRPr="00826850">
        <w:rPr>
          <w:noProof/>
        </w:rPr>
        <w:t xml:space="preserve">                                                                                b)</w:t>
      </w:r>
    </w:p>
    <w:p w14:paraId="04420615" w14:textId="47C74B43" w:rsidR="00D56A17" w:rsidRPr="00826850" w:rsidRDefault="00D56A17" w:rsidP="00D56A17">
      <w:pPr>
        <w:pStyle w:val="af4"/>
        <w:rPr>
          <w:rFonts w:cs="Times New Roman"/>
          <w:b/>
          <w:bCs/>
          <w:szCs w:val="24"/>
          <w:lang w:val="en-GB"/>
        </w:rPr>
      </w:pPr>
      <w:bookmarkStart w:id="45" w:name="_Ref43283147"/>
      <w:r w:rsidRPr="00826850">
        <w:rPr>
          <w:rFonts w:cs="Times New Roman"/>
          <w:szCs w:val="24"/>
        </w:rPr>
        <w:lastRenderedPageBreak/>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8</w:t>
      </w:r>
      <w:r w:rsidRPr="00826850">
        <w:rPr>
          <w:rFonts w:cs="Times New Roman"/>
          <w:szCs w:val="24"/>
        </w:rPr>
        <w:fldChar w:fldCharType="end"/>
      </w:r>
      <w:bookmarkEnd w:id="45"/>
      <w:r w:rsidRPr="00826850">
        <w:rPr>
          <w:rFonts w:cs="Times New Roman"/>
          <w:szCs w:val="24"/>
        </w:rPr>
        <w:t xml:space="preserve">: Principles of Poincaré duality. 3D Primal space case (a) and 2D case (b). (Mathematical definition of Poincaré duality in </w:t>
      </w:r>
      <w:sdt>
        <w:sdtPr>
          <w:rPr>
            <w:rFonts w:cs="Times New Roman"/>
            <w:szCs w:val="24"/>
          </w:rPr>
          <w:id w:val="1058368736"/>
          <w:citation/>
        </w:sdtPr>
        <w:sdtEndPr/>
        <w:sdtContent>
          <w:r w:rsidRPr="00826850">
            <w:rPr>
              <w:rFonts w:cs="Times New Roman"/>
              <w:szCs w:val="24"/>
            </w:rPr>
            <w:fldChar w:fldCharType="begin"/>
          </w:r>
          <w:r w:rsidRPr="00826850">
            <w:rPr>
              <w:rFonts w:cs="Times New Roman"/>
              <w:szCs w:val="24"/>
              <w:lang w:val="en-AU"/>
            </w:rPr>
            <w:instrText xml:space="preserve"> CITATION Mun18 \l 3081 </w:instrText>
          </w:r>
          <w:r w:rsidRPr="00826850">
            <w:rPr>
              <w:rFonts w:cs="Times New Roman"/>
              <w:szCs w:val="24"/>
            </w:rPr>
            <w:fldChar w:fldCharType="separate"/>
          </w:r>
          <w:r w:rsidRPr="00826850">
            <w:rPr>
              <w:rFonts w:cs="Times New Roman"/>
              <w:noProof/>
              <w:szCs w:val="24"/>
              <w:lang w:val="en-AU"/>
            </w:rPr>
            <w:t>(Munkres, 2018)</w:t>
          </w:r>
          <w:r w:rsidRPr="00826850">
            <w:rPr>
              <w:rFonts w:cs="Times New Roman"/>
              <w:szCs w:val="24"/>
            </w:rPr>
            <w:fldChar w:fldCharType="end"/>
          </w:r>
        </w:sdtContent>
      </w:sdt>
      <w:r w:rsidRPr="00826850">
        <w:rPr>
          <w:rFonts w:cs="Times New Roman"/>
          <w:szCs w:val="24"/>
        </w:rPr>
        <w:t>)</w:t>
      </w:r>
    </w:p>
    <w:p w14:paraId="73F00767" w14:textId="77777777" w:rsidR="00D56A17" w:rsidRPr="00826850" w:rsidRDefault="00D56A17" w:rsidP="00D56A17">
      <w:pPr>
        <w:pStyle w:val="Default"/>
        <w:spacing w:before="80"/>
        <w:jc w:val="both"/>
        <w:rPr>
          <w:color w:val="auto"/>
          <w:lang w:val="en-GB" w:eastAsia="en-US"/>
        </w:rPr>
      </w:pPr>
    </w:p>
    <w:p w14:paraId="5A58E7F6" w14:textId="794E4745" w:rsidR="00D56A17" w:rsidRPr="00826850" w:rsidRDefault="00D56A17" w:rsidP="00D56A17">
      <w:pPr>
        <w:pStyle w:val="Default"/>
        <w:spacing w:before="80"/>
        <w:jc w:val="both"/>
        <w:rPr>
          <w:color w:val="auto"/>
          <w:lang w:val="en-GB" w:eastAsia="en-US"/>
        </w:rPr>
      </w:pPr>
      <w:r w:rsidRPr="00826850">
        <w:rPr>
          <w:lang w:val="en-GB"/>
        </w:rPr>
        <w:fldChar w:fldCharType="begin"/>
      </w:r>
      <w:r w:rsidRPr="00826850">
        <w:rPr>
          <w:lang w:val="en-GB"/>
        </w:rPr>
        <w:instrText xml:space="preserve"> REF _Ref43283147 \h  \* MERGEFORMAT </w:instrText>
      </w:r>
      <w:r w:rsidRPr="00826850">
        <w:rPr>
          <w:lang w:val="en-GB"/>
        </w:rPr>
      </w:r>
      <w:r w:rsidRPr="00826850">
        <w:rPr>
          <w:lang w:val="en-GB"/>
        </w:rPr>
        <w:fldChar w:fldCharType="separate"/>
      </w:r>
      <w:r w:rsidR="003D5F6D" w:rsidRPr="003D5F6D">
        <w:rPr>
          <w:lang w:val="en-GB"/>
        </w:rPr>
        <w:t xml:space="preserve">Figure </w:t>
      </w:r>
      <w:r w:rsidR="003D5F6D" w:rsidRPr="003D5F6D">
        <w:rPr>
          <w:noProof/>
          <w:lang w:val="en-GB"/>
        </w:rPr>
        <w:t>8</w:t>
      </w:r>
      <w:r w:rsidRPr="00826850">
        <w:rPr>
          <w:lang w:val="en-GB"/>
        </w:rPr>
        <w:fldChar w:fldCharType="end"/>
      </w:r>
      <w:r w:rsidRPr="00826850">
        <w:rPr>
          <w:lang w:val="en-GB"/>
        </w:rPr>
        <w:t xml:space="preserve"> </w:t>
      </w:r>
      <w:r w:rsidRPr="00826850">
        <w:rPr>
          <w:color w:val="auto"/>
          <w:lang w:val="en-GB" w:eastAsia="en-US"/>
        </w:rPr>
        <w:t xml:space="preserve">illustrates this duality transformation for the case where the primal space is 3D (a) and 2D (b) respectively. </w:t>
      </w:r>
      <w:r w:rsidRPr="00826850">
        <w:rPr>
          <w:lang w:val="en-GB"/>
        </w:rPr>
        <w:t xml:space="preserve">Note that the transformations from 1D object (curve) or 0D object (point) in 3D Primal space are not included in </w:t>
      </w:r>
      <w:proofErr w:type="spellStart"/>
      <w:r w:rsidRPr="00826850">
        <w:rPr>
          <w:lang w:val="en-GB"/>
        </w:rPr>
        <w:t>IndoorGML</w:t>
      </w:r>
      <w:proofErr w:type="spellEnd"/>
      <w:r w:rsidRPr="00826850">
        <w:rPr>
          <w:lang w:val="en-GB"/>
        </w:rPr>
        <w:t xml:space="preserve"> since they are not considered as cells in most applications. But the transformation may be applied to 1D or 0D objects of 3D primal space in a similar way if it is required.</w:t>
      </w:r>
      <w:r w:rsidRPr="00826850">
        <w:rPr>
          <w:color w:val="auto"/>
          <w:lang w:val="en-GB" w:eastAsia="en-US"/>
        </w:rPr>
        <w:t xml:space="preserve"> Then the adjacency graph </w:t>
      </w:r>
      <w:r w:rsidRPr="00826850">
        <w:rPr>
          <w:i/>
          <w:color w:val="auto"/>
          <w:lang w:val="en-GB" w:eastAsia="en-US"/>
        </w:rPr>
        <w:t>G</w:t>
      </w:r>
      <w:r w:rsidRPr="00826850">
        <w:rPr>
          <w:i/>
          <w:color w:val="auto"/>
          <w:vertAlign w:val="subscript"/>
          <w:lang w:val="en-GB" w:eastAsia="en-US"/>
        </w:rPr>
        <w:t>adj</w:t>
      </w:r>
      <w:r w:rsidRPr="00826850">
        <w:rPr>
          <w:color w:val="auto"/>
          <w:lang w:val="en-GB" w:eastAsia="en-US"/>
        </w:rPr>
        <w:t xml:space="preserve"> is defined as follows:</w:t>
      </w:r>
    </w:p>
    <w:p w14:paraId="1FC7B7CA" w14:textId="77777777" w:rsidR="00D56A17" w:rsidRPr="00826850" w:rsidRDefault="00D56A17" w:rsidP="00D56A17">
      <w:pPr>
        <w:pStyle w:val="Default"/>
        <w:spacing w:before="80"/>
        <w:jc w:val="center"/>
        <w:rPr>
          <w:color w:val="auto"/>
          <w:lang w:val="en-GB" w:eastAsia="en-US"/>
        </w:rPr>
      </w:pPr>
      <w:proofErr w:type="spellStart"/>
      <w:r w:rsidRPr="00826850">
        <w:rPr>
          <w:i/>
          <w:color w:val="auto"/>
          <w:lang w:val="en-GB" w:eastAsia="en-US"/>
        </w:rPr>
        <w:t>G</w:t>
      </w:r>
      <w:r w:rsidRPr="00826850">
        <w:rPr>
          <w:i/>
          <w:color w:val="auto"/>
          <w:vertAlign w:val="subscript"/>
          <w:lang w:val="en-GB" w:eastAsia="en-US"/>
        </w:rPr>
        <w:t>adj</w:t>
      </w:r>
      <w:proofErr w:type="spellEnd"/>
      <w:r w:rsidRPr="00826850">
        <w:rPr>
          <w:color w:val="auto"/>
          <w:lang w:val="en-GB" w:eastAsia="en-US"/>
        </w:rPr>
        <w:t xml:space="preserve"> = (</w:t>
      </w:r>
      <w:r w:rsidRPr="00826850">
        <w:rPr>
          <w:i/>
          <w:color w:val="auto"/>
          <w:lang w:val="en-GB" w:eastAsia="en-US"/>
        </w:rPr>
        <w:t>V</w:t>
      </w:r>
      <w:r w:rsidRPr="00826850">
        <w:rPr>
          <w:color w:val="auto"/>
          <w:lang w:val="en-GB" w:eastAsia="en-US"/>
        </w:rPr>
        <w:t xml:space="preserve">, </w:t>
      </w:r>
      <w:proofErr w:type="spellStart"/>
      <w:r w:rsidRPr="00826850">
        <w:rPr>
          <w:i/>
          <w:color w:val="auto"/>
          <w:lang w:val="en-GB" w:eastAsia="en-US"/>
        </w:rPr>
        <w:t>E</w:t>
      </w:r>
      <w:r w:rsidRPr="00826850">
        <w:rPr>
          <w:i/>
          <w:color w:val="auto"/>
          <w:vertAlign w:val="subscript"/>
          <w:lang w:val="en-GB" w:eastAsia="en-US"/>
        </w:rPr>
        <w:t>adj</w:t>
      </w:r>
      <w:proofErr w:type="spellEnd"/>
      <w:r w:rsidRPr="00826850">
        <w:rPr>
          <w:color w:val="auto"/>
          <w:lang w:val="en-GB" w:eastAsia="en-US"/>
        </w:rPr>
        <w:t>)</w:t>
      </w:r>
    </w:p>
    <w:p w14:paraId="4BE277AE" w14:textId="77777777" w:rsidR="00D56A17" w:rsidRPr="00826850" w:rsidRDefault="00D56A17" w:rsidP="00D56A17">
      <w:pPr>
        <w:pStyle w:val="Default"/>
        <w:spacing w:before="80"/>
        <w:ind w:left="1559" w:hanging="1559"/>
        <w:jc w:val="both"/>
        <w:rPr>
          <w:color w:val="auto"/>
          <w:lang w:val="en-GB" w:eastAsia="en-US"/>
        </w:rPr>
      </w:pPr>
    </w:p>
    <w:p w14:paraId="4A1629FF" w14:textId="77777777" w:rsidR="00D56A17" w:rsidRPr="00826850" w:rsidRDefault="00D56A17" w:rsidP="00D56A17">
      <w:pPr>
        <w:pStyle w:val="Default"/>
        <w:spacing w:before="80"/>
        <w:ind w:left="1559" w:hanging="1559"/>
        <w:jc w:val="both"/>
        <w:rPr>
          <w:color w:val="auto"/>
          <w:lang w:val="en-GB" w:eastAsia="en-US"/>
        </w:rPr>
      </w:pPr>
      <w:r w:rsidRPr="00826850">
        <w:rPr>
          <w:color w:val="auto"/>
          <w:lang w:val="en-GB" w:eastAsia="en-US"/>
        </w:rPr>
        <w:t xml:space="preserve">where </w:t>
      </w:r>
      <w:r w:rsidRPr="00826850">
        <w:rPr>
          <w:i/>
          <w:color w:val="auto"/>
          <w:lang w:val="en-GB" w:eastAsia="en-US"/>
        </w:rPr>
        <w:t>V</w:t>
      </w:r>
      <w:r w:rsidRPr="00826850">
        <w:rPr>
          <w:color w:val="auto"/>
          <w:lang w:val="en-GB" w:eastAsia="en-US"/>
        </w:rPr>
        <w:t xml:space="preserve"> and </w:t>
      </w:r>
      <w:proofErr w:type="spellStart"/>
      <w:r w:rsidRPr="00826850">
        <w:rPr>
          <w:i/>
          <w:color w:val="auto"/>
          <w:lang w:val="en-GB" w:eastAsia="en-US"/>
        </w:rPr>
        <w:t>E</w:t>
      </w:r>
      <w:r w:rsidRPr="00826850">
        <w:rPr>
          <w:i/>
          <w:color w:val="auto"/>
          <w:vertAlign w:val="subscript"/>
          <w:lang w:val="en-GB" w:eastAsia="en-US"/>
        </w:rPr>
        <w:t>adj</w:t>
      </w:r>
      <w:proofErr w:type="spellEnd"/>
      <w:r w:rsidRPr="00826850">
        <w:rPr>
          <w:color w:val="auto"/>
          <w:lang w:val="en-GB" w:eastAsia="en-US"/>
        </w:rPr>
        <w:t xml:space="preserve"> are sets of nodes and edges in dual space mapped from cells and surfaces in </w:t>
      </w:r>
    </w:p>
    <w:p w14:paraId="4F560908" w14:textId="77777777"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3D primal space, respectively. The connectivity graph </w:t>
      </w:r>
      <w:proofErr w:type="spellStart"/>
      <w:r w:rsidRPr="00826850">
        <w:rPr>
          <w:i/>
          <w:color w:val="auto"/>
          <w:lang w:val="en-GB" w:eastAsia="en-US"/>
        </w:rPr>
        <w:t>G</w:t>
      </w:r>
      <w:r w:rsidRPr="00826850">
        <w:rPr>
          <w:i/>
          <w:color w:val="auto"/>
          <w:vertAlign w:val="subscript"/>
          <w:lang w:val="en-GB" w:eastAsia="en-US"/>
        </w:rPr>
        <w:t>con</w:t>
      </w:r>
      <w:proofErr w:type="spellEnd"/>
      <w:r w:rsidRPr="00826850">
        <w:rPr>
          <w:color w:val="auto"/>
          <w:lang w:val="en-GB" w:eastAsia="en-US"/>
        </w:rPr>
        <w:t xml:space="preserve"> is a subset of the adjacency graph and represent only adjacency that make the spaces connected. For navigation cases connectivity between spaces (i.e. room) is provided via the notion of doors between the rooms. It is defined as:</w:t>
      </w:r>
    </w:p>
    <w:p w14:paraId="32A5593D" w14:textId="77777777" w:rsidR="00D56A17" w:rsidRPr="00826850" w:rsidRDefault="00D56A17" w:rsidP="00D56A17">
      <w:pPr>
        <w:pStyle w:val="Default"/>
        <w:spacing w:before="80"/>
        <w:jc w:val="center"/>
        <w:rPr>
          <w:color w:val="auto"/>
          <w:lang w:val="en-GB" w:eastAsia="en-US"/>
        </w:rPr>
      </w:pPr>
      <w:proofErr w:type="spellStart"/>
      <w:r w:rsidRPr="00826850">
        <w:rPr>
          <w:i/>
          <w:color w:val="auto"/>
          <w:lang w:val="en-GB" w:eastAsia="en-US"/>
        </w:rPr>
        <w:t>G</w:t>
      </w:r>
      <w:r w:rsidRPr="00826850">
        <w:rPr>
          <w:i/>
          <w:color w:val="auto"/>
          <w:vertAlign w:val="subscript"/>
          <w:lang w:val="en-GB" w:eastAsia="en-US"/>
        </w:rPr>
        <w:t>con</w:t>
      </w:r>
      <w:proofErr w:type="spellEnd"/>
      <w:r w:rsidRPr="00826850">
        <w:rPr>
          <w:color w:val="auto"/>
          <w:lang w:val="en-GB" w:eastAsia="en-US"/>
        </w:rPr>
        <w:t xml:space="preserve"> = (</w:t>
      </w:r>
      <w:r w:rsidRPr="00826850">
        <w:rPr>
          <w:i/>
          <w:color w:val="auto"/>
          <w:lang w:val="en-GB" w:eastAsia="en-US"/>
        </w:rPr>
        <w:t>V</w:t>
      </w:r>
      <w:r w:rsidRPr="00826850">
        <w:rPr>
          <w:color w:val="auto"/>
          <w:lang w:val="en-GB" w:eastAsia="en-US"/>
        </w:rPr>
        <w:t xml:space="preserve">, </w:t>
      </w:r>
      <w:r w:rsidRPr="00826850">
        <w:rPr>
          <w:i/>
          <w:color w:val="auto"/>
          <w:lang w:val="en-GB" w:eastAsia="en-US"/>
        </w:rPr>
        <w:t>E</w:t>
      </w:r>
      <w:r w:rsidRPr="00826850">
        <w:rPr>
          <w:i/>
          <w:color w:val="auto"/>
          <w:vertAlign w:val="subscript"/>
          <w:lang w:val="en-GB" w:eastAsia="en-US"/>
        </w:rPr>
        <w:t>con</w:t>
      </w:r>
      <w:r w:rsidRPr="00826850">
        <w:rPr>
          <w:color w:val="auto"/>
          <w:lang w:val="en-GB" w:eastAsia="en-US"/>
        </w:rPr>
        <w:t>)</w:t>
      </w:r>
    </w:p>
    <w:p w14:paraId="0C5D5121" w14:textId="77777777" w:rsidR="00D56A17" w:rsidRPr="00826850" w:rsidRDefault="00D56A17" w:rsidP="00D56A17">
      <w:pPr>
        <w:pStyle w:val="Default"/>
        <w:spacing w:before="80"/>
        <w:ind w:left="1559" w:hanging="1559"/>
        <w:jc w:val="both"/>
        <w:rPr>
          <w:color w:val="auto"/>
          <w:lang w:val="en-GB" w:eastAsia="en-US"/>
        </w:rPr>
      </w:pPr>
    </w:p>
    <w:p w14:paraId="72FE1BE7" w14:textId="77777777" w:rsidR="00D56A17" w:rsidRPr="00826850" w:rsidRDefault="00D56A17" w:rsidP="00D56A17">
      <w:pPr>
        <w:pStyle w:val="Default"/>
        <w:spacing w:before="80"/>
        <w:ind w:left="1559" w:hanging="1559"/>
        <w:jc w:val="both"/>
        <w:rPr>
          <w:color w:val="auto"/>
          <w:lang w:val="en-GB" w:eastAsia="en-US"/>
        </w:rPr>
      </w:pPr>
      <w:r w:rsidRPr="00826850">
        <w:rPr>
          <w:color w:val="auto"/>
          <w:lang w:val="en-GB" w:eastAsia="en-US"/>
        </w:rPr>
        <w:t xml:space="preserve">where </w:t>
      </w:r>
      <w:r w:rsidRPr="00826850">
        <w:rPr>
          <w:i/>
          <w:color w:val="auto"/>
          <w:lang w:val="en-GB" w:eastAsia="en-US"/>
        </w:rPr>
        <w:t>V</w:t>
      </w:r>
      <w:r w:rsidRPr="00826850">
        <w:rPr>
          <w:color w:val="auto"/>
          <w:lang w:val="en-GB" w:eastAsia="en-US"/>
        </w:rPr>
        <w:t xml:space="preserve"> and </w:t>
      </w:r>
      <w:r w:rsidRPr="00826850">
        <w:rPr>
          <w:i/>
          <w:color w:val="auto"/>
          <w:lang w:val="en-GB" w:eastAsia="en-US"/>
        </w:rPr>
        <w:t>E</w:t>
      </w:r>
      <w:r w:rsidRPr="00826850">
        <w:rPr>
          <w:i/>
          <w:color w:val="auto"/>
          <w:vertAlign w:val="subscript"/>
          <w:lang w:val="en-GB" w:eastAsia="en-US"/>
        </w:rPr>
        <w:t>con</w:t>
      </w:r>
      <w:r w:rsidRPr="00826850">
        <w:rPr>
          <w:color w:val="auto"/>
          <w:lang w:val="en-GB" w:eastAsia="en-US"/>
        </w:rPr>
        <w:t xml:space="preserve"> are sets of nodes and edges in dual space mapped from cells and surfaces in </w:t>
      </w:r>
    </w:p>
    <w:p w14:paraId="1981609C" w14:textId="3C9D8DC8"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3D primal space, respectively. </w:t>
      </w:r>
      <w:r w:rsidRPr="00826850">
        <w:rPr>
          <w:color w:val="auto"/>
          <w:lang w:val="en-GB" w:eastAsia="en-US"/>
        </w:rPr>
        <w:fldChar w:fldCharType="begin"/>
      </w:r>
      <w:r w:rsidRPr="00826850">
        <w:rPr>
          <w:color w:val="auto"/>
          <w:lang w:val="en-GB" w:eastAsia="en-US"/>
        </w:rPr>
        <w:instrText xml:space="preserve"> REF _Ref81329903 \h  \* MERGEFORMAT </w:instrText>
      </w:r>
      <w:r w:rsidRPr="00826850">
        <w:rPr>
          <w:color w:val="auto"/>
          <w:lang w:val="en-GB" w:eastAsia="en-US"/>
        </w:rPr>
      </w:r>
      <w:r w:rsidRPr="00826850">
        <w:rPr>
          <w:color w:val="auto"/>
          <w:lang w:val="en-GB" w:eastAsia="en-US"/>
        </w:rPr>
        <w:fldChar w:fldCharType="separate"/>
      </w:r>
      <w:r w:rsidR="003D5F6D" w:rsidRPr="00826850">
        <w:t xml:space="preserve">Figure </w:t>
      </w:r>
      <w:r w:rsidR="003D5F6D">
        <w:rPr>
          <w:noProof/>
        </w:rPr>
        <w:t>9</w:t>
      </w:r>
      <w:r w:rsidRPr="00826850">
        <w:rPr>
          <w:color w:val="auto"/>
          <w:lang w:val="en-GB" w:eastAsia="en-US"/>
        </w:rPr>
        <w:fldChar w:fldCharType="end"/>
      </w:r>
      <w:r w:rsidRPr="00826850">
        <w:rPr>
          <w:color w:val="auto"/>
          <w:lang w:val="en-GB" w:eastAsia="en-US"/>
        </w:rPr>
        <w:t xml:space="preserve"> illustrates cellular space and its connectivity graph.</w:t>
      </w:r>
    </w:p>
    <w:p w14:paraId="13640589" w14:textId="77777777" w:rsidR="00D56A17" w:rsidRPr="00826850" w:rsidRDefault="00D56A17" w:rsidP="00D56A17">
      <w:pPr>
        <w:pStyle w:val="Default"/>
        <w:spacing w:before="80"/>
        <w:jc w:val="both"/>
        <w:rPr>
          <w:color w:val="auto"/>
          <w:lang w:val="en-GB" w:eastAsia="en-US"/>
        </w:rPr>
      </w:pPr>
    </w:p>
    <w:p w14:paraId="7F350978" w14:textId="77777777" w:rsidR="00D56A17" w:rsidRPr="00826850" w:rsidRDefault="00D56A17" w:rsidP="00D56A17">
      <w:pPr>
        <w:pStyle w:val="Default"/>
        <w:keepNext/>
        <w:spacing w:before="80"/>
        <w:jc w:val="center"/>
        <w:rPr>
          <w:noProof/>
        </w:rPr>
      </w:pPr>
      <w:r w:rsidRPr="00826850">
        <w:rPr>
          <w:noProof/>
        </w:rPr>
        <w:drawing>
          <wp:inline distT="0" distB="0" distL="0" distR="0" wp14:anchorId="691125B3" wp14:editId="51E02057">
            <wp:extent cx="1813641" cy="1576266"/>
            <wp:effectExtent l="0" t="0" r="0" b="5080"/>
            <wp:docPr id="26" name="Picture 2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engineering drawing&#10;&#10;Description automatically generated"/>
                    <pic:cNvPicPr/>
                  </pic:nvPicPr>
                  <pic:blipFill rotWithShape="1">
                    <a:blip r:embed="rId25"/>
                    <a:srcRect l="4432" t="2599"/>
                    <a:stretch/>
                  </pic:blipFill>
                  <pic:spPr bwMode="auto">
                    <a:xfrm>
                      <a:off x="0" y="0"/>
                      <a:ext cx="1825823" cy="1586853"/>
                    </a:xfrm>
                    <a:prstGeom prst="rect">
                      <a:avLst/>
                    </a:prstGeom>
                    <a:ln>
                      <a:noFill/>
                    </a:ln>
                    <a:extLst>
                      <a:ext uri="{53640926-AAD7-44D8-BBD7-CCE9431645EC}">
                        <a14:shadowObscured xmlns:a14="http://schemas.microsoft.com/office/drawing/2010/main"/>
                      </a:ext>
                    </a:extLst>
                  </pic:spPr>
                </pic:pic>
              </a:graphicData>
            </a:graphic>
          </wp:inline>
        </w:drawing>
      </w:r>
      <w:r w:rsidRPr="00826850">
        <w:rPr>
          <w:noProof/>
        </w:rPr>
        <w:t xml:space="preserve">     </w:t>
      </w:r>
      <w:r w:rsidRPr="00826850">
        <w:rPr>
          <w:noProof/>
        </w:rPr>
        <w:drawing>
          <wp:inline distT="0" distB="0" distL="0" distR="0" wp14:anchorId="1E457B0E" wp14:editId="6A8E8C91">
            <wp:extent cx="1288415" cy="1213338"/>
            <wp:effectExtent l="0" t="0" r="6985" b="0"/>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rotWithShape="1">
                    <a:blip r:embed="rId26"/>
                    <a:srcRect l="2039" t="12892" r="7629" b="-7271"/>
                    <a:stretch/>
                  </pic:blipFill>
                  <pic:spPr bwMode="auto">
                    <a:xfrm>
                      <a:off x="0" y="0"/>
                      <a:ext cx="1298473" cy="1222810"/>
                    </a:xfrm>
                    <a:prstGeom prst="rect">
                      <a:avLst/>
                    </a:prstGeom>
                    <a:ln>
                      <a:noFill/>
                    </a:ln>
                    <a:extLst>
                      <a:ext uri="{53640926-AAD7-44D8-BBD7-CCE9431645EC}">
                        <a14:shadowObscured xmlns:a14="http://schemas.microsoft.com/office/drawing/2010/main"/>
                      </a:ext>
                    </a:extLst>
                  </pic:spPr>
                </pic:pic>
              </a:graphicData>
            </a:graphic>
          </wp:inline>
        </w:drawing>
      </w:r>
      <w:r w:rsidRPr="00826850">
        <w:rPr>
          <w:noProof/>
        </w:rPr>
        <w:t xml:space="preserve">     </w:t>
      </w:r>
      <w:r w:rsidRPr="00826850">
        <w:rPr>
          <w:noProof/>
        </w:rPr>
        <w:drawing>
          <wp:inline distT="0" distB="0" distL="0" distR="0" wp14:anchorId="79B397A0" wp14:editId="79CCC61D">
            <wp:extent cx="1786466" cy="1548202"/>
            <wp:effectExtent l="0" t="0" r="4445" b="0"/>
            <wp:docPr id="28" name="Picture 2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 engineering drawing&#10;&#10;Description automatically generated"/>
                    <pic:cNvPicPr/>
                  </pic:nvPicPr>
                  <pic:blipFill rotWithShape="1">
                    <a:blip r:embed="rId27"/>
                    <a:srcRect l="1034" t="4758"/>
                    <a:stretch/>
                  </pic:blipFill>
                  <pic:spPr bwMode="auto">
                    <a:xfrm>
                      <a:off x="0" y="0"/>
                      <a:ext cx="1800479" cy="1560346"/>
                    </a:xfrm>
                    <a:prstGeom prst="rect">
                      <a:avLst/>
                    </a:prstGeom>
                    <a:ln>
                      <a:noFill/>
                    </a:ln>
                    <a:extLst>
                      <a:ext uri="{53640926-AAD7-44D8-BBD7-CCE9431645EC}">
                        <a14:shadowObscured xmlns:a14="http://schemas.microsoft.com/office/drawing/2010/main"/>
                      </a:ext>
                    </a:extLst>
                  </pic:spPr>
                </pic:pic>
              </a:graphicData>
            </a:graphic>
          </wp:inline>
        </w:drawing>
      </w:r>
    </w:p>
    <w:p w14:paraId="30B94358" w14:textId="77777777" w:rsidR="00D56A17" w:rsidRPr="00826850" w:rsidRDefault="00D56A17" w:rsidP="00601140">
      <w:pPr>
        <w:pStyle w:val="Default"/>
        <w:keepNext/>
        <w:numPr>
          <w:ilvl w:val="0"/>
          <w:numId w:val="44"/>
        </w:numPr>
        <w:spacing w:before="80"/>
        <w:jc w:val="center"/>
      </w:pPr>
      <w:r w:rsidRPr="00826850">
        <w:t xml:space="preserve">                                         </w:t>
      </w:r>
      <w:r w:rsidRPr="00826850">
        <w:rPr>
          <w:noProof/>
        </w:rPr>
        <w:t>b)                                         c)</w:t>
      </w:r>
    </w:p>
    <w:p w14:paraId="4E595F75" w14:textId="38181E9E" w:rsidR="00D56A17" w:rsidRPr="00826850" w:rsidRDefault="00D56A17" w:rsidP="00D56A17">
      <w:pPr>
        <w:pStyle w:val="af4"/>
        <w:rPr>
          <w:rFonts w:cs="Times New Roman"/>
          <w:szCs w:val="24"/>
          <w:lang w:val="en-GB"/>
        </w:rPr>
      </w:pPr>
      <w:bookmarkStart w:id="46" w:name="_Ref81329903"/>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9</w:t>
      </w:r>
      <w:r w:rsidRPr="00826850">
        <w:rPr>
          <w:rFonts w:cs="Times New Roman"/>
          <w:szCs w:val="24"/>
        </w:rPr>
        <w:fldChar w:fldCharType="end"/>
      </w:r>
      <w:bookmarkEnd w:id="46"/>
      <w:r w:rsidRPr="00826850">
        <w:rPr>
          <w:rFonts w:cs="Times New Roman"/>
          <w:szCs w:val="24"/>
        </w:rPr>
        <w:t xml:space="preserve">: Poincaré duality on 3D cells of a building (a); Corresponding adjacency graph in the dual space (b); Combined primal and dual space view (c). </w:t>
      </w:r>
    </w:p>
    <w:p w14:paraId="55AFF933" w14:textId="77777777"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The adjacency graph can be represented as a </w:t>
      </w:r>
      <w:r w:rsidRPr="00826850">
        <w:rPr>
          <w:i/>
          <w:iCs/>
          <w:color w:val="auto"/>
          <w:lang w:val="en-GB" w:eastAsia="en-US"/>
        </w:rPr>
        <w:t>logical network</w:t>
      </w:r>
      <w:r w:rsidRPr="00826850">
        <w:rPr>
          <w:color w:val="auto"/>
          <w:lang w:val="en-GB" w:eastAsia="en-US"/>
        </w:rPr>
        <w:t xml:space="preserve"> or </w:t>
      </w:r>
      <w:r w:rsidRPr="00826850">
        <w:rPr>
          <w:i/>
          <w:iCs/>
          <w:color w:val="auto"/>
          <w:lang w:val="en-GB" w:eastAsia="en-US"/>
        </w:rPr>
        <w:t>geometric network</w:t>
      </w:r>
      <w:r w:rsidRPr="00826850">
        <w:rPr>
          <w:color w:val="auto"/>
          <w:lang w:val="en-GB" w:eastAsia="en-US"/>
        </w:rPr>
        <w:t>. While the logical network represents only the relationships between the cells, the geometric network</w:t>
      </w:r>
      <w:r w:rsidRPr="00826850">
        <w:rPr>
          <w:i/>
          <w:iCs/>
          <w:color w:val="auto"/>
          <w:lang w:val="en-GB" w:eastAsia="en-US"/>
        </w:rPr>
        <w:t xml:space="preserve"> </w:t>
      </w:r>
      <w:r w:rsidRPr="00826850">
        <w:rPr>
          <w:color w:val="auto"/>
          <w:lang w:val="en-GB" w:eastAsia="en-US"/>
        </w:rPr>
        <w:t xml:space="preserve">holds geometry for nodes and edges.  </w:t>
      </w:r>
    </w:p>
    <w:p w14:paraId="5AF7F05E" w14:textId="77777777" w:rsidR="00D56A17" w:rsidRPr="00826850" w:rsidRDefault="00D56A17" w:rsidP="00D56A17">
      <w:pPr>
        <w:pStyle w:val="Default"/>
        <w:spacing w:before="80"/>
        <w:jc w:val="center"/>
        <w:rPr>
          <w:color w:val="auto"/>
          <w:lang w:val="en-GB" w:eastAsia="en-US"/>
        </w:rPr>
      </w:pPr>
      <w:r w:rsidRPr="00826850">
        <w:rPr>
          <w:noProof/>
        </w:rPr>
        <w:lastRenderedPageBreak/>
        <w:drawing>
          <wp:inline distT="0" distB="0" distL="0" distR="0" wp14:anchorId="3FD94371" wp14:editId="20BEFFF3">
            <wp:extent cx="3858083" cy="2687535"/>
            <wp:effectExtent l="0" t="0" r="9525" b="0"/>
            <wp:docPr id="15509" name="그림 29"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 name="그림 29" descr="Shape, polygon&#10;&#10;Description automatically generated"/>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0" y="0"/>
                      <a:ext cx="3870120" cy="2695920"/>
                    </a:xfrm>
                    <a:prstGeom prst="rect">
                      <a:avLst/>
                    </a:prstGeom>
                  </pic:spPr>
                </pic:pic>
              </a:graphicData>
            </a:graphic>
          </wp:inline>
        </w:drawing>
      </w:r>
    </w:p>
    <w:p w14:paraId="74CD33FE" w14:textId="2F399EAB" w:rsidR="00D56A17" w:rsidRPr="00826850" w:rsidRDefault="00D56A17" w:rsidP="00D56A17">
      <w:pPr>
        <w:pStyle w:val="af4"/>
        <w:rPr>
          <w:rFonts w:cs="Times New Roman"/>
          <w:noProof/>
          <w:szCs w:val="24"/>
        </w:rPr>
      </w:pPr>
      <w:bookmarkStart w:id="47" w:name="_Ref43283241"/>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10</w:t>
      </w:r>
      <w:r w:rsidRPr="00826850">
        <w:rPr>
          <w:rFonts w:cs="Times New Roman"/>
          <w:szCs w:val="24"/>
        </w:rPr>
        <w:fldChar w:fldCharType="end"/>
      </w:r>
      <w:bookmarkEnd w:id="47"/>
      <w:r w:rsidRPr="00826850">
        <w:rPr>
          <w:rFonts w:cs="Times New Roman"/>
          <w:szCs w:val="24"/>
        </w:rPr>
        <w:t>: Structured space model: mapping between Euclidean and Topological spaces, and Primal and Dual Spaces</w:t>
      </w:r>
    </w:p>
    <w:p w14:paraId="7F507C0C" w14:textId="77777777" w:rsidR="00D56A17" w:rsidRPr="00826850" w:rsidRDefault="00D56A17" w:rsidP="00D56A17">
      <w:pPr>
        <w:pStyle w:val="Default"/>
        <w:spacing w:before="80"/>
        <w:jc w:val="center"/>
        <w:rPr>
          <w:color w:val="auto"/>
          <w:lang w:val="en-GB"/>
        </w:rPr>
      </w:pPr>
    </w:p>
    <w:p w14:paraId="4DB3E466" w14:textId="77777777" w:rsidR="00D56A17" w:rsidRPr="00826850" w:rsidRDefault="00D56A17" w:rsidP="00D56A17">
      <w:pPr>
        <w:pStyle w:val="2"/>
        <w:tabs>
          <w:tab w:val="clear" w:pos="576"/>
          <w:tab w:val="left" w:pos="540"/>
          <w:tab w:val="left" w:pos="700"/>
        </w:tabs>
        <w:suppressAutoHyphens/>
        <w:spacing w:before="60" w:after="120" w:line="-250" w:lineRule="auto"/>
        <w:jc w:val="both"/>
        <w:rPr>
          <w:szCs w:val="24"/>
        </w:rPr>
      </w:pPr>
      <w:bookmarkStart w:id="48" w:name="_Toc146459179"/>
      <w:r w:rsidRPr="00826850">
        <w:rPr>
          <w:szCs w:val="24"/>
        </w:rPr>
        <w:t>Structured space model</w:t>
      </w:r>
      <w:bookmarkEnd w:id="48"/>
      <w:r w:rsidRPr="00826850">
        <w:rPr>
          <w:szCs w:val="24"/>
        </w:rPr>
        <w:t xml:space="preserve"> </w:t>
      </w:r>
    </w:p>
    <w:p w14:paraId="094E09A1" w14:textId="07D87656" w:rsidR="00D56A17" w:rsidRPr="00826850" w:rsidRDefault="00D56A17" w:rsidP="00D56A17">
      <w:pPr>
        <w:pStyle w:val="Default"/>
        <w:spacing w:before="80"/>
        <w:jc w:val="both"/>
        <w:rPr>
          <w:color w:val="auto"/>
          <w:lang w:val="en-GB"/>
        </w:rPr>
      </w:pPr>
      <w:r w:rsidRPr="00826850">
        <w:rPr>
          <w:color w:val="auto"/>
          <w:lang w:val="en-GB" w:eastAsia="en-US"/>
        </w:rPr>
        <w:t xml:space="preserve">The Primal and Dual spaces and the Euclidean and Topological spaces are interlinked in a Structured Space Model as illustrated in </w:t>
      </w:r>
      <w:r w:rsidRPr="00826850">
        <w:rPr>
          <w:color w:val="auto"/>
          <w:lang w:val="en-GB" w:eastAsia="en-US"/>
        </w:rPr>
        <w:fldChar w:fldCharType="begin"/>
      </w:r>
      <w:r w:rsidRPr="00826850">
        <w:rPr>
          <w:color w:val="auto"/>
          <w:lang w:val="en-GB" w:eastAsia="en-US"/>
        </w:rPr>
        <w:instrText xml:space="preserve"> REF _Ref43283241 \h  \* MERGEFORMAT </w:instrText>
      </w:r>
      <w:r w:rsidRPr="00826850">
        <w:rPr>
          <w:color w:val="auto"/>
          <w:lang w:val="en-GB" w:eastAsia="en-US"/>
        </w:rPr>
      </w:r>
      <w:r w:rsidRPr="00826850">
        <w:rPr>
          <w:color w:val="auto"/>
          <w:lang w:val="en-GB" w:eastAsia="en-US"/>
        </w:rPr>
        <w:fldChar w:fldCharType="separate"/>
      </w:r>
      <w:r w:rsidR="003D5F6D" w:rsidRPr="003D5F6D">
        <w:rPr>
          <w:lang w:val="en-GB"/>
        </w:rPr>
        <w:t xml:space="preserve">Figure </w:t>
      </w:r>
      <w:r w:rsidR="003D5F6D" w:rsidRPr="003D5F6D">
        <w:rPr>
          <w:noProof/>
          <w:lang w:val="en-GB"/>
        </w:rPr>
        <w:t>10</w:t>
      </w:r>
      <w:r w:rsidRPr="00826850">
        <w:rPr>
          <w:color w:val="auto"/>
          <w:lang w:val="en-GB" w:eastAsia="en-US"/>
        </w:rPr>
        <w:fldChar w:fldCharType="end"/>
      </w:r>
      <w:r w:rsidRPr="00826850">
        <w:rPr>
          <w:color w:val="auto"/>
          <w:lang w:val="en-GB" w:eastAsia="en-US"/>
        </w:rPr>
        <w:t xml:space="preserve">. The Primal space refers to either Euclidean or Topological space and the Dual space refers to either Geometric network or Logical network. Geometry of Cellular Space and Geometric Network are embedded in the Euclidean space, while Topology of Cellular Space and Logical Network are defined in the Topological space. </w:t>
      </w:r>
      <w:proofErr w:type="spellStart"/>
      <w:r w:rsidRPr="00826850">
        <w:rPr>
          <w:color w:val="auto"/>
          <w:lang w:val="en-GB" w:eastAsia="en-US"/>
        </w:rPr>
        <w:t>IndoorGML</w:t>
      </w:r>
      <w:proofErr w:type="spellEnd"/>
      <w:r w:rsidRPr="00826850">
        <w:rPr>
          <w:color w:val="auto"/>
          <w:lang w:val="en-GB" w:eastAsia="en-US"/>
        </w:rPr>
        <w:t xml:space="preserve"> supports the Primal and Dual models in the Euclidean space and the Logical Network in the Topological space. As mentioned above, the Geometry for Cellular space is not compulsory, as the cellular space can be identified. </w:t>
      </w:r>
      <w:proofErr w:type="spellStart"/>
      <w:r w:rsidRPr="00826850">
        <w:rPr>
          <w:color w:val="auto"/>
          <w:lang w:val="en-GB"/>
        </w:rPr>
        <w:t>IndoorGML</w:t>
      </w:r>
      <w:proofErr w:type="spellEnd"/>
      <w:r w:rsidRPr="00826850">
        <w:rPr>
          <w:color w:val="auto"/>
          <w:lang w:val="en-GB"/>
        </w:rPr>
        <w:t xml:space="preserve"> is valid with at least one of the Primal spaces.  See examples in Section 9. </w:t>
      </w:r>
    </w:p>
    <w:p w14:paraId="11D42089" w14:textId="77777777" w:rsidR="00D56A17" w:rsidRPr="00826850" w:rsidRDefault="00D56A17" w:rsidP="00D56A17">
      <w:pPr>
        <w:pStyle w:val="Default"/>
        <w:spacing w:before="80"/>
        <w:jc w:val="both"/>
        <w:rPr>
          <w:color w:val="auto"/>
          <w:lang w:val="en-GB"/>
        </w:rPr>
      </w:pPr>
      <w:r w:rsidRPr="00826850">
        <w:rPr>
          <w:color w:val="auto"/>
          <w:lang w:val="en-GB"/>
        </w:rPr>
        <w:t xml:space="preserve">The Euclidean space (Geometry) is estimated to be the most useful for applications such as navigation and LBS. </w:t>
      </w:r>
      <w:proofErr w:type="spellStart"/>
      <w:r w:rsidRPr="00826850">
        <w:rPr>
          <w:color w:val="auto"/>
          <w:lang w:val="en-GB"/>
        </w:rPr>
        <w:t>IndoorGML</w:t>
      </w:r>
      <w:proofErr w:type="spellEnd"/>
      <w:r w:rsidRPr="00826850">
        <w:rPr>
          <w:color w:val="auto"/>
          <w:lang w:val="en-GB"/>
        </w:rPr>
        <w:t xml:space="preserve"> may then containing both Geometry and Geometry Network, or only Geometry, or only Geometric Network. Other types of applications, such as dealing with ownership or sensor coverage, may be better supporter by </w:t>
      </w:r>
      <w:proofErr w:type="spellStart"/>
      <w:r w:rsidRPr="00826850">
        <w:rPr>
          <w:color w:val="auto"/>
          <w:lang w:val="en-GB"/>
        </w:rPr>
        <w:t>IndoorGML</w:t>
      </w:r>
      <w:proofErr w:type="spellEnd"/>
      <w:r w:rsidRPr="00826850">
        <w:rPr>
          <w:color w:val="auto"/>
          <w:lang w:val="en-GB"/>
        </w:rPr>
        <w:t xml:space="preserve"> containing Geometry and Logical Network or Topology and Logical Network.      </w:t>
      </w:r>
    </w:p>
    <w:p w14:paraId="11F0E058" w14:textId="77777777" w:rsidR="00D56A17" w:rsidRPr="00826850" w:rsidRDefault="00D56A17" w:rsidP="00D56A17">
      <w:pPr>
        <w:pStyle w:val="Default"/>
        <w:spacing w:before="80"/>
        <w:jc w:val="both"/>
        <w:rPr>
          <w:color w:val="auto"/>
          <w:lang w:val="en-GB"/>
        </w:rPr>
      </w:pPr>
    </w:p>
    <w:p w14:paraId="60DB48C3" w14:textId="77777777" w:rsidR="00D56A17" w:rsidRPr="00826850" w:rsidRDefault="00D56A17" w:rsidP="00D56A17">
      <w:pPr>
        <w:pStyle w:val="2"/>
        <w:tabs>
          <w:tab w:val="clear" w:pos="576"/>
          <w:tab w:val="left" w:pos="540"/>
          <w:tab w:val="left" w:pos="700"/>
        </w:tabs>
        <w:suppressAutoHyphens/>
        <w:spacing w:before="60" w:after="120" w:line="-250" w:lineRule="auto"/>
        <w:jc w:val="both"/>
        <w:rPr>
          <w:szCs w:val="24"/>
          <w:lang w:eastAsia="ko-KR"/>
        </w:rPr>
      </w:pPr>
      <w:bookmarkStart w:id="49" w:name="_Toc146459180"/>
      <w:bookmarkStart w:id="50" w:name="_Ref43282775"/>
      <w:r w:rsidRPr="00826850">
        <w:rPr>
          <w:szCs w:val="24"/>
          <w:lang w:eastAsia="ko-KR"/>
        </w:rPr>
        <w:t>Semantics</w:t>
      </w:r>
      <w:bookmarkEnd w:id="49"/>
      <w:r w:rsidRPr="00826850">
        <w:rPr>
          <w:szCs w:val="24"/>
          <w:lang w:eastAsia="ko-KR"/>
        </w:rPr>
        <w:t xml:space="preserve"> </w:t>
      </w:r>
      <w:bookmarkEnd w:id="50"/>
      <w:r w:rsidRPr="00826850">
        <w:rPr>
          <w:szCs w:val="24"/>
          <w:lang w:eastAsia="ko-KR"/>
        </w:rPr>
        <w:t xml:space="preserve"> </w:t>
      </w:r>
    </w:p>
    <w:p w14:paraId="578354E7" w14:textId="77777777" w:rsidR="00D56A17" w:rsidRPr="00826850" w:rsidRDefault="00D56A17" w:rsidP="00D56A17">
      <w:pPr>
        <w:rPr>
          <w:lang w:eastAsia="ko-KR"/>
        </w:rPr>
      </w:pPr>
      <w:proofErr w:type="spellStart"/>
      <w:r w:rsidRPr="00826850">
        <w:rPr>
          <w:lang w:eastAsia="ko-KR"/>
        </w:rPr>
        <w:t>IndoorGML</w:t>
      </w:r>
      <w:proofErr w:type="spellEnd"/>
      <w:r w:rsidRPr="00826850">
        <w:rPr>
          <w:lang w:eastAsia="ko-KR"/>
        </w:rPr>
        <w:t xml:space="preserve"> offers a basic semantic for the Primal and Dual spaces of the core module. The semantics of the core model is generic for all applications as it does not specify any other information about the Primal and Dual Spaces, except some characteristics such as name, level, and </w:t>
      </w:r>
      <w:proofErr w:type="spellStart"/>
      <w:r w:rsidRPr="00826850">
        <w:rPr>
          <w:lang w:eastAsia="ko-KR"/>
        </w:rPr>
        <w:t>PoI</w:t>
      </w:r>
      <w:proofErr w:type="spellEnd"/>
      <w:r w:rsidRPr="00826850">
        <w:rPr>
          <w:lang w:eastAsia="ko-KR"/>
        </w:rPr>
        <w:t>. If no extension module is involved, the cells carry the semantics of the core module only.</w:t>
      </w:r>
    </w:p>
    <w:p w14:paraId="645D099E" w14:textId="54615851" w:rsidR="00D56A17" w:rsidRPr="00826850" w:rsidRDefault="00D56A17" w:rsidP="00D56A17">
      <w:pPr>
        <w:rPr>
          <w:lang w:eastAsia="ko-KR"/>
        </w:rPr>
      </w:pPr>
      <w:r w:rsidRPr="00826850">
        <w:rPr>
          <w:lang w:eastAsia="ko-KR"/>
        </w:rPr>
        <w:t xml:space="preserve">Further semantic specifications are provided via the Extension modules as specified in Section </w:t>
      </w:r>
      <w:r w:rsidRPr="00826850">
        <w:rPr>
          <w:lang w:eastAsia="ko-KR"/>
        </w:rPr>
        <w:fldChar w:fldCharType="begin"/>
      </w:r>
      <w:r w:rsidRPr="00826850">
        <w:rPr>
          <w:lang w:eastAsia="ko-KR"/>
        </w:rPr>
        <w:instrText xml:space="preserve"> REF _Ref80708782 \r \h  \* MERGEFORMAT </w:instrText>
      </w:r>
      <w:r w:rsidRPr="00826850">
        <w:rPr>
          <w:lang w:eastAsia="ko-KR"/>
        </w:rPr>
      </w:r>
      <w:r w:rsidRPr="00826850">
        <w:rPr>
          <w:lang w:eastAsia="ko-KR"/>
        </w:rPr>
        <w:fldChar w:fldCharType="separate"/>
      </w:r>
      <w:r w:rsidR="003D5F6D">
        <w:rPr>
          <w:lang w:eastAsia="ko-KR"/>
        </w:rPr>
        <w:t>8.5</w:t>
      </w:r>
      <w:r w:rsidRPr="00826850">
        <w:rPr>
          <w:lang w:eastAsia="ko-KR"/>
        </w:rPr>
        <w:fldChar w:fldCharType="end"/>
      </w:r>
      <w:r w:rsidRPr="00826850">
        <w:rPr>
          <w:lang w:eastAsia="ko-KR"/>
        </w:rPr>
        <w:t xml:space="preserve">. Every cell is further classified according to the semantic introduced by the extension module. </w:t>
      </w:r>
      <w:proofErr w:type="spellStart"/>
      <w:r w:rsidRPr="00826850">
        <w:rPr>
          <w:lang w:eastAsia="ko-KR"/>
        </w:rPr>
        <w:t>IndoorGML</w:t>
      </w:r>
      <w:proofErr w:type="spellEnd"/>
      <w:r w:rsidRPr="00826850">
        <w:rPr>
          <w:lang w:eastAsia="ko-KR"/>
        </w:rPr>
        <w:t xml:space="preserve"> 2.0 maintains semantics for Indoor navigation which is provided within Navigation extension module. The semantics, developed through the Navigation extension module is intended for two purposes to: 1) provide a classification of a cell, and 2) determine adjacency relationships that </w:t>
      </w:r>
      <w:r w:rsidRPr="00826850">
        <w:rPr>
          <w:lang w:eastAsia="ko-KR"/>
        </w:rPr>
        <w:lastRenderedPageBreak/>
        <w:t>ensure connectivity between cells. Semantics thus allows to define cells that are important for navigation. Thus, a cell can be classified as navigable (room, corridor, hall</w:t>
      </w:r>
      <w:proofErr w:type="gramStart"/>
      <w:r w:rsidRPr="00826850">
        <w:rPr>
          <w:lang w:eastAsia="ko-KR"/>
        </w:rPr>
        <w:t>) ,</w:t>
      </w:r>
      <w:proofErr w:type="gramEnd"/>
      <w:r w:rsidRPr="00826850">
        <w:rPr>
          <w:lang w:eastAsia="ko-KR"/>
        </w:rPr>
        <w:t xml:space="preserve"> non-navigable (wall, slab, furniture), opening (door, window), etc. (see Section </w:t>
      </w:r>
      <w:r w:rsidRPr="00826850">
        <w:rPr>
          <w:lang w:eastAsia="ko-KR"/>
        </w:rPr>
        <w:fldChar w:fldCharType="begin"/>
      </w:r>
      <w:r w:rsidRPr="00826850">
        <w:rPr>
          <w:lang w:eastAsia="ko-KR"/>
        </w:rPr>
        <w:instrText xml:space="preserve"> REF _Ref80708782 \r \h  \* MERGEFORMAT </w:instrText>
      </w:r>
      <w:r w:rsidRPr="00826850">
        <w:rPr>
          <w:lang w:eastAsia="ko-KR"/>
        </w:rPr>
      </w:r>
      <w:r w:rsidRPr="00826850">
        <w:rPr>
          <w:lang w:eastAsia="ko-KR"/>
        </w:rPr>
        <w:fldChar w:fldCharType="separate"/>
      </w:r>
      <w:r w:rsidR="003D5F6D">
        <w:rPr>
          <w:lang w:eastAsia="ko-KR"/>
        </w:rPr>
        <w:t>8.5</w:t>
      </w:r>
      <w:r w:rsidRPr="00826850">
        <w:rPr>
          <w:lang w:eastAsia="ko-KR"/>
        </w:rPr>
        <w:fldChar w:fldCharType="end"/>
      </w:r>
      <w:r w:rsidRPr="00826850">
        <w:rPr>
          <w:lang w:eastAsia="ko-KR"/>
        </w:rPr>
        <w:t>). The subdivision and classification of Cellular space relies on the architectural layout of a building.</w:t>
      </w:r>
    </w:p>
    <w:p w14:paraId="6046DB39" w14:textId="77777777" w:rsidR="00D56A17" w:rsidRPr="00826850" w:rsidRDefault="00D56A17" w:rsidP="00D56A17">
      <w:pPr>
        <w:rPr>
          <w:lang w:eastAsia="ko-KR"/>
        </w:rPr>
      </w:pPr>
      <w:r w:rsidRPr="00826850">
        <w:rPr>
          <w:lang w:eastAsia="ko-KR"/>
        </w:rPr>
        <w:t>While this may be enough for some cases based on connectivity graph analysis, it can rapidly be limiting for more specialized applications such as sensor managements, legal aspects or security, where advanced, specific semantic needs to be associated to the geometric and topological elements. Examples can be a Legal Extension module, in which a cell might be classified as ‘ownership’, ‘restriction’, ‘responsibility’ etc. or a Security extension module that may offer semantics that would indicate ‘check-in’, ‘boarding’, ‘crew entrance’, etc.</w:t>
      </w:r>
    </w:p>
    <w:p w14:paraId="1954F7F8" w14:textId="727D5C93" w:rsidR="00D56A17" w:rsidRPr="00826850" w:rsidRDefault="00D56A17" w:rsidP="00D56A17">
      <w:pPr>
        <w:rPr>
          <w:lang w:eastAsia="ko-KR"/>
        </w:rPr>
      </w:pPr>
      <w:r w:rsidRPr="00826850">
        <w:rPr>
          <w:lang w:eastAsia="ko-KR"/>
        </w:rPr>
        <w:t xml:space="preserve">Semantic extension mechanism allows to add more semantic on primal or dual spaces, as long as they follow the modularization principle. Cells can be </w:t>
      </w:r>
      <w:proofErr w:type="spellStart"/>
      <w:r w:rsidRPr="00826850">
        <w:rPr>
          <w:lang w:eastAsia="ko-KR"/>
        </w:rPr>
        <w:t>organised</w:t>
      </w:r>
      <w:proofErr w:type="spellEnd"/>
      <w:r w:rsidRPr="00826850">
        <w:rPr>
          <w:lang w:eastAsia="ko-KR"/>
        </w:rPr>
        <w:t xml:space="preserve"> in a hierarchical structure according to their semantics, corresponding properties, and semantic interrelations (</w:t>
      </w:r>
      <w:proofErr w:type="spellStart"/>
      <w:r w:rsidRPr="00826850">
        <w:rPr>
          <w:lang w:eastAsia="ko-KR"/>
        </w:rPr>
        <w:t>specialisation</w:t>
      </w:r>
      <w:proofErr w:type="spellEnd"/>
      <w:r w:rsidRPr="00826850">
        <w:rPr>
          <w:lang w:eastAsia="ko-KR"/>
        </w:rPr>
        <w:t xml:space="preserve"> and </w:t>
      </w:r>
      <w:proofErr w:type="spellStart"/>
      <w:r w:rsidRPr="00826850">
        <w:rPr>
          <w:lang w:eastAsia="ko-KR"/>
        </w:rPr>
        <w:t>generalisation</w:t>
      </w:r>
      <w:proofErr w:type="spellEnd"/>
      <w:r w:rsidRPr="00826850">
        <w:rPr>
          <w:lang w:eastAsia="ko-KR"/>
        </w:rPr>
        <w:t>). For example, ‘room’ is a specialization of ‘navigable cell’ and ‘non-navigable cell’ is a generalization of ‘walls’ and ‘</w:t>
      </w:r>
      <w:proofErr w:type="gramStart"/>
      <w:r w:rsidRPr="00826850">
        <w:rPr>
          <w:lang w:eastAsia="ko-KR"/>
        </w:rPr>
        <w:t>obstacles’</w:t>
      </w:r>
      <w:proofErr w:type="gramEnd"/>
      <w:r w:rsidRPr="00826850">
        <w:rPr>
          <w:lang w:eastAsia="ko-KR"/>
        </w:rPr>
        <w:t xml:space="preserve">. Cells created for one space representation may be aggregated or subdivided for the purpose of another one. More details about the Navigation extension module are given in Section </w:t>
      </w:r>
      <w:r w:rsidRPr="00826850">
        <w:rPr>
          <w:lang w:eastAsia="ko-KR"/>
        </w:rPr>
        <w:fldChar w:fldCharType="begin"/>
      </w:r>
      <w:r w:rsidRPr="00826850">
        <w:rPr>
          <w:lang w:eastAsia="ko-KR"/>
        </w:rPr>
        <w:instrText xml:space="preserve"> REF _Ref80708782 \r \h  \* MERGEFORMAT </w:instrText>
      </w:r>
      <w:r w:rsidRPr="00826850">
        <w:rPr>
          <w:lang w:eastAsia="ko-KR"/>
        </w:rPr>
      </w:r>
      <w:r w:rsidRPr="00826850">
        <w:rPr>
          <w:lang w:eastAsia="ko-KR"/>
        </w:rPr>
        <w:fldChar w:fldCharType="separate"/>
      </w:r>
      <w:r w:rsidR="003D5F6D">
        <w:rPr>
          <w:lang w:eastAsia="ko-KR"/>
        </w:rPr>
        <w:t>8.5</w:t>
      </w:r>
      <w:r w:rsidRPr="00826850">
        <w:rPr>
          <w:lang w:eastAsia="ko-KR"/>
        </w:rPr>
        <w:fldChar w:fldCharType="end"/>
      </w:r>
      <w:r w:rsidRPr="00826850">
        <w:rPr>
          <w:lang w:eastAsia="ko-KR"/>
        </w:rPr>
        <w:t xml:space="preserve"> </w:t>
      </w:r>
    </w:p>
    <w:p w14:paraId="6BB9ABE6" w14:textId="77777777" w:rsidR="00D56A17" w:rsidRPr="00826850" w:rsidRDefault="00D56A17" w:rsidP="00D56A17">
      <w:pPr>
        <w:pStyle w:val="2"/>
        <w:tabs>
          <w:tab w:val="clear" w:pos="576"/>
          <w:tab w:val="left" w:pos="540"/>
          <w:tab w:val="left" w:pos="700"/>
        </w:tabs>
        <w:suppressAutoHyphens/>
        <w:spacing w:before="60" w:after="120" w:line="-250" w:lineRule="auto"/>
        <w:jc w:val="both"/>
        <w:rPr>
          <w:szCs w:val="24"/>
          <w:lang w:eastAsia="ko-KR"/>
        </w:rPr>
      </w:pPr>
      <w:bookmarkStart w:id="51" w:name="_Ref80097545"/>
      <w:bookmarkStart w:id="52" w:name="_Toc146459181"/>
      <w:r w:rsidRPr="00826850">
        <w:rPr>
          <w:szCs w:val="24"/>
          <w:lang w:eastAsia="ko-KR"/>
        </w:rPr>
        <w:t>Thematic layers</w:t>
      </w:r>
      <w:bookmarkEnd w:id="51"/>
      <w:bookmarkEnd w:id="52"/>
    </w:p>
    <w:p w14:paraId="4D048958" w14:textId="77777777" w:rsidR="00D56A17" w:rsidRPr="00826850" w:rsidRDefault="00D56A17" w:rsidP="00D56A17">
      <w:r w:rsidRPr="00826850">
        <w:t xml:space="preserve">A single indoor environment can be </w:t>
      </w:r>
      <w:proofErr w:type="spellStart"/>
      <w:r w:rsidRPr="00826850">
        <w:t>organised</w:t>
      </w:r>
      <w:proofErr w:type="spellEnd"/>
      <w:r w:rsidRPr="00826850">
        <w:t xml:space="preserve"> in many kinds of cellular spaces with distinct subdivision and semantic specifications. Within each Extension module, it is possible to have many different subdivisions and each cellular space is targeted towards specific applications and needs. A cellular space with a specific semantics and/or geometric subdivision, aiming to reflect a group of application can be </w:t>
      </w:r>
      <w:proofErr w:type="spellStart"/>
      <w:r w:rsidRPr="00826850">
        <w:t>organised</w:t>
      </w:r>
      <w:proofErr w:type="spellEnd"/>
      <w:r w:rsidRPr="00826850">
        <w:t xml:space="preserve"> in a </w:t>
      </w:r>
      <w:r w:rsidRPr="00826850">
        <w:rPr>
          <w:i/>
          <w:iCs/>
        </w:rPr>
        <w:t>Thematic Layer</w:t>
      </w:r>
      <w:r w:rsidRPr="00826850">
        <w:t>. Thematic layers can be defined using the Extension modules and/or Core module. Thematic layers making use of the semantics of Core module only, can be derived applying the principles of space partitioning, i.e. subdivision, aggregation and selection. Examples of such thematic layers are subdivision according to Wi-Fi or RFID coverage (see example below). The Navigation extension module provides additional notions for navigability and connectivity. Therefore, thematic layers that rely of these properties, should include Navigation extension module. Navigation-based themes can be defined using a particular space partitioning with respect to:</w:t>
      </w:r>
    </w:p>
    <w:p w14:paraId="4215D94C" w14:textId="5B05231A" w:rsidR="00D56A17" w:rsidRPr="00826850" w:rsidRDefault="00D56A17" w:rsidP="00601140">
      <w:pPr>
        <w:pStyle w:val="af3"/>
        <w:numPr>
          <w:ilvl w:val="0"/>
          <w:numId w:val="29"/>
        </w:numPr>
        <w:ind w:leftChars="0"/>
      </w:pPr>
      <w:r w:rsidRPr="00826850">
        <w:t xml:space="preserve">tasks: visitor, staff, facility manager, emergency responder (see </w:t>
      </w:r>
      <w:r w:rsidRPr="00826850">
        <w:fldChar w:fldCharType="begin"/>
      </w:r>
      <w:r w:rsidRPr="00826850">
        <w:instrText xml:space="preserve"> REF _Ref80711895 \h  \* MERGEFORMAT </w:instrText>
      </w:r>
      <w:r w:rsidRPr="00826850">
        <w:fldChar w:fldCharType="separate"/>
      </w:r>
      <w:r w:rsidR="003D5F6D" w:rsidRPr="00826850">
        <w:t xml:space="preserve">Figure </w:t>
      </w:r>
      <w:r w:rsidR="003D5F6D">
        <w:rPr>
          <w:noProof/>
        </w:rPr>
        <w:t>11</w:t>
      </w:r>
      <w:r w:rsidRPr="00826850">
        <w:fldChar w:fldCharType="end"/>
      </w:r>
      <w:r w:rsidRPr="00826850">
        <w:t>)</w:t>
      </w:r>
    </w:p>
    <w:p w14:paraId="5B3E1AC4" w14:textId="77777777" w:rsidR="00D56A17" w:rsidRPr="00826850" w:rsidRDefault="00D56A17" w:rsidP="00601140">
      <w:pPr>
        <w:pStyle w:val="af3"/>
        <w:numPr>
          <w:ilvl w:val="0"/>
          <w:numId w:val="29"/>
        </w:numPr>
        <w:ind w:leftChars="0"/>
      </w:pPr>
      <w:r w:rsidRPr="00826850">
        <w:t>user characteristics: age, gender</w:t>
      </w:r>
    </w:p>
    <w:p w14:paraId="7895A917" w14:textId="3A2C4731" w:rsidR="00D56A17" w:rsidRPr="00826850" w:rsidRDefault="00D56A17" w:rsidP="00601140">
      <w:pPr>
        <w:pStyle w:val="af3"/>
        <w:numPr>
          <w:ilvl w:val="0"/>
          <w:numId w:val="29"/>
        </w:numPr>
        <w:ind w:leftChars="0"/>
      </w:pPr>
      <w:r w:rsidRPr="00826850">
        <w:t xml:space="preserve">mode: walking, driving, flying (see </w:t>
      </w:r>
      <w:r w:rsidRPr="00826850">
        <w:fldChar w:fldCharType="begin"/>
      </w:r>
      <w:r w:rsidRPr="00826850">
        <w:instrText xml:space="preserve"> REF _Ref81328616 \h  \* MERGEFORMAT </w:instrText>
      </w:r>
      <w:r w:rsidRPr="00826850">
        <w:fldChar w:fldCharType="separate"/>
      </w:r>
      <w:r w:rsidR="003D5F6D" w:rsidRPr="00826850">
        <w:t xml:space="preserve">Figure </w:t>
      </w:r>
      <w:r w:rsidR="003D5F6D">
        <w:rPr>
          <w:noProof/>
        </w:rPr>
        <w:t>7</w:t>
      </w:r>
      <w:r w:rsidRPr="00826850">
        <w:fldChar w:fldCharType="end"/>
      </w:r>
      <w:r w:rsidRPr="00826850">
        <w:t xml:space="preserve">c and </w:t>
      </w:r>
      <w:r w:rsidRPr="00826850">
        <w:fldChar w:fldCharType="begin"/>
      </w:r>
      <w:r w:rsidRPr="00826850">
        <w:instrText xml:space="preserve"> REF _Ref81328616 \h  \* MERGEFORMAT </w:instrText>
      </w:r>
      <w:r w:rsidRPr="00826850">
        <w:fldChar w:fldCharType="separate"/>
      </w:r>
      <w:r w:rsidR="003D5F6D" w:rsidRPr="00826850">
        <w:t xml:space="preserve">Figure </w:t>
      </w:r>
      <w:r w:rsidR="003D5F6D">
        <w:rPr>
          <w:noProof/>
        </w:rPr>
        <w:t>7</w:t>
      </w:r>
      <w:r w:rsidRPr="00826850">
        <w:fldChar w:fldCharType="end"/>
      </w:r>
      <w:r w:rsidRPr="00826850">
        <w:t xml:space="preserve">d)  </w:t>
      </w:r>
    </w:p>
    <w:p w14:paraId="2084DA08" w14:textId="77777777" w:rsidR="00D56A17" w:rsidRPr="00826850" w:rsidRDefault="00D56A17" w:rsidP="00D56A17">
      <w:pPr>
        <w:pStyle w:val="af3"/>
        <w:ind w:leftChars="0" w:left="600"/>
      </w:pPr>
    </w:p>
    <w:p w14:paraId="23AD365B" w14:textId="4185B13B" w:rsidR="00D56A17" w:rsidRPr="00826850" w:rsidRDefault="00D56A17" w:rsidP="00D56A17">
      <w:proofErr w:type="spellStart"/>
      <w:r w:rsidRPr="00826850">
        <w:t>IndoorGML</w:t>
      </w:r>
      <w:proofErr w:type="spellEnd"/>
      <w:r w:rsidRPr="00826850">
        <w:t xml:space="preserve"> 2.0 is </w:t>
      </w:r>
      <w:proofErr w:type="spellStart"/>
      <w:r w:rsidRPr="00826850">
        <w:t>organised</w:t>
      </w:r>
      <w:proofErr w:type="spellEnd"/>
      <w:r w:rsidRPr="00826850">
        <w:t xml:space="preserve"> as a collection of interconnected layers representing different themes of the same physical space. </w:t>
      </w:r>
      <w:r w:rsidRPr="00826850">
        <w:fldChar w:fldCharType="begin"/>
      </w:r>
      <w:r w:rsidRPr="00826850">
        <w:instrText xml:space="preserve"> REF _Ref80711895 \h  \* MERGEFORMAT </w:instrText>
      </w:r>
      <w:r w:rsidRPr="00826850">
        <w:fldChar w:fldCharType="separate"/>
      </w:r>
      <w:r w:rsidR="003D5F6D" w:rsidRPr="00826850">
        <w:t xml:space="preserve">Figure </w:t>
      </w:r>
      <w:r w:rsidR="003D5F6D">
        <w:rPr>
          <w:noProof/>
        </w:rPr>
        <w:t>11</w:t>
      </w:r>
      <w:r w:rsidRPr="00826850">
        <w:fldChar w:fldCharType="end"/>
      </w:r>
      <w:r w:rsidRPr="00826850">
        <w:t xml:space="preserve"> represents a thematic layer ‘Visitors’, which contains all cells, which are accessible to visitors in a university faculty (Alattas et al 2017). Similarly, cellular spaces can be created for students or facility management. All spaces use the semantics of the Navigation extension module, but a selection of spaces is made according to the user tasks. Similarly, cellular spaces from different extension modules can be </w:t>
      </w:r>
      <w:proofErr w:type="spellStart"/>
      <w:r w:rsidRPr="00826850">
        <w:t>organised</w:t>
      </w:r>
      <w:proofErr w:type="spellEnd"/>
      <w:r w:rsidRPr="00826850">
        <w:t xml:space="preserve"> in thematic layers.   </w:t>
      </w:r>
    </w:p>
    <w:p w14:paraId="470B058B" w14:textId="77777777" w:rsidR="00D56A17" w:rsidRPr="00826850" w:rsidRDefault="00D56A17" w:rsidP="00D56A17"/>
    <w:p w14:paraId="0CE08016" w14:textId="77777777" w:rsidR="00D56A17" w:rsidRPr="00826850" w:rsidRDefault="00D56A17" w:rsidP="00D56A17">
      <w:pPr>
        <w:keepNext/>
        <w:jc w:val="center"/>
      </w:pPr>
      <w:r w:rsidRPr="00826850">
        <w:rPr>
          <w:noProof/>
        </w:rPr>
        <w:lastRenderedPageBreak/>
        <w:drawing>
          <wp:inline distT="0" distB="0" distL="0" distR="0" wp14:anchorId="64924CF3" wp14:editId="5B9EE642">
            <wp:extent cx="4693639" cy="2374900"/>
            <wp:effectExtent l="0" t="0" r="0" b="6350"/>
            <wp:docPr id="33" name="Content Placeholder 3" descr="Diagram&#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3" name="Content Placeholder 3" descr="Diagram&#10;&#10;Description automatically generated"/>
                    <pic:cNvPicPr>
                      <a:picLocks noGrp="1" noChangeAspect="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706959" cy="2381640"/>
                    </a:xfrm>
                    <a:prstGeom prst="rect">
                      <a:avLst/>
                    </a:prstGeom>
                    <a:noFill/>
                    <a:ln>
                      <a:noFill/>
                    </a:ln>
                    <a:extLst>
                      <a:ext uri="{FAA26D3D-D897-4be2-8F04-BA451C77F1D7}">
                        <ma14:placeholderFlag xmlns:oel="http://schemas.microsoft.com/office/2019/extlst" xmlns:w16cex="http://schemas.microsoft.com/office/word/2018/wordml/cex" xmlns:w16="http://schemas.microsoft.com/office/word/2018/wordml" xmlns:w16sdtdh="http://schemas.microsoft.com/office/word/2020/wordml/sdtdatahash" xmlns:o="urn:schemas-microsoft-com:office:office" xmlns:v="urn:schemas-microsoft-com:vml" xmlns:w10="urn:schemas-microsoft-com:office:word" xmlns:w="http://schemas.openxmlformats.org/wordprocessingml/2006/main" xmlns:a14="http://schemas.microsoft.com/office/drawing/2010/main" xmlns:arto="http://schemas.microsoft.com/office/word/2006/arto" xmlns:p="http://schemas.openxmlformats.org/presentationml/2006/main" xmlns:ma14="http://schemas.microsoft.com/office/mac/drawingml/2011/main" xmlns="" xmlns:lc="http://schemas.openxmlformats.org/drawingml/2006/lockedCanvas" val="1"/>
                      </a:ext>
                    </a:extLst>
                  </pic:spPr>
                </pic:pic>
              </a:graphicData>
            </a:graphic>
          </wp:inline>
        </w:drawing>
      </w:r>
    </w:p>
    <w:p w14:paraId="1B9E96A0" w14:textId="08D2C6C9" w:rsidR="00D56A17" w:rsidRPr="00826850" w:rsidRDefault="00D56A17" w:rsidP="00D56A17">
      <w:pPr>
        <w:pStyle w:val="af4"/>
        <w:rPr>
          <w:rFonts w:cs="Times New Roman"/>
          <w:szCs w:val="24"/>
        </w:rPr>
      </w:pPr>
      <w:bookmarkStart w:id="53" w:name="_Ref80711895"/>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11</w:t>
      </w:r>
      <w:r w:rsidRPr="00826850">
        <w:rPr>
          <w:rFonts w:cs="Times New Roman"/>
          <w:szCs w:val="24"/>
        </w:rPr>
        <w:fldChar w:fldCharType="end"/>
      </w:r>
      <w:bookmarkEnd w:id="53"/>
      <w:r w:rsidRPr="00826850">
        <w:rPr>
          <w:rFonts w:cs="Times New Roman"/>
          <w:szCs w:val="24"/>
        </w:rPr>
        <w:t>: Cellular space for visitors (Alattas et al 2017)</w:t>
      </w:r>
    </w:p>
    <w:p w14:paraId="2E05284E" w14:textId="77777777" w:rsidR="00D56A17" w:rsidRPr="00826850" w:rsidRDefault="00D56A17" w:rsidP="00D56A17">
      <w:pPr>
        <w:keepNext/>
      </w:pPr>
    </w:p>
    <w:p w14:paraId="16E80A4F" w14:textId="771C3EC7" w:rsidR="00D56A17" w:rsidRPr="00826850" w:rsidRDefault="00D56A17" w:rsidP="00D56A17">
      <w:r w:rsidRPr="00826850">
        <w:t xml:space="preserve">In </w:t>
      </w:r>
      <w:r w:rsidRPr="00826850">
        <w:fldChar w:fldCharType="begin"/>
      </w:r>
      <w:r w:rsidRPr="00826850">
        <w:instrText xml:space="preserve"> REF _Ref43283286 \h  \* MERGEFORMAT </w:instrText>
      </w:r>
      <w:r w:rsidRPr="00826850">
        <w:fldChar w:fldCharType="separate"/>
      </w:r>
      <w:r w:rsidR="003D5F6D" w:rsidRPr="00826850">
        <w:t xml:space="preserve">Figure </w:t>
      </w:r>
      <w:r w:rsidR="003D5F6D">
        <w:t>12</w:t>
      </w:r>
      <w:r w:rsidRPr="00826850">
        <w:fldChar w:fldCharType="end"/>
      </w:r>
      <w:r w:rsidRPr="00826850">
        <w:t>, a physical indoor space is organi</w:t>
      </w:r>
      <w:r w:rsidR="00AE5002">
        <w:rPr>
          <w:rFonts w:hint="eastAsia"/>
          <w:lang w:eastAsia="ko-KR"/>
        </w:rPr>
        <w:t>z</w:t>
      </w:r>
      <w:r w:rsidRPr="00826850">
        <w:t xml:space="preserve">ed according to the Navigation extension module Navigation, named Topographic layer. In addition, two cellular subdivisions called Wi-Fi and RFID are specified, which rely on the semantics of the core model only. The Topographic layer, created under the Navigation extension module, follows the architectural layout of a building, and is composed of rooms, corridors, and stairs. Wi-Fi and RFID cells follow the outlines of the corresponding sensor coverages. The three cellular spaces, although related to distinct semantics and subdivision approaches, form each a thematic layer. These three thematic layers may be appropriate for an application that provides tracking and navigation. </w:t>
      </w:r>
    </w:p>
    <w:p w14:paraId="5EE04799" w14:textId="33B7674A" w:rsidR="00D56A17" w:rsidRPr="00826850" w:rsidRDefault="00D56A17" w:rsidP="00D56A17">
      <w:r w:rsidRPr="00826850">
        <w:t>Following the modulari</w:t>
      </w:r>
      <w:r w:rsidR="00AE5002">
        <w:rPr>
          <w:rFonts w:hint="eastAsia"/>
          <w:lang w:eastAsia="ko-KR"/>
        </w:rPr>
        <w:t>z</w:t>
      </w:r>
      <w:r w:rsidRPr="00826850">
        <w:t xml:space="preserve">ation mechanisms, every layer in </w:t>
      </w:r>
      <w:proofErr w:type="spellStart"/>
      <w:r w:rsidRPr="00826850">
        <w:t>IndoorGML</w:t>
      </w:r>
      <w:proofErr w:type="spellEnd"/>
      <w:r w:rsidRPr="00826850">
        <w:t xml:space="preserve"> contains the core module, which is composed of Primal space and Dual space. A valid thematic layer should contain at least one of the four space representations, i.e. Geometry, Topology, Geometric network or Logical network.  </w:t>
      </w:r>
    </w:p>
    <w:p w14:paraId="5D279CAF" w14:textId="77777777" w:rsidR="00D56A17" w:rsidRPr="00826850" w:rsidRDefault="00D56A17" w:rsidP="00D56A17">
      <w:pPr>
        <w:jc w:val="center"/>
      </w:pPr>
      <w:r w:rsidRPr="00826850">
        <w:rPr>
          <w:noProof/>
        </w:rPr>
        <w:lastRenderedPageBreak/>
        <w:drawing>
          <wp:inline distT="0" distB="0" distL="0" distR="0" wp14:anchorId="79F465F6" wp14:editId="2FF89577">
            <wp:extent cx="4740001" cy="3063426"/>
            <wp:effectExtent l="0" t="0" r="3810" b="3810"/>
            <wp:docPr id="15512"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 name="그림 28"/>
                    <pic:cNvPicPr>
                      <a:picLocks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rcRect/>
                    <a:stretch/>
                  </pic:blipFill>
                  <pic:spPr>
                    <a:xfrm>
                      <a:off x="0" y="0"/>
                      <a:ext cx="4740001" cy="3063426"/>
                    </a:xfrm>
                    <a:prstGeom prst="rect">
                      <a:avLst/>
                    </a:prstGeom>
                  </pic:spPr>
                </pic:pic>
              </a:graphicData>
            </a:graphic>
          </wp:inline>
        </w:drawing>
      </w:r>
    </w:p>
    <w:p w14:paraId="0F42EAB2" w14:textId="25CA259B" w:rsidR="00D56A17" w:rsidRPr="00D56A17" w:rsidRDefault="00D56A17" w:rsidP="00D56A17">
      <w:pPr>
        <w:pStyle w:val="af4"/>
        <w:rPr>
          <w:rFonts w:cs="Times New Roman"/>
          <w:noProof/>
          <w:szCs w:val="24"/>
        </w:rPr>
      </w:pPr>
      <w:bookmarkStart w:id="54" w:name="_Ref43283286"/>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12</w:t>
      </w:r>
      <w:r w:rsidRPr="00826850">
        <w:rPr>
          <w:rFonts w:cs="Times New Roman"/>
          <w:szCs w:val="24"/>
        </w:rPr>
        <w:fldChar w:fldCharType="end"/>
      </w:r>
      <w:bookmarkEnd w:id="54"/>
      <w:r w:rsidRPr="00826850">
        <w:rPr>
          <w:rFonts w:cs="Times New Roman"/>
          <w:szCs w:val="24"/>
        </w:rPr>
        <w:t>: Three different cellural spaces for the same physical space</w:t>
      </w:r>
    </w:p>
    <w:p w14:paraId="1532637E" w14:textId="77777777" w:rsidR="00D56A17" w:rsidRPr="00826850" w:rsidRDefault="00D56A17" w:rsidP="00601140">
      <w:pPr>
        <w:pStyle w:val="3"/>
        <w:numPr>
          <w:ilvl w:val="2"/>
          <w:numId w:val="21"/>
        </w:numPr>
        <w:tabs>
          <w:tab w:val="left" w:pos="660"/>
          <w:tab w:val="left" w:pos="880"/>
        </w:tabs>
        <w:suppressAutoHyphens/>
        <w:spacing w:before="60" w:after="120" w:line="-230" w:lineRule="auto"/>
        <w:jc w:val="both"/>
        <w:rPr>
          <w:szCs w:val="24"/>
        </w:rPr>
      </w:pPr>
      <w:bookmarkStart w:id="55" w:name="_Toc146459182"/>
      <w:r w:rsidRPr="00826850">
        <w:rPr>
          <w:szCs w:val="24"/>
        </w:rPr>
        <w:t>Multiple-Layered Space representation</w:t>
      </w:r>
      <w:bookmarkEnd w:id="55"/>
    </w:p>
    <w:p w14:paraId="491F8E6C" w14:textId="4B6EFF71" w:rsidR="00D56A17" w:rsidRPr="00826850" w:rsidRDefault="00D56A17" w:rsidP="00D56A17">
      <w:pPr>
        <w:pStyle w:val="Default"/>
        <w:spacing w:before="80"/>
        <w:rPr>
          <w:color w:val="auto"/>
          <w:lang w:val="en-GB"/>
        </w:rPr>
      </w:pPr>
      <w:proofErr w:type="spellStart"/>
      <w:r w:rsidRPr="00826850">
        <w:rPr>
          <w:color w:val="auto"/>
          <w:lang w:val="en-GB"/>
        </w:rPr>
        <w:t>IndoorGML</w:t>
      </w:r>
      <w:proofErr w:type="spellEnd"/>
      <w:r w:rsidRPr="00826850">
        <w:rPr>
          <w:color w:val="auto"/>
          <w:lang w:val="en-GB"/>
        </w:rPr>
        <w:t xml:space="preserve"> provides mechanisms for maintaining and linking multiple Thematic layers for a same indoor environment. </w:t>
      </w:r>
      <w:r w:rsidRPr="00826850">
        <w:fldChar w:fldCharType="begin"/>
      </w:r>
      <w:r w:rsidRPr="00826850">
        <w:rPr>
          <w:color w:val="auto"/>
          <w:lang w:val="en-GB"/>
        </w:rPr>
        <w:instrText xml:space="preserve"> REF _Ref81075519 \h </w:instrText>
      </w:r>
      <w:r w:rsidRPr="00826850">
        <w:instrText xml:space="preserve"> \* MERGEFORMAT </w:instrText>
      </w:r>
      <w:r w:rsidRPr="00826850">
        <w:fldChar w:fldCharType="separate"/>
      </w:r>
      <w:r w:rsidR="003D5F6D" w:rsidRPr="00826850">
        <w:t xml:space="preserve">Figure </w:t>
      </w:r>
      <w:r w:rsidR="003D5F6D">
        <w:rPr>
          <w:noProof/>
        </w:rPr>
        <w:t>13</w:t>
      </w:r>
      <w:r w:rsidRPr="00826850">
        <w:fldChar w:fldCharType="end"/>
      </w:r>
      <w:r w:rsidRPr="00826850">
        <w:rPr>
          <w:color w:val="auto"/>
          <w:lang w:val="en-GB"/>
        </w:rPr>
        <w:t xml:space="preserve"> </w:t>
      </w:r>
      <w:r w:rsidRPr="00826850">
        <w:t>represents the three thematic layers discussed above</w:t>
      </w:r>
      <w:r w:rsidRPr="00826850">
        <w:rPr>
          <w:color w:val="auto"/>
          <w:lang w:val="en-GB"/>
        </w:rPr>
        <w:t>.</w:t>
      </w:r>
    </w:p>
    <w:p w14:paraId="5AA7A12C" w14:textId="22EC0E65" w:rsidR="00D56A17" w:rsidRPr="00826850" w:rsidRDefault="00D56A17" w:rsidP="00D56A17">
      <w:pPr>
        <w:pStyle w:val="Default"/>
        <w:spacing w:before="80"/>
        <w:jc w:val="both"/>
        <w:rPr>
          <w:color w:val="auto"/>
          <w:lang w:val="en-GB"/>
        </w:rPr>
      </w:pPr>
      <w:r w:rsidRPr="00826850">
        <w:rPr>
          <w:color w:val="auto"/>
          <w:lang w:val="en-GB"/>
        </w:rPr>
        <w:t xml:space="preserve">This representation method with multiple cellular space layers is called </w:t>
      </w:r>
      <w:r w:rsidRPr="00826850">
        <w:rPr>
          <w:i/>
          <w:color w:val="auto"/>
          <w:lang w:val="en-GB"/>
        </w:rPr>
        <w:t xml:space="preserve">Multiple Layered Space Representation </w:t>
      </w:r>
      <w:r w:rsidRPr="00826850">
        <w:rPr>
          <w:color w:val="auto"/>
          <w:lang w:val="en-GB"/>
        </w:rPr>
        <w:t xml:space="preserve">(MLS Representation). The MLS representation is useful for many purposes. For example, we can represent the hierarchical structure of indoor space by MLS representation, where each level is represented as a single space layer. Another application example of MLS representation is indoor tracking with presence sensors such as RFID, as shown in </w:t>
      </w:r>
      <w:r w:rsidRPr="00826850">
        <w:fldChar w:fldCharType="begin"/>
      </w:r>
      <w:r w:rsidRPr="00826850">
        <w:rPr>
          <w:color w:val="auto"/>
          <w:lang w:val="en-GB"/>
        </w:rPr>
        <w:instrText xml:space="preserve"> REF _Ref43283286 \h  \* MERGEFORMAT </w:instrText>
      </w:r>
      <w:r w:rsidRPr="00826850">
        <w:fldChar w:fldCharType="separate"/>
      </w:r>
      <w:r w:rsidR="003D5F6D" w:rsidRPr="003D5F6D">
        <w:rPr>
          <w:lang w:val="en-GB"/>
        </w:rPr>
        <w:t xml:space="preserve">Figure </w:t>
      </w:r>
      <w:r w:rsidR="003D5F6D" w:rsidRPr="003D5F6D">
        <w:rPr>
          <w:noProof/>
          <w:lang w:val="en-GB"/>
        </w:rPr>
        <w:t>12</w:t>
      </w:r>
      <w:r w:rsidRPr="00826850">
        <w:fldChar w:fldCharType="end"/>
      </w:r>
      <w:r w:rsidRPr="00826850">
        <w:rPr>
          <w:color w:val="auto"/>
          <w:lang w:val="en-GB"/>
        </w:rPr>
        <w:t>. Given an indoor space represented as topographic cellular space layer and RFID sensor coverage layer respectively, we can deduce the movement of a mobile object with a RFID tag by the sequence of RFID coverage cells and corresponding inter-layer space edges.</w:t>
      </w:r>
    </w:p>
    <w:p w14:paraId="6BDEE9F3" w14:textId="77777777" w:rsidR="00D56A17" w:rsidRPr="00826850" w:rsidRDefault="00D56A17" w:rsidP="00D56A17">
      <w:pPr>
        <w:pStyle w:val="Default"/>
        <w:spacing w:before="80"/>
        <w:jc w:val="both"/>
        <w:rPr>
          <w:color w:val="auto"/>
          <w:lang w:val="en-GB"/>
        </w:rPr>
      </w:pPr>
    </w:p>
    <w:p w14:paraId="61C20EBB" w14:textId="77777777" w:rsidR="00D56A17" w:rsidRPr="00826850" w:rsidRDefault="00D56A17" w:rsidP="00D56A17">
      <w:pPr>
        <w:pStyle w:val="3"/>
        <w:tabs>
          <w:tab w:val="left" w:pos="660"/>
          <w:tab w:val="left" w:pos="880"/>
        </w:tabs>
        <w:suppressAutoHyphens/>
        <w:spacing w:before="60" w:after="120" w:line="-230" w:lineRule="auto"/>
        <w:jc w:val="both"/>
        <w:rPr>
          <w:szCs w:val="24"/>
          <w:lang w:eastAsia="ko-KR"/>
        </w:rPr>
      </w:pPr>
      <w:bookmarkStart w:id="56" w:name="_Ref43283584"/>
      <w:bookmarkStart w:id="57" w:name="_Toc146459183"/>
      <w:r w:rsidRPr="00826850">
        <w:rPr>
          <w:szCs w:val="24"/>
          <w:lang w:eastAsia="ko-KR"/>
        </w:rPr>
        <w:t>Inter-Layer Relations</w:t>
      </w:r>
      <w:bookmarkEnd w:id="56"/>
      <w:bookmarkEnd w:id="57"/>
    </w:p>
    <w:p w14:paraId="6CBBF4B9" w14:textId="77777777" w:rsidR="00D56A17" w:rsidRPr="00826850" w:rsidRDefault="00D56A17" w:rsidP="00D56A17">
      <w:pPr>
        <w:rPr>
          <w:lang w:eastAsia="ko-KR"/>
        </w:rPr>
      </w:pPr>
      <w:r w:rsidRPr="00826850">
        <w:t xml:space="preserve">To handle the interaction between several layers, it is necessary to represent the relationships between them. </w:t>
      </w:r>
      <w:proofErr w:type="spellStart"/>
      <w:r w:rsidRPr="00826850">
        <w:t>IndoorGML</w:t>
      </w:r>
      <w:proofErr w:type="spellEnd"/>
      <w:r w:rsidRPr="00826850">
        <w:t xml:space="preserve"> does this through the Inter-Layer connection which describes the spatial relationships (topology) between two layers. Unlike the topological relationships between cells of a same layer which are ruled by the </w:t>
      </w:r>
      <w:proofErr w:type="spellStart"/>
      <w:r w:rsidRPr="00826850">
        <w:t>Poincaré</w:t>
      </w:r>
      <w:proofErr w:type="spellEnd"/>
      <w:r w:rsidRPr="00826850">
        <w:t xml:space="preserve"> Duality (adjacency only), the inter-layer relations are ruled by the 9-intersection model (</w:t>
      </w:r>
      <w:proofErr w:type="spellStart"/>
      <w:r w:rsidRPr="00826850">
        <w:t>Egenhofer</w:t>
      </w:r>
      <w:proofErr w:type="spellEnd"/>
      <w:r w:rsidRPr="00826850">
        <w:t xml:space="preserve"> 1989). </w:t>
      </w:r>
      <w:proofErr w:type="spellStart"/>
      <w:r w:rsidRPr="00826850">
        <w:t>IndoorGML</w:t>
      </w:r>
      <w:proofErr w:type="spellEnd"/>
      <w:r w:rsidRPr="00826850">
        <w:t xml:space="preserve"> 2.0 concentrates on six relationships namely </w:t>
      </w:r>
      <w:r w:rsidRPr="00826850">
        <w:rPr>
          <w:i/>
          <w:iCs/>
        </w:rPr>
        <w:t xml:space="preserve">contains, within, covers, </w:t>
      </w:r>
      <w:proofErr w:type="spellStart"/>
      <w:r w:rsidRPr="00826850">
        <w:rPr>
          <w:i/>
          <w:iCs/>
        </w:rPr>
        <w:t>coveredBy</w:t>
      </w:r>
      <w:proofErr w:type="spellEnd"/>
      <w:r w:rsidRPr="00826850">
        <w:t xml:space="preserve">, </w:t>
      </w:r>
      <w:r w:rsidRPr="00826850">
        <w:rPr>
          <w:i/>
          <w:iCs/>
        </w:rPr>
        <w:t xml:space="preserve">overlaps and equals </w:t>
      </w:r>
      <w:r w:rsidRPr="00826850">
        <w:t>between cells in the Primal space and nodes in Dual space and their combinations</w:t>
      </w:r>
    </w:p>
    <w:p w14:paraId="01A8406B" w14:textId="77777777" w:rsidR="00D56A17" w:rsidRPr="00826850" w:rsidRDefault="00D56A17" w:rsidP="00D56A17">
      <w:pPr>
        <w:keepNext/>
        <w:jc w:val="center"/>
      </w:pPr>
      <w:r w:rsidRPr="00826850">
        <w:rPr>
          <w:noProof/>
        </w:rPr>
        <w:lastRenderedPageBreak/>
        <w:drawing>
          <wp:inline distT="0" distB="0" distL="0" distR="0" wp14:anchorId="6E8ABCE3" wp14:editId="5B7D3551">
            <wp:extent cx="3711388" cy="2854778"/>
            <wp:effectExtent l="0" t="0" r="3810" b="3175"/>
            <wp:docPr id="62" name="그림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 name="그림 31" descr="Shape&#10;&#10;Description automatically generated"/>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0" y="0"/>
                      <a:ext cx="3711388" cy="2854778"/>
                    </a:xfrm>
                    <a:prstGeom prst="rect">
                      <a:avLst/>
                    </a:prstGeom>
                  </pic:spPr>
                </pic:pic>
              </a:graphicData>
            </a:graphic>
          </wp:inline>
        </w:drawing>
      </w:r>
    </w:p>
    <w:p w14:paraId="2EBBE8DE" w14:textId="0064756B" w:rsidR="00D56A17" w:rsidRPr="00826850" w:rsidRDefault="00D56A17" w:rsidP="00D56A17">
      <w:pPr>
        <w:pStyle w:val="af4"/>
        <w:rPr>
          <w:rFonts w:cs="Times New Roman"/>
          <w:szCs w:val="24"/>
          <w:lang w:eastAsia="ko-KR"/>
        </w:rPr>
      </w:pPr>
      <w:bookmarkStart w:id="58" w:name="_Ref81075519"/>
      <w:bookmarkStart w:id="59" w:name="_Ref81075512"/>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13</w:t>
      </w:r>
      <w:r w:rsidRPr="00826850">
        <w:rPr>
          <w:rFonts w:cs="Times New Roman"/>
          <w:szCs w:val="24"/>
        </w:rPr>
        <w:fldChar w:fldCharType="end"/>
      </w:r>
      <w:bookmarkEnd w:id="58"/>
      <w:r w:rsidRPr="00826850">
        <w:rPr>
          <w:rFonts w:cs="Times New Roman"/>
          <w:szCs w:val="24"/>
        </w:rPr>
        <w:t>: Corresponding Primal and Dual spaces of different thematic layers.</w:t>
      </w:r>
      <w:bookmarkEnd w:id="59"/>
    </w:p>
    <w:p w14:paraId="79E155A0" w14:textId="125BB32D" w:rsidR="00D56A17" w:rsidRDefault="00D56A17" w:rsidP="00D56A17">
      <w:pPr>
        <w:pStyle w:val="Default"/>
        <w:spacing w:before="80"/>
        <w:jc w:val="both"/>
        <w:rPr>
          <w:color w:val="auto"/>
          <w:lang w:val="en-GB" w:eastAsia="en-US"/>
        </w:rPr>
      </w:pPr>
      <w:r w:rsidRPr="00826850">
        <w:rPr>
          <w:color w:val="auto"/>
          <w:lang w:val="en-GB" w:eastAsia="en-US"/>
        </w:rPr>
        <w:t>As illustrated in</w:t>
      </w:r>
      <w:r w:rsidRPr="00826850">
        <w:rPr>
          <w:lang w:val="en-GB"/>
        </w:rPr>
        <w:t xml:space="preserve"> </w:t>
      </w:r>
      <w:r w:rsidRPr="00826850">
        <w:fldChar w:fldCharType="begin"/>
      </w:r>
      <w:r w:rsidRPr="00826850">
        <w:rPr>
          <w:color w:val="auto"/>
          <w:lang w:val="en-GB"/>
        </w:rPr>
        <w:instrText xml:space="preserve"> REF _Ref81075519 \h  \* MERGEFORMAT </w:instrText>
      </w:r>
      <w:r w:rsidRPr="00826850">
        <w:fldChar w:fldCharType="separate"/>
      </w:r>
      <w:r w:rsidR="003D5F6D" w:rsidRPr="00826850">
        <w:t xml:space="preserve">Figure </w:t>
      </w:r>
      <w:r w:rsidR="003D5F6D">
        <w:rPr>
          <w:noProof/>
        </w:rPr>
        <w:t>13</w:t>
      </w:r>
      <w:r w:rsidRPr="00826850">
        <w:fldChar w:fldCharType="end"/>
      </w:r>
      <w:r w:rsidRPr="00826850">
        <w:rPr>
          <w:color w:val="auto"/>
          <w:lang w:val="en-GB" w:eastAsia="en-US"/>
        </w:rPr>
        <w:t xml:space="preserve">, there are three space layers, where each layer has its own primal and dual space representation. Following the same indoor tracking example, </w:t>
      </w:r>
      <w:r w:rsidRPr="00826850">
        <w:fldChar w:fldCharType="begin"/>
      </w:r>
      <w:r w:rsidRPr="00826850">
        <w:rPr>
          <w:color w:val="auto"/>
          <w:lang w:val="en-GB" w:eastAsia="en-US"/>
        </w:rPr>
        <w:instrText xml:space="preserve"> REF _Ref43283461 \h  \* MERGEFORMAT </w:instrText>
      </w:r>
      <w:r w:rsidRPr="00826850">
        <w:fldChar w:fldCharType="separate"/>
      </w:r>
      <w:r w:rsidR="003D5F6D" w:rsidRPr="003D5F6D">
        <w:rPr>
          <w:lang w:val="en-GB"/>
        </w:rPr>
        <w:t xml:space="preserve">Figure </w:t>
      </w:r>
      <w:r w:rsidR="003D5F6D" w:rsidRPr="003D5F6D">
        <w:rPr>
          <w:noProof/>
          <w:lang w:val="en-GB"/>
        </w:rPr>
        <w:t>14</w:t>
      </w:r>
      <w:r w:rsidRPr="00826850">
        <w:fldChar w:fldCharType="end"/>
      </w:r>
      <w:r w:rsidRPr="00826850">
        <w:rPr>
          <w:color w:val="auto"/>
          <w:lang w:val="en-GB" w:eastAsia="en-US"/>
        </w:rPr>
        <w:t xml:space="preserve"> illustrates the inter-layer relations between the dual spaces of the layers in </w:t>
      </w:r>
      <w:r w:rsidRPr="00826850">
        <w:fldChar w:fldCharType="begin"/>
      </w:r>
      <w:r w:rsidRPr="00826850">
        <w:rPr>
          <w:color w:val="auto"/>
          <w:lang w:val="en-GB" w:eastAsia="en-US"/>
        </w:rPr>
        <w:instrText xml:space="preserve"> REF _Ref43283286 \h  \* MERGEFORMAT </w:instrText>
      </w:r>
      <w:r w:rsidRPr="00826850">
        <w:fldChar w:fldCharType="separate"/>
      </w:r>
      <w:r w:rsidR="003D5F6D" w:rsidRPr="003D5F6D">
        <w:rPr>
          <w:lang w:val="en-GB"/>
        </w:rPr>
        <w:t xml:space="preserve">Figure </w:t>
      </w:r>
      <w:r w:rsidR="003D5F6D" w:rsidRPr="003D5F6D">
        <w:rPr>
          <w:noProof/>
          <w:lang w:val="en-GB"/>
        </w:rPr>
        <w:t>12</w:t>
      </w:r>
      <w:r w:rsidRPr="00826850">
        <w:fldChar w:fldCharType="end"/>
      </w:r>
      <w:r w:rsidRPr="00826850">
        <w:rPr>
          <w:color w:val="auto"/>
          <w:lang w:val="en-GB" w:eastAsia="en-US"/>
        </w:rPr>
        <w:t xml:space="preserve">. </w:t>
      </w:r>
      <w:r w:rsidRPr="00826850">
        <w:rPr>
          <w:color w:val="auto"/>
          <w:lang w:val="en-GB"/>
        </w:rPr>
        <w:t>In a topographic layer, t</w:t>
      </w:r>
      <w:r w:rsidRPr="00826850">
        <w:rPr>
          <w:color w:val="auto"/>
          <w:lang w:val="en-GB" w:eastAsia="en-US"/>
        </w:rPr>
        <w:t>he nodes represent the possible states of a navigating object and correspond to cells with volumetric extent in primal space</w:t>
      </w:r>
      <w:r w:rsidRPr="00826850">
        <w:rPr>
          <w:color w:val="auto"/>
          <w:lang w:val="en-GB"/>
        </w:rPr>
        <w:t xml:space="preserve"> (e.g., rooms) </w:t>
      </w:r>
      <w:r w:rsidRPr="00826850">
        <w:rPr>
          <w:color w:val="auto"/>
          <w:lang w:val="en-GB" w:eastAsia="en-US"/>
        </w:rPr>
        <w:t>while the edges represent state transitions, i.e., the movement of an object</w:t>
      </w:r>
      <w:r w:rsidRPr="00826850">
        <w:rPr>
          <w:color w:val="auto"/>
          <w:lang w:val="en-GB"/>
        </w:rPr>
        <w:t xml:space="preserve"> from one space to another.</w:t>
      </w:r>
      <w:r w:rsidRPr="00826850">
        <w:rPr>
          <w:color w:val="auto"/>
          <w:lang w:val="en-GB" w:eastAsia="en-US"/>
        </w:rPr>
        <w:t xml:space="preserve"> They correspond to </w:t>
      </w:r>
      <w:r w:rsidRPr="00826850">
        <w:rPr>
          <w:color w:val="auto"/>
          <w:lang w:val="en-GB"/>
        </w:rPr>
        <w:t>connectivity</w:t>
      </w:r>
      <w:r w:rsidRPr="00826850">
        <w:rPr>
          <w:color w:val="auto"/>
          <w:lang w:val="en-GB" w:eastAsia="en-US"/>
        </w:rPr>
        <w:t xml:space="preserve"> relations between the cells in primal space (e.g., neighbo</w:t>
      </w:r>
      <w:r w:rsidRPr="00826850">
        <w:rPr>
          <w:color w:val="auto"/>
          <w:lang w:val="en-GB"/>
        </w:rPr>
        <w:t>u</w:t>
      </w:r>
      <w:r w:rsidRPr="00826850">
        <w:rPr>
          <w:color w:val="auto"/>
          <w:lang w:val="en-GB" w:eastAsia="en-US"/>
        </w:rPr>
        <w:t xml:space="preserve">red rooms </w:t>
      </w:r>
      <w:r w:rsidRPr="00826850">
        <w:rPr>
          <w:color w:val="auto"/>
          <w:lang w:val="en-GB"/>
        </w:rPr>
        <w:t>connected with a door</w:t>
      </w:r>
      <w:r w:rsidRPr="00826850">
        <w:rPr>
          <w:color w:val="auto"/>
          <w:lang w:val="en-GB" w:eastAsia="en-US"/>
        </w:rPr>
        <w:t>).</w:t>
      </w:r>
      <w:r w:rsidRPr="00826850">
        <w:rPr>
          <w:color w:val="auto"/>
          <w:lang w:val="en-GB"/>
        </w:rPr>
        <w:t xml:space="preserve"> In the sensor space, the graph has a slightly different structure. The nodes represent again the cells with volumetric extend (e.g., the entire coverage space of a </w:t>
      </w:r>
      <w:r w:rsidRPr="00826850">
        <w:rPr>
          <w:lang w:val="en-GB"/>
        </w:rPr>
        <w:t>Wi-Fi</w:t>
      </w:r>
      <w:r w:rsidRPr="00826850" w:rsidDel="00C86909">
        <w:rPr>
          <w:color w:val="auto"/>
          <w:lang w:val="en-GB"/>
        </w:rPr>
        <w:t xml:space="preserve"> </w:t>
      </w:r>
      <w:r w:rsidRPr="00826850">
        <w:rPr>
          <w:color w:val="auto"/>
          <w:lang w:val="en-GB"/>
        </w:rPr>
        <w:t xml:space="preserve">transmitter), while the edges represent the transition from one space to another based on the neighbouring </w:t>
      </w:r>
      <w:r w:rsidRPr="00826850">
        <w:rPr>
          <w:lang w:val="en-GB"/>
        </w:rPr>
        <w:t>Wi-Fi</w:t>
      </w:r>
      <w:r w:rsidRPr="00826850" w:rsidDel="00C86909">
        <w:rPr>
          <w:color w:val="auto"/>
          <w:lang w:val="en-GB"/>
        </w:rPr>
        <w:t xml:space="preserve"> </w:t>
      </w:r>
      <w:r w:rsidRPr="00826850">
        <w:rPr>
          <w:color w:val="auto"/>
          <w:lang w:val="en-GB"/>
        </w:rPr>
        <w:t xml:space="preserve">coverage spaces. </w:t>
      </w:r>
      <w:r w:rsidRPr="00826850">
        <w:rPr>
          <w:color w:val="auto"/>
          <w:lang w:val="en-GB" w:eastAsia="en-US"/>
        </w:rPr>
        <w:t xml:space="preserve"> Since the layers cover the same real-world space, the separated dual graphs can be combined into a multi</w:t>
      </w:r>
      <w:r w:rsidRPr="00826850">
        <w:rPr>
          <w:color w:val="auto"/>
          <w:lang w:val="en-GB"/>
        </w:rPr>
        <w:t>-</w:t>
      </w:r>
      <w:r w:rsidRPr="00826850">
        <w:rPr>
          <w:color w:val="auto"/>
          <w:lang w:val="en-GB" w:eastAsia="en-US"/>
        </w:rPr>
        <w:t xml:space="preserve">layered graph. </w:t>
      </w:r>
    </w:p>
    <w:p w14:paraId="4E910E09" w14:textId="721534E5" w:rsidR="00D56A17" w:rsidRPr="00826850" w:rsidRDefault="00D56A17" w:rsidP="00D56A17">
      <w:pPr>
        <w:pStyle w:val="Default"/>
        <w:spacing w:before="80"/>
        <w:jc w:val="both"/>
        <w:rPr>
          <w:color w:val="auto"/>
          <w:lang w:val="en-GB"/>
        </w:rPr>
      </w:pPr>
      <w:r w:rsidRPr="00826850">
        <w:rPr>
          <w:color w:val="auto"/>
          <w:lang w:val="en-GB"/>
        </w:rPr>
        <w:fldChar w:fldCharType="begin"/>
      </w:r>
      <w:r w:rsidRPr="00826850">
        <w:rPr>
          <w:color w:val="auto"/>
          <w:lang w:val="en-GB"/>
        </w:rPr>
        <w:instrText xml:space="preserve"> REF _Ref43283461 \h  \* MERGEFORMAT </w:instrText>
      </w:r>
      <w:r w:rsidRPr="00826850">
        <w:rPr>
          <w:color w:val="auto"/>
          <w:lang w:val="en-GB"/>
        </w:rPr>
      </w:r>
      <w:r w:rsidRPr="00826850">
        <w:rPr>
          <w:color w:val="auto"/>
          <w:lang w:val="en-GB"/>
        </w:rPr>
        <w:fldChar w:fldCharType="separate"/>
      </w:r>
      <w:r w:rsidR="003D5F6D" w:rsidRPr="00826850">
        <w:t xml:space="preserve">Figure </w:t>
      </w:r>
      <w:r w:rsidR="003D5F6D">
        <w:rPr>
          <w:noProof/>
        </w:rPr>
        <w:t>14</w:t>
      </w:r>
      <w:r w:rsidRPr="00826850">
        <w:rPr>
          <w:color w:val="auto"/>
          <w:lang w:val="en-GB"/>
        </w:rPr>
        <w:fldChar w:fldCharType="end"/>
      </w:r>
      <w:r w:rsidRPr="00826850">
        <w:rPr>
          <w:color w:val="auto"/>
          <w:lang w:val="en-GB"/>
        </w:rPr>
        <w:t xml:space="preserve"> represents relationships in the Dual space between the three Primal spaces given in  </w:t>
      </w:r>
      <w:r w:rsidRPr="00826850">
        <w:rPr>
          <w:color w:val="auto"/>
          <w:lang w:val="en-GB"/>
        </w:rPr>
        <w:fldChar w:fldCharType="begin"/>
      </w:r>
      <w:r w:rsidRPr="00826850">
        <w:rPr>
          <w:color w:val="auto"/>
          <w:lang w:val="en-GB"/>
        </w:rPr>
        <w:instrText xml:space="preserve"> REF _Ref81075519 \h  \* MERGEFORMAT </w:instrText>
      </w:r>
      <w:r w:rsidRPr="00826850">
        <w:rPr>
          <w:color w:val="auto"/>
          <w:lang w:val="en-GB"/>
        </w:rPr>
      </w:r>
      <w:r w:rsidRPr="00826850">
        <w:rPr>
          <w:color w:val="auto"/>
          <w:lang w:val="en-GB"/>
        </w:rPr>
        <w:fldChar w:fldCharType="separate"/>
      </w:r>
      <w:r w:rsidR="003D5F6D" w:rsidRPr="00826850">
        <w:t xml:space="preserve">Figure </w:t>
      </w:r>
      <w:r w:rsidR="003D5F6D">
        <w:rPr>
          <w:noProof/>
        </w:rPr>
        <w:t>13</w:t>
      </w:r>
      <w:r w:rsidRPr="00826850">
        <w:rPr>
          <w:color w:val="auto"/>
          <w:lang w:val="en-GB"/>
        </w:rPr>
        <w:fldChar w:fldCharType="end"/>
      </w:r>
      <w:r w:rsidRPr="00826850">
        <w:rPr>
          <w:color w:val="auto"/>
          <w:lang w:val="en-GB"/>
        </w:rPr>
        <w:t xml:space="preserve">: topographic and two sensors’ spaces Wi-Fi and RFID. A novelty in </w:t>
      </w:r>
      <w:proofErr w:type="spellStart"/>
      <w:r w:rsidRPr="00826850">
        <w:rPr>
          <w:color w:val="auto"/>
          <w:lang w:val="en-GB"/>
        </w:rPr>
        <w:t>IndoorGML</w:t>
      </w:r>
      <w:proofErr w:type="spellEnd"/>
      <w:r w:rsidRPr="00826850">
        <w:rPr>
          <w:color w:val="auto"/>
          <w:lang w:val="en-GB"/>
        </w:rPr>
        <w:t xml:space="preserve"> 2.0 is the possibility to represent an inter-layer connection between two primal spaces. This is illustrated in </w:t>
      </w:r>
      <w:r w:rsidRPr="00826850">
        <w:rPr>
          <w:color w:val="auto"/>
          <w:lang w:val="en-GB"/>
        </w:rPr>
        <w:fldChar w:fldCharType="begin"/>
      </w:r>
      <w:r w:rsidRPr="00826850">
        <w:rPr>
          <w:color w:val="auto"/>
          <w:lang w:val="en-GB"/>
        </w:rPr>
        <w:instrText xml:space="preserve"> REF _Ref81128402 \h  \* MERGEFORMAT </w:instrText>
      </w:r>
      <w:r w:rsidRPr="00826850">
        <w:rPr>
          <w:color w:val="auto"/>
          <w:lang w:val="en-GB"/>
        </w:rPr>
      </w:r>
      <w:r w:rsidRPr="00826850">
        <w:rPr>
          <w:color w:val="auto"/>
          <w:lang w:val="en-GB"/>
        </w:rPr>
        <w:fldChar w:fldCharType="separate"/>
      </w:r>
      <w:r w:rsidR="003D5F6D" w:rsidRPr="00826850">
        <w:t xml:space="preserve">Figure </w:t>
      </w:r>
      <w:r w:rsidR="003D5F6D">
        <w:rPr>
          <w:noProof/>
        </w:rPr>
        <w:t>15</w:t>
      </w:r>
      <w:r w:rsidRPr="00826850">
        <w:rPr>
          <w:color w:val="auto"/>
          <w:lang w:val="en-GB"/>
        </w:rPr>
        <w:fldChar w:fldCharType="end"/>
      </w:r>
      <w:r w:rsidRPr="00826850">
        <w:rPr>
          <w:color w:val="auto"/>
          <w:lang w:val="en-GB"/>
        </w:rPr>
        <w:t xml:space="preserve"> where a the inter-layer mechanism is used to represent a furnished room with a combination of two layers: a first one describing solely the cells of the room and opening (</w:t>
      </w:r>
      <w:r w:rsidRPr="00826850">
        <w:rPr>
          <w:color w:val="auto"/>
          <w:lang w:val="en-GB"/>
        </w:rPr>
        <w:fldChar w:fldCharType="begin"/>
      </w:r>
      <w:r w:rsidRPr="00826850">
        <w:rPr>
          <w:color w:val="auto"/>
          <w:lang w:val="en-GB"/>
        </w:rPr>
        <w:instrText xml:space="preserve"> REF _Ref81128402 \h  \* MERGEFORMAT </w:instrText>
      </w:r>
      <w:r w:rsidRPr="00826850">
        <w:rPr>
          <w:color w:val="auto"/>
          <w:lang w:val="en-GB"/>
        </w:rPr>
      </w:r>
      <w:r w:rsidRPr="00826850">
        <w:rPr>
          <w:color w:val="auto"/>
          <w:lang w:val="en-GB"/>
        </w:rPr>
        <w:fldChar w:fldCharType="separate"/>
      </w:r>
      <w:r w:rsidR="003D5F6D" w:rsidRPr="00826850">
        <w:t xml:space="preserve">Figure </w:t>
      </w:r>
      <w:r w:rsidR="003D5F6D">
        <w:rPr>
          <w:noProof/>
        </w:rPr>
        <w:t>15</w:t>
      </w:r>
      <w:r w:rsidRPr="00826850">
        <w:rPr>
          <w:color w:val="auto"/>
          <w:lang w:val="en-GB"/>
        </w:rPr>
        <w:fldChar w:fldCharType="end"/>
      </w:r>
      <w:r w:rsidRPr="00826850">
        <w:rPr>
          <w:color w:val="auto"/>
          <w:lang w:val="en-GB"/>
        </w:rPr>
        <w:t xml:space="preserve">(b)) and a second one describing the </w:t>
      </w:r>
      <w:proofErr w:type="spellStart"/>
      <w:r w:rsidRPr="00826850">
        <w:rPr>
          <w:color w:val="auto"/>
          <w:lang w:val="en-GB"/>
        </w:rPr>
        <w:t>CellSpaces</w:t>
      </w:r>
      <w:proofErr w:type="spellEnd"/>
      <w:r w:rsidRPr="00826850">
        <w:rPr>
          <w:color w:val="auto"/>
          <w:lang w:val="en-GB"/>
        </w:rPr>
        <w:t xml:space="preserve"> of the furniture (</w:t>
      </w:r>
      <w:r w:rsidRPr="00826850">
        <w:rPr>
          <w:color w:val="auto"/>
          <w:lang w:val="en-GB"/>
        </w:rPr>
        <w:fldChar w:fldCharType="begin"/>
      </w:r>
      <w:r w:rsidRPr="00826850">
        <w:rPr>
          <w:color w:val="auto"/>
          <w:lang w:val="en-GB"/>
        </w:rPr>
        <w:instrText xml:space="preserve"> REF _Ref81128402 \h  \* MERGEFORMAT </w:instrText>
      </w:r>
      <w:r w:rsidRPr="00826850">
        <w:rPr>
          <w:color w:val="auto"/>
          <w:lang w:val="en-GB"/>
        </w:rPr>
      </w:r>
      <w:r w:rsidRPr="00826850">
        <w:rPr>
          <w:color w:val="auto"/>
          <w:lang w:val="en-GB"/>
        </w:rPr>
        <w:fldChar w:fldCharType="separate"/>
      </w:r>
      <w:r w:rsidR="003D5F6D" w:rsidRPr="00826850">
        <w:t xml:space="preserve">Figure </w:t>
      </w:r>
      <w:r w:rsidR="003D5F6D">
        <w:rPr>
          <w:noProof/>
        </w:rPr>
        <w:t>15</w:t>
      </w:r>
      <w:r w:rsidRPr="00826850">
        <w:rPr>
          <w:color w:val="auto"/>
          <w:lang w:val="en-GB"/>
        </w:rPr>
        <w:fldChar w:fldCharType="end"/>
      </w:r>
      <w:r w:rsidRPr="00826850">
        <w:rPr>
          <w:color w:val="auto"/>
          <w:lang w:val="en-GB"/>
        </w:rPr>
        <w:t xml:space="preserve">(c)). The relationship between the two layers can be qualified as a containment (layer 1 </w:t>
      </w:r>
      <w:r w:rsidRPr="00826850">
        <w:rPr>
          <w:i/>
          <w:iCs/>
          <w:color w:val="auto"/>
          <w:lang w:val="en-GB"/>
        </w:rPr>
        <w:t>contains</w:t>
      </w:r>
      <w:r w:rsidRPr="00826850">
        <w:rPr>
          <w:color w:val="auto"/>
          <w:lang w:val="en-GB"/>
        </w:rPr>
        <w:t xml:space="preserve"> layer 2, or layer 2 is </w:t>
      </w:r>
      <w:r w:rsidRPr="00826850">
        <w:rPr>
          <w:i/>
          <w:iCs/>
          <w:color w:val="auto"/>
          <w:lang w:val="en-GB"/>
        </w:rPr>
        <w:t>within</w:t>
      </w:r>
      <w:r w:rsidRPr="00826850">
        <w:rPr>
          <w:color w:val="auto"/>
          <w:lang w:val="en-GB"/>
        </w:rPr>
        <w:t xml:space="preserve"> layer 1). This allows describing complex scenes while respecting the non-overlapping constraint of Poincare duality.</w:t>
      </w:r>
    </w:p>
    <w:p w14:paraId="6C9295FD" w14:textId="77777777" w:rsidR="00D56A17" w:rsidRPr="00D56A17" w:rsidRDefault="00D56A17" w:rsidP="00D56A17">
      <w:pPr>
        <w:pStyle w:val="Default"/>
        <w:spacing w:before="80"/>
        <w:jc w:val="both"/>
        <w:rPr>
          <w:color w:val="auto"/>
          <w:lang w:val="en-GB" w:eastAsia="en-US"/>
        </w:rPr>
      </w:pPr>
    </w:p>
    <w:p w14:paraId="549EE3AE" w14:textId="77777777" w:rsidR="00D56A17" w:rsidRPr="00826850" w:rsidRDefault="00D56A17" w:rsidP="00D56A17">
      <w:pPr>
        <w:pStyle w:val="Default"/>
        <w:spacing w:before="80"/>
        <w:jc w:val="center"/>
        <w:rPr>
          <w:color w:val="auto"/>
          <w:lang w:val="en-GB"/>
        </w:rPr>
      </w:pPr>
      <w:r w:rsidRPr="00826850">
        <w:rPr>
          <w:noProof/>
        </w:rPr>
        <w:lastRenderedPageBreak/>
        <w:drawing>
          <wp:inline distT="0" distB="0" distL="0" distR="0" wp14:anchorId="6D735125" wp14:editId="6E73F59F">
            <wp:extent cx="5100238" cy="3354705"/>
            <wp:effectExtent l="0" t="0" r="5715" b="0"/>
            <wp:docPr id="15520" name="그림 154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 name="그림 15456" descr="Diagram&#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100238" cy="3354705"/>
                    </a:xfrm>
                    <a:prstGeom prst="rect">
                      <a:avLst/>
                    </a:prstGeom>
                  </pic:spPr>
                </pic:pic>
              </a:graphicData>
            </a:graphic>
          </wp:inline>
        </w:drawing>
      </w:r>
    </w:p>
    <w:p w14:paraId="6E9178E1" w14:textId="270504C7" w:rsidR="00D56A17" w:rsidRPr="00826850" w:rsidRDefault="00D56A17" w:rsidP="00D56A17">
      <w:pPr>
        <w:pStyle w:val="af4"/>
        <w:rPr>
          <w:rFonts w:cs="Times New Roman"/>
          <w:szCs w:val="24"/>
          <w:lang w:val="en-GB"/>
        </w:rPr>
      </w:pPr>
      <w:bookmarkStart w:id="60" w:name="_Ref43283461"/>
      <w:bookmarkStart w:id="61" w:name="_Ref81383652"/>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14</w:t>
      </w:r>
      <w:r w:rsidRPr="00826850">
        <w:rPr>
          <w:rFonts w:cs="Times New Roman"/>
          <w:szCs w:val="24"/>
        </w:rPr>
        <w:fldChar w:fldCharType="end"/>
      </w:r>
      <w:bookmarkEnd w:id="60"/>
      <w:r w:rsidRPr="00826850">
        <w:rPr>
          <w:rFonts w:cs="Times New Roman"/>
          <w:szCs w:val="24"/>
        </w:rPr>
        <w:t>: Inter-Layer relations between three different layers of a same environment</w:t>
      </w:r>
      <w:bookmarkEnd w:id="61"/>
      <w:r w:rsidRPr="00826850">
        <w:rPr>
          <w:rFonts w:cs="Times New Roman"/>
          <w:noProof/>
          <w:szCs w:val="24"/>
          <w:lang w:val="en-GB"/>
        </w:rPr>
        <w:t xml:space="preserve"> </w:t>
      </w:r>
    </w:p>
    <w:p w14:paraId="2403B1B0" w14:textId="77777777" w:rsidR="00D56A17" w:rsidRPr="00826850" w:rsidRDefault="00D56A17" w:rsidP="00D56A17">
      <w:pPr>
        <w:pStyle w:val="Default"/>
        <w:spacing w:before="80"/>
        <w:rPr>
          <w:color w:val="auto"/>
          <w:lang w:val="en-GB"/>
        </w:rPr>
      </w:pPr>
    </w:p>
    <w:p w14:paraId="3CC47039" w14:textId="77777777" w:rsidR="00D56A17" w:rsidRPr="00826850" w:rsidRDefault="00D56A17" w:rsidP="00D56A17">
      <w:pPr>
        <w:pStyle w:val="Default"/>
        <w:keepNext/>
        <w:spacing w:before="80"/>
        <w:jc w:val="center"/>
      </w:pPr>
      <w:r w:rsidRPr="00826850">
        <w:rPr>
          <w:noProof/>
        </w:rPr>
        <w:drawing>
          <wp:inline distT="0" distB="0" distL="0" distR="0" wp14:anchorId="3054E0DD" wp14:editId="434345D8">
            <wp:extent cx="1960474" cy="1616207"/>
            <wp:effectExtent l="0" t="0" r="190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4"/>
                    <a:stretch>
                      <a:fillRect/>
                    </a:stretch>
                  </pic:blipFill>
                  <pic:spPr>
                    <a:xfrm>
                      <a:off x="0" y="0"/>
                      <a:ext cx="1971347" cy="1625171"/>
                    </a:xfrm>
                    <a:prstGeom prst="rect">
                      <a:avLst/>
                    </a:prstGeom>
                  </pic:spPr>
                </pic:pic>
              </a:graphicData>
            </a:graphic>
          </wp:inline>
        </w:drawing>
      </w:r>
      <w:r w:rsidRPr="00826850">
        <w:rPr>
          <w:noProof/>
        </w:rPr>
        <w:drawing>
          <wp:inline distT="0" distB="0" distL="0" distR="0" wp14:anchorId="06DB34DB" wp14:editId="228770AE">
            <wp:extent cx="1941391" cy="1615316"/>
            <wp:effectExtent l="0" t="0" r="1905" b="4445"/>
            <wp:docPr id="1822106624" name="Picture 182210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06624" name="Picture 1822106624"/>
                    <pic:cNvPicPr/>
                  </pic:nvPicPr>
                  <pic:blipFill>
                    <a:blip r:embed="rId35"/>
                    <a:stretch>
                      <a:fillRect/>
                    </a:stretch>
                  </pic:blipFill>
                  <pic:spPr>
                    <a:xfrm>
                      <a:off x="0" y="0"/>
                      <a:ext cx="1950260" cy="1622695"/>
                    </a:xfrm>
                    <a:prstGeom prst="rect">
                      <a:avLst/>
                    </a:prstGeom>
                  </pic:spPr>
                </pic:pic>
              </a:graphicData>
            </a:graphic>
          </wp:inline>
        </w:drawing>
      </w:r>
      <w:r w:rsidRPr="00826850">
        <w:t xml:space="preserve">  </w:t>
      </w:r>
      <w:r w:rsidRPr="00826850">
        <w:rPr>
          <w:noProof/>
        </w:rPr>
        <w:drawing>
          <wp:inline distT="0" distB="0" distL="0" distR="0" wp14:anchorId="40FA82C0" wp14:editId="6576DAC9">
            <wp:extent cx="1433779" cy="1536481"/>
            <wp:effectExtent l="0" t="0" r="0" b="6985"/>
            <wp:docPr id="1822106625" name="Picture 182210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06625" name="Picture 18221066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42886" cy="1546240"/>
                    </a:xfrm>
                    <a:prstGeom prst="rect">
                      <a:avLst/>
                    </a:prstGeom>
                  </pic:spPr>
                </pic:pic>
              </a:graphicData>
            </a:graphic>
          </wp:inline>
        </w:drawing>
      </w:r>
    </w:p>
    <w:p w14:paraId="571218E4" w14:textId="77777777" w:rsidR="00D56A17" w:rsidRPr="00826850" w:rsidRDefault="00D56A17" w:rsidP="00D56A17">
      <w:pPr>
        <w:pStyle w:val="Default"/>
        <w:spacing w:before="80"/>
        <w:jc w:val="center"/>
        <w:rPr>
          <w:color w:val="auto"/>
          <w:lang w:val="en-GB"/>
        </w:rPr>
      </w:pPr>
      <w:r w:rsidRPr="00826850">
        <w:rPr>
          <w:color w:val="auto"/>
          <w:lang w:val="en-GB"/>
        </w:rPr>
        <w:t xml:space="preserve">          a)                                                                </w:t>
      </w:r>
      <w:proofErr w:type="gramStart"/>
      <w:r w:rsidRPr="00826850">
        <w:rPr>
          <w:color w:val="auto"/>
          <w:lang w:val="en-GB"/>
        </w:rPr>
        <w:t xml:space="preserve">b)   </w:t>
      </w:r>
      <w:proofErr w:type="gramEnd"/>
      <w:r w:rsidRPr="00826850">
        <w:rPr>
          <w:color w:val="auto"/>
          <w:lang w:val="en-GB"/>
        </w:rPr>
        <w:t xml:space="preserve">                                                          c)</w:t>
      </w:r>
    </w:p>
    <w:p w14:paraId="6C51C907" w14:textId="4ED20ECF" w:rsidR="00AE5002" w:rsidRDefault="00D56A17" w:rsidP="00D56A17">
      <w:pPr>
        <w:pStyle w:val="af4"/>
        <w:rPr>
          <w:rFonts w:cs="Times New Roman"/>
          <w:szCs w:val="24"/>
        </w:rPr>
      </w:pPr>
      <w:bookmarkStart w:id="62" w:name="_Ref81128402"/>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15</w:t>
      </w:r>
      <w:r w:rsidRPr="00826850">
        <w:rPr>
          <w:rFonts w:cs="Times New Roman"/>
          <w:szCs w:val="24"/>
        </w:rPr>
        <w:fldChar w:fldCharType="end"/>
      </w:r>
      <w:bookmarkEnd w:id="62"/>
      <w:r w:rsidRPr="00826850">
        <w:rPr>
          <w:rFonts w:cs="Times New Roman"/>
          <w:szCs w:val="24"/>
        </w:rPr>
        <w:t>: Inter-layer connection between two primal spaces. (a) furnished room. (b) cells of the room and door only. (c)  cells of furnishing elements only represented by minmax boxes.</w:t>
      </w:r>
    </w:p>
    <w:p w14:paraId="526E2B78" w14:textId="77777777" w:rsidR="00AE5002" w:rsidRDefault="00AE5002">
      <w:pPr>
        <w:spacing w:after="0"/>
        <w:rPr>
          <w:rFonts w:eastAsia="맑은 고딕"/>
          <w:lang w:val="de-DE"/>
        </w:rPr>
      </w:pPr>
      <w:r>
        <w:br w:type="page"/>
      </w:r>
    </w:p>
    <w:p w14:paraId="599506CF" w14:textId="77777777" w:rsidR="00D56A17" w:rsidRPr="000B251E" w:rsidRDefault="00D56A17" w:rsidP="00D56A17">
      <w:pPr>
        <w:pStyle w:val="af4"/>
        <w:rPr>
          <w:rFonts w:cs="Times New Roman"/>
          <w:strike/>
          <w:szCs w:val="24"/>
          <w:rPrChange w:id="63" w:author="Abdou D" w:date="2024-01-29T15:18:00Z">
            <w:rPr>
              <w:rFonts w:cs="Times New Roman"/>
              <w:szCs w:val="24"/>
            </w:rPr>
          </w:rPrChange>
        </w:rPr>
      </w:pPr>
    </w:p>
    <w:p w14:paraId="2E4021C3" w14:textId="566AA419" w:rsidR="00AE5002" w:rsidRPr="000B251E" w:rsidRDefault="00AE5002" w:rsidP="00AE5002">
      <w:pPr>
        <w:pStyle w:val="2"/>
        <w:rPr>
          <w:strike/>
          <w:color w:val="0000FF"/>
          <w:rPrChange w:id="64" w:author="Abdou D" w:date="2024-01-29T15:18:00Z">
            <w:rPr>
              <w:color w:val="0000FF"/>
            </w:rPr>
          </w:rPrChange>
        </w:rPr>
      </w:pPr>
      <w:bookmarkStart w:id="65" w:name="_Toc146459184"/>
      <w:r w:rsidRPr="000B251E">
        <w:rPr>
          <w:strike/>
          <w:color w:val="0000FF"/>
          <w:lang w:eastAsia="ko-KR"/>
          <w:rPrChange w:id="66" w:author="Abdou D" w:date="2024-01-29T15:18:00Z">
            <w:rPr>
              <w:color w:val="0000FF"/>
              <w:lang w:eastAsia="ko-KR"/>
            </w:rPr>
          </w:rPrChange>
        </w:rPr>
        <w:t>Levels</w:t>
      </w:r>
      <w:r w:rsidRPr="000B251E">
        <w:rPr>
          <w:strike/>
          <w:color w:val="0000FF"/>
          <w:rPrChange w:id="67" w:author="Abdou D" w:date="2024-01-29T15:18:00Z">
            <w:rPr>
              <w:color w:val="0000FF"/>
            </w:rPr>
          </w:rPrChange>
        </w:rPr>
        <w:t xml:space="preserve"> </w:t>
      </w:r>
      <w:r w:rsidRPr="000B251E">
        <w:rPr>
          <w:strike/>
          <w:color w:val="0000FF"/>
          <w:lang w:eastAsia="ko-KR"/>
          <w:rPrChange w:id="68" w:author="Abdou D" w:date="2024-01-29T15:18:00Z">
            <w:rPr>
              <w:color w:val="0000FF"/>
              <w:lang w:eastAsia="ko-KR"/>
            </w:rPr>
          </w:rPrChange>
        </w:rPr>
        <w:t>of</w:t>
      </w:r>
      <w:r w:rsidRPr="000B251E">
        <w:rPr>
          <w:strike/>
          <w:color w:val="0000FF"/>
          <w:rPrChange w:id="69" w:author="Abdou D" w:date="2024-01-29T15:18:00Z">
            <w:rPr>
              <w:color w:val="0000FF"/>
            </w:rPr>
          </w:rPrChange>
        </w:rPr>
        <w:t xml:space="preserve"> </w:t>
      </w:r>
      <w:r w:rsidRPr="000B251E">
        <w:rPr>
          <w:strike/>
          <w:color w:val="0000FF"/>
          <w:lang w:eastAsia="ko-KR"/>
          <w:rPrChange w:id="70" w:author="Abdou D" w:date="2024-01-29T15:18:00Z">
            <w:rPr>
              <w:color w:val="0000FF"/>
              <w:lang w:eastAsia="ko-KR"/>
            </w:rPr>
          </w:rPrChange>
        </w:rPr>
        <w:t>Detail</w:t>
      </w:r>
      <w:r w:rsidRPr="000B251E">
        <w:rPr>
          <w:strike/>
          <w:color w:val="0000FF"/>
          <w:rPrChange w:id="71" w:author="Abdou D" w:date="2024-01-29T15:18:00Z">
            <w:rPr>
              <w:color w:val="0000FF"/>
            </w:rPr>
          </w:rPrChange>
        </w:rPr>
        <w:t xml:space="preserve"> </w:t>
      </w:r>
      <w:r w:rsidRPr="000B251E">
        <w:rPr>
          <w:strike/>
          <w:color w:val="0000FF"/>
          <w:lang w:eastAsia="ko-KR"/>
          <w:rPrChange w:id="72" w:author="Abdou D" w:date="2024-01-29T15:18:00Z">
            <w:rPr>
              <w:color w:val="0000FF"/>
              <w:lang w:eastAsia="ko-KR"/>
            </w:rPr>
          </w:rPrChange>
        </w:rPr>
        <w:t>(</w:t>
      </w:r>
      <w:proofErr w:type="spellStart"/>
      <w:r w:rsidRPr="000B251E">
        <w:rPr>
          <w:strike/>
          <w:color w:val="0000FF"/>
          <w:lang w:eastAsia="ko-KR"/>
          <w:rPrChange w:id="73" w:author="Abdou D" w:date="2024-01-29T15:18:00Z">
            <w:rPr>
              <w:color w:val="0000FF"/>
              <w:lang w:eastAsia="ko-KR"/>
            </w:rPr>
          </w:rPrChange>
        </w:rPr>
        <w:t>LoD</w:t>
      </w:r>
      <w:proofErr w:type="spellEnd"/>
      <w:r w:rsidRPr="000B251E">
        <w:rPr>
          <w:strike/>
          <w:color w:val="0000FF"/>
          <w:lang w:eastAsia="ko-KR"/>
          <w:rPrChange w:id="74" w:author="Abdou D" w:date="2024-01-29T15:18:00Z">
            <w:rPr>
              <w:color w:val="0000FF"/>
              <w:lang w:eastAsia="ko-KR"/>
            </w:rPr>
          </w:rPrChange>
        </w:rPr>
        <w:t>)</w:t>
      </w:r>
      <w:r w:rsidR="00F64927" w:rsidRPr="000B251E">
        <w:rPr>
          <w:strike/>
          <w:color w:val="0000FF"/>
          <w:lang w:eastAsia="ko-KR"/>
          <w:rPrChange w:id="75" w:author="Abdou D" w:date="2024-01-29T15:18:00Z">
            <w:rPr>
              <w:color w:val="0000FF"/>
              <w:lang w:eastAsia="ko-KR"/>
            </w:rPr>
          </w:rPrChange>
        </w:rPr>
        <w:t xml:space="preserve"> </w:t>
      </w:r>
      <w:r w:rsidR="00F64927" w:rsidRPr="000B251E">
        <w:rPr>
          <w:strike/>
          <w:color w:val="0000FF"/>
          <w:lang w:eastAsia="ko-KR"/>
          <w:rPrChange w:id="76" w:author="Abdou D" w:date="2024-01-29T15:18:00Z">
            <w:rPr>
              <w:color w:val="0000FF"/>
              <w:lang w:eastAsia="ko-KR"/>
            </w:rPr>
          </w:rPrChange>
        </w:rPr>
        <w:sym w:font="Wingdings" w:char="F0E0"/>
      </w:r>
      <w:r w:rsidR="00F64927" w:rsidRPr="000B251E">
        <w:rPr>
          <w:strike/>
          <w:color w:val="0000FF"/>
          <w:lang w:eastAsia="ko-KR"/>
          <w:rPrChange w:id="77" w:author="Abdou D" w:date="2024-01-29T15:18:00Z">
            <w:rPr>
              <w:color w:val="0000FF"/>
              <w:lang w:eastAsia="ko-KR"/>
            </w:rPr>
          </w:rPrChange>
        </w:rPr>
        <w:t xml:space="preserve"> to be included in </w:t>
      </w:r>
      <w:proofErr w:type="spellStart"/>
      <w:r w:rsidR="00F64927" w:rsidRPr="000B251E">
        <w:rPr>
          <w:strike/>
          <w:color w:val="0000FF"/>
          <w:lang w:eastAsia="ko-KR"/>
          <w:rPrChange w:id="78" w:author="Abdou D" w:date="2024-01-29T15:18:00Z">
            <w:rPr>
              <w:color w:val="0000FF"/>
              <w:lang w:eastAsia="ko-KR"/>
            </w:rPr>
          </w:rPrChange>
        </w:rPr>
        <w:t>IndoorGML</w:t>
      </w:r>
      <w:proofErr w:type="spellEnd"/>
      <w:r w:rsidR="00F64927" w:rsidRPr="000B251E">
        <w:rPr>
          <w:strike/>
          <w:color w:val="0000FF"/>
          <w:lang w:eastAsia="ko-KR"/>
          <w:rPrChange w:id="79" w:author="Abdou D" w:date="2024-01-29T15:18:00Z">
            <w:rPr>
              <w:color w:val="0000FF"/>
              <w:lang w:eastAsia="ko-KR"/>
            </w:rPr>
          </w:rPrChange>
        </w:rPr>
        <w:t xml:space="preserve"> 2.0.1 (or 2.</w:t>
      </w:r>
      <w:commentRangeStart w:id="80"/>
      <w:commentRangeStart w:id="81"/>
      <w:r w:rsidR="00F64927" w:rsidRPr="000B251E">
        <w:rPr>
          <w:strike/>
          <w:color w:val="0000FF"/>
          <w:lang w:eastAsia="ko-KR"/>
          <w:rPrChange w:id="82" w:author="Abdou D" w:date="2024-01-29T15:18:00Z">
            <w:rPr>
              <w:color w:val="0000FF"/>
              <w:lang w:eastAsia="ko-KR"/>
            </w:rPr>
          </w:rPrChange>
        </w:rPr>
        <w:t>1</w:t>
      </w:r>
      <w:commentRangeEnd w:id="80"/>
      <w:r w:rsidR="002032F3" w:rsidRPr="000B251E">
        <w:rPr>
          <w:rStyle w:val="aff6"/>
          <w:rFonts w:eastAsia="맑은 고딕" w:cs="Times New Roman"/>
          <w:b w:val="0"/>
          <w:bCs w:val="0"/>
          <w:iCs w:val="0"/>
          <w:strike/>
          <w:lang w:val="en-GB"/>
          <w:rPrChange w:id="83" w:author="Abdou D" w:date="2024-01-29T15:18:00Z">
            <w:rPr>
              <w:rStyle w:val="aff6"/>
              <w:rFonts w:eastAsia="맑은 고딕" w:cs="Times New Roman"/>
              <w:b w:val="0"/>
              <w:bCs w:val="0"/>
              <w:iCs w:val="0"/>
              <w:lang w:val="en-GB"/>
            </w:rPr>
          </w:rPrChange>
        </w:rPr>
        <w:commentReference w:id="80"/>
      </w:r>
      <w:commentRangeEnd w:id="81"/>
      <w:r w:rsidR="000B251E">
        <w:rPr>
          <w:rStyle w:val="aff6"/>
          <w:rFonts w:eastAsia="맑은 고딕" w:cs="Times New Roman"/>
          <w:b w:val="0"/>
          <w:bCs w:val="0"/>
          <w:iCs w:val="0"/>
          <w:lang w:val="en-GB"/>
        </w:rPr>
        <w:commentReference w:id="81"/>
      </w:r>
      <w:r w:rsidR="00F64927" w:rsidRPr="000B251E">
        <w:rPr>
          <w:strike/>
          <w:color w:val="0000FF"/>
          <w:lang w:eastAsia="ko-KR"/>
          <w:rPrChange w:id="84" w:author="Abdou D" w:date="2024-01-29T15:18:00Z">
            <w:rPr>
              <w:color w:val="0000FF"/>
              <w:lang w:eastAsia="ko-KR"/>
            </w:rPr>
          </w:rPrChange>
        </w:rPr>
        <w:t>)</w:t>
      </w:r>
      <w:bookmarkEnd w:id="65"/>
    </w:p>
    <w:p w14:paraId="3DFB0A5F" w14:textId="4AED08FF" w:rsidR="00AE5002" w:rsidRPr="000B251E" w:rsidRDefault="00AE5002" w:rsidP="00AE5002">
      <w:pPr>
        <w:rPr>
          <w:strike/>
          <w:color w:val="0000FF"/>
          <w:lang w:val="de-DE" w:eastAsia="ko-KR"/>
          <w:rPrChange w:id="85" w:author="Abdou D" w:date="2024-01-29T15:18:00Z">
            <w:rPr>
              <w:color w:val="0000FF"/>
              <w:lang w:val="de-DE" w:eastAsia="ko-KR"/>
            </w:rPr>
          </w:rPrChange>
        </w:rPr>
      </w:pPr>
      <w:r w:rsidRPr="000B251E">
        <w:rPr>
          <w:strike/>
          <w:color w:val="0000FF"/>
          <w:lang w:val="de-DE" w:eastAsia="ko-KR"/>
          <w:rPrChange w:id="86" w:author="Abdou D" w:date="2024-01-29T15:18:00Z">
            <w:rPr>
              <w:color w:val="0000FF"/>
              <w:lang w:val="de-DE" w:eastAsia="ko-KR"/>
            </w:rPr>
          </w:rPrChange>
        </w:rPr>
        <w:t>(Something like)</w:t>
      </w:r>
    </w:p>
    <w:tbl>
      <w:tblPr>
        <w:tblStyle w:val="af0"/>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118"/>
        <w:gridCol w:w="3963"/>
        <w:gridCol w:w="3963"/>
      </w:tblGrid>
      <w:tr w:rsidR="00AE5002" w:rsidRPr="000B251E" w14:paraId="5E3CB7B9" w14:textId="28CF9E43" w:rsidTr="00F64927">
        <w:tc>
          <w:tcPr>
            <w:tcW w:w="2118" w:type="dxa"/>
            <w:shd w:val="clear" w:color="auto" w:fill="D9D9D9" w:themeFill="background1" w:themeFillShade="D9"/>
            <w:vAlign w:val="center"/>
          </w:tcPr>
          <w:p w14:paraId="3CE1DD47" w14:textId="00D47EC1" w:rsidR="00AE5002" w:rsidRPr="000B251E" w:rsidRDefault="00AE5002" w:rsidP="00AE5002">
            <w:pPr>
              <w:jc w:val="center"/>
              <w:rPr>
                <w:strike/>
                <w:color w:val="0000FF"/>
                <w:lang w:val="de-DE"/>
                <w:rPrChange w:id="87" w:author="Abdou D" w:date="2024-01-29T15:18:00Z">
                  <w:rPr>
                    <w:color w:val="0000FF"/>
                    <w:lang w:val="de-DE"/>
                  </w:rPr>
                </w:rPrChange>
              </w:rPr>
            </w:pPr>
            <w:r w:rsidRPr="000B251E">
              <w:rPr>
                <w:strike/>
                <w:color w:val="0000FF"/>
                <w:lang w:val="de-DE" w:eastAsia="ko-KR"/>
                <w:rPrChange w:id="88" w:author="Abdou D" w:date="2024-01-29T15:18:00Z">
                  <w:rPr>
                    <w:color w:val="0000FF"/>
                    <w:lang w:val="de-DE" w:eastAsia="ko-KR"/>
                  </w:rPr>
                </w:rPrChange>
              </w:rPr>
              <w:t>LoD</w:t>
            </w:r>
          </w:p>
        </w:tc>
        <w:tc>
          <w:tcPr>
            <w:tcW w:w="3963" w:type="dxa"/>
            <w:shd w:val="clear" w:color="auto" w:fill="D9D9D9" w:themeFill="background1" w:themeFillShade="D9"/>
            <w:vAlign w:val="center"/>
          </w:tcPr>
          <w:p w14:paraId="3FF2BCAB" w14:textId="6D61B2D6" w:rsidR="00AE5002" w:rsidRPr="000B251E" w:rsidRDefault="00AE5002" w:rsidP="00AE5002">
            <w:pPr>
              <w:jc w:val="center"/>
              <w:rPr>
                <w:strike/>
                <w:color w:val="0000FF"/>
                <w:lang w:val="de-DE"/>
                <w:rPrChange w:id="89" w:author="Abdou D" w:date="2024-01-29T15:18:00Z">
                  <w:rPr>
                    <w:color w:val="0000FF"/>
                    <w:lang w:val="de-DE"/>
                  </w:rPr>
                </w:rPrChange>
              </w:rPr>
            </w:pPr>
            <w:r w:rsidRPr="000B251E">
              <w:rPr>
                <w:strike/>
                <w:color w:val="0000FF"/>
                <w:lang w:val="de-DE" w:eastAsia="ko-KR"/>
                <w:rPrChange w:id="90" w:author="Abdou D" w:date="2024-01-29T15:18:00Z">
                  <w:rPr>
                    <w:color w:val="0000FF"/>
                    <w:lang w:val="de-DE" w:eastAsia="ko-KR"/>
                  </w:rPr>
                </w:rPrChange>
              </w:rPr>
              <w:t>Description</w:t>
            </w:r>
          </w:p>
        </w:tc>
        <w:tc>
          <w:tcPr>
            <w:tcW w:w="3963" w:type="dxa"/>
            <w:shd w:val="clear" w:color="auto" w:fill="D9D9D9" w:themeFill="background1" w:themeFillShade="D9"/>
          </w:tcPr>
          <w:p w14:paraId="3FF73772" w14:textId="2F4EEAF7" w:rsidR="00AE5002" w:rsidRPr="000B251E" w:rsidRDefault="00AE5002" w:rsidP="00AE5002">
            <w:pPr>
              <w:jc w:val="center"/>
              <w:rPr>
                <w:strike/>
                <w:color w:val="0000FF"/>
                <w:lang w:val="de-DE" w:eastAsia="ko-KR"/>
                <w:rPrChange w:id="91" w:author="Abdou D" w:date="2024-01-29T15:18:00Z">
                  <w:rPr>
                    <w:color w:val="0000FF"/>
                    <w:lang w:val="de-DE" w:eastAsia="ko-KR"/>
                  </w:rPr>
                </w:rPrChange>
              </w:rPr>
            </w:pPr>
            <w:r w:rsidRPr="000B251E">
              <w:rPr>
                <w:strike/>
                <w:color w:val="0000FF"/>
                <w:lang w:val="de-DE" w:eastAsia="ko-KR"/>
                <w:rPrChange w:id="92" w:author="Abdou D" w:date="2024-01-29T15:18:00Z">
                  <w:rPr>
                    <w:color w:val="0000FF"/>
                    <w:lang w:val="de-DE" w:eastAsia="ko-KR"/>
                  </w:rPr>
                </w:rPrChange>
              </w:rPr>
              <w:t>Geometry</w:t>
            </w:r>
          </w:p>
        </w:tc>
      </w:tr>
      <w:tr w:rsidR="00AE5002" w:rsidRPr="000B251E" w14:paraId="6723C2E1" w14:textId="0A16F8B8" w:rsidTr="00F64927">
        <w:tc>
          <w:tcPr>
            <w:tcW w:w="2118" w:type="dxa"/>
            <w:vAlign w:val="center"/>
          </w:tcPr>
          <w:p w14:paraId="5A61189C" w14:textId="0716389D" w:rsidR="00AE5002" w:rsidRPr="000B251E" w:rsidRDefault="00AE5002" w:rsidP="00AE5002">
            <w:pPr>
              <w:jc w:val="center"/>
              <w:rPr>
                <w:strike/>
                <w:color w:val="0000FF"/>
                <w:lang w:val="de-DE"/>
                <w:rPrChange w:id="93" w:author="Abdou D" w:date="2024-01-29T15:18:00Z">
                  <w:rPr>
                    <w:color w:val="0000FF"/>
                    <w:lang w:val="de-DE"/>
                  </w:rPr>
                </w:rPrChange>
              </w:rPr>
            </w:pPr>
            <w:r w:rsidRPr="000B251E">
              <w:rPr>
                <w:strike/>
                <w:color w:val="0000FF"/>
                <w:lang w:val="de-DE" w:eastAsia="ko-KR"/>
                <w:rPrChange w:id="94" w:author="Abdou D" w:date="2024-01-29T15:18:00Z">
                  <w:rPr>
                    <w:color w:val="0000FF"/>
                    <w:lang w:val="de-DE" w:eastAsia="ko-KR"/>
                  </w:rPr>
                </w:rPrChange>
              </w:rPr>
              <w:t>LoD</w:t>
            </w:r>
            <w:r w:rsidRPr="000B251E">
              <w:rPr>
                <w:strike/>
                <w:color w:val="0000FF"/>
                <w:lang w:val="de-DE"/>
                <w:rPrChange w:id="95" w:author="Abdou D" w:date="2024-01-29T15:18:00Z">
                  <w:rPr>
                    <w:color w:val="0000FF"/>
                    <w:lang w:val="de-DE"/>
                  </w:rPr>
                </w:rPrChange>
              </w:rPr>
              <w:t xml:space="preserve"> </w:t>
            </w:r>
            <w:r w:rsidRPr="000B251E">
              <w:rPr>
                <w:strike/>
                <w:color w:val="0000FF"/>
                <w:lang w:val="de-DE" w:eastAsia="ko-KR"/>
                <w:rPrChange w:id="96" w:author="Abdou D" w:date="2024-01-29T15:18:00Z">
                  <w:rPr>
                    <w:color w:val="0000FF"/>
                    <w:lang w:val="de-DE" w:eastAsia="ko-KR"/>
                  </w:rPr>
                </w:rPrChange>
              </w:rPr>
              <w:t>0</w:t>
            </w:r>
          </w:p>
        </w:tc>
        <w:tc>
          <w:tcPr>
            <w:tcW w:w="3963" w:type="dxa"/>
            <w:vAlign w:val="center"/>
          </w:tcPr>
          <w:p w14:paraId="59FA01CC" w14:textId="020A7974" w:rsidR="00AE5002" w:rsidRPr="000B251E" w:rsidRDefault="00AE5002" w:rsidP="00AE5002">
            <w:pPr>
              <w:jc w:val="center"/>
              <w:rPr>
                <w:strike/>
                <w:color w:val="0000FF"/>
                <w:lang w:val="de-DE"/>
                <w:rPrChange w:id="97" w:author="Abdou D" w:date="2024-01-29T15:18:00Z">
                  <w:rPr>
                    <w:color w:val="0000FF"/>
                    <w:lang w:val="de-DE"/>
                  </w:rPr>
                </w:rPrChange>
              </w:rPr>
            </w:pPr>
            <w:r w:rsidRPr="000B251E">
              <w:rPr>
                <w:strike/>
                <w:color w:val="0000FF"/>
                <w:lang w:val="de-DE" w:eastAsia="ko-KR"/>
                <w:rPrChange w:id="98" w:author="Abdou D" w:date="2024-01-29T15:18:00Z">
                  <w:rPr>
                    <w:color w:val="0000FF"/>
                    <w:lang w:val="de-DE" w:eastAsia="ko-KR"/>
                  </w:rPr>
                </w:rPrChange>
              </w:rPr>
              <w:t>2D</w:t>
            </w:r>
            <w:r w:rsidRPr="000B251E">
              <w:rPr>
                <w:strike/>
                <w:color w:val="0000FF"/>
                <w:lang w:val="de-DE"/>
                <w:rPrChange w:id="99" w:author="Abdou D" w:date="2024-01-29T15:18:00Z">
                  <w:rPr>
                    <w:color w:val="0000FF"/>
                    <w:lang w:val="de-DE"/>
                  </w:rPr>
                </w:rPrChange>
              </w:rPr>
              <w:t xml:space="preserve"> </w:t>
            </w:r>
            <w:r w:rsidRPr="000B251E">
              <w:rPr>
                <w:strike/>
                <w:color w:val="0000FF"/>
                <w:lang w:val="de-DE" w:eastAsia="ko-KR"/>
                <w:rPrChange w:id="100" w:author="Abdou D" w:date="2024-01-29T15:18:00Z">
                  <w:rPr>
                    <w:color w:val="0000FF"/>
                    <w:lang w:val="de-DE" w:eastAsia="ko-KR"/>
                  </w:rPr>
                </w:rPrChange>
              </w:rPr>
              <w:t>floorplan</w:t>
            </w:r>
            <w:r w:rsidRPr="000B251E">
              <w:rPr>
                <w:strike/>
                <w:color w:val="0000FF"/>
                <w:lang w:val="de-DE"/>
                <w:rPrChange w:id="101" w:author="Abdou D" w:date="2024-01-29T15:18:00Z">
                  <w:rPr>
                    <w:color w:val="0000FF"/>
                    <w:lang w:val="de-DE"/>
                  </w:rPr>
                </w:rPrChange>
              </w:rPr>
              <w:t xml:space="preserve"> </w:t>
            </w:r>
            <w:r w:rsidRPr="000B251E">
              <w:rPr>
                <w:strike/>
                <w:color w:val="0000FF"/>
                <w:lang w:val="de-DE" w:eastAsia="ko-KR"/>
                <w:rPrChange w:id="102" w:author="Abdou D" w:date="2024-01-29T15:18:00Z">
                  <w:rPr>
                    <w:color w:val="0000FF"/>
                    <w:lang w:val="de-DE" w:eastAsia="ko-KR"/>
                  </w:rPr>
                </w:rPrChange>
              </w:rPr>
              <w:t>of</w:t>
            </w:r>
            <w:r w:rsidRPr="000B251E">
              <w:rPr>
                <w:strike/>
                <w:color w:val="0000FF"/>
                <w:lang w:val="de-DE"/>
                <w:rPrChange w:id="103" w:author="Abdou D" w:date="2024-01-29T15:18:00Z">
                  <w:rPr>
                    <w:color w:val="0000FF"/>
                    <w:lang w:val="de-DE"/>
                  </w:rPr>
                </w:rPrChange>
              </w:rPr>
              <w:t xml:space="preserve"> </w:t>
            </w:r>
            <w:r w:rsidRPr="000B251E">
              <w:rPr>
                <w:strike/>
                <w:color w:val="0000FF"/>
                <w:lang w:val="de-DE" w:eastAsia="ko-KR"/>
                <w:rPrChange w:id="104" w:author="Abdou D" w:date="2024-01-29T15:18:00Z">
                  <w:rPr>
                    <w:color w:val="0000FF"/>
                    <w:lang w:val="de-DE" w:eastAsia="ko-KR"/>
                  </w:rPr>
                </w:rPrChange>
              </w:rPr>
              <w:t>each</w:t>
            </w:r>
            <w:r w:rsidRPr="000B251E">
              <w:rPr>
                <w:strike/>
                <w:color w:val="0000FF"/>
                <w:lang w:val="de-DE"/>
                <w:rPrChange w:id="105" w:author="Abdou D" w:date="2024-01-29T15:18:00Z">
                  <w:rPr>
                    <w:color w:val="0000FF"/>
                    <w:lang w:val="de-DE"/>
                  </w:rPr>
                </w:rPrChange>
              </w:rPr>
              <w:t xml:space="preserve"> </w:t>
            </w:r>
            <w:r w:rsidRPr="000B251E">
              <w:rPr>
                <w:strike/>
                <w:color w:val="0000FF"/>
                <w:lang w:val="de-DE" w:eastAsia="ko-KR"/>
                <w:rPrChange w:id="106" w:author="Abdou D" w:date="2024-01-29T15:18:00Z">
                  <w:rPr>
                    <w:color w:val="0000FF"/>
                    <w:lang w:val="de-DE" w:eastAsia="ko-KR"/>
                  </w:rPr>
                </w:rPrChange>
              </w:rPr>
              <w:t>level</w:t>
            </w:r>
          </w:p>
        </w:tc>
        <w:tc>
          <w:tcPr>
            <w:tcW w:w="3963" w:type="dxa"/>
          </w:tcPr>
          <w:p w14:paraId="2E505854" w14:textId="30B53A96" w:rsidR="00AE5002" w:rsidRPr="000B251E" w:rsidRDefault="003D5F6D" w:rsidP="00AE5002">
            <w:pPr>
              <w:jc w:val="center"/>
              <w:rPr>
                <w:strike/>
                <w:color w:val="0000FF"/>
                <w:lang w:val="de-DE" w:eastAsia="ko-KR"/>
                <w:rPrChange w:id="107" w:author="Abdou D" w:date="2024-01-29T15:18:00Z">
                  <w:rPr>
                    <w:color w:val="0000FF"/>
                    <w:lang w:val="de-DE" w:eastAsia="ko-KR"/>
                  </w:rPr>
                </w:rPrChange>
              </w:rPr>
            </w:pPr>
            <w:r w:rsidRPr="000B251E">
              <w:rPr>
                <w:strike/>
                <w:color w:val="0000FF"/>
                <w:lang w:val="de-DE" w:eastAsia="ko-KR"/>
                <w:rPrChange w:id="108" w:author="Abdou D" w:date="2024-01-29T15:18:00Z">
                  <w:rPr>
                    <w:color w:val="0000FF"/>
                    <w:lang w:val="de-DE" w:eastAsia="ko-KR"/>
                  </w:rPr>
                </w:rPrChange>
              </w:rPr>
              <w:t xml:space="preserve">2D Footprint </w:t>
            </w:r>
            <w:r w:rsidR="00AE5002" w:rsidRPr="000B251E">
              <w:rPr>
                <w:strike/>
                <w:color w:val="0000FF"/>
                <w:lang w:val="de-DE" w:eastAsia="ko-KR"/>
                <w:rPrChange w:id="109" w:author="Abdou D" w:date="2024-01-29T15:18:00Z">
                  <w:rPr>
                    <w:color w:val="0000FF"/>
                    <w:lang w:val="de-DE" w:eastAsia="ko-KR"/>
                  </w:rPr>
                </w:rPrChange>
              </w:rPr>
              <w:t>geometry for cells and cell boundary</w:t>
            </w:r>
          </w:p>
        </w:tc>
      </w:tr>
      <w:tr w:rsidR="00AE5002" w:rsidRPr="000B251E" w14:paraId="48019FEC" w14:textId="5B594BCE" w:rsidTr="00F64927">
        <w:tc>
          <w:tcPr>
            <w:tcW w:w="2118" w:type="dxa"/>
            <w:vAlign w:val="center"/>
          </w:tcPr>
          <w:p w14:paraId="61F80E6C" w14:textId="15321E88" w:rsidR="00AE5002" w:rsidRPr="000B251E" w:rsidRDefault="00AE5002" w:rsidP="00AE5002">
            <w:pPr>
              <w:jc w:val="center"/>
              <w:rPr>
                <w:strike/>
                <w:color w:val="0000FF"/>
                <w:lang w:val="de-DE"/>
                <w:rPrChange w:id="110" w:author="Abdou D" w:date="2024-01-29T15:18:00Z">
                  <w:rPr>
                    <w:color w:val="0000FF"/>
                    <w:lang w:val="de-DE"/>
                  </w:rPr>
                </w:rPrChange>
              </w:rPr>
            </w:pPr>
            <w:r w:rsidRPr="000B251E">
              <w:rPr>
                <w:strike/>
                <w:color w:val="0000FF"/>
                <w:lang w:val="de-DE" w:eastAsia="ko-KR"/>
                <w:rPrChange w:id="111" w:author="Abdou D" w:date="2024-01-29T15:18:00Z">
                  <w:rPr>
                    <w:color w:val="0000FF"/>
                    <w:lang w:val="de-DE" w:eastAsia="ko-KR"/>
                  </w:rPr>
                </w:rPrChange>
              </w:rPr>
              <w:t>LoD</w:t>
            </w:r>
            <w:r w:rsidRPr="000B251E">
              <w:rPr>
                <w:strike/>
                <w:color w:val="0000FF"/>
                <w:lang w:val="de-DE"/>
                <w:rPrChange w:id="112" w:author="Abdou D" w:date="2024-01-29T15:18:00Z">
                  <w:rPr>
                    <w:color w:val="0000FF"/>
                    <w:lang w:val="de-DE"/>
                  </w:rPr>
                </w:rPrChange>
              </w:rPr>
              <w:t xml:space="preserve"> </w:t>
            </w:r>
            <w:r w:rsidRPr="000B251E">
              <w:rPr>
                <w:strike/>
                <w:color w:val="0000FF"/>
                <w:lang w:val="de-DE" w:eastAsia="ko-KR"/>
                <w:rPrChange w:id="113" w:author="Abdou D" w:date="2024-01-29T15:18:00Z">
                  <w:rPr>
                    <w:color w:val="0000FF"/>
                    <w:lang w:val="de-DE" w:eastAsia="ko-KR"/>
                  </w:rPr>
                </w:rPrChange>
              </w:rPr>
              <w:t>1</w:t>
            </w:r>
          </w:p>
        </w:tc>
        <w:tc>
          <w:tcPr>
            <w:tcW w:w="3963" w:type="dxa"/>
            <w:vAlign w:val="center"/>
          </w:tcPr>
          <w:p w14:paraId="044E3987" w14:textId="617ADD85" w:rsidR="003D5F6D" w:rsidRPr="000B251E" w:rsidRDefault="00AE5002" w:rsidP="003D5F6D">
            <w:pPr>
              <w:jc w:val="center"/>
              <w:rPr>
                <w:strike/>
                <w:color w:val="0000FF"/>
                <w:lang w:val="de-DE"/>
                <w:rPrChange w:id="114" w:author="Abdou D" w:date="2024-01-29T15:18:00Z">
                  <w:rPr>
                    <w:color w:val="0000FF"/>
                    <w:lang w:val="de-DE"/>
                  </w:rPr>
                </w:rPrChange>
              </w:rPr>
            </w:pPr>
            <w:r w:rsidRPr="000B251E">
              <w:rPr>
                <w:strike/>
                <w:color w:val="0000FF"/>
                <w:lang w:val="de-DE" w:eastAsia="ko-KR"/>
                <w:rPrChange w:id="115" w:author="Abdou D" w:date="2024-01-29T15:18:00Z">
                  <w:rPr>
                    <w:color w:val="0000FF"/>
                    <w:lang w:val="de-DE" w:eastAsia="ko-KR"/>
                  </w:rPr>
                </w:rPrChange>
              </w:rPr>
              <w:t>Simplification</w:t>
            </w:r>
            <w:r w:rsidRPr="000B251E">
              <w:rPr>
                <w:strike/>
                <w:color w:val="0000FF"/>
                <w:lang w:val="de-DE"/>
                <w:rPrChange w:id="116" w:author="Abdou D" w:date="2024-01-29T15:18:00Z">
                  <w:rPr>
                    <w:color w:val="0000FF"/>
                    <w:lang w:val="de-DE"/>
                  </w:rPr>
                </w:rPrChange>
              </w:rPr>
              <w:t xml:space="preserve"> </w:t>
            </w:r>
            <w:r w:rsidRPr="000B251E">
              <w:rPr>
                <w:strike/>
                <w:color w:val="0000FF"/>
                <w:lang w:val="de-DE" w:eastAsia="ko-KR"/>
                <w:rPrChange w:id="117" w:author="Abdou D" w:date="2024-01-29T15:18:00Z">
                  <w:rPr>
                    <w:color w:val="0000FF"/>
                    <w:lang w:val="de-DE" w:eastAsia="ko-KR"/>
                  </w:rPr>
                </w:rPrChange>
              </w:rPr>
              <w:t>to</w:t>
            </w:r>
            <w:r w:rsidRPr="000B251E">
              <w:rPr>
                <w:strike/>
                <w:color w:val="0000FF"/>
                <w:lang w:val="de-DE"/>
                <w:rPrChange w:id="118" w:author="Abdou D" w:date="2024-01-29T15:18:00Z">
                  <w:rPr>
                    <w:color w:val="0000FF"/>
                    <w:lang w:val="de-DE"/>
                  </w:rPr>
                </w:rPrChange>
              </w:rPr>
              <w:t xml:space="preserve"> </w:t>
            </w:r>
            <w:r w:rsidRPr="000B251E">
              <w:rPr>
                <w:strike/>
                <w:color w:val="0000FF"/>
                <w:lang w:val="de-DE" w:eastAsia="ko-KR"/>
                <w:rPrChange w:id="119" w:author="Abdou D" w:date="2024-01-29T15:18:00Z">
                  <w:rPr>
                    <w:color w:val="0000FF"/>
                    <w:lang w:val="de-DE" w:eastAsia="ko-KR"/>
                  </w:rPr>
                </w:rPrChange>
              </w:rPr>
              <w:t>cube</w:t>
            </w:r>
            <w:r w:rsidRPr="000B251E">
              <w:rPr>
                <w:strike/>
                <w:color w:val="0000FF"/>
                <w:lang w:val="de-DE"/>
                <w:rPrChange w:id="120" w:author="Abdou D" w:date="2024-01-29T15:18:00Z">
                  <w:rPr>
                    <w:color w:val="0000FF"/>
                    <w:lang w:val="de-DE"/>
                  </w:rPr>
                </w:rPrChange>
              </w:rPr>
              <w:t xml:space="preserve"> </w:t>
            </w:r>
            <w:r w:rsidRPr="000B251E">
              <w:rPr>
                <w:strike/>
                <w:color w:val="0000FF"/>
                <w:lang w:val="de-DE" w:eastAsia="ko-KR"/>
                <w:rPrChange w:id="121" w:author="Abdou D" w:date="2024-01-29T15:18:00Z">
                  <w:rPr>
                    <w:color w:val="0000FF"/>
                    <w:lang w:val="de-DE" w:eastAsia="ko-KR"/>
                  </w:rPr>
                </w:rPrChange>
              </w:rPr>
              <w:t>without</w:t>
            </w:r>
            <w:r w:rsidRPr="000B251E">
              <w:rPr>
                <w:strike/>
                <w:color w:val="0000FF"/>
                <w:lang w:val="de-DE"/>
                <w:rPrChange w:id="122" w:author="Abdou D" w:date="2024-01-29T15:18:00Z">
                  <w:rPr>
                    <w:color w:val="0000FF"/>
                    <w:lang w:val="de-DE"/>
                  </w:rPr>
                </w:rPrChange>
              </w:rPr>
              <w:t xml:space="preserve"> </w:t>
            </w:r>
            <w:r w:rsidRPr="000B251E">
              <w:rPr>
                <w:strike/>
                <w:color w:val="0000FF"/>
                <w:lang w:val="de-DE" w:eastAsia="ko-KR"/>
                <w:rPrChange w:id="123" w:author="Abdou D" w:date="2024-01-29T15:18:00Z">
                  <w:rPr>
                    <w:color w:val="0000FF"/>
                    <w:lang w:val="de-DE" w:eastAsia="ko-KR"/>
                  </w:rPr>
                </w:rPrChange>
              </w:rPr>
              <w:t>detail</w:t>
            </w:r>
            <w:r w:rsidRPr="000B251E">
              <w:rPr>
                <w:strike/>
                <w:color w:val="0000FF"/>
                <w:lang w:val="de-DE"/>
                <w:rPrChange w:id="124" w:author="Abdou D" w:date="2024-01-29T15:18:00Z">
                  <w:rPr>
                    <w:color w:val="0000FF"/>
                    <w:lang w:val="de-DE"/>
                  </w:rPr>
                </w:rPrChange>
              </w:rPr>
              <w:t xml:space="preserve"> </w:t>
            </w:r>
            <w:r w:rsidRPr="000B251E">
              <w:rPr>
                <w:strike/>
                <w:color w:val="0000FF"/>
                <w:lang w:val="de-DE" w:eastAsia="ko-KR"/>
                <w:rPrChange w:id="125" w:author="Abdou D" w:date="2024-01-29T15:18:00Z">
                  <w:rPr>
                    <w:color w:val="0000FF"/>
                    <w:lang w:val="de-DE" w:eastAsia="ko-KR"/>
                  </w:rPr>
                </w:rPrChange>
              </w:rPr>
              <w:t>description</w:t>
            </w:r>
            <w:r w:rsidRPr="000B251E">
              <w:rPr>
                <w:strike/>
                <w:color w:val="0000FF"/>
                <w:lang w:val="de-DE"/>
                <w:rPrChange w:id="126" w:author="Abdou D" w:date="2024-01-29T15:18:00Z">
                  <w:rPr>
                    <w:color w:val="0000FF"/>
                    <w:lang w:val="de-DE"/>
                  </w:rPr>
                </w:rPrChange>
              </w:rPr>
              <w:t xml:space="preserve"> </w:t>
            </w:r>
            <w:r w:rsidRPr="000B251E">
              <w:rPr>
                <w:strike/>
                <w:color w:val="0000FF"/>
                <w:lang w:val="de-DE" w:eastAsia="ko-KR"/>
                <w:rPrChange w:id="127" w:author="Abdou D" w:date="2024-01-29T15:18:00Z">
                  <w:rPr>
                    <w:color w:val="0000FF"/>
                    <w:lang w:val="de-DE" w:eastAsia="ko-KR"/>
                  </w:rPr>
                </w:rPrChange>
              </w:rPr>
              <w:t>about</w:t>
            </w:r>
            <w:r w:rsidRPr="000B251E">
              <w:rPr>
                <w:strike/>
                <w:color w:val="0000FF"/>
                <w:lang w:val="de-DE"/>
                <w:rPrChange w:id="128" w:author="Abdou D" w:date="2024-01-29T15:18:00Z">
                  <w:rPr>
                    <w:color w:val="0000FF"/>
                    <w:lang w:val="de-DE"/>
                  </w:rPr>
                </w:rPrChange>
              </w:rPr>
              <w:t xml:space="preserve"> </w:t>
            </w:r>
            <w:r w:rsidRPr="000B251E">
              <w:rPr>
                <w:strike/>
                <w:color w:val="0000FF"/>
                <w:lang w:val="de-DE" w:eastAsia="ko-KR"/>
                <w:rPrChange w:id="129" w:author="Abdou D" w:date="2024-01-29T15:18:00Z">
                  <w:rPr>
                    <w:color w:val="0000FF"/>
                    <w:lang w:val="de-DE" w:eastAsia="ko-KR"/>
                  </w:rPr>
                </w:rPrChange>
              </w:rPr>
              <w:t>walls</w:t>
            </w:r>
            <w:r w:rsidR="003D5F6D" w:rsidRPr="000B251E">
              <w:rPr>
                <w:strike/>
                <w:color w:val="0000FF"/>
                <w:lang w:val="de-DE" w:eastAsia="ko-KR"/>
                <w:rPrChange w:id="130" w:author="Abdou D" w:date="2024-01-29T15:18:00Z">
                  <w:rPr>
                    <w:color w:val="0000FF"/>
                    <w:lang w:val="de-DE" w:eastAsia="ko-KR"/>
                  </w:rPr>
                </w:rPrChange>
              </w:rPr>
              <w:t>. e.g.</w:t>
            </w:r>
            <w:r w:rsidR="003D5F6D" w:rsidRPr="000B251E">
              <w:rPr>
                <w:strike/>
                <w:color w:val="0000FF"/>
                <w:lang w:val="de-DE"/>
                <w:rPrChange w:id="131" w:author="Abdou D" w:date="2024-01-29T15:18:00Z">
                  <w:rPr>
                    <w:color w:val="0000FF"/>
                    <w:lang w:val="de-DE"/>
                  </w:rPr>
                </w:rPrChange>
              </w:rPr>
              <w:t xml:space="preserve"> </w:t>
            </w:r>
            <w:r w:rsidR="003D5F6D" w:rsidRPr="000B251E">
              <w:rPr>
                <w:strike/>
                <w:color w:val="0000FF"/>
                <w:lang w:val="de-DE" w:eastAsia="ko-KR"/>
                <w:rPrChange w:id="132" w:author="Abdou D" w:date="2024-01-29T15:18:00Z">
                  <w:rPr>
                    <w:color w:val="0000FF"/>
                    <w:lang w:val="de-DE" w:eastAsia="ko-KR"/>
                  </w:rPr>
                </w:rPrChange>
              </w:rPr>
              <w:t>height</w:t>
            </w:r>
            <w:r w:rsidR="003D5F6D" w:rsidRPr="000B251E">
              <w:rPr>
                <w:strike/>
                <w:color w:val="0000FF"/>
                <w:lang w:val="de-DE"/>
                <w:rPrChange w:id="133" w:author="Abdou D" w:date="2024-01-29T15:18:00Z">
                  <w:rPr>
                    <w:color w:val="0000FF"/>
                    <w:lang w:val="de-DE"/>
                  </w:rPr>
                </w:rPrChange>
              </w:rPr>
              <w:t xml:space="preserve"> </w:t>
            </w:r>
            <w:r w:rsidR="003D5F6D" w:rsidRPr="000B251E">
              <w:rPr>
                <w:strike/>
                <w:color w:val="0000FF"/>
                <w:lang w:val="de-DE" w:eastAsia="ko-KR"/>
                <w:rPrChange w:id="134" w:author="Abdou D" w:date="2024-01-29T15:18:00Z">
                  <w:rPr>
                    <w:color w:val="0000FF"/>
                    <w:lang w:val="de-DE" w:eastAsia="ko-KR"/>
                  </w:rPr>
                </w:rPrChange>
              </w:rPr>
              <w:t>of</w:t>
            </w:r>
            <w:r w:rsidR="003D5F6D" w:rsidRPr="000B251E">
              <w:rPr>
                <w:strike/>
                <w:color w:val="0000FF"/>
                <w:lang w:val="de-DE"/>
                <w:rPrChange w:id="135" w:author="Abdou D" w:date="2024-01-29T15:18:00Z">
                  <w:rPr>
                    <w:color w:val="0000FF"/>
                    <w:lang w:val="de-DE"/>
                  </w:rPr>
                </w:rPrChange>
              </w:rPr>
              <w:t xml:space="preserve"> </w:t>
            </w:r>
            <w:r w:rsidR="003D5F6D" w:rsidRPr="000B251E">
              <w:rPr>
                <w:strike/>
                <w:color w:val="0000FF"/>
                <w:lang w:val="de-DE" w:eastAsia="ko-KR"/>
                <w:rPrChange w:id="136" w:author="Abdou D" w:date="2024-01-29T15:18:00Z">
                  <w:rPr>
                    <w:color w:val="0000FF"/>
                    <w:lang w:val="de-DE" w:eastAsia="ko-KR"/>
                  </w:rPr>
                </w:rPrChange>
              </w:rPr>
              <w:t>door</w:t>
            </w:r>
            <w:r w:rsidR="003D5F6D" w:rsidRPr="000B251E">
              <w:rPr>
                <w:strike/>
                <w:color w:val="0000FF"/>
                <w:lang w:val="de-DE"/>
                <w:rPrChange w:id="137" w:author="Abdou D" w:date="2024-01-29T15:18:00Z">
                  <w:rPr>
                    <w:color w:val="0000FF"/>
                    <w:lang w:val="de-DE"/>
                  </w:rPr>
                </w:rPrChange>
              </w:rPr>
              <w:t xml:space="preserve"> </w:t>
            </w:r>
            <w:r w:rsidR="003D5F6D" w:rsidRPr="000B251E">
              <w:rPr>
                <w:strike/>
                <w:color w:val="0000FF"/>
                <w:lang w:val="de-DE" w:eastAsia="ko-KR"/>
                <w:rPrChange w:id="138" w:author="Abdou D" w:date="2024-01-29T15:18:00Z">
                  <w:rPr>
                    <w:color w:val="0000FF"/>
                    <w:lang w:val="de-DE" w:eastAsia="ko-KR"/>
                  </w:rPr>
                </w:rPrChange>
              </w:rPr>
              <w:t>is</w:t>
            </w:r>
            <w:r w:rsidR="003D5F6D" w:rsidRPr="000B251E">
              <w:rPr>
                <w:strike/>
                <w:color w:val="0000FF"/>
                <w:lang w:val="de-DE"/>
                <w:rPrChange w:id="139" w:author="Abdou D" w:date="2024-01-29T15:18:00Z">
                  <w:rPr>
                    <w:color w:val="0000FF"/>
                    <w:lang w:val="de-DE"/>
                  </w:rPr>
                </w:rPrChange>
              </w:rPr>
              <w:t xml:space="preserve"> </w:t>
            </w:r>
            <w:r w:rsidR="003D5F6D" w:rsidRPr="000B251E">
              <w:rPr>
                <w:strike/>
                <w:color w:val="0000FF"/>
                <w:lang w:val="de-DE" w:eastAsia="ko-KR"/>
                <w:rPrChange w:id="140" w:author="Abdou D" w:date="2024-01-29T15:18:00Z">
                  <w:rPr>
                    <w:color w:val="0000FF"/>
                    <w:lang w:val="de-DE" w:eastAsia="ko-KR"/>
                  </w:rPr>
                </w:rPrChange>
              </w:rPr>
              <w:t>equal</w:t>
            </w:r>
            <w:r w:rsidR="003D5F6D" w:rsidRPr="000B251E">
              <w:rPr>
                <w:strike/>
                <w:color w:val="0000FF"/>
                <w:lang w:val="de-DE"/>
                <w:rPrChange w:id="141" w:author="Abdou D" w:date="2024-01-29T15:18:00Z">
                  <w:rPr>
                    <w:color w:val="0000FF"/>
                    <w:lang w:val="de-DE"/>
                  </w:rPr>
                </w:rPrChange>
              </w:rPr>
              <w:t xml:space="preserve"> </w:t>
            </w:r>
            <w:r w:rsidR="003D5F6D" w:rsidRPr="000B251E">
              <w:rPr>
                <w:strike/>
                <w:color w:val="0000FF"/>
                <w:lang w:val="de-DE" w:eastAsia="ko-KR"/>
                <w:rPrChange w:id="142" w:author="Abdou D" w:date="2024-01-29T15:18:00Z">
                  <w:rPr>
                    <w:color w:val="0000FF"/>
                    <w:lang w:val="de-DE" w:eastAsia="ko-KR"/>
                  </w:rPr>
                </w:rPrChange>
              </w:rPr>
              <w:t>to</w:t>
            </w:r>
            <w:r w:rsidR="003D5F6D" w:rsidRPr="000B251E">
              <w:rPr>
                <w:strike/>
                <w:color w:val="0000FF"/>
                <w:lang w:val="de-DE"/>
                <w:rPrChange w:id="143" w:author="Abdou D" w:date="2024-01-29T15:18:00Z">
                  <w:rPr>
                    <w:color w:val="0000FF"/>
                    <w:lang w:val="de-DE"/>
                  </w:rPr>
                </w:rPrChange>
              </w:rPr>
              <w:t xml:space="preserve"> </w:t>
            </w:r>
            <w:r w:rsidR="003D5F6D" w:rsidRPr="000B251E">
              <w:rPr>
                <w:strike/>
                <w:color w:val="0000FF"/>
                <w:lang w:val="de-DE" w:eastAsia="ko-KR"/>
                <w:rPrChange w:id="144" w:author="Abdou D" w:date="2024-01-29T15:18:00Z">
                  <w:rPr>
                    <w:color w:val="0000FF"/>
                    <w:lang w:val="de-DE" w:eastAsia="ko-KR"/>
                  </w:rPr>
                </w:rPrChange>
              </w:rPr>
              <w:t>cell</w:t>
            </w:r>
          </w:p>
        </w:tc>
        <w:tc>
          <w:tcPr>
            <w:tcW w:w="3963" w:type="dxa"/>
          </w:tcPr>
          <w:p w14:paraId="0BBE0E02" w14:textId="22424FF2" w:rsidR="00AE5002" w:rsidRPr="000B251E" w:rsidRDefault="003D5F6D" w:rsidP="00AE5002">
            <w:pPr>
              <w:jc w:val="center"/>
              <w:rPr>
                <w:strike/>
                <w:color w:val="0000FF"/>
                <w:lang w:val="de-DE"/>
                <w:rPrChange w:id="145" w:author="Abdou D" w:date="2024-01-29T15:18:00Z">
                  <w:rPr>
                    <w:color w:val="0000FF"/>
                    <w:lang w:val="de-DE"/>
                  </w:rPr>
                </w:rPrChange>
              </w:rPr>
            </w:pPr>
            <w:r w:rsidRPr="000B251E">
              <w:rPr>
                <w:strike/>
                <w:color w:val="0000FF"/>
                <w:lang w:val="de-DE" w:eastAsia="ko-KR"/>
                <w:rPrChange w:id="146" w:author="Abdou D" w:date="2024-01-29T15:18:00Z">
                  <w:rPr>
                    <w:color w:val="0000FF"/>
                    <w:lang w:val="de-DE" w:eastAsia="ko-KR"/>
                  </w:rPr>
                </w:rPrChange>
              </w:rPr>
              <w:t>Prism</w:t>
            </w:r>
            <w:r w:rsidRPr="000B251E">
              <w:rPr>
                <w:strike/>
                <w:color w:val="0000FF"/>
                <w:lang w:val="de-DE"/>
                <w:rPrChange w:id="147" w:author="Abdou D" w:date="2024-01-29T15:18:00Z">
                  <w:rPr>
                    <w:color w:val="0000FF"/>
                    <w:lang w:val="de-DE"/>
                  </w:rPr>
                </w:rPrChange>
              </w:rPr>
              <w:t xml:space="preserve"> </w:t>
            </w:r>
            <w:r w:rsidRPr="000B251E">
              <w:rPr>
                <w:strike/>
                <w:color w:val="0000FF"/>
                <w:lang w:val="de-DE" w:eastAsia="ko-KR"/>
                <w:rPrChange w:id="148" w:author="Abdou D" w:date="2024-01-29T15:18:00Z">
                  <w:rPr>
                    <w:color w:val="0000FF"/>
                    <w:lang w:val="de-DE" w:eastAsia="ko-KR"/>
                  </w:rPr>
                </w:rPrChange>
              </w:rPr>
              <w:t>model (Extrusion from 2D footprint geometry)</w:t>
            </w:r>
          </w:p>
        </w:tc>
      </w:tr>
      <w:tr w:rsidR="00AE5002" w:rsidRPr="000B251E" w14:paraId="6A454B77" w14:textId="152C12FC" w:rsidTr="00F64927">
        <w:tc>
          <w:tcPr>
            <w:tcW w:w="2118" w:type="dxa"/>
            <w:vAlign w:val="center"/>
          </w:tcPr>
          <w:p w14:paraId="0160FD33" w14:textId="336FEB8D" w:rsidR="00AE5002" w:rsidRPr="000B251E" w:rsidRDefault="00AE5002" w:rsidP="00AE5002">
            <w:pPr>
              <w:jc w:val="center"/>
              <w:rPr>
                <w:strike/>
                <w:color w:val="0000FF"/>
                <w:lang w:val="de-DE"/>
                <w:rPrChange w:id="149" w:author="Abdou D" w:date="2024-01-29T15:18:00Z">
                  <w:rPr>
                    <w:color w:val="0000FF"/>
                    <w:lang w:val="de-DE"/>
                  </w:rPr>
                </w:rPrChange>
              </w:rPr>
            </w:pPr>
            <w:r w:rsidRPr="000B251E">
              <w:rPr>
                <w:strike/>
                <w:color w:val="0000FF"/>
                <w:lang w:val="de-DE" w:eastAsia="ko-KR"/>
                <w:rPrChange w:id="150" w:author="Abdou D" w:date="2024-01-29T15:18:00Z">
                  <w:rPr>
                    <w:color w:val="0000FF"/>
                    <w:lang w:val="de-DE" w:eastAsia="ko-KR"/>
                  </w:rPr>
                </w:rPrChange>
              </w:rPr>
              <w:t>LoD</w:t>
            </w:r>
            <w:r w:rsidRPr="000B251E">
              <w:rPr>
                <w:strike/>
                <w:color w:val="0000FF"/>
                <w:lang w:val="de-DE"/>
                <w:rPrChange w:id="151" w:author="Abdou D" w:date="2024-01-29T15:18:00Z">
                  <w:rPr>
                    <w:color w:val="0000FF"/>
                    <w:lang w:val="de-DE"/>
                  </w:rPr>
                </w:rPrChange>
              </w:rPr>
              <w:t xml:space="preserve"> </w:t>
            </w:r>
            <w:r w:rsidRPr="000B251E">
              <w:rPr>
                <w:strike/>
                <w:color w:val="0000FF"/>
                <w:lang w:val="de-DE" w:eastAsia="ko-KR"/>
                <w:rPrChange w:id="152" w:author="Abdou D" w:date="2024-01-29T15:18:00Z">
                  <w:rPr>
                    <w:color w:val="0000FF"/>
                    <w:lang w:val="de-DE" w:eastAsia="ko-KR"/>
                  </w:rPr>
                </w:rPrChange>
              </w:rPr>
              <w:t>2</w:t>
            </w:r>
          </w:p>
        </w:tc>
        <w:tc>
          <w:tcPr>
            <w:tcW w:w="3963" w:type="dxa"/>
            <w:vAlign w:val="center"/>
          </w:tcPr>
          <w:p w14:paraId="00DE468D" w14:textId="4F55D297" w:rsidR="00AE5002" w:rsidRPr="000B251E" w:rsidRDefault="003D5F6D" w:rsidP="00AE5002">
            <w:pPr>
              <w:jc w:val="center"/>
              <w:rPr>
                <w:strike/>
                <w:color w:val="0000FF"/>
                <w:lang w:val="de-DE"/>
                <w:rPrChange w:id="153" w:author="Abdou D" w:date="2024-01-29T15:18:00Z">
                  <w:rPr>
                    <w:color w:val="0000FF"/>
                    <w:lang w:val="de-DE"/>
                  </w:rPr>
                </w:rPrChange>
              </w:rPr>
            </w:pPr>
            <w:r w:rsidRPr="000B251E">
              <w:rPr>
                <w:strike/>
                <w:color w:val="0000FF"/>
                <w:lang w:val="de-DE" w:eastAsia="ko-KR"/>
                <w:rPrChange w:id="154" w:author="Abdou D" w:date="2024-01-29T15:18:00Z">
                  <w:rPr>
                    <w:color w:val="0000FF"/>
                    <w:lang w:val="de-DE" w:eastAsia="ko-KR"/>
                  </w:rPr>
                </w:rPrChange>
              </w:rPr>
              <w:t>Detail description of features on walls. e.g. hieght of door may be independently given from wall</w:t>
            </w:r>
          </w:p>
        </w:tc>
        <w:tc>
          <w:tcPr>
            <w:tcW w:w="3963" w:type="dxa"/>
          </w:tcPr>
          <w:p w14:paraId="56E1001F" w14:textId="6A87E6D2" w:rsidR="00AE5002" w:rsidRPr="000B251E" w:rsidRDefault="003D5F6D" w:rsidP="00AE5002">
            <w:pPr>
              <w:jc w:val="center"/>
              <w:rPr>
                <w:strike/>
                <w:color w:val="0000FF"/>
                <w:lang w:val="de-DE"/>
                <w:rPrChange w:id="155" w:author="Abdou D" w:date="2024-01-29T15:18:00Z">
                  <w:rPr>
                    <w:color w:val="0000FF"/>
                    <w:lang w:val="de-DE"/>
                  </w:rPr>
                </w:rPrChange>
              </w:rPr>
            </w:pPr>
            <w:r w:rsidRPr="000B251E">
              <w:rPr>
                <w:strike/>
                <w:color w:val="0000FF"/>
                <w:lang w:val="de-DE" w:eastAsia="ko-KR"/>
                <w:rPrChange w:id="156" w:author="Abdou D" w:date="2024-01-29T15:18:00Z">
                  <w:rPr>
                    <w:color w:val="0000FF"/>
                    <w:lang w:val="de-DE" w:eastAsia="ko-KR"/>
                  </w:rPr>
                </w:rPrChange>
              </w:rPr>
              <w:t>Detail</w:t>
            </w:r>
            <w:r w:rsidRPr="000B251E">
              <w:rPr>
                <w:strike/>
                <w:color w:val="0000FF"/>
                <w:lang w:val="de-DE"/>
                <w:rPrChange w:id="157" w:author="Abdou D" w:date="2024-01-29T15:18:00Z">
                  <w:rPr>
                    <w:color w:val="0000FF"/>
                    <w:lang w:val="de-DE"/>
                  </w:rPr>
                </w:rPrChange>
              </w:rPr>
              <w:t xml:space="preserve"> </w:t>
            </w:r>
            <w:r w:rsidRPr="000B251E">
              <w:rPr>
                <w:strike/>
                <w:color w:val="0000FF"/>
                <w:lang w:val="de-DE" w:eastAsia="ko-KR"/>
                <w:rPrChange w:id="158" w:author="Abdou D" w:date="2024-01-29T15:18:00Z">
                  <w:rPr>
                    <w:color w:val="0000FF"/>
                    <w:lang w:val="de-DE" w:eastAsia="ko-KR"/>
                  </w:rPr>
                </w:rPrChange>
              </w:rPr>
              <w:t>3D</w:t>
            </w:r>
            <w:r w:rsidRPr="000B251E">
              <w:rPr>
                <w:strike/>
                <w:color w:val="0000FF"/>
                <w:lang w:val="de-DE"/>
                <w:rPrChange w:id="159" w:author="Abdou D" w:date="2024-01-29T15:18:00Z">
                  <w:rPr>
                    <w:color w:val="0000FF"/>
                    <w:lang w:val="de-DE"/>
                  </w:rPr>
                </w:rPrChange>
              </w:rPr>
              <w:t xml:space="preserve"> </w:t>
            </w:r>
            <w:r w:rsidRPr="000B251E">
              <w:rPr>
                <w:strike/>
                <w:color w:val="0000FF"/>
                <w:lang w:val="de-DE" w:eastAsia="ko-KR"/>
                <w:rPrChange w:id="160" w:author="Abdou D" w:date="2024-01-29T15:18:00Z">
                  <w:rPr>
                    <w:color w:val="0000FF"/>
                    <w:lang w:val="de-DE" w:eastAsia="ko-KR"/>
                  </w:rPr>
                </w:rPrChange>
              </w:rPr>
              <w:t>geometry</w:t>
            </w:r>
          </w:p>
        </w:tc>
      </w:tr>
      <w:tr w:rsidR="00AE5002" w:rsidRPr="000B251E" w14:paraId="4DD2EC46" w14:textId="10CE9668" w:rsidTr="00F64927">
        <w:tc>
          <w:tcPr>
            <w:tcW w:w="2118" w:type="dxa"/>
            <w:vAlign w:val="center"/>
          </w:tcPr>
          <w:p w14:paraId="14418FF4" w14:textId="64B06F8D" w:rsidR="00AE5002" w:rsidRPr="000B251E" w:rsidRDefault="00AE5002" w:rsidP="00AE5002">
            <w:pPr>
              <w:jc w:val="center"/>
              <w:rPr>
                <w:strike/>
                <w:color w:val="0000FF"/>
                <w:lang w:val="de-DE" w:eastAsia="ko-KR"/>
                <w:rPrChange w:id="161" w:author="Abdou D" w:date="2024-01-29T15:18:00Z">
                  <w:rPr>
                    <w:color w:val="0000FF"/>
                    <w:lang w:val="de-DE" w:eastAsia="ko-KR"/>
                  </w:rPr>
                </w:rPrChange>
              </w:rPr>
            </w:pPr>
            <w:r w:rsidRPr="000B251E">
              <w:rPr>
                <w:strike/>
                <w:color w:val="0000FF"/>
                <w:lang w:val="de-DE" w:eastAsia="ko-KR"/>
                <w:rPrChange w:id="162" w:author="Abdou D" w:date="2024-01-29T15:18:00Z">
                  <w:rPr>
                    <w:color w:val="0000FF"/>
                    <w:lang w:val="de-DE" w:eastAsia="ko-KR"/>
                  </w:rPr>
                </w:rPrChange>
              </w:rPr>
              <w:t>LoD 3</w:t>
            </w:r>
          </w:p>
        </w:tc>
        <w:tc>
          <w:tcPr>
            <w:tcW w:w="3963" w:type="dxa"/>
            <w:vAlign w:val="center"/>
          </w:tcPr>
          <w:p w14:paraId="323C4940" w14:textId="49911217" w:rsidR="00AE5002" w:rsidRPr="000B251E" w:rsidRDefault="003D5F6D" w:rsidP="00AE5002">
            <w:pPr>
              <w:jc w:val="center"/>
              <w:rPr>
                <w:strike/>
                <w:color w:val="0000FF"/>
                <w:lang w:val="de-DE"/>
                <w:rPrChange w:id="163" w:author="Abdou D" w:date="2024-01-29T15:18:00Z">
                  <w:rPr>
                    <w:color w:val="0000FF"/>
                    <w:lang w:val="de-DE"/>
                  </w:rPr>
                </w:rPrChange>
              </w:rPr>
            </w:pPr>
            <w:r w:rsidRPr="000B251E">
              <w:rPr>
                <w:strike/>
                <w:color w:val="0000FF"/>
                <w:lang w:val="de-DE" w:eastAsia="ko-KR"/>
                <w:rPrChange w:id="164" w:author="Abdou D" w:date="2024-01-29T15:18:00Z">
                  <w:rPr>
                    <w:color w:val="0000FF"/>
                    <w:lang w:val="de-DE" w:eastAsia="ko-KR"/>
                  </w:rPr>
                </w:rPrChange>
              </w:rPr>
              <w:t>(? Texture ?)</w:t>
            </w:r>
          </w:p>
        </w:tc>
        <w:tc>
          <w:tcPr>
            <w:tcW w:w="3963" w:type="dxa"/>
          </w:tcPr>
          <w:p w14:paraId="606CD1E5" w14:textId="77777777" w:rsidR="00AE5002" w:rsidRPr="000B251E" w:rsidRDefault="00AE5002" w:rsidP="00AE5002">
            <w:pPr>
              <w:jc w:val="center"/>
              <w:rPr>
                <w:strike/>
                <w:color w:val="0000FF"/>
                <w:lang w:val="de-DE"/>
                <w:rPrChange w:id="165" w:author="Abdou D" w:date="2024-01-29T15:18:00Z">
                  <w:rPr>
                    <w:color w:val="0000FF"/>
                    <w:lang w:val="de-DE"/>
                  </w:rPr>
                </w:rPrChange>
              </w:rPr>
            </w:pPr>
          </w:p>
        </w:tc>
      </w:tr>
    </w:tbl>
    <w:p w14:paraId="189A0875" w14:textId="77777777" w:rsidR="00D56A17" w:rsidRPr="00826850" w:rsidRDefault="00D56A17" w:rsidP="00D56A17">
      <w:pPr>
        <w:pStyle w:val="1"/>
        <w:tabs>
          <w:tab w:val="left" w:pos="400"/>
          <w:tab w:val="left" w:pos="560"/>
        </w:tabs>
        <w:suppressAutoHyphens/>
        <w:spacing w:before="270" w:after="120" w:line="-270" w:lineRule="auto"/>
        <w:jc w:val="both"/>
      </w:pPr>
      <w:bookmarkStart w:id="166" w:name="_Ref80118361"/>
      <w:bookmarkStart w:id="167" w:name="_Toc146459185"/>
      <w:r w:rsidRPr="00826850">
        <w:t>Data model</w:t>
      </w:r>
      <w:bookmarkEnd w:id="166"/>
      <w:bookmarkEnd w:id="167"/>
    </w:p>
    <w:p w14:paraId="68432E2B" w14:textId="77777777" w:rsidR="00D56A17" w:rsidRPr="00826850" w:rsidRDefault="00D56A17" w:rsidP="00D56A17">
      <w:pPr>
        <w:pStyle w:val="Default"/>
        <w:spacing w:before="80"/>
        <w:jc w:val="both"/>
        <w:rPr>
          <w:color w:val="auto"/>
          <w:lang w:val="en-GB"/>
        </w:rPr>
      </w:pPr>
      <w:r w:rsidRPr="00826850">
        <w:t xml:space="preserve">After explaining the important concepts on which </w:t>
      </w:r>
      <w:proofErr w:type="spellStart"/>
      <w:r w:rsidRPr="00826850">
        <w:t>IndoorGML</w:t>
      </w:r>
      <w:proofErr w:type="spellEnd"/>
      <w:r w:rsidRPr="00826850">
        <w:t xml:space="preserve"> relies, this section presents the conceptual data model using UML class diagram. </w:t>
      </w:r>
    </w:p>
    <w:p w14:paraId="744F1444" w14:textId="77777777" w:rsidR="00D56A17" w:rsidRPr="00826850" w:rsidRDefault="00D56A17" w:rsidP="00D56A17">
      <w:pPr>
        <w:spacing w:after="160" w:line="259" w:lineRule="auto"/>
      </w:pPr>
    </w:p>
    <w:p w14:paraId="18C95D15" w14:textId="266378F8" w:rsidR="00D56A17" w:rsidRPr="00D56A17" w:rsidRDefault="00D56A17" w:rsidP="00AE5002">
      <w:pPr>
        <w:pStyle w:val="2"/>
        <w:tabs>
          <w:tab w:val="left" w:pos="540"/>
          <w:tab w:val="left" w:pos="700"/>
        </w:tabs>
        <w:suppressAutoHyphens/>
        <w:spacing w:before="60" w:after="120" w:line="-250" w:lineRule="auto"/>
        <w:jc w:val="both"/>
        <w:rPr>
          <w:szCs w:val="24"/>
        </w:rPr>
      </w:pPr>
      <w:bookmarkStart w:id="168" w:name="_Toc146459186"/>
      <w:proofErr w:type="spellStart"/>
      <w:r w:rsidRPr="00D56A17">
        <w:rPr>
          <w:szCs w:val="24"/>
        </w:rPr>
        <w:t>IndoorGML</w:t>
      </w:r>
      <w:proofErr w:type="spellEnd"/>
      <w:r w:rsidRPr="00D56A17">
        <w:rPr>
          <w:szCs w:val="24"/>
        </w:rPr>
        <w:t xml:space="preserve"> Core Module</w:t>
      </w:r>
      <w:bookmarkEnd w:id="168"/>
    </w:p>
    <w:p w14:paraId="3D143F80" w14:textId="222288E8" w:rsidR="004D2D26" w:rsidRPr="00826850" w:rsidRDefault="002707D3" w:rsidP="004D2D26">
      <w:commentRangeStart w:id="169"/>
      <w:commentRangeEnd w:id="169"/>
      <w:r>
        <w:rPr>
          <w:rStyle w:val="aff6"/>
          <w:rFonts w:eastAsia="맑은 고딕"/>
          <w:lang w:val="en-GB"/>
        </w:rPr>
        <w:commentReference w:id="169"/>
      </w:r>
      <w:commentRangeStart w:id="170"/>
      <w:commentRangeEnd w:id="170"/>
      <w:r w:rsidR="004271DC">
        <w:rPr>
          <w:rStyle w:val="aff6"/>
          <w:rFonts w:eastAsia="맑은 고딕"/>
          <w:lang w:val="en-GB"/>
        </w:rPr>
        <w:commentReference w:id="170"/>
      </w:r>
      <w:r w:rsidR="004D2D26" w:rsidRPr="004D2D26">
        <w:t xml:space="preserve"> </w:t>
      </w:r>
      <w:r w:rsidR="004D2D26" w:rsidRPr="00826850">
        <w:t xml:space="preserve">The core module is composed of three main parts: </w:t>
      </w:r>
    </w:p>
    <w:p w14:paraId="4CD4F59B" w14:textId="77777777" w:rsidR="004D2D26" w:rsidRPr="00826850" w:rsidRDefault="004D2D26" w:rsidP="004D2D26">
      <w:pPr>
        <w:pStyle w:val="af3"/>
        <w:numPr>
          <w:ilvl w:val="0"/>
          <w:numId w:val="30"/>
        </w:numPr>
        <w:ind w:leftChars="0"/>
      </w:pPr>
      <w:r w:rsidRPr="00826850">
        <w:t xml:space="preserve">the primal space which describes the cellular space (see section </w:t>
      </w:r>
      <w:r w:rsidRPr="00826850">
        <w:fldChar w:fldCharType="begin"/>
      </w:r>
      <w:r w:rsidRPr="00826850">
        <w:instrText xml:space="preserve"> REF _Ref43283544 \w \h  \* MERGEFORMAT </w:instrText>
      </w:r>
      <w:r w:rsidRPr="00826850">
        <w:fldChar w:fldCharType="separate"/>
      </w:r>
      <w:r>
        <w:t>7.2</w:t>
      </w:r>
      <w:r w:rsidRPr="00826850">
        <w:fldChar w:fldCharType="end"/>
      </w:r>
      <w:r w:rsidRPr="00826850">
        <w:t>);</w:t>
      </w:r>
    </w:p>
    <w:p w14:paraId="20DF0890" w14:textId="77777777" w:rsidR="004D2D26" w:rsidRPr="00826850" w:rsidRDefault="004D2D26" w:rsidP="004D2D26">
      <w:pPr>
        <w:pStyle w:val="af3"/>
        <w:numPr>
          <w:ilvl w:val="0"/>
          <w:numId w:val="30"/>
        </w:numPr>
        <w:ind w:leftChars="0"/>
      </w:pPr>
      <w:r w:rsidRPr="00826850">
        <w:t xml:space="preserve">the dual space which carries the network information (see section </w:t>
      </w:r>
      <w:r w:rsidRPr="00826850">
        <w:fldChar w:fldCharType="begin"/>
      </w:r>
      <w:r w:rsidRPr="00826850">
        <w:instrText xml:space="preserve"> REF _Ref43282751 \r \h  \* MERGEFORMAT </w:instrText>
      </w:r>
      <w:r w:rsidRPr="00826850">
        <w:fldChar w:fldCharType="separate"/>
      </w:r>
      <w:r>
        <w:t>7.3</w:t>
      </w:r>
      <w:r w:rsidRPr="00826850">
        <w:fldChar w:fldCharType="end"/>
      </w:r>
      <w:r w:rsidRPr="00826850">
        <w:t>);</w:t>
      </w:r>
    </w:p>
    <w:p w14:paraId="27583A35" w14:textId="77777777" w:rsidR="004D2D26" w:rsidRPr="00826850" w:rsidRDefault="004D2D26" w:rsidP="004D2D26">
      <w:pPr>
        <w:pStyle w:val="af3"/>
        <w:numPr>
          <w:ilvl w:val="0"/>
          <w:numId w:val="30"/>
        </w:numPr>
        <w:ind w:leftChars="0"/>
      </w:pPr>
      <w:r w:rsidRPr="00826850">
        <w:t xml:space="preserve">the inter-layer connection which makes the link between thematic layers (see section </w:t>
      </w:r>
      <w:r w:rsidRPr="00826850">
        <w:fldChar w:fldCharType="begin"/>
      </w:r>
      <w:r w:rsidRPr="00826850">
        <w:instrText xml:space="preserve"> REF _Ref43283584 \r \h  \* MERGEFORMAT </w:instrText>
      </w:r>
      <w:r w:rsidRPr="00826850">
        <w:fldChar w:fldCharType="separate"/>
      </w:r>
      <w:r>
        <w:t>7.6.2</w:t>
      </w:r>
      <w:r w:rsidRPr="00826850">
        <w:fldChar w:fldCharType="end"/>
      </w:r>
      <w:r w:rsidRPr="00826850">
        <w:t>).</w:t>
      </w:r>
    </w:p>
    <w:p w14:paraId="7EBDB813" w14:textId="77777777" w:rsidR="004D2D26" w:rsidRPr="00826850" w:rsidRDefault="004D2D26" w:rsidP="004D2D26">
      <w:pPr>
        <w:pStyle w:val="af3"/>
        <w:ind w:leftChars="0" w:left="600"/>
      </w:pPr>
    </w:p>
    <w:p w14:paraId="4F4BB347" w14:textId="77777777" w:rsidR="004D2D26" w:rsidRPr="00826850" w:rsidDel="00BB17D8" w:rsidRDefault="004D2D26" w:rsidP="004D2D26">
      <w:pPr>
        <w:rPr>
          <w:del w:id="171" w:author="Abdou D" w:date="2024-02-06T16:19:00Z"/>
        </w:rPr>
      </w:pPr>
      <w:r w:rsidRPr="00826850">
        <w:t xml:space="preserve">In </w:t>
      </w:r>
      <w:r w:rsidRPr="00826850">
        <w:fldChar w:fldCharType="begin"/>
      </w:r>
      <w:r w:rsidRPr="00826850">
        <w:instrText xml:space="preserve"> REF _Ref43283607 \h  \* MERGEFORMAT </w:instrText>
      </w:r>
      <w:r w:rsidRPr="00826850">
        <w:fldChar w:fldCharType="separate"/>
      </w:r>
      <w:r w:rsidRPr="00826850">
        <w:t xml:space="preserve">Figure </w:t>
      </w:r>
      <w:r>
        <w:t>16</w:t>
      </w:r>
      <w:r w:rsidRPr="00826850">
        <w:fldChar w:fldCharType="end"/>
      </w:r>
      <w:r w:rsidRPr="00826850">
        <w:t xml:space="preserve">, the UML diagram illustrates all the classes associated with those three parts. In the following, the classes are introduced and the data types that they invoke in their attributes are detailed. </w:t>
      </w:r>
    </w:p>
    <w:p w14:paraId="3D27A413" w14:textId="262986BB" w:rsidR="004D2D26" w:rsidRPr="00826850" w:rsidDel="00BB17D8" w:rsidRDefault="004D2D26" w:rsidP="00D56A17">
      <w:pPr>
        <w:rPr>
          <w:del w:id="172" w:author="Abdou D" w:date="2024-02-06T16:19:00Z"/>
        </w:rPr>
      </w:pPr>
    </w:p>
    <w:p w14:paraId="2C9B7837" w14:textId="3488E422" w:rsidR="0091297F" w:rsidRDefault="004D2D26">
      <w:pPr>
        <w:rPr>
          <w:ins w:id="173" w:author="Abdou D" w:date="2024-01-29T17:14:00Z"/>
          <w:noProof/>
        </w:rPr>
        <w:pPrChange w:id="174" w:author="Abdou D" w:date="2024-02-06T16:19:00Z">
          <w:pPr>
            <w:keepNext/>
            <w:jc w:val="center"/>
          </w:pPr>
        </w:pPrChange>
      </w:pPr>
      <w:bookmarkStart w:id="175" w:name="_Ref43283607"/>
      <w:del w:id="176" w:author="Abdou D" w:date="2024-01-29T17:09:00Z">
        <w:r w:rsidRPr="00826850" w:rsidDel="00606F26">
          <w:rPr>
            <w:noProof/>
          </w:rPr>
          <w:drawing>
            <wp:anchor distT="0" distB="0" distL="114300" distR="114300" simplePos="0" relativeHeight="251661312" behindDoc="0" locked="0" layoutInCell="1" allowOverlap="1" wp14:anchorId="1BB44576" wp14:editId="7713DC0D">
              <wp:simplePos x="0" y="0"/>
              <wp:positionH relativeFrom="margin">
                <wp:align>center</wp:align>
              </wp:positionH>
              <wp:positionV relativeFrom="paragraph">
                <wp:posOffset>1104900</wp:posOffset>
              </wp:positionV>
              <wp:extent cx="7983220" cy="5778500"/>
              <wp:effectExtent l="0" t="2540" r="0" b="0"/>
              <wp:wrapTopAndBottom/>
              <wp:docPr id="55" name="Picture 5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 schematic&#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rot="5400000">
                        <a:off x="0" y="0"/>
                        <a:ext cx="7983220" cy="5778500"/>
                      </a:xfrm>
                      <a:prstGeom prst="rect">
                        <a:avLst/>
                      </a:prstGeom>
                    </pic:spPr>
                  </pic:pic>
                </a:graphicData>
              </a:graphic>
              <wp14:sizeRelH relativeFrom="margin">
                <wp14:pctWidth>0</wp14:pctWidth>
              </wp14:sizeRelH>
              <wp14:sizeRelV relativeFrom="margin">
                <wp14:pctHeight>0</wp14:pctHeight>
              </wp14:sizeRelV>
            </wp:anchor>
          </w:drawing>
        </w:r>
      </w:del>
    </w:p>
    <w:p w14:paraId="49587057" w14:textId="5D5A642C" w:rsidR="0091297F" w:rsidRDefault="000430D2" w:rsidP="00D56A17">
      <w:pPr>
        <w:keepNext/>
        <w:jc w:val="center"/>
        <w:rPr>
          <w:ins w:id="177" w:author="Abdou D" w:date="2024-01-29T17:14:00Z"/>
          <w:noProof/>
        </w:rPr>
      </w:pPr>
      <w:ins w:id="178" w:author="Abdou D" w:date="2024-02-07T13:10:00Z">
        <w:r>
          <w:rPr>
            <w:noProof/>
          </w:rPr>
          <w:lastRenderedPageBreak/>
          <w:drawing>
            <wp:anchor distT="0" distB="0" distL="114300" distR="114300" simplePos="0" relativeHeight="251664384" behindDoc="0" locked="0" layoutInCell="1" allowOverlap="1" wp14:anchorId="1081C724" wp14:editId="7C40A68A">
              <wp:simplePos x="0" y="0"/>
              <wp:positionH relativeFrom="column">
                <wp:posOffset>-2553970</wp:posOffset>
              </wp:positionH>
              <wp:positionV relativeFrom="paragraph">
                <wp:posOffset>3728085</wp:posOffset>
              </wp:positionV>
              <wp:extent cx="6147435" cy="765810"/>
              <wp:effectExtent l="4763" t="0" r="0" b="0"/>
              <wp:wrapThrough wrapText="bothSides">
                <wp:wrapPolygon edited="0">
                  <wp:start x="17" y="21734"/>
                  <wp:lineTo x="21503" y="21734"/>
                  <wp:lineTo x="21503" y="779"/>
                  <wp:lineTo x="17" y="779"/>
                  <wp:lineTo x="17" y="21734"/>
                </wp:wrapPolygon>
              </wp:wrapThrough>
              <wp:docPr id="91701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12930" name=""/>
                      <pic:cNvPicPr/>
                    </pic:nvPicPr>
                    <pic:blipFill rotWithShape="1">
                      <a:blip r:embed="rId41"/>
                      <a:srcRect l="2089" t="17814" r="1766" b="10228"/>
                      <a:stretch/>
                    </pic:blipFill>
                    <pic:spPr bwMode="auto">
                      <a:xfrm rot="5400000">
                        <a:off x="0" y="0"/>
                        <a:ext cx="6147435" cy="765810"/>
                      </a:xfrm>
                      <a:prstGeom prst="rect">
                        <a:avLst/>
                      </a:prstGeom>
                      <a:ln>
                        <a:noFill/>
                      </a:ln>
                      <a:extLst>
                        <a:ext uri="{53640926-AAD7-44D8-BBD7-CCE9431645EC}">
                          <a14:shadowObscured xmlns:a14="http://schemas.microsoft.com/office/drawing/2010/main"/>
                        </a:ext>
                      </a:extLst>
                    </pic:spPr>
                  </pic:pic>
                </a:graphicData>
              </a:graphic>
            </wp:anchor>
          </w:drawing>
        </w:r>
        <w:r>
          <w:rPr>
            <w:noProof/>
          </w:rPr>
          <w:t xml:space="preserve"> </w:t>
        </w:r>
      </w:ins>
      <w:ins w:id="179" w:author="Abdou D" w:date="2024-02-06T16:16:00Z">
        <w:r w:rsidR="00DC5440">
          <w:rPr>
            <w:noProof/>
          </w:rPr>
          <w:drawing>
            <wp:inline distT="0" distB="0" distL="0" distR="0" wp14:anchorId="612366E2" wp14:editId="61A4641D">
              <wp:extent cx="7782990" cy="5315225"/>
              <wp:effectExtent l="0" t="4445" r="4445" b="4445"/>
              <wp:docPr id="525708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08781" name="Picture 1"/>
                      <pic:cNvPicPr/>
                    </pic:nvPicPr>
                    <pic:blipFill rotWithShape="1">
                      <a:blip r:embed="rId42"/>
                      <a:srcRect l="2084" t="4375" r="1942" b="1640"/>
                      <a:stretch/>
                    </pic:blipFill>
                    <pic:spPr bwMode="auto">
                      <a:xfrm rot="5400000">
                        <a:off x="0" y="0"/>
                        <a:ext cx="7782990" cy="5315225"/>
                      </a:xfrm>
                      <a:prstGeom prst="rect">
                        <a:avLst/>
                      </a:prstGeom>
                      <a:ln>
                        <a:noFill/>
                      </a:ln>
                      <a:extLst>
                        <a:ext uri="{53640926-AAD7-44D8-BBD7-CCE9431645EC}">
                          <a14:shadowObscured xmlns:a14="http://schemas.microsoft.com/office/drawing/2010/main"/>
                        </a:ext>
                      </a:extLst>
                    </pic:spPr>
                  </pic:pic>
                </a:graphicData>
              </a:graphic>
            </wp:inline>
          </w:drawing>
        </w:r>
      </w:ins>
    </w:p>
    <w:p w14:paraId="4CF3F5AB" w14:textId="69D8F124" w:rsidR="00D56A17" w:rsidRPr="00826850" w:rsidRDefault="00D56A17" w:rsidP="00D56A17">
      <w:pPr>
        <w:keepNext/>
        <w:jc w:val="center"/>
      </w:pPr>
      <w:r w:rsidRPr="00826850">
        <w:t xml:space="preserve">Figure </w:t>
      </w:r>
      <w:r w:rsidR="00DC6019">
        <w:fldChar w:fldCharType="begin"/>
      </w:r>
      <w:r w:rsidR="00DC6019">
        <w:instrText xml:space="preserve"> SEQ Figure \* ARABIC </w:instrText>
      </w:r>
      <w:r w:rsidR="00DC6019">
        <w:fldChar w:fldCharType="separate"/>
      </w:r>
      <w:r w:rsidR="003D5F6D">
        <w:rPr>
          <w:noProof/>
        </w:rPr>
        <w:t>16</w:t>
      </w:r>
      <w:r w:rsidR="00DC6019">
        <w:rPr>
          <w:noProof/>
        </w:rPr>
        <w:fldChar w:fldCharType="end"/>
      </w:r>
      <w:bookmarkEnd w:id="175"/>
      <w:r w:rsidRPr="00826850">
        <w:t>: UML diagram of the Core module</w:t>
      </w:r>
      <w:ins w:id="180" w:author="Abdou D" w:date="2024-01-29T17:12:00Z">
        <w:r w:rsidR="00EC0D1D" w:rsidRPr="00EC0D1D">
          <w:rPr>
            <w:noProof/>
          </w:rPr>
          <w:t xml:space="preserve"> </w:t>
        </w:r>
      </w:ins>
    </w:p>
    <w:p w14:paraId="670E8F16" w14:textId="456BDDC2" w:rsidR="00D56A17" w:rsidRPr="00826850" w:rsidRDefault="00D56A17" w:rsidP="00601140">
      <w:pPr>
        <w:pStyle w:val="3"/>
        <w:numPr>
          <w:ilvl w:val="2"/>
          <w:numId w:val="23"/>
        </w:numPr>
        <w:tabs>
          <w:tab w:val="left" w:pos="660"/>
          <w:tab w:val="left" w:pos="880"/>
        </w:tabs>
        <w:suppressAutoHyphens/>
        <w:spacing w:before="60" w:after="120" w:line="-230" w:lineRule="auto"/>
        <w:jc w:val="both"/>
        <w:rPr>
          <w:szCs w:val="24"/>
        </w:rPr>
      </w:pPr>
      <w:bookmarkStart w:id="181" w:name="_Toc146459187"/>
      <w:r w:rsidRPr="00826850">
        <w:rPr>
          <w:szCs w:val="24"/>
        </w:rPr>
        <w:lastRenderedPageBreak/>
        <w:t>CellSpace</w:t>
      </w:r>
      <w:bookmarkEnd w:id="181"/>
    </w:p>
    <w:p w14:paraId="34943DC6" w14:textId="45E45BCC" w:rsidR="00D56A17" w:rsidRPr="00826850" w:rsidRDefault="00D56A17" w:rsidP="00F45A2D">
      <w:pPr>
        <w:keepNext/>
        <w:jc w:val="center"/>
      </w:pPr>
      <w:del w:id="182" w:author="Abdou D" w:date="2024-02-06T16:20:00Z">
        <w:r w:rsidRPr="00826850" w:rsidDel="00F45A2D">
          <w:rPr>
            <w:noProof/>
          </w:rPr>
          <w:drawing>
            <wp:inline distT="0" distB="0" distL="0" distR="0" wp14:anchorId="4BB776CB" wp14:editId="4F8CD701">
              <wp:extent cx="6217334" cy="298173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43">
                        <a:extLst>
                          <a:ext uri="{28A0092B-C50C-407E-A947-70E740481C1C}">
                            <a14:useLocalDpi xmlns:a14="http://schemas.microsoft.com/office/drawing/2010/main" val="0"/>
                          </a:ext>
                        </a:extLst>
                      </a:blip>
                      <a:srcRect l="2456" t="22639" r="3775" b="2211"/>
                      <a:stretch/>
                    </pic:blipFill>
                    <pic:spPr bwMode="auto">
                      <a:xfrm>
                        <a:off x="0" y="0"/>
                        <a:ext cx="6262458" cy="3003380"/>
                      </a:xfrm>
                      <a:prstGeom prst="rect">
                        <a:avLst/>
                      </a:prstGeom>
                      <a:ln>
                        <a:noFill/>
                      </a:ln>
                      <a:extLst>
                        <a:ext uri="{53640926-AAD7-44D8-BBD7-CCE9431645EC}">
                          <a14:shadowObscured xmlns:a14="http://schemas.microsoft.com/office/drawing/2010/main"/>
                        </a:ext>
                      </a:extLst>
                    </pic:spPr>
                  </pic:pic>
                </a:graphicData>
              </a:graphic>
            </wp:inline>
          </w:drawing>
        </w:r>
      </w:del>
      <w:ins w:id="183" w:author="Abdou D" w:date="2024-02-06T16:20:00Z">
        <w:r w:rsidR="00F45A2D">
          <w:rPr>
            <w:noProof/>
          </w:rPr>
          <w:drawing>
            <wp:inline distT="0" distB="0" distL="0" distR="0" wp14:anchorId="249D2F6F" wp14:editId="5480ADDB">
              <wp:extent cx="6112412" cy="3924300"/>
              <wp:effectExtent l="0" t="0" r="3175" b="0"/>
              <wp:docPr id="204803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39775" name=""/>
                      <pic:cNvPicPr/>
                    </pic:nvPicPr>
                    <pic:blipFill rotWithShape="1">
                      <a:blip r:embed="rId44"/>
                      <a:srcRect l="2307" t="5006" r="2169" b="1881"/>
                      <a:stretch/>
                    </pic:blipFill>
                    <pic:spPr bwMode="auto">
                      <a:xfrm>
                        <a:off x="0" y="0"/>
                        <a:ext cx="6114167" cy="3925427"/>
                      </a:xfrm>
                      <a:prstGeom prst="rect">
                        <a:avLst/>
                      </a:prstGeom>
                      <a:ln>
                        <a:noFill/>
                      </a:ln>
                      <a:extLst>
                        <a:ext uri="{53640926-AAD7-44D8-BBD7-CCE9431645EC}">
                          <a14:shadowObscured xmlns:a14="http://schemas.microsoft.com/office/drawing/2010/main"/>
                        </a:ext>
                      </a:extLst>
                    </pic:spPr>
                  </pic:pic>
                </a:graphicData>
              </a:graphic>
            </wp:inline>
          </w:drawing>
        </w:r>
      </w:ins>
    </w:p>
    <w:p w14:paraId="3612954B" w14:textId="62B89957" w:rsidR="00D56A17" w:rsidRPr="00826850" w:rsidRDefault="00D56A17" w:rsidP="00D56A17">
      <w:pPr>
        <w:pStyle w:val="af4"/>
        <w:rPr>
          <w:rFonts w:cs="Times New Roman"/>
          <w:b/>
          <w:szCs w:val="24"/>
        </w:rPr>
      </w:pPr>
      <w:bookmarkStart w:id="184" w:name="_Ref81385285"/>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17</w:t>
      </w:r>
      <w:r w:rsidRPr="00826850">
        <w:rPr>
          <w:rFonts w:cs="Times New Roman"/>
          <w:szCs w:val="24"/>
        </w:rPr>
        <w:fldChar w:fldCharType="end"/>
      </w:r>
      <w:bookmarkEnd w:id="184"/>
      <w:r w:rsidRPr="00826850">
        <w:rPr>
          <w:rFonts w:cs="Times New Roman"/>
          <w:szCs w:val="24"/>
        </w:rPr>
        <w:t>: CellSpace and its related classes: PrimalSpaceLayer, CellBoundary, Node and InterLayerConnection</w:t>
      </w:r>
    </w:p>
    <w:p w14:paraId="01F63937" w14:textId="7B4637F7" w:rsidR="00D56A17" w:rsidRPr="00826850" w:rsidRDefault="00D56A17" w:rsidP="00D56A17">
      <w:pPr>
        <w:spacing w:after="160" w:line="259" w:lineRule="auto"/>
      </w:pPr>
      <w:r w:rsidRPr="00826850">
        <w:t>CellSpace is a core module class for representing the environment in terms of cellular space. CellSpace is compulsory class to have a valid IndoorGML2.0. It contains the following attributes (</w:t>
      </w:r>
      <w:r w:rsidRPr="00826850">
        <w:fldChar w:fldCharType="begin"/>
      </w:r>
      <w:r w:rsidRPr="00826850">
        <w:instrText xml:space="preserve"> REF _Ref81385285 \h  \* MERGEFORMAT </w:instrText>
      </w:r>
      <w:r w:rsidRPr="00826850">
        <w:fldChar w:fldCharType="separate"/>
      </w:r>
      <w:r w:rsidR="003D5F6D" w:rsidRPr="00826850">
        <w:t xml:space="preserve">Figure </w:t>
      </w:r>
      <w:r w:rsidR="003D5F6D">
        <w:rPr>
          <w:noProof/>
        </w:rPr>
        <w:t>17</w:t>
      </w:r>
      <w:r w:rsidRPr="00826850">
        <w:fldChar w:fldCharType="end"/>
      </w:r>
      <w:r w:rsidRPr="00826850">
        <w:t xml:space="preserve">):  </w:t>
      </w:r>
    </w:p>
    <w:p w14:paraId="5DFD93B9" w14:textId="77777777" w:rsidR="00D56A17" w:rsidRPr="00826850" w:rsidRDefault="00D56A17" w:rsidP="00601140">
      <w:pPr>
        <w:pStyle w:val="af3"/>
        <w:numPr>
          <w:ilvl w:val="0"/>
          <w:numId w:val="37"/>
        </w:numPr>
        <w:ind w:leftChars="0"/>
      </w:pPr>
      <w:proofErr w:type="spellStart"/>
      <w:r w:rsidRPr="00826850">
        <w:rPr>
          <w:i/>
          <w:iCs/>
        </w:rPr>
        <w:t>cellSpaceGeom</w:t>
      </w:r>
      <w:proofErr w:type="spellEnd"/>
      <w:r w:rsidRPr="00826850">
        <w:t xml:space="preserve"> (</w:t>
      </w:r>
      <w:proofErr w:type="spellStart"/>
      <w:r w:rsidRPr="00826850">
        <w:rPr>
          <w:i/>
          <w:iCs/>
        </w:rPr>
        <w:t>CellSpaceGeometryType</w:t>
      </w:r>
      <w:proofErr w:type="spellEnd"/>
      <w:r w:rsidRPr="00826850">
        <w:t>)</w:t>
      </w:r>
    </w:p>
    <w:p w14:paraId="64190882" w14:textId="77777777" w:rsidR="00D56A17" w:rsidRPr="00826850" w:rsidRDefault="00D56A17" w:rsidP="00601140">
      <w:pPr>
        <w:pStyle w:val="af3"/>
        <w:numPr>
          <w:ilvl w:val="0"/>
          <w:numId w:val="37"/>
        </w:numPr>
        <w:ind w:leftChars="0"/>
      </w:pPr>
      <w:proofErr w:type="spellStart"/>
      <w:r w:rsidRPr="00826850">
        <w:rPr>
          <w:i/>
          <w:iCs/>
        </w:rPr>
        <w:t>externalReference</w:t>
      </w:r>
      <w:proofErr w:type="spellEnd"/>
      <w:r w:rsidRPr="00826850">
        <w:rPr>
          <w:i/>
          <w:iCs/>
        </w:rPr>
        <w:t xml:space="preserve"> (</w:t>
      </w:r>
      <w:proofErr w:type="spellStart"/>
      <w:r w:rsidRPr="00826850">
        <w:rPr>
          <w:i/>
          <w:iCs/>
        </w:rPr>
        <w:t>url</w:t>
      </w:r>
      <w:proofErr w:type="spellEnd"/>
      <w:r w:rsidRPr="00826850">
        <w:rPr>
          <w:i/>
          <w:iCs/>
        </w:rPr>
        <w:t>)</w:t>
      </w:r>
    </w:p>
    <w:p w14:paraId="2F684E13" w14:textId="77777777" w:rsidR="00D56A17" w:rsidRPr="00826850" w:rsidRDefault="00D56A17" w:rsidP="00601140">
      <w:pPr>
        <w:pStyle w:val="af3"/>
        <w:numPr>
          <w:ilvl w:val="0"/>
          <w:numId w:val="37"/>
        </w:numPr>
        <w:ind w:leftChars="0"/>
        <w:rPr>
          <w:i/>
          <w:iCs/>
        </w:rPr>
      </w:pPr>
      <w:r w:rsidRPr="00826850">
        <w:rPr>
          <w:i/>
          <w:iCs/>
        </w:rPr>
        <w:t>level (string)</w:t>
      </w:r>
    </w:p>
    <w:p w14:paraId="4F88097D" w14:textId="77777777" w:rsidR="00D56A17" w:rsidRPr="00826850" w:rsidRDefault="00D56A17" w:rsidP="00601140">
      <w:pPr>
        <w:pStyle w:val="af3"/>
        <w:numPr>
          <w:ilvl w:val="0"/>
          <w:numId w:val="37"/>
        </w:numPr>
        <w:ind w:leftChars="0"/>
        <w:rPr>
          <w:i/>
          <w:iCs/>
        </w:rPr>
      </w:pPr>
      <w:commentRangeStart w:id="185"/>
      <w:r w:rsidRPr="00826850">
        <w:rPr>
          <w:i/>
        </w:rPr>
        <w:t>name</w:t>
      </w:r>
      <w:r w:rsidRPr="00826850">
        <w:rPr>
          <w:i/>
          <w:iCs/>
        </w:rPr>
        <w:t xml:space="preserve"> (string)</w:t>
      </w:r>
      <w:commentRangeEnd w:id="185"/>
      <w:r w:rsidR="00C7304E">
        <w:rPr>
          <w:rStyle w:val="aff6"/>
        </w:rPr>
        <w:commentReference w:id="185"/>
      </w:r>
    </w:p>
    <w:p w14:paraId="30E0F167" w14:textId="77777777" w:rsidR="00D56A17" w:rsidRPr="00826850" w:rsidRDefault="00D56A17" w:rsidP="00601140">
      <w:pPr>
        <w:pStyle w:val="af3"/>
        <w:numPr>
          <w:ilvl w:val="0"/>
          <w:numId w:val="37"/>
        </w:numPr>
        <w:ind w:leftChars="0"/>
      </w:pPr>
      <w:proofErr w:type="spellStart"/>
      <w:r w:rsidRPr="00826850">
        <w:rPr>
          <w:i/>
          <w:iCs/>
        </w:rPr>
        <w:t>PoI</w:t>
      </w:r>
      <w:proofErr w:type="spellEnd"/>
      <w:r w:rsidRPr="00826850">
        <w:rPr>
          <w:i/>
          <w:iCs/>
        </w:rPr>
        <w:t xml:space="preserve"> (</w:t>
      </w:r>
      <w:proofErr w:type="spellStart"/>
      <w:r w:rsidRPr="00826850">
        <w:rPr>
          <w:i/>
          <w:iCs/>
        </w:rPr>
        <w:t>boolean</w:t>
      </w:r>
      <w:proofErr w:type="spellEnd"/>
      <w:r w:rsidRPr="00826850">
        <w:rPr>
          <w:i/>
          <w:iCs/>
        </w:rPr>
        <w:t>)</w:t>
      </w:r>
    </w:p>
    <w:p w14:paraId="4099D2F6" w14:textId="0770DE65" w:rsidR="00D56A17" w:rsidRPr="00826850" w:rsidDel="00120FBD" w:rsidRDefault="00D56A17" w:rsidP="00601140">
      <w:pPr>
        <w:pStyle w:val="af3"/>
        <w:numPr>
          <w:ilvl w:val="0"/>
          <w:numId w:val="37"/>
        </w:numPr>
        <w:ind w:leftChars="0"/>
        <w:rPr>
          <w:del w:id="186" w:author="Abdou D" w:date="2024-01-29T15:44:00Z"/>
          <w:i/>
        </w:rPr>
      </w:pPr>
      <w:commentRangeStart w:id="187"/>
      <w:del w:id="188" w:author="Abdou D" w:date="2024-01-29T15:44:00Z">
        <w:r w:rsidRPr="00826850" w:rsidDel="00120FBD">
          <w:rPr>
            <w:i/>
          </w:rPr>
          <w:delText>boundedBy</w:delText>
        </w:r>
        <w:r w:rsidRPr="00826850" w:rsidDel="00120FBD">
          <w:rPr>
            <w:i/>
            <w:iCs/>
          </w:rPr>
          <w:delText xml:space="preserve"> </w:delText>
        </w:r>
        <w:r w:rsidRPr="00826850" w:rsidDel="00120FBD">
          <w:delText>(ref. to CellBoundary)</w:delText>
        </w:r>
      </w:del>
    </w:p>
    <w:p w14:paraId="683EF956" w14:textId="604C58C5" w:rsidR="00D56A17" w:rsidRPr="00826850" w:rsidDel="00120FBD" w:rsidRDefault="00D56A17" w:rsidP="00601140">
      <w:pPr>
        <w:pStyle w:val="af3"/>
        <w:numPr>
          <w:ilvl w:val="0"/>
          <w:numId w:val="37"/>
        </w:numPr>
        <w:ind w:leftChars="0"/>
        <w:rPr>
          <w:del w:id="189" w:author="Abdou D" w:date="2024-01-29T15:44:00Z"/>
        </w:rPr>
      </w:pPr>
      <w:del w:id="190" w:author="Abdou D" w:date="2024-01-29T15:44:00Z">
        <w:r w:rsidRPr="00826850" w:rsidDel="00120FBD">
          <w:rPr>
            <w:i/>
          </w:rPr>
          <w:delText>duality</w:delText>
        </w:r>
        <w:r w:rsidRPr="00826850" w:rsidDel="00120FBD">
          <w:rPr>
            <w:i/>
            <w:iCs/>
          </w:rPr>
          <w:delText xml:space="preserve"> </w:delText>
        </w:r>
        <w:r w:rsidRPr="00826850" w:rsidDel="00120FBD">
          <w:delText>(ref. to Node)</w:delText>
        </w:r>
        <w:commentRangeEnd w:id="187"/>
        <w:r w:rsidR="005A721F" w:rsidDel="00120FBD">
          <w:rPr>
            <w:rStyle w:val="aff6"/>
          </w:rPr>
          <w:commentReference w:id="187"/>
        </w:r>
      </w:del>
    </w:p>
    <w:p w14:paraId="52F04D81" w14:textId="77777777" w:rsidR="00D56A17" w:rsidRPr="00826850" w:rsidRDefault="00D56A17" w:rsidP="00D56A17">
      <w:pPr>
        <w:pStyle w:val="af3"/>
        <w:ind w:leftChars="0" w:left="600"/>
        <w:jc w:val="left"/>
        <w:rPr>
          <w:i/>
          <w:iCs/>
        </w:rPr>
      </w:pPr>
    </w:p>
    <w:p w14:paraId="67DA31F7" w14:textId="643CC507" w:rsidR="00D56A17" w:rsidRPr="00826850" w:rsidRDefault="00D56A17" w:rsidP="00D56A17">
      <w:r w:rsidRPr="00826850">
        <w:t xml:space="preserve">The </w:t>
      </w:r>
      <w:proofErr w:type="spellStart"/>
      <w:r w:rsidRPr="00826850">
        <w:rPr>
          <w:i/>
          <w:iCs/>
        </w:rPr>
        <w:t>cellSpaceGeom</w:t>
      </w:r>
      <w:proofErr w:type="spellEnd"/>
      <w:r w:rsidRPr="00826850">
        <w:t xml:space="preserve"> attribute carries an instance of type </w:t>
      </w:r>
      <w:proofErr w:type="spellStart"/>
      <w:r w:rsidRPr="00826850">
        <w:rPr>
          <w:i/>
          <w:iCs/>
        </w:rPr>
        <w:t>CellSpaceGeometryType</w:t>
      </w:r>
      <w:proofErr w:type="spellEnd"/>
      <w:r w:rsidRPr="00826850">
        <w:rPr>
          <w:i/>
          <w:iCs/>
        </w:rPr>
        <w:t xml:space="preserve"> </w:t>
      </w:r>
      <w:r w:rsidRPr="00826850">
        <w:t>allowing the description of geometric representations of space</w:t>
      </w:r>
      <w:commentRangeStart w:id="191"/>
      <w:r w:rsidRPr="00826850">
        <w:t xml:space="preserve">. A </w:t>
      </w:r>
      <w:proofErr w:type="spellStart"/>
      <w:r w:rsidRPr="00826850">
        <w:rPr>
          <w:i/>
        </w:rPr>
        <w:t>CellSpaceGeometryType</w:t>
      </w:r>
      <w:proofErr w:type="spellEnd"/>
      <w:r w:rsidRPr="00826850">
        <w:t xml:space="preserve"> is a geometry class type with two possible attributes:</w:t>
      </w:r>
      <w:commentRangeEnd w:id="191"/>
      <w:r w:rsidR="00C7304E">
        <w:rPr>
          <w:rStyle w:val="aff6"/>
          <w:rFonts w:eastAsia="맑은 고딕"/>
          <w:lang w:val="en-GB"/>
        </w:rPr>
        <w:commentReference w:id="191"/>
      </w:r>
      <w:r w:rsidRPr="00826850">
        <w:t xml:space="preserve"> </w:t>
      </w:r>
      <w:r w:rsidRPr="00826850">
        <w:rPr>
          <w:i/>
        </w:rPr>
        <w:t>Geometry3D</w:t>
      </w:r>
      <w:r w:rsidRPr="00826850">
        <w:t xml:space="preserve"> </w:t>
      </w:r>
      <w:ins w:id="192" w:author="Abdou D" w:date="2024-01-29T15:45:00Z">
        <w:r w:rsidR="00120FBD">
          <w:t>or</w:t>
        </w:r>
      </w:ins>
      <w:commentRangeStart w:id="193"/>
      <w:commentRangeStart w:id="194"/>
      <w:del w:id="195" w:author="Abdou D" w:date="2024-01-29T15:45:00Z">
        <w:r w:rsidRPr="00826850" w:rsidDel="00120FBD">
          <w:delText>and</w:delText>
        </w:r>
      </w:del>
      <w:r w:rsidRPr="00826850">
        <w:t xml:space="preserve"> </w:t>
      </w:r>
      <w:commentRangeEnd w:id="193"/>
      <w:r w:rsidR="00C7304E">
        <w:rPr>
          <w:rStyle w:val="aff6"/>
          <w:rFonts w:eastAsia="맑은 고딕"/>
          <w:lang w:val="en-GB"/>
        </w:rPr>
        <w:commentReference w:id="193"/>
      </w:r>
      <w:commentRangeEnd w:id="194"/>
      <w:r w:rsidR="00120FBD">
        <w:rPr>
          <w:rStyle w:val="aff6"/>
          <w:rFonts w:eastAsia="맑은 고딕"/>
          <w:lang w:val="en-GB"/>
        </w:rPr>
        <w:commentReference w:id="194"/>
      </w:r>
      <w:r w:rsidRPr="00826850">
        <w:rPr>
          <w:i/>
        </w:rPr>
        <w:t>Geometry2D</w:t>
      </w:r>
      <w:r w:rsidRPr="00826850">
        <w:t xml:space="preserve">. They provide 3D and 2D description of a CellSpace instance. The </w:t>
      </w:r>
      <w:r w:rsidRPr="00826850">
        <w:rPr>
          <w:i/>
        </w:rPr>
        <w:t>Geometry3D</w:t>
      </w:r>
      <w:r w:rsidRPr="00826850">
        <w:t xml:space="preserve"> attribute describes a representation of type solid, similar to the </w:t>
      </w:r>
      <w:proofErr w:type="spellStart"/>
      <w:r w:rsidRPr="00826850">
        <w:rPr>
          <w:i/>
        </w:rPr>
        <w:t>GM_Solid</w:t>
      </w:r>
      <w:proofErr w:type="spellEnd"/>
      <w:r w:rsidRPr="00826850">
        <w:t xml:space="preserve"> (ISO 19107:2003) type. It is the default type for describing a 3D CellSpace as one single valid entity. The </w:t>
      </w:r>
      <w:r w:rsidRPr="00826850">
        <w:rPr>
          <w:i/>
        </w:rPr>
        <w:t>Geometry2D</w:t>
      </w:r>
      <w:r w:rsidRPr="00826850">
        <w:t xml:space="preserve"> attributes describes a representation of type surface, similar to the </w:t>
      </w:r>
      <w:proofErr w:type="spellStart"/>
      <w:r w:rsidRPr="00826850">
        <w:rPr>
          <w:i/>
        </w:rPr>
        <w:t>GM_Surface</w:t>
      </w:r>
      <w:proofErr w:type="spellEnd"/>
      <w:r w:rsidRPr="00826850">
        <w:t xml:space="preserve"> type. It is meant for describing a CellSpace in 2D as one single surface (in the case of a 2D </w:t>
      </w:r>
      <w:proofErr w:type="spellStart"/>
      <w:r w:rsidRPr="00826850">
        <w:t>IndooGML</w:t>
      </w:r>
      <w:proofErr w:type="spellEnd"/>
      <w:r w:rsidRPr="00826850">
        <w:t xml:space="preserve"> model). The geometry should be valid according to the ISO 19107 standard terms. If a CellSpace cannot meet those requirements, e.g. be valid 2D or 3D geometry, the option to describe its </w:t>
      </w:r>
      <w:r w:rsidRPr="00826850">
        <w:lastRenderedPageBreak/>
        <w:t xml:space="preserve">geometry as a set of </w:t>
      </w:r>
      <w:proofErr w:type="spellStart"/>
      <w:r w:rsidRPr="00826850">
        <w:t>CellBoundary</w:t>
      </w:r>
      <w:proofErr w:type="spellEnd"/>
      <w:r w:rsidRPr="00826850">
        <w:t xml:space="preserve"> entities can be considered. The CellSpace can be defined without geometry as well.   </w:t>
      </w:r>
    </w:p>
    <w:p w14:paraId="38BBC458" w14:textId="77777777" w:rsidR="00D56A17" w:rsidRPr="00826850" w:rsidRDefault="00D56A17" w:rsidP="00D56A17">
      <w:r w:rsidRPr="00826850">
        <w:t xml:space="preserve">The attribute </w:t>
      </w:r>
      <w:proofErr w:type="spellStart"/>
      <w:r w:rsidRPr="00826850">
        <w:rPr>
          <w:i/>
          <w:iCs/>
        </w:rPr>
        <w:t>externalReference</w:t>
      </w:r>
      <w:proofErr w:type="spellEnd"/>
      <w:r w:rsidRPr="00826850">
        <w:t xml:space="preserve"> is used for the reference of an object to its corresponding object in an external data set. A CellSpace also carries a </w:t>
      </w:r>
      <w:r w:rsidRPr="00826850">
        <w:rPr>
          <w:i/>
          <w:iCs/>
        </w:rPr>
        <w:t>level</w:t>
      </w:r>
      <w:r w:rsidRPr="00826850">
        <w:t xml:space="preserve"> information, which can be left empty when it cannot be clearly identified. This is the case for example for a CellSpace that aggregates several cells spanning across multiple stories. The value of </w:t>
      </w:r>
      <w:r w:rsidRPr="00826850">
        <w:rPr>
          <w:i/>
        </w:rPr>
        <w:t>level</w:t>
      </w:r>
      <w:r w:rsidRPr="00826850">
        <w:t xml:space="preserve"> is given as a string rather than an integer because it is sometime given as plain text “M” for mezzanine floor and “RC” for ground floor. A newly introduced attribute is </w:t>
      </w:r>
      <w:r w:rsidRPr="00826850">
        <w:rPr>
          <w:i/>
          <w:iCs/>
        </w:rPr>
        <w:t>name</w:t>
      </w:r>
      <w:r w:rsidRPr="00826850">
        <w:t xml:space="preserve">. This is destined to record the name given to a space according to any internal convention (e.g. MR.403 for meeting room 3 at level 4, or coverage of Wi-Fi 234). This is a common practice for large buildings and this attribute helps simplifying space queries for applications. Another new attribute </w:t>
      </w:r>
      <w:proofErr w:type="spellStart"/>
      <w:r w:rsidRPr="00826850">
        <w:rPr>
          <w:i/>
          <w:iCs/>
        </w:rPr>
        <w:t>PoI</w:t>
      </w:r>
      <w:proofErr w:type="spellEnd"/>
      <w:r w:rsidRPr="00826850">
        <w:t xml:space="preserve"> is introduced to allow CellSpace elements to be flagged as Point of Interest for LBS applications. The attribute is a simple Boolean allowing the implementation of special considerations for flagged cells.</w:t>
      </w:r>
    </w:p>
    <w:p w14:paraId="1668483A" w14:textId="77777777" w:rsidR="00D56A17" w:rsidRPr="00826850" w:rsidRDefault="00D56A17" w:rsidP="00D56A17">
      <w:pPr>
        <w:spacing w:after="160" w:line="259" w:lineRule="auto"/>
      </w:pPr>
      <w:r w:rsidRPr="00826850">
        <w:t xml:space="preserve">Note that apart from the </w:t>
      </w:r>
      <w:proofErr w:type="spellStart"/>
      <w:r w:rsidRPr="00826850">
        <w:rPr>
          <w:i/>
          <w:iCs/>
        </w:rPr>
        <w:t>PoI</w:t>
      </w:r>
      <w:proofErr w:type="spellEnd"/>
      <w:r w:rsidRPr="00826850">
        <w:t xml:space="preserve"> attribute, all applicable attributes of a CellSpace can be null. For example, a network only </w:t>
      </w:r>
      <w:proofErr w:type="spellStart"/>
      <w:r w:rsidRPr="00826850">
        <w:t>IndoorGML</w:t>
      </w:r>
      <w:proofErr w:type="spellEnd"/>
      <w:r w:rsidRPr="00826850">
        <w:t xml:space="preserve"> model would not need a cellular space with explicit geometric description. However, CellSpace instances should always be described in an </w:t>
      </w:r>
      <w:proofErr w:type="spellStart"/>
      <w:r w:rsidRPr="00826850">
        <w:t>IndoorGML</w:t>
      </w:r>
      <w:proofErr w:type="spellEnd"/>
      <w:r w:rsidRPr="00826850">
        <w:t xml:space="preserve"> model (even without geometry attribute) as they may carry all the important information related to the primal space that other features from the dual space or other layers may need (e.g. a node can be identified as a </w:t>
      </w:r>
      <w:proofErr w:type="spellStart"/>
      <w:r w:rsidRPr="00826850">
        <w:rPr>
          <w:i/>
          <w:iCs/>
        </w:rPr>
        <w:t>PoI</w:t>
      </w:r>
      <w:proofErr w:type="spellEnd"/>
      <w:r w:rsidRPr="00826850">
        <w:t xml:space="preserve"> or associated with a </w:t>
      </w:r>
      <w:r w:rsidRPr="00826850">
        <w:rPr>
          <w:i/>
          <w:iCs/>
        </w:rPr>
        <w:t>name</w:t>
      </w:r>
      <w:r w:rsidRPr="00826850">
        <w:t xml:space="preserve"> thanks to the attribute of its primal space). </w:t>
      </w:r>
    </w:p>
    <w:p w14:paraId="39A78DE5" w14:textId="70FF06F4" w:rsidR="00D56A17" w:rsidRPr="00826850" w:rsidRDefault="00D56A17" w:rsidP="00D56A17">
      <w:pPr>
        <w:spacing w:after="160" w:line="259" w:lineRule="auto"/>
      </w:pPr>
      <w:r w:rsidRPr="00826850">
        <w:t xml:space="preserve">In terms of relationships, a CellSpace instance can describe relationship with multiple </w:t>
      </w:r>
      <w:proofErr w:type="spellStart"/>
      <w:r w:rsidRPr="00826850">
        <w:t>CellBoundary</w:t>
      </w:r>
      <w:proofErr w:type="spellEnd"/>
      <w:r w:rsidRPr="00826850">
        <w:t xml:space="preserve"> entities, which represent its surrounding boundaries partially or fully through the </w:t>
      </w:r>
      <w:proofErr w:type="spellStart"/>
      <w:r w:rsidRPr="00826850">
        <w:rPr>
          <w:i/>
          <w:iCs/>
        </w:rPr>
        <w:t>boundedBy</w:t>
      </w:r>
      <w:proofErr w:type="spellEnd"/>
      <w:r w:rsidRPr="00826850">
        <w:t xml:space="preserve"> attribute. For example, choice can be made to store only boundaries which are important for the Dual Graph (e.g., boundaries that reflect adjacency between </w:t>
      </w:r>
      <w:proofErr w:type="spellStart"/>
      <w:r w:rsidRPr="00826850">
        <w:t>CellSpaces</w:t>
      </w:r>
      <w:proofErr w:type="spellEnd"/>
      <w:r w:rsidRPr="00826850">
        <w:t>). In the case where a CellSpace does not carry the geometry of type Solid and uses a boundary</w:t>
      </w:r>
      <w:ins w:id="196" w:author="Abdou D" w:date="2024-01-29T15:49:00Z">
        <w:r w:rsidR="00CB02AA">
          <w:t>-</w:t>
        </w:r>
      </w:ins>
      <w:del w:id="197" w:author="Abdou D" w:date="2024-01-29T15:49:00Z">
        <w:r w:rsidRPr="00826850" w:rsidDel="00CB02AA">
          <w:delText xml:space="preserve"> </w:delText>
        </w:r>
      </w:del>
      <w:r w:rsidRPr="00826850">
        <w:t xml:space="preserve">based representation instead, then all boundaries might be needed (to derive the geometry of the nodes or for </w:t>
      </w:r>
      <w:proofErr w:type="spellStart"/>
      <w:r w:rsidRPr="00826850">
        <w:t>visualisation</w:t>
      </w:r>
      <w:proofErr w:type="spellEnd"/>
      <w:r w:rsidRPr="00826850">
        <w:t xml:space="preserve">). Finally, with the </w:t>
      </w:r>
      <w:r w:rsidRPr="00826850">
        <w:rPr>
          <w:i/>
          <w:iCs/>
        </w:rPr>
        <w:t>duality</w:t>
      </w:r>
      <w:r w:rsidRPr="00826850">
        <w:t xml:space="preserve"> attribute, a CellSpace can describe a reference to one Node instance corresponding to its representation in the dual space. </w:t>
      </w:r>
    </w:p>
    <w:p w14:paraId="6BFB6633" w14:textId="0FD527D1" w:rsidR="00D56A17" w:rsidRPr="00826850" w:rsidRDefault="00D56A17" w:rsidP="00D56A17">
      <w:pPr>
        <w:spacing w:after="160" w:line="259" w:lineRule="auto"/>
      </w:pPr>
      <w:r w:rsidRPr="00826850">
        <w:t xml:space="preserve">CellSpace instances are aggregated in a </w:t>
      </w:r>
      <w:proofErr w:type="spellStart"/>
      <w:r w:rsidRPr="00826850">
        <w:t>PrimalSpaceLayer</w:t>
      </w:r>
      <w:proofErr w:type="spellEnd"/>
      <w:r w:rsidRPr="00826850">
        <w:t xml:space="preserve"> according to a specific theme as explained in Section </w:t>
      </w:r>
      <w:r w:rsidRPr="00826850">
        <w:fldChar w:fldCharType="begin"/>
      </w:r>
      <w:r w:rsidRPr="00826850">
        <w:instrText xml:space="preserve"> REF _Ref80097545 \r \h  \* MERGEFORMAT </w:instrText>
      </w:r>
      <w:r w:rsidRPr="00826850">
        <w:fldChar w:fldCharType="separate"/>
      </w:r>
      <w:r w:rsidR="003D5F6D">
        <w:t>7.6</w:t>
      </w:r>
      <w:r w:rsidRPr="00826850">
        <w:fldChar w:fldCharType="end"/>
      </w:r>
      <w:r w:rsidRPr="00826850">
        <w:t xml:space="preserve">. In case of multiple </w:t>
      </w:r>
      <w:proofErr w:type="spellStart"/>
      <w:r w:rsidRPr="00826850">
        <w:t>PrimalSpaceLayers</w:t>
      </w:r>
      <w:proofErr w:type="spellEnd"/>
      <w:r w:rsidRPr="00826850">
        <w:t xml:space="preserve">, the class </w:t>
      </w:r>
      <w:proofErr w:type="spellStart"/>
      <w:r w:rsidRPr="00826850">
        <w:t>InterLayerConnection</w:t>
      </w:r>
      <w:proofErr w:type="spellEnd"/>
      <w:r w:rsidRPr="00826850">
        <w:t xml:space="preserve"> establishes the link between the depended CellSpace instances. </w:t>
      </w:r>
    </w:p>
    <w:p w14:paraId="268CB4D4"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198" w:name="_Ref46926359"/>
      <w:bookmarkStart w:id="199" w:name="_Toc146459188"/>
      <w:proofErr w:type="spellStart"/>
      <w:r w:rsidRPr="00826850">
        <w:rPr>
          <w:szCs w:val="24"/>
        </w:rPr>
        <w:lastRenderedPageBreak/>
        <w:t>CellBoundary</w:t>
      </w:r>
      <w:bookmarkEnd w:id="198"/>
      <w:bookmarkEnd w:id="199"/>
      <w:proofErr w:type="spellEnd"/>
    </w:p>
    <w:p w14:paraId="7F01FE0E" w14:textId="5B15F96A" w:rsidR="00D56A17" w:rsidRPr="00826850" w:rsidRDefault="00D56A17">
      <w:pPr>
        <w:keepNext/>
        <w:pPrChange w:id="200" w:author="Abdou D" w:date="2024-02-06T16:23:00Z">
          <w:pPr>
            <w:keepNext/>
            <w:jc w:val="center"/>
          </w:pPr>
        </w:pPrChange>
      </w:pPr>
      <w:del w:id="201" w:author="Abdou D" w:date="2024-02-06T16:23:00Z">
        <w:r w:rsidRPr="00826850" w:rsidDel="00877243">
          <w:rPr>
            <w:noProof/>
          </w:rPr>
          <w:drawing>
            <wp:inline distT="0" distB="0" distL="0" distR="0" wp14:anchorId="5634784D" wp14:editId="262B1BDC">
              <wp:extent cx="6268277" cy="2282025"/>
              <wp:effectExtent l="0" t="0" r="0" b="444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293086" cy="2291057"/>
                      </a:xfrm>
                      <a:prstGeom prst="rect">
                        <a:avLst/>
                      </a:prstGeom>
                    </pic:spPr>
                  </pic:pic>
                </a:graphicData>
              </a:graphic>
            </wp:inline>
          </w:drawing>
        </w:r>
      </w:del>
      <w:ins w:id="202" w:author="Abdou D" w:date="2024-02-06T16:23:00Z">
        <w:r w:rsidR="00877243">
          <w:rPr>
            <w:noProof/>
          </w:rPr>
          <w:drawing>
            <wp:inline distT="0" distB="0" distL="0" distR="0" wp14:anchorId="45BC6077" wp14:editId="042F3755">
              <wp:extent cx="6642543" cy="2532185"/>
              <wp:effectExtent l="0" t="0" r="6350" b="1905"/>
              <wp:docPr id="1782176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76619" name=""/>
                      <pic:cNvPicPr/>
                    </pic:nvPicPr>
                    <pic:blipFill rotWithShape="1">
                      <a:blip r:embed="rId46"/>
                      <a:srcRect l="1978" t="7516" r="1714" b="2815"/>
                      <a:stretch/>
                    </pic:blipFill>
                    <pic:spPr bwMode="auto">
                      <a:xfrm>
                        <a:off x="0" y="0"/>
                        <a:ext cx="6653759" cy="2536461"/>
                      </a:xfrm>
                      <a:prstGeom prst="rect">
                        <a:avLst/>
                      </a:prstGeom>
                      <a:ln>
                        <a:noFill/>
                      </a:ln>
                      <a:extLst>
                        <a:ext uri="{53640926-AAD7-44D8-BBD7-CCE9431645EC}">
                          <a14:shadowObscured xmlns:a14="http://schemas.microsoft.com/office/drawing/2010/main"/>
                        </a:ext>
                      </a:extLst>
                    </pic:spPr>
                  </pic:pic>
                </a:graphicData>
              </a:graphic>
            </wp:inline>
          </w:drawing>
        </w:r>
      </w:ins>
    </w:p>
    <w:p w14:paraId="0A7C6583" w14:textId="2F8A0E6D" w:rsidR="00D56A17" w:rsidRPr="00826850" w:rsidRDefault="00D56A17" w:rsidP="00D56A17">
      <w:pPr>
        <w:pStyle w:val="af4"/>
        <w:rPr>
          <w:rFonts w:cs="Times New Roman"/>
          <w:b/>
          <w:szCs w:val="24"/>
        </w:rPr>
      </w:pPr>
      <w:bookmarkStart w:id="203" w:name="_Ref81385722"/>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18</w:t>
      </w:r>
      <w:r w:rsidRPr="00826850">
        <w:rPr>
          <w:rFonts w:cs="Times New Roman"/>
          <w:szCs w:val="24"/>
        </w:rPr>
        <w:fldChar w:fldCharType="end"/>
      </w:r>
      <w:bookmarkEnd w:id="203"/>
      <w:r w:rsidRPr="00826850">
        <w:rPr>
          <w:rFonts w:cs="Times New Roman"/>
          <w:szCs w:val="24"/>
        </w:rPr>
        <w:t>: CellBoundary and its related classed: PrimalSpaceLayer, CellSpace and Edge</w:t>
      </w:r>
    </w:p>
    <w:p w14:paraId="614F00F8" w14:textId="7D6CAC05" w:rsidR="00D56A17" w:rsidRPr="00826850" w:rsidRDefault="00D56A17" w:rsidP="00D56A17">
      <w:proofErr w:type="spellStart"/>
      <w:r w:rsidRPr="00826850">
        <w:t>CellBoundary</w:t>
      </w:r>
      <w:proofErr w:type="spellEnd"/>
      <w:r w:rsidRPr="00826850">
        <w:t xml:space="preserve"> is a core module class to describe the boundary of each cell in a cellular space (</w:t>
      </w:r>
      <w:r w:rsidRPr="00826850">
        <w:fldChar w:fldCharType="begin"/>
      </w:r>
      <w:r w:rsidRPr="00826850">
        <w:instrText xml:space="preserve"> REF _Ref81385722 \h  \* MERGEFORMAT </w:instrText>
      </w:r>
      <w:r w:rsidRPr="00826850">
        <w:fldChar w:fldCharType="separate"/>
      </w:r>
      <w:r w:rsidR="003D5F6D" w:rsidRPr="00826850">
        <w:t xml:space="preserve">Figure </w:t>
      </w:r>
      <w:r w:rsidR="003D5F6D">
        <w:rPr>
          <w:noProof/>
        </w:rPr>
        <w:t>18</w:t>
      </w:r>
      <w:r w:rsidRPr="00826850">
        <w:fldChar w:fldCharType="end"/>
      </w:r>
      <w:r w:rsidRPr="00826850">
        <w:t xml:space="preserve">). Unlike </w:t>
      </w:r>
      <w:proofErr w:type="spellStart"/>
      <w:r w:rsidRPr="00826850">
        <w:t>CellSpace</w:t>
      </w:r>
      <w:proofErr w:type="spellEnd"/>
      <w:r w:rsidRPr="00826850">
        <w:t xml:space="preserve">, </w:t>
      </w:r>
      <w:proofErr w:type="spellStart"/>
      <w:r w:rsidRPr="00826850">
        <w:t>CellBoundary</w:t>
      </w:r>
      <w:proofErr w:type="spellEnd"/>
      <w:r w:rsidRPr="00826850">
        <w:t xml:space="preserve"> is not a compulsory class. It is only required when Edge instances exist in the model. It contains the following attributes:</w:t>
      </w:r>
    </w:p>
    <w:p w14:paraId="2EE514A5" w14:textId="77777777" w:rsidR="00D56A17" w:rsidRPr="00826850" w:rsidRDefault="00D56A17" w:rsidP="00601140">
      <w:pPr>
        <w:pStyle w:val="af3"/>
        <w:numPr>
          <w:ilvl w:val="0"/>
          <w:numId w:val="36"/>
        </w:numPr>
        <w:ind w:leftChars="0"/>
      </w:pPr>
      <w:proofErr w:type="spellStart"/>
      <w:r w:rsidRPr="00826850">
        <w:rPr>
          <w:i/>
          <w:iCs/>
        </w:rPr>
        <w:t>cellBoundaryGeom</w:t>
      </w:r>
      <w:proofErr w:type="spellEnd"/>
      <w:r w:rsidRPr="00826850">
        <w:rPr>
          <w:i/>
          <w:iCs/>
        </w:rPr>
        <w:t xml:space="preserve"> (</w:t>
      </w:r>
      <w:proofErr w:type="spellStart"/>
      <w:r w:rsidRPr="00826850">
        <w:rPr>
          <w:i/>
          <w:iCs/>
        </w:rPr>
        <w:t>CellBoundaryGeometryType</w:t>
      </w:r>
      <w:proofErr w:type="spellEnd"/>
      <w:r w:rsidRPr="00826850">
        <w:rPr>
          <w:i/>
          <w:iCs/>
        </w:rPr>
        <w:t>)</w:t>
      </w:r>
    </w:p>
    <w:p w14:paraId="2555BCA9" w14:textId="77777777" w:rsidR="00D56A17" w:rsidRPr="00826850" w:rsidRDefault="00D56A17" w:rsidP="00601140">
      <w:pPr>
        <w:pStyle w:val="af3"/>
        <w:numPr>
          <w:ilvl w:val="0"/>
          <w:numId w:val="36"/>
        </w:numPr>
        <w:ind w:leftChars="0"/>
      </w:pPr>
      <w:proofErr w:type="spellStart"/>
      <w:r w:rsidRPr="00826850">
        <w:rPr>
          <w:i/>
          <w:iCs/>
        </w:rPr>
        <w:t>externalReference</w:t>
      </w:r>
      <w:proofErr w:type="spellEnd"/>
      <w:r w:rsidRPr="00826850">
        <w:rPr>
          <w:i/>
          <w:iCs/>
        </w:rPr>
        <w:t xml:space="preserve"> (</w:t>
      </w:r>
      <w:proofErr w:type="spellStart"/>
      <w:r w:rsidRPr="00826850">
        <w:rPr>
          <w:i/>
          <w:iCs/>
        </w:rPr>
        <w:t>url</w:t>
      </w:r>
      <w:proofErr w:type="spellEnd"/>
      <w:r w:rsidRPr="00826850">
        <w:rPr>
          <w:i/>
          <w:iCs/>
        </w:rPr>
        <w:t>)</w:t>
      </w:r>
    </w:p>
    <w:p w14:paraId="65335424" w14:textId="77777777" w:rsidR="00D56A17" w:rsidRPr="00826850" w:rsidRDefault="00D56A17" w:rsidP="00601140">
      <w:pPr>
        <w:pStyle w:val="af3"/>
        <w:numPr>
          <w:ilvl w:val="0"/>
          <w:numId w:val="36"/>
        </w:numPr>
        <w:ind w:leftChars="0"/>
      </w:pPr>
      <w:proofErr w:type="spellStart"/>
      <w:r w:rsidRPr="00826850">
        <w:rPr>
          <w:i/>
        </w:rPr>
        <w:t>isV</w:t>
      </w:r>
      <w:r w:rsidRPr="00826850">
        <w:rPr>
          <w:i/>
          <w:iCs/>
        </w:rPr>
        <w:t>irtual</w:t>
      </w:r>
      <w:proofErr w:type="spellEnd"/>
      <w:r w:rsidRPr="00826850">
        <w:rPr>
          <w:i/>
          <w:iCs/>
        </w:rPr>
        <w:t xml:space="preserve"> (</w:t>
      </w:r>
      <w:proofErr w:type="spellStart"/>
      <w:r w:rsidRPr="00826850">
        <w:rPr>
          <w:i/>
          <w:iCs/>
        </w:rPr>
        <w:t>boolean</w:t>
      </w:r>
      <w:proofErr w:type="spellEnd"/>
      <w:r w:rsidRPr="00826850">
        <w:rPr>
          <w:i/>
          <w:iCs/>
        </w:rPr>
        <w:t>)</w:t>
      </w:r>
    </w:p>
    <w:p w14:paraId="7D2FE47B" w14:textId="779CEDF2" w:rsidR="00D56A17" w:rsidRPr="00826850" w:rsidDel="00CB02AA" w:rsidRDefault="00D56A17" w:rsidP="00601140">
      <w:pPr>
        <w:pStyle w:val="af3"/>
        <w:numPr>
          <w:ilvl w:val="0"/>
          <w:numId w:val="36"/>
        </w:numPr>
        <w:ind w:leftChars="0"/>
        <w:rPr>
          <w:del w:id="204" w:author="Abdou D" w:date="2024-01-29T15:48:00Z"/>
        </w:rPr>
      </w:pPr>
      <w:del w:id="205" w:author="Abdou D" w:date="2024-01-29T15:48:00Z">
        <w:r w:rsidRPr="00826850" w:rsidDel="00CB02AA">
          <w:rPr>
            <w:i/>
            <w:iCs/>
          </w:rPr>
          <w:delText xml:space="preserve">Duality </w:delText>
        </w:r>
        <w:r w:rsidRPr="00826850" w:rsidDel="00CB02AA">
          <w:delText>(ref. to Edge)</w:delText>
        </w:r>
      </w:del>
    </w:p>
    <w:p w14:paraId="315D491B" w14:textId="77777777" w:rsidR="00D56A17" w:rsidRPr="00826850" w:rsidRDefault="00D56A17" w:rsidP="00D56A17">
      <w:r w:rsidRPr="00826850">
        <w:br/>
        <w:t xml:space="preserve">The </w:t>
      </w:r>
      <w:proofErr w:type="spellStart"/>
      <w:r w:rsidRPr="00826850">
        <w:rPr>
          <w:i/>
          <w:iCs/>
        </w:rPr>
        <w:t>cellBoundaryGeom</w:t>
      </w:r>
      <w:proofErr w:type="spellEnd"/>
      <w:r w:rsidRPr="00826850">
        <w:t xml:space="preserve"> geometry attribute of the </w:t>
      </w:r>
      <w:proofErr w:type="spellStart"/>
      <w:r w:rsidRPr="00826850">
        <w:t>CellBoundary</w:t>
      </w:r>
      <w:proofErr w:type="spellEnd"/>
      <w:r w:rsidRPr="00826850">
        <w:t xml:space="preserve"> carries the geometry (of type </w:t>
      </w:r>
      <w:proofErr w:type="spellStart"/>
      <w:r w:rsidRPr="00826850">
        <w:rPr>
          <w:i/>
          <w:iCs/>
        </w:rPr>
        <w:t>CellBoundaryGeometryType</w:t>
      </w:r>
      <w:proofErr w:type="spellEnd"/>
      <w:r w:rsidRPr="00826850">
        <w:t xml:space="preserve">) which is generally described by a surface in 3D or a curve in 2D. A </w:t>
      </w:r>
      <w:proofErr w:type="spellStart"/>
      <w:r w:rsidRPr="00826850">
        <w:rPr>
          <w:i/>
          <w:iCs/>
        </w:rPr>
        <w:t>CellBoundaryGeometryType</w:t>
      </w:r>
      <w:proofErr w:type="spellEnd"/>
      <w:r w:rsidRPr="00826850">
        <w:t xml:space="preserve"> is a geometry class type similar to the </w:t>
      </w:r>
      <w:proofErr w:type="spellStart"/>
      <w:r w:rsidRPr="00826850">
        <w:rPr>
          <w:i/>
        </w:rPr>
        <w:t>CellSpaceGeometryType</w:t>
      </w:r>
      <w:proofErr w:type="spellEnd"/>
      <w:r w:rsidRPr="00826850">
        <w:t xml:space="preserve">, with two possible attributes: </w:t>
      </w:r>
      <w:r w:rsidRPr="00826850">
        <w:rPr>
          <w:i/>
        </w:rPr>
        <w:t>Geometry2D</w:t>
      </w:r>
      <w:r w:rsidRPr="00826850">
        <w:t xml:space="preserve"> and </w:t>
      </w:r>
      <w:r w:rsidRPr="00826850">
        <w:rPr>
          <w:i/>
        </w:rPr>
        <w:t>Geometry1D</w:t>
      </w:r>
      <w:r w:rsidRPr="00826850">
        <w:t xml:space="preserve">. The </w:t>
      </w:r>
      <w:r w:rsidRPr="00826850">
        <w:rPr>
          <w:i/>
        </w:rPr>
        <w:t>Geometry2D</w:t>
      </w:r>
      <w:r w:rsidRPr="00826850">
        <w:t xml:space="preserve"> attribute is the same than that of </w:t>
      </w:r>
      <w:proofErr w:type="spellStart"/>
      <w:r w:rsidRPr="00826850">
        <w:rPr>
          <w:i/>
        </w:rPr>
        <w:t>CellSpaceGeometryType</w:t>
      </w:r>
      <w:proofErr w:type="spellEnd"/>
      <w:r w:rsidRPr="00826850">
        <w:t xml:space="preserve">. Note, in this context, it is embedded in 3D, i.e. it has 3D coordinates and represents a part of the boundary of a CellSpace. The </w:t>
      </w:r>
      <w:r w:rsidRPr="00826850">
        <w:rPr>
          <w:i/>
        </w:rPr>
        <w:t>Geometry1D</w:t>
      </w:r>
      <w:r w:rsidRPr="00826850">
        <w:t xml:space="preserve"> attribute describes a representation of type curve, </w:t>
      </w:r>
      <w:proofErr w:type="spellStart"/>
      <w:r w:rsidRPr="00826850">
        <w:t>GM_Curve</w:t>
      </w:r>
      <w:proofErr w:type="spellEnd"/>
      <w:r w:rsidRPr="00826850">
        <w:t xml:space="preserve"> type. Note, it is meant it is intended for describing a </w:t>
      </w:r>
      <w:proofErr w:type="spellStart"/>
      <w:r w:rsidRPr="00826850">
        <w:t>CellBoundary</w:t>
      </w:r>
      <w:proofErr w:type="spellEnd"/>
      <w:r w:rsidRPr="00826850">
        <w:t xml:space="preserve"> in 2D as one single line/curve and has 2D coordinates. This makes it adequate for representations based on 2D floor plans. </w:t>
      </w:r>
      <w:proofErr w:type="spellStart"/>
      <w:r w:rsidRPr="00826850">
        <w:t>CellBoundaryGeom</w:t>
      </w:r>
      <w:proofErr w:type="spellEnd"/>
      <w:r w:rsidRPr="00826850">
        <w:t xml:space="preserve"> can be omitted. In this case </w:t>
      </w:r>
      <w:proofErr w:type="spellStart"/>
      <w:r w:rsidRPr="00826850">
        <w:t>CellBoundaryGeom</w:t>
      </w:r>
      <w:proofErr w:type="spellEnd"/>
      <w:r w:rsidRPr="00826850">
        <w:t xml:space="preserve"> indicates only if a specific cell boundary is virtual. </w:t>
      </w:r>
    </w:p>
    <w:p w14:paraId="62CA658D" w14:textId="77777777" w:rsidR="00D56A17" w:rsidRPr="00826850" w:rsidRDefault="00D56A17" w:rsidP="00D56A17">
      <w:r w:rsidRPr="00826850">
        <w:t xml:space="preserve">The attribute </w:t>
      </w:r>
      <w:proofErr w:type="spellStart"/>
      <w:r w:rsidRPr="00826850">
        <w:rPr>
          <w:i/>
          <w:iCs/>
        </w:rPr>
        <w:t>externalReference</w:t>
      </w:r>
      <w:proofErr w:type="spellEnd"/>
      <w:r w:rsidRPr="00826850">
        <w:t xml:space="preserve"> is used for the reference of a geometric object to its corresponding object in an external data set and can be given by the </w:t>
      </w:r>
      <w:proofErr w:type="spellStart"/>
      <w:r w:rsidRPr="00826850">
        <w:t>url</w:t>
      </w:r>
      <w:proofErr w:type="spellEnd"/>
      <w:r w:rsidRPr="00826850">
        <w:t xml:space="preserve"> of the file containing the geometry. The </w:t>
      </w:r>
      <w:proofErr w:type="spellStart"/>
      <w:r w:rsidRPr="00826850">
        <w:rPr>
          <w:i/>
          <w:iCs/>
        </w:rPr>
        <w:t>is</w:t>
      </w:r>
      <w:r w:rsidRPr="00826850">
        <w:rPr>
          <w:i/>
        </w:rPr>
        <w:t>V</w:t>
      </w:r>
      <w:r w:rsidRPr="00826850">
        <w:rPr>
          <w:i/>
          <w:iCs/>
        </w:rPr>
        <w:t>irtual</w:t>
      </w:r>
      <w:proofErr w:type="spellEnd"/>
      <w:r w:rsidRPr="00826850">
        <w:t xml:space="preserve"> attribute is a Boolean value used to indicate whether a </w:t>
      </w:r>
      <w:proofErr w:type="spellStart"/>
      <w:r w:rsidRPr="00826850">
        <w:t>CellBoundary</w:t>
      </w:r>
      <w:proofErr w:type="spellEnd"/>
      <w:r w:rsidRPr="00826850">
        <w:t xml:space="preserve"> corresponds to a virtual surface (true) or a physical one (false), which should be the default value. Virtual boundaries are common in 3D indoor models, mainly when a space subdivision is applied.</w:t>
      </w:r>
    </w:p>
    <w:p w14:paraId="09A6BCC6" w14:textId="77777777" w:rsidR="00D56A17" w:rsidRPr="00826850" w:rsidRDefault="00D56A17" w:rsidP="00D56A17">
      <w:r w:rsidRPr="00826850">
        <w:t xml:space="preserve">Additionally, a </w:t>
      </w:r>
      <w:proofErr w:type="spellStart"/>
      <w:r w:rsidRPr="00826850">
        <w:t>CellBoundary</w:t>
      </w:r>
      <w:proofErr w:type="spellEnd"/>
      <w:r w:rsidRPr="00826850">
        <w:t xml:space="preserve"> can be linked to one Edge instance via the </w:t>
      </w:r>
      <w:r w:rsidRPr="00826850">
        <w:rPr>
          <w:i/>
          <w:iCs/>
        </w:rPr>
        <w:t>duality</w:t>
      </w:r>
      <w:r w:rsidRPr="00826850">
        <w:t xml:space="preserve"> attribute, which corresponds to its dual representation. Unlike CellSpace, it is not a mandatory class in an </w:t>
      </w:r>
      <w:proofErr w:type="spellStart"/>
      <w:r w:rsidRPr="00826850">
        <w:t>IndoorGML</w:t>
      </w:r>
      <w:proofErr w:type="spellEnd"/>
      <w:r w:rsidRPr="00826850">
        <w:t xml:space="preserve"> model. In the case where there are CellSpace entities but no </w:t>
      </w:r>
      <w:proofErr w:type="spellStart"/>
      <w:r w:rsidRPr="00826850">
        <w:t>CellBoundary</w:t>
      </w:r>
      <w:proofErr w:type="spellEnd"/>
      <w:r w:rsidRPr="00826850">
        <w:t>, the network should be derived from the cells using geometric operations.</w:t>
      </w:r>
    </w:p>
    <w:p w14:paraId="5CA4B6A5" w14:textId="77777777" w:rsidR="00D56A17" w:rsidRPr="00826850" w:rsidRDefault="00D56A17" w:rsidP="00D56A17">
      <w:pPr>
        <w:rPr>
          <w:highlight w:val="lightGray"/>
        </w:rPr>
      </w:pPr>
      <w:r w:rsidRPr="00826850">
        <w:lastRenderedPageBreak/>
        <w:t xml:space="preserve">In the case where there are </w:t>
      </w:r>
      <w:proofErr w:type="spellStart"/>
      <w:r w:rsidRPr="00826850">
        <w:t>CellBoundary</w:t>
      </w:r>
      <w:proofErr w:type="spellEnd"/>
      <w:r w:rsidRPr="00826850">
        <w:t xml:space="preserve"> entities provided without geometric attributes in the model, only logical networks can be safely derived between two CellSpace entities sharing any of those </w:t>
      </w:r>
      <w:proofErr w:type="spellStart"/>
      <w:r w:rsidRPr="00826850">
        <w:t>CellBoundary</w:t>
      </w:r>
      <w:proofErr w:type="spellEnd"/>
      <w:r w:rsidRPr="00826850">
        <w:t xml:space="preserve">. Therefore, providing geometric networks will still involve similar issues described previously. A final scenario may see an </w:t>
      </w:r>
      <w:proofErr w:type="spellStart"/>
      <w:r w:rsidRPr="00826850">
        <w:t>IndoorGML</w:t>
      </w:r>
      <w:proofErr w:type="spellEnd"/>
      <w:r w:rsidRPr="00826850">
        <w:t xml:space="preserve"> model with geometry information only with </w:t>
      </w:r>
      <w:proofErr w:type="spellStart"/>
      <w:r w:rsidRPr="00826850">
        <w:t>CellBoundary</w:t>
      </w:r>
      <w:proofErr w:type="spellEnd"/>
      <w:r w:rsidRPr="00826850">
        <w:t xml:space="preserve"> instances but not for CellSpace. That case is likely to happen if a solid geometry cannot be provided for a CellSpace, and a set of surface boundaries are provided with no guarantee of closure. In that case the generation of a Node for a CellSpace should be completed from </w:t>
      </w:r>
      <w:proofErr w:type="spellStart"/>
      <w:r w:rsidRPr="00826850">
        <w:t>CellBoundary</w:t>
      </w:r>
      <w:proofErr w:type="spellEnd"/>
      <w:r w:rsidRPr="00826850">
        <w:t xml:space="preserve"> instances, while guaranteeing its position inside the described space.  </w:t>
      </w:r>
    </w:p>
    <w:p w14:paraId="35FFB30E"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206" w:name="_Ref80700499"/>
      <w:bookmarkStart w:id="207" w:name="_Toc146459189"/>
      <w:proofErr w:type="spellStart"/>
      <w:r w:rsidRPr="00826850">
        <w:rPr>
          <w:szCs w:val="24"/>
        </w:rPr>
        <w:t>PrimalSpaceLayer</w:t>
      </w:r>
      <w:bookmarkEnd w:id="206"/>
      <w:bookmarkEnd w:id="207"/>
      <w:proofErr w:type="spellEnd"/>
    </w:p>
    <w:p w14:paraId="2D84F522" w14:textId="58DA9D0E" w:rsidR="00D56A17" w:rsidRPr="00826850" w:rsidRDefault="00D56A17" w:rsidP="00D56A17">
      <w:pPr>
        <w:keepNext/>
        <w:jc w:val="center"/>
      </w:pPr>
      <w:del w:id="208" w:author="Abdou D" w:date="2024-02-06T16:24:00Z">
        <w:r w:rsidRPr="00826850" w:rsidDel="006073C1">
          <w:rPr>
            <w:noProof/>
          </w:rPr>
          <w:drawing>
            <wp:inline distT="0" distB="0" distL="0" distR="0" wp14:anchorId="05506E91" wp14:editId="118F0BA4">
              <wp:extent cx="4741628" cy="3582817"/>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47">
                        <a:extLst>
                          <a:ext uri="{28A0092B-C50C-407E-A947-70E740481C1C}">
                            <a14:useLocalDpi xmlns:a14="http://schemas.microsoft.com/office/drawing/2010/main" val="0"/>
                          </a:ext>
                        </a:extLst>
                      </a:blip>
                      <a:srcRect l="3586" t="6690" r="3155" b="2936"/>
                      <a:stretch/>
                    </pic:blipFill>
                    <pic:spPr bwMode="auto">
                      <a:xfrm>
                        <a:off x="0" y="0"/>
                        <a:ext cx="4761860" cy="3598105"/>
                      </a:xfrm>
                      <a:prstGeom prst="rect">
                        <a:avLst/>
                      </a:prstGeom>
                      <a:ln>
                        <a:noFill/>
                      </a:ln>
                      <a:extLst>
                        <a:ext uri="{53640926-AAD7-44D8-BBD7-CCE9431645EC}">
                          <a14:shadowObscured xmlns:a14="http://schemas.microsoft.com/office/drawing/2010/main"/>
                        </a:ext>
                      </a:extLst>
                    </pic:spPr>
                  </pic:pic>
                </a:graphicData>
              </a:graphic>
            </wp:inline>
          </w:drawing>
        </w:r>
      </w:del>
      <w:ins w:id="209" w:author="Abdou D" w:date="2024-02-06T16:24:00Z">
        <w:r w:rsidR="006073C1" w:rsidRPr="006073C1">
          <w:rPr>
            <w:noProof/>
          </w:rPr>
          <w:t xml:space="preserve"> </w:t>
        </w:r>
        <w:r w:rsidR="006073C1">
          <w:rPr>
            <w:noProof/>
          </w:rPr>
          <w:drawing>
            <wp:inline distT="0" distB="0" distL="0" distR="0" wp14:anchorId="5B7332C2" wp14:editId="4B808772">
              <wp:extent cx="5022166" cy="4408844"/>
              <wp:effectExtent l="0" t="0" r="7620" b="0"/>
              <wp:docPr id="456715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15034" name=""/>
                      <pic:cNvPicPr/>
                    </pic:nvPicPr>
                    <pic:blipFill rotWithShape="1">
                      <a:blip r:embed="rId48"/>
                      <a:srcRect l="3297" t="5214" r="3054" b="1936"/>
                      <a:stretch/>
                    </pic:blipFill>
                    <pic:spPr bwMode="auto">
                      <a:xfrm>
                        <a:off x="0" y="0"/>
                        <a:ext cx="5033196" cy="4418527"/>
                      </a:xfrm>
                      <a:prstGeom prst="rect">
                        <a:avLst/>
                      </a:prstGeom>
                      <a:ln>
                        <a:noFill/>
                      </a:ln>
                      <a:extLst>
                        <a:ext uri="{53640926-AAD7-44D8-BBD7-CCE9431645EC}">
                          <a14:shadowObscured xmlns:a14="http://schemas.microsoft.com/office/drawing/2010/main"/>
                        </a:ext>
                      </a:extLst>
                    </pic:spPr>
                  </pic:pic>
                </a:graphicData>
              </a:graphic>
            </wp:inline>
          </w:drawing>
        </w:r>
      </w:ins>
    </w:p>
    <w:p w14:paraId="60BCD30B" w14:textId="62E4ED6C" w:rsidR="00D56A17" w:rsidRPr="00826850" w:rsidRDefault="00D56A17" w:rsidP="00D56A17">
      <w:pPr>
        <w:pStyle w:val="af4"/>
        <w:rPr>
          <w:rFonts w:cs="Times New Roman"/>
          <w:szCs w:val="24"/>
        </w:rPr>
      </w:pPr>
      <w:bookmarkStart w:id="210" w:name="_Ref81387630"/>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19</w:t>
      </w:r>
      <w:r w:rsidRPr="00826850">
        <w:rPr>
          <w:rFonts w:cs="Times New Roman"/>
          <w:szCs w:val="24"/>
        </w:rPr>
        <w:fldChar w:fldCharType="end"/>
      </w:r>
      <w:bookmarkEnd w:id="210"/>
      <w:r w:rsidRPr="00826850">
        <w:rPr>
          <w:rFonts w:cs="Times New Roman"/>
          <w:szCs w:val="24"/>
        </w:rPr>
        <w:t xml:space="preserve">: PrimalSpaceLayer and its related classes: CellSpace, CellBoundary and Thematic Layer </w:t>
      </w:r>
    </w:p>
    <w:p w14:paraId="46F947F4" w14:textId="55A54A2D" w:rsidR="00D56A17" w:rsidRPr="00826850" w:rsidRDefault="00D56A17" w:rsidP="00D56A17">
      <w:proofErr w:type="spellStart"/>
      <w:r w:rsidRPr="00826850">
        <w:t>PrimalSpaceLayer</w:t>
      </w:r>
      <w:proofErr w:type="spellEnd"/>
      <w:r w:rsidRPr="00826850">
        <w:t xml:space="preserve"> is a core module class representing the primal cellular spaces of a given thematic layer (</w:t>
      </w:r>
      <w:r w:rsidRPr="00826850">
        <w:fldChar w:fldCharType="begin"/>
      </w:r>
      <w:r w:rsidRPr="00826850">
        <w:instrText xml:space="preserve"> REF _Ref81387630 \h  \* MERGEFORMAT </w:instrText>
      </w:r>
      <w:r w:rsidRPr="00826850">
        <w:fldChar w:fldCharType="separate"/>
      </w:r>
      <w:r w:rsidR="003D5F6D" w:rsidRPr="00826850">
        <w:t xml:space="preserve">Figure </w:t>
      </w:r>
      <w:r w:rsidR="003D5F6D">
        <w:rPr>
          <w:noProof/>
        </w:rPr>
        <w:t>19</w:t>
      </w:r>
      <w:r w:rsidRPr="00826850">
        <w:fldChar w:fldCharType="end"/>
      </w:r>
      <w:r w:rsidRPr="00826850">
        <w:t xml:space="preserve">). It aggregates </w:t>
      </w:r>
      <w:proofErr w:type="spellStart"/>
      <w:r w:rsidRPr="00826850">
        <w:t>CellSpace</w:t>
      </w:r>
      <w:proofErr w:type="spellEnd"/>
      <w:r w:rsidRPr="00826850">
        <w:t xml:space="preserve"> and </w:t>
      </w:r>
      <w:proofErr w:type="spellStart"/>
      <w:r w:rsidRPr="00826850">
        <w:t>CellBoundary</w:t>
      </w:r>
      <w:proofErr w:type="spellEnd"/>
      <w:r w:rsidRPr="00826850">
        <w:t xml:space="preserve"> (which are directly associated with their corresponding geometry attributes) to represent spatial objects in primal space. The </w:t>
      </w:r>
      <w:proofErr w:type="spellStart"/>
      <w:r w:rsidRPr="00826850">
        <w:t>PrimalSpaceLayer</w:t>
      </w:r>
      <w:proofErr w:type="spellEnd"/>
      <w:r w:rsidRPr="00826850">
        <w:t xml:space="preserve"> class has the following attributes: </w:t>
      </w:r>
    </w:p>
    <w:p w14:paraId="644A3840" w14:textId="77777777" w:rsidR="00D56A17" w:rsidRPr="00826850" w:rsidRDefault="00D56A17" w:rsidP="00601140">
      <w:pPr>
        <w:pStyle w:val="af3"/>
        <w:numPr>
          <w:ilvl w:val="0"/>
          <w:numId w:val="35"/>
        </w:numPr>
        <w:ind w:leftChars="0"/>
      </w:pPr>
      <w:r w:rsidRPr="00826850">
        <w:rPr>
          <w:i/>
          <w:iCs/>
        </w:rPr>
        <w:t>function (</w:t>
      </w:r>
      <w:proofErr w:type="spellStart"/>
      <w:r w:rsidRPr="00826850">
        <w:rPr>
          <w:i/>
          <w:iCs/>
        </w:rPr>
        <w:t>CodeList</w:t>
      </w:r>
      <w:proofErr w:type="spellEnd"/>
      <w:r w:rsidRPr="00826850">
        <w:rPr>
          <w:i/>
          <w:iCs/>
        </w:rPr>
        <w:t>)</w:t>
      </w:r>
      <w:r w:rsidRPr="00826850">
        <w:t>,</w:t>
      </w:r>
    </w:p>
    <w:p w14:paraId="0E5CDC93" w14:textId="77777777" w:rsidR="00D56A17" w:rsidRPr="00826850" w:rsidRDefault="00D56A17" w:rsidP="00601140">
      <w:pPr>
        <w:pStyle w:val="af3"/>
        <w:numPr>
          <w:ilvl w:val="0"/>
          <w:numId w:val="35"/>
        </w:numPr>
        <w:ind w:leftChars="0"/>
      </w:pPr>
      <w:proofErr w:type="spellStart"/>
      <w:r w:rsidRPr="00826850">
        <w:rPr>
          <w:i/>
        </w:rPr>
        <w:t>creationDate</w:t>
      </w:r>
      <w:proofErr w:type="spellEnd"/>
      <w:r w:rsidRPr="00826850">
        <w:rPr>
          <w:i/>
        </w:rPr>
        <w:t xml:space="preserve"> (</w:t>
      </w:r>
      <w:proofErr w:type="spellStart"/>
      <w:r w:rsidRPr="00826850">
        <w:rPr>
          <w:i/>
        </w:rPr>
        <w:t>DateTime</w:t>
      </w:r>
      <w:proofErr w:type="spellEnd"/>
      <w:r w:rsidRPr="00826850">
        <w:rPr>
          <w:i/>
        </w:rPr>
        <w:t>)</w:t>
      </w:r>
      <w:r w:rsidRPr="00826850">
        <w:t>,</w:t>
      </w:r>
    </w:p>
    <w:p w14:paraId="1B86A768" w14:textId="18C8B1D5" w:rsidR="00D56A17" w:rsidRPr="00826850" w:rsidDel="00CB02AA" w:rsidRDefault="00D56A17" w:rsidP="00601140">
      <w:pPr>
        <w:pStyle w:val="af3"/>
        <w:numPr>
          <w:ilvl w:val="0"/>
          <w:numId w:val="35"/>
        </w:numPr>
        <w:ind w:leftChars="0"/>
        <w:rPr>
          <w:del w:id="211" w:author="Abdou D" w:date="2024-01-29T15:49:00Z"/>
        </w:rPr>
      </w:pPr>
      <w:proofErr w:type="spellStart"/>
      <w:r w:rsidRPr="00826850">
        <w:rPr>
          <w:i/>
        </w:rPr>
        <w:t>terminationDate</w:t>
      </w:r>
      <w:proofErr w:type="spellEnd"/>
      <w:r w:rsidRPr="00826850">
        <w:rPr>
          <w:i/>
        </w:rPr>
        <w:t xml:space="preserve"> (</w:t>
      </w:r>
      <w:proofErr w:type="spellStart"/>
      <w:r w:rsidRPr="00826850">
        <w:rPr>
          <w:i/>
        </w:rPr>
        <w:t>DateTime</w:t>
      </w:r>
      <w:proofErr w:type="spellEnd"/>
      <w:r w:rsidRPr="00826850">
        <w:rPr>
          <w:i/>
        </w:rPr>
        <w:t>)</w:t>
      </w:r>
      <w:del w:id="212" w:author="Abdou D" w:date="2024-01-29T15:49:00Z">
        <w:r w:rsidRPr="00826850" w:rsidDel="00CB02AA">
          <w:delText>,</w:delText>
        </w:r>
      </w:del>
    </w:p>
    <w:p w14:paraId="17D0F682" w14:textId="1AE19830" w:rsidR="00D56A17" w:rsidRPr="00826850" w:rsidDel="00CB02AA" w:rsidRDefault="00D56A17" w:rsidP="00601140">
      <w:pPr>
        <w:pStyle w:val="af3"/>
        <w:numPr>
          <w:ilvl w:val="0"/>
          <w:numId w:val="35"/>
        </w:numPr>
        <w:ind w:leftChars="0"/>
        <w:rPr>
          <w:del w:id="213" w:author="Abdou D" w:date="2024-01-29T15:49:00Z"/>
        </w:rPr>
      </w:pPr>
      <w:del w:id="214" w:author="Abdou D" w:date="2024-01-29T15:49:00Z">
        <w:r w:rsidRPr="00826850" w:rsidDel="00CB02AA">
          <w:rPr>
            <w:i/>
          </w:rPr>
          <w:delText xml:space="preserve">cellSpaceMember </w:delText>
        </w:r>
        <w:r w:rsidRPr="00826850" w:rsidDel="00CB02AA">
          <w:delText>(ref. to CellSpace)</w:delText>
        </w:r>
        <w:r w:rsidRPr="00826850" w:rsidDel="00CB02AA">
          <w:rPr>
            <w:i/>
          </w:rPr>
          <w:delText>,</w:delText>
        </w:r>
      </w:del>
    </w:p>
    <w:p w14:paraId="468D95C5" w14:textId="2318BF89" w:rsidR="00D56A17" w:rsidRPr="00826850" w:rsidRDefault="00D56A17" w:rsidP="00CB02AA">
      <w:pPr>
        <w:pStyle w:val="af3"/>
        <w:numPr>
          <w:ilvl w:val="0"/>
          <w:numId w:val="35"/>
        </w:numPr>
        <w:ind w:leftChars="0"/>
      </w:pPr>
      <w:bookmarkStart w:id="215" w:name="_Hlk72266060"/>
      <w:del w:id="216" w:author="Abdou D" w:date="2024-01-29T15:49:00Z">
        <w:r w:rsidRPr="00826850" w:rsidDel="00CB02AA">
          <w:rPr>
            <w:i/>
          </w:rPr>
          <w:delText>cellBoundaryMember</w:delText>
        </w:r>
        <w:bookmarkEnd w:id="215"/>
        <w:r w:rsidRPr="00826850" w:rsidDel="00CB02AA">
          <w:rPr>
            <w:i/>
          </w:rPr>
          <w:delText xml:space="preserve"> </w:delText>
        </w:r>
        <w:r w:rsidRPr="00826850" w:rsidDel="00CB02AA">
          <w:delText>(ref. to CellBoundary)</w:delText>
        </w:r>
        <w:r w:rsidRPr="00826850" w:rsidDel="00CB02AA">
          <w:rPr>
            <w:i/>
          </w:rPr>
          <w:delText>.</w:delText>
        </w:r>
      </w:del>
      <w:ins w:id="217" w:author="Abdou D" w:date="2024-01-29T15:49:00Z">
        <w:r w:rsidR="00CB02AA">
          <w:t>.</w:t>
        </w:r>
      </w:ins>
    </w:p>
    <w:p w14:paraId="40B7776A" w14:textId="77777777" w:rsidR="00D56A17" w:rsidRPr="00826850" w:rsidRDefault="00D56A17" w:rsidP="00D56A17">
      <w:pPr>
        <w:pStyle w:val="af3"/>
        <w:ind w:leftChars="0" w:left="600"/>
      </w:pPr>
    </w:p>
    <w:p w14:paraId="596CF6F9" w14:textId="77777777" w:rsidR="00D56A17" w:rsidRPr="00826850" w:rsidRDefault="00D56A17" w:rsidP="00D56A17">
      <w:r w:rsidRPr="00826850">
        <w:lastRenderedPageBreak/>
        <w:t xml:space="preserve">With the attribute </w:t>
      </w:r>
      <w:r w:rsidRPr="00826850">
        <w:rPr>
          <w:i/>
          <w:iCs/>
        </w:rPr>
        <w:t>function</w:t>
      </w:r>
      <w:r w:rsidRPr="00826850">
        <w:t xml:space="preserve">, nominal and real functions of a space layer are depending on the Thematic layer and can be described as proposed in a </w:t>
      </w:r>
      <w:proofErr w:type="spellStart"/>
      <w:r w:rsidRPr="00826850">
        <w:t>CodeList</w:t>
      </w:r>
      <w:proofErr w:type="spellEnd"/>
      <w:r w:rsidRPr="00826850">
        <w:t xml:space="preserve">. The </w:t>
      </w:r>
      <w:proofErr w:type="spellStart"/>
      <w:r w:rsidRPr="00826850">
        <w:rPr>
          <w:i/>
          <w:iCs/>
        </w:rPr>
        <w:t>creationDate</w:t>
      </w:r>
      <w:proofErr w:type="spellEnd"/>
      <w:r w:rsidRPr="00826850">
        <w:t xml:space="preserve"> and </w:t>
      </w:r>
      <w:proofErr w:type="spellStart"/>
      <w:r w:rsidRPr="00826850">
        <w:rPr>
          <w:i/>
          <w:iCs/>
        </w:rPr>
        <w:t>terminationDate</w:t>
      </w:r>
      <w:proofErr w:type="spellEnd"/>
      <w:r w:rsidRPr="00826850">
        <w:t xml:space="preserve"> attributes can be used to describe the chronology of the layer. The points of time refer to real world times.</w:t>
      </w:r>
    </w:p>
    <w:p w14:paraId="444B83A7" w14:textId="77777777" w:rsidR="00D56A17" w:rsidRPr="00826850" w:rsidRDefault="00D56A17" w:rsidP="00D56A17">
      <w:r w:rsidRPr="00826850">
        <w:t xml:space="preserve">A </w:t>
      </w:r>
      <w:proofErr w:type="spellStart"/>
      <w:r w:rsidRPr="00826850">
        <w:t>PrimalSpaceLayer</w:t>
      </w:r>
      <w:proofErr w:type="spellEnd"/>
      <w:r w:rsidRPr="00826850">
        <w:t xml:space="preserve"> instance also provides references to its </w:t>
      </w:r>
      <w:proofErr w:type="spellStart"/>
      <w:r w:rsidRPr="00826850">
        <w:t>CellSpace</w:t>
      </w:r>
      <w:proofErr w:type="spellEnd"/>
      <w:r w:rsidRPr="00826850">
        <w:t xml:space="preserve"> and </w:t>
      </w:r>
      <w:proofErr w:type="spellStart"/>
      <w:r w:rsidRPr="00826850">
        <w:t>CellBoundary</w:t>
      </w:r>
      <w:proofErr w:type="spellEnd"/>
      <w:r w:rsidRPr="00826850">
        <w:t xml:space="preserve"> entities through the </w:t>
      </w:r>
      <w:proofErr w:type="spellStart"/>
      <w:r w:rsidRPr="00826850">
        <w:rPr>
          <w:i/>
        </w:rPr>
        <w:t>cellSpaceMember</w:t>
      </w:r>
      <w:proofErr w:type="spellEnd"/>
      <w:r w:rsidRPr="00826850">
        <w:t xml:space="preserve"> and </w:t>
      </w:r>
      <w:proofErr w:type="spellStart"/>
      <w:r w:rsidRPr="00826850">
        <w:rPr>
          <w:i/>
        </w:rPr>
        <w:t>cellBoundaryMember</w:t>
      </w:r>
      <w:proofErr w:type="spellEnd"/>
      <w:r w:rsidRPr="00826850">
        <w:rPr>
          <w:i/>
        </w:rPr>
        <w:t xml:space="preserve"> </w:t>
      </w:r>
      <w:r w:rsidRPr="00826850">
        <w:t xml:space="preserve">elements. </w:t>
      </w:r>
    </w:p>
    <w:p w14:paraId="2006654D"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218" w:name="_Toc146459190"/>
      <w:r w:rsidRPr="00826850">
        <w:rPr>
          <w:szCs w:val="24"/>
        </w:rPr>
        <w:t>Node</w:t>
      </w:r>
      <w:bookmarkEnd w:id="218"/>
    </w:p>
    <w:p w14:paraId="30690753" w14:textId="589F7343" w:rsidR="00D56A17" w:rsidRPr="00826850" w:rsidRDefault="00D56A17" w:rsidP="00D56A17">
      <w:pPr>
        <w:keepNext/>
        <w:jc w:val="center"/>
      </w:pPr>
      <w:del w:id="219" w:author="Abdou D" w:date="2024-02-06T16:26:00Z">
        <w:r w:rsidRPr="00826850" w:rsidDel="00B06F8E">
          <w:rPr>
            <w:noProof/>
          </w:rPr>
          <w:drawing>
            <wp:inline distT="0" distB="0" distL="0" distR="0" wp14:anchorId="31D20304" wp14:editId="41719422">
              <wp:extent cx="5135534" cy="2870420"/>
              <wp:effectExtent l="0" t="0" r="825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49" cstate="print">
                        <a:extLst>
                          <a:ext uri="{28A0092B-C50C-407E-A947-70E740481C1C}">
                            <a14:useLocalDpi xmlns:a14="http://schemas.microsoft.com/office/drawing/2010/main" val="0"/>
                          </a:ext>
                        </a:extLst>
                      </a:blip>
                      <a:srcRect l="-55" r="-25"/>
                      <a:stretch/>
                    </pic:blipFill>
                    <pic:spPr bwMode="auto">
                      <a:xfrm>
                        <a:off x="0" y="0"/>
                        <a:ext cx="5161568" cy="2884971"/>
                      </a:xfrm>
                      <a:prstGeom prst="rect">
                        <a:avLst/>
                      </a:prstGeom>
                      <a:ln>
                        <a:noFill/>
                      </a:ln>
                      <a:extLst>
                        <a:ext uri="{53640926-AAD7-44D8-BBD7-CCE9431645EC}">
                          <a14:shadowObscured xmlns:a14="http://schemas.microsoft.com/office/drawing/2010/main"/>
                        </a:ext>
                      </a:extLst>
                    </pic:spPr>
                  </pic:pic>
                </a:graphicData>
              </a:graphic>
            </wp:inline>
          </w:drawing>
        </w:r>
      </w:del>
      <w:ins w:id="220" w:author="Abdou D" w:date="2024-02-06T16:26:00Z">
        <w:r w:rsidR="00B06F8E" w:rsidRPr="00B06F8E">
          <w:rPr>
            <w:noProof/>
          </w:rPr>
          <w:t xml:space="preserve"> </w:t>
        </w:r>
        <w:r w:rsidR="00B06F8E">
          <w:rPr>
            <w:noProof/>
          </w:rPr>
          <w:drawing>
            <wp:inline distT="0" distB="0" distL="0" distR="0" wp14:anchorId="46C977C4" wp14:editId="3343067D">
              <wp:extent cx="6246055" cy="3307967"/>
              <wp:effectExtent l="0" t="0" r="2540" b="6985"/>
              <wp:docPr id="9620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7328" name=""/>
                      <pic:cNvPicPr/>
                    </pic:nvPicPr>
                    <pic:blipFill rotWithShape="1">
                      <a:blip r:embed="rId50"/>
                      <a:srcRect l="1978" t="5368" r="1720" b="2367"/>
                      <a:stretch/>
                    </pic:blipFill>
                    <pic:spPr bwMode="auto">
                      <a:xfrm>
                        <a:off x="0" y="0"/>
                        <a:ext cx="6252266" cy="3311256"/>
                      </a:xfrm>
                      <a:prstGeom prst="rect">
                        <a:avLst/>
                      </a:prstGeom>
                      <a:ln>
                        <a:noFill/>
                      </a:ln>
                      <a:extLst>
                        <a:ext uri="{53640926-AAD7-44D8-BBD7-CCE9431645EC}">
                          <a14:shadowObscured xmlns:a14="http://schemas.microsoft.com/office/drawing/2010/main"/>
                        </a:ext>
                      </a:extLst>
                    </pic:spPr>
                  </pic:pic>
                </a:graphicData>
              </a:graphic>
            </wp:inline>
          </w:drawing>
        </w:r>
      </w:ins>
      <w:r w:rsidRPr="00826850">
        <w:rPr>
          <w:noProof/>
        </w:rPr>
        <w:t xml:space="preserve"> </w:t>
      </w:r>
    </w:p>
    <w:p w14:paraId="484AD883" w14:textId="3D55E91E" w:rsidR="00D56A17" w:rsidRPr="00826850" w:rsidRDefault="00D56A17" w:rsidP="00D56A17">
      <w:pPr>
        <w:pStyle w:val="af4"/>
        <w:rPr>
          <w:rFonts w:cs="Times New Roman"/>
          <w:szCs w:val="24"/>
        </w:rPr>
      </w:pPr>
      <w:bookmarkStart w:id="221" w:name="_Ref81389678"/>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20</w:t>
      </w:r>
      <w:r w:rsidRPr="00826850">
        <w:rPr>
          <w:rFonts w:cs="Times New Roman"/>
          <w:szCs w:val="24"/>
        </w:rPr>
        <w:fldChar w:fldCharType="end"/>
      </w:r>
      <w:bookmarkEnd w:id="221"/>
      <w:r w:rsidRPr="00826850">
        <w:rPr>
          <w:rFonts w:cs="Times New Roman"/>
          <w:szCs w:val="24"/>
        </w:rPr>
        <w:t>: Node and its related classes: CellSpace, Edge, DualSpaceLayer and InterLayerConnection</w:t>
      </w:r>
    </w:p>
    <w:p w14:paraId="7A60FFDD" w14:textId="6761BCAA" w:rsidR="00D56A17" w:rsidRPr="00826850" w:rsidRDefault="00D56A17" w:rsidP="00D56A17">
      <w:r w:rsidRPr="00826850">
        <w:t>Node is a core module class to represent a node in dual space (</w:t>
      </w:r>
      <w:r w:rsidRPr="00826850">
        <w:fldChar w:fldCharType="begin"/>
      </w:r>
      <w:r w:rsidRPr="00826850">
        <w:instrText xml:space="preserve"> REF _Ref81389678 \h  \* MERGEFORMAT </w:instrText>
      </w:r>
      <w:r w:rsidRPr="00826850">
        <w:fldChar w:fldCharType="separate"/>
      </w:r>
      <w:r w:rsidR="003D5F6D" w:rsidRPr="00826850">
        <w:t xml:space="preserve">Figure </w:t>
      </w:r>
      <w:r w:rsidR="003D5F6D">
        <w:rPr>
          <w:noProof/>
        </w:rPr>
        <w:t>20</w:t>
      </w:r>
      <w:r w:rsidRPr="00826850">
        <w:fldChar w:fldCharType="end"/>
      </w:r>
      <w:r w:rsidRPr="00826850">
        <w:t xml:space="preserve">). It has </w:t>
      </w:r>
      <w:del w:id="222" w:author="Abdou D" w:date="2024-01-29T15:49:00Z">
        <w:r w:rsidRPr="00826850" w:rsidDel="00CB02AA">
          <w:delText xml:space="preserve">three </w:delText>
        </w:r>
      </w:del>
      <w:ins w:id="223" w:author="Abdou D" w:date="2024-01-29T15:49:00Z">
        <w:r w:rsidR="00CB02AA">
          <w:t>one</w:t>
        </w:r>
        <w:r w:rsidR="00CB02AA" w:rsidRPr="00826850">
          <w:t xml:space="preserve"> </w:t>
        </w:r>
      </w:ins>
      <w:r w:rsidRPr="00826850">
        <w:t>attribute</w:t>
      </w:r>
      <w:del w:id="224" w:author="Abdou D" w:date="2024-01-29T15:49:00Z">
        <w:r w:rsidRPr="00826850" w:rsidDel="00CB02AA">
          <w:delText>s</w:delText>
        </w:r>
      </w:del>
      <w:r w:rsidRPr="00826850">
        <w:t xml:space="preserve">:  </w:t>
      </w:r>
    </w:p>
    <w:p w14:paraId="7644BF29" w14:textId="4B8C48EF" w:rsidR="00D56A17" w:rsidRPr="00826850" w:rsidDel="00CB02AA" w:rsidRDefault="00D56A17" w:rsidP="00601140">
      <w:pPr>
        <w:pStyle w:val="af3"/>
        <w:numPr>
          <w:ilvl w:val="0"/>
          <w:numId w:val="34"/>
        </w:numPr>
        <w:ind w:leftChars="0"/>
        <w:rPr>
          <w:del w:id="225" w:author="Abdou D" w:date="2024-01-29T15:49:00Z"/>
        </w:rPr>
      </w:pPr>
      <w:r w:rsidRPr="00826850">
        <w:rPr>
          <w:i/>
        </w:rPr>
        <w:t>geometry (</w:t>
      </w:r>
      <w:proofErr w:type="spellStart"/>
      <w:r w:rsidRPr="00826850">
        <w:rPr>
          <w:i/>
        </w:rPr>
        <w:t>GM_Point</w:t>
      </w:r>
      <w:proofErr w:type="spellEnd"/>
      <w:r w:rsidRPr="00826850">
        <w:rPr>
          <w:i/>
        </w:rPr>
        <w:t>)</w:t>
      </w:r>
      <w:del w:id="226" w:author="Abdou D" w:date="2024-01-29T15:49:00Z">
        <w:r w:rsidRPr="00826850" w:rsidDel="00CB02AA">
          <w:delText>,</w:delText>
        </w:r>
      </w:del>
    </w:p>
    <w:p w14:paraId="46668E17" w14:textId="444A5A33" w:rsidR="00D56A17" w:rsidRPr="00826850" w:rsidDel="00CB02AA" w:rsidRDefault="00D56A17" w:rsidP="00601140">
      <w:pPr>
        <w:pStyle w:val="af3"/>
        <w:numPr>
          <w:ilvl w:val="0"/>
          <w:numId w:val="34"/>
        </w:numPr>
        <w:ind w:leftChars="0"/>
        <w:rPr>
          <w:del w:id="227" w:author="Abdou D" w:date="2024-01-29T15:49:00Z"/>
          <w:i/>
        </w:rPr>
      </w:pPr>
      <w:del w:id="228" w:author="Abdou D" w:date="2024-01-29T15:49:00Z">
        <w:r w:rsidRPr="00826850" w:rsidDel="00CB02AA">
          <w:rPr>
            <w:i/>
          </w:rPr>
          <w:delText>duality</w:delText>
        </w:r>
        <w:r w:rsidRPr="00826850" w:rsidDel="00CB02AA">
          <w:rPr>
            <w:i/>
            <w:iCs/>
          </w:rPr>
          <w:delText xml:space="preserve"> </w:delText>
        </w:r>
        <w:r w:rsidRPr="00826850" w:rsidDel="00CB02AA">
          <w:delText>(ref. to CellSpace)</w:delText>
        </w:r>
        <w:r w:rsidRPr="00826850" w:rsidDel="00CB02AA">
          <w:rPr>
            <w:i/>
            <w:iCs/>
          </w:rPr>
          <w:delText>,</w:delText>
        </w:r>
        <w:r w:rsidRPr="00826850" w:rsidDel="00CB02AA">
          <w:rPr>
            <w:noProof/>
          </w:rPr>
          <w:delText xml:space="preserve"> </w:delText>
        </w:r>
      </w:del>
    </w:p>
    <w:p w14:paraId="6765EE7B" w14:textId="35A37A60" w:rsidR="00D56A17" w:rsidRPr="00826850" w:rsidRDefault="00D56A17" w:rsidP="00CB02AA">
      <w:pPr>
        <w:pStyle w:val="af3"/>
        <w:numPr>
          <w:ilvl w:val="0"/>
          <w:numId w:val="34"/>
        </w:numPr>
        <w:ind w:leftChars="0"/>
      </w:pPr>
      <w:del w:id="229" w:author="Abdou D" w:date="2024-01-29T15:49:00Z">
        <w:r w:rsidRPr="00826850" w:rsidDel="00CB02AA">
          <w:rPr>
            <w:i/>
          </w:rPr>
          <w:delText>connects</w:delText>
        </w:r>
        <w:r w:rsidRPr="00826850" w:rsidDel="00CB02AA">
          <w:rPr>
            <w:i/>
            <w:iCs/>
          </w:rPr>
          <w:delText xml:space="preserve"> </w:delText>
        </w:r>
        <w:r w:rsidRPr="00826850" w:rsidDel="00CB02AA">
          <w:delText>(ref. to Edge).</w:delText>
        </w:r>
      </w:del>
      <w:ins w:id="230" w:author="Abdou D" w:date="2024-01-29T15:49:00Z">
        <w:r w:rsidR="00CB02AA">
          <w:t>.</w:t>
        </w:r>
      </w:ins>
    </w:p>
    <w:p w14:paraId="4C7AD4A0" w14:textId="77777777" w:rsidR="00D56A17" w:rsidRPr="00826850" w:rsidRDefault="00D56A17" w:rsidP="00D56A17">
      <w:pPr>
        <w:pStyle w:val="af3"/>
        <w:ind w:leftChars="0" w:left="600"/>
      </w:pPr>
    </w:p>
    <w:p w14:paraId="1F3BE634" w14:textId="77777777" w:rsidR="00D56A17" w:rsidRPr="00826850" w:rsidRDefault="00D56A17" w:rsidP="00D56A17">
      <w:r w:rsidRPr="00826850">
        <w:t xml:space="preserve">The value of </w:t>
      </w:r>
      <w:r w:rsidRPr="00826850">
        <w:rPr>
          <w:i/>
          <w:iCs/>
        </w:rPr>
        <w:t>geometry</w:t>
      </w:r>
      <w:r w:rsidRPr="00826850">
        <w:t xml:space="preserve"> corresponds to a 2D or 3D Point in </w:t>
      </w:r>
      <w:proofErr w:type="spellStart"/>
      <w:r w:rsidRPr="00826850">
        <w:t>IndoorGML</w:t>
      </w:r>
      <w:proofErr w:type="spellEnd"/>
      <w:r w:rsidRPr="00826850">
        <w:t xml:space="preserve">, but its cardinality can be 0 (no geometry provided) or 1. Because a Node is always the dual space abstraction of a primal space cell, it has always an association with its corresponding CellSpace (e.g. room, door, sensor coverage, etc.) through the </w:t>
      </w:r>
      <w:r w:rsidRPr="00826850">
        <w:rPr>
          <w:i/>
          <w:iCs/>
        </w:rPr>
        <w:t>duality</w:t>
      </w:r>
      <w:r w:rsidRPr="00826850">
        <w:t xml:space="preserve"> attribute. This way, a Node can always access to the information related to the cell it is representing (e.g., geometry, semantic, etc.). Note that the associated CellSpace may not carry any information as well, except the functional information for the specific cellular space. Additionally, a Node is also associated with at least one Edge instance that is linked to it via the </w:t>
      </w:r>
      <w:r w:rsidRPr="00826850">
        <w:rPr>
          <w:i/>
          <w:iCs/>
        </w:rPr>
        <w:t>connects</w:t>
      </w:r>
      <w:r w:rsidRPr="00826850">
        <w:t xml:space="preserve"> attribute.</w:t>
      </w:r>
    </w:p>
    <w:p w14:paraId="57FB17D4" w14:textId="77777777" w:rsidR="00D56A17" w:rsidRPr="00826850" w:rsidRDefault="00D56A17" w:rsidP="00D56A17"/>
    <w:p w14:paraId="56CE1008"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231" w:name="_Toc146459191"/>
      <w:r w:rsidRPr="00826850">
        <w:rPr>
          <w:szCs w:val="24"/>
        </w:rPr>
        <w:lastRenderedPageBreak/>
        <w:t>Edge</w:t>
      </w:r>
      <w:bookmarkEnd w:id="231"/>
    </w:p>
    <w:p w14:paraId="3A49F1F3" w14:textId="4377EF51" w:rsidR="00D56A17" w:rsidRPr="00826850" w:rsidRDefault="00D56A17" w:rsidP="00D56A17">
      <w:pPr>
        <w:keepNext/>
        <w:jc w:val="center"/>
      </w:pPr>
      <w:del w:id="232" w:author="Abdou D" w:date="2024-02-06T16:27:00Z">
        <w:r w:rsidRPr="00826850" w:rsidDel="00344CD7">
          <w:rPr>
            <w:noProof/>
          </w:rPr>
          <w:drawing>
            <wp:inline distT="0" distB="0" distL="0" distR="0" wp14:anchorId="5111DFFE" wp14:editId="79D0735D">
              <wp:extent cx="5731510" cy="2854325"/>
              <wp:effectExtent l="0" t="0" r="2540" b="3175"/>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2854325"/>
                      </a:xfrm>
                      <a:prstGeom prst="rect">
                        <a:avLst/>
                      </a:prstGeom>
                    </pic:spPr>
                  </pic:pic>
                </a:graphicData>
              </a:graphic>
            </wp:inline>
          </w:drawing>
        </w:r>
      </w:del>
      <w:ins w:id="233" w:author="Abdou D" w:date="2024-02-06T16:27:00Z">
        <w:r w:rsidR="00344CD7" w:rsidRPr="00344CD7">
          <w:rPr>
            <w:noProof/>
          </w:rPr>
          <w:t xml:space="preserve"> </w:t>
        </w:r>
        <w:r w:rsidR="00344CD7">
          <w:rPr>
            <w:noProof/>
          </w:rPr>
          <w:drawing>
            <wp:inline distT="0" distB="0" distL="0" distR="0" wp14:anchorId="59F39EE1" wp14:editId="19FE8246">
              <wp:extent cx="5605976" cy="3465625"/>
              <wp:effectExtent l="0" t="0" r="0" b="1905"/>
              <wp:docPr id="154286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64745" name=""/>
                      <pic:cNvPicPr/>
                    </pic:nvPicPr>
                    <pic:blipFill rotWithShape="1">
                      <a:blip r:embed="rId52"/>
                      <a:srcRect l="3187" t="7149" r="2940" b="2952"/>
                      <a:stretch/>
                    </pic:blipFill>
                    <pic:spPr bwMode="auto">
                      <a:xfrm>
                        <a:off x="0" y="0"/>
                        <a:ext cx="5612402" cy="3469597"/>
                      </a:xfrm>
                      <a:prstGeom prst="rect">
                        <a:avLst/>
                      </a:prstGeom>
                      <a:ln>
                        <a:noFill/>
                      </a:ln>
                      <a:extLst>
                        <a:ext uri="{53640926-AAD7-44D8-BBD7-CCE9431645EC}">
                          <a14:shadowObscured xmlns:a14="http://schemas.microsoft.com/office/drawing/2010/main"/>
                        </a:ext>
                      </a:extLst>
                    </pic:spPr>
                  </pic:pic>
                </a:graphicData>
              </a:graphic>
            </wp:inline>
          </w:drawing>
        </w:r>
      </w:ins>
    </w:p>
    <w:p w14:paraId="41D3D876" w14:textId="22271AD9" w:rsidR="00D56A17" w:rsidRPr="00826850" w:rsidRDefault="00D56A17" w:rsidP="00D56A17">
      <w:pPr>
        <w:pStyle w:val="af4"/>
        <w:rPr>
          <w:rFonts w:cs="Times New Roman"/>
          <w:szCs w:val="24"/>
        </w:rPr>
      </w:pPr>
      <w:bookmarkStart w:id="234" w:name="_Ref81389663"/>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21</w:t>
      </w:r>
      <w:r w:rsidRPr="00826850">
        <w:rPr>
          <w:rFonts w:cs="Times New Roman"/>
          <w:szCs w:val="24"/>
        </w:rPr>
        <w:fldChar w:fldCharType="end"/>
      </w:r>
      <w:bookmarkEnd w:id="234"/>
      <w:r w:rsidRPr="00826850">
        <w:rPr>
          <w:rFonts w:cs="Times New Roman"/>
          <w:szCs w:val="24"/>
        </w:rPr>
        <w:t>: Edge and its related classes: CellBoundary, Node and DualSpaceLayer</w:t>
      </w:r>
    </w:p>
    <w:p w14:paraId="7723F0E5" w14:textId="06855DE1" w:rsidR="00D56A17" w:rsidRPr="00826850" w:rsidRDefault="00D56A17" w:rsidP="00D56A17">
      <w:r w:rsidRPr="00826850">
        <w:t>Edge is a core module class that represents the adjacency or connectivity relationships among Node elements representing space cells in primal space (</w:t>
      </w:r>
      <w:r w:rsidRPr="00826850">
        <w:fldChar w:fldCharType="begin"/>
      </w:r>
      <w:r w:rsidRPr="00826850">
        <w:instrText xml:space="preserve"> REF _Ref81389663 \h  \* MERGEFORMAT </w:instrText>
      </w:r>
      <w:r w:rsidRPr="00826850">
        <w:fldChar w:fldCharType="separate"/>
      </w:r>
      <w:r w:rsidR="003D5F6D" w:rsidRPr="00826850">
        <w:t xml:space="preserve">Figure </w:t>
      </w:r>
      <w:r w:rsidR="003D5F6D">
        <w:rPr>
          <w:noProof/>
        </w:rPr>
        <w:t>21</w:t>
      </w:r>
      <w:r w:rsidRPr="00826850">
        <w:fldChar w:fldCharType="end"/>
      </w:r>
      <w:r w:rsidRPr="00826850">
        <w:t xml:space="preserve">). It carries </w:t>
      </w:r>
      <w:del w:id="235" w:author="Abdou D" w:date="2024-01-29T15:51:00Z">
        <w:r w:rsidRPr="00826850" w:rsidDel="00583692">
          <w:delText xml:space="preserve">four </w:delText>
        </w:r>
      </w:del>
      <w:ins w:id="236" w:author="Abdou D" w:date="2024-01-29T15:51:00Z">
        <w:r w:rsidR="00583692">
          <w:t>the following</w:t>
        </w:r>
        <w:r w:rsidR="00583692" w:rsidRPr="00826850">
          <w:t xml:space="preserve"> </w:t>
        </w:r>
      </w:ins>
      <w:r w:rsidRPr="00826850">
        <w:t xml:space="preserve">attributes: </w:t>
      </w:r>
    </w:p>
    <w:p w14:paraId="38DD6CB7" w14:textId="77777777" w:rsidR="00D56A17" w:rsidRPr="00826850" w:rsidRDefault="00D56A17" w:rsidP="00601140">
      <w:pPr>
        <w:pStyle w:val="af3"/>
        <w:numPr>
          <w:ilvl w:val="0"/>
          <w:numId w:val="33"/>
        </w:numPr>
        <w:ind w:leftChars="0"/>
        <w:rPr>
          <w:i/>
        </w:rPr>
      </w:pPr>
      <w:r w:rsidRPr="00826850">
        <w:rPr>
          <w:i/>
        </w:rPr>
        <w:t>geometry (</w:t>
      </w:r>
      <w:proofErr w:type="spellStart"/>
      <w:r w:rsidRPr="00826850">
        <w:rPr>
          <w:i/>
        </w:rPr>
        <w:t>GM_Curve</w:t>
      </w:r>
      <w:proofErr w:type="spellEnd"/>
      <w:r w:rsidRPr="00826850">
        <w:rPr>
          <w:i/>
        </w:rPr>
        <w:t>),</w:t>
      </w:r>
    </w:p>
    <w:p w14:paraId="21A07522" w14:textId="3427551B" w:rsidR="00D56A17" w:rsidRPr="00826850" w:rsidDel="00CA4FF6" w:rsidRDefault="00D56A17" w:rsidP="007F4D46">
      <w:pPr>
        <w:pStyle w:val="af3"/>
        <w:numPr>
          <w:ilvl w:val="0"/>
          <w:numId w:val="33"/>
        </w:numPr>
        <w:ind w:leftChars="0"/>
        <w:rPr>
          <w:del w:id="237" w:author="Abdou D" w:date="2024-01-29T15:51:00Z"/>
          <w:i/>
        </w:rPr>
      </w:pPr>
      <w:r w:rsidRPr="00826850">
        <w:rPr>
          <w:i/>
        </w:rPr>
        <w:t>weight (real)</w:t>
      </w:r>
      <w:del w:id="238" w:author="Abdou D" w:date="2024-01-29T15:51:00Z">
        <w:r w:rsidRPr="00826850" w:rsidDel="00CA4FF6">
          <w:rPr>
            <w:i/>
          </w:rPr>
          <w:delText>,</w:delText>
        </w:r>
      </w:del>
    </w:p>
    <w:p w14:paraId="23BA6C39" w14:textId="5598F7C6" w:rsidR="00D56A17" w:rsidRPr="00826850" w:rsidRDefault="00D56A17" w:rsidP="00CA4FF6">
      <w:pPr>
        <w:pStyle w:val="af3"/>
        <w:numPr>
          <w:ilvl w:val="0"/>
          <w:numId w:val="33"/>
        </w:numPr>
        <w:ind w:leftChars="0"/>
      </w:pPr>
      <w:del w:id="239" w:author="Abdou D" w:date="2024-01-29T15:51:00Z">
        <w:r w:rsidRPr="00826850" w:rsidDel="00CA4FF6">
          <w:rPr>
            <w:i/>
          </w:rPr>
          <w:delText xml:space="preserve">duality </w:delText>
        </w:r>
        <w:r w:rsidRPr="00826850" w:rsidDel="00CA4FF6">
          <w:rPr>
            <w:iCs/>
          </w:rPr>
          <w:delText>(ref. to CellBoundary)</w:delText>
        </w:r>
        <w:r w:rsidRPr="00826850" w:rsidDel="00CA4FF6">
          <w:rPr>
            <w:i/>
          </w:rPr>
          <w:delText xml:space="preserve">,connects </w:delText>
        </w:r>
        <w:r w:rsidRPr="00826850" w:rsidDel="00CA4FF6">
          <w:rPr>
            <w:iCs/>
          </w:rPr>
          <w:delText>(ref. to Node)</w:delText>
        </w:r>
      </w:del>
      <w:r w:rsidRPr="00826850">
        <w:t>.</w:t>
      </w:r>
    </w:p>
    <w:p w14:paraId="41D69C80" w14:textId="77777777" w:rsidR="00D56A17" w:rsidRPr="00826850" w:rsidRDefault="00D56A17" w:rsidP="00D56A17">
      <w:pPr>
        <w:pStyle w:val="af3"/>
        <w:ind w:leftChars="0" w:left="600"/>
      </w:pPr>
      <w:r w:rsidRPr="00826850">
        <w:t xml:space="preserve"> </w:t>
      </w:r>
    </w:p>
    <w:p w14:paraId="613EB383" w14:textId="77777777" w:rsidR="00D56A17" w:rsidRPr="00826850" w:rsidRDefault="00D56A17" w:rsidP="00D56A17">
      <w:r w:rsidRPr="00826850">
        <w:t xml:space="preserve">The attribute </w:t>
      </w:r>
      <w:r w:rsidRPr="00826850">
        <w:rPr>
          <w:i/>
        </w:rPr>
        <w:t>geometry</w:t>
      </w:r>
      <w:r w:rsidRPr="00826850">
        <w:t xml:space="preserve"> provides the description of a 2D or 3D curve, but similarly to Node entities its cardinality can be 0 or 1 as well. The attribute </w:t>
      </w:r>
      <w:r w:rsidRPr="00826850">
        <w:rPr>
          <w:i/>
        </w:rPr>
        <w:t>weight</w:t>
      </w:r>
      <w:r w:rsidRPr="00826850">
        <w:t xml:space="preserve"> can be used for graph-based applications (e.g., in order to deal with the impedance representing absolute barriers in transportation problems). </w:t>
      </w:r>
    </w:p>
    <w:p w14:paraId="3D79A0B3" w14:textId="77777777" w:rsidR="00D56A17" w:rsidRPr="00826850" w:rsidRDefault="00D56A17" w:rsidP="00D56A17">
      <w:r w:rsidRPr="00826850">
        <w:t xml:space="preserve">An Edge may be associated with a </w:t>
      </w:r>
      <w:proofErr w:type="spellStart"/>
      <w:r w:rsidRPr="00826850">
        <w:t>CellBoundary</w:t>
      </w:r>
      <w:proofErr w:type="spellEnd"/>
      <w:r w:rsidRPr="00826850">
        <w:t xml:space="preserve"> instance of the primary space via its </w:t>
      </w:r>
      <w:r w:rsidRPr="00826850">
        <w:rPr>
          <w:i/>
          <w:iCs/>
        </w:rPr>
        <w:t xml:space="preserve">duality </w:t>
      </w:r>
      <w:r w:rsidRPr="00826850">
        <w:t xml:space="preserve">attribute. This association can be skipped in situations where a </w:t>
      </w:r>
      <w:proofErr w:type="spellStart"/>
      <w:r w:rsidRPr="00826850">
        <w:t>CellBoundary</w:t>
      </w:r>
      <w:proofErr w:type="spellEnd"/>
      <w:r w:rsidRPr="00826850">
        <w:t xml:space="preserve"> is not necessary to represent the link between two CellSpace entities (e.g. for logical networks or visibility graphs where two </w:t>
      </w:r>
      <w:proofErr w:type="spellStart"/>
      <w:r w:rsidRPr="00826850">
        <w:t>CellSpaces</w:t>
      </w:r>
      <w:proofErr w:type="spellEnd"/>
      <w:r w:rsidRPr="00826850">
        <w:t xml:space="preserve"> connected by visibility may not share a </w:t>
      </w:r>
      <w:proofErr w:type="spellStart"/>
      <w:r w:rsidRPr="00826850">
        <w:t>CellBoundary</w:t>
      </w:r>
      <w:proofErr w:type="spellEnd"/>
      <w:r w:rsidRPr="00826850">
        <w:t>). Finally, an Edge always connects two Nodes.</w:t>
      </w:r>
      <w:del w:id="240" w:author="Abdou D" w:date="2024-01-29T15:51:00Z">
        <w:r w:rsidRPr="00826850" w:rsidDel="00583692">
          <w:delText>.</w:delText>
        </w:r>
      </w:del>
    </w:p>
    <w:p w14:paraId="7E16D362" w14:textId="77777777" w:rsidR="00D56A17" w:rsidRPr="00826850" w:rsidRDefault="00D56A17" w:rsidP="00D56A17"/>
    <w:p w14:paraId="4CB84712"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241" w:name="_Toc146459192"/>
      <w:proofErr w:type="spellStart"/>
      <w:r w:rsidRPr="00826850">
        <w:rPr>
          <w:szCs w:val="24"/>
        </w:rPr>
        <w:lastRenderedPageBreak/>
        <w:t>DualSpaceLayer</w:t>
      </w:r>
      <w:bookmarkEnd w:id="241"/>
      <w:proofErr w:type="spellEnd"/>
    </w:p>
    <w:p w14:paraId="548B49BD" w14:textId="7C75DE5B" w:rsidR="00D56A17" w:rsidRPr="00826850" w:rsidRDefault="00D56A17" w:rsidP="00D56A17">
      <w:pPr>
        <w:keepNext/>
        <w:jc w:val="center"/>
      </w:pPr>
      <w:del w:id="242" w:author="Abdou D" w:date="2024-02-06T16:28:00Z">
        <w:r w:rsidRPr="00826850" w:rsidDel="00A824C0">
          <w:rPr>
            <w:noProof/>
          </w:rPr>
          <w:drawing>
            <wp:inline distT="0" distB="0" distL="0" distR="0" wp14:anchorId="457B7D42" wp14:editId="4213E7E4">
              <wp:extent cx="2835458" cy="3165366"/>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3">
                        <a:extLst>
                          <a:ext uri="{28A0092B-C50C-407E-A947-70E740481C1C}">
                            <a14:useLocalDpi xmlns:a14="http://schemas.microsoft.com/office/drawing/2010/main" val="0"/>
                          </a:ext>
                        </a:extLst>
                      </a:blip>
                      <a:srcRect t="11" b="11"/>
                      <a:stretch>
                        <a:fillRect/>
                      </a:stretch>
                    </pic:blipFill>
                    <pic:spPr bwMode="auto">
                      <a:xfrm>
                        <a:off x="0" y="0"/>
                        <a:ext cx="2835458" cy="3165366"/>
                      </a:xfrm>
                      <a:prstGeom prst="rect">
                        <a:avLst/>
                      </a:prstGeom>
                      <a:extLst>
                        <a:ext uri="{53640926-AAD7-44D8-BBD7-CCE9431645EC}">
                          <a14:shadowObscured xmlns:a14="http://schemas.microsoft.com/office/drawing/2010/main"/>
                        </a:ext>
                      </a:extLst>
                    </pic:spPr>
                  </pic:pic>
                </a:graphicData>
              </a:graphic>
            </wp:inline>
          </w:drawing>
        </w:r>
      </w:del>
      <w:ins w:id="243" w:author="Abdou D" w:date="2024-02-06T16:28:00Z">
        <w:r w:rsidR="00A824C0" w:rsidRPr="00A824C0">
          <w:rPr>
            <w:noProof/>
          </w:rPr>
          <w:t xml:space="preserve"> </w:t>
        </w:r>
        <w:r w:rsidR="00A824C0">
          <w:rPr>
            <w:noProof/>
          </w:rPr>
          <w:drawing>
            <wp:inline distT="0" distB="0" distL="0" distR="0" wp14:anchorId="3C83FBC5" wp14:editId="3C0EF46F">
              <wp:extent cx="5051932" cy="4297289"/>
              <wp:effectExtent l="0" t="0" r="0" b="8255"/>
              <wp:docPr id="1837332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32170" name=""/>
                      <pic:cNvPicPr/>
                    </pic:nvPicPr>
                    <pic:blipFill rotWithShape="1">
                      <a:blip r:embed="rId54"/>
                      <a:srcRect l="3516" t="5707" r="3062" b="2591"/>
                      <a:stretch/>
                    </pic:blipFill>
                    <pic:spPr bwMode="auto">
                      <a:xfrm>
                        <a:off x="0" y="0"/>
                        <a:ext cx="5057654" cy="4302156"/>
                      </a:xfrm>
                      <a:prstGeom prst="rect">
                        <a:avLst/>
                      </a:prstGeom>
                      <a:ln>
                        <a:noFill/>
                      </a:ln>
                      <a:extLst>
                        <a:ext uri="{53640926-AAD7-44D8-BBD7-CCE9431645EC}">
                          <a14:shadowObscured xmlns:a14="http://schemas.microsoft.com/office/drawing/2010/main"/>
                        </a:ext>
                      </a:extLst>
                    </pic:spPr>
                  </pic:pic>
                </a:graphicData>
              </a:graphic>
            </wp:inline>
          </w:drawing>
        </w:r>
      </w:ins>
    </w:p>
    <w:p w14:paraId="7E98CD72" w14:textId="0EC0F05E" w:rsidR="00D56A17" w:rsidRPr="00826850" w:rsidRDefault="00D56A17" w:rsidP="00D56A17">
      <w:pPr>
        <w:pStyle w:val="af4"/>
        <w:rPr>
          <w:rFonts w:cs="Times New Roman"/>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22</w:t>
      </w:r>
      <w:r w:rsidRPr="00826850">
        <w:rPr>
          <w:rFonts w:cs="Times New Roman"/>
          <w:szCs w:val="24"/>
        </w:rPr>
        <w:fldChar w:fldCharType="end"/>
      </w:r>
      <w:r w:rsidRPr="00826850">
        <w:rPr>
          <w:rFonts w:cs="Times New Roman"/>
          <w:szCs w:val="24"/>
        </w:rPr>
        <w:t>: DualSpaceLayer and its related classes: Node, Edge and Thematic Layer.</w:t>
      </w:r>
    </w:p>
    <w:p w14:paraId="470E7CEF" w14:textId="77777777" w:rsidR="00D56A17" w:rsidRPr="00826850" w:rsidRDefault="00D56A17" w:rsidP="00D56A17">
      <w:proofErr w:type="spellStart"/>
      <w:r w:rsidRPr="00826850">
        <w:t>DualSpaceLayer</w:t>
      </w:r>
      <w:proofErr w:type="spellEnd"/>
      <w:r w:rsidRPr="00826850">
        <w:t xml:space="preserve"> is a feature class for representing the dual space features (e.g., room network) of a given thematic layer. It is composed of Nodes and Edges to represent the topology of objects from the primal space. It has the following attributes:</w:t>
      </w:r>
    </w:p>
    <w:p w14:paraId="11DBB3AB" w14:textId="77777777" w:rsidR="00D56A17" w:rsidRPr="00826850" w:rsidRDefault="00D56A17" w:rsidP="00601140">
      <w:pPr>
        <w:pStyle w:val="af3"/>
        <w:numPr>
          <w:ilvl w:val="0"/>
          <w:numId w:val="32"/>
        </w:numPr>
        <w:ind w:leftChars="0"/>
        <w:rPr>
          <w:i/>
        </w:rPr>
      </w:pPr>
      <w:proofErr w:type="spellStart"/>
      <w:r w:rsidRPr="00826850">
        <w:rPr>
          <w:i/>
        </w:rPr>
        <w:t>isLogical</w:t>
      </w:r>
      <w:proofErr w:type="spellEnd"/>
      <w:r w:rsidRPr="00826850">
        <w:rPr>
          <w:i/>
        </w:rPr>
        <w:t xml:space="preserve"> </w:t>
      </w:r>
      <w:r w:rsidRPr="00826850">
        <w:t>(</w:t>
      </w:r>
      <w:proofErr w:type="spellStart"/>
      <w:r w:rsidRPr="00826850">
        <w:t>boolean</w:t>
      </w:r>
      <w:proofErr w:type="spellEnd"/>
      <w:r w:rsidRPr="00826850">
        <w:t>)</w:t>
      </w:r>
    </w:p>
    <w:p w14:paraId="22581430" w14:textId="382FDBA1" w:rsidR="005434C7" w:rsidRPr="005434C7" w:rsidRDefault="005434C7" w:rsidP="005434C7">
      <w:pPr>
        <w:pStyle w:val="af3"/>
        <w:numPr>
          <w:ilvl w:val="0"/>
          <w:numId w:val="32"/>
        </w:numPr>
        <w:ind w:leftChars="0"/>
        <w:rPr>
          <w:ins w:id="244" w:author="Abdou D" w:date="2024-01-29T16:34:00Z"/>
          <w:i/>
        </w:rPr>
      </w:pPr>
      <w:proofErr w:type="spellStart"/>
      <w:ins w:id="245" w:author="Abdou D" w:date="2024-01-29T16:34:00Z">
        <w:r w:rsidRPr="00826850">
          <w:rPr>
            <w:i/>
          </w:rPr>
          <w:t>is</w:t>
        </w:r>
      </w:ins>
      <w:ins w:id="246" w:author="Abdou D" w:date="2024-01-29T16:35:00Z">
        <w:r w:rsidR="00AF39A3">
          <w:rPr>
            <w:i/>
          </w:rPr>
          <w:t>Directed</w:t>
        </w:r>
      </w:ins>
      <w:proofErr w:type="spellEnd"/>
      <w:ins w:id="247" w:author="Abdou D" w:date="2024-01-29T16:34:00Z">
        <w:r w:rsidRPr="00826850">
          <w:rPr>
            <w:i/>
          </w:rPr>
          <w:t xml:space="preserve"> </w:t>
        </w:r>
        <w:r w:rsidRPr="00826850">
          <w:t>(</w:t>
        </w:r>
        <w:proofErr w:type="spellStart"/>
        <w:r w:rsidRPr="00826850">
          <w:t>boolean</w:t>
        </w:r>
        <w:proofErr w:type="spellEnd"/>
        <w:r w:rsidRPr="00826850">
          <w:t>)</w:t>
        </w:r>
      </w:ins>
    </w:p>
    <w:p w14:paraId="34886E9B" w14:textId="7BE1D93E" w:rsidR="00D56A17" w:rsidRPr="00826850" w:rsidRDefault="00D56A17" w:rsidP="00601140">
      <w:pPr>
        <w:pStyle w:val="af3"/>
        <w:numPr>
          <w:ilvl w:val="0"/>
          <w:numId w:val="32"/>
        </w:numPr>
        <w:ind w:leftChars="0"/>
      </w:pPr>
      <w:proofErr w:type="spellStart"/>
      <w:r w:rsidRPr="00826850">
        <w:rPr>
          <w:i/>
        </w:rPr>
        <w:t>creationDate</w:t>
      </w:r>
      <w:proofErr w:type="spellEnd"/>
      <w:r w:rsidRPr="00826850">
        <w:rPr>
          <w:i/>
        </w:rPr>
        <w:t xml:space="preserve"> (</w:t>
      </w:r>
      <w:proofErr w:type="spellStart"/>
      <w:r w:rsidRPr="00826850">
        <w:rPr>
          <w:i/>
        </w:rPr>
        <w:t>DateTime</w:t>
      </w:r>
      <w:proofErr w:type="spellEnd"/>
      <w:r w:rsidRPr="00826850">
        <w:rPr>
          <w:i/>
        </w:rPr>
        <w:t>)</w:t>
      </w:r>
    </w:p>
    <w:p w14:paraId="7107EEB9" w14:textId="19584C9C" w:rsidR="00D56A17" w:rsidRPr="00826850" w:rsidDel="00583692" w:rsidRDefault="00D56A17" w:rsidP="007F4D46">
      <w:pPr>
        <w:pStyle w:val="af3"/>
        <w:numPr>
          <w:ilvl w:val="0"/>
          <w:numId w:val="32"/>
        </w:numPr>
        <w:ind w:leftChars="0"/>
        <w:rPr>
          <w:del w:id="248" w:author="Abdou D" w:date="2024-01-29T15:51:00Z"/>
        </w:rPr>
      </w:pPr>
      <w:proofErr w:type="spellStart"/>
      <w:r w:rsidRPr="00826850">
        <w:rPr>
          <w:i/>
        </w:rPr>
        <w:t>terminationDate</w:t>
      </w:r>
      <w:proofErr w:type="spellEnd"/>
      <w:r w:rsidRPr="00826850">
        <w:rPr>
          <w:i/>
        </w:rPr>
        <w:t xml:space="preserve"> (</w:t>
      </w:r>
      <w:proofErr w:type="spellStart"/>
      <w:r w:rsidRPr="00826850">
        <w:rPr>
          <w:i/>
        </w:rPr>
        <w:t>DateTime</w:t>
      </w:r>
      <w:proofErr w:type="spellEnd"/>
      <w:r w:rsidRPr="00826850">
        <w:rPr>
          <w:i/>
        </w:rPr>
        <w:t>)</w:t>
      </w:r>
    </w:p>
    <w:p w14:paraId="585E14CF" w14:textId="4FEF14EE" w:rsidR="00D56A17" w:rsidRPr="00826850" w:rsidDel="00583692" w:rsidRDefault="00D56A17" w:rsidP="007F4D46">
      <w:pPr>
        <w:pStyle w:val="af3"/>
        <w:numPr>
          <w:ilvl w:val="0"/>
          <w:numId w:val="32"/>
        </w:numPr>
        <w:ind w:leftChars="0"/>
        <w:rPr>
          <w:del w:id="249" w:author="Abdou D" w:date="2024-01-29T15:51:00Z"/>
        </w:rPr>
      </w:pPr>
      <w:commentRangeStart w:id="250"/>
      <w:del w:id="251" w:author="Abdou D" w:date="2024-01-29T15:51:00Z">
        <w:r w:rsidRPr="00826850" w:rsidDel="00583692">
          <w:rPr>
            <w:i/>
          </w:rPr>
          <w:delText xml:space="preserve">edgeMember </w:delText>
        </w:r>
        <w:r w:rsidRPr="00826850" w:rsidDel="00583692">
          <w:rPr>
            <w:iCs/>
          </w:rPr>
          <w:delText>(ref. to Edge)</w:delText>
        </w:r>
      </w:del>
    </w:p>
    <w:p w14:paraId="2C512EBB" w14:textId="5DF0B8FB" w:rsidR="00D56A17" w:rsidRPr="00826850" w:rsidRDefault="00D56A17" w:rsidP="00583692">
      <w:pPr>
        <w:pStyle w:val="af3"/>
        <w:numPr>
          <w:ilvl w:val="0"/>
          <w:numId w:val="32"/>
        </w:numPr>
        <w:ind w:leftChars="0"/>
      </w:pPr>
      <w:del w:id="252" w:author="Abdou D" w:date="2024-01-29T15:51:00Z">
        <w:r w:rsidRPr="00826850" w:rsidDel="00583692">
          <w:rPr>
            <w:i/>
            <w:iCs/>
          </w:rPr>
          <w:delText xml:space="preserve">nodeMember </w:delText>
        </w:r>
        <w:r w:rsidRPr="00826850" w:rsidDel="00583692">
          <w:delText>(ref. to Node)</w:delText>
        </w:r>
      </w:del>
      <w:del w:id="253" w:author="Abdou D" w:date="2024-01-29T16:34:00Z">
        <w:r w:rsidRPr="00826850" w:rsidDel="005434C7">
          <w:rPr>
            <w:i/>
          </w:rPr>
          <w:delText>.</w:delText>
        </w:r>
      </w:del>
      <w:commentRangeEnd w:id="250"/>
      <w:r w:rsidR="005A721F">
        <w:rPr>
          <w:rStyle w:val="aff6"/>
        </w:rPr>
        <w:commentReference w:id="250"/>
      </w:r>
    </w:p>
    <w:p w14:paraId="417A7421" w14:textId="77777777" w:rsidR="00D56A17" w:rsidRPr="00826850" w:rsidRDefault="00D56A17" w:rsidP="00D56A17"/>
    <w:p w14:paraId="11C5F8AC" w14:textId="47235F2C" w:rsidR="00D56A17" w:rsidRPr="00826850" w:rsidRDefault="00D56A17" w:rsidP="00D56A17">
      <w:r w:rsidRPr="00826850">
        <w:t xml:space="preserve">While </w:t>
      </w:r>
      <w:proofErr w:type="spellStart"/>
      <w:r w:rsidRPr="00826850">
        <w:rPr>
          <w:i/>
        </w:rPr>
        <w:t>creationDate</w:t>
      </w:r>
      <w:proofErr w:type="spellEnd"/>
      <w:r w:rsidRPr="00826850">
        <w:t xml:space="preserve"> and </w:t>
      </w:r>
      <w:proofErr w:type="spellStart"/>
      <w:r w:rsidRPr="00826850">
        <w:rPr>
          <w:i/>
        </w:rPr>
        <w:t>terminationDate</w:t>
      </w:r>
      <w:proofErr w:type="spellEnd"/>
      <w:r w:rsidRPr="00826850">
        <w:t xml:space="preserve"> are similar to those of </w:t>
      </w:r>
      <w:proofErr w:type="spellStart"/>
      <w:r w:rsidRPr="00826850">
        <w:t>PrimalSpaceLayer</w:t>
      </w:r>
      <w:proofErr w:type="spellEnd"/>
      <w:r w:rsidRPr="00826850">
        <w:t xml:space="preserve">, the </w:t>
      </w:r>
      <w:proofErr w:type="spellStart"/>
      <w:r w:rsidRPr="00826850">
        <w:rPr>
          <w:i/>
          <w:iCs/>
        </w:rPr>
        <w:t>isLogical</w:t>
      </w:r>
      <w:proofErr w:type="spellEnd"/>
      <w:r w:rsidRPr="00826850">
        <w:t xml:space="preserve"> attribute allows to differentiate whether the provided network is a geometric or a logical network. This difference may matter for certain applications such as navigation, where a logical network would not be sufficient to evaluate travel distances between cells. </w:t>
      </w:r>
      <w:ins w:id="254" w:author="Abdou D" w:date="2024-01-29T16:35:00Z">
        <w:r w:rsidR="00AC2ADC">
          <w:t xml:space="preserve">Similarly, the </w:t>
        </w:r>
        <w:proofErr w:type="spellStart"/>
        <w:r w:rsidR="00AC2ADC" w:rsidRPr="00AC2ADC">
          <w:rPr>
            <w:i/>
            <w:iCs/>
            <w:rPrChange w:id="255" w:author="Abdou D" w:date="2024-01-29T16:35:00Z">
              <w:rPr/>
            </w:rPrChange>
          </w:rPr>
          <w:t>isDirected</w:t>
        </w:r>
        <w:proofErr w:type="spellEnd"/>
        <w:r w:rsidR="00AC2ADC">
          <w:t xml:space="preserve"> attribute </w:t>
        </w:r>
      </w:ins>
      <w:ins w:id="256" w:author="Abdou D" w:date="2024-01-29T16:36:00Z">
        <w:r w:rsidR="00AC2ADC">
          <w:t xml:space="preserve">allows to specify if the graph associated with the </w:t>
        </w:r>
        <w:proofErr w:type="spellStart"/>
        <w:r w:rsidR="00AC2ADC">
          <w:t>DualSpaceLayer</w:t>
        </w:r>
        <w:proofErr w:type="spellEnd"/>
        <w:r w:rsidR="00AC2ADC">
          <w:t xml:space="preserve"> is</w:t>
        </w:r>
        <w:r w:rsidR="008E696E">
          <w:t xml:space="preserve"> directed or not. </w:t>
        </w:r>
      </w:ins>
      <w:ins w:id="257" w:author="Abdou D" w:date="2024-01-29T16:38:00Z">
        <w:r w:rsidR="00D07922">
          <w:t>A</w:t>
        </w:r>
      </w:ins>
      <w:ins w:id="258" w:author="Abdou D" w:date="2024-01-29T16:36:00Z">
        <w:r w:rsidR="008E696E">
          <w:t xml:space="preserve"> directed </w:t>
        </w:r>
      </w:ins>
      <w:ins w:id="259" w:author="Abdou D" w:date="2024-01-29T16:38:00Z">
        <w:r w:rsidR="00D07922">
          <w:t xml:space="preserve">graph implies that the </w:t>
        </w:r>
        <w:r w:rsidR="00FD7DA3">
          <w:t>node directions should be considered in the applications.</w:t>
        </w:r>
      </w:ins>
      <w:ins w:id="260" w:author="Abdou D" w:date="2024-01-29T16:39:00Z">
        <w:r w:rsidR="004F0010">
          <w:t xml:space="preserve"> Currently, the order of the nodes</w:t>
        </w:r>
        <w:r w:rsidR="00C675A6">
          <w:t xml:space="preserve"> in the </w:t>
        </w:r>
      </w:ins>
      <w:ins w:id="261" w:author="Abdou D" w:date="2024-01-29T16:40:00Z">
        <w:r w:rsidR="00C675A6">
          <w:t>implementation formats</w:t>
        </w:r>
      </w:ins>
      <w:ins w:id="262" w:author="Abdou D" w:date="2024-01-29T16:39:00Z">
        <w:r w:rsidR="00C675A6">
          <w:t xml:space="preserve"> </w:t>
        </w:r>
        <w:r w:rsidR="004F0010">
          <w:t>determines their direction</w:t>
        </w:r>
        <w:r w:rsidR="00C675A6">
          <w:t>.</w:t>
        </w:r>
      </w:ins>
      <w:r w:rsidRPr="00826850">
        <w:t xml:space="preserve"> Additionally, a </w:t>
      </w:r>
      <w:proofErr w:type="spellStart"/>
      <w:r w:rsidRPr="00826850">
        <w:t>DualSpace</w:t>
      </w:r>
      <w:proofErr w:type="spellEnd"/>
      <w:r w:rsidRPr="00826850">
        <w:t xml:space="preserve"> provides references to all its related Node and Edge entities through its </w:t>
      </w:r>
      <w:proofErr w:type="spellStart"/>
      <w:r w:rsidRPr="00826850">
        <w:rPr>
          <w:i/>
          <w:iCs/>
        </w:rPr>
        <w:t>nodeMember</w:t>
      </w:r>
      <w:proofErr w:type="spellEnd"/>
      <w:r w:rsidRPr="00826850">
        <w:t xml:space="preserve"> and </w:t>
      </w:r>
      <w:proofErr w:type="spellStart"/>
      <w:r w:rsidRPr="00826850">
        <w:rPr>
          <w:i/>
          <w:iCs/>
        </w:rPr>
        <w:t>edgeMember</w:t>
      </w:r>
      <w:proofErr w:type="spellEnd"/>
      <w:r w:rsidRPr="00826850">
        <w:t xml:space="preserve"> attributes. </w:t>
      </w:r>
    </w:p>
    <w:p w14:paraId="72E19A6D" w14:textId="77777777" w:rsidR="00D56A17" w:rsidRPr="00826850" w:rsidRDefault="00D56A17" w:rsidP="00D56A17"/>
    <w:p w14:paraId="53EE2D6D"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263" w:name="_Toc146459193"/>
      <w:proofErr w:type="spellStart"/>
      <w:r w:rsidRPr="00826850">
        <w:rPr>
          <w:szCs w:val="24"/>
        </w:rPr>
        <w:t>InterLayerConnection</w:t>
      </w:r>
      <w:bookmarkEnd w:id="263"/>
      <w:proofErr w:type="spellEnd"/>
    </w:p>
    <w:p w14:paraId="735182BD" w14:textId="46408F71" w:rsidR="00D56A17" w:rsidRPr="00826850" w:rsidRDefault="00601CAA" w:rsidP="00D56A17">
      <w:pPr>
        <w:keepNext/>
        <w:jc w:val="center"/>
      </w:pPr>
      <w:ins w:id="264" w:author="Abdou D" w:date="2024-02-06T16:28:00Z">
        <w:r>
          <w:rPr>
            <w:noProof/>
          </w:rPr>
          <w:drawing>
            <wp:inline distT="0" distB="0" distL="0" distR="0" wp14:anchorId="35CBB42C" wp14:editId="6014A61B">
              <wp:extent cx="5816991" cy="4578574"/>
              <wp:effectExtent l="0" t="0" r="0" b="0"/>
              <wp:docPr id="21429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0187" name=""/>
                      <pic:cNvPicPr/>
                    </pic:nvPicPr>
                    <pic:blipFill rotWithShape="1">
                      <a:blip r:embed="rId55"/>
                      <a:srcRect l="2638" t="4409" r="2406" b="1875"/>
                      <a:stretch/>
                    </pic:blipFill>
                    <pic:spPr bwMode="auto">
                      <a:xfrm>
                        <a:off x="0" y="0"/>
                        <a:ext cx="5821194" cy="4581882"/>
                      </a:xfrm>
                      <a:prstGeom prst="rect">
                        <a:avLst/>
                      </a:prstGeom>
                      <a:ln>
                        <a:noFill/>
                      </a:ln>
                      <a:extLst>
                        <a:ext uri="{53640926-AAD7-44D8-BBD7-CCE9431645EC}">
                          <a14:shadowObscured xmlns:a14="http://schemas.microsoft.com/office/drawing/2010/main"/>
                        </a:ext>
                      </a:extLst>
                    </pic:spPr>
                  </pic:pic>
                </a:graphicData>
              </a:graphic>
            </wp:inline>
          </w:drawing>
        </w:r>
      </w:ins>
      <w:commentRangeStart w:id="265"/>
      <w:commentRangeStart w:id="266"/>
      <w:commentRangeStart w:id="267"/>
      <w:commentRangeStart w:id="268"/>
      <w:commentRangeStart w:id="269"/>
      <w:del w:id="270" w:author="Abdou D" w:date="2024-02-06T16:28:00Z">
        <w:r w:rsidR="00D56A17" w:rsidRPr="00826850" w:rsidDel="00601CAA">
          <w:rPr>
            <w:noProof/>
          </w:rPr>
          <w:drawing>
            <wp:inline distT="0" distB="0" distL="0" distR="0" wp14:anchorId="4EFFEE7E" wp14:editId="15600EA0">
              <wp:extent cx="5731510" cy="5454015"/>
              <wp:effectExtent l="0" t="0" r="254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31510" cy="5454015"/>
                      </a:xfrm>
                      <a:prstGeom prst="rect">
                        <a:avLst/>
                      </a:prstGeom>
                    </pic:spPr>
                  </pic:pic>
                </a:graphicData>
              </a:graphic>
            </wp:inline>
          </w:drawing>
        </w:r>
      </w:del>
      <w:commentRangeEnd w:id="265"/>
      <w:commentRangeEnd w:id="268"/>
      <w:commentRangeEnd w:id="269"/>
      <w:r w:rsidR="00442C56">
        <w:rPr>
          <w:rStyle w:val="aff6"/>
          <w:rFonts w:eastAsia="맑은 고딕"/>
          <w:lang w:val="en-GB"/>
        </w:rPr>
        <w:commentReference w:id="265"/>
      </w:r>
      <w:commentRangeEnd w:id="266"/>
      <w:r w:rsidR="00B50CC4">
        <w:rPr>
          <w:rStyle w:val="aff6"/>
          <w:rFonts w:eastAsia="맑은 고딕"/>
          <w:lang w:val="en-GB"/>
        </w:rPr>
        <w:commentReference w:id="266"/>
      </w:r>
      <w:commentRangeEnd w:id="267"/>
      <w:r w:rsidR="00B50CC4">
        <w:rPr>
          <w:rStyle w:val="aff6"/>
          <w:rFonts w:eastAsia="맑은 고딕"/>
          <w:lang w:val="en-GB"/>
        </w:rPr>
        <w:commentReference w:id="267"/>
      </w:r>
      <w:r w:rsidR="004C5549">
        <w:rPr>
          <w:rStyle w:val="aff6"/>
          <w:rFonts w:eastAsia="맑은 고딕"/>
          <w:lang w:val="en-GB"/>
        </w:rPr>
        <w:commentReference w:id="268"/>
      </w:r>
      <w:r w:rsidR="004C5549">
        <w:rPr>
          <w:rStyle w:val="aff6"/>
          <w:rFonts w:eastAsia="맑은 고딕"/>
          <w:lang w:val="en-GB"/>
        </w:rPr>
        <w:commentReference w:id="269"/>
      </w:r>
    </w:p>
    <w:p w14:paraId="19118C31" w14:textId="0FD42621" w:rsidR="00D56A17" w:rsidRPr="00826850" w:rsidRDefault="00D56A17" w:rsidP="00D56A17">
      <w:pPr>
        <w:pStyle w:val="af4"/>
        <w:rPr>
          <w:rFonts w:cs="Times New Roman"/>
          <w:szCs w:val="24"/>
          <w:highlight w:val="yellow"/>
        </w:rPr>
      </w:pPr>
      <w:bookmarkStart w:id="271" w:name="_Ref81398690"/>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23</w:t>
      </w:r>
      <w:r w:rsidRPr="00826850">
        <w:rPr>
          <w:rFonts w:cs="Times New Roman"/>
          <w:szCs w:val="24"/>
        </w:rPr>
        <w:fldChar w:fldCharType="end"/>
      </w:r>
      <w:bookmarkEnd w:id="271"/>
      <w:r w:rsidRPr="00826850">
        <w:rPr>
          <w:rFonts w:cs="Times New Roman"/>
          <w:szCs w:val="24"/>
        </w:rPr>
        <w:t>: InterLayerConnection and its related classes: CellSpace, Node, ThematicLayer and IndoorFeatures</w:t>
      </w:r>
    </w:p>
    <w:p w14:paraId="513BED45" w14:textId="53442AF0" w:rsidR="00D56A17" w:rsidRPr="00826850" w:rsidRDefault="00D56A17" w:rsidP="00D56A17">
      <w:pPr>
        <w:rPr>
          <w:lang w:eastAsia="ko-KR"/>
        </w:rPr>
      </w:pPr>
      <w:r w:rsidRPr="00826850">
        <w:t xml:space="preserve">The </w:t>
      </w:r>
      <w:proofErr w:type="spellStart"/>
      <w:r w:rsidRPr="00826850">
        <w:t>InterLayerConnection</w:t>
      </w:r>
      <w:proofErr w:type="spellEnd"/>
      <w:r w:rsidRPr="00826850">
        <w:t xml:space="preserve"> class describes the connection between two layers in </w:t>
      </w:r>
      <w:proofErr w:type="spellStart"/>
      <w:r w:rsidRPr="00826850">
        <w:t>IndoorGML</w:t>
      </w:r>
      <w:proofErr w:type="spellEnd"/>
      <w:r w:rsidRPr="00826850">
        <w:t xml:space="preserve">, either of type </w:t>
      </w:r>
      <w:proofErr w:type="spellStart"/>
      <w:r w:rsidRPr="00826850">
        <w:t>PrimalSpaceLayer</w:t>
      </w:r>
      <w:proofErr w:type="spellEnd"/>
      <w:r w:rsidRPr="00826850">
        <w:t xml:space="preserve"> or </w:t>
      </w:r>
      <w:proofErr w:type="spellStart"/>
      <w:r w:rsidRPr="00826850">
        <w:t>DualSpaceLayer</w:t>
      </w:r>
      <w:proofErr w:type="spellEnd"/>
      <w:r w:rsidRPr="00826850">
        <w:t xml:space="preserve"> (</w:t>
      </w:r>
      <w:r w:rsidRPr="00826850">
        <w:fldChar w:fldCharType="begin"/>
      </w:r>
      <w:r w:rsidRPr="00826850">
        <w:instrText xml:space="preserve"> REF _Ref81398690 \h  \* MERGEFORMAT </w:instrText>
      </w:r>
      <w:r w:rsidRPr="00826850">
        <w:fldChar w:fldCharType="separate"/>
      </w:r>
      <w:r w:rsidR="003D5F6D" w:rsidRPr="00826850">
        <w:t xml:space="preserve">Figure </w:t>
      </w:r>
      <w:r w:rsidR="003D5F6D">
        <w:rPr>
          <w:noProof/>
        </w:rPr>
        <w:t>23</w:t>
      </w:r>
      <w:r w:rsidRPr="00826850">
        <w:fldChar w:fldCharType="end"/>
      </w:r>
      <w:r w:rsidRPr="00826850">
        <w:t>). It contains the following attributes:</w:t>
      </w:r>
    </w:p>
    <w:p w14:paraId="030A561F" w14:textId="77777777" w:rsidR="00D56A17" w:rsidRPr="00826850" w:rsidRDefault="00D56A17" w:rsidP="00601140">
      <w:pPr>
        <w:pStyle w:val="af3"/>
        <w:numPr>
          <w:ilvl w:val="0"/>
          <w:numId w:val="31"/>
        </w:numPr>
        <w:ind w:leftChars="0"/>
      </w:pPr>
      <w:proofErr w:type="spellStart"/>
      <w:r w:rsidRPr="00826850">
        <w:rPr>
          <w:i/>
        </w:rPr>
        <w:t>typeOfTopoExpression</w:t>
      </w:r>
      <w:proofErr w:type="spellEnd"/>
      <w:r w:rsidRPr="00826850">
        <w:rPr>
          <w:i/>
        </w:rPr>
        <w:t xml:space="preserve"> (</w:t>
      </w:r>
      <w:proofErr w:type="spellStart"/>
      <w:r w:rsidRPr="00826850">
        <w:rPr>
          <w:i/>
        </w:rPr>
        <w:t>TopoExpressionValue</w:t>
      </w:r>
      <w:proofErr w:type="spellEnd"/>
      <w:r w:rsidRPr="00826850">
        <w:rPr>
          <w:i/>
        </w:rPr>
        <w:t>)</w:t>
      </w:r>
    </w:p>
    <w:p w14:paraId="3E96A5E0" w14:textId="77777777" w:rsidR="00D56A17" w:rsidRPr="00826850" w:rsidRDefault="00D56A17" w:rsidP="00601140">
      <w:pPr>
        <w:pStyle w:val="af3"/>
        <w:numPr>
          <w:ilvl w:val="0"/>
          <w:numId w:val="31"/>
        </w:numPr>
        <w:ind w:leftChars="0"/>
      </w:pPr>
      <w:r w:rsidRPr="00826850">
        <w:rPr>
          <w:i/>
        </w:rPr>
        <w:t xml:space="preserve">comment </w:t>
      </w:r>
      <w:r w:rsidRPr="00826850">
        <w:t>(string)</w:t>
      </w:r>
    </w:p>
    <w:p w14:paraId="34664836" w14:textId="2B9F8E09" w:rsidR="00D56A17" w:rsidRPr="00826850" w:rsidDel="009A3044" w:rsidRDefault="00D56A17">
      <w:pPr>
        <w:pStyle w:val="af3"/>
        <w:numPr>
          <w:ilvl w:val="0"/>
          <w:numId w:val="31"/>
        </w:numPr>
        <w:ind w:leftChars="0"/>
        <w:jc w:val="left"/>
        <w:rPr>
          <w:del w:id="272" w:author="Abdou D" w:date="2024-01-29T16:25:00Z"/>
        </w:rPr>
        <w:pPrChange w:id="273" w:author="Abdou D" w:date="2024-01-29T16:25:00Z">
          <w:pPr>
            <w:pStyle w:val="af3"/>
            <w:numPr>
              <w:numId w:val="31"/>
            </w:numPr>
            <w:ind w:leftChars="0" w:left="960" w:hanging="360"/>
          </w:pPr>
        </w:pPrChange>
      </w:pPr>
      <w:proofErr w:type="spellStart"/>
      <w:r w:rsidRPr="00826850">
        <w:rPr>
          <w:i/>
        </w:rPr>
        <w:t>connectedLayers</w:t>
      </w:r>
      <w:proofErr w:type="spellEnd"/>
      <w:r w:rsidRPr="00826850">
        <w:rPr>
          <w:i/>
        </w:rPr>
        <w:t xml:space="preserve"> </w:t>
      </w:r>
      <w:r w:rsidRPr="00826850">
        <w:rPr>
          <w:iCs/>
        </w:rPr>
        <w:t xml:space="preserve">(ref. to </w:t>
      </w:r>
      <w:proofErr w:type="spellStart"/>
      <w:r w:rsidRPr="00826850">
        <w:rPr>
          <w:iCs/>
        </w:rPr>
        <w:t>ThematicLayer</w:t>
      </w:r>
      <w:proofErr w:type="spellEnd"/>
      <w:r w:rsidRPr="00826850">
        <w:rPr>
          <w:iCs/>
        </w:rPr>
        <w:t>)</w:t>
      </w:r>
    </w:p>
    <w:p w14:paraId="52ED152F" w14:textId="0366B19E" w:rsidR="00D56A17" w:rsidRPr="00826850" w:rsidDel="009A3044" w:rsidRDefault="00D56A17">
      <w:pPr>
        <w:pStyle w:val="af3"/>
        <w:numPr>
          <w:ilvl w:val="0"/>
          <w:numId w:val="31"/>
        </w:numPr>
        <w:ind w:leftChars="0"/>
        <w:jc w:val="left"/>
        <w:rPr>
          <w:del w:id="274" w:author="Abdou D" w:date="2024-01-29T16:25:00Z"/>
        </w:rPr>
        <w:pPrChange w:id="275" w:author="Abdou D" w:date="2024-01-29T16:25:00Z">
          <w:pPr>
            <w:pStyle w:val="af3"/>
            <w:numPr>
              <w:numId w:val="31"/>
            </w:numPr>
            <w:ind w:leftChars="0" w:left="960" w:hanging="360"/>
          </w:pPr>
        </w:pPrChange>
      </w:pPr>
      <w:bookmarkStart w:id="276" w:name="_Hlk72268959"/>
      <w:commentRangeStart w:id="277"/>
      <w:del w:id="278" w:author="Abdou D" w:date="2024-01-29T16:25:00Z">
        <w:r w:rsidRPr="00826850" w:rsidDel="009A3044">
          <w:rPr>
            <w:i/>
          </w:rPr>
          <w:delText>c</w:delText>
        </w:r>
        <w:r w:rsidRPr="00826850" w:rsidDel="009A3044">
          <w:rPr>
            <w:i/>
            <w:iCs/>
          </w:rPr>
          <w:delText>onnect</w:delText>
        </w:r>
        <w:r w:rsidRPr="00826850" w:rsidDel="009A3044">
          <w:rPr>
            <w:i/>
          </w:rPr>
          <w:delText xml:space="preserve">edCells </w:delText>
        </w:r>
        <w:r w:rsidRPr="00826850" w:rsidDel="009A3044">
          <w:rPr>
            <w:iCs/>
          </w:rPr>
          <w:delText>(ref. to CellSpace)</w:delText>
        </w:r>
      </w:del>
    </w:p>
    <w:p w14:paraId="6C52968C" w14:textId="16B893AE" w:rsidR="00D56A17" w:rsidRPr="00826850" w:rsidDel="009A3044" w:rsidRDefault="00D56A17">
      <w:pPr>
        <w:pStyle w:val="af3"/>
        <w:numPr>
          <w:ilvl w:val="0"/>
          <w:numId w:val="31"/>
        </w:numPr>
        <w:ind w:leftChars="0"/>
        <w:jc w:val="left"/>
        <w:rPr>
          <w:del w:id="279" w:author="Abdou D" w:date="2024-01-29T16:25:00Z"/>
        </w:rPr>
        <w:pPrChange w:id="280" w:author="Abdou D" w:date="2024-01-29T16:25:00Z">
          <w:pPr>
            <w:pStyle w:val="af3"/>
            <w:numPr>
              <w:numId w:val="31"/>
            </w:numPr>
            <w:ind w:leftChars="0" w:left="960" w:hanging="360"/>
          </w:pPr>
        </w:pPrChange>
      </w:pPr>
      <w:del w:id="281" w:author="Abdou D" w:date="2024-01-29T16:25:00Z">
        <w:r w:rsidRPr="00826850" w:rsidDel="009A3044">
          <w:rPr>
            <w:i/>
          </w:rPr>
          <w:delText xml:space="preserve">connectedNodes </w:delText>
        </w:r>
        <w:r w:rsidRPr="00826850" w:rsidDel="009A3044">
          <w:rPr>
            <w:iCs/>
          </w:rPr>
          <w:delText>(ref. to Node</w:delText>
        </w:r>
        <w:commentRangeEnd w:id="277"/>
        <w:r w:rsidR="005A721F" w:rsidDel="009A3044">
          <w:rPr>
            <w:rStyle w:val="aff6"/>
          </w:rPr>
          <w:commentReference w:id="277"/>
        </w:r>
        <w:r w:rsidRPr="00826850" w:rsidDel="009A3044">
          <w:rPr>
            <w:iCs/>
          </w:rPr>
          <w:delText>)</w:delText>
        </w:r>
      </w:del>
    </w:p>
    <w:bookmarkEnd w:id="276"/>
    <w:p w14:paraId="6E5203AB" w14:textId="77777777" w:rsidR="009A3044" w:rsidRDefault="00D56A17">
      <w:pPr>
        <w:pStyle w:val="af3"/>
        <w:numPr>
          <w:ilvl w:val="0"/>
          <w:numId w:val="31"/>
        </w:numPr>
        <w:ind w:leftChars="0"/>
        <w:jc w:val="left"/>
        <w:rPr>
          <w:ins w:id="282" w:author="Abdou D" w:date="2024-01-29T16:25:00Z"/>
        </w:rPr>
        <w:pPrChange w:id="283" w:author="Abdou D" w:date="2024-01-29T16:25:00Z">
          <w:pPr>
            <w:pStyle w:val="af3"/>
            <w:numPr>
              <w:numId w:val="31"/>
            </w:numPr>
            <w:ind w:leftChars="0" w:left="960" w:hanging="360"/>
          </w:pPr>
        </w:pPrChange>
      </w:pPr>
      <w:r w:rsidRPr="00826850">
        <w:br/>
      </w:r>
    </w:p>
    <w:p w14:paraId="376656F8" w14:textId="24B92876" w:rsidR="00D56A17" w:rsidRPr="00826850" w:rsidRDefault="00D56A17">
      <w:pPr>
        <w:pPrChange w:id="284" w:author="Abdou D" w:date="2024-01-29T16:25:00Z">
          <w:pPr>
            <w:spacing w:after="160" w:line="259" w:lineRule="auto"/>
          </w:pPr>
        </w:pPrChange>
      </w:pPr>
      <w:r w:rsidRPr="00826850">
        <w:t xml:space="preserve">The </w:t>
      </w:r>
      <w:proofErr w:type="spellStart"/>
      <w:r w:rsidRPr="009A3044">
        <w:rPr>
          <w:i/>
        </w:rPr>
        <w:t>typeOfTopoExpression</w:t>
      </w:r>
      <w:proofErr w:type="spellEnd"/>
      <w:r w:rsidRPr="00826850">
        <w:t xml:space="preserve"> attribute represents the topological relationship between two layers. It comes as a code list with the following values: </w:t>
      </w:r>
      <w:r w:rsidRPr="009A3044">
        <w:rPr>
          <w:i/>
          <w:iCs/>
        </w:rPr>
        <w:t xml:space="preserve">contains, within, covers, </w:t>
      </w:r>
      <w:proofErr w:type="spellStart"/>
      <w:r w:rsidRPr="009A3044">
        <w:rPr>
          <w:i/>
          <w:iCs/>
        </w:rPr>
        <w:t>coveredBy</w:t>
      </w:r>
      <w:proofErr w:type="spellEnd"/>
      <w:r w:rsidRPr="00826850">
        <w:t xml:space="preserve">, </w:t>
      </w:r>
      <w:r w:rsidRPr="009A3044">
        <w:rPr>
          <w:i/>
          <w:iCs/>
        </w:rPr>
        <w:t>overlaps and equals</w:t>
      </w:r>
      <w:r w:rsidRPr="00826850">
        <w:t xml:space="preserve">. Those topological values are in the form of verbs for which the subject is the first instance of the </w:t>
      </w:r>
      <w:proofErr w:type="spellStart"/>
      <w:r w:rsidRPr="009A3044">
        <w:rPr>
          <w:i/>
          <w:iCs/>
        </w:rPr>
        <w:t>connectedLayers</w:t>
      </w:r>
      <w:proofErr w:type="spellEnd"/>
      <w:r w:rsidRPr="00826850">
        <w:t xml:space="preserve"> attribute. In other words, for two layers successively described by the </w:t>
      </w:r>
      <w:proofErr w:type="spellStart"/>
      <w:r w:rsidRPr="009A3044">
        <w:rPr>
          <w:i/>
          <w:iCs/>
        </w:rPr>
        <w:t>connectedLayers</w:t>
      </w:r>
      <w:proofErr w:type="spellEnd"/>
      <w:r w:rsidRPr="00826850">
        <w:t xml:space="preserve"> attribute, </w:t>
      </w:r>
      <w:proofErr w:type="spellStart"/>
      <w:r w:rsidRPr="00826850">
        <w:t>e.g</w:t>
      </w:r>
      <w:proofErr w:type="spellEnd"/>
      <w:r w:rsidRPr="00826850">
        <w:t xml:space="preserve"> Layer 1 and Layer 2, one should read Layer 1 </w:t>
      </w:r>
      <w:proofErr w:type="spellStart"/>
      <w:r w:rsidRPr="009A3044">
        <w:rPr>
          <w:i/>
          <w:iCs/>
        </w:rPr>
        <w:t>typeOfTopoExpression</w:t>
      </w:r>
      <w:proofErr w:type="spellEnd"/>
      <w:r w:rsidRPr="009A3044">
        <w:rPr>
          <w:i/>
          <w:iCs/>
        </w:rPr>
        <w:t xml:space="preserve"> </w:t>
      </w:r>
      <w:r w:rsidRPr="00826850">
        <w:t xml:space="preserve">Layer 2 (e.g., Layer Room </w:t>
      </w:r>
      <w:r w:rsidRPr="009A3044">
        <w:rPr>
          <w:i/>
          <w:iCs/>
        </w:rPr>
        <w:t>contains</w:t>
      </w:r>
      <w:r w:rsidRPr="00826850">
        <w:t xml:space="preserve"> Layer Furniture). </w:t>
      </w:r>
    </w:p>
    <w:p w14:paraId="6C234753" w14:textId="77777777" w:rsidR="00D56A17" w:rsidRPr="00826850" w:rsidRDefault="00D56A17" w:rsidP="00D56A17">
      <w:pPr>
        <w:spacing w:after="160" w:line="259" w:lineRule="auto"/>
      </w:pPr>
      <w:r w:rsidRPr="00826850">
        <w:lastRenderedPageBreak/>
        <w:t xml:space="preserve">An </w:t>
      </w:r>
      <w:proofErr w:type="spellStart"/>
      <w:r w:rsidRPr="00826850">
        <w:t>InterLayerConnection</w:t>
      </w:r>
      <w:proofErr w:type="spellEnd"/>
      <w:r w:rsidRPr="00826850">
        <w:t xml:space="preserve"> also describes the cells or nodes that are connected between two layers, using the </w:t>
      </w:r>
      <w:proofErr w:type="spellStart"/>
      <w:r w:rsidRPr="00826850">
        <w:rPr>
          <w:i/>
          <w:iCs/>
        </w:rPr>
        <w:t>connectedCells</w:t>
      </w:r>
      <w:proofErr w:type="spellEnd"/>
      <w:r w:rsidRPr="00826850">
        <w:t xml:space="preserve"> and/or </w:t>
      </w:r>
      <w:proofErr w:type="spellStart"/>
      <w:r w:rsidRPr="00826850">
        <w:rPr>
          <w:i/>
          <w:iCs/>
        </w:rPr>
        <w:t>connectedNodes</w:t>
      </w:r>
      <w:proofErr w:type="spellEnd"/>
      <w:r w:rsidRPr="00826850">
        <w:rPr>
          <w:i/>
        </w:rPr>
        <w:t xml:space="preserve"> </w:t>
      </w:r>
      <w:r w:rsidRPr="00826850">
        <w:t xml:space="preserve">attributes. The former is used when the connection is between two primal spaces and the latter is used otherwise. Finally, the </w:t>
      </w:r>
      <w:r w:rsidRPr="00826850">
        <w:rPr>
          <w:i/>
          <w:iCs/>
        </w:rPr>
        <w:t>comment</w:t>
      </w:r>
      <w:r w:rsidRPr="00826850">
        <w:t xml:space="preserve"> attribute can contain an additional description for the </w:t>
      </w:r>
      <w:proofErr w:type="spellStart"/>
      <w:r w:rsidRPr="00826850">
        <w:t>InterLayerConnection</w:t>
      </w:r>
      <w:proofErr w:type="spellEnd"/>
      <w:r w:rsidRPr="00826850">
        <w:t>.</w:t>
      </w:r>
    </w:p>
    <w:p w14:paraId="20743630"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285" w:name="_Toc146459194"/>
      <w:proofErr w:type="spellStart"/>
      <w:r w:rsidRPr="00826850">
        <w:rPr>
          <w:szCs w:val="24"/>
        </w:rPr>
        <w:t>ThematicLayer</w:t>
      </w:r>
      <w:bookmarkEnd w:id="285"/>
      <w:proofErr w:type="spellEnd"/>
    </w:p>
    <w:p w14:paraId="254F8CCE" w14:textId="700A2474" w:rsidR="00D56A17" w:rsidRPr="00826850" w:rsidRDefault="00D56A17" w:rsidP="00D56A17">
      <w:pPr>
        <w:keepNext/>
        <w:jc w:val="center"/>
      </w:pPr>
      <w:del w:id="286" w:author="Abdou D" w:date="2024-02-06T16:29:00Z">
        <w:r w:rsidRPr="00826850" w:rsidDel="00E36F49">
          <w:rPr>
            <w:noProof/>
          </w:rPr>
          <w:drawing>
            <wp:inline distT="0" distB="0" distL="0" distR="0" wp14:anchorId="3970CA8D" wp14:editId="136D64B6">
              <wp:extent cx="5058507" cy="3387724"/>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57">
                        <a:extLst>
                          <a:ext uri="{28A0092B-C50C-407E-A947-70E740481C1C}">
                            <a14:useLocalDpi xmlns:a14="http://schemas.microsoft.com/office/drawing/2010/main" val="0"/>
                          </a:ext>
                        </a:extLst>
                      </a:blip>
                      <a:srcRect l="3471" t="6926" r="2902" b="2315"/>
                      <a:stretch/>
                    </pic:blipFill>
                    <pic:spPr bwMode="auto">
                      <a:xfrm>
                        <a:off x="0" y="0"/>
                        <a:ext cx="5059696" cy="3388520"/>
                      </a:xfrm>
                      <a:prstGeom prst="rect">
                        <a:avLst/>
                      </a:prstGeom>
                      <a:ln>
                        <a:noFill/>
                      </a:ln>
                      <a:extLst>
                        <a:ext uri="{53640926-AAD7-44D8-BBD7-CCE9431645EC}">
                          <a14:shadowObscured xmlns:a14="http://schemas.microsoft.com/office/drawing/2010/main"/>
                        </a:ext>
                      </a:extLst>
                    </pic:spPr>
                  </pic:pic>
                </a:graphicData>
              </a:graphic>
            </wp:inline>
          </w:drawing>
        </w:r>
      </w:del>
      <w:ins w:id="287" w:author="Abdou D" w:date="2024-02-06T16:29:00Z">
        <w:r w:rsidR="00E36F49" w:rsidRPr="00E36F49">
          <w:rPr>
            <w:noProof/>
          </w:rPr>
          <w:t xml:space="preserve"> </w:t>
        </w:r>
        <w:r w:rsidR="00E36F49">
          <w:rPr>
            <w:noProof/>
          </w:rPr>
          <w:drawing>
            <wp:inline distT="0" distB="0" distL="0" distR="0" wp14:anchorId="0917A36C" wp14:editId="2D7ECE9F">
              <wp:extent cx="6098344" cy="3157855"/>
              <wp:effectExtent l="0" t="0" r="0" b="4445"/>
              <wp:docPr id="22424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40444" name=""/>
                      <pic:cNvPicPr/>
                    </pic:nvPicPr>
                    <pic:blipFill rotWithShape="1">
                      <a:blip r:embed="rId58"/>
                      <a:srcRect l="2528" t="7023" r="2176" b="2865"/>
                      <a:stretch/>
                    </pic:blipFill>
                    <pic:spPr bwMode="auto">
                      <a:xfrm>
                        <a:off x="0" y="0"/>
                        <a:ext cx="6099760" cy="3158588"/>
                      </a:xfrm>
                      <a:prstGeom prst="rect">
                        <a:avLst/>
                      </a:prstGeom>
                      <a:ln>
                        <a:noFill/>
                      </a:ln>
                      <a:extLst>
                        <a:ext uri="{53640926-AAD7-44D8-BBD7-CCE9431645EC}">
                          <a14:shadowObscured xmlns:a14="http://schemas.microsoft.com/office/drawing/2010/main"/>
                        </a:ext>
                      </a:extLst>
                    </pic:spPr>
                  </pic:pic>
                </a:graphicData>
              </a:graphic>
            </wp:inline>
          </w:drawing>
        </w:r>
      </w:ins>
    </w:p>
    <w:p w14:paraId="77D98B9B" w14:textId="67D06BEA" w:rsidR="00D56A17" w:rsidRPr="00826850" w:rsidRDefault="00D56A17" w:rsidP="00D56A17">
      <w:pPr>
        <w:pStyle w:val="af4"/>
        <w:rPr>
          <w:rFonts w:cs="Times New Roman"/>
          <w:szCs w:val="24"/>
          <w:highlight w:val="yellow"/>
        </w:rPr>
      </w:pPr>
      <w:bookmarkStart w:id="288" w:name="_Ref81398669"/>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24</w:t>
      </w:r>
      <w:r w:rsidRPr="00826850">
        <w:rPr>
          <w:rFonts w:cs="Times New Roman"/>
          <w:szCs w:val="24"/>
        </w:rPr>
        <w:fldChar w:fldCharType="end"/>
      </w:r>
      <w:bookmarkEnd w:id="288"/>
      <w:r w:rsidRPr="00826850">
        <w:rPr>
          <w:rFonts w:cs="Times New Roman"/>
          <w:szCs w:val="24"/>
        </w:rPr>
        <w:t>: ThematicLayer and its related classes: PrimalSpaceLayer, DualSpaceLayer, InterLayerConnection and IndoorFeatures</w:t>
      </w:r>
    </w:p>
    <w:p w14:paraId="6FCDB22A" w14:textId="0B529403" w:rsidR="00D56A17" w:rsidRPr="00826850" w:rsidRDefault="00D56A17" w:rsidP="00D56A17">
      <w:r w:rsidRPr="00826850">
        <w:t xml:space="preserve">The </w:t>
      </w:r>
      <w:proofErr w:type="spellStart"/>
      <w:r w:rsidRPr="00826850">
        <w:t>ThematicLayer</w:t>
      </w:r>
      <w:proofErr w:type="spellEnd"/>
      <w:r w:rsidRPr="00826850">
        <w:t xml:space="preserve"> is a core module class introduced in IndoorGML2.0, as an aggregation of </w:t>
      </w:r>
      <w:proofErr w:type="spellStart"/>
      <w:r w:rsidRPr="00826850">
        <w:t>PrimalSpaceLayer</w:t>
      </w:r>
      <w:proofErr w:type="spellEnd"/>
      <w:r w:rsidRPr="00826850">
        <w:t xml:space="preserve"> and </w:t>
      </w:r>
      <w:proofErr w:type="spellStart"/>
      <w:r w:rsidRPr="00826850">
        <w:t>DualSpaceLayer</w:t>
      </w:r>
      <w:proofErr w:type="spellEnd"/>
      <w:r w:rsidRPr="00826850">
        <w:t xml:space="preserve"> instances to allow definition of Thematic layers separately (</w:t>
      </w:r>
      <w:r w:rsidRPr="00826850">
        <w:fldChar w:fldCharType="begin"/>
      </w:r>
      <w:r w:rsidRPr="00826850">
        <w:instrText xml:space="preserve"> REF _Ref81398669 \h  \* MERGEFORMAT </w:instrText>
      </w:r>
      <w:r w:rsidRPr="00826850">
        <w:fldChar w:fldCharType="separate"/>
      </w:r>
      <w:r w:rsidR="003D5F6D" w:rsidRPr="00826850">
        <w:t xml:space="preserve">Figure </w:t>
      </w:r>
      <w:r w:rsidR="003D5F6D">
        <w:rPr>
          <w:noProof/>
        </w:rPr>
        <w:t>24</w:t>
      </w:r>
      <w:r w:rsidRPr="00826850">
        <w:fldChar w:fldCharType="end"/>
      </w:r>
      <w:r w:rsidRPr="00826850">
        <w:t xml:space="preserve">). Note, IndoorGML1.1 enables the multi-layer mechanism only for the dual space (the networks). </w:t>
      </w:r>
    </w:p>
    <w:p w14:paraId="4138F503" w14:textId="77777777" w:rsidR="00D56A17" w:rsidRPr="00826850" w:rsidRDefault="00D56A17" w:rsidP="00D56A17">
      <w:r w:rsidRPr="00826850">
        <w:t xml:space="preserve">The class comes with the following attributes: </w:t>
      </w:r>
    </w:p>
    <w:p w14:paraId="411C4264" w14:textId="77777777" w:rsidR="00D56A17" w:rsidRPr="00826850" w:rsidRDefault="00D56A17" w:rsidP="00601140">
      <w:pPr>
        <w:pStyle w:val="af3"/>
        <w:numPr>
          <w:ilvl w:val="0"/>
          <w:numId w:val="38"/>
        </w:numPr>
        <w:ind w:leftChars="0"/>
      </w:pPr>
      <w:proofErr w:type="spellStart"/>
      <w:r w:rsidRPr="00826850">
        <w:rPr>
          <w:i/>
          <w:iCs/>
        </w:rPr>
        <w:t>semanticExtension</w:t>
      </w:r>
      <w:proofErr w:type="spellEnd"/>
      <w:r w:rsidRPr="00826850" w:rsidDel="00C71056">
        <w:rPr>
          <w:i/>
          <w:iCs/>
        </w:rPr>
        <w:t xml:space="preserve"> </w:t>
      </w:r>
      <w:r w:rsidRPr="00826850">
        <w:t>(</w:t>
      </w:r>
      <w:proofErr w:type="spellStart"/>
      <w:r w:rsidRPr="00826850">
        <w:t>boolean</w:t>
      </w:r>
      <w:proofErr w:type="spellEnd"/>
      <w:r w:rsidRPr="00826850">
        <w:t>)</w:t>
      </w:r>
    </w:p>
    <w:p w14:paraId="742BC90C" w14:textId="18835EA8" w:rsidR="00D56A17" w:rsidDel="009A3044" w:rsidRDefault="00D56A17" w:rsidP="009A3044">
      <w:pPr>
        <w:pStyle w:val="af3"/>
        <w:numPr>
          <w:ilvl w:val="0"/>
          <w:numId w:val="38"/>
        </w:numPr>
        <w:ind w:leftChars="0"/>
        <w:rPr>
          <w:del w:id="289" w:author="Abdou D" w:date="2024-01-29T16:26:00Z"/>
        </w:rPr>
      </w:pPr>
      <w:r w:rsidRPr="00826850">
        <w:rPr>
          <w:i/>
        </w:rPr>
        <w:t>t</w:t>
      </w:r>
      <w:r w:rsidRPr="00826850">
        <w:rPr>
          <w:i/>
          <w:iCs/>
        </w:rPr>
        <w:t>heme (</w:t>
      </w:r>
      <w:proofErr w:type="spellStart"/>
      <w:r w:rsidRPr="00826850">
        <w:rPr>
          <w:i/>
          <w:iCs/>
        </w:rPr>
        <w:t>ThemeLayerValue</w:t>
      </w:r>
      <w:proofErr w:type="spellEnd"/>
      <w:r w:rsidRPr="00826850">
        <w:rPr>
          <w:i/>
          <w:iCs/>
        </w:rPr>
        <w:t>)</w:t>
      </w:r>
      <w:proofErr w:type="spellStart"/>
      <w:r w:rsidRPr="00826850">
        <w:rPr>
          <w:i/>
          <w:iCs/>
        </w:rPr>
        <w:t>primalSpace</w:t>
      </w:r>
      <w:proofErr w:type="spellEnd"/>
      <w:r w:rsidRPr="00826850">
        <w:rPr>
          <w:i/>
          <w:iCs/>
        </w:rPr>
        <w:t xml:space="preserve"> </w:t>
      </w:r>
      <w:r w:rsidRPr="00826850">
        <w:t xml:space="preserve">(ref. to </w:t>
      </w:r>
      <w:proofErr w:type="spellStart"/>
      <w:r w:rsidRPr="00826850">
        <w:t>PrimalSpaceLayer</w:t>
      </w:r>
      <w:proofErr w:type="spellEnd"/>
      <w:r w:rsidRPr="00826850">
        <w:t>)</w:t>
      </w:r>
    </w:p>
    <w:p w14:paraId="23426850" w14:textId="77777777" w:rsidR="009A3044" w:rsidRPr="00826850" w:rsidRDefault="009A3044" w:rsidP="009A3044">
      <w:pPr>
        <w:pStyle w:val="af3"/>
        <w:numPr>
          <w:ilvl w:val="0"/>
          <w:numId w:val="38"/>
        </w:numPr>
        <w:ind w:leftChars="0"/>
        <w:rPr>
          <w:ins w:id="290" w:author="Abdou D" w:date="2024-01-29T16:26:00Z"/>
        </w:rPr>
      </w:pPr>
    </w:p>
    <w:p w14:paraId="4ECCBF94" w14:textId="26A4266F" w:rsidR="00D56A17" w:rsidRPr="00826850" w:rsidDel="009A3044" w:rsidRDefault="00D56A17">
      <w:pPr>
        <w:pStyle w:val="af3"/>
        <w:ind w:leftChars="0" w:left="720"/>
        <w:rPr>
          <w:del w:id="291" w:author="Abdou D" w:date="2024-01-29T16:26:00Z"/>
        </w:rPr>
        <w:pPrChange w:id="292" w:author="Abdou D" w:date="2024-01-29T16:26:00Z">
          <w:pPr>
            <w:pStyle w:val="af3"/>
            <w:numPr>
              <w:numId w:val="38"/>
            </w:numPr>
            <w:ind w:leftChars="0" w:left="720" w:hanging="360"/>
          </w:pPr>
        </w:pPrChange>
      </w:pPr>
      <w:del w:id="293" w:author="Abdou D" w:date="2024-01-29T16:26:00Z">
        <w:r w:rsidRPr="00826850" w:rsidDel="009A3044">
          <w:rPr>
            <w:i/>
            <w:iCs/>
          </w:rPr>
          <w:delText xml:space="preserve">dualSpace </w:delText>
        </w:r>
        <w:r w:rsidRPr="00826850" w:rsidDel="009A3044">
          <w:delText>(ref. to DualSpaceLayer)</w:delText>
        </w:r>
      </w:del>
    </w:p>
    <w:p w14:paraId="1FDE721A" w14:textId="77777777" w:rsidR="00D56A17" w:rsidRPr="00826850" w:rsidRDefault="00D56A17" w:rsidP="009A3044">
      <w:pPr>
        <w:pStyle w:val="af3"/>
        <w:ind w:leftChars="0" w:left="720"/>
      </w:pPr>
    </w:p>
    <w:p w14:paraId="33CC010D" w14:textId="28A1FA1E" w:rsidR="00D56A17" w:rsidRPr="00826850" w:rsidRDefault="00D56A17" w:rsidP="00D56A17">
      <w:r w:rsidRPr="00826850">
        <w:t xml:space="preserve">The </w:t>
      </w:r>
      <w:proofErr w:type="spellStart"/>
      <w:r w:rsidRPr="00826850">
        <w:rPr>
          <w:i/>
          <w:iCs/>
        </w:rPr>
        <w:t>semanticExtension</w:t>
      </w:r>
      <w:proofErr w:type="spellEnd"/>
      <w:r w:rsidRPr="00826850">
        <w:rPr>
          <w:i/>
          <w:iCs/>
        </w:rPr>
        <w:t xml:space="preserve"> </w:t>
      </w:r>
      <w:r w:rsidRPr="00826850">
        <w:t>attribute</w:t>
      </w:r>
      <w:r w:rsidRPr="00826850" w:rsidDel="00C71056">
        <w:rPr>
          <w:i/>
          <w:iCs/>
        </w:rPr>
        <w:t xml:space="preserve"> </w:t>
      </w:r>
      <w:r w:rsidRPr="00826850">
        <w:t xml:space="preserve">is set as a </w:t>
      </w:r>
      <w:proofErr w:type="spellStart"/>
      <w:r w:rsidRPr="00826850">
        <w:t>boolean</w:t>
      </w:r>
      <w:proofErr w:type="spellEnd"/>
      <w:r w:rsidRPr="00826850">
        <w:t xml:space="preserve"> as it is simply an indication that there is Extension module with additional semantic information associated to the </w:t>
      </w:r>
      <w:proofErr w:type="spellStart"/>
      <w:r w:rsidRPr="00826850">
        <w:t>PrimalSpaceLayer</w:t>
      </w:r>
      <w:proofErr w:type="spellEnd"/>
      <w:r w:rsidRPr="00826850">
        <w:t xml:space="preserve">. </w:t>
      </w:r>
      <w:proofErr w:type="spellStart"/>
      <w:r w:rsidRPr="00826850">
        <w:t>IndoorGML</w:t>
      </w:r>
      <w:proofErr w:type="spellEnd"/>
      <w:r w:rsidRPr="00826850">
        <w:t xml:space="preserve"> 2.0 maintain only the Navigation extension module (see Section </w:t>
      </w:r>
      <w:r w:rsidRPr="00826850">
        <w:fldChar w:fldCharType="begin"/>
      </w:r>
      <w:r w:rsidRPr="00826850">
        <w:instrText xml:space="preserve"> REF _Ref80708782 \r \h  \* MERGEFORMAT </w:instrText>
      </w:r>
      <w:r w:rsidRPr="00826850">
        <w:fldChar w:fldCharType="separate"/>
      </w:r>
      <w:r w:rsidR="003D5F6D">
        <w:t>8.5</w:t>
      </w:r>
      <w:r w:rsidRPr="00826850">
        <w:fldChar w:fldCharType="end"/>
      </w:r>
      <w:r w:rsidRPr="00826850">
        <w:t xml:space="preserve">), a </w:t>
      </w:r>
      <w:proofErr w:type="spellStart"/>
      <w:r w:rsidRPr="00826850">
        <w:t>boolean</w:t>
      </w:r>
      <w:proofErr w:type="spellEnd"/>
      <w:r w:rsidRPr="00826850">
        <w:t xml:space="preserve"> is considered enough to indicate its presence. This is however susceptible to evolve in the future (e.g. into a </w:t>
      </w:r>
      <w:proofErr w:type="spellStart"/>
      <w:r w:rsidRPr="00826850">
        <w:t>codeList</w:t>
      </w:r>
      <w:proofErr w:type="spellEnd"/>
      <w:r w:rsidRPr="00826850">
        <w:t xml:space="preserve">).  The </w:t>
      </w:r>
      <w:r w:rsidRPr="00826850">
        <w:rPr>
          <w:i/>
        </w:rPr>
        <w:t>t</w:t>
      </w:r>
      <w:r w:rsidRPr="00826850">
        <w:rPr>
          <w:i/>
          <w:iCs/>
        </w:rPr>
        <w:t>heme</w:t>
      </w:r>
      <w:r w:rsidRPr="00826850">
        <w:t xml:space="preserve"> attribute determines what type of representation of the model can be expected in the corresponding layer (</w:t>
      </w:r>
      <w:proofErr w:type="spellStart"/>
      <w:r w:rsidRPr="00826850">
        <w:t>e.g</w:t>
      </w:r>
      <w:proofErr w:type="spellEnd"/>
      <w:r w:rsidRPr="00826850">
        <w:t xml:space="preserve"> topographic). It comes in the form of a code list which tells whether the layer is of type Physical, Virtual, Tags or </w:t>
      </w:r>
      <w:commentRangeStart w:id="294"/>
      <w:r w:rsidRPr="00826850">
        <w:t>Unknown</w:t>
      </w:r>
      <w:commentRangeEnd w:id="294"/>
      <w:r w:rsidR="00FD4329">
        <w:rPr>
          <w:rStyle w:val="aff6"/>
          <w:rFonts w:eastAsia="맑은 고딕"/>
          <w:lang w:val="en-GB"/>
        </w:rPr>
        <w:commentReference w:id="294"/>
      </w:r>
      <w:r w:rsidRPr="00826850">
        <w:t xml:space="preserve">. </w:t>
      </w:r>
    </w:p>
    <w:p w14:paraId="245EBCE8" w14:textId="0268B0D4" w:rsidR="00D56A17" w:rsidRPr="00826850" w:rsidRDefault="00D56A17" w:rsidP="00D56A17">
      <w:r w:rsidRPr="00826850">
        <w:lastRenderedPageBreak/>
        <w:t xml:space="preserve">A </w:t>
      </w:r>
      <w:r w:rsidRPr="00826850">
        <w:rPr>
          <w:i/>
          <w:iCs/>
        </w:rPr>
        <w:t>Physical</w:t>
      </w:r>
      <w:r w:rsidRPr="00826850">
        <w:t xml:space="preserve"> layer is a layer that describes the indoor space on the basis of its physical constraints (e.g. the topographic cellular space in </w:t>
      </w:r>
      <w:r w:rsidRPr="00826850">
        <w:fldChar w:fldCharType="begin"/>
      </w:r>
      <w:r w:rsidRPr="00826850">
        <w:instrText xml:space="preserve"> REF _Ref43283286 \h  \* MERGEFORMAT </w:instrText>
      </w:r>
      <w:r w:rsidRPr="00826850">
        <w:fldChar w:fldCharType="separate"/>
      </w:r>
      <w:r w:rsidR="003D5F6D" w:rsidRPr="00826850">
        <w:t xml:space="preserve">Figure </w:t>
      </w:r>
      <w:r w:rsidR="003D5F6D">
        <w:rPr>
          <w:noProof/>
        </w:rPr>
        <w:t>12</w:t>
      </w:r>
      <w:r w:rsidRPr="00826850">
        <w:fldChar w:fldCharType="end"/>
      </w:r>
      <w:r w:rsidRPr="00826850">
        <w:t xml:space="preserve">). It is the most common type of layers for applications like indoor navigation, where the physical elements are highly constraining the use of the space. Similarly, a layer is qualified as </w:t>
      </w:r>
      <w:r w:rsidRPr="00826850">
        <w:rPr>
          <w:i/>
          <w:iCs/>
        </w:rPr>
        <w:t>Virtual</w:t>
      </w:r>
      <w:r w:rsidRPr="00826850">
        <w:t xml:space="preserve"> when its description of the space relies on exclusively virtual, or a combination of physical and virtual extents. It is the case for example for functional spaces that can represent spaces necessary for some indoor objects to operate or to be used properly</w:t>
      </w:r>
      <w:sdt>
        <w:sdtPr>
          <w:id w:val="1664663241"/>
          <w:citation/>
        </w:sdtPr>
        <w:sdtEndPr/>
        <w:sdtContent>
          <w:r w:rsidRPr="00826850">
            <w:fldChar w:fldCharType="begin"/>
          </w:r>
          <w:r w:rsidRPr="00826850">
            <w:rPr>
              <w:lang w:val="en-AU"/>
            </w:rPr>
            <w:instrText xml:space="preserve"> CITATION Dia18 \l 3081 </w:instrText>
          </w:r>
          <w:r w:rsidRPr="00826850">
            <w:fldChar w:fldCharType="separate"/>
          </w:r>
          <w:r w:rsidRPr="00826850">
            <w:rPr>
              <w:noProof/>
              <w:lang w:val="en-AU"/>
            </w:rPr>
            <w:t xml:space="preserve"> (Diakité, 2018)</w:t>
          </w:r>
          <w:r w:rsidRPr="00826850">
            <w:fldChar w:fldCharType="end"/>
          </w:r>
        </w:sdtContent>
      </w:sdt>
      <w:r w:rsidRPr="00826850">
        <w:t xml:space="preserve">. It is also the case for sensor spaces such as the </w:t>
      </w:r>
      <w:proofErr w:type="spellStart"/>
      <w:r w:rsidRPr="00826850">
        <w:t>WiFi</w:t>
      </w:r>
      <w:proofErr w:type="spellEnd"/>
      <w:r w:rsidRPr="00826850">
        <w:t xml:space="preserve"> spaces represented in </w:t>
      </w:r>
      <w:r w:rsidRPr="00826850">
        <w:fldChar w:fldCharType="begin"/>
      </w:r>
      <w:r w:rsidRPr="00826850">
        <w:instrText xml:space="preserve"> REF _Ref43283286 \h  \* MERGEFORMAT </w:instrText>
      </w:r>
      <w:r w:rsidRPr="00826850">
        <w:fldChar w:fldCharType="separate"/>
      </w:r>
      <w:r w:rsidR="003D5F6D" w:rsidRPr="00826850">
        <w:t xml:space="preserve">Figure </w:t>
      </w:r>
      <w:r w:rsidR="003D5F6D">
        <w:rPr>
          <w:noProof/>
        </w:rPr>
        <w:t>12</w:t>
      </w:r>
      <w:r w:rsidRPr="00826850">
        <w:fldChar w:fldCharType="end"/>
      </w:r>
      <w:r w:rsidRPr="00826850">
        <w:t xml:space="preserve">. Finally, the </w:t>
      </w:r>
      <w:r w:rsidRPr="00826850">
        <w:rPr>
          <w:i/>
          <w:iCs/>
        </w:rPr>
        <w:t>Tags</w:t>
      </w:r>
      <w:r w:rsidRPr="00826850">
        <w:t xml:space="preserve"> type is useful for describing layers that use symbols or tags to represent the cellular space. It is a useful representation when the real geometry of the </w:t>
      </w:r>
      <w:proofErr w:type="spellStart"/>
      <w:r w:rsidRPr="00826850">
        <w:t>CellSpaces</w:t>
      </w:r>
      <w:proofErr w:type="spellEnd"/>
      <w:r w:rsidRPr="00826850">
        <w:t xml:space="preserve"> of a given layer are not relevant for a given application. </w:t>
      </w:r>
      <w:proofErr w:type="spellStart"/>
      <w:r w:rsidRPr="00826850">
        <w:t>PoI</w:t>
      </w:r>
      <w:proofErr w:type="spellEnd"/>
      <w:r w:rsidRPr="00826850">
        <w:t xml:space="preserve"> are often represented in a separate layer with their locations only (e.g., in Dual Space). Finally, any layer the does not fall in those previous categories will take the </w:t>
      </w:r>
      <w:r w:rsidRPr="00826850">
        <w:rPr>
          <w:i/>
          <w:iCs/>
        </w:rPr>
        <w:t>Unknown</w:t>
      </w:r>
      <w:r w:rsidRPr="00826850">
        <w:t xml:space="preserve"> type.</w:t>
      </w:r>
    </w:p>
    <w:p w14:paraId="6181D523" w14:textId="77777777" w:rsidR="00D56A17" w:rsidRPr="00826850" w:rsidRDefault="00D56A17" w:rsidP="00D56A17">
      <w:pPr>
        <w:pStyle w:val="2"/>
        <w:tabs>
          <w:tab w:val="clear" w:pos="576"/>
          <w:tab w:val="left" w:pos="540"/>
          <w:tab w:val="left" w:pos="700"/>
        </w:tabs>
        <w:suppressAutoHyphens/>
        <w:spacing w:before="60" w:after="120" w:line="-250" w:lineRule="auto"/>
        <w:jc w:val="both"/>
        <w:rPr>
          <w:szCs w:val="24"/>
        </w:rPr>
      </w:pPr>
      <w:bookmarkStart w:id="295" w:name="_Ref80708782"/>
      <w:bookmarkStart w:id="296" w:name="_Toc146459195"/>
      <w:r w:rsidRPr="00826850">
        <w:rPr>
          <w:szCs w:val="24"/>
        </w:rPr>
        <w:t>Navigation extension module</w:t>
      </w:r>
      <w:bookmarkEnd w:id="295"/>
      <w:bookmarkEnd w:id="296"/>
    </w:p>
    <w:p w14:paraId="4CDA9D25" w14:textId="4B8DCEF2" w:rsidR="00D56A17" w:rsidRPr="00826850" w:rsidRDefault="00D56A17" w:rsidP="00D56A17">
      <w:pPr>
        <w:pStyle w:val="Default"/>
        <w:spacing w:before="80"/>
        <w:jc w:val="both"/>
        <w:rPr>
          <w:color w:val="auto"/>
          <w:lang w:val="en-GB" w:eastAsia="en-US"/>
        </w:rPr>
      </w:pPr>
      <w:r w:rsidRPr="00826850">
        <w:rPr>
          <w:lang w:val="en-GB" w:eastAsia="en-US"/>
        </w:rPr>
        <w:t xml:space="preserve">The Navigation </w:t>
      </w:r>
      <w:r w:rsidRPr="00826850">
        <w:t>e</w:t>
      </w:r>
      <w:proofErr w:type="spellStart"/>
      <w:r w:rsidRPr="00826850">
        <w:rPr>
          <w:lang w:val="en-GB" w:eastAsia="en-US"/>
        </w:rPr>
        <w:t>xtension</w:t>
      </w:r>
      <w:proofErr w:type="spellEnd"/>
      <w:r w:rsidRPr="00826850">
        <w:rPr>
          <w:lang w:val="en-GB" w:eastAsia="en-US"/>
        </w:rPr>
        <w:t xml:space="preserve"> </w:t>
      </w:r>
      <w:r w:rsidRPr="00826850">
        <w:t>m</w:t>
      </w:r>
      <w:proofErr w:type="spellStart"/>
      <w:r w:rsidRPr="00826850">
        <w:rPr>
          <w:lang w:val="en-GB" w:eastAsia="en-US"/>
        </w:rPr>
        <w:t>odule</w:t>
      </w:r>
      <w:proofErr w:type="spellEnd"/>
      <w:r w:rsidRPr="00826850">
        <w:rPr>
          <w:lang w:val="en-GB" w:eastAsia="en-US"/>
        </w:rPr>
        <w:t xml:space="preserve"> provides semantic information for indoor space to support indoor navigation applications (</w:t>
      </w:r>
      <w:r w:rsidRPr="00826850">
        <w:rPr>
          <w:lang w:val="en-GB" w:eastAsia="en-US"/>
        </w:rPr>
        <w:fldChar w:fldCharType="begin"/>
      </w:r>
      <w:r w:rsidRPr="00826850">
        <w:rPr>
          <w:lang w:val="en-GB" w:eastAsia="en-US"/>
        </w:rPr>
        <w:instrText xml:space="preserve"> REF _Ref81469457 \h  \* MERGEFORMAT </w:instrText>
      </w:r>
      <w:r w:rsidRPr="00826850">
        <w:rPr>
          <w:lang w:val="en-GB" w:eastAsia="en-US"/>
        </w:rPr>
      </w:r>
      <w:r w:rsidRPr="00826850">
        <w:rPr>
          <w:lang w:val="en-GB" w:eastAsia="en-US"/>
        </w:rPr>
        <w:fldChar w:fldCharType="separate"/>
      </w:r>
      <w:r w:rsidR="003D5F6D" w:rsidRPr="00826850">
        <w:rPr>
          <w:lang w:val="en-GB"/>
        </w:rPr>
        <w:t xml:space="preserve">Figure </w:t>
      </w:r>
      <w:r w:rsidR="003D5F6D">
        <w:rPr>
          <w:noProof/>
          <w:lang w:val="en-GB"/>
        </w:rPr>
        <w:t>25</w:t>
      </w:r>
      <w:r w:rsidRPr="00826850">
        <w:rPr>
          <w:lang w:val="en-GB" w:eastAsia="en-US"/>
        </w:rPr>
        <w:fldChar w:fldCharType="end"/>
      </w:r>
      <w:r w:rsidRPr="00826850">
        <w:rPr>
          <w:lang w:val="en-GB" w:eastAsia="en-US"/>
        </w:rPr>
        <w:t xml:space="preserve">). </w:t>
      </w:r>
      <w:r w:rsidRPr="00826850">
        <w:rPr>
          <w:color w:val="auto"/>
          <w:lang w:val="en-GB" w:eastAsia="en-US"/>
        </w:rPr>
        <w:t xml:space="preserve">The </w:t>
      </w:r>
      <w:proofErr w:type="spellStart"/>
      <w:r w:rsidRPr="00826850">
        <w:rPr>
          <w:color w:val="auto"/>
          <w:lang w:val="en-GB" w:eastAsia="en-US"/>
        </w:rPr>
        <w:t>IndoorGML</w:t>
      </w:r>
      <w:proofErr w:type="spellEnd"/>
      <w:r w:rsidRPr="00826850">
        <w:rPr>
          <w:color w:val="auto"/>
          <w:lang w:val="en-GB" w:eastAsia="en-US"/>
        </w:rPr>
        <w:t xml:space="preserve"> 2.0 semantics includes concepts related to navigability and connectivity between cells, obstacles and objects, as well as, routes for specific users. Further specialisation of cell is made available by introducing attributes that can be used for additional navigation constraints such as temporal access related to as opening hours, or constraints resulting from properties of the navigation path. </w:t>
      </w:r>
    </w:p>
    <w:p w14:paraId="79CB70D3" w14:textId="77777777" w:rsidR="00D56A17" w:rsidRPr="00826850" w:rsidRDefault="00D56A17" w:rsidP="00D56A17">
      <w:pPr>
        <w:pStyle w:val="Default"/>
        <w:spacing w:before="80"/>
        <w:jc w:val="both"/>
        <w:rPr>
          <w:color w:val="auto"/>
          <w:lang w:val="en-GB" w:eastAsia="en-US"/>
        </w:rPr>
      </w:pPr>
    </w:p>
    <w:p w14:paraId="0CB44D6F" w14:textId="58F99571" w:rsidR="00D56A17" w:rsidRPr="00826850" w:rsidRDefault="006F688F">
      <w:pPr>
        <w:keepNext/>
        <w:pPrChange w:id="297" w:author="Abdou D" w:date="2024-02-07T13:12:00Z">
          <w:pPr>
            <w:keepNext/>
            <w:jc w:val="center"/>
          </w:pPr>
        </w:pPrChange>
      </w:pPr>
      <w:ins w:id="298" w:author="Abdou D" w:date="2024-02-07T13:11:00Z">
        <w:r>
          <w:rPr>
            <w:noProof/>
          </w:rPr>
          <w:lastRenderedPageBreak/>
          <w:drawing>
            <wp:anchor distT="0" distB="0" distL="114300" distR="114300" simplePos="0" relativeHeight="251665408" behindDoc="0" locked="0" layoutInCell="1" allowOverlap="1" wp14:anchorId="412B76D2" wp14:editId="2FEDE30A">
              <wp:simplePos x="0" y="0"/>
              <wp:positionH relativeFrom="column">
                <wp:posOffset>-1123950</wp:posOffset>
              </wp:positionH>
              <wp:positionV relativeFrom="paragraph">
                <wp:posOffset>3041650</wp:posOffset>
              </wp:positionV>
              <wp:extent cx="6055995" cy="1180465"/>
              <wp:effectExtent l="0" t="635" r="1270" b="1270"/>
              <wp:wrapThrough wrapText="bothSides">
                <wp:wrapPolygon edited="0">
                  <wp:start x="-2" y="21588"/>
                  <wp:lineTo x="21537" y="21588"/>
                  <wp:lineTo x="21537" y="325"/>
                  <wp:lineTo x="-2" y="325"/>
                  <wp:lineTo x="-2" y="21588"/>
                </wp:wrapPolygon>
              </wp:wrapThrough>
              <wp:docPr id="1506663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63413" name=""/>
                      <pic:cNvPicPr/>
                    </pic:nvPicPr>
                    <pic:blipFill rotWithShape="1">
                      <a:blip r:embed="rId59"/>
                      <a:srcRect l="2749" t="17180" r="2578" b="6861"/>
                      <a:stretch/>
                    </pic:blipFill>
                    <pic:spPr bwMode="auto">
                      <a:xfrm rot="5400000">
                        <a:off x="0" y="0"/>
                        <a:ext cx="6055995" cy="1180465"/>
                      </a:xfrm>
                      <a:prstGeom prst="rect">
                        <a:avLst/>
                      </a:prstGeom>
                      <a:ln>
                        <a:noFill/>
                      </a:ln>
                      <a:extLst>
                        <a:ext uri="{53640926-AAD7-44D8-BBD7-CCE9431645EC}">
                          <a14:shadowObscured xmlns:a14="http://schemas.microsoft.com/office/drawing/2010/main"/>
                        </a:ext>
                      </a:extLst>
                    </pic:spPr>
                  </pic:pic>
                </a:graphicData>
              </a:graphic>
            </wp:anchor>
          </w:drawing>
        </w:r>
      </w:ins>
      <w:ins w:id="299" w:author="Abdou D" w:date="2024-02-07T13:12:00Z">
        <w:r>
          <w:t xml:space="preserve">       </w:t>
        </w:r>
      </w:ins>
      <w:ins w:id="300" w:author="Abdou D" w:date="2024-02-06T17:01:00Z">
        <w:r w:rsidR="0082404D">
          <w:rPr>
            <w:noProof/>
          </w:rPr>
          <w:drawing>
            <wp:inline distT="0" distB="0" distL="0" distR="0" wp14:anchorId="08D8CFEF" wp14:editId="7A81C4B7">
              <wp:extent cx="7586474" cy="2762023"/>
              <wp:effectExtent l="0" t="6985" r="7620" b="7620"/>
              <wp:docPr id="1942074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74589" name=""/>
                      <pic:cNvPicPr/>
                    </pic:nvPicPr>
                    <pic:blipFill rotWithShape="1">
                      <a:blip r:embed="rId60"/>
                      <a:srcRect l="1865" t="7029" r="1596" b="3028"/>
                      <a:stretch/>
                    </pic:blipFill>
                    <pic:spPr bwMode="auto">
                      <a:xfrm rot="5400000">
                        <a:off x="0" y="0"/>
                        <a:ext cx="7603399" cy="2768185"/>
                      </a:xfrm>
                      <a:prstGeom prst="rect">
                        <a:avLst/>
                      </a:prstGeom>
                      <a:ln>
                        <a:noFill/>
                      </a:ln>
                      <a:extLst>
                        <a:ext uri="{53640926-AAD7-44D8-BBD7-CCE9431645EC}">
                          <a14:shadowObscured xmlns:a14="http://schemas.microsoft.com/office/drawing/2010/main"/>
                        </a:ext>
                      </a:extLst>
                    </pic:spPr>
                  </pic:pic>
                </a:graphicData>
              </a:graphic>
            </wp:inline>
          </w:drawing>
        </w:r>
      </w:ins>
      <w:commentRangeStart w:id="301"/>
      <w:del w:id="302" w:author="Abdou D" w:date="2024-02-06T16:31:00Z">
        <w:r w:rsidR="00D56A17" w:rsidRPr="00826850" w:rsidDel="008D5EF0">
          <w:rPr>
            <w:noProof/>
          </w:rPr>
          <w:drawing>
            <wp:inline distT="0" distB="0" distL="0" distR="0" wp14:anchorId="1312A640" wp14:editId="1735CF0E">
              <wp:extent cx="5731510" cy="1953260"/>
              <wp:effectExtent l="0" t="0" r="254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1953260"/>
                      </a:xfrm>
                      <a:prstGeom prst="rect">
                        <a:avLst/>
                      </a:prstGeom>
                    </pic:spPr>
                  </pic:pic>
                </a:graphicData>
              </a:graphic>
            </wp:inline>
          </w:drawing>
        </w:r>
      </w:del>
      <w:commentRangeEnd w:id="301"/>
      <w:r w:rsidR="000E670A">
        <w:rPr>
          <w:rStyle w:val="aff6"/>
          <w:rFonts w:eastAsia="맑은 고딕"/>
          <w:lang w:val="en-GB"/>
        </w:rPr>
        <w:commentReference w:id="301"/>
      </w:r>
    </w:p>
    <w:p w14:paraId="7C0B5BAF" w14:textId="2EECA5DE" w:rsidR="00D56A17" w:rsidRPr="00826850" w:rsidRDefault="00D56A17" w:rsidP="00D56A17">
      <w:pPr>
        <w:pStyle w:val="af4"/>
        <w:rPr>
          <w:rFonts w:cs="Times New Roman"/>
          <w:szCs w:val="24"/>
          <w:lang w:val="en-GB"/>
        </w:rPr>
      </w:pPr>
      <w:bookmarkStart w:id="303" w:name="_Ref81469457"/>
      <w:r w:rsidRPr="00826850">
        <w:rPr>
          <w:rFonts w:cs="Times New Roman"/>
          <w:szCs w:val="24"/>
          <w:lang w:val="en-GB"/>
        </w:rPr>
        <w:t xml:space="preserve">Figure </w:t>
      </w:r>
      <w:r w:rsidRPr="00826850">
        <w:rPr>
          <w:rFonts w:cs="Times New Roman"/>
          <w:szCs w:val="24"/>
          <w:lang w:val="en-GB"/>
        </w:rPr>
        <w:fldChar w:fldCharType="begin"/>
      </w:r>
      <w:r w:rsidRPr="00826850">
        <w:rPr>
          <w:rFonts w:cs="Times New Roman"/>
          <w:szCs w:val="24"/>
          <w:lang w:val="en-GB"/>
        </w:rPr>
        <w:instrText xml:space="preserve"> SEQ Figure \* ARABIC </w:instrText>
      </w:r>
      <w:r w:rsidRPr="00826850">
        <w:rPr>
          <w:rFonts w:cs="Times New Roman"/>
          <w:szCs w:val="24"/>
          <w:lang w:val="en-GB"/>
        </w:rPr>
        <w:fldChar w:fldCharType="separate"/>
      </w:r>
      <w:r w:rsidR="003D5F6D">
        <w:rPr>
          <w:rFonts w:cs="Times New Roman"/>
          <w:noProof/>
          <w:szCs w:val="24"/>
          <w:lang w:val="en-GB"/>
        </w:rPr>
        <w:t>25</w:t>
      </w:r>
      <w:r w:rsidRPr="00826850">
        <w:rPr>
          <w:rFonts w:cs="Times New Roman"/>
          <w:szCs w:val="24"/>
          <w:lang w:val="en-GB"/>
        </w:rPr>
        <w:fldChar w:fldCharType="end"/>
      </w:r>
      <w:bookmarkEnd w:id="303"/>
      <w:r w:rsidRPr="00826850">
        <w:rPr>
          <w:rFonts w:cs="Times New Roman"/>
          <w:szCs w:val="24"/>
          <w:lang w:val="en-GB"/>
        </w:rPr>
        <w:t>: UML diagram of the Navigation Extension Module (classes in green)</w:t>
      </w:r>
    </w:p>
    <w:p w14:paraId="5AC949E6" w14:textId="50206382" w:rsidR="00D56A17" w:rsidRPr="00826850" w:rsidRDefault="00D56A17" w:rsidP="00D56A17">
      <w:r w:rsidRPr="00826850">
        <w:lastRenderedPageBreak/>
        <w:t xml:space="preserve">The space cells are classified into two major groups: </w:t>
      </w:r>
      <w:proofErr w:type="spellStart"/>
      <w:r w:rsidRPr="00826850">
        <w:rPr>
          <w:i/>
          <w:iCs/>
        </w:rPr>
        <w:t>NavigableSpace</w:t>
      </w:r>
      <w:proofErr w:type="spellEnd"/>
      <w:r w:rsidRPr="00826850">
        <w:t xml:space="preserve"> and </w:t>
      </w:r>
      <w:proofErr w:type="spellStart"/>
      <w:r w:rsidRPr="00826850">
        <w:rPr>
          <w:i/>
          <w:iCs/>
        </w:rPr>
        <w:t>NonNavigableSpace</w:t>
      </w:r>
      <w:proofErr w:type="spellEnd"/>
      <w:r w:rsidRPr="00826850">
        <w:t xml:space="preserve">. </w:t>
      </w:r>
      <w:proofErr w:type="spellStart"/>
      <w:r w:rsidRPr="00826850">
        <w:t>NavigableSpace</w:t>
      </w:r>
      <w:proofErr w:type="spellEnd"/>
      <w:r w:rsidRPr="00826850">
        <w:t xml:space="preserve"> represents all indoor spaces (e.g., rooms, corridors, windows, stairs) that can be used by a navigation application. Spaces connecting others are also considered by this class (e.g., openings). </w:t>
      </w:r>
      <w:proofErr w:type="spellStart"/>
      <w:r w:rsidRPr="00826850">
        <w:t>NonNavigableSpace</w:t>
      </w:r>
      <w:proofErr w:type="spellEnd"/>
      <w:r w:rsidRPr="00826850">
        <w:t xml:space="preserve"> represents all indoor spaces that are not navigable, either because they are physically occupied by indoor features (e.g., furniture, walls) or because of other navigation constraints (e.g., accessibility). Both </w:t>
      </w:r>
      <w:proofErr w:type="spellStart"/>
      <w:r w:rsidRPr="00826850">
        <w:t>NavigableSpace</w:t>
      </w:r>
      <w:proofErr w:type="spellEnd"/>
      <w:r w:rsidRPr="00826850">
        <w:t xml:space="preserve"> and </w:t>
      </w:r>
      <w:proofErr w:type="spellStart"/>
      <w:r w:rsidRPr="00826850">
        <w:t>NonNavigableSpace</w:t>
      </w:r>
      <w:proofErr w:type="spellEnd"/>
      <w:r w:rsidRPr="00826850">
        <w:t xml:space="preserve"> are child’s classes of CellSpace. </w:t>
      </w:r>
      <w:r w:rsidRPr="00826850">
        <w:fldChar w:fldCharType="begin"/>
      </w:r>
      <w:r w:rsidRPr="00826850">
        <w:instrText xml:space="preserve"> REF _Ref58839981 \h  \* MERGEFORMAT </w:instrText>
      </w:r>
      <w:r w:rsidRPr="00826850">
        <w:fldChar w:fldCharType="separate"/>
      </w:r>
      <w:r w:rsidR="003D5F6D" w:rsidRPr="003D5F6D">
        <w:t xml:space="preserve">Figure </w:t>
      </w:r>
      <w:r w:rsidR="003D5F6D" w:rsidRPr="003D5F6D">
        <w:rPr>
          <w:noProof/>
        </w:rPr>
        <w:t>26</w:t>
      </w:r>
      <w:r w:rsidRPr="00826850">
        <w:fldChar w:fldCharType="end"/>
      </w:r>
      <w:r w:rsidRPr="00826850">
        <w:t>a illustrates such spaces on a 3D model.</w:t>
      </w:r>
    </w:p>
    <w:p w14:paraId="7724EA2C" w14:textId="5CED295E" w:rsidR="00D56A17" w:rsidRPr="00826850" w:rsidRDefault="00D56A17" w:rsidP="00D56A17">
      <w:proofErr w:type="spellStart"/>
      <w:r w:rsidRPr="00826850">
        <w:t>NavigableBoundary</w:t>
      </w:r>
      <w:proofErr w:type="spellEnd"/>
      <w:r w:rsidRPr="00826850">
        <w:t xml:space="preserve"> and </w:t>
      </w:r>
      <w:proofErr w:type="spellStart"/>
      <w:r w:rsidRPr="00826850">
        <w:t>NonNavigableBoundary</w:t>
      </w:r>
      <w:proofErr w:type="spellEnd"/>
      <w:r w:rsidRPr="00826850">
        <w:t xml:space="preserve"> represents boundaries of </w:t>
      </w:r>
      <w:proofErr w:type="spellStart"/>
      <w:r w:rsidRPr="00826850">
        <w:t>NavigableSpace</w:t>
      </w:r>
      <w:proofErr w:type="spellEnd"/>
      <w:r w:rsidRPr="00826850">
        <w:t xml:space="preserve"> and </w:t>
      </w:r>
      <w:proofErr w:type="spellStart"/>
      <w:r w:rsidRPr="00826850">
        <w:t>NonNavigableSpace</w:t>
      </w:r>
      <w:proofErr w:type="spellEnd"/>
      <w:r w:rsidRPr="00826850">
        <w:t xml:space="preserve"> respectively. They allow to describe the navigability of the spaces’ sides. For example, for the door space in </w:t>
      </w:r>
      <w:r w:rsidRPr="00826850">
        <w:fldChar w:fldCharType="begin"/>
      </w:r>
      <w:r w:rsidRPr="00826850">
        <w:instrText xml:space="preserve"> REF _Ref58839981 \h  \* MERGEFORMAT </w:instrText>
      </w:r>
      <w:r w:rsidRPr="00826850">
        <w:fldChar w:fldCharType="separate"/>
      </w:r>
      <w:r w:rsidR="003D5F6D" w:rsidRPr="003D5F6D">
        <w:t xml:space="preserve">Figure </w:t>
      </w:r>
      <w:r w:rsidR="003D5F6D" w:rsidRPr="003D5F6D">
        <w:rPr>
          <w:noProof/>
        </w:rPr>
        <w:t>26</w:t>
      </w:r>
      <w:r w:rsidRPr="00826850">
        <w:fldChar w:fldCharType="end"/>
      </w:r>
      <w:r w:rsidRPr="00826850">
        <w:t xml:space="preserve">b, the sides that are meeting with the walls are of class </w:t>
      </w:r>
      <w:proofErr w:type="spellStart"/>
      <w:r w:rsidRPr="00826850">
        <w:t>NonNavigableBoundary</w:t>
      </w:r>
      <w:proofErr w:type="spellEnd"/>
      <w:r w:rsidRPr="00826850">
        <w:t xml:space="preserve">, and the rest are </w:t>
      </w:r>
      <w:proofErr w:type="spellStart"/>
      <w:r w:rsidRPr="00826850">
        <w:t>NavigableBoundary</w:t>
      </w:r>
      <w:proofErr w:type="spellEnd"/>
      <w:r w:rsidRPr="00826850">
        <w:t xml:space="preserve">. They are child’s classes of the </w:t>
      </w:r>
      <w:proofErr w:type="spellStart"/>
      <w:r w:rsidRPr="00826850">
        <w:t>CellBoundary</w:t>
      </w:r>
      <w:proofErr w:type="spellEnd"/>
      <w:r w:rsidRPr="00826850">
        <w:t xml:space="preserve"> class. The association of </w:t>
      </w:r>
      <w:proofErr w:type="spellStart"/>
      <w:r w:rsidRPr="00826850">
        <w:t>CellSpace</w:t>
      </w:r>
      <w:proofErr w:type="spellEnd"/>
      <w:r w:rsidRPr="00826850">
        <w:t xml:space="preserve"> and </w:t>
      </w:r>
      <w:proofErr w:type="spellStart"/>
      <w:r w:rsidRPr="00826850">
        <w:t>CellBoundary</w:t>
      </w:r>
      <w:proofErr w:type="spellEnd"/>
      <w:r w:rsidRPr="00826850">
        <w:t xml:space="preserve"> classes with Node and Edge in </w:t>
      </w:r>
      <w:proofErr w:type="spellStart"/>
      <w:r w:rsidRPr="00826850">
        <w:t>IndoorGML</w:t>
      </w:r>
      <w:proofErr w:type="spellEnd"/>
      <w:r w:rsidRPr="00826850">
        <w:t xml:space="preserve"> core module ensures a link between the navigation module and the dual space. </w:t>
      </w:r>
    </w:p>
    <w:p w14:paraId="5E389038" w14:textId="77777777" w:rsidR="00D56A17" w:rsidRPr="00826850" w:rsidRDefault="00D56A17" w:rsidP="00D56A17"/>
    <w:p w14:paraId="3B01A676" w14:textId="77777777" w:rsidR="00D56A17" w:rsidRPr="00826850" w:rsidRDefault="00D56A17" w:rsidP="00D56A17">
      <w:pPr>
        <w:pStyle w:val="Default"/>
        <w:keepNext/>
        <w:spacing w:before="80"/>
        <w:jc w:val="both"/>
        <w:rPr>
          <w:color w:val="auto"/>
          <w:lang w:val="en-GB" w:eastAsia="en-US"/>
        </w:rPr>
      </w:pPr>
      <w:r w:rsidRPr="00826850">
        <w:rPr>
          <w:noProof/>
          <w:color w:val="auto"/>
          <w:lang w:val="en-GB" w:eastAsia="en-US"/>
        </w:rPr>
        <w:drawing>
          <wp:inline distT="0" distB="0" distL="0" distR="0" wp14:anchorId="5B7B11B4" wp14:editId="1B631104">
            <wp:extent cx="3278038" cy="2355822"/>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91658" cy="2365611"/>
                    </a:xfrm>
                    <a:prstGeom prst="rect">
                      <a:avLst/>
                    </a:prstGeom>
                    <a:noFill/>
                  </pic:spPr>
                </pic:pic>
              </a:graphicData>
            </a:graphic>
          </wp:inline>
        </w:drawing>
      </w:r>
      <w:r w:rsidRPr="00826850">
        <w:rPr>
          <w:color w:val="auto"/>
          <w:lang w:val="en-GB" w:eastAsia="en-US"/>
        </w:rPr>
        <w:t xml:space="preserve">   </w:t>
      </w:r>
      <w:r w:rsidRPr="00826850">
        <w:rPr>
          <w:noProof/>
          <w:color w:val="auto"/>
          <w:lang w:val="en-GB" w:eastAsia="en-US"/>
        </w:rPr>
        <w:drawing>
          <wp:inline distT="0" distB="0" distL="0" distR="0" wp14:anchorId="42908C23" wp14:editId="3E5CF1B5">
            <wp:extent cx="2324480" cy="2096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49618" cy="2118920"/>
                    </a:xfrm>
                    <a:prstGeom prst="rect">
                      <a:avLst/>
                    </a:prstGeom>
                    <a:noFill/>
                  </pic:spPr>
                </pic:pic>
              </a:graphicData>
            </a:graphic>
          </wp:inline>
        </w:drawing>
      </w:r>
    </w:p>
    <w:p w14:paraId="495BC8D8" w14:textId="77777777" w:rsidR="00D56A17" w:rsidRPr="00826850" w:rsidRDefault="00D56A17" w:rsidP="00601140">
      <w:pPr>
        <w:pStyle w:val="Default"/>
        <w:keepNext/>
        <w:numPr>
          <w:ilvl w:val="0"/>
          <w:numId w:val="39"/>
        </w:numPr>
        <w:spacing w:before="80"/>
        <w:jc w:val="both"/>
      </w:pPr>
      <w:r w:rsidRPr="00826850">
        <w:rPr>
          <w:color w:val="auto"/>
          <w:lang w:val="en-GB" w:eastAsia="en-US"/>
        </w:rPr>
        <w:t xml:space="preserve">                                                                       b)</w:t>
      </w:r>
    </w:p>
    <w:p w14:paraId="6134E759" w14:textId="7A7E8E82" w:rsidR="00D56A17" w:rsidRPr="00826850" w:rsidRDefault="00D56A17" w:rsidP="00D56A17">
      <w:pPr>
        <w:pStyle w:val="af4"/>
        <w:rPr>
          <w:rFonts w:cs="Times New Roman"/>
          <w:szCs w:val="24"/>
          <w:lang w:val="en-GB"/>
        </w:rPr>
      </w:pPr>
      <w:bookmarkStart w:id="304" w:name="_Ref58839981"/>
      <w:r w:rsidRPr="00826850">
        <w:rPr>
          <w:rFonts w:cs="Times New Roman"/>
          <w:szCs w:val="24"/>
          <w:lang w:val="en-GB"/>
        </w:rPr>
        <w:t xml:space="preserve">Figure </w:t>
      </w:r>
      <w:r w:rsidRPr="00826850">
        <w:rPr>
          <w:rFonts w:cs="Times New Roman"/>
          <w:szCs w:val="24"/>
          <w:lang w:val="en-GB"/>
        </w:rPr>
        <w:fldChar w:fldCharType="begin"/>
      </w:r>
      <w:r w:rsidRPr="00826850">
        <w:rPr>
          <w:rFonts w:cs="Times New Roman"/>
          <w:szCs w:val="24"/>
          <w:lang w:val="en-GB"/>
        </w:rPr>
        <w:instrText xml:space="preserve"> SEQ Figure \* ARABIC </w:instrText>
      </w:r>
      <w:r w:rsidRPr="00826850">
        <w:rPr>
          <w:rFonts w:cs="Times New Roman"/>
          <w:szCs w:val="24"/>
          <w:lang w:val="en-GB"/>
        </w:rPr>
        <w:fldChar w:fldCharType="separate"/>
      </w:r>
      <w:r w:rsidR="003D5F6D">
        <w:rPr>
          <w:rFonts w:cs="Times New Roman"/>
          <w:noProof/>
          <w:szCs w:val="24"/>
          <w:lang w:val="en-GB"/>
        </w:rPr>
        <w:t>26</w:t>
      </w:r>
      <w:r w:rsidRPr="00826850">
        <w:rPr>
          <w:rFonts w:cs="Times New Roman"/>
          <w:szCs w:val="24"/>
          <w:lang w:val="en-GB"/>
        </w:rPr>
        <w:fldChar w:fldCharType="end"/>
      </w:r>
      <w:bookmarkEnd w:id="304"/>
      <w:r w:rsidRPr="00826850">
        <w:rPr>
          <w:rFonts w:cs="Times New Roman"/>
          <w:szCs w:val="24"/>
          <w:lang w:val="en-GB"/>
        </w:rPr>
        <w:t>: Navigable and Non-navigable spaces (a) and boundaries (b) on a 3D model with walls and furniture (grey), indoor space (blue) and a door space (yellow).</w:t>
      </w:r>
    </w:p>
    <w:p w14:paraId="459C3C37" w14:textId="77777777" w:rsidR="00D56A17" w:rsidRPr="00826850" w:rsidRDefault="00D56A17" w:rsidP="00D56A17">
      <w:pPr>
        <w:pStyle w:val="Default"/>
        <w:spacing w:before="80"/>
        <w:jc w:val="both"/>
        <w:rPr>
          <w:color w:val="auto"/>
          <w:lang w:val="en-GB" w:eastAsia="en-US"/>
        </w:rPr>
      </w:pPr>
    </w:p>
    <w:p w14:paraId="15BEDFA0"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305" w:name="_Toc146459196"/>
      <w:proofErr w:type="spellStart"/>
      <w:r w:rsidRPr="00826850">
        <w:rPr>
          <w:szCs w:val="24"/>
        </w:rPr>
        <w:lastRenderedPageBreak/>
        <w:t>NavigableSpace</w:t>
      </w:r>
      <w:bookmarkEnd w:id="305"/>
      <w:proofErr w:type="spellEnd"/>
    </w:p>
    <w:p w14:paraId="5695C834" w14:textId="77777777" w:rsidR="00D56A17" w:rsidRPr="00826850" w:rsidRDefault="00D56A17" w:rsidP="00D56A17">
      <w:pPr>
        <w:keepNext/>
        <w:jc w:val="center"/>
      </w:pPr>
      <w:r w:rsidRPr="00826850">
        <w:rPr>
          <w:noProof/>
        </w:rPr>
        <w:drawing>
          <wp:inline distT="0" distB="0" distL="0" distR="0" wp14:anchorId="0EB1822D" wp14:editId="65D69AF8">
            <wp:extent cx="3677824" cy="2014613"/>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198" t="12046" r="5214" b="5052"/>
                    <a:stretch/>
                  </pic:blipFill>
                  <pic:spPr bwMode="auto">
                    <a:xfrm>
                      <a:off x="0" y="0"/>
                      <a:ext cx="3705355" cy="2029694"/>
                    </a:xfrm>
                    <a:prstGeom prst="rect">
                      <a:avLst/>
                    </a:prstGeom>
                    <a:ln>
                      <a:noFill/>
                    </a:ln>
                    <a:extLst>
                      <a:ext uri="{53640926-AAD7-44D8-BBD7-CCE9431645EC}">
                        <a14:shadowObscured xmlns:a14="http://schemas.microsoft.com/office/drawing/2010/main"/>
                      </a:ext>
                    </a:extLst>
                  </pic:spPr>
                </pic:pic>
              </a:graphicData>
            </a:graphic>
          </wp:inline>
        </w:drawing>
      </w:r>
    </w:p>
    <w:p w14:paraId="4B2E4CE1" w14:textId="5676DDB2" w:rsidR="00D56A17" w:rsidRPr="00826850" w:rsidRDefault="00D56A17" w:rsidP="00D56A17">
      <w:pPr>
        <w:pStyle w:val="af4"/>
        <w:rPr>
          <w:rFonts w:cs="Times New Roman"/>
          <w:szCs w:val="24"/>
        </w:rPr>
      </w:pPr>
      <w:bookmarkStart w:id="306" w:name="_Ref81470257"/>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27</w:t>
      </w:r>
      <w:r w:rsidRPr="00826850">
        <w:rPr>
          <w:rFonts w:cs="Times New Roman"/>
          <w:szCs w:val="24"/>
        </w:rPr>
        <w:fldChar w:fldCharType="end"/>
      </w:r>
      <w:bookmarkEnd w:id="306"/>
      <w:r w:rsidRPr="00826850">
        <w:rPr>
          <w:rFonts w:cs="Times New Roman"/>
          <w:szCs w:val="24"/>
        </w:rPr>
        <w:t>: NavigableSpace and its related class: CellSpace</w:t>
      </w:r>
    </w:p>
    <w:p w14:paraId="4A483359" w14:textId="12AAFC20" w:rsidR="00D56A17" w:rsidRPr="00826850" w:rsidRDefault="00D56A17" w:rsidP="00D56A17">
      <w:r w:rsidRPr="00826850">
        <w:t xml:space="preserve">The </w:t>
      </w:r>
      <w:proofErr w:type="spellStart"/>
      <w:r w:rsidRPr="00826850">
        <w:t>NavigableSpace</w:t>
      </w:r>
      <w:proofErr w:type="spellEnd"/>
      <w:r w:rsidRPr="00826850">
        <w:t xml:space="preserve"> class denotes a space in which users can move freely. It has two subclasses </w:t>
      </w:r>
      <w:proofErr w:type="spellStart"/>
      <w:r w:rsidRPr="00826850">
        <w:t>GeneralSpace</w:t>
      </w:r>
      <w:proofErr w:type="spellEnd"/>
      <w:r w:rsidRPr="00826850">
        <w:t xml:space="preserve"> and </w:t>
      </w:r>
      <w:proofErr w:type="spellStart"/>
      <w:r w:rsidRPr="00826850">
        <w:t>TransferSpace</w:t>
      </w:r>
      <w:proofErr w:type="spellEnd"/>
      <w:r w:rsidRPr="00826850">
        <w:t xml:space="preserve"> (</w:t>
      </w:r>
      <w:r w:rsidRPr="00826850">
        <w:fldChar w:fldCharType="begin"/>
      </w:r>
      <w:r w:rsidRPr="00826850">
        <w:instrText xml:space="preserve"> REF _Ref81470257 \h  \* MERGEFORMAT </w:instrText>
      </w:r>
      <w:r w:rsidRPr="00826850">
        <w:fldChar w:fldCharType="separate"/>
      </w:r>
      <w:r w:rsidR="003D5F6D" w:rsidRPr="00826850">
        <w:t xml:space="preserve">Figure </w:t>
      </w:r>
      <w:r w:rsidR="003D5F6D">
        <w:rPr>
          <w:noProof/>
        </w:rPr>
        <w:t>27</w:t>
      </w:r>
      <w:r w:rsidRPr="00826850">
        <w:fldChar w:fldCharType="end"/>
      </w:r>
      <w:r w:rsidRPr="00826850">
        <w:t xml:space="preserve">). The subclasses are classified depending on the purpose of the space. The compartmentalized spaces such as corridor, door, lobby, hallway, big room are represented as </w:t>
      </w:r>
      <w:proofErr w:type="spellStart"/>
      <w:r w:rsidRPr="00826850">
        <w:t>NavigableSpace</w:t>
      </w:r>
      <w:proofErr w:type="spellEnd"/>
      <w:r w:rsidRPr="00826850">
        <w:t xml:space="preserve">. Note, door is represented as </w:t>
      </w:r>
      <w:proofErr w:type="spellStart"/>
      <w:r w:rsidRPr="00826850">
        <w:t>NavigableSpace</w:t>
      </w:r>
      <w:proofErr w:type="spellEnd"/>
      <w:r w:rsidRPr="00826850">
        <w:t xml:space="preserve"> as shown in </w:t>
      </w:r>
      <w:r w:rsidRPr="00826850">
        <w:fldChar w:fldCharType="begin"/>
      </w:r>
      <w:r w:rsidRPr="00826850">
        <w:instrText xml:space="preserve"> REF _Ref58839981 \h  \* MERGEFORMAT </w:instrText>
      </w:r>
      <w:r w:rsidRPr="00826850">
        <w:fldChar w:fldCharType="separate"/>
      </w:r>
      <w:r w:rsidR="003D5F6D" w:rsidRPr="003D5F6D">
        <w:t>Figure 26</w:t>
      </w:r>
      <w:r w:rsidRPr="00826850">
        <w:fldChar w:fldCharType="end"/>
      </w:r>
      <w:r w:rsidRPr="00826850">
        <w:t xml:space="preserve">, especially in 3D. In 2D, doors are commonly represented as boundaries of rooms and have to be considered </w:t>
      </w:r>
      <w:proofErr w:type="spellStart"/>
      <w:r w:rsidRPr="00826850">
        <w:t>NavigableBoundaries</w:t>
      </w:r>
      <w:proofErr w:type="spellEnd"/>
      <w:r w:rsidRPr="00826850">
        <w:t xml:space="preserve"> (see Section </w:t>
      </w:r>
      <w:r w:rsidRPr="00826850">
        <w:fldChar w:fldCharType="begin"/>
      </w:r>
      <w:r w:rsidRPr="00826850">
        <w:instrText xml:space="preserve"> REF _Ref81470040 \r \h  \* MERGEFORMAT </w:instrText>
      </w:r>
      <w:r w:rsidRPr="00826850">
        <w:fldChar w:fldCharType="separate"/>
      </w:r>
      <w:r w:rsidR="003D5F6D">
        <w:t>8.5.3</w:t>
      </w:r>
      <w:r w:rsidRPr="00826850">
        <w:fldChar w:fldCharType="end"/>
      </w:r>
      <w:r w:rsidRPr="00826850">
        <w:t xml:space="preserve">) </w:t>
      </w:r>
    </w:p>
    <w:p w14:paraId="4EE6AE7B" w14:textId="77777777" w:rsidR="00D56A17" w:rsidRPr="00826850" w:rsidRDefault="00D56A17" w:rsidP="00D56A17">
      <w:proofErr w:type="spellStart"/>
      <w:r w:rsidRPr="00826850">
        <w:t>NavigableSpace</w:t>
      </w:r>
      <w:proofErr w:type="spellEnd"/>
      <w:r w:rsidRPr="00826850">
        <w:t xml:space="preserve"> entities can carry information about the type of locomotion that they allow, through the </w:t>
      </w:r>
      <w:proofErr w:type="spellStart"/>
      <w:r w:rsidRPr="00826850">
        <w:rPr>
          <w:i/>
          <w:iCs/>
        </w:rPr>
        <w:t>locomotionType</w:t>
      </w:r>
      <w:proofErr w:type="spellEnd"/>
      <w:r w:rsidRPr="00826850">
        <w:rPr>
          <w:i/>
          <w:iCs/>
        </w:rPr>
        <w:t xml:space="preserve"> </w:t>
      </w:r>
      <w:r w:rsidRPr="00826850">
        <w:t xml:space="preserve">attribute, which is one of the following values: </w:t>
      </w:r>
      <w:r w:rsidRPr="00826850">
        <w:rPr>
          <w:i/>
          <w:iCs/>
        </w:rPr>
        <w:t>Flying, Rolling, Unspecified and Walking.</w:t>
      </w:r>
      <w:r w:rsidRPr="00826850">
        <w:rPr>
          <w:i/>
        </w:rPr>
        <w:t xml:space="preserve"> </w:t>
      </w:r>
      <w:r w:rsidRPr="00826850">
        <w:t xml:space="preserve">A Navigable space may handle one or several of the locomotion types listed. Note, the class instances inherit the geometry of its parent CellSpace entity and can therefore be represented as </w:t>
      </w:r>
      <w:proofErr w:type="spellStart"/>
      <w:proofErr w:type="gramStart"/>
      <w:r w:rsidRPr="00826850">
        <w:t>gml:Solid</w:t>
      </w:r>
      <w:proofErr w:type="spellEnd"/>
      <w:proofErr w:type="gramEnd"/>
      <w:r w:rsidRPr="00826850">
        <w:t xml:space="preserve"> on 3D data model or </w:t>
      </w:r>
      <w:proofErr w:type="spellStart"/>
      <w:r w:rsidRPr="00826850">
        <w:t>gml:Surface</w:t>
      </w:r>
      <w:proofErr w:type="spellEnd"/>
      <w:r w:rsidRPr="00826850">
        <w:t xml:space="preserve"> on 2D data model. </w:t>
      </w:r>
    </w:p>
    <w:p w14:paraId="02C073A9" w14:textId="77777777" w:rsidR="00D56A17" w:rsidRPr="003228DA" w:rsidRDefault="00D56A17" w:rsidP="00601140">
      <w:pPr>
        <w:pStyle w:val="3"/>
        <w:numPr>
          <w:ilvl w:val="2"/>
          <w:numId w:val="52"/>
        </w:numPr>
        <w:tabs>
          <w:tab w:val="left" w:pos="660"/>
          <w:tab w:val="left" w:pos="880"/>
        </w:tabs>
        <w:suppressAutoHyphens/>
        <w:spacing w:before="60" w:after="120" w:line="-230" w:lineRule="auto"/>
        <w:jc w:val="both"/>
        <w:rPr>
          <w:szCs w:val="24"/>
        </w:rPr>
      </w:pPr>
      <w:bookmarkStart w:id="307" w:name="_Toc146459197"/>
      <w:proofErr w:type="spellStart"/>
      <w:r w:rsidRPr="003228DA">
        <w:rPr>
          <w:szCs w:val="24"/>
        </w:rPr>
        <w:t>GeneralSpace</w:t>
      </w:r>
      <w:bookmarkEnd w:id="307"/>
      <w:proofErr w:type="spellEnd"/>
    </w:p>
    <w:p w14:paraId="2C21DF1B" w14:textId="77777777" w:rsidR="00D56A17" w:rsidRPr="00826850" w:rsidRDefault="00D56A17" w:rsidP="00D56A17">
      <w:pPr>
        <w:keepNext/>
        <w:jc w:val="center"/>
      </w:pPr>
      <w:r w:rsidRPr="00826850">
        <w:rPr>
          <w:noProof/>
        </w:rPr>
        <w:drawing>
          <wp:inline distT="0" distB="0" distL="0" distR="0" wp14:anchorId="68C30AAB" wp14:editId="1E8D3250">
            <wp:extent cx="2998043" cy="17212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6321" t="14705" r="6032" b="5678"/>
                    <a:stretch/>
                  </pic:blipFill>
                  <pic:spPr bwMode="auto">
                    <a:xfrm>
                      <a:off x="0" y="0"/>
                      <a:ext cx="2998043" cy="1721224"/>
                    </a:xfrm>
                    <a:prstGeom prst="rect">
                      <a:avLst/>
                    </a:prstGeom>
                    <a:ln>
                      <a:noFill/>
                    </a:ln>
                    <a:extLst>
                      <a:ext uri="{53640926-AAD7-44D8-BBD7-CCE9431645EC}">
                        <a14:shadowObscured xmlns:a14="http://schemas.microsoft.com/office/drawing/2010/main"/>
                      </a:ext>
                    </a:extLst>
                  </pic:spPr>
                </pic:pic>
              </a:graphicData>
            </a:graphic>
          </wp:inline>
        </w:drawing>
      </w:r>
    </w:p>
    <w:p w14:paraId="2A78D7F1" w14:textId="03C17B22" w:rsidR="00D56A17" w:rsidRPr="00826850" w:rsidRDefault="00D56A17" w:rsidP="00D56A17">
      <w:pPr>
        <w:pStyle w:val="af4"/>
        <w:rPr>
          <w:rFonts w:cs="Times New Roman"/>
          <w:szCs w:val="24"/>
        </w:rPr>
      </w:pPr>
      <w:bookmarkStart w:id="308" w:name="_Ref81470316"/>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28</w:t>
      </w:r>
      <w:r w:rsidRPr="00826850">
        <w:rPr>
          <w:rFonts w:cs="Times New Roman"/>
          <w:szCs w:val="24"/>
        </w:rPr>
        <w:fldChar w:fldCharType="end"/>
      </w:r>
      <w:bookmarkEnd w:id="308"/>
      <w:r w:rsidRPr="00826850">
        <w:rPr>
          <w:rFonts w:cs="Times New Roman"/>
          <w:szCs w:val="24"/>
        </w:rPr>
        <w:t xml:space="preserve">: General Space and its related class: NavigableSpace </w:t>
      </w:r>
    </w:p>
    <w:p w14:paraId="79010DD1" w14:textId="038695B4" w:rsidR="00D56A17" w:rsidRPr="00826850" w:rsidRDefault="00D56A17" w:rsidP="00D56A17">
      <w:r w:rsidRPr="00826850">
        <w:t xml:space="preserve">The </w:t>
      </w:r>
      <w:proofErr w:type="spellStart"/>
      <w:r w:rsidRPr="00826850">
        <w:t>GeneralSpace</w:t>
      </w:r>
      <w:proofErr w:type="spellEnd"/>
      <w:r w:rsidRPr="00826850">
        <w:t xml:space="preserve"> class is one of the two subclasses of </w:t>
      </w:r>
      <w:proofErr w:type="spellStart"/>
      <w:r w:rsidRPr="00826850">
        <w:t>NavigableSpace</w:t>
      </w:r>
      <w:proofErr w:type="spellEnd"/>
      <w:r w:rsidRPr="00826850">
        <w:t xml:space="preserve"> (</w:t>
      </w:r>
      <w:r w:rsidRPr="00826850">
        <w:fldChar w:fldCharType="begin"/>
      </w:r>
      <w:r w:rsidRPr="00826850">
        <w:instrText xml:space="preserve"> REF _Ref81470316 \h  \* MERGEFORMAT </w:instrText>
      </w:r>
      <w:r w:rsidRPr="00826850">
        <w:fldChar w:fldCharType="separate"/>
      </w:r>
      <w:r w:rsidR="003D5F6D" w:rsidRPr="00826850">
        <w:t xml:space="preserve">Figure </w:t>
      </w:r>
      <w:r w:rsidR="003D5F6D">
        <w:rPr>
          <w:noProof/>
        </w:rPr>
        <w:t>28</w:t>
      </w:r>
      <w:r w:rsidRPr="00826850">
        <w:fldChar w:fldCharType="end"/>
      </w:r>
      <w:r w:rsidRPr="00826850">
        <w:t xml:space="preserve">). </w:t>
      </w:r>
      <w:proofErr w:type="spellStart"/>
      <w:r w:rsidRPr="00826850">
        <w:t>GeneralSpace</w:t>
      </w:r>
      <w:proofErr w:type="spellEnd"/>
      <w:r w:rsidRPr="00826850">
        <w:t xml:space="preserve"> is identified as any navigable cells such as rooms, lobbies, kitchen, etc., which agents can use for a longer period of time and can serve as starting and target cell in navigation. It carries the attribute </w:t>
      </w:r>
      <w:r w:rsidRPr="00826850">
        <w:rPr>
          <w:i/>
        </w:rPr>
        <w:t xml:space="preserve">function </w:t>
      </w:r>
      <w:r w:rsidRPr="00826850">
        <w:t xml:space="preserve">which give details about the function of the cell. In </w:t>
      </w:r>
      <w:proofErr w:type="spellStart"/>
      <w:r w:rsidRPr="00826850">
        <w:t>IndoorGML</w:t>
      </w:r>
      <w:proofErr w:type="spellEnd"/>
      <w:r w:rsidRPr="00826850">
        <w:t xml:space="preserve">, those functions are described in a code list derived from </w:t>
      </w:r>
      <w:proofErr w:type="spellStart"/>
      <w:r w:rsidRPr="00826850">
        <w:t>OmniClass</w:t>
      </w:r>
      <w:proofErr w:type="spellEnd"/>
      <w:r w:rsidRPr="00826850">
        <w:t xml:space="preserve"> Table 13 </w:t>
      </w:r>
      <w:sdt>
        <w:sdtPr>
          <w:id w:val="-1319266395"/>
          <w:citation/>
        </w:sdtPr>
        <w:sdtEndPr/>
        <w:sdtContent>
          <w:r w:rsidRPr="00826850">
            <w:fldChar w:fldCharType="begin"/>
          </w:r>
          <w:r w:rsidRPr="00826850">
            <w:rPr>
              <w:lang w:val="en-AU"/>
            </w:rPr>
            <w:instrText xml:space="preserve">CITATION ISO21 \l 3081 </w:instrText>
          </w:r>
          <w:r w:rsidRPr="00826850">
            <w:fldChar w:fldCharType="separate"/>
          </w:r>
          <w:r w:rsidRPr="00826850">
            <w:rPr>
              <w:noProof/>
              <w:lang w:val="en-AU"/>
            </w:rPr>
            <w:t>(OmniClass, 2021)</w:t>
          </w:r>
          <w:r w:rsidRPr="00826850">
            <w:fldChar w:fldCharType="end"/>
          </w:r>
        </w:sdtContent>
      </w:sdt>
      <w:r w:rsidRPr="00826850" w:rsidDel="009E77AD">
        <w:t xml:space="preserve"> </w:t>
      </w:r>
      <w:r w:rsidRPr="00826850">
        <w:t xml:space="preserve">(see </w:t>
      </w:r>
      <w:proofErr w:type="spellStart"/>
      <w:r w:rsidRPr="00826850">
        <w:t>Annexe</w:t>
      </w:r>
      <w:proofErr w:type="spellEnd"/>
      <w:r w:rsidRPr="00826850">
        <w:t xml:space="preserve"> B). </w:t>
      </w:r>
    </w:p>
    <w:p w14:paraId="387BFFE4"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309" w:name="_Toc146459198"/>
      <w:bookmarkStart w:id="310" w:name="_Ref158131753"/>
      <w:proofErr w:type="spellStart"/>
      <w:r w:rsidRPr="00826850">
        <w:rPr>
          <w:szCs w:val="24"/>
        </w:rPr>
        <w:lastRenderedPageBreak/>
        <w:t>TransferSpace</w:t>
      </w:r>
      <w:bookmarkEnd w:id="309"/>
      <w:bookmarkEnd w:id="310"/>
      <w:proofErr w:type="spellEnd"/>
    </w:p>
    <w:p w14:paraId="08149623" w14:textId="6219F5A5" w:rsidR="00D56A17" w:rsidRPr="00826850" w:rsidRDefault="00D56A17" w:rsidP="00D56A17">
      <w:pPr>
        <w:keepNext/>
        <w:jc w:val="center"/>
      </w:pPr>
      <w:del w:id="311" w:author="Abdou D" w:date="2024-02-06T16:44:00Z">
        <w:r w:rsidRPr="00826850" w:rsidDel="00AE31C2">
          <w:rPr>
            <w:noProof/>
          </w:rPr>
          <w:drawing>
            <wp:inline distT="0" distB="0" distL="0" distR="0" wp14:anchorId="6458B605" wp14:editId="79D9B650">
              <wp:extent cx="2898703" cy="1985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7305" t="14313" r="7174" b="5486"/>
                      <a:stretch/>
                    </pic:blipFill>
                    <pic:spPr bwMode="auto">
                      <a:xfrm>
                        <a:off x="0" y="0"/>
                        <a:ext cx="2925041" cy="2003314"/>
                      </a:xfrm>
                      <a:prstGeom prst="rect">
                        <a:avLst/>
                      </a:prstGeom>
                      <a:ln>
                        <a:noFill/>
                      </a:ln>
                      <a:extLst>
                        <a:ext uri="{53640926-AAD7-44D8-BBD7-CCE9431645EC}">
                          <a14:shadowObscured xmlns:a14="http://schemas.microsoft.com/office/drawing/2010/main"/>
                        </a:ext>
                      </a:extLst>
                    </pic:spPr>
                  </pic:pic>
                </a:graphicData>
              </a:graphic>
            </wp:inline>
          </w:drawing>
        </w:r>
      </w:del>
      <w:ins w:id="312" w:author="Abdou D" w:date="2024-02-06T16:44:00Z">
        <w:r w:rsidR="00AE31C2" w:rsidRPr="00AE31C2">
          <w:rPr>
            <w:noProof/>
          </w:rPr>
          <w:t xml:space="preserve"> </w:t>
        </w:r>
        <w:r w:rsidR="00AE31C2">
          <w:rPr>
            <w:noProof/>
          </w:rPr>
          <w:drawing>
            <wp:inline distT="0" distB="0" distL="0" distR="0" wp14:anchorId="38BA0E09" wp14:editId="0C1D014A">
              <wp:extent cx="2686400" cy="1968637"/>
              <wp:effectExtent l="0" t="0" r="0" b="0"/>
              <wp:docPr id="451100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00215" name=""/>
                      <pic:cNvPicPr/>
                    </pic:nvPicPr>
                    <pic:blipFill rotWithShape="1">
                      <a:blip r:embed="rId67"/>
                      <a:srcRect l="7271" t="13001" r="7206" b="5781"/>
                      <a:stretch/>
                    </pic:blipFill>
                    <pic:spPr bwMode="auto">
                      <a:xfrm>
                        <a:off x="0" y="0"/>
                        <a:ext cx="2686400" cy="1968637"/>
                      </a:xfrm>
                      <a:prstGeom prst="rect">
                        <a:avLst/>
                      </a:prstGeom>
                      <a:ln>
                        <a:noFill/>
                      </a:ln>
                      <a:extLst>
                        <a:ext uri="{53640926-AAD7-44D8-BBD7-CCE9431645EC}">
                          <a14:shadowObscured xmlns:a14="http://schemas.microsoft.com/office/drawing/2010/main"/>
                        </a:ext>
                      </a:extLst>
                    </pic:spPr>
                  </pic:pic>
                </a:graphicData>
              </a:graphic>
            </wp:inline>
          </w:drawing>
        </w:r>
      </w:ins>
    </w:p>
    <w:p w14:paraId="18D07B0F" w14:textId="0765B025" w:rsidR="00D56A17" w:rsidRPr="00826850" w:rsidRDefault="00D56A17" w:rsidP="00D56A17">
      <w:pPr>
        <w:pStyle w:val="af4"/>
        <w:rPr>
          <w:rFonts w:cs="Times New Roman"/>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29</w:t>
      </w:r>
      <w:r w:rsidRPr="00826850">
        <w:rPr>
          <w:rFonts w:cs="Times New Roman"/>
          <w:szCs w:val="24"/>
        </w:rPr>
        <w:fldChar w:fldCharType="end"/>
      </w:r>
      <w:r w:rsidRPr="00826850">
        <w:rPr>
          <w:rFonts w:cs="Times New Roman"/>
          <w:szCs w:val="24"/>
        </w:rPr>
        <w:t>: Transfer Space and its related class: NavigableSpace</w:t>
      </w:r>
    </w:p>
    <w:p w14:paraId="110DA6B9" w14:textId="6CC97129" w:rsidR="00D56A17" w:rsidRPr="00826850" w:rsidRDefault="00D56A17" w:rsidP="00D56A17">
      <w:r w:rsidRPr="00826850">
        <w:t xml:space="preserve">The class </w:t>
      </w:r>
      <w:proofErr w:type="spellStart"/>
      <w:r w:rsidRPr="00826850">
        <w:t>TransferSpace</w:t>
      </w:r>
      <w:proofErr w:type="spellEnd"/>
      <w:r w:rsidRPr="00826850">
        <w:t xml:space="preserve"> is </w:t>
      </w:r>
      <w:proofErr w:type="spellStart"/>
      <w:r w:rsidRPr="00826850">
        <w:t>specialisation</w:t>
      </w:r>
      <w:proofErr w:type="spellEnd"/>
      <w:r w:rsidRPr="00826850">
        <w:t xml:space="preserve"> of </w:t>
      </w:r>
      <w:proofErr w:type="spellStart"/>
      <w:r w:rsidRPr="00826850">
        <w:t>NavigableSpace</w:t>
      </w:r>
      <w:proofErr w:type="spellEnd"/>
      <w:r w:rsidRPr="00826850">
        <w:t xml:space="preserve">. It is used to model a space that provide passages between </w:t>
      </w:r>
      <w:proofErr w:type="spellStart"/>
      <w:r w:rsidRPr="00826850">
        <w:t>GeneralSpaces</w:t>
      </w:r>
      <w:proofErr w:type="spellEnd"/>
      <w:r w:rsidRPr="00826850">
        <w:t xml:space="preserve">. Thereby, it typically describes openings (mainly doors but also windows) for horizontal transfer and entrances to staircase or lift cells for vertical transfers. Similarly to the </w:t>
      </w:r>
      <w:proofErr w:type="spellStart"/>
      <w:r w:rsidRPr="00826850">
        <w:t>GeneralSpace</w:t>
      </w:r>
      <w:proofErr w:type="spellEnd"/>
      <w:r w:rsidRPr="00826850">
        <w:t xml:space="preserve"> class, it carries a </w:t>
      </w:r>
      <w:commentRangeStart w:id="313"/>
      <w:r w:rsidRPr="00826850">
        <w:rPr>
          <w:i/>
        </w:rPr>
        <w:t xml:space="preserve">function </w:t>
      </w:r>
      <w:r w:rsidRPr="00826850">
        <w:t xml:space="preserve">attribute that </w:t>
      </w:r>
      <w:del w:id="314" w:author="Abdou D" w:date="2024-02-06T17:04:00Z">
        <w:r w:rsidRPr="00826850" w:rsidDel="003566B5">
          <w:delText xml:space="preserve">is </w:delText>
        </w:r>
      </w:del>
      <w:r w:rsidRPr="00826850">
        <w:t>describe</w:t>
      </w:r>
      <w:ins w:id="315" w:author="Abdou D" w:date="2024-02-06T17:04:00Z">
        <w:r w:rsidR="003566B5">
          <w:t xml:space="preserve">s whether the space is an </w:t>
        </w:r>
        <w:proofErr w:type="spellStart"/>
        <w:r w:rsidR="003566B5">
          <w:t>AnchorSpace</w:t>
        </w:r>
        <w:proofErr w:type="spellEnd"/>
        <w:r w:rsidR="003566B5">
          <w:t xml:space="preserve"> (a space </w:t>
        </w:r>
      </w:ins>
      <w:ins w:id="316" w:author="Abdou D" w:date="2024-02-06T17:05:00Z">
        <w:r w:rsidR="003566B5">
          <w:t>allowing to connect the indoor and the outdoor</w:t>
        </w:r>
      </w:ins>
      <w:ins w:id="317" w:author="Abdou D" w:date="2024-02-06T17:04:00Z">
        <w:r w:rsidR="003566B5">
          <w:t xml:space="preserve">) or a </w:t>
        </w:r>
        <w:proofErr w:type="spellStart"/>
        <w:r w:rsidR="003566B5">
          <w:t>BoundarySpace</w:t>
        </w:r>
      </w:ins>
      <w:proofErr w:type="spellEnd"/>
      <w:ins w:id="318" w:author="Abdou D" w:date="2024-02-06T17:05:00Z">
        <w:r w:rsidR="003566B5">
          <w:t xml:space="preserve"> (a space connecting two </w:t>
        </w:r>
      </w:ins>
      <w:ins w:id="319" w:author="Abdou D" w:date="2024-02-06T17:06:00Z">
        <w:r w:rsidR="009F373D">
          <w:t>indoor or</w:t>
        </w:r>
        <w:r w:rsidR="00511C1E">
          <w:t xml:space="preserve"> two</w:t>
        </w:r>
        <w:r w:rsidR="009F373D">
          <w:t xml:space="preserve"> outdoor </w:t>
        </w:r>
      </w:ins>
      <w:ins w:id="320" w:author="Abdou D" w:date="2024-02-06T17:05:00Z">
        <w:r w:rsidR="003566B5">
          <w:t>spaces</w:t>
        </w:r>
      </w:ins>
      <w:commentRangeEnd w:id="313"/>
      <w:ins w:id="321" w:author="Abdou D" w:date="2024-02-06T17:06:00Z">
        <w:r w:rsidR="00511C1E">
          <w:rPr>
            <w:rStyle w:val="aff6"/>
            <w:rFonts w:eastAsia="맑은 고딕"/>
            <w:lang w:val="en-GB"/>
          </w:rPr>
          <w:commentReference w:id="313"/>
        </w:r>
      </w:ins>
      <w:ins w:id="322" w:author="Abdou D" w:date="2024-02-06T17:05:00Z">
        <w:r w:rsidR="003566B5">
          <w:t>)</w:t>
        </w:r>
      </w:ins>
      <w:del w:id="323" w:author="Abdou D" w:date="2024-02-06T17:04:00Z">
        <w:r w:rsidRPr="00826850" w:rsidDel="003566B5">
          <w:delText xml:space="preserve">d in a code list derived from OmniClass Table 13 </w:delText>
        </w:r>
      </w:del>
      <w:customXmlDelRangeStart w:id="324" w:author="Abdou D" w:date="2024-02-06T17:04:00Z"/>
      <w:sdt>
        <w:sdtPr>
          <w:id w:val="-412631972"/>
          <w:citation/>
        </w:sdtPr>
        <w:sdtEndPr/>
        <w:sdtContent>
          <w:customXmlDelRangeEnd w:id="324"/>
          <w:del w:id="325" w:author="Abdou D" w:date="2024-02-06T17:04:00Z">
            <w:r w:rsidRPr="00826850" w:rsidDel="003566B5">
              <w:fldChar w:fldCharType="begin"/>
            </w:r>
            <w:r w:rsidRPr="00826850" w:rsidDel="003566B5">
              <w:rPr>
                <w:lang w:val="en-AU"/>
              </w:rPr>
              <w:delInstrText xml:space="preserve">CITATION ISO21 \l 3081 </w:delInstrText>
            </w:r>
            <w:r w:rsidRPr="00826850" w:rsidDel="003566B5">
              <w:fldChar w:fldCharType="separate"/>
            </w:r>
            <w:r w:rsidRPr="00826850" w:rsidDel="003566B5">
              <w:rPr>
                <w:noProof/>
                <w:lang w:val="en-AU"/>
              </w:rPr>
              <w:delText>(OmniClass, 2021)</w:delText>
            </w:r>
            <w:r w:rsidRPr="00826850" w:rsidDel="003566B5">
              <w:fldChar w:fldCharType="end"/>
            </w:r>
          </w:del>
          <w:customXmlDelRangeStart w:id="326" w:author="Abdou D" w:date="2024-02-06T17:04:00Z"/>
        </w:sdtContent>
      </w:sdt>
      <w:customXmlDelRangeEnd w:id="326"/>
      <w:del w:id="327" w:author="Abdou D" w:date="2024-02-06T17:04:00Z">
        <w:r w:rsidRPr="00826850" w:rsidDel="003566B5">
          <w:delText>(see Annexe B)</w:delText>
        </w:r>
      </w:del>
      <w:r w:rsidRPr="00826850">
        <w:t>.</w:t>
      </w:r>
      <w:ins w:id="328" w:author="Abdou D" w:date="2024-02-06T16:56:00Z">
        <w:r w:rsidR="00226DDE">
          <w:t xml:space="preserve"> Another of its attribute is </w:t>
        </w:r>
        <w:r w:rsidR="00226DDE" w:rsidRPr="00BF10A4">
          <w:rPr>
            <w:i/>
            <w:iCs/>
            <w:rPrChange w:id="329" w:author="Abdou D" w:date="2024-02-06T16:56:00Z">
              <w:rPr/>
            </w:rPrChange>
          </w:rPr>
          <w:t>type</w:t>
        </w:r>
        <w:r w:rsidR="00BF10A4">
          <w:t xml:space="preserve"> which specified through a </w:t>
        </w:r>
        <w:proofErr w:type="spellStart"/>
        <w:r w:rsidR="00BF10A4">
          <w:t>codeList</w:t>
        </w:r>
        <w:proofErr w:type="spellEnd"/>
        <w:r w:rsidR="00BF10A4">
          <w:t xml:space="preserve"> the </w:t>
        </w:r>
        <w:proofErr w:type="spellStart"/>
        <w:r w:rsidR="00BF10A4">
          <w:t>TransferSpace</w:t>
        </w:r>
      </w:ins>
      <w:ins w:id="330" w:author="Abdou D" w:date="2024-02-06T16:57:00Z">
        <w:r w:rsidR="00BF10A4">
          <w:t>Type</w:t>
        </w:r>
        <w:proofErr w:type="spellEnd"/>
        <w:r w:rsidR="00BF10A4">
          <w:t xml:space="preserve"> (</w:t>
        </w:r>
        <w:r w:rsidR="00B84AE0">
          <w:t>Door or Window</w:t>
        </w:r>
        <w:r w:rsidR="00BF10A4">
          <w:t>).</w:t>
        </w:r>
      </w:ins>
      <w:ins w:id="331" w:author="Abdou D" w:date="2024-02-06T16:56:00Z">
        <w:r w:rsidR="00226DDE">
          <w:t xml:space="preserve"> </w:t>
        </w:r>
      </w:ins>
    </w:p>
    <w:p w14:paraId="53C1CA7E"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332" w:name="_Ref81470040"/>
      <w:bookmarkStart w:id="333" w:name="_Toc146459199"/>
      <w:proofErr w:type="spellStart"/>
      <w:r w:rsidRPr="00826850">
        <w:rPr>
          <w:szCs w:val="24"/>
        </w:rPr>
        <w:t>NavigableBoundary</w:t>
      </w:r>
      <w:bookmarkEnd w:id="332"/>
      <w:bookmarkEnd w:id="333"/>
      <w:proofErr w:type="spellEnd"/>
    </w:p>
    <w:p w14:paraId="4C8221F5" w14:textId="3CC6915E" w:rsidR="00D56A17" w:rsidRPr="00826850" w:rsidRDefault="00D56A17" w:rsidP="00D56A17">
      <w:pPr>
        <w:keepNext/>
        <w:jc w:val="center"/>
      </w:pPr>
      <w:del w:id="334" w:author="Abdou D" w:date="2024-02-06T16:58:00Z">
        <w:r w:rsidRPr="00826850" w:rsidDel="00B77F4D">
          <w:rPr>
            <w:noProof/>
          </w:rPr>
          <w:drawing>
            <wp:inline distT="0" distB="0" distL="0" distR="0" wp14:anchorId="07B463FB" wp14:editId="78D2091E">
              <wp:extent cx="3078298" cy="2009724"/>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68">
                        <a:extLst>
                          <a:ext uri="{28A0092B-C50C-407E-A947-70E740481C1C}">
                            <a14:useLocalDpi xmlns:a14="http://schemas.microsoft.com/office/drawing/2010/main" val="0"/>
                          </a:ext>
                        </a:extLst>
                      </a:blip>
                      <a:srcRect l="5293" t="11620" r="5330" b="3312"/>
                      <a:stretch/>
                    </pic:blipFill>
                    <pic:spPr bwMode="auto">
                      <a:xfrm>
                        <a:off x="0" y="0"/>
                        <a:ext cx="3085694" cy="2014552"/>
                      </a:xfrm>
                      <a:prstGeom prst="rect">
                        <a:avLst/>
                      </a:prstGeom>
                      <a:ln>
                        <a:noFill/>
                      </a:ln>
                      <a:extLst>
                        <a:ext uri="{53640926-AAD7-44D8-BBD7-CCE9431645EC}">
                          <a14:shadowObscured xmlns:a14="http://schemas.microsoft.com/office/drawing/2010/main"/>
                        </a:ext>
                      </a:extLst>
                    </pic:spPr>
                  </pic:pic>
                </a:graphicData>
              </a:graphic>
            </wp:inline>
          </w:drawing>
        </w:r>
      </w:del>
      <w:ins w:id="335" w:author="Abdou D" w:date="2024-02-06T16:58:00Z">
        <w:r w:rsidR="00B77F4D" w:rsidRPr="00B77F4D">
          <w:rPr>
            <w:noProof/>
          </w:rPr>
          <w:t xml:space="preserve"> </w:t>
        </w:r>
      </w:ins>
      <w:ins w:id="336" w:author="Abdou D" w:date="2024-02-06T17:01:00Z">
        <w:r w:rsidR="006D6B92">
          <w:rPr>
            <w:noProof/>
          </w:rPr>
          <w:drawing>
            <wp:inline distT="0" distB="0" distL="0" distR="0" wp14:anchorId="28C3A635" wp14:editId="6B87473F">
              <wp:extent cx="3305908" cy="2331596"/>
              <wp:effectExtent l="0" t="0" r="8890" b="0"/>
              <wp:docPr id="418323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23636" name=""/>
                      <pic:cNvPicPr/>
                    </pic:nvPicPr>
                    <pic:blipFill rotWithShape="1">
                      <a:blip r:embed="rId69"/>
                      <a:srcRect l="6199" t="12083" r="5750" b="4352"/>
                      <a:stretch/>
                    </pic:blipFill>
                    <pic:spPr bwMode="auto">
                      <a:xfrm>
                        <a:off x="0" y="0"/>
                        <a:ext cx="3319869" cy="2341442"/>
                      </a:xfrm>
                      <a:prstGeom prst="rect">
                        <a:avLst/>
                      </a:prstGeom>
                      <a:ln>
                        <a:noFill/>
                      </a:ln>
                      <a:extLst>
                        <a:ext uri="{53640926-AAD7-44D8-BBD7-CCE9431645EC}">
                          <a14:shadowObscured xmlns:a14="http://schemas.microsoft.com/office/drawing/2010/main"/>
                        </a:ext>
                      </a:extLst>
                    </pic:spPr>
                  </pic:pic>
                </a:graphicData>
              </a:graphic>
            </wp:inline>
          </w:drawing>
        </w:r>
      </w:ins>
    </w:p>
    <w:p w14:paraId="375D9A35" w14:textId="3B9A497A" w:rsidR="00D56A17" w:rsidRPr="00826850" w:rsidRDefault="00D56A17" w:rsidP="00D56A17">
      <w:pPr>
        <w:pStyle w:val="af4"/>
        <w:rPr>
          <w:rFonts w:cs="Times New Roman"/>
          <w:szCs w:val="24"/>
        </w:rPr>
      </w:pPr>
      <w:bookmarkStart w:id="337" w:name="_Ref81471393"/>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30</w:t>
      </w:r>
      <w:r w:rsidRPr="00826850">
        <w:rPr>
          <w:rFonts w:cs="Times New Roman"/>
          <w:szCs w:val="24"/>
        </w:rPr>
        <w:fldChar w:fldCharType="end"/>
      </w:r>
      <w:bookmarkEnd w:id="337"/>
      <w:r w:rsidRPr="00826850">
        <w:rPr>
          <w:rFonts w:cs="Times New Roman"/>
          <w:szCs w:val="24"/>
        </w:rPr>
        <w:t>: Navigable Boundary and its related class: CellBoundary</w:t>
      </w:r>
    </w:p>
    <w:p w14:paraId="1CF1B3CE" w14:textId="28E7E5EB" w:rsidR="00D56A17" w:rsidRPr="00826850" w:rsidRDefault="00D56A17" w:rsidP="00D56A17">
      <w:r w:rsidRPr="00826850">
        <w:t xml:space="preserve">The </w:t>
      </w:r>
      <w:proofErr w:type="spellStart"/>
      <w:r w:rsidRPr="00826850">
        <w:t>NavigableBoundary</w:t>
      </w:r>
      <w:proofErr w:type="spellEnd"/>
      <w:r w:rsidRPr="00826850">
        <w:t xml:space="preserve"> class is a </w:t>
      </w:r>
      <w:proofErr w:type="spellStart"/>
      <w:r w:rsidRPr="00826850">
        <w:t>specialisation</w:t>
      </w:r>
      <w:proofErr w:type="spellEnd"/>
      <w:r w:rsidRPr="00826850">
        <w:t xml:space="preserve"> of a </w:t>
      </w:r>
      <w:proofErr w:type="spellStart"/>
      <w:r w:rsidRPr="00826850">
        <w:t>CellBoundary</w:t>
      </w:r>
      <w:proofErr w:type="spellEnd"/>
      <w:r w:rsidRPr="00826850">
        <w:t xml:space="preserve"> and provides further information related to </w:t>
      </w:r>
      <w:proofErr w:type="spellStart"/>
      <w:r w:rsidRPr="00826850">
        <w:t>NavigableSpace</w:t>
      </w:r>
      <w:proofErr w:type="spellEnd"/>
      <w:r w:rsidRPr="00826850">
        <w:t xml:space="preserve"> (</w:t>
      </w:r>
      <w:r w:rsidRPr="00826850">
        <w:fldChar w:fldCharType="begin"/>
      </w:r>
      <w:r w:rsidRPr="00826850">
        <w:instrText xml:space="preserve"> REF _Ref81471393 \h  \* MERGEFORMAT </w:instrText>
      </w:r>
      <w:r w:rsidRPr="00826850">
        <w:fldChar w:fldCharType="separate"/>
      </w:r>
      <w:r w:rsidR="003D5F6D" w:rsidRPr="00826850">
        <w:t xml:space="preserve">Figure </w:t>
      </w:r>
      <w:r w:rsidR="003D5F6D">
        <w:rPr>
          <w:noProof/>
        </w:rPr>
        <w:t>30</w:t>
      </w:r>
      <w:r w:rsidRPr="00826850">
        <w:fldChar w:fldCharType="end"/>
      </w:r>
      <w:r w:rsidRPr="00826850">
        <w:t xml:space="preserve">). As illustrated in </w:t>
      </w:r>
      <w:r w:rsidRPr="00826850">
        <w:fldChar w:fldCharType="begin"/>
      </w:r>
      <w:r w:rsidRPr="00826850">
        <w:instrText xml:space="preserve"> REF _Ref58839981 \h  \* MERGEFORMAT </w:instrText>
      </w:r>
      <w:r w:rsidRPr="00826850">
        <w:fldChar w:fldCharType="separate"/>
      </w:r>
      <w:r w:rsidR="003D5F6D" w:rsidRPr="003D5F6D">
        <w:t xml:space="preserve">Figure </w:t>
      </w:r>
      <w:r w:rsidR="003D5F6D" w:rsidRPr="003D5F6D">
        <w:rPr>
          <w:noProof/>
        </w:rPr>
        <w:t>26</w:t>
      </w:r>
      <w:r w:rsidRPr="00826850">
        <w:fldChar w:fldCharType="end"/>
      </w:r>
      <w:r w:rsidRPr="00826850">
        <w:t xml:space="preserve">, it typically represents the space boundaries that correspond to entrances or exits through which agents navigate from one cell to another. It is therefore mainly found between </w:t>
      </w:r>
      <w:proofErr w:type="spellStart"/>
      <w:r w:rsidRPr="00826850">
        <w:t>GeneralSpace</w:t>
      </w:r>
      <w:proofErr w:type="spellEnd"/>
      <w:r w:rsidRPr="00826850">
        <w:t xml:space="preserve"> and </w:t>
      </w:r>
      <w:proofErr w:type="spellStart"/>
      <w:r w:rsidRPr="00826850">
        <w:t>TransferSpace</w:t>
      </w:r>
      <w:proofErr w:type="spellEnd"/>
      <w:r w:rsidRPr="00826850">
        <w:t xml:space="preserve"> cells but can happen between two </w:t>
      </w:r>
      <w:proofErr w:type="spellStart"/>
      <w:r w:rsidRPr="00826850">
        <w:t>GeneralSpace</w:t>
      </w:r>
      <w:proofErr w:type="spellEnd"/>
      <w:r w:rsidRPr="00826850">
        <w:t xml:space="preserve"> cells as well (e.g., in the case of a room subdivided to distinguish areas of different purposes). </w:t>
      </w:r>
    </w:p>
    <w:p w14:paraId="7F8BA36C" w14:textId="77777777" w:rsidR="00D56A17" w:rsidRDefault="00D56A17" w:rsidP="00D56A17">
      <w:pPr>
        <w:rPr>
          <w:ins w:id="338" w:author="Abdou D" w:date="2024-02-06T16:59:00Z"/>
        </w:rPr>
      </w:pPr>
      <w:r w:rsidRPr="00826850">
        <w:lastRenderedPageBreak/>
        <w:t xml:space="preserve">A </w:t>
      </w:r>
      <w:proofErr w:type="spellStart"/>
      <w:r w:rsidRPr="00826850">
        <w:t>NavigableSpace</w:t>
      </w:r>
      <w:proofErr w:type="spellEnd"/>
      <w:r w:rsidRPr="00826850">
        <w:t xml:space="preserve"> is necessarily bound by at least one </w:t>
      </w:r>
      <w:proofErr w:type="spellStart"/>
      <w:r w:rsidRPr="00826850">
        <w:t>NavigableBoundary</w:t>
      </w:r>
      <w:proofErr w:type="spellEnd"/>
      <w:r w:rsidRPr="00826850">
        <w:t xml:space="preserve">. In the specific case of a </w:t>
      </w:r>
      <w:proofErr w:type="spellStart"/>
      <w:r w:rsidRPr="00826850">
        <w:t>TransferSpace</w:t>
      </w:r>
      <w:proofErr w:type="spellEnd"/>
      <w:r w:rsidRPr="00826850">
        <w:t xml:space="preserve">, it is expected to have at least two </w:t>
      </w:r>
      <w:proofErr w:type="spellStart"/>
      <w:r w:rsidRPr="00826850">
        <w:t>NavigableBoundary</w:t>
      </w:r>
      <w:proofErr w:type="spellEnd"/>
      <w:r w:rsidRPr="00826850">
        <w:t xml:space="preserve"> instances bound to it, as a </w:t>
      </w:r>
      <w:proofErr w:type="spellStart"/>
      <w:r w:rsidRPr="00826850">
        <w:t>TransferSpace</w:t>
      </w:r>
      <w:proofErr w:type="spellEnd"/>
      <w:r w:rsidRPr="00826850">
        <w:t xml:space="preserve"> serve for transition between connected spaces.</w:t>
      </w:r>
    </w:p>
    <w:p w14:paraId="341184A4" w14:textId="636AF0FF" w:rsidR="0066083E" w:rsidRPr="00826850" w:rsidRDefault="0066083E" w:rsidP="00D56A17">
      <w:ins w:id="339" w:author="Abdou D" w:date="2024-02-06T16:59:00Z">
        <w:r>
          <w:t xml:space="preserve">The </w:t>
        </w:r>
        <w:commentRangeStart w:id="340"/>
        <w:r>
          <w:t xml:space="preserve">class carries </w:t>
        </w:r>
        <w:r w:rsidR="007817D4">
          <w:t xml:space="preserve">a </w:t>
        </w:r>
        <w:proofErr w:type="spellStart"/>
        <w:r w:rsidR="007817D4" w:rsidRPr="007817D4">
          <w:rPr>
            <w:i/>
            <w:iCs/>
            <w:rPrChange w:id="341" w:author="Abdou D" w:date="2024-02-06T17:00:00Z">
              <w:rPr/>
            </w:rPrChange>
          </w:rPr>
          <w:t>boundary</w:t>
        </w:r>
      </w:ins>
      <w:ins w:id="342" w:author="Abdou D" w:date="2024-02-06T17:00:00Z">
        <w:r w:rsidR="007817D4" w:rsidRPr="007817D4">
          <w:rPr>
            <w:i/>
            <w:iCs/>
            <w:rPrChange w:id="343" w:author="Abdou D" w:date="2024-02-06T17:00:00Z">
              <w:rPr/>
            </w:rPrChange>
          </w:rPr>
          <w:t>Orientation</w:t>
        </w:r>
        <w:proofErr w:type="spellEnd"/>
        <w:r w:rsidR="007817D4">
          <w:t xml:space="preserve"> </w:t>
        </w:r>
      </w:ins>
      <w:commentRangeEnd w:id="340"/>
      <w:ins w:id="344" w:author="Abdou D" w:date="2024-02-06T17:07:00Z">
        <w:r w:rsidR="00511C1E">
          <w:rPr>
            <w:rStyle w:val="aff6"/>
            <w:rFonts w:eastAsia="맑은 고딕"/>
            <w:lang w:val="en-GB"/>
          </w:rPr>
          <w:commentReference w:id="340"/>
        </w:r>
      </w:ins>
      <w:ins w:id="345" w:author="Abdou D" w:date="2024-02-06T17:00:00Z">
        <w:r w:rsidR="007817D4">
          <w:t xml:space="preserve">attribute and a </w:t>
        </w:r>
      </w:ins>
      <w:proofErr w:type="spellStart"/>
      <w:ins w:id="346" w:author="Abdou D" w:date="2024-02-06T17:02:00Z">
        <w:r w:rsidR="00144570" w:rsidRPr="00144570">
          <w:rPr>
            <w:i/>
            <w:iCs/>
            <w:rPrChange w:id="347" w:author="Abdou D" w:date="2024-02-06T17:02:00Z">
              <w:rPr/>
            </w:rPrChange>
          </w:rPr>
          <w:t>n</w:t>
        </w:r>
      </w:ins>
      <w:ins w:id="348" w:author="Abdou D" w:date="2024-02-06T17:00:00Z">
        <w:r w:rsidR="007817D4" w:rsidRPr="00144570">
          <w:rPr>
            <w:i/>
            <w:iCs/>
            <w:rPrChange w:id="349" w:author="Abdou D" w:date="2024-02-06T17:02:00Z">
              <w:rPr/>
            </w:rPrChange>
          </w:rPr>
          <w:t>avi</w:t>
        </w:r>
      </w:ins>
      <w:ins w:id="350" w:author="Abdou D" w:date="2024-02-06T17:02:00Z">
        <w:r w:rsidR="00144570" w:rsidRPr="00144570">
          <w:rPr>
            <w:i/>
            <w:iCs/>
            <w:rPrChange w:id="351" w:author="Abdou D" w:date="2024-02-06T17:02:00Z">
              <w:rPr/>
            </w:rPrChange>
          </w:rPr>
          <w:t>gableBoundary</w:t>
        </w:r>
        <w:r w:rsidR="00144570">
          <w:rPr>
            <w:i/>
            <w:iCs/>
          </w:rPr>
          <w:t>Function</w:t>
        </w:r>
        <w:proofErr w:type="spellEnd"/>
        <w:r w:rsidR="00144570">
          <w:t xml:space="preserve"> </w:t>
        </w:r>
      </w:ins>
      <w:ins w:id="352" w:author="Abdou D" w:date="2024-02-06T17:03:00Z">
        <w:r w:rsidR="003566B5">
          <w:t xml:space="preserve">attribute specifying </w:t>
        </w:r>
      </w:ins>
      <w:ins w:id="353" w:author="Abdou D" w:date="2024-02-06T17:06:00Z">
        <w:r w:rsidR="00511C1E">
          <w:t>i</w:t>
        </w:r>
      </w:ins>
      <w:ins w:id="354" w:author="Abdou D" w:date="2024-02-06T17:03:00Z">
        <w:r w:rsidR="003566B5">
          <w:t>f the boundary</w:t>
        </w:r>
      </w:ins>
      <w:ins w:id="355" w:author="Abdou D" w:date="2024-02-06T17:07:00Z">
        <w:r w:rsidR="00511C1E">
          <w:t xml:space="preserve"> is an </w:t>
        </w:r>
        <w:proofErr w:type="spellStart"/>
        <w:r w:rsidR="00511C1E" w:rsidRPr="00511C1E">
          <w:rPr>
            <w:i/>
            <w:iCs/>
            <w:rPrChange w:id="356" w:author="Abdou D" w:date="2024-02-06T17:07:00Z">
              <w:rPr/>
            </w:rPrChange>
          </w:rPr>
          <w:t>AnchorBoundary</w:t>
        </w:r>
        <w:proofErr w:type="spellEnd"/>
        <w:r w:rsidR="00511C1E">
          <w:t xml:space="preserve"> or a </w:t>
        </w:r>
        <w:proofErr w:type="spellStart"/>
        <w:r w:rsidR="00511C1E" w:rsidRPr="00511C1E">
          <w:rPr>
            <w:i/>
            <w:iCs/>
            <w:rPrChange w:id="357" w:author="Abdou D" w:date="2024-02-06T17:07:00Z">
              <w:rPr/>
            </w:rPrChange>
          </w:rPr>
          <w:t>ConnectionBoundary</w:t>
        </w:r>
      </w:ins>
      <w:proofErr w:type="spellEnd"/>
      <w:ins w:id="358" w:author="Abdou D" w:date="2024-02-06T17:08:00Z">
        <w:r w:rsidR="00511C1E">
          <w:rPr>
            <w:i/>
            <w:iCs/>
          </w:rPr>
          <w:t xml:space="preserve"> </w:t>
        </w:r>
        <w:r w:rsidR="00511C1E" w:rsidRPr="00511C1E">
          <w:rPr>
            <w:rPrChange w:id="359" w:author="Abdou D" w:date="2024-02-06T17:08:00Z">
              <w:rPr>
                <w:i/>
                <w:iCs/>
              </w:rPr>
            </w:rPrChange>
          </w:rPr>
          <w:t>(</w:t>
        </w:r>
        <w:r w:rsidR="00511C1E">
          <w:t xml:space="preserve">see </w:t>
        </w:r>
      </w:ins>
      <w:ins w:id="360" w:author="Abdou D" w:date="2024-02-06T17:09:00Z">
        <w:r w:rsidR="00511C1E">
          <w:t>subs</w:t>
        </w:r>
      </w:ins>
      <w:ins w:id="361" w:author="Abdou D" w:date="2024-02-06T17:08:00Z">
        <w:r w:rsidR="00511C1E">
          <w:t xml:space="preserve">ection </w:t>
        </w:r>
        <w:r w:rsidR="00511C1E">
          <w:fldChar w:fldCharType="begin"/>
        </w:r>
        <w:r w:rsidR="00511C1E">
          <w:instrText xml:space="preserve"> REF _Ref158131753 \r \h </w:instrText>
        </w:r>
      </w:ins>
      <w:r w:rsidR="00511C1E">
        <w:fldChar w:fldCharType="separate"/>
      </w:r>
      <w:ins w:id="362" w:author="Abdou D" w:date="2024-02-06T17:08:00Z">
        <w:r w:rsidR="00511C1E">
          <w:t>8.5.2</w:t>
        </w:r>
        <w:r w:rsidR="00511C1E">
          <w:fldChar w:fldCharType="end"/>
        </w:r>
        <w:r w:rsidR="00511C1E">
          <w:t xml:space="preserve"> for more details</w:t>
        </w:r>
        <w:r w:rsidR="00511C1E" w:rsidRPr="00511C1E">
          <w:rPr>
            <w:rPrChange w:id="363" w:author="Abdou D" w:date="2024-02-06T17:08:00Z">
              <w:rPr>
                <w:i/>
                <w:iCs/>
              </w:rPr>
            </w:rPrChange>
          </w:rPr>
          <w:t>)</w:t>
        </w:r>
      </w:ins>
      <w:ins w:id="364" w:author="Abdou D" w:date="2024-02-06T17:07:00Z">
        <w:r w:rsidR="00511C1E">
          <w:t>.</w:t>
        </w:r>
      </w:ins>
    </w:p>
    <w:p w14:paraId="2B097247"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365" w:name="_Toc146459200"/>
      <w:proofErr w:type="spellStart"/>
      <w:r w:rsidRPr="00826850">
        <w:rPr>
          <w:szCs w:val="24"/>
        </w:rPr>
        <w:t>NonNavigableSpace</w:t>
      </w:r>
      <w:bookmarkEnd w:id="365"/>
      <w:proofErr w:type="spellEnd"/>
    </w:p>
    <w:p w14:paraId="2471D401" w14:textId="77777777" w:rsidR="00D56A17" w:rsidRPr="00826850" w:rsidRDefault="00D56A17" w:rsidP="00D56A17">
      <w:pPr>
        <w:keepNext/>
        <w:jc w:val="center"/>
      </w:pPr>
      <w:r w:rsidRPr="00826850">
        <w:rPr>
          <w:noProof/>
        </w:rPr>
        <w:drawing>
          <wp:inline distT="0" distB="0" distL="0" distR="0" wp14:anchorId="0AAFB3F3" wp14:editId="646D751E">
            <wp:extent cx="2102631" cy="2147118"/>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9073" t="12836" r="8581" b="4658"/>
                    <a:stretch/>
                  </pic:blipFill>
                  <pic:spPr bwMode="auto">
                    <a:xfrm>
                      <a:off x="0" y="0"/>
                      <a:ext cx="2117557" cy="2162359"/>
                    </a:xfrm>
                    <a:prstGeom prst="rect">
                      <a:avLst/>
                    </a:prstGeom>
                    <a:ln>
                      <a:noFill/>
                    </a:ln>
                    <a:extLst>
                      <a:ext uri="{53640926-AAD7-44D8-BBD7-CCE9431645EC}">
                        <a14:shadowObscured xmlns:a14="http://schemas.microsoft.com/office/drawing/2010/main"/>
                      </a:ext>
                    </a:extLst>
                  </pic:spPr>
                </pic:pic>
              </a:graphicData>
            </a:graphic>
          </wp:inline>
        </w:drawing>
      </w:r>
    </w:p>
    <w:p w14:paraId="3DDEE568" w14:textId="7929782E" w:rsidR="00D56A17" w:rsidRPr="00826850" w:rsidRDefault="00D56A17" w:rsidP="00D56A17">
      <w:pPr>
        <w:pStyle w:val="af4"/>
        <w:rPr>
          <w:rFonts w:cs="Times New Roman"/>
          <w:szCs w:val="24"/>
        </w:rPr>
      </w:pPr>
      <w:bookmarkStart w:id="366" w:name="_Ref81472091"/>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31</w:t>
      </w:r>
      <w:r w:rsidRPr="00826850">
        <w:rPr>
          <w:rFonts w:cs="Times New Roman"/>
          <w:szCs w:val="24"/>
        </w:rPr>
        <w:fldChar w:fldCharType="end"/>
      </w:r>
      <w:bookmarkEnd w:id="366"/>
      <w:r w:rsidRPr="00826850">
        <w:rPr>
          <w:rFonts w:cs="Times New Roman"/>
          <w:szCs w:val="24"/>
        </w:rPr>
        <w:t>: NonNavigableSpace its related class: CellSpace</w:t>
      </w:r>
    </w:p>
    <w:p w14:paraId="2B13A5B8" w14:textId="1B6BF2E0" w:rsidR="00D56A17" w:rsidRPr="00826850" w:rsidRDefault="00D56A17" w:rsidP="00D56A17">
      <w:r w:rsidRPr="00826850">
        <w:t xml:space="preserve">The </w:t>
      </w:r>
      <w:proofErr w:type="spellStart"/>
      <w:r w:rsidRPr="00826850">
        <w:t>NonNavigableSpace</w:t>
      </w:r>
      <w:proofErr w:type="spellEnd"/>
      <w:r w:rsidRPr="00826850">
        <w:t xml:space="preserve"> class represents cells that are occupied by obstacles (</w:t>
      </w:r>
      <w:r w:rsidRPr="00826850">
        <w:fldChar w:fldCharType="begin"/>
      </w:r>
      <w:r w:rsidRPr="00826850">
        <w:instrText xml:space="preserve"> REF _Ref81472091 \h  \* MERGEFORMAT </w:instrText>
      </w:r>
      <w:r w:rsidRPr="00826850">
        <w:fldChar w:fldCharType="separate"/>
      </w:r>
      <w:r w:rsidR="003D5F6D" w:rsidRPr="00826850">
        <w:t xml:space="preserve">Figure </w:t>
      </w:r>
      <w:r w:rsidR="003D5F6D">
        <w:rPr>
          <w:noProof/>
        </w:rPr>
        <w:t>31</w:t>
      </w:r>
      <w:r w:rsidRPr="00826850">
        <w:fldChar w:fldCharType="end"/>
      </w:r>
      <w:r w:rsidRPr="00826850">
        <w:t xml:space="preserve">). It can correspond to the structural elements of a building (walls, slabs, </w:t>
      </w:r>
      <w:proofErr w:type="spellStart"/>
      <w:r w:rsidRPr="00826850">
        <w:t>etc</w:t>
      </w:r>
      <w:proofErr w:type="spellEnd"/>
      <w:r w:rsidRPr="00826850">
        <w:t>) or other indoor features populating the space (furniture, appliances etc.). It is a class without attributes, but opens options to classify further the non-navigable cells.</w:t>
      </w:r>
    </w:p>
    <w:p w14:paraId="2BC93CA4"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367" w:name="_Toc146459201"/>
      <w:proofErr w:type="spellStart"/>
      <w:r w:rsidRPr="00826850">
        <w:rPr>
          <w:szCs w:val="24"/>
        </w:rPr>
        <w:t>ObjectSpace</w:t>
      </w:r>
      <w:bookmarkEnd w:id="367"/>
      <w:proofErr w:type="spellEnd"/>
    </w:p>
    <w:p w14:paraId="62282D47" w14:textId="3E2CD33A" w:rsidR="00D56A17" w:rsidRPr="00826850" w:rsidRDefault="00D56A17" w:rsidP="00D56A17">
      <w:pPr>
        <w:keepNext/>
        <w:jc w:val="center"/>
      </w:pPr>
      <w:del w:id="368" w:author="Abdou D" w:date="2024-02-06T17:10:00Z">
        <w:r w:rsidRPr="00826850" w:rsidDel="009F2EA0">
          <w:rPr>
            <w:noProof/>
          </w:rPr>
          <w:drawing>
            <wp:inline distT="0" distB="0" distL="0" distR="0" wp14:anchorId="6FA043D1" wp14:editId="64B518B4">
              <wp:extent cx="2049503" cy="1882588"/>
              <wp:effectExtent l="0" t="0" r="825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1030" t="16491" r="10687" b="6912"/>
                      <a:stretch/>
                    </pic:blipFill>
                    <pic:spPr bwMode="auto">
                      <a:xfrm>
                        <a:off x="0" y="0"/>
                        <a:ext cx="2068125" cy="1899693"/>
                      </a:xfrm>
                      <a:prstGeom prst="rect">
                        <a:avLst/>
                      </a:prstGeom>
                      <a:ln>
                        <a:noFill/>
                      </a:ln>
                      <a:extLst>
                        <a:ext uri="{53640926-AAD7-44D8-BBD7-CCE9431645EC}">
                          <a14:shadowObscured xmlns:a14="http://schemas.microsoft.com/office/drawing/2010/main"/>
                        </a:ext>
                      </a:extLst>
                    </pic:spPr>
                  </pic:pic>
                </a:graphicData>
              </a:graphic>
            </wp:inline>
          </w:drawing>
        </w:r>
      </w:del>
      <w:ins w:id="369" w:author="Abdou D" w:date="2024-02-06T17:10:00Z">
        <w:r w:rsidR="009F2EA0" w:rsidRPr="009F2EA0">
          <w:rPr>
            <w:noProof/>
          </w:rPr>
          <w:t xml:space="preserve"> </w:t>
        </w:r>
        <w:r w:rsidR="009F2EA0">
          <w:rPr>
            <w:noProof/>
          </w:rPr>
          <w:drawing>
            <wp:inline distT="0" distB="0" distL="0" distR="0" wp14:anchorId="3D8CC2DB" wp14:editId="642228AF">
              <wp:extent cx="2152357" cy="2338021"/>
              <wp:effectExtent l="0" t="0" r="635" b="5715"/>
              <wp:docPr id="85384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49372" name=""/>
                      <pic:cNvPicPr/>
                    </pic:nvPicPr>
                    <pic:blipFill rotWithShape="1">
                      <a:blip r:embed="rId72"/>
                      <a:srcRect l="10767" t="14772" r="9539" b="6047"/>
                      <a:stretch/>
                    </pic:blipFill>
                    <pic:spPr bwMode="auto">
                      <a:xfrm>
                        <a:off x="0" y="0"/>
                        <a:ext cx="2158239" cy="2344411"/>
                      </a:xfrm>
                      <a:prstGeom prst="rect">
                        <a:avLst/>
                      </a:prstGeom>
                      <a:ln>
                        <a:noFill/>
                      </a:ln>
                      <a:extLst>
                        <a:ext uri="{53640926-AAD7-44D8-BBD7-CCE9431645EC}">
                          <a14:shadowObscured xmlns:a14="http://schemas.microsoft.com/office/drawing/2010/main"/>
                        </a:ext>
                      </a:extLst>
                    </pic:spPr>
                  </pic:pic>
                </a:graphicData>
              </a:graphic>
            </wp:inline>
          </w:drawing>
        </w:r>
      </w:ins>
    </w:p>
    <w:p w14:paraId="3A5DE47F" w14:textId="207EE5C0" w:rsidR="00D56A17" w:rsidRPr="00826850" w:rsidRDefault="00D56A17" w:rsidP="00D56A17">
      <w:pPr>
        <w:pStyle w:val="af4"/>
        <w:rPr>
          <w:rFonts w:cs="Times New Roman"/>
          <w:szCs w:val="24"/>
        </w:rPr>
      </w:pPr>
      <w:bookmarkStart w:id="370" w:name="_Ref81517664"/>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32</w:t>
      </w:r>
      <w:r w:rsidRPr="00826850">
        <w:rPr>
          <w:rFonts w:cs="Times New Roman"/>
          <w:szCs w:val="24"/>
        </w:rPr>
        <w:fldChar w:fldCharType="end"/>
      </w:r>
      <w:bookmarkEnd w:id="370"/>
      <w:r w:rsidRPr="00826850">
        <w:rPr>
          <w:rFonts w:cs="Times New Roman"/>
          <w:szCs w:val="24"/>
        </w:rPr>
        <w:t>: ObjectSpace and its related class: NonNavigableSpace.</w:t>
      </w:r>
    </w:p>
    <w:p w14:paraId="3F139E99" w14:textId="6A01BDBC" w:rsidR="00D56A17" w:rsidRPr="00826850" w:rsidDel="001B771E" w:rsidRDefault="00D56A17" w:rsidP="00D56A17">
      <w:pPr>
        <w:rPr>
          <w:del w:id="371" w:author="Abdou D" w:date="2024-02-06T17:11:00Z"/>
        </w:rPr>
      </w:pPr>
      <w:r w:rsidRPr="00826850">
        <w:lastRenderedPageBreak/>
        <w:t xml:space="preserve">The </w:t>
      </w:r>
      <w:proofErr w:type="spellStart"/>
      <w:r w:rsidRPr="00826850">
        <w:t>ObjectSpace</w:t>
      </w:r>
      <w:proofErr w:type="spellEnd"/>
      <w:r w:rsidRPr="00826850">
        <w:t xml:space="preserve"> (</w:t>
      </w:r>
      <w:r w:rsidRPr="00826850">
        <w:fldChar w:fldCharType="begin"/>
      </w:r>
      <w:r w:rsidRPr="00826850">
        <w:instrText xml:space="preserve"> REF _Ref81517664 \h  \* MERGEFORMAT </w:instrText>
      </w:r>
      <w:r w:rsidRPr="00826850">
        <w:fldChar w:fldCharType="separate"/>
      </w:r>
      <w:r w:rsidR="003D5F6D" w:rsidRPr="00826850">
        <w:t xml:space="preserve">Figure </w:t>
      </w:r>
      <w:r w:rsidR="003D5F6D">
        <w:rPr>
          <w:noProof/>
        </w:rPr>
        <w:t>32</w:t>
      </w:r>
      <w:r w:rsidRPr="00826850">
        <w:fldChar w:fldCharType="end"/>
      </w:r>
      <w:r w:rsidRPr="00826850">
        <w:t xml:space="preserve">) class is meant to bring additional details to a </w:t>
      </w:r>
      <w:proofErr w:type="spellStart"/>
      <w:r w:rsidRPr="00826850">
        <w:t>NonNavigableSpace</w:t>
      </w:r>
      <w:proofErr w:type="spellEnd"/>
      <w:r w:rsidRPr="00826850">
        <w:t xml:space="preserve"> when it contains some objects that makes it non</w:t>
      </w:r>
      <w:r w:rsidR="00131CCB">
        <w:rPr>
          <w:rFonts w:hint="eastAsia"/>
          <w:lang w:eastAsia="ko-KR"/>
        </w:rPr>
        <w:t>-</w:t>
      </w:r>
      <w:r w:rsidRPr="00826850">
        <w:t xml:space="preserve">navigable. The class has two attributes: </w:t>
      </w:r>
    </w:p>
    <w:p w14:paraId="6EB831D7" w14:textId="7EDBEFE7" w:rsidR="00D56A17" w:rsidRPr="001B771E" w:rsidDel="001B771E" w:rsidRDefault="00D56A17">
      <w:pPr>
        <w:rPr>
          <w:del w:id="372" w:author="Abdou D" w:date="2024-02-06T17:11:00Z"/>
          <w:i/>
          <w:iCs/>
          <w:rPrChange w:id="373" w:author="Abdou D" w:date="2024-02-06T17:11:00Z">
            <w:rPr>
              <w:del w:id="374" w:author="Abdou D" w:date="2024-02-06T17:11:00Z"/>
            </w:rPr>
          </w:rPrChange>
        </w:rPr>
        <w:pPrChange w:id="375" w:author="Abdou D" w:date="2024-02-06T17:11:00Z">
          <w:pPr>
            <w:pStyle w:val="af3"/>
            <w:numPr>
              <w:numId w:val="40"/>
            </w:numPr>
            <w:ind w:leftChars="0" w:left="960" w:hanging="360"/>
          </w:pPr>
        </w:pPrChange>
      </w:pPr>
      <w:proofErr w:type="spellStart"/>
      <w:r w:rsidRPr="001B771E">
        <w:rPr>
          <w:i/>
          <w:iCs/>
          <w:rPrChange w:id="376" w:author="Abdou D" w:date="2024-02-06T17:11:00Z">
            <w:rPr/>
          </w:rPrChange>
        </w:rPr>
        <w:t>containedFeatures</w:t>
      </w:r>
      <w:proofErr w:type="spellEnd"/>
      <w:ins w:id="377" w:author="Abdou D" w:date="2024-02-06T17:10:00Z">
        <w:r w:rsidR="009F2EA0" w:rsidRPr="001B771E">
          <w:rPr>
            <w:i/>
            <w:iCs/>
            <w:rPrChange w:id="378" w:author="Abdou D" w:date="2024-02-06T17:11:00Z">
              <w:rPr/>
            </w:rPrChange>
          </w:rPr>
          <w:t xml:space="preserve"> (</w:t>
        </w:r>
        <w:r w:rsidR="001B771E" w:rsidRPr="001B771E">
          <w:rPr>
            <w:i/>
            <w:iCs/>
            <w:rPrChange w:id="379" w:author="Abdou D" w:date="2024-02-06T17:11:00Z">
              <w:rPr/>
            </w:rPrChange>
          </w:rPr>
          <w:t>I</w:t>
        </w:r>
        <w:r w:rsidR="009F2EA0" w:rsidRPr="001B771E">
          <w:rPr>
            <w:i/>
            <w:iCs/>
            <w:rPrChange w:id="380" w:author="Abdou D" w:date="2024-02-06T17:11:00Z">
              <w:rPr/>
            </w:rPrChange>
          </w:rPr>
          <w:t>nteger)</w:t>
        </w:r>
      </w:ins>
      <w:r w:rsidRPr="001B771E">
        <w:rPr>
          <w:i/>
          <w:iCs/>
          <w:rPrChange w:id="381" w:author="Abdou D" w:date="2024-02-06T17:11:00Z">
            <w:rPr/>
          </w:rPrChange>
        </w:rPr>
        <w:t xml:space="preserve">, </w:t>
      </w:r>
      <w:r w:rsidRPr="00826850">
        <w:t>and</w:t>
      </w:r>
      <w:ins w:id="382" w:author="Abdou D" w:date="2024-02-06T17:11:00Z">
        <w:r w:rsidR="001B771E">
          <w:rPr>
            <w:i/>
            <w:iCs/>
          </w:rPr>
          <w:t xml:space="preserve"> </w:t>
        </w:r>
      </w:ins>
    </w:p>
    <w:p w14:paraId="2B5CF247" w14:textId="69711D37" w:rsidR="00D56A17" w:rsidRPr="001B771E" w:rsidDel="001B771E" w:rsidRDefault="00D56A17">
      <w:pPr>
        <w:rPr>
          <w:del w:id="383" w:author="Abdou D" w:date="2024-02-06T17:11:00Z"/>
          <w:i/>
          <w:iCs/>
          <w:rPrChange w:id="384" w:author="Abdou D" w:date="2024-02-06T17:11:00Z">
            <w:rPr>
              <w:del w:id="385" w:author="Abdou D" w:date="2024-02-06T17:11:00Z"/>
            </w:rPr>
          </w:rPrChange>
        </w:rPr>
        <w:pPrChange w:id="386" w:author="Abdou D" w:date="2024-02-06T17:11:00Z">
          <w:pPr>
            <w:pStyle w:val="af3"/>
            <w:numPr>
              <w:numId w:val="40"/>
            </w:numPr>
            <w:ind w:leftChars="0" w:left="960" w:hanging="360"/>
          </w:pPr>
        </w:pPrChange>
      </w:pPr>
      <w:r w:rsidRPr="001B771E">
        <w:rPr>
          <w:i/>
          <w:iCs/>
          <w:rPrChange w:id="387" w:author="Abdou D" w:date="2024-02-06T17:11:00Z">
            <w:rPr/>
          </w:rPrChange>
        </w:rPr>
        <w:t>description</w:t>
      </w:r>
      <w:ins w:id="388" w:author="Abdou D" w:date="2024-02-06T17:10:00Z">
        <w:r w:rsidR="001B771E" w:rsidRPr="001B771E">
          <w:rPr>
            <w:i/>
            <w:iCs/>
            <w:rPrChange w:id="389" w:author="Abdou D" w:date="2024-02-06T17:11:00Z">
              <w:rPr/>
            </w:rPrChange>
          </w:rPr>
          <w:t xml:space="preserve"> (String)</w:t>
        </w:r>
      </w:ins>
      <w:ins w:id="390" w:author="Abdou D" w:date="2024-02-06T17:11:00Z">
        <w:r w:rsidR="001B771E">
          <w:rPr>
            <w:i/>
            <w:iCs/>
          </w:rPr>
          <w:t xml:space="preserve">. </w:t>
        </w:r>
      </w:ins>
    </w:p>
    <w:p w14:paraId="27C75A4C" w14:textId="77777777" w:rsidR="00D56A17" w:rsidRPr="001B771E" w:rsidRDefault="00D56A17">
      <w:pPr>
        <w:rPr>
          <w:i/>
          <w:iCs/>
          <w:highlight w:val="yellow"/>
          <w:rPrChange w:id="391" w:author="Abdou D" w:date="2024-02-06T17:11:00Z">
            <w:rPr>
              <w:highlight w:val="yellow"/>
            </w:rPr>
          </w:rPrChange>
        </w:rPr>
        <w:pPrChange w:id="392" w:author="Abdou D" w:date="2024-02-06T17:11:00Z">
          <w:pPr>
            <w:pStyle w:val="af3"/>
            <w:ind w:leftChars="0" w:left="600"/>
          </w:pPr>
        </w:pPrChange>
      </w:pPr>
    </w:p>
    <w:p w14:paraId="25DFDA8C" w14:textId="77777777" w:rsidR="00D56A17" w:rsidRPr="00826850" w:rsidRDefault="00D56A17" w:rsidP="00D56A17">
      <w:r w:rsidRPr="00826850">
        <w:t xml:space="preserve">The </w:t>
      </w:r>
      <w:proofErr w:type="spellStart"/>
      <w:r w:rsidRPr="00826850">
        <w:rPr>
          <w:i/>
          <w:iCs/>
        </w:rPr>
        <w:t>containedFeatures</w:t>
      </w:r>
      <w:proofErr w:type="spellEnd"/>
      <w:r w:rsidRPr="00826850">
        <w:rPr>
          <w:i/>
          <w:iCs/>
        </w:rPr>
        <w:t xml:space="preserve"> </w:t>
      </w:r>
      <w:r w:rsidRPr="00826850">
        <w:t xml:space="preserve">attribute is an integer that describes the number of objects encapsulated within the </w:t>
      </w:r>
      <w:proofErr w:type="spellStart"/>
      <w:r w:rsidRPr="00826850">
        <w:t>ObjectSpace</w:t>
      </w:r>
      <w:proofErr w:type="spellEnd"/>
      <w:r w:rsidRPr="00826850">
        <w:t xml:space="preserve"> and thus, by extension within the parent </w:t>
      </w:r>
      <w:proofErr w:type="spellStart"/>
      <w:r w:rsidRPr="00826850">
        <w:t>NonNavigableSpace</w:t>
      </w:r>
      <w:proofErr w:type="spellEnd"/>
      <w:r w:rsidRPr="00826850">
        <w:t xml:space="preserve">. The objects in question can be represented in a different layer of the model and the link to the corresponding </w:t>
      </w:r>
      <w:proofErr w:type="spellStart"/>
      <w:r w:rsidRPr="00826850">
        <w:t>ObjectSpace</w:t>
      </w:r>
      <w:proofErr w:type="spellEnd"/>
      <w:r w:rsidRPr="00826850">
        <w:t xml:space="preserve"> can be made through an </w:t>
      </w:r>
      <w:proofErr w:type="spellStart"/>
      <w:r w:rsidRPr="00826850">
        <w:t>InterLayerConnection</w:t>
      </w:r>
      <w:proofErr w:type="spellEnd"/>
      <w:r w:rsidRPr="00826850">
        <w:t xml:space="preserve"> instance with a </w:t>
      </w:r>
      <w:r w:rsidRPr="00826850">
        <w:rPr>
          <w:i/>
          <w:iCs/>
        </w:rPr>
        <w:t>within</w:t>
      </w:r>
      <w:r w:rsidRPr="00826850">
        <w:t xml:space="preserve"> or </w:t>
      </w:r>
      <w:r w:rsidRPr="00826850">
        <w:rPr>
          <w:i/>
          <w:iCs/>
        </w:rPr>
        <w:t>contains</w:t>
      </w:r>
      <w:r w:rsidRPr="00826850">
        <w:t xml:space="preserve"> relationship. The </w:t>
      </w:r>
      <w:r w:rsidRPr="00826850">
        <w:rPr>
          <w:i/>
          <w:iCs/>
        </w:rPr>
        <w:t>description</w:t>
      </w:r>
      <w:r w:rsidRPr="00826850">
        <w:t xml:space="preserve"> attribute is meant to provide any relevant information regarding the objects contained within the space in plain text.</w:t>
      </w:r>
    </w:p>
    <w:p w14:paraId="17CFE489"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393" w:name="_Toc146459202"/>
      <w:proofErr w:type="spellStart"/>
      <w:r w:rsidRPr="00826850">
        <w:rPr>
          <w:szCs w:val="24"/>
        </w:rPr>
        <w:t>NonNavigableBoundary</w:t>
      </w:r>
      <w:bookmarkEnd w:id="393"/>
      <w:proofErr w:type="spellEnd"/>
    </w:p>
    <w:p w14:paraId="1D7F0DAD" w14:textId="77777777" w:rsidR="00D56A17" w:rsidRPr="00826850" w:rsidRDefault="00D56A17" w:rsidP="00D56A17">
      <w:pPr>
        <w:keepNext/>
        <w:jc w:val="center"/>
      </w:pPr>
      <w:r w:rsidRPr="00826850">
        <w:rPr>
          <w:noProof/>
        </w:rPr>
        <w:drawing>
          <wp:inline distT="0" distB="0" distL="0" distR="0" wp14:anchorId="7E1C9157" wp14:editId="19383772">
            <wp:extent cx="2881157" cy="1809241"/>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73">
                      <a:extLst>
                        <a:ext uri="{28A0092B-C50C-407E-A947-70E740481C1C}">
                          <a14:useLocalDpi xmlns:a14="http://schemas.microsoft.com/office/drawing/2010/main" val="0"/>
                        </a:ext>
                      </a:extLst>
                    </a:blip>
                    <a:srcRect l="6526" t="14966" r="5897" b="5426"/>
                    <a:stretch/>
                  </pic:blipFill>
                  <pic:spPr bwMode="auto">
                    <a:xfrm>
                      <a:off x="0" y="0"/>
                      <a:ext cx="2886734" cy="1812743"/>
                    </a:xfrm>
                    <a:prstGeom prst="rect">
                      <a:avLst/>
                    </a:prstGeom>
                    <a:ln>
                      <a:noFill/>
                    </a:ln>
                    <a:extLst>
                      <a:ext uri="{53640926-AAD7-44D8-BBD7-CCE9431645EC}">
                        <a14:shadowObscured xmlns:a14="http://schemas.microsoft.com/office/drawing/2010/main"/>
                      </a:ext>
                    </a:extLst>
                  </pic:spPr>
                </pic:pic>
              </a:graphicData>
            </a:graphic>
          </wp:inline>
        </w:drawing>
      </w:r>
    </w:p>
    <w:p w14:paraId="2E3C5847" w14:textId="60E70D17" w:rsidR="00D56A17" w:rsidRPr="00826850" w:rsidRDefault="00D56A17" w:rsidP="00D56A17">
      <w:pPr>
        <w:pStyle w:val="af4"/>
        <w:rPr>
          <w:rFonts w:cs="Times New Roman"/>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33</w:t>
      </w:r>
      <w:r w:rsidRPr="00826850">
        <w:rPr>
          <w:rFonts w:cs="Times New Roman"/>
          <w:szCs w:val="24"/>
        </w:rPr>
        <w:fldChar w:fldCharType="end"/>
      </w:r>
      <w:r w:rsidRPr="00826850">
        <w:rPr>
          <w:rFonts w:cs="Times New Roman"/>
          <w:szCs w:val="24"/>
        </w:rPr>
        <w:t>: NonNavigableBoundary and its related classes: CellBoundary</w:t>
      </w:r>
    </w:p>
    <w:p w14:paraId="5C1358A2" w14:textId="54B54AE2" w:rsidR="00D56A17" w:rsidRPr="00826850" w:rsidRDefault="00D56A17" w:rsidP="00D56A17">
      <w:proofErr w:type="spellStart"/>
      <w:r w:rsidRPr="00826850">
        <w:t>NonNavigableBoundary</w:t>
      </w:r>
      <w:proofErr w:type="spellEnd"/>
      <w:r w:rsidRPr="00826850">
        <w:t xml:space="preserve"> entities represent the boundaries between two </w:t>
      </w:r>
      <w:proofErr w:type="spellStart"/>
      <w:r w:rsidRPr="00826850">
        <w:t>NonNavigableSpace</w:t>
      </w:r>
      <w:proofErr w:type="spellEnd"/>
      <w:r w:rsidRPr="00826850">
        <w:t xml:space="preserve"> cells or between a </w:t>
      </w:r>
      <w:proofErr w:type="spellStart"/>
      <w:r w:rsidRPr="00826850">
        <w:t>NavigableSpace</w:t>
      </w:r>
      <w:proofErr w:type="spellEnd"/>
      <w:r w:rsidRPr="00826850">
        <w:t xml:space="preserve"> and a </w:t>
      </w:r>
      <w:proofErr w:type="spellStart"/>
      <w:r w:rsidRPr="00826850">
        <w:t>NonNavigableSpace</w:t>
      </w:r>
      <w:proofErr w:type="spellEnd"/>
      <w:r w:rsidRPr="00826850">
        <w:t xml:space="preserve"> cells (</w:t>
      </w:r>
      <w:r w:rsidRPr="00826850">
        <w:fldChar w:fldCharType="begin"/>
      </w:r>
      <w:r w:rsidRPr="00826850">
        <w:instrText xml:space="preserve"> REF _Ref81472091 \h  \* MERGEFORMAT </w:instrText>
      </w:r>
      <w:r w:rsidRPr="00826850">
        <w:fldChar w:fldCharType="separate"/>
      </w:r>
      <w:r w:rsidR="003D5F6D" w:rsidRPr="00826850">
        <w:t xml:space="preserve">Figure </w:t>
      </w:r>
      <w:r w:rsidR="003D5F6D">
        <w:rPr>
          <w:noProof/>
        </w:rPr>
        <w:t>31</w:t>
      </w:r>
      <w:r w:rsidRPr="00826850">
        <w:fldChar w:fldCharType="end"/>
      </w:r>
      <w:r w:rsidRPr="00826850">
        <w:t xml:space="preserve">). As such, it is the type of boundary that can be found typically at the lateral sides of a </w:t>
      </w:r>
      <w:proofErr w:type="spellStart"/>
      <w:r w:rsidRPr="00826850">
        <w:t>TransferSpace</w:t>
      </w:r>
      <w:proofErr w:type="spellEnd"/>
      <w:r w:rsidRPr="00826850">
        <w:t xml:space="preserve"> (see </w:t>
      </w:r>
      <w:r w:rsidRPr="00826850">
        <w:fldChar w:fldCharType="begin"/>
      </w:r>
      <w:r w:rsidRPr="00826850">
        <w:instrText xml:space="preserve"> REF _Ref58839981 \h  \* MERGEFORMAT </w:instrText>
      </w:r>
      <w:r w:rsidRPr="00826850">
        <w:fldChar w:fldCharType="separate"/>
      </w:r>
      <w:r w:rsidR="003D5F6D" w:rsidRPr="003D5F6D">
        <w:t xml:space="preserve">Figure </w:t>
      </w:r>
      <w:r w:rsidR="003D5F6D" w:rsidRPr="003D5F6D">
        <w:rPr>
          <w:noProof/>
        </w:rPr>
        <w:t>26</w:t>
      </w:r>
      <w:r w:rsidRPr="00826850">
        <w:fldChar w:fldCharType="end"/>
      </w:r>
      <w:r w:rsidRPr="00826850">
        <w:t xml:space="preserve"> b), corresponding for example to the walls surrounding a door.</w:t>
      </w:r>
    </w:p>
    <w:p w14:paraId="6D3C2B92" w14:textId="77777777" w:rsidR="00D56A17" w:rsidRPr="00826850" w:rsidRDefault="00D56A17" w:rsidP="00D56A17"/>
    <w:p w14:paraId="38606F62"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394" w:name="_Toc146459203"/>
      <w:r w:rsidRPr="00826850">
        <w:rPr>
          <w:szCs w:val="24"/>
        </w:rPr>
        <w:t>Route</w:t>
      </w:r>
      <w:bookmarkEnd w:id="394"/>
    </w:p>
    <w:p w14:paraId="669DD971" w14:textId="0F7C89FB" w:rsidR="00D56A17" w:rsidRPr="00826850" w:rsidRDefault="00D56A17" w:rsidP="00D56A17">
      <w:pPr>
        <w:keepNext/>
        <w:jc w:val="center"/>
      </w:pPr>
      <w:del w:id="395" w:author="Abdou D" w:date="2024-02-06T17:11:00Z">
        <w:r w:rsidRPr="00826850" w:rsidDel="00B5136B">
          <w:rPr>
            <w:noProof/>
          </w:rPr>
          <w:drawing>
            <wp:inline distT="0" distB="0" distL="0" distR="0" wp14:anchorId="1AE23B6A" wp14:editId="09AD1F29">
              <wp:extent cx="2999194" cy="14918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4" cstate="print">
                        <a:extLst>
                          <a:ext uri="{28A0092B-C50C-407E-A947-70E740481C1C}">
                            <a14:useLocalDpi xmlns:a14="http://schemas.microsoft.com/office/drawing/2010/main" val="0"/>
                          </a:ext>
                        </a:extLst>
                      </a:blip>
                      <a:srcRect t="752" b="752"/>
                      <a:stretch>
                        <a:fillRect/>
                      </a:stretch>
                    </pic:blipFill>
                    <pic:spPr bwMode="auto">
                      <a:xfrm>
                        <a:off x="0" y="0"/>
                        <a:ext cx="2999194" cy="1491895"/>
                      </a:xfrm>
                      <a:prstGeom prst="rect">
                        <a:avLst/>
                      </a:prstGeom>
                      <a:extLst>
                        <a:ext uri="{53640926-AAD7-44D8-BBD7-CCE9431645EC}">
                          <a14:shadowObscured xmlns:a14="http://schemas.microsoft.com/office/drawing/2010/main"/>
                        </a:ext>
                      </a:extLst>
                    </pic:spPr>
                  </pic:pic>
                </a:graphicData>
              </a:graphic>
            </wp:inline>
          </w:drawing>
        </w:r>
      </w:del>
      <w:ins w:id="396" w:author="Abdou D" w:date="2024-02-06T17:11:00Z">
        <w:r w:rsidR="00B5136B" w:rsidRPr="00B5136B">
          <w:rPr>
            <w:noProof/>
          </w:rPr>
          <w:t xml:space="preserve"> </w:t>
        </w:r>
        <w:r w:rsidR="00B5136B">
          <w:rPr>
            <w:noProof/>
          </w:rPr>
          <w:drawing>
            <wp:inline distT="0" distB="0" distL="0" distR="0" wp14:anchorId="28FA3E88" wp14:editId="213EA14B">
              <wp:extent cx="3312941" cy="1769955"/>
              <wp:effectExtent l="0" t="0" r="1905" b="1905"/>
              <wp:docPr id="90857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73404" name=""/>
                      <pic:cNvPicPr/>
                    </pic:nvPicPr>
                    <pic:blipFill rotWithShape="1">
                      <a:blip r:embed="rId75"/>
                      <a:srcRect l="5627" t="15530" r="5394" b="5412"/>
                      <a:stretch/>
                    </pic:blipFill>
                    <pic:spPr bwMode="auto">
                      <a:xfrm>
                        <a:off x="0" y="0"/>
                        <a:ext cx="3325669" cy="1776755"/>
                      </a:xfrm>
                      <a:prstGeom prst="rect">
                        <a:avLst/>
                      </a:prstGeom>
                      <a:ln>
                        <a:noFill/>
                      </a:ln>
                      <a:extLst>
                        <a:ext uri="{53640926-AAD7-44D8-BBD7-CCE9431645EC}">
                          <a14:shadowObscured xmlns:a14="http://schemas.microsoft.com/office/drawing/2010/main"/>
                        </a:ext>
                      </a:extLst>
                    </pic:spPr>
                  </pic:pic>
                </a:graphicData>
              </a:graphic>
            </wp:inline>
          </w:drawing>
        </w:r>
      </w:ins>
    </w:p>
    <w:p w14:paraId="50ABB1E5" w14:textId="2BDBC584" w:rsidR="00D56A17" w:rsidRPr="00826850" w:rsidRDefault="00D56A17" w:rsidP="00D56A17">
      <w:pPr>
        <w:pStyle w:val="af4"/>
        <w:rPr>
          <w:rFonts w:cs="Times New Roman"/>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34</w:t>
      </w:r>
      <w:r w:rsidRPr="00826850">
        <w:rPr>
          <w:rFonts w:cs="Times New Roman"/>
          <w:szCs w:val="24"/>
        </w:rPr>
        <w:fldChar w:fldCharType="end"/>
      </w:r>
      <w:r w:rsidRPr="00826850">
        <w:rPr>
          <w:rFonts w:cs="Times New Roman"/>
          <w:szCs w:val="24"/>
        </w:rPr>
        <w:t>: Route and its related classes: Node and Edge</w:t>
      </w:r>
    </w:p>
    <w:p w14:paraId="31162AF5" w14:textId="77777777" w:rsidR="00B5136B" w:rsidRDefault="00D56A17" w:rsidP="00D56A17">
      <w:pPr>
        <w:rPr>
          <w:ins w:id="397" w:author="Abdou D" w:date="2024-02-06T17:12:00Z"/>
          <w:lang w:eastAsia="ko-KR"/>
        </w:rPr>
      </w:pPr>
      <w:r w:rsidRPr="00826850">
        <w:lastRenderedPageBreak/>
        <w:t xml:space="preserve">The Route class is a </w:t>
      </w:r>
      <w:proofErr w:type="spellStart"/>
      <w:r w:rsidRPr="00826850">
        <w:t>specialisation</w:t>
      </w:r>
      <w:proofErr w:type="spellEnd"/>
      <w:r w:rsidRPr="00826850">
        <w:t xml:space="preserve"> of a Dual space that represents a subset of Network (logical or physical), which includes a path to navigate through indoor space. </w:t>
      </w:r>
      <w:r w:rsidRPr="00826850">
        <w:rPr>
          <w:lang w:eastAsia="ko-KR"/>
        </w:rPr>
        <w:t xml:space="preserve">It is usually defined as the result of a path finding query. </w:t>
      </w:r>
    </w:p>
    <w:p w14:paraId="65D482F8" w14:textId="3991FFFC" w:rsidR="00D56A17" w:rsidRPr="00826850" w:rsidDel="00B5136B" w:rsidRDefault="00D56A17" w:rsidP="00D56A17">
      <w:pPr>
        <w:rPr>
          <w:del w:id="398" w:author="Abdou D" w:date="2024-02-06T17:12:00Z"/>
        </w:rPr>
      </w:pPr>
      <w:r w:rsidRPr="00826850">
        <w:t xml:space="preserve">It has </w:t>
      </w:r>
      <w:del w:id="399" w:author="Abdou D" w:date="2024-02-06T17:12:00Z">
        <w:r w:rsidRPr="00826850" w:rsidDel="00B5136B">
          <w:delText>the following</w:delText>
        </w:r>
      </w:del>
      <w:ins w:id="400" w:author="Abdou D" w:date="2024-02-06T17:12:00Z">
        <w:r w:rsidR="00B5136B">
          <w:t>one</w:t>
        </w:r>
      </w:ins>
      <w:r w:rsidRPr="00826850">
        <w:t xml:space="preserve"> attribute</w:t>
      </w:r>
      <w:ins w:id="401" w:author="Abdou D" w:date="2024-02-06T17:12:00Z">
        <w:r w:rsidR="00B5136B">
          <w:t xml:space="preserve"> which is</w:t>
        </w:r>
      </w:ins>
      <w:del w:id="402" w:author="Abdou D" w:date="2024-02-06T17:12:00Z">
        <w:r w:rsidRPr="00826850" w:rsidDel="00B5136B">
          <w:delText>s</w:delText>
        </w:r>
      </w:del>
      <w:ins w:id="403" w:author="Abdou D" w:date="2024-02-06T17:12:00Z">
        <w:r w:rsidR="00B5136B">
          <w:rPr>
            <w:i/>
            <w:iCs/>
          </w:rPr>
          <w:t xml:space="preserve"> </w:t>
        </w:r>
      </w:ins>
      <w:del w:id="404" w:author="Abdou D" w:date="2024-02-06T17:12:00Z">
        <w:r w:rsidRPr="00826850" w:rsidDel="00B5136B">
          <w:delText xml:space="preserve">: </w:delText>
        </w:r>
      </w:del>
    </w:p>
    <w:p w14:paraId="24B149B3" w14:textId="76B1DFE6" w:rsidR="00D56A17" w:rsidRPr="00B5136B" w:rsidDel="00B5136B" w:rsidRDefault="00D56A17">
      <w:pPr>
        <w:rPr>
          <w:del w:id="405" w:author="Abdou D" w:date="2024-02-06T17:12:00Z"/>
          <w:i/>
          <w:rPrChange w:id="406" w:author="Abdou D" w:date="2024-02-06T17:12:00Z">
            <w:rPr>
              <w:del w:id="407" w:author="Abdou D" w:date="2024-02-06T17:12:00Z"/>
            </w:rPr>
          </w:rPrChange>
        </w:rPr>
        <w:pPrChange w:id="408" w:author="Abdou D" w:date="2024-02-06T17:12:00Z">
          <w:pPr>
            <w:pStyle w:val="af3"/>
            <w:numPr>
              <w:numId w:val="41"/>
            </w:numPr>
            <w:ind w:leftChars="0" w:left="960" w:hanging="360"/>
          </w:pPr>
        </w:pPrChange>
      </w:pPr>
      <w:proofErr w:type="spellStart"/>
      <w:r w:rsidRPr="00B5136B">
        <w:rPr>
          <w:i/>
          <w:iCs/>
          <w:rPrChange w:id="409" w:author="Abdou D" w:date="2024-02-06T17:12:00Z">
            <w:rPr/>
          </w:rPrChange>
        </w:rPr>
        <w:t>creationDate</w:t>
      </w:r>
      <w:proofErr w:type="spellEnd"/>
      <w:ins w:id="410" w:author="Abdou D" w:date="2024-02-06T17:12:00Z">
        <w:r w:rsidR="00B5136B">
          <w:rPr>
            <w:i/>
            <w:iCs/>
          </w:rPr>
          <w:t>.</w:t>
        </w:r>
      </w:ins>
    </w:p>
    <w:p w14:paraId="40651731" w14:textId="53768635" w:rsidR="00D56A17" w:rsidRPr="00B5136B" w:rsidDel="00586711" w:rsidRDefault="00D56A17">
      <w:pPr>
        <w:rPr>
          <w:del w:id="411" w:author="Abdou D" w:date="2024-02-06T15:44:00Z"/>
          <w:i/>
          <w:rPrChange w:id="412" w:author="Abdou D" w:date="2024-02-06T17:12:00Z">
            <w:rPr>
              <w:del w:id="413" w:author="Abdou D" w:date="2024-02-06T15:44:00Z"/>
            </w:rPr>
          </w:rPrChange>
        </w:rPr>
        <w:pPrChange w:id="414" w:author="Abdou D" w:date="2024-02-06T17:12:00Z">
          <w:pPr>
            <w:pStyle w:val="af3"/>
            <w:numPr>
              <w:numId w:val="41"/>
            </w:numPr>
            <w:ind w:leftChars="0" w:left="960" w:hanging="360"/>
          </w:pPr>
        </w:pPrChange>
      </w:pPr>
      <w:del w:id="415" w:author="Abdou D" w:date="2024-02-06T15:44:00Z">
        <w:r w:rsidRPr="00B5136B" w:rsidDel="00586711">
          <w:rPr>
            <w:i/>
            <w:rPrChange w:id="416" w:author="Abdou D" w:date="2024-02-06T17:12:00Z">
              <w:rPr/>
            </w:rPrChange>
          </w:rPr>
          <w:delText>routeNode</w:delText>
        </w:r>
      </w:del>
    </w:p>
    <w:p w14:paraId="0137915D" w14:textId="098CAD1A" w:rsidR="00D56A17" w:rsidRPr="00826850" w:rsidDel="00586711" w:rsidRDefault="00D56A17">
      <w:pPr>
        <w:rPr>
          <w:del w:id="417" w:author="Abdou D" w:date="2024-02-06T15:44:00Z"/>
        </w:rPr>
        <w:pPrChange w:id="418" w:author="Abdou D" w:date="2024-02-06T17:12:00Z">
          <w:pPr>
            <w:pStyle w:val="af3"/>
            <w:numPr>
              <w:numId w:val="41"/>
            </w:numPr>
            <w:ind w:leftChars="0" w:left="960" w:hanging="360"/>
          </w:pPr>
        </w:pPrChange>
      </w:pPr>
      <w:del w:id="419" w:author="Abdou D" w:date="2024-02-06T15:44:00Z">
        <w:r w:rsidRPr="00826850" w:rsidDel="00586711">
          <w:delText>routeEdge</w:delText>
        </w:r>
      </w:del>
    </w:p>
    <w:p w14:paraId="4BD0591A" w14:textId="3901FF72" w:rsidR="00D56A17" w:rsidRPr="00826850" w:rsidDel="00B5136B" w:rsidRDefault="00B5136B">
      <w:pPr>
        <w:rPr>
          <w:del w:id="420" w:author="Abdou D" w:date="2024-02-06T17:12:00Z"/>
        </w:rPr>
        <w:pPrChange w:id="421" w:author="Abdou D" w:date="2024-02-06T17:12:00Z">
          <w:pPr>
            <w:pStyle w:val="af3"/>
            <w:ind w:leftChars="0" w:left="600"/>
          </w:pPr>
        </w:pPrChange>
      </w:pPr>
      <w:ins w:id="422" w:author="Abdou D" w:date="2024-02-06T17:12:00Z">
        <w:r>
          <w:t xml:space="preserve"> </w:t>
        </w:r>
      </w:ins>
    </w:p>
    <w:p w14:paraId="12F71CC1" w14:textId="77777777" w:rsidR="00D56A17" w:rsidRPr="00826850" w:rsidRDefault="00D56A17" w:rsidP="00D56A17">
      <w:pPr>
        <w:rPr>
          <w:i/>
          <w:iCs/>
        </w:rPr>
      </w:pPr>
      <w:r w:rsidRPr="00826850">
        <w:t xml:space="preserve">Because dynamic indoor environment may imply change in space availability and accessibility, a path at a given time may not be suitable anymore at another time. For this reason, the </w:t>
      </w:r>
      <w:proofErr w:type="spellStart"/>
      <w:r w:rsidRPr="00826850">
        <w:rPr>
          <w:i/>
          <w:iCs/>
        </w:rPr>
        <w:t>creationDate</w:t>
      </w:r>
      <w:proofErr w:type="spellEnd"/>
      <w:r w:rsidRPr="00826850">
        <w:t xml:space="preserve"> attribute helps indicating at which time a given route was created. The </w:t>
      </w:r>
      <w:proofErr w:type="spellStart"/>
      <w:r w:rsidRPr="00826850">
        <w:rPr>
          <w:i/>
          <w:iCs/>
        </w:rPr>
        <w:t>routeNode</w:t>
      </w:r>
      <w:proofErr w:type="spellEnd"/>
      <w:r w:rsidRPr="00826850">
        <w:t xml:space="preserve"> and </w:t>
      </w:r>
      <w:proofErr w:type="spellStart"/>
      <w:r w:rsidRPr="00826850">
        <w:rPr>
          <w:i/>
          <w:iCs/>
        </w:rPr>
        <w:t>routeEdge</w:t>
      </w:r>
      <w:proofErr w:type="spellEnd"/>
      <w:r w:rsidRPr="00826850">
        <w:t xml:space="preserve"> attributes are both ordered sequences of Node and Edge references to describe the different parts of the route path. Therefore, the first and last </w:t>
      </w:r>
      <w:proofErr w:type="spellStart"/>
      <w:r w:rsidRPr="00826850">
        <w:rPr>
          <w:i/>
          <w:iCs/>
        </w:rPr>
        <w:t>routeNode</w:t>
      </w:r>
      <w:proofErr w:type="spellEnd"/>
      <w:r w:rsidRPr="00826850">
        <w:t xml:space="preserve"> elements correspond respectively to the starting and destination points of the route.</w:t>
      </w:r>
    </w:p>
    <w:p w14:paraId="67FF76B1" w14:textId="378DBDEE" w:rsidR="00527E55" w:rsidRPr="00AE5002" w:rsidRDefault="00527E55" w:rsidP="00D56A17">
      <w:pPr>
        <w:pStyle w:val="1"/>
        <w:tabs>
          <w:tab w:val="left" w:pos="400"/>
          <w:tab w:val="left" w:pos="560"/>
        </w:tabs>
        <w:suppressAutoHyphens/>
        <w:spacing w:before="270" w:after="120" w:line="-270" w:lineRule="auto"/>
        <w:jc w:val="both"/>
        <w:rPr>
          <w:color w:val="0000FF"/>
          <w:lang w:eastAsia="ko-KR"/>
        </w:rPr>
      </w:pPr>
      <w:bookmarkStart w:id="423" w:name="_Toc146459204"/>
      <w:r w:rsidRPr="00AE5002">
        <w:rPr>
          <w:rFonts w:hint="eastAsia"/>
          <w:color w:val="0000FF"/>
          <w:lang w:eastAsia="ko-KR"/>
        </w:rPr>
        <w:t>D</w:t>
      </w:r>
      <w:r w:rsidRPr="00AE5002">
        <w:rPr>
          <w:color w:val="0000FF"/>
          <w:lang w:eastAsia="ko-KR"/>
        </w:rPr>
        <w:t>ata dictionary and requirements</w:t>
      </w:r>
      <w:bookmarkEnd w:id="423"/>
    </w:p>
    <w:p w14:paraId="60B091A1" w14:textId="4267A244" w:rsidR="00280670" w:rsidRDefault="00527E55" w:rsidP="00527E55">
      <w:pPr>
        <w:rPr>
          <w:color w:val="0000FF"/>
          <w:lang w:eastAsia="ko-KR"/>
        </w:rPr>
      </w:pPr>
      <w:r w:rsidRPr="00AE5002">
        <w:rPr>
          <w:rFonts w:hint="eastAsia"/>
          <w:color w:val="0000FF"/>
          <w:lang w:eastAsia="ko-KR"/>
        </w:rPr>
        <w:t>I</w:t>
      </w:r>
      <w:r w:rsidRPr="00AE5002">
        <w:rPr>
          <w:color w:val="0000FF"/>
          <w:lang w:eastAsia="ko-KR"/>
        </w:rPr>
        <w:t xml:space="preserve">n this section, we present the data dictionary of the </w:t>
      </w:r>
      <w:r w:rsidR="0047498D" w:rsidRPr="00AE5002">
        <w:rPr>
          <w:color w:val="0000FF"/>
          <w:lang w:eastAsia="ko-KR"/>
        </w:rPr>
        <w:t>feature types</w:t>
      </w:r>
      <w:r w:rsidRPr="00AE5002">
        <w:rPr>
          <w:color w:val="0000FF"/>
          <w:lang w:eastAsia="ko-KR"/>
        </w:rPr>
        <w:t xml:space="preserve"> defined in </w:t>
      </w:r>
      <w:proofErr w:type="spellStart"/>
      <w:r w:rsidRPr="00AE5002">
        <w:rPr>
          <w:color w:val="0000FF"/>
          <w:lang w:eastAsia="ko-KR"/>
        </w:rPr>
        <w:t>IndoorGML</w:t>
      </w:r>
      <w:proofErr w:type="spellEnd"/>
      <w:r w:rsidRPr="00AE5002">
        <w:rPr>
          <w:color w:val="0000FF"/>
          <w:lang w:eastAsia="ko-KR"/>
        </w:rPr>
        <w:t xml:space="preserve"> 2.0 UML class diagram</w:t>
      </w:r>
      <w:r w:rsidR="00131CCB" w:rsidRPr="00AE5002">
        <w:rPr>
          <w:rFonts w:hint="eastAsia"/>
          <w:color w:val="0000FF"/>
          <w:lang w:eastAsia="ko-KR"/>
        </w:rPr>
        <w:t>.</w:t>
      </w:r>
      <w:r w:rsidR="00131CCB" w:rsidRPr="00AE5002">
        <w:rPr>
          <w:color w:val="0000FF"/>
          <w:lang w:eastAsia="ko-KR"/>
        </w:rPr>
        <w:t xml:space="preserve"> </w:t>
      </w:r>
      <w:r w:rsidR="00131CCB" w:rsidRPr="00AE5002">
        <w:rPr>
          <w:rFonts w:hint="eastAsia"/>
          <w:color w:val="0000FF"/>
          <w:lang w:eastAsia="ko-KR"/>
        </w:rPr>
        <w:t>It</w:t>
      </w:r>
      <w:r w:rsidR="00131CCB" w:rsidRPr="00AE5002">
        <w:rPr>
          <w:color w:val="0000FF"/>
          <w:lang w:eastAsia="ko-KR"/>
        </w:rPr>
        <w:t xml:space="preserve"> </w:t>
      </w:r>
      <w:r w:rsidR="00131CCB" w:rsidRPr="00AE5002">
        <w:rPr>
          <w:rFonts w:hint="eastAsia"/>
          <w:color w:val="0000FF"/>
          <w:lang w:eastAsia="ko-KR"/>
        </w:rPr>
        <w:t>aims</w:t>
      </w:r>
      <w:r w:rsidR="00131CCB" w:rsidRPr="00AE5002">
        <w:rPr>
          <w:color w:val="0000FF"/>
          <w:lang w:eastAsia="ko-KR"/>
        </w:rPr>
        <w:t xml:space="preserve"> </w:t>
      </w:r>
      <w:r w:rsidRPr="00AE5002">
        <w:rPr>
          <w:color w:val="0000FF"/>
          <w:lang w:eastAsia="ko-KR"/>
        </w:rPr>
        <w:t>to clarify the concepts of each feature type and help the implementation of this standard. The data dictionary is defined based on ISO standards from TC 211, particularly ISO 19109</w:t>
      </w:r>
      <w:r w:rsidR="0047498D" w:rsidRPr="00AE5002">
        <w:rPr>
          <w:color w:val="0000FF"/>
          <w:lang w:eastAsia="ko-KR"/>
        </w:rPr>
        <w:t xml:space="preserve"> for the </w:t>
      </w:r>
      <w:r w:rsidRPr="00AE5002">
        <w:rPr>
          <w:color w:val="0000FF"/>
          <w:lang w:eastAsia="ko-KR"/>
        </w:rPr>
        <w:t>rules for application schema</w:t>
      </w:r>
      <w:r w:rsidR="0047498D" w:rsidRPr="00AE5002">
        <w:rPr>
          <w:color w:val="0000FF"/>
          <w:lang w:eastAsia="ko-KR"/>
        </w:rPr>
        <w:t xml:space="preserve">, </w:t>
      </w:r>
      <w:r w:rsidR="00C93833" w:rsidRPr="00AE5002">
        <w:rPr>
          <w:color w:val="0000FF"/>
          <w:lang w:eastAsia="ko-KR"/>
        </w:rPr>
        <w:t>ISO 19107 for spatial schema</w:t>
      </w:r>
      <w:r w:rsidR="0047498D" w:rsidRPr="00AE5002">
        <w:rPr>
          <w:color w:val="0000FF"/>
          <w:lang w:eastAsia="ko-KR"/>
        </w:rPr>
        <w:t>, and ISO 19136 for GML</w:t>
      </w:r>
      <w:r w:rsidRPr="00AE5002">
        <w:rPr>
          <w:color w:val="0000FF"/>
          <w:lang w:eastAsia="ko-KR"/>
        </w:rPr>
        <w:t xml:space="preserve">. As </w:t>
      </w:r>
      <w:proofErr w:type="spellStart"/>
      <w:r w:rsidRPr="00AE5002">
        <w:rPr>
          <w:color w:val="0000FF"/>
          <w:lang w:eastAsia="ko-KR"/>
        </w:rPr>
        <w:t>IndoorGML</w:t>
      </w:r>
      <w:proofErr w:type="spellEnd"/>
      <w:r w:rsidRPr="00AE5002">
        <w:rPr>
          <w:color w:val="0000FF"/>
          <w:lang w:eastAsia="ko-KR"/>
        </w:rPr>
        <w:t xml:space="preserve"> 2.0 is an application schema </w:t>
      </w:r>
      <w:r w:rsidR="0047498D" w:rsidRPr="00AE5002">
        <w:rPr>
          <w:color w:val="0000FF"/>
          <w:lang w:eastAsia="ko-KR"/>
        </w:rPr>
        <w:t>from these base standards, we will not include the data dictionary for the feature types defined by these standards in section.</w:t>
      </w:r>
      <w:r w:rsidR="00C93833" w:rsidRPr="00AE5002">
        <w:rPr>
          <w:color w:val="0000FF"/>
          <w:lang w:eastAsia="ko-KR"/>
        </w:rPr>
        <w:t xml:space="preserve"> </w:t>
      </w:r>
      <w:r w:rsidR="004B4E92">
        <w:rPr>
          <w:color w:val="0000FF"/>
          <w:lang w:eastAsia="ko-KR"/>
        </w:rPr>
        <w:t xml:space="preserve">For example, the properties of GML </w:t>
      </w:r>
      <w:proofErr w:type="spellStart"/>
      <w:r w:rsidR="004B4E92">
        <w:rPr>
          <w:color w:val="0000FF"/>
          <w:lang w:eastAsia="ko-KR"/>
        </w:rPr>
        <w:t>AbstractFeature</w:t>
      </w:r>
      <w:proofErr w:type="spellEnd"/>
      <w:r w:rsidR="004B4E92">
        <w:rPr>
          <w:color w:val="0000FF"/>
          <w:lang w:eastAsia="ko-KR"/>
        </w:rPr>
        <w:t xml:space="preserve"> such as </w:t>
      </w:r>
      <w:proofErr w:type="spellStart"/>
      <w:r w:rsidR="004B4E92" w:rsidRPr="004B4E92">
        <w:rPr>
          <w:rFonts w:ascii="Arial" w:hAnsi="Arial" w:cs="Arial"/>
          <w:color w:val="0000FF"/>
          <w:lang w:eastAsia="ko-KR"/>
        </w:rPr>
        <w:t>gmlID</w:t>
      </w:r>
      <w:proofErr w:type="spellEnd"/>
      <w:r w:rsidR="004B4E92">
        <w:rPr>
          <w:color w:val="0000FF"/>
          <w:lang w:eastAsia="ko-KR"/>
        </w:rPr>
        <w:t xml:space="preserve">, and </w:t>
      </w:r>
      <w:r w:rsidR="004B4E92" w:rsidRPr="004B4E92">
        <w:rPr>
          <w:rFonts w:ascii="Arial" w:hAnsi="Arial" w:cs="Arial"/>
          <w:color w:val="0000FF"/>
          <w:lang w:eastAsia="ko-KR"/>
        </w:rPr>
        <w:t>name</w:t>
      </w:r>
      <w:r w:rsidR="004B4E92">
        <w:rPr>
          <w:color w:val="0000FF"/>
          <w:lang w:eastAsia="ko-KR"/>
        </w:rPr>
        <w:t xml:space="preserve"> are not described in the data dictionary. </w:t>
      </w:r>
      <w:r w:rsidR="00D1121F" w:rsidRPr="00AE5002">
        <w:rPr>
          <w:color w:val="0000FF"/>
          <w:lang w:eastAsia="ko-KR"/>
        </w:rPr>
        <w:t>The data dictionary of t</w:t>
      </w:r>
      <w:r w:rsidR="0047498D" w:rsidRPr="00AE5002">
        <w:rPr>
          <w:color w:val="0000FF"/>
          <w:lang w:eastAsia="ko-KR"/>
        </w:rPr>
        <w:t xml:space="preserve">he feature types defined in section 8 </w:t>
      </w:r>
      <w:r w:rsidR="00D1121F" w:rsidRPr="00AE5002">
        <w:rPr>
          <w:color w:val="0000FF"/>
          <w:lang w:eastAsia="ko-KR"/>
        </w:rPr>
        <w:t xml:space="preserve">is given </w:t>
      </w:r>
      <w:r w:rsidR="001E4D41" w:rsidRPr="00AE5002">
        <w:rPr>
          <w:color w:val="0000FF"/>
          <w:lang w:eastAsia="ko-KR"/>
        </w:rPr>
        <w:t>in the following subsections.</w:t>
      </w:r>
    </w:p>
    <w:p w14:paraId="18A5BDFE" w14:textId="7F98D272" w:rsidR="004F4A4D" w:rsidRPr="000E670A" w:rsidRDefault="00280670" w:rsidP="004F4A4D">
      <w:pPr>
        <w:pStyle w:val="2"/>
        <w:numPr>
          <w:ilvl w:val="1"/>
          <w:numId w:val="53"/>
        </w:numPr>
        <w:tabs>
          <w:tab w:val="clear" w:pos="576"/>
          <w:tab w:val="left" w:pos="540"/>
          <w:tab w:val="left" w:pos="700"/>
        </w:tabs>
        <w:suppressAutoHyphens/>
        <w:spacing w:before="60" w:after="120" w:line="-250" w:lineRule="auto"/>
        <w:jc w:val="both"/>
        <w:rPr>
          <w:color w:val="0000FF"/>
          <w:szCs w:val="24"/>
          <w:lang w:eastAsia="ko-KR"/>
        </w:rPr>
      </w:pPr>
      <w:bookmarkStart w:id="424" w:name="_Toc146459205"/>
      <w:r>
        <w:rPr>
          <w:color w:val="0000FF"/>
          <w:szCs w:val="24"/>
          <w:lang w:eastAsia="ko-KR"/>
        </w:rPr>
        <w:t xml:space="preserve">Feature Types in </w:t>
      </w:r>
      <w:r>
        <w:rPr>
          <w:rFonts w:hint="eastAsia"/>
          <w:color w:val="0000FF"/>
          <w:szCs w:val="24"/>
          <w:lang w:eastAsia="ko-KR"/>
        </w:rPr>
        <w:t>C</w:t>
      </w:r>
      <w:r>
        <w:rPr>
          <w:color w:val="0000FF"/>
          <w:szCs w:val="24"/>
          <w:lang w:eastAsia="ko-KR"/>
        </w:rPr>
        <w:t>ore Module</w:t>
      </w:r>
      <w:bookmarkEnd w:id="424"/>
    </w:p>
    <w:p w14:paraId="19F29A55" w14:textId="36C6A9A4" w:rsidR="00D92F21" w:rsidRPr="00850D4C" w:rsidRDefault="00280670" w:rsidP="003B756B">
      <w:pPr>
        <w:pStyle w:val="3"/>
        <w:numPr>
          <w:ilvl w:val="2"/>
          <w:numId w:val="54"/>
        </w:numPr>
        <w:tabs>
          <w:tab w:val="clear" w:pos="720"/>
          <w:tab w:val="left" w:pos="540"/>
          <w:tab w:val="left" w:pos="700"/>
        </w:tabs>
        <w:suppressAutoHyphens/>
        <w:spacing w:before="60" w:after="120" w:line="-250" w:lineRule="auto"/>
        <w:jc w:val="both"/>
        <w:rPr>
          <w:rFonts w:asciiTheme="minorHAnsi" w:hAnsiTheme="minorHAnsi" w:cstheme="minorHAnsi"/>
          <w:color w:val="0000FF"/>
          <w:szCs w:val="24"/>
          <w:lang w:eastAsia="ko-KR"/>
        </w:rPr>
      </w:pPr>
      <w:bookmarkStart w:id="425" w:name="_Toc146459206"/>
      <w:proofErr w:type="spellStart"/>
      <w:r w:rsidRPr="00850D4C">
        <w:rPr>
          <w:rFonts w:asciiTheme="minorHAnsi" w:hAnsiTheme="minorHAnsi" w:cstheme="minorHAnsi"/>
          <w:color w:val="0000FF"/>
          <w:szCs w:val="24"/>
          <w:lang w:eastAsia="ko-KR"/>
        </w:rPr>
        <w:t>IndoorFeatures</w:t>
      </w:r>
      <w:bookmarkEnd w:id="425"/>
      <w:proofErr w:type="spellEnd"/>
      <w:r w:rsidRPr="00850D4C">
        <w:rPr>
          <w:rFonts w:asciiTheme="minorHAnsi" w:hAnsiTheme="minorHAnsi" w:cstheme="minorHAnsi"/>
          <w:color w:val="0000FF"/>
          <w:szCs w:val="24"/>
          <w:lang w:eastAsia="ko-KR"/>
        </w:rPr>
        <w:t xml:space="preserve"> </w:t>
      </w:r>
    </w:p>
    <w:tbl>
      <w:tblPr>
        <w:tblStyle w:val="af0"/>
        <w:tblW w:w="0" w:type="auto"/>
        <w:tblLook w:val="04A0" w:firstRow="1" w:lastRow="0" w:firstColumn="1" w:lastColumn="0" w:noHBand="0" w:noVBand="1"/>
      </w:tblPr>
      <w:tblGrid>
        <w:gridCol w:w="1535"/>
        <w:gridCol w:w="3400"/>
        <w:gridCol w:w="22"/>
        <w:gridCol w:w="5103"/>
      </w:tblGrid>
      <w:tr w:rsidR="00D92F21" w:rsidRPr="003B756B" w14:paraId="5C412DCD" w14:textId="77777777" w:rsidTr="003132AC">
        <w:trPr>
          <w:trHeight w:val="292"/>
        </w:trPr>
        <w:tc>
          <w:tcPr>
            <w:tcW w:w="1535" w:type="dxa"/>
            <w:shd w:val="clear" w:color="auto" w:fill="F2F2F2" w:themeFill="background1" w:themeFillShade="F2"/>
            <w:vAlign w:val="center"/>
            <w:hideMark/>
          </w:tcPr>
          <w:p w14:paraId="1F989B29" w14:textId="77777777" w:rsidR="00D92F21" w:rsidRPr="003B756B" w:rsidRDefault="00D92F21"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525" w:type="dxa"/>
            <w:gridSpan w:val="3"/>
            <w:shd w:val="clear" w:color="auto" w:fill="F2F2F2" w:themeFill="background1" w:themeFillShade="F2"/>
            <w:vAlign w:val="center"/>
            <w:hideMark/>
          </w:tcPr>
          <w:p w14:paraId="3C852DF7" w14:textId="3B06B61C" w:rsidR="00D92F21" w:rsidRPr="00850D4C" w:rsidRDefault="00D92F21"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850D4C">
              <w:rPr>
                <w:rFonts w:asciiTheme="minorHAnsi" w:eastAsia="맑은 고딕" w:hAnsiTheme="minorHAnsi" w:cstheme="minorHAnsi"/>
                <w:b/>
                <w:bCs/>
                <w:color w:val="0000FF"/>
                <w:sz w:val="22"/>
                <w:szCs w:val="22"/>
                <w:lang w:eastAsia="ko-KR"/>
              </w:rPr>
              <w:t>IndoorFeatures</w:t>
            </w:r>
            <w:proofErr w:type="spellEnd"/>
          </w:p>
        </w:tc>
      </w:tr>
      <w:tr w:rsidR="00D92F21" w:rsidRPr="003B756B" w14:paraId="668AB4BA" w14:textId="77777777" w:rsidTr="003132AC">
        <w:trPr>
          <w:trHeight w:val="281"/>
        </w:trPr>
        <w:tc>
          <w:tcPr>
            <w:tcW w:w="1535" w:type="dxa"/>
            <w:shd w:val="clear" w:color="auto" w:fill="F2F2F2" w:themeFill="background1" w:themeFillShade="F2"/>
            <w:vAlign w:val="center"/>
            <w:hideMark/>
          </w:tcPr>
          <w:p w14:paraId="4B86FFD7" w14:textId="77777777" w:rsidR="00D92F21" w:rsidRPr="003B756B" w:rsidRDefault="00D92F21"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525" w:type="dxa"/>
            <w:gridSpan w:val="3"/>
            <w:vAlign w:val="center"/>
            <w:hideMark/>
          </w:tcPr>
          <w:p w14:paraId="1511CA4D" w14:textId="2C9792E0" w:rsidR="00D92F21" w:rsidRPr="003B756B" w:rsidRDefault="006E501E" w:rsidP="00260E6D">
            <w:pPr>
              <w:widowControl w:val="0"/>
              <w:wordWrap w:val="0"/>
              <w:autoSpaceDE w:val="0"/>
              <w:autoSpaceDN w:val="0"/>
              <w:spacing w:after="0"/>
              <w:jc w:val="both"/>
              <w:textAlignment w:val="baseline"/>
              <w:rPr>
                <w:rFonts w:eastAsia="굴림"/>
                <w:color w:val="0000FF"/>
                <w:sz w:val="22"/>
                <w:szCs w:val="22"/>
                <w:lang w:eastAsia="ko-KR"/>
              </w:rPr>
            </w:pPr>
            <w:r>
              <w:rPr>
                <w:rFonts w:eastAsia="맑은 고딕"/>
                <w:color w:val="0000FF"/>
                <w:sz w:val="22"/>
                <w:szCs w:val="22"/>
                <w:lang w:eastAsia="ko-KR"/>
              </w:rPr>
              <w:t>S</w:t>
            </w:r>
            <w:r w:rsidR="003132AC">
              <w:rPr>
                <w:rFonts w:eastAsia="맑은 고딕"/>
                <w:color w:val="0000FF"/>
                <w:sz w:val="22"/>
                <w:szCs w:val="22"/>
                <w:lang w:eastAsia="ko-KR"/>
              </w:rPr>
              <w:t>et of a</w:t>
            </w:r>
            <w:r w:rsidR="00D92F21" w:rsidRPr="003B756B">
              <w:rPr>
                <w:rFonts w:eastAsia="맑은 고딕"/>
                <w:color w:val="0000FF"/>
                <w:sz w:val="22"/>
                <w:szCs w:val="22"/>
                <w:lang w:eastAsia="ko-KR"/>
              </w:rPr>
              <w:t xml:space="preserve">ll features </w:t>
            </w:r>
            <w:r w:rsidR="003B756B">
              <w:rPr>
                <w:rFonts w:eastAsia="맑은 고딕"/>
                <w:color w:val="0000FF"/>
                <w:sz w:val="22"/>
                <w:szCs w:val="22"/>
                <w:lang w:eastAsia="ko-KR"/>
              </w:rPr>
              <w:t xml:space="preserve">and </w:t>
            </w:r>
            <w:r w:rsidR="003132AC">
              <w:rPr>
                <w:rFonts w:eastAsia="맑은 고딕"/>
                <w:color w:val="0000FF"/>
                <w:sz w:val="22"/>
                <w:szCs w:val="22"/>
                <w:lang w:eastAsia="ko-KR"/>
              </w:rPr>
              <w:t xml:space="preserve">their </w:t>
            </w:r>
            <w:r w:rsidR="003B756B">
              <w:rPr>
                <w:rFonts w:eastAsia="맑은 고딕"/>
                <w:color w:val="0000FF"/>
                <w:sz w:val="22"/>
                <w:szCs w:val="22"/>
                <w:lang w:eastAsia="ko-KR"/>
              </w:rPr>
              <w:t>relationship</w:t>
            </w:r>
            <w:r w:rsidR="003132AC">
              <w:rPr>
                <w:rFonts w:eastAsia="맑은 고딕"/>
                <w:color w:val="0000FF"/>
                <w:sz w:val="22"/>
                <w:szCs w:val="22"/>
                <w:lang w:eastAsia="ko-KR"/>
              </w:rPr>
              <w:t>s to describe a</w:t>
            </w:r>
            <w:r w:rsidR="003B756B">
              <w:rPr>
                <w:rFonts w:eastAsia="맑은 고딕"/>
                <w:color w:val="0000FF"/>
                <w:sz w:val="22"/>
                <w:szCs w:val="22"/>
                <w:lang w:eastAsia="ko-KR"/>
              </w:rPr>
              <w:t xml:space="preserve"> given</w:t>
            </w:r>
            <w:r w:rsidR="00D92F21" w:rsidRPr="003B756B">
              <w:rPr>
                <w:rFonts w:eastAsia="맑은 고딕"/>
                <w:color w:val="0000FF"/>
                <w:sz w:val="22"/>
                <w:szCs w:val="22"/>
                <w:lang w:eastAsia="ko-KR"/>
              </w:rPr>
              <w:t xml:space="preserve"> indoor space</w:t>
            </w:r>
            <w:r w:rsidR="003B756B">
              <w:rPr>
                <w:rFonts w:eastAsia="맑은 고딕"/>
                <w:color w:val="0000FF"/>
                <w:sz w:val="22"/>
                <w:szCs w:val="22"/>
                <w:lang w:eastAsia="ko-KR"/>
              </w:rPr>
              <w:t>.</w:t>
            </w:r>
          </w:p>
        </w:tc>
      </w:tr>
      <w:tr w:rsidR="00D92F21" w:rsidRPr="003B756B" w14:paraId="1BE62A82" w14:textId="77777777" w:rsidTr="003132AC">
        <w:trPr>
          <w:trHeight w:val="271"/>
        </w:trPr>
        <w:tc>
          <w:tcPr>
            <w:tcW w:w="1535" w:type="dxa"/>
            <w:shd w:val="clear" w:color="auto" w:fill="F2F2F2" w:themeFill="background1" w:themeFillShade="F2"/>
            <w:vAlign w:val="center"/>
            <w:hideMark/>
          </w:tcPr>
          <w:p w14:paraId="72442BB8" w14:textId="77777777" w:rsidR="00D92F21" w:rsidRPr="003B756B" w:rsidRDefault="00D92F21"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525" w:type="dxa"/>
            <w:gridSpan w:val="3"/>
            <w:vAlign w:val="center"/>
            <w:hideMark/>
          </w:tcPr>
          <w:p w14:paraId="3C4E1E1E" w14:textId="77777777" w:rsidR="00D92F21" w:rsidRPr="00850D4C" w:rsidRDefault="00D92F21"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 xml:space="preserve">GML </w:t>
            </w:r>
            <w:proofErr w:type="spellStart"/>
            <w:r w:rsidRPr="00850D4C">
              <w:rPr>
                <w:rFonts w:asciiTheme="minorHAnsi" w:eastAsia="맑은 고딕" w:hAnsiTheme="minorHAnsi" w:cstheme="minorHAnsi"/>
                <w:color w:val="0000FF"/>
                <w:sz w:val="22"/>
                <w:szCs w:val="22"/>
                <w:lang w:eastAsia="ko-KR"/>
              </w:rPr>
              <w:t>AbstractFeature</w:t>
            </w:r>
            <w:proofErr w:type="spellEnd"/>
          </w:p>
        </w:tc>
      </w:tr>
      <w:tr w:rsidR="00D92F21" w:rsidRPr="003B756B" w14:paraId="7B086C84" w14:textId="77777777" w:rsidTr="003132AC">
        <w:trPr>
          <w:trHeight w:val="275"/>
        </w:trPr>
        <w:tc>
          <w:tcPr>
            <w:tcW w:w="1535" w:type="dxa"/>
            <w:vMerge w:val="restart"/>
            <w:shd w:val="clear" w:color="auto" w:fill="F2F2F2" w:themeFill="background1" w:themeFillShade="F2"/>
            <w:vAlign w:val="center"/>
            <w:hideMark/>
          </w:tcPr>
          <w:p w14:paraId="67F98D3F" w14:textId="296AE310" w:rsidR="00D92F21" w:rsidRPr="003B756B" w:rsidRDefault="00D92F21"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Composition</w:t>
            </w:r>
          </w:p>
        </w:tc>
        <w:tc>
          <w:tcPr>
            <w:tcW w:w="3400" w:type="dxa"/>
            <w:shd w:val="clear" w:color="auto" w:fill="F2F2F2" w:themeFill="background1" w:themeFillShade="F2"/>
            <w:vAlign w:val="center"/>
            <w:hideMark/>
          </w:tcPr>
          <w:p w14:paraId="6BACA9C9" w14:textId="77777777" w:rsidR="00D92F21" w:rsidRPr="003B756B" w:rsidRDefault="00D92F21" w:rsidP="00260E6D">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Role name</w:t>
            </w:r>
          </w:p>
        </w:tc>
        <w:tc>
          <w:tcPr>
            <w:tcW w:w="5125" w:type="dxa"/>
            <w:gridSpan w:val="2"/>
            <w:shd w:val="clear" w:color="auto" w:fill="F2F2F2" w:themeFill="background1" w:themeFillShade="F2"/>
            <w:vAlign w:val="center"/>
            <w:hideMark/>
          </w:tcPr>
          <w:p w14:paraId="59FA868B" w14:textId="77777777" w:rsidR="00D92F21" w:rsidRPr="003B756B" w:rsidRDefault="00D92F21" w:rsidP="00260E6D">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D92F21" w:rsidRPr="003B756B" w14:paraId="2950D665" w14:textId="77777777" w:rsidTr="003132AC">
        <w:trPr>
          <w:trHeight w:val="265"/>
        </w:trPr>
        <w:tc>
          <w:tcPr>
            <w:tcW w:w="0" w:type="auto"/>
            <w:vMerge/>
            <w:shd w:val="clear" w:color="auto" w:fill="F2F2F2" w:themeFill="background1" w:themeFillShade="F2"/>
            <w:vAlign w:val="center"/>
            <w:hideMark/>
          </w:tcPr>
          <w:p w14:paraId="0D3804FC" w14:textId="77777777" w:rsidR="00D92F21" w:rsidRPr="003B756B" w:rsidRDefault="00D92F21" w:rsidP="00260E6D">
            <w:pPr>
              <w:spacing w:after="0"/>
              <w:rPr>
                <w:rFonts w:eastAsia="굴림"/>
                <w:color w:val="0000FF"/>
                <w:sz w:val="22"/>
                <w:szCs w:val="22"/>
                <w:lang w:eastAsia="ko-KR"/>
              </w:rPr>
            </w:pPr>
          </w:p>
        </w:tc>
        <w:tc>
          <w:tcPr>
            <w:tcW w:w="3400" w:type="dxa"/>
            <w:vAlign w:val="center"/>
            <w:hideMark/>
          </w:tcPr>
          <w:p w14:paraId="3923E2EE" w14:textId="4853EEBC" w:rsidR="00D92F21" w:rsidRPr="00850D4C" w:rsidRDefault="00D92F21"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 xml:space="preserve">layers </w:t>
            </w:r>
          </w:p>
        </w:tc>
        <w:tc>
          <w:tcPr>
            <w:tcW w:w="5125" w:type="dxa"/>
            <w:gridSpan w:val="2"/>
            <w:vAlign w:val="center"/>
            <w:hideMark/>
          </w:tcPr>
          <w:p w14:paraId="30C5A4D2" w14:textId="2A53B0AE" w:rsidR="00D92F21" w:rsidRPr="003B756B" w:rsidRDefault="00D92F21" w:rsidP="00260E6D">
            <w:pPr>
              <w:widowControl w:val="0"/>
              <w:autoSpaceDE w:val="0"/>
              <w:autoSpaceDN w:val="0"/>
              <w:spacing w:after="0"/>
              <w:textAlignment w:val="baseline"/>
              <w:rPr>
                <w:rFonts w:eastAsia="굴림"/>
                <w:color w:val="0000FF"/>
                <w:sz w:val="22"/>
                <w:szCs w:val="22"/>
                <w:lang w:eastAsia="ko-KR"/>
              </w:rPr>
            </w:pPr>
            <w:proofErr w:type="spellStart"/>
            <w:r w:rsidRPr="00850D4C">
              <w:rPr>
                <w:rFonts w:asciiTheme="minorHAnsi" w:eastAsia="굴림" w:hAnsiTheme="minorHAnsi" w:cstheme="minorHAnsi"/>
                <w:color w:val="0000FF"/>
                <w:sz w:val="22"/>
                <w:szCs w:val="22"/>
                <w:lang w:eastAsia="ko-KR"/>
              </w:rPr>
              <w:t>ThematicLayer</w:t>
            </w:r>
            <w:proofErr w:type="spellEnd"/>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1..</w:t>
            </w:r>
            <w:proofErr w:type="gramEnd"/>
            <w:r w:rsidRPr="003B756B">
              <w:rPr>
                <w:rFonts w:eastAsia="맑은 고딕"/>
                <w:color w:val="0000FF"/>
                <w:sz w:val="22"/>
                <w:szCs w:val="22"/>
                <w:lang w:eastAsia="ko-KR"/>
              </w:rPr>
              <w:t>*]</w:t>
            </w:r>
          </w:p>
        </w:tc>
      </w:tr>
      <w:tr w:rsidR="00D92F21" w:rsidRPr="003B756B" w14:paraId="64A6CB26" w14:textId="77777777" w:rsidTr="003132AC">
        <w:trPr>
          <w:trHeight w:val="269"/>
        </w:trPr>
        <w:tc>
          <w:tcPr>
            <w:tcW w:w="0" w:type="auto"/>
            <w:vMerge/>
            <w:shd w:val="clear" w:color="auto" w:fill="F2F2F2" w:themeFill="background1" w:themeFillShade="F2"/>
            <w:vAlign w:val="center"/>
            <w:hideMark/>
          </w:tcPr>
          <w:p w14:paraId="1D3DACD2" w14:textId="77777777" w:rsidR="00D92F21" w:rsidRPr="003B756B" w:rsidRDefault="00D92F21" w:rsidP="00260E6D">
            <w:pPr>
              <w:spacing w:after="0"/>
              <w:rPr>
                <w:rFonts w:eastAsia="굴림"/>
                <w:color w:val="0000FF"/>
                <w:sz w:val="22"/>
                <w:szCs w:val="22"/>
                <w:lang w:eastAsia="ko-KR"/>
              </w:rPr>
            </w:pPr>
          </w:p>
        </w:tc>
        <w:tc>
          <w:tcPr>
            <w:tcW w:w="3400" w:type="dxa"/>
            <w:vAlign w:val="center"/>
            <w:hideMark/>
          </w:tcPr>
          <w:p w14:paraId="621BBCBE" w14:textId="4686AEAF" w:rsidR="00D92F21" w:rsidRPr="00850D4C" w:rsidRDefault="00D92F21"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layerConnections</w:t>
            </w:r>
            <w:proofErr w:type="spellEnd"/>
            <w:r w:rsidRPr="00850D4C">
              <w:rPr>
                <w:rFonts w:asciiTheme="minorHAnsi" w:eastAsia="맑은 고딕" w:hAnsiTheme="minorHAnsi" w:cstheme="minorHAnsi"/>
                <w:color w:val="0000FF"/>
                <w:sz w:val="22"/>
                <w:szCs w:val="22"/>
                <w:lang w:eastAsia="ko-KR"/>
              </w:rPr>
              <w:t xml:space="preserve"> </w:t>
            </w:r>
          </w:p>
        </w:tc>
        <w:tc>
          <w:tcPr>
            <w:tcW w:w="5125" w:type="dxa"/>
            <w:gridSpan w:val="2"/>
            <w:vAlign w:val="center"/>
            <w:hideMark/>
          </w:tcPr>
          <w:p w14:paraId="5D24B7AA" w14:textId="10BCA726" w:rsidR="00D92F21" w:rsidRPr="003B756B" w:rsidRDefault="00D92F21" w:rsidP="00260E6D">
            <w:pPr>
              <w:widowControl w:val="0"/>
              <w:autoSpaceDE w:val="0"/>
              <w:autoSpaceDN w:val="0"/>
              <w:spacing w:after="0"/>
              <w:textAlignment w:val="baseline"/>
              <w:rPr>
                <w:rFonts w:eastAsia="굴림"/>
                <w:color w:val="0000FF"/>
                <w:sz w:val="22"/>
                <w:szCs w:val="22"/>
                <w:lang w:eastAsia="ko-KR"/>
              </w:rPr>
            </w:pPr>
            <w:proofErr w:type="spellStart"/>
            <w:r w:rsidRPr="00850D4C">
              <w:rPr>
                <w:rFonts w:asciiTheme="minorHAnsi" w:eastAsia="굴림" w:hAnsiTheme="minorHAnsi" w:cstheme="minorHAnsi"/>
                <w:color w:val="0000FF"/>
                <w:sz w:val="22"/>
                <w:szCs w:val="22"/>
                <w:lang w:eastAsia="ko-KR"/>
              </w:rPr>
              <w:t>InterLayerConnection</w:t>
            </w:r>
            <w:proofErr w:type="spellEnd"/>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0..</w:t>
            </w:r>
            <w:proofErr w:type="gramEnd"/>
            <w:r w:rsidRPr="003B756B">
              <w:rPr>
                <w:rFonts w:eastAsia="맑은 고딕"/>
                <w:color w:val="0000FF"/>
                <w:sz w:val="22"/>
                <w:szCs w:val="22"/>
                <w:lang w:eastAsia="ko-KR"/>
              </w:rPr>
              <w:t>*]</w:t>
            </w:r>
          </w:p>
        </w:tc>
      </w:tr>
      <w:tr w:rsidR="00D92F21" w:rsidRPr="003B756B" w14:paraId="305EB582" w14:textId="77777777" w:rsidTr="003132AC">
        <w:trPr>
          <w:trHeight w:val="273"/>
        </w:trPr>
        <w:tc>
          <w:tcPr>
            <w:tcW w:w="1535" w:type="dxa"/>
            <w:vMerge w:val="restart"/>
            <w:shd w:val="clear" w:color="auto" w:fill="F2F2F2" w:themeFill="background1" w:themeFillShade="F2"/>
            <w:vAlign w:val="center"/>
            <w:hideMark/>
          </w:tcPr>
          <w:p w14:paraId="6DCC5B33" w14:textId="77777777" w:rsidR="00D92F21" w:rsidRPr="003B756B" w:rsidRDefault="00D92F21"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Properties</w:t>
            </w:r>
          </w:p>
        </w:tc>
        <w:tc>
          <w:tcPr>
            <w:tcW w:w="3400" w:type="dxa"/>
            <w:shd w:val="clear" w:color="auto" w:fill="F2F2F2" w:themeFill="background1" w:themeFillShade="F2"/>
            <w:vAlign w:val="center"/>
            <w:hideMark/>
          </w:tcPr>
          <w:p w14:paraId="53D3B108" w14:textId="77777777" w:rsidR="00D92F21" w:rsidRPr="003B756B" w:rsidRDefault="00D92F21"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Property name</w:t>
            </w:r>
          </w:p>
        </w:tc>
        <w:tc>
          <w:tcPr>
            <w:tcW w:w="5125" w:type="dxa"/>
            <w:gridSpan w:val="2"/>
            <w:shd w:val="clear" w:color="auto" w:fill="F2F2F2" w:themeFill="background1" w:themeFillShade="F2"/>
            <w:vAlign w:val="center"/>
            <w:hideMark/>
          </w:tcPr>
          <w:p w14:paraId="7B3B6355" w14:textId="77777777" w:rsidR="00D92F21" w:rsidRPr="003B756B" w:rsidRDefault="00D92F21"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D92F21" w:rsidRPr="003B756B" w14:paraId="41C26342" w14:textId="77777777" w:rsidTr="003132AC">
        <w:trPr>
          <w:trHeight w:val="277"/>
        </w:trPr>
        <w:tc>
          <w:tcPr>
            <w:tcW w:w="0" w:type="auto"/>
            <w:vMerge/>
            <w:shd w:val="clear" w:color="auto" w:fill="F2F2F2" w:themeFill="background1" w:themeFillShade="F2"/>
            <w:vAlign w:val="center"/>
            <w:hideMark/>
          </w:tcPr>
          <w:p w14:paraId="3C65F8FE" w14:textId="77777777" w:rsidR="00D92F21" w:rsidRPr="003B756B" w:rsidRDefault="00D92F21" w:rsidP="00260E6D">
            <w:pPr>
              <w:spacing w:after="0"/>
              <w:rPr>
                <w:rFonts w:eastAsia="굴림"/>
                <w:color w:val="0000FF"/>
                <w:sz w:val="22"/>
                <w:szCs w:val="22"/>
                <w:lang w:eastAsia="ko-KR"/>
              </w:rPr>
            </w:pPr>
          </w:p>
        </w:tc>
        <w:tc>
          <w:tcPr>
            <w:tcW w:w="3400" w:type="dxa"/>
            <w:vAlign w:val="center"/>
          </w:tcPr>
          <w:p w14:paraId="2F0E0E07" w14:textId="327D58CA" w:rsidR="00D92F21" w:rsidRPr="003B756B" w:rsidRDefault="00D92F21" w:rsidP="00260E6D">
            <w:pPr>
              <w:widowControl w:val="0"/>
              <w:autoSpaceDE w:val="0"/>
              <w:autoSpaceDN w:val="0"/>
              <w:spacing w:after="0"/>
              <w:textAlignment w:val="baseline"/>
              <w:rPr>
                <w:rFonts w:eastAsia="굴림"/>
                <w:color w:val="0000FF"/>
                <w:sz w:val="22"/>
                <w:szCs w:val="22"/>
                <w:lang w:eastAsia="ko-KR"/>
              </w:rPr>
            </w:pPr>
            <w:r w:rsidRPr="003B756B">
              <w:rPr>
                <w:rFonts w:eastAsia="굴림"/>
                <w:color w:val="0000FF"/>
                <w:sz w:val="22"/>
                <w:szCs w:val="22"/>
                <w:lang w:eastAsia="ko-KR"/>
              </w:rPr>
              <w:t>(none)</w:t>
            </w:r>
          </w:p>
        </w:tc>
        <w:tc>
          <w:tcPr>
            <w:tcW w:w="5125" w:type="dxa"/>
            <w:gridSpan w:val="2"/>
            <w:vAlign w:val="center"/>
          </w:tcPr>
          <w:p w14:paraId="493CEFA5" w14:textId="306529AF" w:rsidR="00D92F21" w:rsidRPr="003B756B" w:rsidRDefault="00D92F21" w:rsidP="00260E6D">
            <w:pPr>
              <w:widowControl w:val="0"/>
              <w:autoSpaceDE w:val="0"/>
              <w:autoSpaceDN w:val="0"/>
              <w:spacing w:after="0"/>
              <w:textAlignment w:val="baseline"/>
              <w:rPr>
                <w:rFonts w:eastAsia="굴림"/>
                <w:color w:val="0000FF"/>
                <w:sz w:val="22"/>
                <w:szCs w:val="22"/>
                <w:lang w:eastAsia="ko-KR"/>
              </w:rPr>
            </w:pPr>
          </w:p>
        </w:tc>
      </w:tr>
      <w:tr w:rsidR="00D92F21" w:rsidRPr="003B756B" w14:paraId="48FF53E7" w14:textId="77777777" w:rsidTr="003132AC">
        <w:trPr>
          <w:trHeight w:val="281"/>
        </w:trPr>
        <w:tc>
          <w:tcPr>
            <w:tcW w:w="1535" w:type="dxa"/>
            <w:vMerge w:val="restart"/>
            <w:shd w:val="clear" w:color="auto" w:fill="F2F2F2" w:themeFill="background1" w:themeFillShade="F2"/>
            <w:vAlign w:val="center"/>
            <w:hideMark/>
          </w:tcPr>
          <w:p w14:paraId="7CE33975" w14:textId="77777777" w:rsidR="00D92F21" w:rsidRPr="003B756B" w:rsidRDefault="00D92F21"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422" w:type="dxa"/>
            <w:gridSpan w:val="2"/>
            <w:shd w:val="clear" w:color="auto" w:fill="F2F2F2" w:themeFill="background1" w:themeFillShade="F2"/>
            <w:vAlign w:val="center"/>
            <w:hideMark/>
          </w:tcPr>
          <w:p w14:paraId="34204520" w14:textId="791B8E65" w:rsidR="00D92F21" w:rsidRPr="003B756B" w:rsidRDefault="001B6CCC" w:rsidP="00260E6D">
            <w:pPr>
              <w:widowControl w:val="0"/>
              <w:wordWrap w:val="0"/>
              <w:autoSpaceDE w:val="0"/>
              <w:autoSpaceDN w:val="0"/>
              <w:spacing w:after="0"/>
              <w:jc w:val="both"/>
              <w:textAlignment w:val="baseline"/>
              <w:rPr>
                <w:rFonts w:eastAsia="굴림"/>
                <w:b/>
                <w:color w:val="0000FF"/>
                <w:sz w:val="22"/>
                <w:szCs w:val="22"/>
                <w:lang w:eastAsia="ko-KR"/>
              </w:rPr>
            </w:pPr>
            <w:r>
              <w:rPr>
                <w:rFonts w:eastAsia="굴림"/>
                <w:b/>
                <w:color w:val="0000FF"/>
                <w:sz w:val="22"/>
                <w:szCs w:val="22"/>
                <w:lang w:eastAsia="ko-KR"/>
              </w:rPr>
              <w:t>Constraint</w:t>
            </w:r>
            <w:r w:rsidRPr="003B756B">
              <w:rPr>
                <w:rFonts w:eastAsia="굴림"/>
                <w:b/>
                <w:color w:val="0000FF"/>
                <w:sz w:val="22"/>
                <w:szCs w:val="22"/>
                <w:lang w:eastAsia="ko-KR"/>
              </w:rPr>
              <w:t xml:space="preserve"> </w:t>
            </w:r>
            <w:r w:rsidR="00D92F21" w:rsidRPr="003B756B">
              <w:rPr>
                <w:rFonts w:eastAsia="굴림"/>
                <w:b/>
                <w:color w:val="0000FF"/>
                <w:sz w:val="22"/>
                <w:szCs w:val="22"/>
                <w:lang w:eastAsia="ko-KR"/>
              </w:rPr>
              <w:t>ID</w:t>
            </w:r>
          </w:p>
        </w:tc>
        <w:tc>
          <w:tcPr>
            <w:tcW w:w="5103" w:type="dxa"/>
            <w:shd w:val="clear" w:color="auto" w:fill="F2F2F2" w:themeFill="background1" w:themeFillShade="F2"/>
            <w:vAlign w:val="center"/>
          </w:tcPr>
          <w:p w14:paraId="5508ADC5" w14:textId="77777777" w:rsidR="00D92F21" w:rsidRPr="003B756B" w:rsidRDefault="00D92F21" w:rsidP="00260E6D">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 xml:space="preserve"> Constraint</w:t>
            </w:r>
          </w:p>
        </w:tc>
      </w:tr>
      <w:tr w:rsidR="00D92F21" w:rsidRPr="003B756B" w14:paraId="69F7F406" w14:textId="77777777" w:rsidTr="003132AC">
        <w:trPr>
          <w:trHeight w:val="271"/>
        </w:trPr>
        <w:tc>
          <w:tcPr>
            <w:tcW w:w="1535" w:type="dxa"/>
            <w:vMerge/>
            <w:shd w:val="clear" w:color="auto" w:fill="F2F2F2" w:themeFill="background1" w:themeFillShade="F2"/>
            <w:vAlign w:val="center"/>
          </w:tcPr>
          <w:p w14:paraId="0642AFFF" w14:textId="77777777" w:rsidR="00D92F21" w:rsidRPr="003B756B" w:rsidRDefault="00D92F21" w:rsidP="00260E6D">
            <w:pPr>
              <w:widowControl w:val="0"/>
              <w:autoSpaceDE w:val="0"/>
              <w:autoSpaceDN w:val="0"/>
              <w:spacing w:after="0"/>
              <w:jc w:val="center"/>
              <w:textAlignment w:val="baseline"/>
              <w:rPr>
                <w:rFonts w:eastAsia="맑은 고딕"/>
                <w:b/>
                <w:bCs/>
                <w:color w:val="0000FF"/>
                <w:sz w:val="22"/>
                <w:szCs w:val="22"/>
                <w:lang w:eastAsia="ko-KR"/>
              </w:rPr>
            </w:pPr>
            <w:bookmarkStart w:id="426" w:name="_Hlk146102176"/>
          </w:p>
        </w:tc>
        <w:tc>
          <w:tcPr>
            <w:tcW w:w="3422" w:type="dxa"/>
            <w:gridSpan w:val="2"/>
            <w:vAlign w:val="center"/>
          </w:tcPr>
          <w:p w14:paraId="47666C67" w14:textId="66457C11" w:rsidR="00D92F21" w:rsidRPr="003B756B" w:rsidRDefault="00D92F21" w:rsidP="00260E6D">
            <w:pPr>
              <w:widowControl w:val="0"/>
              <w:wordWrap w:val="0"/>
              <w:autoSpaceDE w:val="0"/>
              <w:autoSpaceDN w:val="0"/>
              <w:spacing w:after="0"/>
              <w:jc w:val="both"/>
              <w:textAlignment w:val="baseline"/>
              <w:rPr>
                <w:rFonts w:eastAsia="맑은 고딕"/>
                <w:color w:val="0000FF"/>
                <w:sz w:val="22"/>
                <w:szCs w:val="22"/>
                <w:lang w:eastAsia="ko-KR"/>
              </w:rPr>
            </w:pPr>
            <w:r w:rsidRPr="003B756B">
              <w:rPr>
                <w:rFonts w:eastAsia="맑은 고딕"/>
                <w:color w:val="0000FF"/>
                <w:sz w:val="22"/>
                <w:szCs w:val="22"/>
                <w:lang w:eastAsia="ko-KR"/>
              </w:rPr>
              <w:t>(none)</w:t>
            </w:r>
          </w:p>
        </w:tc>
        <w:tc>
          <w:tcPr>
            <w:tcW w:w="5103" w:type="dxa"/>
            <w:vAlign w:val="center"/>
          </w:tcPr>
          <w:p w14:paraId="3F59900C" w14:textId="3D3D8254" w:rsidR="00D92F21" w:rsidRPr="003B756B" w:rsidRDefault="00D92F21" w:rsidP="00260E6D">
            <w:pPr>
              <w:widowControl w:val="0"/>
              <w:wordWrap w:val="0"/>
              <w:autoSpaceDE w:val="0"/>
              <w:autoSpaceDN w:val="0"/>
              <w:spacing w:after="0"/>
              <w:jc w:val="both"/>
              <w:textAlignment w:val="baseline"/>
              <w:rPr>
                <w:rFonts w:eastAsia="맑은 고딕"/>
                <w:color w:val="0000FF"/>
                <w:sz w:val="22"/>
                <w:szCs w:val="22"/>
                <w:lang w:eastAsia="ko-KR"/>
              </w:rPr>
            </w:pPr>
          </w:p>
        </w:tc>
      </w:tr>
    </w:tbl>
    <w:bookmarkEnd w:id="426"/>
    <w:p w14:paraId="476A2615" w14:textId="1E7919D8" w:rsidR="00D92F21" w:rsidRPr="003B756B" w:rsidRDefault="00850D4C" w:rsidP="00850D4C">
      <w:pPr>
        <w:tabs>
          <w:tab w:val="left" w:pos="1480"/>
        </w:tabs>
        <w:rPr>
          <w:lang w:eastAsia="ko-KR"/>
        </w:rPr>
      </w:pPr>
      <w:r>
        <w:rPr>
          <w:lang w:eastAsia="ko-KR"/>
        </w:rPr>
        <w:tab/>
      </w:r>
    </w:p>
    <w:p w14:paraId="659D61A2" w14:textId="6384770D" w:rsidR="004271DC" w:rsidRPr="00850D4C" w:rsidRDefault="00B060A7" w:rsidP="004271DC">
      <w:pPr>
        <w:pStyle w:val="3"/>
        <w:numPr>
          <w:ilvl w:val="2"/>
          <w:numId w:val="53"/>
        </w:numPr>
        <w:tabs>
          <w:tab w:val="clear" w:pos="720"/>
          <w:tab w:val="left" w:pos="540"/>
          <w:tab w:val="left" w:pos="700"/>
        </w:tabs>
        <w:suppressAutoHyphens/>
        <w:spacing w:before="60" w:after="120" w:line="-250" w:lineRule="auto"/>
        <w:jc w:val="both"/>
        <w:rPr>
          <w:rFonts w:asciiTheme="minorHAnsi" w:hAnsiTheme="minorHAnsi" w:cstheme="minorHAnsi"/>
          <w:color w:val="0000FF"/>
          <w:szCs w:val="24"/>
        </w:rPr>
      </w:pPr>
      <w:bookmarkStart w:id="427" w:name="_Toc146459207"/>
      <w:proofErr w:type="spellStart"/>
      <w:r w:rsidRPr="00850D4C">
        <w:rPr>
          <w:rFonts w:asciiTheme="minorHAnsi" w:hAnsiTheme="minorHAnsi" w:cstheme="minorHAnsi"/>
          <w:color w:val="0000FF"/>
          <w:szCs w:val="24"/>
        </w:rPr>
        <w:t>ThematicLayer</w:t>
      </w:r>
      <w:bookmarkEnd w:id="427"/>
      <w:proofErr w:type="spellEnd"/>
    </w:p>
    <w:tbl>
      <w:tblPr>
        <w:tblStyle w:val="af0"/>
        <w:tblW w:w="0" w:type="auto"/>
        <w:tblLook w:val="04A0" w:firstRow="1" w:lastRow="0" w:firstColumn="1" w:lastColumn="0" w:noHBand="0" w:noVBand="1"/>
      </w:tblPr>
      <w:tblGrid>
        <w:gridCol w:w="1507"/>
        <w:gridCol w:w="3814"/>
        <w:gridCol w:w="21"/>
        <w:gridCol w:w="4728"/>
      </w:tblGrid>
      <w:tr w:rsidR="00B060A7" w:rsidRPr="003B756B" w14:paraId="66378D67" w14:textId="77777777" w:rsidTr="003132AC">
        <w:trPr>
          <w:trHeight w:val="217"/>
        </w:trPr>
        <w:tc>
          <w:tcPr>
            <w:tcW w:w="1535" w:type="dxa"/>
            <w:shd w:val="clear" w:color="auto" w:fill="F2F2F2" w:themeFill="background1" w:themeFillShade="F2"/>
            <w:vAlign w:val="center"/>
            <w:hideMark/>
          </w:tcPr>
          <w:p w14:paraId="09E09631" w14:textId="77777777" w:rsidR="00B060A7" w:rsidRPr="003B756B" w:rsidRDefault="00B060A7"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525" w:type="dxa"/>
            <w:gridSpan w:val="3"/>
            <w:shd w:val="clear" w:color="auto" w:fill="F2F2F2" w:themeFill="background1" w:themeFillShade="F2"/>
            <w:vAlign w:val="center"/>
            <w:hideMark/>
          </w:tcPr>
          <w:p w14:paraId="07EE90D9" w14:textId="77777777" w:rsidR="00B060A7" w:rsidRPr="00850D4C" w:rsidRDefault="00B060A7"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850D4C">
              <w:rPr>
                <w:rFonts w:asciiTheme="minorHAnsi" w:eastAsia="맑은 고딕" w:hAnsiTheme="minorHAnsi" w:cstheme="minorHAnsi"/>
                <w:b/>
                <w:bCs/>
                <w:color w:val="0000FF"/>
                <w:sz w:val="22"/>
                <w:szCs w:val="22"/>
                <w:lang w:eastAsia="ko-KR"/>
              </w:rPr>
              <w:t>ThematicLayer</w:t>
            </w:r>
            <w:proofErr w:type="spellEnd"/>
          </w:p>
        </w:tc>
      </w:tr>
      <w:tr w:rsidR="00B060A7" w:rsidRPr="003B756B" w14:paraId="2522EB02" w14:textId="77777777" w:rsidTr="00850D4C">
        <w:trPr>
          <w:trHeight w:val="482"/>
        </w:trPr>
        <w:tc>
          <w:tcPr>
            <w:tcW w:w="1535" w:type="dxa"/>
            <w:shd w:val="clear" w:color="auto" w:fill="F2F2F2" w:themeFill="background1" w:themeFillShade="F2"/>
            <w:vAlign w:val="center"/>
            <w:hideMark/>
          </w:tcPr>
          <w:p w14:paraId="7C388793" w14:textId="77777777" w:rsidR="00B060A7" w:rsidRPr="003B756B" w:rsidRDefault="00B060A7"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525" w:type="dxa"/>
            <w:gridSpan w:val="3"/>
            <w:vAlign w:val="center"/>
            <w:hideMark/>
          </w:tcPr>
          <w:p w14:paraId="1FB60678" w14:textId="6CD179DA" w:rsidR="00B060A7" w:rsidRPr="003B756B" w:rsidRDefault="006E501E" w:rsidP="00260E6D">
            <w:pPr>
              <w:widowControl w:val="0"/>
              <w:wordWrap w:val="0"/>
              <w:autoSpaceDE w:val="0"/>
              <w:autoSpaceDN w:val="0"/>
              <w:spacing w:after="0"/>
              <w:jc w:val="both"/>
              <w:textAlignment w:val="baseline"/>
              <w:rPr>
                <w:rFonts w:eastAsia="굴림"/>
                <w:color w:val="0000FF"/>
                <w:sz w:val="22"/>
                <w:szCs w:val="22"/>
                <w:lang w:eastAsia="ko-KR"/>
              </w:rPr>
            </w:pPr>
            <w:r>
              <w:rPr>
                <w:rFonts w:eastAsia="맑은 고딕"/>
                <w:color w:val="0000FF"/>
                <w:sz w:val="22"/>
                <w:szCs w:val="22"/>
                <w:lang w:eastAsia="ko-KR"/>
              </w:rPr>
              <w:t>A</w:t>
            </w:r>
            <w:r w:rsidR="003B756B">
              <w:rPr>
                <w:rFonts w:eastAsia="맑은 고딕"/>
                <w:color w:val="0000FF"/>
                <w:sz w:val="22"/>
                <w:szCs w:val="22"/>
                <w:lang w:eastAsia="ko-KR"/>
              </w:rPr>
              <w:t>ggregation of features for a specific theme</w:t>
            </w:r>
            <w:r w:rsidR="003132AC">
              <w:rPr>
                <w:rFonts w:eastAsia="맑은 고딕"/>
                <w:color w:val="0000FF"/>
                <w:sz w:val="22"/>
                <w:szCs w:val="22"/>
                <w:lang w:eastAsia="ko-KR"/>
              </w:rPr>
              <w:t xml:space="preserve"> </w:t>
            </w:r>
            <w:r w:rsidR="003B756B">
              <w:rPr>
                <w:rFonts w:eastAsia="맑은 고딕"/>
                <w:color w:val="0000FF"/>
                <w:sz w:val="22"/>
                <w:szCs w:val="22"/>
                <w:lang w:eastAsia="ko-KR"/>
              </w:rPr>
              <w:t>consist</w:t>
            </w:r>
            <w:r w:rsidR="003132AC">
              <w:rPr>
                <w:rFonts w:eastAsia="맑은 고딕"/>
                <w:color w:val="0000FF"/>
                <w:sz w:val="22"/>
                <w:szCs w:val="22"/>
                <w:lang w:eastAsia="ko-KR"/>
              </w:rPr>
              <w:t xml:space="preserve">ing </w:t>
            </w:r>
            <w:r w:rsidR="003B756B">
              <w:rPr>
                <w:rFonts w:eastAsia="맑은 고딕"/>
                <w:color w:val="0000FF"/>
                <w:sz w:val="22"/>
                <w:szCs w:val="22"/>
                <w:lang w:eastAsia="ko-KR"/>
              </w:rPr>
              <w:t>of primal space layer and dual space layer.</w:t>
            </w:r>
          </w:p>
        </w:tc>
      </w:tr>
      <w:tr w:rsidR="00B060A7" w:rsidRPr="003B756B" w14:paraId="3FD9E2AB" w14:textId="77777777" w:rsidTr="003132AC">
        <w:trPr>
          <w:trHeight w:val="285"/>
        </w:trPr>
        <w:tc>
          <w:tcPr>
            <w:tcW w:w="1535" w:type="dxa"/>
            <w:shd w:val="clear" w:color="auto" w:fill="F2F2F2" w:themeFill="background1" w:themeFillShade="F2"/>
            <w:vAlign w:val="center"/>
            <w:hideMark/>
          </w:tcPr>
          <w:p w14:paraId="479E7528" w14:textId="77777777" w:rsidR="00B060A7" w:rsidRPr="003B756B" w:rsidRDefault="00B060A7"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525" w:type="dxa"/>
            <w:gridSpan w:val="3"/>
            <w:vAlign w:val="center"/>
            <w:hideMark/>
          </w:tcPr>
          <w:p w14:paraId="250159AC" w14:textId="77777777" w:rsidR="00B060A7" w:rsidRPr="00850D4C" w:rsidRDefault="00B060A7"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 xml:space="preserve">GML </w:t>
            </w:r>
            <w:proofErr w:type="spellStart"/>
            <w:r w:rsidRPr="00850D4C">
              <w:rPr>
                <w:rFonts w:asciiTheme="minorHAnsi" w:eastAsia="맑은 고딕" w:hAnsiTheme="minorHAnsi" w:cstheme="minorHAnsi"/>
                <w:color w:val="0000FF"/>
                <w:sz w:val="22"/>
                <w:szCs w:val="22"/>
                <w:lang w:eastAsia="ko-KR"/>
              </w:rPr>
              <w:t>AbstractFeature</w:t>
            </w:r>
            <w:proofErr w:type="spellEnd"/>
          </w:p>
        </w:tc>
      </w:tr>
      <w:tr w:rsidR="00B060A7" w:rsidRPr="003B756B" w14:paraId="1C688195" w14:textId="77777777" w:rsidTr="003132AC">
        <w:trPr>
          <w:trHeight w:val="275"/>
        </w:trPr>
        <w:tc>
          <w:tcPr>
            <w:tcW w:w="1535" w:type="dxa"/>
            <w:vMerge w:val="restart"/>
            <w:shd w:val="clear" w:color="auto" w:fill="F2F2F2" w:themeFill="background1" w:themeFillShade="F2"/>
            <w:vAlign w:val="center"/>
            <w:hideMark/>
          </w:tcPr>
          <w:p w14:paraId="24D98307" w14:textId="77777777" w:rsidR="00B060A7" w:rsidRPr="003B756B" w:rsidRDefault="00B060A7"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Association</w:t>
            </w:r>
          </w:p>
        </w:tc>
        <w:tc>
          <w:tcPr>
            <w:tcW w:w="3400" w:type="dxa"/>
            <w:shd w:val="clear" w:color="auto" w:fill="F2F2F2" w:themeFill="background1" w:themeFillShade="F2"/>
            <w:vAlign w:val="center"/>
            <w:hideMark/>
          </w:tcPr>
          <w:p w14:paraId="47847344" w14:textId="77777777" w:rsidR="00B060A7" w:rsidRPr="003B756B" w:rsidRDefault="00B060A7" w:rsidP="00260E6D">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Role name</w:t>
            </w:r>
          </w:p>
        </w:tc>
        <w:tc>
          <w:tcPr>
            <w:tcW w:w="5125" w:type="dxa"/>
            <w:gridSpan w:val="2"/>
            <w:shd w:val="clear" w:color="auto" w:fill="F2F2F2" w:themeFill="background1" w:themeFillShade="F2"/>
            <w:vAlign w:val="center"/>
            <w:hideMark/>
          </w:tcPr>
          <w:p w14:paraId="3F46DBBC" w14:textId="77777777" w:rsidR="00B060A7" w:rsidRPr="003B756B" w:rsidRDefault="00B060A7" w:rsidP="00260E6D">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B060A7" w:rsidRPr="003B756B" w14:paraId="219B91F7" w14:textId="77777777" w:rsidTr="003132AC">
        <w:trPr>
          <w:trHeight w:val="265"/>
        </w:trPr>
        <w:tc>
          <w:tcPr>
            <w:tcW w:w="0" w:type="auto"/>
            <w:vMerge/>
            <w:shd w:val="clear" w:color="auto" w:fill="F2F2F2" w:themeFill="background1" w:themeFillShade="F2"/>
            <w:vAlign w:val="center"/>
            <w:hideMark/>
          </w:tcPr>
          <w:p w14:paraId="703FF323" w14:textId="77777777" w:rsidR="00B060A7" w:rsidRPr="003B756B" w:rsidRDefault="00B060A7" w:rsidP="00260E6D">
            <w:pPr>
              <w:spacing w:after="0"/>
              <w:rPr>
                <w:rFonts w:eastAsia="굴림"/>
                <w:color w:val="0000FF"/>
                <w:sz w:val="22"/>
                <w:szCs w:val="22"/>
                <w:lang w:eastAsia="ko-KR"/>
              </w:rPr>
            </w:pPr>
          </w:p>
        </w:tc>
        <w:tc>
          <w:tcPr>
            <w:tcW w:w="3400" w:type="dxa"/>
            <w:vAlign w:val="center"/>
            <w:hideMark/>
          </w:tcPr>
          <w:p w14:paraId="605F86E4" w14:textId="77777777" w:rsidR="00B060A7" w:rsidRPr="00850D4C" w:rsidRDefault="00B060A7"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connectedLayers</w:t>
            </w:r>
            <w:proofErr w:type="spellEnd"/>
            <w:r w:rsidRPr="00850D4C">
              <w:rPr>
                <w:rFonts w:asciiTheme="minorHAnsi" w:eastAsia="맑은 고딕" w:hAnsiTheme="minorHAnsi" w:cstheme="minorHAnsi"/>
                <w:color w:val="0000FF"/>
                <w:sz w:val="22"/>
                <w:szCs w:val="22"/>
                <w:lang w:eastAsia="ko-KR"/>
              </w:rPr>
              <w:t xml:space="preserve"> </w:t>
            </w:r>
          </w:p>
        </w:tc>
        <w:tc>
          <w:tcPr>
            <w:tcW w:w="5125" w:type="dxa"/>
            <w:gridSpan w:val="2"/>
            <w:vAlign w:val="center"/>
            <w:hideMark/>
          </w:tcPr>
          <w:p w14:paraId="4BC6B85C" w14:textId="77777777" w:rsidR="00B060A7" w:rsidRPr="003B756B" w:rsidRDefault="00B060A7" w:rsidP="00260E6D">
            <w:pPr>
              <w:widowControl w:val="0"/>
              <w:autoSpaceDE w:val="0"/>
              <w:autoSpaceDN w:val="0"/>
              <w:spacing w:after="0"/>
              <w:textAlignment w:val="baseline"/>
              <w:rPr>
                <w:rFonts w:eastAsia="굴림"/>
                <w:color w:val="0000FF"/>
                <w:sz w:val="22"/>
                <w:szCs w:val="22"/>
                <w:lang w:eastAsia="ko-KR"/>
              </w:rPr>
            </w:pPr>
            <w:proofErr w:type="spellStart"/>
            <w:r w:rsidRPr="00850D4C">
              <w:rPr>
                <w:rFonts w:asciiTheme="minorHAnsi" w:eastAsia="굴림" w:hAnsiTheme="minorHAnsi" w:cstheme="minorHAnsi"/>
                <w:color w:val="0000FF"/>
                <w:sz w:val="22"/>
                <w:szCs w:val="22"/>
                <w:lang w:eastAsia="ko-KR"/>
              </w:rPr>
              <w:t>InterLayerConnection</w:t>
            </w:r>
            <w:proofErr w:type="spellEnd"/>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1..</w:t>
            </w:r>
            <w:proofErr w:type="gramEnd"/>
            <w:r w:rsidRPr="003B756B">
              <w:rPr>
                <w:rFonts w:eastAsia="맑은 고딕"/>
                <w:color w:val="0000FF"/>
                <w:sz w:val="22"/>
                <w:szCs w:val="22"/>
                <w:lang w:eastAsia="ko-KR"/>
              </w:rPr>
              <w:t>1]</w:t>
            </w:r>
          </w:p>
        </w:tc>
      </w:tr>
      <w:tr w:rsidR="00B060A7" w:rsidRPr="003B756B" w14:paraId="491ACE34" w14:textId="77777777" w:rsidTr="003132AC">
        <w:trPr>
          <w:trHeight w:val="269"/>
        </w:trPr>
        <w:tc>
          <w:tcPr>
            <w:tcW w:w="1535" w:type="dxa"/>
            <w:vMerge w:val="restart"/>
            <w:shd w:val="clear" w:color="auto" w:fill="F2F2F2" w:themeFill="background1" w:themeFillShade="F2"/>
            <w:vAlign w:val="center"/>
            <w:hideMark/>
          </w:tcPr>
          <w:p w14:paraId="683B83D3" w14:textId="77777777" w:rsidR="00B060A7" w:rsidRPr="003B756B" w:rsidRDefault="00B060A7"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Properties</w:t>
            </w:r>
          </w:p>
        </w:tc>
        <w:tc>
          <w:tcPr>
            <w:tcW w:w="3400" w:type="dxa"/>
            <w:shd w:val="clear" w:color="auto" w:fill="F2F2F2" w:themeFill="background1" w:themeFillShade="F2"/>
            <w:vAlign w:val="center"/>
            <w:hideMark/>
          </w:tcPr>
          <w:p w14:paraId="4E3D205A" w14:textId="64BA4F1A" w:rsidR="00B060A7" w:rsidRPr="003B756B" w:rsidRDefault="009A04AC" w:rsidP="00260E6D">
            <w:pPr>
              <w:widowControl w:val="0"/>
              <w:wordWrap w:val="0"/>
              <w:autoSpaceDE w:val="0"/>
              <w:autoSpaceDN w:val="0"/>
              <w:spacing w:after="0"/>
              <w:jc w:val="both"/>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w:t>
            </w:r>
            <w:r w:rsidR="00B060A7" w:rsidRPr="003B756B">
              <w:rPr>
                <w:rFonts w:eastAsia="맑은 고딕"/>
                <w:b/>
                <w:bCs/>
                <w:color w:val="0000FF"/>
                <w:sz w:val="22"/>
                <w:szCs w:val="22"/>
                <w:lang w:eastAsia="ko-KR"/>
              </w:rPr>
              <w:t>name</w:t>
            </w:r>
          </w:p>
        </w:tc>
        <w:tc>
          <w:tcPr>
            <w:tcW w:w="5125" w:type="dxa"/>
            <w:gridSpan w:val="2"/>
            <w:shd w:val="clear" w:color="auto" w:fill="F2F2F2" w:themeFill="background1" w:themeFillShade="F2"/>
            <w:vAlign w:val="center"/>
            <w:hideMark/>
          </w:tcPr>
          <w:p w14:paraId="1A0EE959" w14:textId="77777777" w:rsidR="00B060A7" w:rsidRPr="003B756B" w:rsidRDefault="00B060A7"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B060A7" w:rsidRPr="003B756B" w14:paraId="0E12CE4E" w14:textId="77777777" w:rsidTr="003132AC">
        <w:trPr>
          <w:trHeight w:val="273"/>
        </w:trPr>
        <w:tc>
          <w:tcPr>
            <w:tcW w:w="0" w:type="auto"/>
            <w:vMerge/>
            <w:shd w:val="clear" w:color="auto" w:fill="F2F2F2" w:themeFill="background1" w:themeFillShade="F2"/>
            <w:vAlign w:val="center"/>
            <w:hideMark/>
          </w:tcPr>
          <w:p w14:paraId="246576AF" w14:textId="77777777" w:rsidR="00B060A7" w:rsidRPr="003B756B" w:rsidRDefault="00B060A7" w:rsidP="00260E6D">
            <w:pPr>
              <w:spacing w:after="0"/>
              <w:rPr>
                <w:rFonts w:eastAsia="굴림"/>
                <w:color w:val="0000FF"/>
                <w:sz w:val="22"/>
                <w:szCs w:val="22"/>
                <w:lang w:eastAsia="ko-KR"/>
              </w:rPr>
            </w:pPr>
          </w:p>
        </w:tc>
        <w:tc>
          <w:tcPr>
            <w:tcW w:w="3400" w:type="dxa"/>
            <w:vAlign w:val="center"/>
          </w:tcPr>
          <w:p w14:paraId="6386F096" w14:textId="0EA48ABC" w:rsidR="00B060A7" w:rsidRPr="00850D4C" w:rsidRDefault="00B060A7"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commentRangeStart w:id="428"/>
            <w:commentRangeStart w:id="429"/>
            <w:proofErr w:type="spellStart"/>
            <w:r w:rsidRPr="00850D4C">
              <w:rPr>
                <w:rFonts w:asciiTheme="minorHAnsi" w:eastAsia="맑은 고딕" w:hAnsiTheme="minorHAnsi" w:cstheme="minorHAnsi"/>
                <w:color w:val="0000FF"/>
                <w:sz w:val="22"/>
                <w:szCs w:val="22"/>
                <w:lang w:eastAsia="ko-KR"/>
              </w:rPr>
              <w:t>semantic</w:t>
            </w:r>
            <w:commentRangeEnd w:id="428"/>
            <w:r w:rsidR="005A721F" w:rsidRPr="00850D4C">
              <w:rPr>
                <w:rStyle w:val="aff6"/>
                <w:rFonts w:asciiTheme="minorHAnsi" w:eastAsia="맑은 고딕" w:hAnsiTheme="minorHAnsi" w:cstheme="minorHAnsi"/>
                <w:lang w:val="en-GB"/>
              </w:rPr>
              <w:commentReference w:id="428"/>
            </w:r>
            <w:commentRangeEnd w:id="429"/>
            <w:r w:rsidR="005F72F4">
              <w:rPr>
                <w:rStyle w:val="aff6"/>
                <w:rFonts w:eastAsia="맑은 고딕"/>
                <w:lang w:val="en-GB"/>
              </w:rPr>
              <w:commentReference w:id="429"/>
            </w:r>
            <w:del w:id="430" w:author="Abdou D" w:date="2024-01-29T16:29:00Z">
              <w:r w:rsidR="00FD4329" w:rsidDel="005F72F4">
                <w:rPr>
                  <w:rFonts w:asciiTheme="minorHAnsi" w:eastAsia="맑은 고딕" w:hAnsiTheme="minorHAnsi" w:cstheme="minorHAnsi"/>
                  <w:color w:val="0000FF"/>
                  <w:sz w:val="22"/>
                  <w:szCs w:val="22"/>
                  <w:lang w:eastAsia="ko-KR"/>
                </w:rPr>
                <w:delText>Expression</w:delText>
              </w:r>
            </w:del>
            <w:ins w:id="431" w:author="Abdou D" w:date="2024-01-29T16:29:00Z">
              <w:r w:rsidR="005F72F4">
                <w:rPr>
                  <w:rFonts w:asciiTheme="minorHAnsi" w:eastAsia="맑은 고딕" w:hAnsiTheme="minorHAnsi" w:cstheme="minorHAnsi"/>
                  <w:color w:val="0000FF"/>
                  <w:sz w:val="22"/>
                  <w:szCs w:val="22"/>
                  <w:lang w:eastAsia="ko-KR"/>
                </w:rPr>
                <w:t>Extension</w:t>
              </w:r>
            </w:ins>
            <w:proofErr w:type="spellEnd"/>
          </w:p>
        </w:tc>
        <w:tc>
          <w:tcPr>
            <w:tcW w:w="5125" w:type="dxa"/>
            <w:gridSpan w:val="2"/>
            <w:vAlign w:val="center"/>
          </w:tcPr>
          <w:p w14:paraId="4AC8A29A" w14:textId="77777777" w:rsidR="00B060A7" w:rsidRPr="003B756B" w:rsidRDefault="00B060A7" w:rsidP="00260E6D">
            <w:pPr>
              <w:widowControl w:val="0"/>
              <w:autoSpaceDE w:val="0"/>
              <w:autoSpaceDN w:val="0"/>
              <w:spacing w:after="0"/>
              <w:textAlignment w:val="baseline"/>
              <w:rPr>
                <w:rFonts w:eastAsia="굴림"/>
                <w:color w:val="0000FF"/>
                <w:sz w:val="22"/>
                <w:szCs w:val="22"/>
                <w:lang w:eastAsia="ko-KR"/>
              </w:rPr>
            </w:pPr>
            <w:r w:rsidRPr="00850D4C">
              <w:rPr>
                <w:rFonts w:asciiTheme="minorHAnsi" w:eastAsia="맑은 고딕" w:hAnsiTheme="minorHAnsi" w:cstheme="minorHAnsi"/>
                <w:color w:val="0000FF"/>
                <w:sz w:val="22"/>
                <w:szCs w:val="22"/>
                <w:lang w:eastAsia="ko-KR"/>
              </w:rPr>
              <w:t>Boolean</w:t>
            </w:r>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1..</w:t>
            </w:r>
            <w:proofErr w:type="gramEnd"/>
            <w:r w:rsidRPr="003B756B">
              <w:rPr>
                <w:rFonts w:eastAsia="맑은 고딕"/>
                <w:color w:val="0000FF"/>
                <w:sz w:val="22"/>
                <w:szCs w:val="22"/>
                <w:lang w:eastAsia="ko-KR"/>
              </w:rPr>
              <w:t>1]</w:t>
            </w:r>
          </w:p>
        </w:tc>
      </w:tr>
      <w:tr w:rsidR="00B060A7" w:rsidRPr="003B756B" w14:paraId="225490E7" w14:textId="77777777" w:rsidTr="003132AC">
        <w:trPr>
          <w:trHeight w:val="135"/>
        </w:trPr>
        <w:tc>
          <w:tcPr>
            <w:tcW w:w="0" w:type="auto"/>
            <w:vMerge/>
            <w:shd w:val="clear" w:color="auto" w:fill="F2F2F2" w:themeFill="background1" w:themeFillShade="F2"/>
            <w:vAlign w:val="center"/>
          </w:tcPr>
          <w:p w14:paraId="02815072" w14:textId="77777777" w:rsidR="00B060A7" w:rsidRPr="003B756B" w:rsidRDefault="00B060A7" w:rsidP="00260E6D">
            <w:pPr>
              <w:spacing w:after="0"/>
              <w:rPr>
                <w:rFonts w:eastAsia="굴림"/>
                <w:color w:val="0000FF"/>
                <w:sz w:val="22"/>
                <w:szCs w:val="22"/>
                <w:lang w:eastAsia="ko-KR"/>
              </w:rPr>
            </w:pPr>
          </w:p>
        </w:tc>
        <w:tc>
          <w:tcPr>
            <w:tcW w:w="3400" w:type="dxa"/>
            <w:vAlign w:val="center"/>
          </w:tcPr>
          <w:p w14:paraId="35F7CB2E" w14:textId="77777777" w:rsidR="00B060A7" w:rsidRPr="00850D4C" w:rsidRDefault="00B060A7" w:rsidP="00260E6D">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theme</w:t>
            </w:r>
          </w:p>
        </w:tc>
        <w:tc>
          <w:tcPr>
            <w:tcW w:w="5125" w:type="dxa"/>
            <w:gridSpan w:val="2"/>
            <w:vAlign w:val="center"/>
          </w:tcPr>
          <w:p w14:paraId="7E3A6C2A" w14:textId="77777777" w:rsidR="00B060A7" w:rsidRPr="003B756B" w:rsidRDefault="00B060A7" w:rsidP="00260E6D">
            <w:pPr>
              <w:widowControl w:val="0"/>
              <w:autoSpaceDE w:val="0"/>
              <w:autoSpaceDN w:val="0"/>
              <w:spacing w:after="0"/>
              <w:textAlignment w:val="baseline"/>
              <w:rPr>
                <w:rFonts w:eastAsia="맑은 고딕"/>
                <w:color w:val="0000FF"/>
                <w:sz w:val="22"/>
                <w:szCs w:val="22"/>
                <w:lang w:eastAsia="ko-KR"/>
              </w:rPr>
            </w:pPr>
            <w:commentRangeStart w:id="432"/>
            <w:proofErr w:type="spellStart"/>
            <w:r w:rsidRPr="00850D4C">
              <w:rPr>
                <w:rFonts w:asciiTheme="minorHAnsi" w:eastAsia="맑은 고딕" w:hAnsiTheme="minorHAnsi" w:cstheme="minorHAnsi"/>
                <w:color w:val="0000FF"/>
                <w:sz w:val="22"/>
                <w:szCs w:val="22"/>
                <w:lang w:eastAsia="ko-KR"/>
              </w:rPr>
              <w:t>ThematicLayerValue</w:t>
            </w:r>
            <w:proofErr w:type="spellEnd"/>
            <w:r w:rsidRPr="003B756B">
              <w:rPr>
                <w:rFonts w:eastAsia="맑은 고딕"/>
                <w:color w:val="0000FF"/>
                <w:sz w:val="22"/>
                <w:szCs w:val="22"/>
                <w:lang w:eastAsia="ko-KR"/>
              </w:rPr>
              <w:t xml:space="preserve"> </w:t>
            </w:r>
            <w:commentRangeEnd w:id="432"/>
            <w:r w:rsidRPr="003B756B">
              <w:rPr>
                <w:rStyle w:val="aff6"/>
                <w:rFonts w:eastAsia="맑은 고딕"/>
                <w:lang w:val="en-GB"/>
              </w:rPr>
              <w:commentReference w:id="432"/>
            </w:r>
            <w:r w:rsidRPr="003B756B">
              <w:rPr>
                <w:rFonts w:eastAsia="맑은 고딕"/>
                <w:color w:val="0000FF"/>
                <w:sz w:val="22"/>
                <w:szCs w:val="22"/>
                <w:lang w:eastAsia="ko-KR"/>
              </w:rPr>
              <w:t>[</w:t>
            </w:r>
            <w:proofErr w:type="gramStart"/>
            <w:r w:rsidRPr="003B756B">
              <w:rPr>
                <w:rFonts w:eastAsia="맑은 고딕"/>
                <w:color w:val="0000FF"/>
                <w:sz w:val="22"/>
                <w:szCs w:val="22"/>
                <w:lang w:eastAsia="ko-KR"/>
              </w:rPr>
              <w:t>1..</w:t>
            </w:r>
            <w:proofErr w:type="gramEnd"/>
            <w:r w:rsidRPr="003B756B">
              <w:rPr>
                <w:rFonts w:eastAsia="맑은 고딕"/>
                <w:color w:val="0000FF"/>
                <w:sz w:val="22"/>
                <w:szCs w:val="22"/>
                <w:lang w:eastAsia="ko-KR"/>
              </w:rPr>
              <w:t>1]</w:t>
            </w:r>
          </w:p>
        </w:tc>
      </w:tr>
      <w:tr w:rsidR="00B060A7" w:rsidRPr="003B756B" w14:paraId="2A0DB0BB" w14:textId="77777777" w:rsidTr="003132AC">
        <w:trPr>
          <w:trHeight w:val="281"/>
        </w:trPr>
        <w:tc>
          <w:tcPr>
            <w:tcW w:w="1535" w:type="dxa"/>
            <w:vMerge w:val="restart"/>
            <w:shd w:val="clear" w:color="auto" w:fill="F2F2F2" w:themeFill="background1" w:themeFillShade="F2"/>
            <w:vAlign w:val="center"/>
            <w:hideMark/>
          </w:tcPr>
          <w:p w14:paraId="2147BB52" w14:textId="77777777" w:rsidR="00B060A7" w:rsidRPr="003B756B" w:rsidRDefault="00B060A7"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lastRenderedPageBreak/>
              <w:t>Constraints</w:t>
            </w:r>
          </w:p>
        </w:tc>
        <w:tc>
          <w:tcPr>
            <w:tcW w:w="3422" w:type="dxa"/>
            <w:gridSpan w:val="2"/>
            <w:shd w:val="clear" w:color="auto" w:fill="F2F2F2" w:themeFill="background1" w:themeFillShade="F2"/>
            <w:vAlign w:val="center"/>
            <w:hideMark/>
          </w:tcPr>
          <w:p w14:paraId="57EA049E" w14:textId="69E9EC86" w:rsidR="00B060A7" w:rsidRPr="003B756B" w:rsidRDefault="003132AC" w:rsidP="00260E6D">
            <w:pPr>
              <w:widowControl w:val="0"/>
              <w:wordWrap w:val="0"/>
              <w:autoSpaceDE w:val="0"/>
              <w:autoSpaceDN w:val="0"/>
              <w:spacing w:after="0"/>
              <w:jc w:val="both"/>
              <w:textAlignment w:val="baseline"/>
              <w:rPr>
                <w:rFonts w:eastAsia="굴림"/>
                <w:b/>
                <w:color w:val="0000FF"/>
                <w:sz w:val="22"/>
                <w:szCs w:val="22"/>
                <w:lang w:eastAsia="ko-KR"/>
              </w:rPr>
            </w:pPr>
            <w:r>
              <w:rPr>
                <w:rFonts w:eastAsia="굴림"/>
                <w:b/>
                <w:color w:val="0000FF"/>
                <w:sz w:val="22"/>
                <w:szCs w:val="22"/>
                <w:lang w:eastAsia="ko-KR"/>
              </w:rPr>
              <w:t>Constraint</w:t>
            </w:r>
            <w:r w:rsidR="00B060A7" w:rsidRPr="003B756B">
              <w:rPr>
                <w:rFonts w:eastAsia="굴림"/>
                <w:b/>
                <w:color w:val="0000FF"/>
                <w:sz w:val="22"/>
                <w:szCs w:val="22"/>
                <w:lang w:eastAsia="ko-KR"/>
              </w:rPr>
              <w:t xml:space="preserve"> ID</w:t>
            </w:r>
          </w:p>
        </w:tc>
        <w:tc>
          <w:tcPr>
            <w:tcW w:w="5103" w:type="dxa"/>
            <w:shd w:val="clear" w:color="auto" w:fill="F2F2F2" w:themeFill="background1" w:themeFillShade="F2"/>
            <w:vAlign w:val="center"/>
          </w:tcPr>
          <w:p w14:paraId="47BFF458" w14:textId="3132BFDD" w:rsidR="00B060A7" w:rsidRPr="003B756B" w:rsidRDefault="00B060A7" w:rsidP="00260E6D">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Constraint</w:t>
            </w:r>
          </w:p>
        </w:tc>
      </w:tr>
      <w:tr w:rsidR="005A721F" w:rsidRPr="003B756B" w14:paraId="024E4D2A" w14:textId="77777777" w:rsidTr="00850D4C">
        <w:trPr>
          <w:trHeight w:val="482"/>
        </w:trPr>
        <w:tc>
          <w:tcPr>
            <w:tcW w:w="1535" w:type="dxa"/>
            <w:vMerge/>
            <w:shd w:val="clear" w:color="auto" w:fill="F2F2F2" w:themeFill="background1" w:themeFillShade="F2"/>
            <w:vAlign w:val="center"/>
          </w:tcPr>
          <w:p w14:paraId="6A41CAD3" w14:textId="77777777" w:rsidR="005A721F" w:rsidRPr="003B756B" w:rsidRDefault="005A721F" w:rsidP="005A721F">
            <w:pPr>
              <w:widowControl w:val="0"/>
              <w:autoSpaceDE w:val="0"/>
              <w:autoSpaceDN w:val="0"/>
              <w:spacing w:after="0"/>
              <w:jc w:val="center"/>
              <w:textAlignment w:val="baseline"/>
              <w:rPr>
                <w:rFonts w:eastAsia="맑은 고딕"/>
                <w:b/>
                <w:bCs/>
                <w:color w:val="0000FF"/>
                <w:sz w:val="22"/>
                <w:szCs w:val="22"/>
                <w:lang w:eastAsia="ko-KR"/>
              </w:rPr>
            </w:pPr>
          </w:p>
        </w:tc>
        <w:tc>
          <w:tcPr>
            <w:tcW w:w="3422" w:type="dxa"/>
            <w:gridSpan w:val="2"/>
            <w:vAlign w:val="center"/>
          </w:tcPr>
          <w:p w14:paraId="790EF922" w14:textId="4A0ACF6D" w:rsidR="005A721F" w:rsidRPr="0079523E" w:rsidRDefault="003132AC" w:rsidP="005A721F">
            <w:pPr>
              <w:widowControl w:val="0"/>
              <w:wordWrap w:val="0"/>
              <w:autoSpaceDE w:val="0"/>
              <w:autoSpaceDN w:val="0"/>
              <w:spacing w:after="0"/>
              <w:jc w:val="both"/>
              <w:textAlignment w:val="baseline"/>
              <w:rPr>
                <w:rFonts w:eastAsia="맑은 고딕"/>
                <w:color w:val="FF0000"/>
                <w:sz w:val="22"/>
                <w:szCs w:val="22"/>
                <w:lang w:eastAsia="ko-KR"/>
              </w:rPr>
            </w:pPr>
            <w:r>
              <w:rPr>
                <w:rFonts w:eastAsia="맑은 고딕"/>
                <w:color w:val="FF0000"/>
                <w:sz w:val="22"/>
                <w:szCs w:val="22"/>
                <w:lang w:eastAsia="ko-KR"/>
              </w:rPr>
              <w:t>Indoorgml2/constraints/</w:t>
            </w:r>
            <w:r>
              <w:rPr>
                <w:rFonts w:eastAsia="맑은 고딕"/>
                <w:color w:val="FF0000"/>
                <w:sz w:val="22"/>
                <w:szCs w:val="22"/>
                <w:lang w:eastAsia="ko-KR"/>
              </w:rPr>
              <w:br/>
              <w:t>t</w:t>
            </w:r>
            <w:r w:rsidR="0079523E" w:rsidRPr="0079523E">
              <w:rPr>
                <w:rFonts w:eastAsia="맑은 고딕"/>
                <w:color w:val="FF0000"/>
                <w:sz w:val="22"/>
                <w:szCs w:val="22"/>
                <w:lang w:eastAsia="ko-KR"/>
              </w:rPr>
              <w:t>hematic</w:t>
            </w:r>
            <w:r w:rsidR="00D05E54">
              <w:rPr>
                <w:rFonts w:eastAsia="맑은 고딕"/>
                <w:color w:val="FF0000"/>
                <w:sz w:val="22"/>
                <w:szCs w:val="22"/>
                <w:lang w:eastAsia="ko-KR"/>
              </w:rPr>
              <w:t>l</w:t>
            </w:r>
            <w:r w:rsidR="0079523E" w:rsidRPr="0079523E">
              <w:rPr>
                <w:rFonts w:eastAsia="맑은 고딕"/>
                <w:color w:val="FF0000"/>
                <w:sz w:val="22"/>
                <w:szCs w:val="22"/>
                <w:lang w:eastAsia="ko-KR"/>
              </w:rPr>
              <w:t>ayer-1</w:t>
            </w:r>
          </w:p>
        </w:tc>
        <w:tc>
          <w:tcPr>
            <w:tcW w:w="5103" w:type="dxa"/>
            <w:vAlign w:val="center"/>
          </w:tcPr>
          <w:p w14:paraId="4E78908D" w14:textId="69F76201" w:rsidR="00D05E54" w:rsidRPr="0079523E" w:rsidRDefault="00D05E54" w:rsidP="005A721F">
            <w:pPr>
              <w:widowControl w:val="0"/>
              <w:wordWrap w:val="0"/>
              <w:autoSpaceDE w:val="0"/>
              <w:autoSpaceDN w:val="0"/>
              <w:spacing w:after="0"/>
              <w:jc w:val="both"/>
              <w:textAlignment w:val="baseline"/>
              <w:rPr>
                <w:rFonts w:eastAsia="맑은 고딕"/>
                <w:color w:val="FF0000"/>
                <w:sz w:val="22"/>
                <w:szCs w:val="22"/>
                <w:lang w:eastAsia="ko-KR"/>
              </w:rPr>
            </w:pPr>
            <w:r>
              <w:rPr>
                <w:rFonts w:eastAsia="맑은 고딕" w:hint="eastAsia"/>
                <w:color w:val="FF0000"/>
                <w:sz w:val="22"/>
                <w:szCs w:val="22"/>
                <w:lang w:eastAsia="ko-KR"/>
              </w:rPr>
              <w:t>A</w:t>
            </w:r>
            <w:r>
              <w:rPr>
                <w:rFonts w:eastAsia="맑은 고딕"/>
                <w:color w:val="FF0000"/>
                <w:sz w:val="22"/>
                <w:szCs w:val="22"/>
                <w:lang w:eastAsia="ko-KR"/>
              </w:rPr>
              <w:t>ny feature of a thematic layer shall belong to the same theme.</w:t>
            </w:r>
          </w:p>
        </w:tc>
      </w:tr>
    </w:tbl>
    <w:p w14:paraId="10F2F2DE" w14:textId="7ED7C5DD" w:rsidR="00937289" w:rsidRPr="003B756B" w:rsidDel="00166F9C" w:rsidRDefault="00937289" w:rsidP="00B060A7">
      <w:pPr>
        <w:rPr>
          <w:del w:id="433" w:author="Abdou D" w:date="2024-02-06T17:13:00Z"/>
          <w:lang w:eastAsia="ko-KR"/>
        </w:rPr>
      </w:pPr>
    </w:p>
    <w:p w14:paraId="70C5A8D9" w14:textId="5D1227C2" w:rsidR="005A721F" w:rsidRPr="003B756B" w:rsidRDefault="00937289" w:rsidP="005A721F">
      <w:pPr>
        <w:spacing w:after="0"/>
        <w:rPr>
          <w:lang w:eastAsia="ko-KR"/>
        </w:rPr>
      </w:pPr>
      <w:del w:id="434" w:author="Abdou D" w:date="2024-02-06T17:13:00Z">
        <w:r w:rsidRPr="003B756B" w:rsidDel="00166F9C">
          <w:rPr>
            <w:lang w:eastAsia="ko-KR"/>
          </w:rPr>
          <w:br w:type="page"/>
        </w:r>
      </w:del>
    </w:p>
    <w:p w14:paraId="29548F66" w14:textId="646F6DD1" w:rsidR="00937289" w:rsidRPr="00850D4C" w:rsidRDefault="00937289" w:rsidP="00280670">
      <w:pPr>
        <w:pStyle w:val="3"/>
        <w:numPr>
          <w:ilvl w:val="2"/>
          <w:numId w:val="53"/>
        </w:numPr>
        <w:tabs>
          <w:tab w:val="clear" w:pos="720"/>
          <w:tab w:val="left" w:pos="540"/>
          <w:tab w:val="left" w:pos="700"/>
        </w:tabs>
        <w:suppressAutoHyphens/>
        <w:spacing w:after="120" w:line="250" w:lineRule="exact"/>
        <w:jc w:val="both"/>
        <w:rPr>
          <w:rFonts w:asciiTheme="minorHAnsi" w:hAnsiTheme="minorHAnsi" w:cstheme="minorHAnsi"/>
          <w:color w:val="0000FF"/>
          <w:szCs w:val="24"/>
        </w:rPr>
      </w:pPr>
      <w:bookmarkStart w:id="435" w:name="_Toc146459208"/>
      <w:proofErr w:type="spellStart"/>
      <w:r w:rsidRPr="00850D4C">
        <w:rPr>
          <w:rFonts w:asciiTheme="minorHAnsi" w:hAnsiTheme="minorHAnsi" w:cstheme="minorHAnsi"/>
          <w:color w:val="0000FF"/>
          <w:szCs w:val="24"/>
        </w:rPr>
        <w:t>PrimalSpaceLayer</w:t>
      </w:r>
      <w:bookmarkEnd w:id="435"/>
      <w:proofErr w:type="spellEnd"/>
    </w:p>
    <w:tbl>
      <w:tblPr>
        <w:tblStyle w:val="af0"/>
        <w:tblW w:w="0" w:type="auto"/>
        <w:tblLook w:val="04A0" w:firstRow="1" w:lastRow="0" w:firstColumn="1" w:lastColumn="0" w:noHBand="0" w:noVBand="1"/>
      </w:tblPr>
      <w:tblGrid>
        <w:gridCol w:w="1559"/>
        <w:gridCol w:w="3398"/>
        <w:gridCol w:w="5103"/>
      </w:tblGrid>
      <w:tr w:rsidR="00937289" w:rsidRPr="003B756B" w14:paraId="64F6100D" w14:textId="77777777" w:rsidTr="006E501E">
        <w:trPr>
          <w:trHeight w:val="336"/>
        </w:trPr>
        <w:tc>
          <w:tcPr>
            <w:tcW w:w="1559" w:type="dxa"/>
            <w:shd w:val="clear" w:color="auto" w:fill="F2F2F2" w:themeFill="background1" w:themeFillShade="F2"/>
            <w:vAlign w:val="center"/>
            <w:hideMark/>
          </w:tcPr>
          <w:p w14:paraId="2C0E1207" w14:textId="77777777" w:rsidR="00937289" w:rsidRPr="005C6D6F" w:rsidRDefault="00937289" w:rsidP="00260E6D">
            <w:pPr>
              <w:widowControl w:val="0"/>
              <w:autoSpaceDE w:val="0"/>
              <w:autoSpaceDN w:val="0"/>
              <w:spacing w:after="0"/>
              <w:jc w:val="center"/>
              <w:textAlignment w:val="baseline"/>
              <w:rPr>
                <w:rFonts w:eastAsia="굴림"/>
                <w:color w:val="0000FF"/>
                <w:sz w:val="22"/>
                <w:szCs w:val="22"/>
                <w:lang w:eastAsia="ko-KR"/>
              </w:rPr>
            </w:pPr>
            <w:r w:rsidRPr="005C6D6F">
              <w:rPr>
                <w:rFonts w:eastAsia="맑은 고딕"/>
                <w:b/>
                <w:bCs/>
                <w:color w:val="0000FF"/>
                <w:sz w:val="22"/>
                <w:szCs w:val="22"/>
                <w:lang w:eastAsia="ko-KR"/>
              </w:rPr>
              <w:t xml:space="preserve">Name </w:t>
            </w:r>
          </w:p>
        </w:tc>
        <w:tc>
          <w:tcPr>
            <w:tcW w:w="8501" w:type="dxa"/>
            <w:gridSpan w:val="2"/>
            <w:shd w:val="clear" w:color="auto" w:fill="F2F2F2" w:themeFill="background1" w:themeFillShade="F2"/>
            <w:vAlign w:val="center"/>
            <w:hideMark/>
          </w:tcPr>
          <w:p w14:paraId="32D65E8D" w14:textId="77777777" w:rsidR="00937289" w:rsidRPr="00850D4C" w:rsidRDefault="00937289"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850D4C">
              <w:rPr>
                <w:rFonts w:asciiTheme="minorHAnsi" w:eastAsia="맑은 고딕" w:hAnsiTheme="minorHAnsi" w:cstheme="minorHAnsi"/>
                <w:b/>
                <w:bCs/>
                <w:color w:val="0000FF"/>
                <w:sz w:val="22"/>
                <w:szCs w:val="22"/>
                <w:lang w:eastAsia="ko-KR"/>
              </w:rPr>
              <w:t>PrimalSpaceLayer</w:t>
            </w:r>
            <w:proofErr w:type="spellEnd"/>
          </w:p>
        </w:tc>
      </w:tr>
      <w:tr w:rsidR="00937289" w:rsidRPr="003B756B" w14:paraId="2C5542E3" w14:textId="77777777" w:rsidTr="006E501E">
        <w:trPr>
          <w:trHeight w:val="411"/>
        </w:trPr>
        <w:tc>
          <w:tcPr>
            <w:tcW w:w="1559" w:type="dxa"/>
            <w:shd w:val="clear" w:color="auto" w:fill="F2F2F2" w:themeFill="background1" w:themeFillShade="F2"/>
            <w:vAlign w:val="center"/>
            <w:hideMark/>
          </w:tcPr>
          <w:p w14:paraId="4ED2B1D7" w14:textId="77777777" w:rsidR="00937289" w:rsidRPr="005C6D6F" w:rsidRDefault="00937289" w:rsidP="00260E6D">
            <w:pPr>
              <w:widowControl w:val="0"/>
              <w:autoSpaceDE w:val="0"/>
              <w:autoSpaceDN w:val="0"/>
              <w:spacing w:after="0"/>
              <w:jc w:val="center"/>
              <w:textAlignment w:val="baseline"/>
              <w:rPr>
                <w:rFonts w:eastAsia="굴림"/>
                <w:color w:val="0000FF"/>
                <w:sz w:val="22"/>
                <w:szCs w:val="22"/>
                <w:lang w:eastAsia="ko-KR"/>
              </w:rPr>
            </w:pPr>
            <w:r w:rsidRPr="005C6D6F">
              <w:rPr>
                <w:rFonts w:eastAsia="맑은 고딕"/>
                <w:b/>
                <w:bCs/>
                <w:color w:val="0000FF"/>
                <w:sz w:val="22"/>
                <w:szCs w:val="22"/>
                <w:lang w:eastAsia="ko-KR"/>
              </w:rPr>
              <w:t>Definition</w:t>
            </w:r>
          </w:p>
        </w:tc>
        <w:tc>
          <w:tcPr>
            <w:tcW w:w="8501" w:type="dxa"/>
            <w:gridSpan w:val="2"/>
            <w:vAlign w:val="center"/>
            <w:hideMark/>
          </w:tcPr>
          <w:p w14:paraId="03FD6D43" w14:textId="5A93597D" w:rsidR="00937289" w:rsidRPr="005C6D6F" w:rsidRDefault="006E501E" w:rsidP="00260E6D">
            <w:pPr>
              <w:widowControl w:val="0"/>
              <w:wordWrap w:val="0"/>
              <w:autoSpaceDE w:val="0"/>
              <w:autoSpaceDN w:val="0"/>
              <w:spacing w:after="0"/>
              <w:jc w:val="both"/>
              <w:textAlignment w:val="baseline"/>
              <w:rPr>
                <w:rFonts w:eastAsia="굴림"/>
                <w:sz w:val="22"/>
                <w:szCs w:val="22"/>
                <w:lang w:eastAsia="ko-KR"/>
              </w:rPr>
            </w:pPr>
            <w:r>
              <w:rPr>
                <w:rFonts w:eastAsia="맑은 고딕"/>
                <w:color w:val="0000FF"/>
                <w:sz w:val="22"/>
                <w:szCs w:val="22"/>
                <w:lang w:eastAsia="ko-KR"/>
              </w:rPr>
              <w:t>Aggregation of cell spaces and cell boundaries describing the topography of a given theme in indoor space.</w:t>
            </w:r>
            <w:r w:rsidR="00937289" w:rsidRPr="005C6D6F">
              <w:rPr>
                <w:rFonts w:eastAsia="맑은 고딕"/>
                <w:sz w:val="22"/>
                <w:szCs w:val="22"/>
                <w:lang w:eastAsia="ko-KR"/>
              </w:rPr>
              <w:t xml:space="preserve">  </w:t>
            </w:r>
          </w:p>
        </w:tc>
      </w:tr>
      <w:tr w:rsidR="00937289" w:rsidRPr="003B756B" w14:paraId="4CA2DFBF" w14:textId="77777777" w:rsidTr="006E501E">
        <w:trPr>
          <w:trHeight w:val="320"/>
        </w:trPr>
        <w:tc>
          <w:tcPr>
            <w:tcW w:w="1559" w:type="dxa"/>
            <w:shd w:val="clear" w:color="auto" w:fill="F2F2F2" w:themeFill="background1" w:themeFillShade="F2"/>
            <w:vAlign w:val="center"/>
            <w:hideMark/>
          </w:tcPr>
          <w:p w14:paraId="5DF3C3FF" w14:textId="77777777" w:rsidR="00937289" w:rsidRPr="005C6D6F" w:rsidRDefault="00937289" w:rsidP="00260E6D">
            <w:pPr>
              <w:widowControl w:val="0"/>
              <w:autoSpaceDE w:val="0"/>
              <w:autoSpaceDN w:val="0"/>
              <w:spacing w:after="0"/>
              <w:jc w:val="center"/>
              <w:textAlignment w:val="baseline"/>
              <w:rPr>
                <w:rFonts w:eastAsia="굴림"/>
                <w:color w:val="0000FF"/>
                <w:sz w:val="22"/>
                <w:szCs w:val="22"/>
                <w:lang w:eastAsia="ko-KR"/>
              </w:rPr>
            </w:pPr>
            <w:r w:rsidRPr="005C6D6F">
              <w:rPr>
                <w:rFonts w:eastAsia="맑은 고딕"/>
                <w:b/>
                <w:bCs/>
                <w:color w:val="0000FF"/>
                <w:sz w:val="22"/>
                <w:szCs w:val="22"/>
                <w:lang w:eastAsia="ko-KR"/>
              </w:rPr>
              <w:t>Super classes</w:t>
            </w:r>
          </w:p>
        </w:tc>
        <w:tc>
          <w:tcPr>
            <w:tcW w:w="8501" w:type="dxa"/>
            <w:gridSpan w:val="2"/>
            <w:vAlign w:val="center"/>
            <w:hideMark/>
          </w:tcPr>
          <w:p w14:paraId="6BB2FD0E" w14:textId="77777777" w:rsidR="00937289" w:rsidRPr="00850D4C" w:rsidRDefault="00937289"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 xml:space="preserve">GML </w:t>
            </w:r>
            <w:proofErr w:type="spellStart"/>
            <w:r w:rsidRPr="00850D4C">
              <w:rPr>
                <w:rFonts w:asciiTheme="minorHAnsi" w:eastAsia="맑은 고딕" w:hAnsiTheme="minorHAnsi" w:cstheme="minorHAnsi"/>
                <w:color w:val="0000FF"/>
                <w:sz w:val="22"/>
                <w:szCs w:val="22"/>
                <w:lang w:eastAsia="ko-KR"/>
              </w:rPr>
              <w:t>AbstractFeature</w:t>
            </w:r>
            <w:proofErr w:type="spellEnd"/>
          </w:p>
        </w:tc>
      </w:tr>
      <w:tr w:rsidR="00937289" w:rsidRPr="003B756B" w14:paraId="3C89BE7C" w14:textId="77777777" w:rsidTr="006E501E">
        <w:trPr>
          <w:trHeight w:val="267"/>
        </w:trPr>
        <w:tc>
          <w:tcPr>
            <w:tcW w:w="1559" w:type="dxa"/>
            <w:vMerge w:val="restart"/>
            <w:shd w:val="clear" w:color="auto" w:fill="F2F2F2" w:themeFill="background1" w:themeFillShade="F2"/>
            <w:vAlign w:val="center"/>
          </w:tcPr>
          <w:p w14:paraId="1F6E7E53" w14:textId="77777777" w:rsidR="00937289" w:rsidRPr="005C6D6F" w:rsidRDefault="00937289" w:rsidP="00260E6D">
            <w:pPr>
              <w:widowControl w:val="0"/>
              <w:autoSpaceDE w:val="0"/>
              <w:autoSpaceDN w:val="0"/>
              <w:spacing w:after="0"/>
              <w:jc w:val="center"/>
              <w:textAlignment w:val="baseline"/>
              <w:rPr>
                <w:rFonts w:eastAsia="맑은 고딕"/>
                <w:b/>
                <w:bCs/>
                <w:color w:val="0000FF"/>
                <w:sz w:val="22"/>
                <w:szCs w:val="22"/>
                <w:lang w:eastAsia="ko-KR"/>
              </w:rPr>
            </w:pPr>
            <w:r w:rsidRPr="005C6D6F">
              <w:rPr>
                <w:rFonts w:eastAsia="맑은 고딕"/>
                <w:b/>
                <w:bCs/>
                <w:color w:val="0000FF"/>
                <w:sz w:val="22"/>
                <w:szCs w:val="22"/>
                <w:lang w:eastAsia="ko-KR"/>
              </w:rPr>
              <w:t>Aggregation</w:t>
            </w:r>
          </w:p>
        </w:tc>
        <w:tc>
          <w:tcPr>
            <w:tcW w:w="3398" w:type="dxa"/>
            <w:shd w:val="clear" w:color="auto" w:fill="F2F2F2" w:themeFill="background1" w:themeFillShade="F2"/>
            <w:vAlign w:val="center"/>
          </w:tcPr>
          <w:p w14:paraId="6CF10B1E" w14:textId="77777777" w:rsidR="00937289" w:rsidRPr="005C6D6F" w:rsidRDefault="00937289" w:rsidP="00260E6D">
            <w:pPr>
              <w:widowControl w:val="0"/>
              <w:autoSpaceDE w:val="0"/>
              <w:autoSpaceDN w:val="0"/>
              <w:spacing w:after="0"/>
              <w:textAlignment w:val="baseline"/>
              <w:rPr>
                <w:rFonts w:eastAsia="맑은 고딕"/>
                <w:b/>
                <w:bCs/>
                <w:color w:val="0000FF"/>
                <w:sz w:val="22"/>
                <w:szCs w:val="22"/>
                <w:lang w:eastAsia="ko-KR"/>
              </w:rPr>
            </w:pPr>
            <w:r w:rsidRPr="005C6D6F">
              <w:rPr>
                <w:rFonts w:eastAsia="맑은 고딕"/>
                <w:b/>
                <w:bCs/>
                <w:color w:val="0000FF"/>
                <w:sz w:val="22"/>
                <w:szCs w:val="22"/>
                <w:lang w:eastAsia="ko-KR"/>
              </w:rPr>
              <w:t>Members</w:t>
            </w:r>
          </w:p>
        </w:tc>
        <w:tc>
          <w:tcPr>
            <w:tcW w:w="5103" w:type="dxa"/>
            <w:shd w:val="clear" w:color="auto" w:fill="F2F2F2" w:themeFill="background1" w:themeFillShade="F2"/>
            <w:vAlign w:val="center"/>
          </w:tcPr>
          <w:p w14:paraId="76447D59" w14:textId="77777777" w:rsidR="00937289" w:rsidRPr="005C6D6F" w:rsidRDefault="00937289" w:rsidP="00260E6D">
            <w:pPr>
              <w:widowControl w:val="0"/>
              <w:autoSpaceDE w:val="0"/>
              <w:autoSpaceDN w:val="0"/>
              <w:spacing w:after="0"/>
              <w:textAlignment w:val="baseline"/>
              <w:rPr>
                <w:rFonts w:eastAsia="맑은 고딕"/>
                <w:b/>
                <w:bCs/>
                <w:color w:val="0000FF"/>
                <w:sz w:val="22"/>
                <w:szCs w:val="22"/>
                <w:lang w:eastAsia="ko-KR"/>
              </w:rPr>
            </w:pPr>
            <w:r w:rsidRPr="005C6D6F">
              <w:rPr>
                <w:rFonts w:eastAsia="맑은 고딕"/>
                <w:b/>
                <w:bCs/>
                <w:color w:val="0000FF"/>
                <w:sz w:val="22"/>
                <w:szCs w:val="22"/>
                <w:lang w:eastAsia="ko-KR"/>
              </w:rPr>
              <w:t>Class and Cardinality</w:t>
            </w:r>
          </w:p>
        </w:tc>
      </w:tr>
      <w:tr w:rsidR="00937289" w:rsidRPr="003B756B" w14:paraId="2CFA5595" w14:textId="77777777" w:rsidTr="006E501E">
        <w:trPr>
          <w:trHeight w:val="271"/>
        </w:trPr>
        <w:tc>
          <w:tcPr>
            <w:tcW w:w="1559" w:type="dxa"/>
            <w:vMerge/>
            <w:shd w:val="clear" w:color="auto" w:fill="F2F2F2" w:themeFill="background1" w:themeFillShade="F2"/>
            <w:vAlign w:val="center"/>
          </w:tcPr>
          <w:p w14:paraId="0B5D7E55" w14:textId="77777777" w:rsidR="00937289" w:rsidRPr="005C6D6F" w:rsidRDefault="00937289" w:rsidP="00260E6D">
            <w:pPr>
              <w:widowControl w:val="0"/>
              <w:autoSpaceDE w:val="0"/>
              <w:autoSpaceDN w:val="0"/>
              <w:spacing w:after="0"/>
              <w:jc w:val="center"/>
              <w:textAlignment w:val="baseline"/>
              <w:rPr>
                <w:rFonts w:eastAsia="맑은 고딕"/>
                <w:b/>
                <w:bCs/>
                <w:color w:val="0000FF"/>
                <w:sz w:val="22"/>
                <w:szCs w:val="22"/>
                <w:lang w:eastAsia="ko-KR"/>
              </w:rPr>
            </w:pPr>
          </w:p>
        </w:tc>
        <w:tc>
          <w:tcPr>
            <w:tcW w:w="3398" w:type="dxa"/>
            <w:shd w:val="clear" w:color="auto" w:fill="FFFFFF" w:themeFill="background1"/>
            <w:vAlign w:val="center"/>
          </w:tcPr>
          <w:p w14:paraId="1CC429D8" w14:textId="77777777" w:rsidR="00937289" w:rsidRPr="00850D4C" w:rsidRDefault="00937289" w:rsidP="00260E6D">
            <w:pPr>
              <w:widowControl w:val="0"/>
              <w:autoSpaceDE w:val="0"/>
              <w:autoSpaceDN w:val="0"/>
              <w:spacing w:after="0"/>
              <w:textAlignment w:val="baseline"/>
              <w:rPr>
                <w:rFonts w:asciiTheme="minorHAnsi" w:eastAsia="맑은 고딕" w:hAnsiTheme="minorHAnsi" w:cstheme="minorHAnsi"/>
                <w:bCs/>
                <w:color w:val="0000FF"/>
                <w:sz w:val="22"/>
                <w:szCs w:val="22"/>
                <w:lang w:eastAsia="ko-KR"/>
              </w:rPr>
            </w:pPr>
            <w:proofErr w:type="spellStart"/>
            <w:r w:rsidRPr="00850D4C">
              <w:rPr>
                <w:rFonts w:asciiTheme="minorHAnsi" w:eastAsia="맑은 고딕" w:hAnsiTheme="minorHAnsi" w:cstheme="minorHAnsi"/>
                <w:bCs/>
                <w:color w:val="0000FF"/>
                <w:sz w:val="22"/>
                <w:szCs w:val="22"/>
                <w:lang w:eastAsia="ko-KR"/>
              </w:rPr>
              <w:t>cellSpaceMember</w:t>
            </w:r>
            <w:proofErr w:type="spellEnd"/>
          </w:p>
        </w:tc>
        <w:tc>
          <w:tcPr>
            <w:tcW w:w="5103" w:type="dxa"/>
            <w:shd w:val="clear" w:color="auto" w:fill="FFFFFF" w:themeFill="background1"/>
            <w:vAlign w:val="center"/>
          </w:tcPr>
          <w:p w14:paraId="2C860854" w14:textId="77777777" w:rsidR="00937289" w:rsidRPr="005C6D6F" w:rsidRDefault="00937289" w:rsidP="00260E6D">
            <w:pPr>
              <w:widowControl w:val="0"/>
              <w:autoSpaceDE w:val="0"/>
              <w:autoSpaceDN w:val="0"/>
              <w:spacing w:after="0"/>
              <w:textAlignment w:val="baseline"/>
              <w:rPr>
                <w:rFonts w:eastAsia="맑은 고딕"/>
                <w:bCs/>
                <w:color w:val="0000FF"/>
                <w:sz w:val="22"/>
                <w:szCs w:val="22"/>
                <w:lang w:eastAsia="ko-KR"/>
              </w:rPr>
            </w:pPr>
            <w:r w:rsidRPr="00850D4C">
              <w:rPr>
                <w:rFonts w:asciiTheme="minorHAnsi" w:eastAsia="맑은 고딕" w:hAnsiTheme="minorHAnsi" w:cstheme="minorHAnsi"/>
                <w:bCs/>
                <w:color w:val="0000FF"/>
                <w:sz w:val="22"/>
                <w:szCs w:val="22"/>
                <w:lang w:eastAsia="ko-KR"/>
              </w:rPr>
              <w:t>CellSpace</w:t>
            </w:r>
            <w:r w:rsidRPr="005C6D6F">
              <w:rPr>
                <w:rFonts w:eastAsia="맑은 고딕"/>
                <w:bCs/>
                <w:color w:val="0000FF"/>
                <w:sz w:val="22"/>
                <w:szCs w:val="22"/>
                <w:lang w:eastAsia="ko-KR"/>
              </w:rPr>
              <w:t xml:space="preserve"> [</w:t>
            </w:r>
            <w:proofErr w:type="gramStart"/>
            <w:r w:rsidRPr="005C6D6F">
              <w:rPr>
                <w:rFonts w:eastAsia="맑은 고딕"/>
                <w:bCs/>
                <w:color w:val="0000FF"/>
                <w:sz w:val="22"/>
                <w:szCs w:val="22"/>
                <w:lang w:eastAsia="ko-KR"/>
              </w:rPr>
              <w:t>1..</w:t>
            </w:r>
            <w:proofErr w:type="gramEnd"/>
            <w:r w:rsidRPr="005C6D6F">
              <w:rPr>
                <w:rFonts w:eastAsia="맑은 고딕"/>
                <w:bCs/>
                <w:color w:val="0000FF"/>
                <w:sz w:val="22"/>
                <w:szCs w:val="22"/>
                <w:lang w:eastAsia="ko-KR"/>
              </w:rPr>
              <w:t>*]</w:t>
            </w:r>
          </w:p>
        </w:tc>
      </w:tr>
      <w:tr w:rsidR="00937289" w:rsidRPr="003B756B" w14:paraId="5DE3ED56" w14:textId="77777777" w:rsidTr="006E501E">
        <w:trPr>
          <w:trHeight w:val="275"/>
        </w:trPr>
        <w:tc>
          <w:tcPr>
            <w:tcW w:w="1559" w:type="dxa"/>
            <w:vMerge/>
            <w:shd w:val="clear" w:color="auto" w:fill="F2F2F2" w:themeFill="background1" w:themeFillShade="F2"/>
            <w:vAlign w:val="center"/>
          </w:tcPr>
          <w:p w14:paraId="1AB21185" w14:textId="77777777" w:rsidR="00937289" w:rsidRPr="005C6D6F" w:rsidRDefault="00937289" w:rsidP="00260E6D">
            <w:pPr>
              <w:widowControl w:val="0"/>
              <w:autoSpaceDE w:val="0"/>
              <w:autoSpaceDN w:val="0"/>
              <w:spacing w:after="0"/>
              <w:jc w:val="center"/>
              <w:textAlignment w:val="baseline"/>
              <w:rPr>
                <w:rFonts w:eastAsia="맑은 고딕"/>
                <w:b/>
                <w:bCs/>
                <w:color w:val="0000FF"/>
                <w:sz w:val="22"/>
                <w:szCs w:val="22"/>
                <w:lang w:eastAsia="ko-KR"/>
              </w:rPr>
            </w:pPr>
          </w:p>
        </w:tc>
        <w:tc>
          <w:tcPr>
            <w:tcW w:w="3398" w:type="dxa"/>
            <w:shd w:val="clear" w:color="auto" w:fill="FFFFFF" w:themeFill="background1"/>
            <w:vAlign w:val="center"/>
          </w:tcPr>
          <w:p w14:paraId="3C56CD5E" w14:textId="77777777" w:rsidR="00937289" w:rsidRPr="00850D4C" w:rsidRDefault="00937289" w:rsidP="00260E6D">
            <w:pPr>
              <w:widowControl w:val="0"/>
              <w:autoSpaceDE w:val="0"/>
              <w:autoSpaceDN w:val="0"/>
              <w:spacing w:after="0"/>
              <w:textAlignment w:val="baseline"/>
              <w:rPr>
                <w:rFonts w:asciiTheme="minorHAnsi" w:eastAsia="맑은 고딕" w:hAnsiTheme="minorHAnsi" w:cstheme="minorHAnsi"/>
                <w:bCs/>
                <w:color w:val="0000FF"/>
                <w:sz w:val="22"/>
                <w:szCs w:val="22"/>
                <w:lang w:eastAsia="ko-KR"/>
              </w:rPr>
            </w:pPr>
            <w:commentRangeStart w:id="436"/>
            <w:proofErr w:type="spellStart"/>
            <w:r w:rsidRPr="00850D4C">
              <w:rPr>
                <w:rFonts w:asciiTheme="minorHAnsi" w:eastAsia="맑은 고딕" w:hAnsiTheme="minorHAnsi" w:cstheme="minorHAnsi"/>
                <w:bCs/>
                <w:color w:val="0000FF"/>
                <w:sz w:val="22"/>
                <w:szCs w:val="22"/>
                <w:lang w:eastAsia="ko-KR"/>
              </w:rPr>
              <w:t>cellBoundaryMember</w:t>
            </w:r>
            <w:commentRangeEnd w:id="436"/>
            <w:proofErr w:type="spellEnd"/>
            <w:r w:rsidRPr="00850D4C">
              <w:rPr>
                <w:rStyle w:val="aff6"/>
                <w:rFonts w:asciiTheme="minorHAnsi" w:eastAsia="맑은 고딕" w:hAnsiTheme="minorHAnsi" w:cstheme="minorHAnsi"/>
                <w:sz w:val="22"/>
                <w:szCs w:val="22"/>
                <w:lang w:val="en-GB"/>
              </w:rPr>
              <w:commentReference w:id="436"/>
            </w:r>
          </w:p>
        </w:tc>
        <w:tc>
          <w:tcPr>
            <w:tcW w:w="5103" w:type="dxa"/>
            <w:shd w:val="clear" w:color="auto" w:fill="FFFFFF" w:themeFill="background1"/>
            <w:vAlign w:val="center"/>
          </w:tcPr>
          <w:p w14:paraId="691175DF" w14:textId="77777777" w:rsidR="00937289" w:rsidRPr="005C6D6F" w:rsidRDefault="00937289" w:rsidP="00260E6D">
            <w:pPr>
              <w:widowControl w:val="0"/>
              <w:autoSpaceDE w:val="0"/>
              <w:autoSpaceDN w:val="0"/>
              <w:spacing w:after="0"/>
              <w:textAlignment w:val="baseline"/>
              <w:rPr>
                <w:rFonts w:eastAsia="맑은 고딕"/>
                <w:bCs/>
                <w:color w:val="0000FF"/>
                <w:sz w:val="22"/>
                <w:szCs w:val="22"/>
                <w:lang w:eastAsia="ko-KR"/>
              </w:rPr>
            </w:pPr>
            <w:proofErr w:type="spellStart"/>
            <w:r w:rsidRPr="00850D4C">
              <w:rPr>
                <w:rFonts w:asciiTheme="minorHAnsi" w:eastAsia="맑은 고딕" w:hAnsiTheme="minorHAnsi" w:cstheme="minorHAnsi"/>
                <w:bCs/>
                <w:color w:val="0000FF"/>
                <w:sz w:val="22"/>
                <w:szCs w:val="22"/>
                <w:lang w:eastAsia="ko-KR"/>
              </w:rPr>
              <w:t>CellBoundary</w:t>
            </w:r>
            <w:proofErr w:type="spellEnd"/>
            <w:r w:rsidRPr="005C6D6F">
              <w:rPr>
                <w:rFonts w:eastAsia="맑은 고딕"/>
                <w:bCs/>
                <w:color w:val="0000FF"/>
                <w:sz w:val="22"/>
                <w:szCs w:val="22"/>
                <w:lang w:eastAsia="ko-KR"/>
              </w:rPr>
              <w:t xml:space="preserve"> [</w:t>
            </w:r>
            <w:proofErr w:type="gramStart"/>
            <w:r w:rsidRPr="005C6D6F">
              <w:rPr>
                <w:rFonts w:eastAsia="맑은 고딕"/>
                <w:bCs/>
                <w:color w:val="0000FF"/>
                <w:sz w:val="22"/>
                <w:szCs w:val="22"/>
                <w:lang w:eastAsia="ko-KR"/>
              </w:rPr>
              <w:t>0..</w:t>
            </w:r>
            <w:proofErr w:type="gramEnd"/>
            <w:r w:rsidRPr="005C6D6F">
              <w:rPr>
                <w:rFonts w:eastAsia="맑은 고딕"/>
                <w:bCs/>
                <w:color w:val="0000FF"/>
                <w:sz w:val="22"/>
                <w:szCs w:val="22"/>
                <w:lang w:eastAsia="ko-KR"/>
              </w:rPr>
              <w:t>*]</w:t>
            </w:r>
          </w:p>
        </w:tc>
      </w:tr>
      <w:tr w:rsidR="00937289" w:rsidRPr="003B756B" w14:paraId="293EE723" w14:textId="77777777" w:rsidTr="006E501E">
        <w:trPr>
          <w:trHeight w:val="279"/>
        </w:trPr>
        <w:tc>
          <w:tcPr>
            <w:tcW w:w="1559" w:type="dxa"/>
            <w:vMerge w:val="restart"/>
            <w:shd w:val="clear" w:color="auto" w:fill="F2F2F2" w:themeFill="background1" w:themeFillShade="F2"/>
            <w:vAlign w:val="center"/>
            <w:hideMark/>
          </w:tcPr>
          <w:p w14:paraId="0C14E9B7" w14:textId="77777777" w:rsidR="00937289" w:rsidRPr="005C6D6F" w:rsidRDefault="00937289" w:rsidP="00260E6D">
            <w:pPr>
              <w:widowControl w:val="0"/>
              <w:autoSpaceDE w:val="0"/>
              <w:autoSpaceDN w:val="0"/>
              <w:spacing w:after="0"/>
              <w:jc w:val="center"/>
              <w:textAlignment w:val="baseline"/>
              <w:rPr>
                <w:rFonts w:eastAsia="굴림"/>
                <w:color w:val="0000FF"/>
                <w:sz w:val="22"/>
                <w:szCs w:val="22"/>
                <w:lang w:eastAsia="ko-KR"/>
              </w:rPr>
            </w:pPr>
            <w:r w:rsidRPr="005C6D6F">
              <w:rPr>
                <w:rFonts w:eastAsia="맑은 고딕"/>
                <w:b/>
                <w:bCs/>
                <w:color w:val="0000FF"/>
                <w:sz w:val="22"/>
                <w:szCs w:val="22"/>
                <w:lang w:eastAsia="ko-KR"/>
              </w:rPr>
              <w:t>Properties</w:t>
            </w:r>
          </w:p>
        </w:tc>
        <w:tc>
          <w:tcPr>
            <w:tcW w:w="3398" w:type="dxa"/>
            <w:shd w:val="clear" w:color="auto" w:fill="F2F2F2" w:themeFill="background1" w:themeFillShade="F2"/>
            <w:vAlign w:val="center"/>
            <w:hideMark/>
          </w:tcPr>
          <w:p w14:paraId="1956D36C" w14:textId="0F4196BE" w:rsidR="00937289" w:rsidRPr="005C6D6F" w:rsidRDefault="009A04AC" w:rsidP="00260E6D">
            <w:pPr>
              <w:widowControl w:val="0"/>
              <w:wordWrap w:val="0"/>
              <w:autoSpaceDE w:val="0"/>
              <w:autoSpaceDN w:val="0"/>
              <w:spacing w:after="0"/>
              <w:jc w:val="both"/>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w:t>
            </w:r>
            <w:r w:rsidR="00937289" w:rsidRPr="005C6D6F">
              <w:rPr>
                <w:rFonts w:eastAsia="맑은 고딕"/>
                <w:b/>
                <w:bCs/>
                <w:color w:val="0000FF"/>
                <w:sz w:val="22"/>
                <w:szCs w:val="22"/>
                <w:lang w:eastAsia="ko-KR"/>
              </w:rPr>
              <w:t>name</w:t>
            </w:r>
          </w:p>
        </w:tc>
        <w:tc>
          <w:tcPr>
            <w:tcW w:w="5103" w:type="dxa"/>
            <w:shd w:val="clear" w:color="auto" w:fill="F2F2F2" w:themeFill="background1" w:themeFillShade="F2"/>
            <w:vAlign w:val="center"/>
            <w:hideMark/>
          </w:tcPr>
          <w:p w14:paraId="32F983B8" w14:textId="77777777" w:rsidR="00937289" w:rsidRPr="005C6D6F" w:rsidRDefault="00937289" w:rsidP="00260E6D">
            <w:pPr>
              <w:widowControl w:val="0"/>
              <w:wordWrap w:val="0"/>
              <w:autoSpaceDE w:val="0"/>
              <w:autoSpaceDN w:val="0"/>
              <w:spacing w:after="0"/>
              <w:jc w:val="both"/>
              <w:textAlignment w:val="baseline"/>
              <w:rPr>
                <w:rFonts w:eastAsia="굴림"/>
                <w:color w:val="0000FF"/>
                <w:sz w:val="22"/>
                <w:szCs w:val="22"/>
                <w:lang w:eastAsia="ko-KR"/>
              </w:rPr>
            </w:pPr>
            <w:r w:rsidRPr="005C6D6F">
              <w:rPr>
                <w:rFonts w:eastAsia="맑은 고딕"/>
                <w:b/>
                <w:bCs/>
                <w:color w:val="0000FF"/>
                <w:sz w:val="22"/>
                <w:szCs w:val="22"/>
                <w:lang w:eastAsia="ko-KR"/>
              </w:rPr>
              <w:t>Type and Cardinality</w:t>
            </w:r>
          </w:p>
        </w:tc>
      </w:tr>
      <w:tr w:rsidR="00937289" w:rsidRPr="003B756B" w14:paraId="7F4131FA" w14:textId="77777777" w:rsidTr="006E501E">
        <w:trPr>
          <w:trHeight w:val="269"/>
        </w:trPr>
        <w:tc>
          <w:tcPr>
            <w:tcW w:w="0" w:type="auto"/>
            <w:vMerge/>
            <w:shd w:val="clear" w:color="auto" w:fill="F2F2F2" w:themeFill="background1" w:themeFillShade="F2"/>
            <w:vAlign w:val="center"/>
            <w:hideMark/>
          </w:tcPr>
          <w:p w14:paraId="6D35F384" w14:textId="77777777" w:rsidR="00937289" w:rsidRPr="005C6D6F" w:rsidRDefault="00937289" w:rsidP="00260E6D">
            <w:pPr>
              <w:spacing w:after="0"/>
              <w:rPr>
                <w:rFonts w:eastAsia="굴림"/>
                <w:color w:val="0000FF"/>
                <w:sz w:val="22"/>
                <w:szCs w:val="22"/>
                <w:lang w:eastAsia="ko-KR"/>
              </w:rPr>
            </w:pPr>
          </w:p>
        </w:tc>
        <w:tc>
          <w:tcPr>
            <w:tcW w:w="3398" w:type="dxa"/>
            <w:vAlign w:val="center"/>
          </w:tcPr>
          <w:p w14:paraId="49CC0BEF" w14:textId="77777777" w:rsidR="00937289" w:rsidRPr="00850D4C" w:rsidRDefault="00937289"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850D4C">
              <w:rPr>
                <w:rFonts w:asciiTheme="minorHAnsi" w:eastAsia="굴림" w:hAnsiTheme="minorHAnsi" w:cstheme="minorHAnsi"/>
                <w:color w:val="0000FF"/>
                <w:sz w:val="22"/>
                <w:szCs w:val="22"/>
                <w:lang w:eastAsia="ko-KR"/>
              </w:rPr>
              <w:t>function</w:t>
            </w:r>
          </w:p>
        </w:tc>
        <w:tc>
          <w:tcPr>
            <w:tcW w:w="5103" w:type="dxa"/>
            <w:vAlign w:val="center"/>
          </w:tcPr>
          <w:p w14:paraId="33F2A8C4" w14:textId="77777777" w:rsidR="00937289" w:rsidRPr="005C6D6F" w:rsidRDefault="00937289" w:rsidP="00260E6D">
            <w:pPr>
              <w:widowControl w:val="0"/>
              <w:autoSpaceDE w:val="0"/>
              <w:autoSpaceDN w:val="0"/>
              <w:spacing w:after="0"/>
              <w:textAlignment w:val="baseline"/>
              <w:rPr>
                <w:rFonts w:eastAsia="굴림"/>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GenericName</w:t>
            </w:r>
            <w:proofErr w:type="spellEnd"/>
            <w:r w:rsidRPr="005C6D6F">
              <w:rPr>
                <w:rFonts w:eastAsia="맑은 고딕"/>
                <w:color w:val="0000FF"/>
                <w:sz w:val="22"/>
                <w:szCs w:val="22"/>
                <w:lang w:eastAsia="ko-KR"/>
              </w:rPr>
              <w:t xml:space="preserve"> [</w:t>
            </w:r>
            <w:proofErr w:type="gramStart"/>
            <w:r w:rsidRPr="005C6D6F">
              <w:rPr>
                <w:rFonts w:eastAsia="맑은 고딕"/>
                <w:color w:val="0000FF"/>
                <w:sz w:val="22"/>
                <w:szCs w:val="22"/>
                <w:lang w:eastAsia="ko-KR"/>
              </w:rPr>
              <w:t>0..</w:t>
            </w:r>
            <w:proofErr w:type="gramEnd"/>
            <w:r w:rsidRPr="005C6D6F">
              <w:rPr>
                <w:rFonts w:eastAsia="맑은 고딕"/>
                <w:color w:val="0000FF"/>
                <w:sz w:val="22"/>
                <w:szCs w:val="22"/>
                <w:lang w:eastAsia="ko-KR"/>
              </w:rPr>
              <w:t>1]</w:t>
            </w:r>
          </w:p>
        </w:tc>
      </w:tr>
      <w:tr w:rsidR="00937289" w:rsidRPr="003B756B" w14:paraId="2EA33D68" w14:textId="77777777" w:rsidTr="006E501E">
        <w:trPr>
          <w:trHeight w:val="131"/>
        </w:trPr>
        <w:tc>
          <w:tcPr>
            <w:tcW w:w="0" w:type="auto"/>
            <w:vMerge/>
            <w:shd w:val="clear" w:color="auto" w:fill="F2F2F2" w:themeFill="background1" w:themeFillShade="F2"/>
            <w:vAlign w:val="center"/>
          </w:tcPr>
          <w:p w14:paraId="03274EAB" w14:textId="77777777" w:rsidR="00937289" w:rsidRPr="005C6D6F" w:rsidRDefault="00937289" w:rsidP="00260E6D">
            <w:pPr>
              <w:spacing w:after="0"/>
              <w:rPr>
                <w:rFonts w:eastAsia="굴림"/>
                <w:color w:val="0000FF"/>
                <w:sz w:val="22"/>
                <w:szCs w:val="22"/>
                <w:lang w:eastAsia="ko-KR"/>
              </w:rPr>
            </w:pPr>
          </w:p>
        </w:tc>
        <w:tc>
          <w:tcPr>
            <w:tcW w:w="3398" w:type="dxa"/>
            <w:vAlign w:val="center"/>
          </w:tcPr>
          <w:p w14:paraId="16019991" w14:textId="77777777" w:rsidR="00937289" w:rsidRPr="00850D4C" w:rsidRDefault="00937289" w:rsidP="00260E6D">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creationDate</w:t>
            </w:r>
            <w:proofErr w:type="spellEnd"/>
          </w:p>
        </w:tc>
        <w:tc>
          <w:tcPr>
            <w:tcW w:w="5103" w:type="dxa"/>
            <w:vAlign w:val="center"/>
          </w:tcPr>
          <w:p w14:paraId="566CFFEE" w14:textId="77777777" w:rsidR="00937289" w:rsidRPr="005C6D6F" w:rsidRDefault="00937289" w:rsidP="00260E6D">
            <w:pPr>
              <w:widowControl w:val="0"/>
              <w:autoSpaceDE w:val="0"/>
              <w:autoSpaceDN w:val="0"/>
              <w:spacing w:after="0"/>
              <w:textAlignment w:val="baseline"/>
              <w:rPr>
                <w:rFonts w:eastAsia="맑은 고딕"/>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DateTime</w:t>
            </w:r>
            <w:proofErr w:type="spellEnd"/>
            <w:r w:rsidRPr="005C6D6F">
              <w:rPr>
                <w:rFonts w:eastAsia="맑은 고딕"/>
                <w:color w:val="0000FF"/>
                <w:sz w:val="22"/>
                <w:szCs w:val="22"/>
                <w:lang w:eastAsia="ko-KR"/>
              </w:rPr>
              <w:t xml:space="preserve"> [</w:t>
            </w:r>
            <w:proofErr w:type="gramStart"/>
            <w:r w:rsidRPr="005C6D6F">
              <w:rPr>
                <w:rFonts w:eastAsia="맑은 고딕"/>
                <w:color w:val="0000FF"/>
                <w:sz w:val="22"/>
                <w:szCs w:val="22"/>
                <w:lang w:eastAsia="ko-KR"/>
              </w:rPr>
              <w:t>0..</w:t>
            </w:r>
            <w:proofErr w:type="gramEnd"/>
            <w:r w:rsidRPr="005C6D6F">
              <w:rPr>
                <w:rFonts w:eastAsia="맑은 고딕"/>
                <w:color w:val="0000FF"/>
                <w:sz w:val="22"/>
                <w:szCs w:val="22"/>
                <w:lang w:eastAsia="ko-KR"/>
              </w:rPr>
              <w:t>1]</w:t>
            </w:r>
          </w:p>
        </w:tc>
      </w:tr>
      <w:tr w:rsidR="00937289" w:rsidRPr="003B756B" w14:paraId="43CF8D6A" w14:textId="77777777" w:rsidTr="006E501E">
        <w:trPr>
          <w:trHeight w:val="277"/>
        </w:trPr>
        <w:tc>
          <w:tcPr>
            <w:tcW w:w="0" w:type="auto"/>
            <w:vMerge/>
            <w:shd w:val="clear" w:color="auto" w:fill="F2F2F2" w:themeFill="background1" w:themeFillShade="F2"/>
            <w:vAlign w:val="center"/>
          </w:tcPr>
          <w:p w14:paraId="4777807E" w14:textId="77777777" w:rsidR="00937289" w:rsidRPr="005C6D6F" w:rsidRDefault="00937289" w:rsidP="00260E6D">
            <w:pPr>
              <w:spacing w:after="0"/>
              <w:rPr>
                <w:rFonts w:eastAsia="굴림"/>
                <w:color w:val="0000FF"/>
                <w:sz w:val="22"/>
                <w:szCs w:val="22"/>
                <w:lang w:eastAsia="ko-KR"/>
              </w:rPr>
            </w:pPr>
          </w:p>
        </w:tc>
        <w:tc>
          <w:tcPr>
            <w:tcW w:w="3398" w:type="dxa"/>
            <w:vAlign w:val="center"/>
          </w:tcPr>
          <w:p w14:paraId="4E894713" w14:textId="77777777" w:rsidR="00937289" w:rsidRPr="00850D4C" w:rsidRDefault="00937289" w:rsidP="00260E6D">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terminationDate</w:t>
            </w:r>
            <w:proofErr w:type="spellEnd"/>
          </w:p>
        </w:tc>
        <w:tc>
          <w:tcPr>
            <w:tcW w:w="5103" w:type="dxa"/>
            <w:vAlign w:val="center"/>
          </w:tcPr>
          <w:p w14:paraId="037893ED" w14:textId="77777777" w:rsidR="00937289" w:rsidRPr="005C6D6F" w:rsidRDefault="00937289" w:rsidP="00260E6D">
            <w:pPr>
              <w:widowControl w:val="0"/>
              <w:autoSpaceDE w:val="0"/>
              <w:autoSpaceDN w:val="0"/>
              <w:spacing w:after="0"/>
              <w:textAlignment w:val="baseline"/>
              <w:rPr>
                <w:rFonts w:eastAsia="맑은 고딕"/>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DateTime</w:t>
            </w:r>
            <w:proofErr w:type="spellEnd"/>
            <w:r w:rsidRPr="005C6D6F">
              <w:rPr>
                <w:rFonts w:eastAsia="맑은 고딕"/>
                <w:color w:val="0000FF"/>
                <w:sz w:val="22"/>
                <w:szCs w:val="22"/>
                <w:lang w:eastAsia="ko-KR"/>
              </w:rPr>
              <w:t xml:space="preserve"> [</w:t>
            </w:r>
            <w:proofErr w:type="gramStart"/>
            <w:r w:rsidRPr="005C6D6F">
              <w:rPr>
                <w:rFonts w:eastAsia="맑은 고딕"/>
                <w:color w:val="0000FF"/>
                <w:sz w:val="22"/>
                <w:szCs w:val="22"/>
                <w:lang w:eastAsia="ko-KR"/>
              </w:rPr>
              <w:t>0..</w:t>
            </w:r>
            <w:proofErr w:type="gramEnd"/>
            <w:r w:rsidRPr="005C6D6F">
              <w:rPr>
                <w:rFonts w:eastAsia="맑은 고딕"/>
                <w:color w:val="0000FF"/>
                <w:sz w:val="22"/>
                <w:szCs w:val="22"/>
                <w:lang w:eastAsia="ko-KR"/>
              </w:rPr>
              <w:t>1]</w:t>
            </w:r>
          </w:p>
        </w:tc>
      </w:tr>
      <w:tr w:rsidR="00937289" w:rsidRPr="003B756B" w14:paraId="7BA14235" w14:textId="77777777" w:rsidTr="00D05E54">
        <w:trPr>
          <w:trHeight w:val="281"/>
        </w:trPr>
        <w:tc>
          <w:tcPr>
            <w:tcW w:w="0" w:type="auto"/>
            <w:vMerge w:val="restart"/>
            <w:shd w:val="clear" w:color="auto" w:fill="F2F2F2" w:themeFill="background1" w:themeFillShade="F2"/>
            <w:vAlign w:val="center"/>
          </w:tcPr>
          <w:p w14:paraId="0C70FCB1" w14:textId="77777777" w:rsidR="00937289" w:rsidRPr="005C6D6F" w:rsidRDefault="00937289" w:rsidP="00260E6D">
            <w:pPr>
              <w:spacing w:after="0"/>
              <w:rPr>
                <w:rFonts w:eastAsia="굴림"/>
                <w:color w:val="0000FF"/>
                <w:sz w:val="22"/>
                <w:szCs w:val="22"/>
                <w:lang w:eastAsia="ko-KR"/>
              </w:rPr>
            </w:pPr>
            <w:r w:rsidRPr="005C6D6F">
              <w:rPr>
                <w:rFonts w:eastAsia="맑은 고딕"/>
                <w:b/>
                <w:bCs/>
                <w:color w:val="0000FF"/>
                <w:sz w:val="22"/>
                <w:szCs w:val="22"/>
                <w:lang w:eastAsia="ko-KR"/>
              </w:rPr>
              <w:t>Constraints</w:t>
            </w:r>
          </w:p>
        </w:tc>
        <w:tc>
          <w:tcPr>
            <w:tcW w:w="3398" w:type="dxa"/>
            <w:shd w:val="clear" w:color="auto" w:fill="F2F2F2" w:themeFill="background1" w:themeFillShade="F2"/>
            <w:vAlign w:val="center"/>
          </w:tcPr>
          <w:p w14:paraId="659ADC54" w14:textId="64984181" w:rsidR="00937289" w:rsidRPr="005C6D6F" w:rsidRDefault="001B6CCC" w:rsidP="00260E6D">
            <w:pPr>
              <w:widowControl w:val="0"/>
              <w:autoSpaceDE w:val="0"/>
              <w:autoSpaceDN w:val="0"/>
              <w:spacing w:after="0"/>
              <w:textAlignment w:val="baseline"/>
              <w:rPr>
                <w:rFonts w:eastAsia="맑은 고딕"/>
                <w:color w:val="0000FF"/>
                <w:sz w:val="22"/>
                <w:szCs w:val="22"/>
                <w:lang w:eastAsia="ko-KR"/>
              </w:rPr>
            </w:pPr>
            <w:r>
              <w:rPr>
                <w:rFonts w:eastAsia="굴림"/>
                <w:b/>
                <w:color w:val="0000FF"/>
                <w:sz w:val="22"/>
                <w:szCs w:val="22"/>
                <w:lang w:eastAsia="ko-KR"/>
              </w:rPr>
              <w:t>Constraint</w:t>
            </w:r>
            <w:r w:rsidRPr="003B756B">
              <w:rPr>
                <w:rFonts w:eastAsia="굴림"/>
                <w:b/>
                <w:color w:val="0000FF"/>
                <w:sz w:val="22"/>
                <w:szCs w:val="22"/>
                <w:lang w:eastAsia="ko-KR"/>
              </w:rPr>
              <w:t xml:space="preserve"> </w:t>
            </w:r>
            <w:r w:rsidR="00937289" w:rsidRPr="005C6D6F">
              <w:rPr>
                <w:rFonts w:eastAsia="굴림"/>
                <w:b/>
                <w:color w:val="0000FF"/>
                <w:sz w:val="22"/>
                <w:szCs w:val="22"/>
                <w:lang w:eastAsia="ko-KR"/>
              </w:rPr>
              <w:t>ID</w:t>
            </w:r>
          </w:p>
        </w:tc>
        <w:tc>
          <w:tcPr>
            <w:tcW w:w="5103" w:type="dxa"/>
            <w:shd w:val="clear" w:color="auto" w:fill="F2F2F2" w:themeFill="background1" w:themeFillShade="F2"/>
            <w:vAlign w:val="center"/>
          </w:tcPr>
          <w:p w14:paraId="01036E0B" w14:textId="77777777" w:rsidR="00937289" w:rsidRPr="005C6D6F" w:rsidRDefault="00937289" w:rsidP="00260E6D">
            <w:pPr>
              <w:widowControl w:val="0"/>
              <w:autoSpaceDE w:val="0"/>
              <w:autoSpaceDN w:val="0"/>
              <w:spacing w:after="0"/>
              <w:textAlignment w:val="baseline"/>
              <w:rPr>
                <w:rFonts w:eastAsia="맑은 고딕"/>
                <w:color w:val="0000FF"/>
                <w:sz w:val="22"/>
                <w:szCs w:val="22"/>
                <w:lang w:eastAsia="ko-KR"/>
              </w:rPr>
            </w:pPr>
            <w:r w:rsidRPr="005C6D6F">
              <w:rPr>
                <w:rFonts w:eastAsia="굴림"/>
                <w:b/>
                <w:color w:val="0000FF"/>
                <w:sz w:val="22"/>
                <w:szCs w:val="22"/>
                <w:lang w:eastAsia="ko-KR"/>
              </w:rPr>
              <w:t xml:space="preserve"> Constraint</w:t>
            </w:r>
          </w:p>
        </w:tc>
      </w:tr>
      <w:tr w:rsidR="00D05E54" w:rsidRPr="003B756B" w14:paraId="290FF419" w14:textId="77777777" w:rsidTr="00850D4C">
        <w:trPr>
          <w:trHeight w:val="482"/>
        </w:trPr>
        <w:tc>
          <w:tcPr>
            <w:tcW w:w="0" w:type="auto"/>
            <w:vMerge/>
            <w:shd w:val="clear" w:color="auto" w:fill="F2F2F2" w:themeFill="background1" w:themeFillShade="F2"/>
            <w:vAlign w:val="center"/>
          </w:tcPr>
          <w:p w14:paraId="7475DD85" w14:textId="77777777" w:rsidR="00D05E54" w:rsidRPr="005C6D6F" w:rsidRDefault="00D05E54" w:rsidP="00D05E54">
            <w:pPr>
              <w:spacing w:after="0"/>
              <w:rPr>
                <w:rFonts w:eastAsia="굴림"/>
                <w:color w:val="0000FF"/>
                <w:sz w:val="22"/>
                <w:szCs w:val="22"/>
                <w:lang w:eastAsia="ko-KR"/>
              </w:rPr>
            </w:pPr>
          </w:p>
        </w:tc>
        <w:tc>
          <w:tcPr>
            <w:tcW w:w="3398" w:type="dxa"/>
            <w:vAlign w:val="center"/>
          </w:tcPr>
          <w:p w14:paraId="68C01CD8" w14:textId="02F10F28" w:rsidR="00D05E54" w:rsidRPr="00D05E54" w:rsidRDefault="00D05E54" w:rsidP="00D05E54">
            <w:pPr>
              <w:widowControl w:val="0"/>
              <w:autoSpaceDE w:val="0"/>
              <w:autoSpaceDN w:val="0"/>
              <w:spacing w:after="0"/>
              <w:textAlignment w:val="baseline"/>
              <w:rPr>
                <w:rFonts w:eastAsia="맑은 고딕"/>
                <w:color w:val="FF0000"/>
                <w:sz w:val="22"/>
                <w:szCs w:val="22"/>
                <w:lang w:eastAsia="ko-KR"/>
              </w:rPr>
            </w:pPr>
            <w:r w:rsidRPr="00D05E54">
              <w:rPr>
                <w:rFonts w:eastAsia="맑은 고딕"/>
                <w:color w:val="FF0000"/>
                <w:sz w:val="22"/>
                <w:szCs w:val="22"/>
                <w:lang w:eastAsia="ko-KR"/>
              </w:rPr>
              <w:t>Indoorgml2/constraints/</w:t>
            </w:r>
            <w:r w:rsidRPr="00D05E54">
              <w:rPr>
                <w:rFonts w:eastAsia="맑은 고딕"/>
                <w:color w:val="FF0000"/>
                <w:sz w:val="22"/>
                <w:szCs w:val="22"/>
                <w:lang w:eastAsia="ko-KR"/>
              </w:rPr>
              <w:br/>
              <w:t>primal</w:t>
            </w:r>
            <w:r>
              <w:rPr>
                <w:rFonts w:eastAsia="맑은 고딕"/>
                <w:color w:val="FF0000"/>
                <w:sz w:val="22"/>
                <w:szCs w:val="22"/>
                <w:lang w:eastAsia="ko-KR"/>
              </w:rPr>
              <w:t>s</w:t>
            </w:r>
            <w:r w:rsidRPr="00D05E54">
              <w:rPr>
                <w:rFonts w:eastAsia="맑은 고딕"/>
                <w:color w:val="FF0000"/>
                <w:sz w:val="22"/>
                <w:szCs w:val="22"/>
                <w:lang w:eastAsia="ko-KR"/>
              </w:rPr>
              <w:t>pace</w:t>
            </w:r>
            <w:r>
              <w:rPr>
                <w:rFonts w:eastAsia="맑은 고딕"/>
                <w:color w:val="FF0000"/>
                <w:sz w:val="22"/>
                <w:szCs w:val="22"/>
                <w:lang w:eastAsia="ko-KR"/>
              </w:rPr>
              <w:t>l</w:t>
            </w:r>
            <w:r w:rsidRPr="00D05E54">
              <w:rPr>
                <w:rFonts w:eastAsia="맑은 고딕"/>
                <w:color w:val="FF0000"/>
                <w:sz w:val="22"/>
                <w:szCs w:val="22"/>
                <w:lang w:eastAsia="ko-KR"/>
              </w:rPr>
              <w:t>ayer-1</w:t>
            </w:r>
          </w:p>
        </w:tc>
        <w:tc>
          <w:tcPr>
            <w:tcW w:w="5103" w:type="dxa"/>
            <w:vAlign w:val="center"/>
          </w:tcPr>
          <w:p w14:paraId="2D1F691B" w14:textId="438B963F" w:rsidR="00D05E54" w:rsidRPr="00D05E54" w:rsidRDefault="00D05E54" w:rsidP="00D05E54">
            <w:pPr>
              <w:widowControl w:val="0"/>
              <w:autoSpaceDE w:val="0"/>
              <w:autoSpaceDN w:val="0"/>
              <w:spacing w:after="0"/>
              <w:textAlignment w:val="baseline"/>
              <w:rPr>
                <w:rFonts w:eastAsia="맑은 고딕"/>
                <w:color w:val="FF0000"/>
                <w:sz w:val="22"/>
                <w:szCs w:val="22"/>
                <w:lang w:eastAsia="ko-KR"/>
              </w:rPr>
            </w:pPr>
            <w:r w:rsidRPr="00D05E54">
              <w:rPr>
                <w:rFonts w:eastAsia="맑은 고딕" w:hint="eastAsia"/>
                <w:color w:val="FF0000"/>
                <w:sz w:val="22"/>
                <w:szCs w:val="22"/>
                <w:lang w:eastAsia="ko-KR"/>
              </w:rPr>
              <w:t>(</w:t>
            </w:r>
            <w:r w:rsidRPr="00D05E54">
              <w:rPr>
                <w:rFonts w:eastAsia="맑은 고딕"/>
                <w:color w:val="FF0000"/>
                <w:sz w:val="22"/>
                <w:szCs w:val="22"/>
                <w:lang w:eastAsia="ko-KR"/>
              </w:rPr>
              <w:t>?)</w:t>
            </w:r>
          </w:p>
        </w:tc>
      </w:tr>
    </w:tbl>
    <w:p w14:paraId="3C3550F4" w14:textId="652B0C97" w:rsidR="00850D4C" w:rsidRDefault="00850D4C">
      <w:pPr>
        <w:spacing w:after="0"/>
        <w:rPr>
          <w:lang w:eastAsia="ko-KR"/>
        </w:rPr>
      </w:pPr>
    </w:p>
    <w:p w14:paraId="11C9864B" w14:textId="50B71021" w:rsidR="0047498D" w:rsidRPr="00850D4C" w:rsidRDefault="001E4D41" w:rsidP="00280670">
      <w:pPr>
        <w:pStyle w:val="3"/>
        <w:numPr>
          <w:ilvl w:val="2"/>
          <w:numId w:val="53"/>
        </w:numPr>
        <w:tabs>
          <w:tab w:val="clear" w:pos="720"/>
          <w:tab w:val="left" w:pos="540"/>
          <w:tab w:val="left" w:pos="700"/>
        </w:tabs>
        <w:suppressAutoHyphens/>
        <w:spacing w:before="60" w:after="120" w:line="-250" w:lineRule="auto"/>
        <w:jc w:val="both"/>
        <w:rPr>
          <w:rFonts w:asciiTheme="minorHAnsi" w:hAnsiTheme="minorHAnsi" w:cstheme="minorHAnsi"/>
          <w:color w:val="0000FF"/>
          <w:szCs w:val="24"/>
        </w:rPr>
      </w:pPr>
      <w:bookmarkStart w:id="437" w:name="_Toc146459209"/>
      <w:r w:rsidRPr="00850D4C">
        <w:rPr>
          <w:rFonts w:asciiTheme="minorHAnsi" w:hAnsiTheme="minorHAnsi" w:cstheme="minorHAnsi"/>
          <w:color w:val="0000FF"/>
          <w:szCs w:val="24"/>
        </w:rPr>
        <w:t>CellSpace</w:t>
      </w:r>
      <w:bookmarkEnd w:id="437"/>
    </w:p>
    <w:tbl>
      <w:tblPr>
        <w:tblStyle w:val="af0"/>
        <w:tblW w:w="0" w:type="auto"/>
        <w:tblLook w:val="04A0" w:firstRow="1" w:lastRow="0" w:firstColumn="1" w:lastColumn="0" w:noHBand="0" w:noVBand="1"/>
      </w:tblPr>
      <w:tblGrid>
        <w:gridCol w:w="1535"/>
        <w:gridCol w:w="3422"/>
        <w:gridCol w:w="5103"/>
      </w:tblGrid>
      <w:tr w:rsidR="00AE5002" w:rsidRPr="003B756B" w14:paraId="628140C1" w14:textId="77777777" w:rsidTr="00D05E54">
        <w:trPr>
          <w:trHeight w:val="317"/>
        </w:trPr>
        <w:tc>
          <w:tcPr>
            <w:tcW w:w="1535" w:type="dxa"/>
            <w:shd w:val="clear" w:color="auto" w:fill="F2F2F2" w:themeFill="background1" w:themeFillShade="F2"/>
            <w:vAlign w:val="center"/>
            <w:hideMark/>
          </w:tcPr>
          <w:p w14:paraId="5E3E55A0" w14:textId="77777777" w:rsidR="0047498D" w:rsidRPr="003B756B" w:rsidRDefault="0047498D" w:rsidP="00B95C0E">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525" w:type="dxa"/>
            <w:gridSpan w:val="2"/>
            <w:shd w:val="clear" w:color="auto" w:fill="F2F2F2" w:themeFill="background1" w:themeFillShade="F2"/>
            <w:vAlign w:val="center"/>
            <w:hideMark/>
          </w:tcPr>
          <w:p w14:paraId="1867D5C9" w14:textId="4C776C2F" w:rsidR="0047498D" w:rsidRPr="00850D4C" w:rsidRDefault="0047498D" w:rsidP="00B95C0E">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b/>
                <w:bCs/>
                <w:color w:val="0000FF"/>
                <w:sz w:val="22"/>
                <w:szCs w:val="22"/>
                <w:lang w:eastAsia="ko-KR"/>
              </w:rPr>
              <w:t>CellSpace</w:t>
            </w:r>
          </w:p>
        </w:tc>
      </w:tr>
      <w:tr w:rsidR="00AE5002" w:rsidRPr="003B756B" w14:paraId="605EE8F8" w14:textId="77777777" w:rsidTr="00D05E54">
        <w:trPr>
          <w:trHeight w:val="278"/>
        </w:trPr>
        <w:tc>
          <w:tcPr>
            <w:tcW w:w="1535" w:type="dxa"/>
            <w:shd w:val="clear" w:color="auto" w:fill="F2F2F2" w:themeFill="background1" w:themeFillShade="F2"/>
            <w:vAlign w:val="center"/>
            <w:hideMark/>
          </w:tcPr>
          <w:p w14:paraId="139E29EC" w14:textId="77777777" w:rsidR="0047498D" w:rsidRPr="003B756B" w:rsidRDefault="0047498D" w:rsidP="00B95C0E">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525" w:type="dxa"/>
            <w:gridSpan w:val="2"/>
            <w:vAlign w:val="center"/>
            <w:hideMark/>
          </w:tcPr>
          <w:p w14:paraId="35BAF53D" w14:textId="77777777" w:rsidR="0047498D" w:rsidRPr="003B756B" w:rsidRDefault="0047498D" w:rsidP="00B95C0E">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color w:val="0000FF"/>
                <w:sz w:val="22"/>
                <w:szCs w:val="22"/>
                <w:lang w:eastAsia="ko-KR"/>
              </w:rPr>
              <w:t xml:space="preserve">the basic unit of indoor space, such as room and corridor, the union of which makes the entire indoor space. </w:t>
            </w:r>
          </w:p>
        </w:tc>
      </w:tr>
      <w:tr w:rsidR="00AE5002" w:rsidRPr="003B756B" w14:paraId="529C1AFC" w14:textId="77777777" w:rsidTr="00D05E54">
        <w:trPr>
          <w:trHeight w:val="328"/>
        </w:trPr>
        <w:tc>
          <w:tcPr>
            <w:tcW w:w="1535" w:type="dxa"/>
            <w:shd w:val="clear" w:color="auto" w:fill="F2F2F2" w:themeFill="background1" w:themeFillShade="F2"/>
            <w:vAlign w:val="center"/>
            <w:hideMark/>
          </w:tcPr>
          <w:p w14:paraId="341C5AB2" w14:textId="4D3A8150" w:rsidR="0047498D" w:rsidRPr="003B756B" w:rsidRDefault="0047498D" w:rsidP="00B95C0E">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w:t>
            </w:r>
            <w:r w:rsidR="00D1121F" w:rsidRPr="003B756B">
              <w:rPr>
                <w:rFonts w:eastAsia="맑은 고딕"/>
                <w:b/>
                <w:bCs/>
                <w:color w:val="0000FF"/>
                <w:sz w:val="22"/>
                <w:szCs w:val="22"/>
                <w:lang w:eastAsia="ko-KR"/>
              </w:rPr>
              <w:t xml:space="preserve"> </w:t>
            </w:r>
            <w:r w:rsidRPr="003B756B">
              <w:rPr>
                <w:rFonts w:eastAsia="맑은 고딕"/>
                <w:b/>
                <w:bCs/>
                <w:color w:val="0000FF"/>
                <w:sz w:val="22"/>
                <w:szCs w:val="22"/>
                <w:lang w:eastAsia="ko-KR"/>
              </w:rPr>
              <w:t>classes</w:t>
            </w:r>
          </w:p>
        </w:tc>
        <w:tc>
          <w:tcPr>
            <w:tcW w:w="8525" w:type="dxa"/>
            <w:gridSpan w:val="2"/>
            <w:vAlign w:val="center"/>
            <w:hideMark/>
          </w:tcPr>
          <w:p w14:paraId="3ED02805" w14:textId="2186CD77" w:rsidR="0047498D" w:rsidRPr="00850D4C" w:rsidRDefault="0047498D" w:rsidP="00B95C0E">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 xml:space="preserve">GML </w:t>
            </w:r>
            <w:proofErr w:type="spellStart"/>
            <w:r w:rsidRPr="00850D4C">
              <w:rPr>
                <w:rFonts w:asciiTheme="minorHAnsi" w:eastAsia="맑은 고딕" w:hAnsiTheme="minorHAnsi" w:cstheme="minorHAnsi"/>
                <w:color w:val="0000FF"/>
                <w:sz w:val="22"/>
                <w:szCs w:val="22"/>
                <w:lang w:eastAsia="ko-KR"/>
              </w:rPr>
              <w:t>AbstractFeature</w:t>
            </w:r>
            <w:proofErr w:type="spellEnd"/>
          </w:p>
        </w:tc>
      </w:tr>
      <w:tr w:rsidR="00AE5002" w:rsidRPr="003B756B" w14:paraId="5E6B8103" w14:textId="77777777" w:rsidTr="00D05E54">
        <w:trPr>
          <w:trHeight w:val="277"/>
        </w:trPr>
        <w:tc>
          <w:tcPr>
            <w:tcW w:w="1535" w:type="dxa"/>
            <w:vMerge w:val="restart"/>
            <w:shd w:val="clear" w:color="auto" w:fill="F2F2F2" w:themeFill="background1" w:themeFillShade="F2"/>
            <w:vAlign w:val="center"/>
            <w:hideMark/>
          </w:tcPr>
          <w:p w14:paraId="49C42736" w14:textId="77777777" w:rsidR="0047498D" w:rsidRPr="003B756B" w:rsidRDefault="0047498D" w:rsidP="00B95C0E">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Association</w:t>
            </w:r>
          </w:p>
        </w:tc>
        <w:tc>
          <w:tcPr>
            <w:tcW w:w="3422" w:type="dxa"/>
            <w:shd w:val="clear" w:color="auto" w:fill="F2F2F2" w:themeFill="background1" w:themeFillShade="F2"/>
            <w:vAlign w:val="center"/>
            <w:hideMark/>
          </w:tcPr>
          <w:p w14:paraId="05213184" w14:textId="77777777" w:rsidR="0047498D" w:rsidRPr="003B756B" w:rsidRDefault="0047498D" w:rsidP="00B95C0E">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Role name</w:t>
            </w:r>
          </w:p>
        </w:tc>
        <w:tc>
          <w:tcPr>
            <w:tcW w:w="5103" w:type="dxa"/>
            <w:shd w:val="clear" w:color="auto" w:fill="F2F2F2" w:themeFill="background1" w:themeFillShade="F2"/>
            <w:vAlign w:val="center"/>
            <w:hideMark/>
          </w:tcPr>
          <w:p w14:paraId="657541D5" w14:textId="77777777" w:rsidR="0047498D" w:rsidRPr="003B756B" w:rsidRDefault="0047498D" w:rsidP="00B95C0E">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AE5002" w:rsidRPr="003B756B" w14:paraId="7BA858F4" w14:textId="77777777" w:rsidTr="00D05E54">
        <w:trPr>
          <w:trHeight w:val="267"/>
        </w:trPr>
        <w:tc>
          <w:tcPr>
            <w:tcW w:w="0" w:type="auto"/>
            <w:vMerge/>
            <w:shd w:val="clear" w:color="auto" w:fill="F2F2F2" w:themeFill="background1" w:themeFillShade="F2"/>
            <w:vAlign w:val="center"/>
            <w:hideMark/>
          </w:tcPr>
          <w:p w14:paraId="59246D8B" w14:textId="77777777" w:rsidR="0047498D" w:rsidRPr="003B756B" w:rsidRDefault="0047498D" w:rsidP="00B95C0E">
            <w:pPr>
              <w:spacing w:after="0"/>
              <w:rPr>
                <w:rFonts w:eastAsia="굴림"/>
                <w:color w:val="0000FF"/>
                <w:sz w:val="22"/>
                <w:szCs w:val="22"/>
                <w:lang w:eastAsia="ko-KR"/>
              </w:rPr>
            </w:pPr>
          </w:p>
        </w:tc>
        <w:tc>
          <w:tcPr>
            <w:tcW w:w="3422" w:type="dxa"/>
            <w:vAlign w:val="center"/>
            <w:hideMark/>
          </w:tcPr>
          <w:p w14:paraId="658B5EF0" w14:textId="6A3DAD87" w:rsidR="0047498D" w:rsidRPr="00850D4C" w:rsidRDefault="00B95C0E" w:rsidP="00B95C0E">
            <w:pPr>
              <w:widowControl w:val="0"/>
              <w:autoSpaceDE w:val="0"/>
              <w:autoSpaceDN w:val="0"/>
              <w:spacing w:after="0"/>
              <w:textAlignment w:val="baseline"/>
              <w:rPr>
                <w:rFonts w:asciiTheme="minorHAnsi" w:eastAsia="굴림" w:hAnsiTheme="minorHAnsi" w:cstheme="minorHAnsi"/>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boundedBy</w:t>
            </w:r>
            <w:proofErr w:type="spellEnd"/>
            <w:r w:rsidRPr="00850D4C">
              <w:rPr>
                <w:rFonts w:asciiTheme="minorHAnsi" w:eastAsia="맑은 고딕" w:hAnsiTheme="minorHAnsi" w:cstheme="minorHAnsi"/>
                <w:color w:val="0000FF"/>
                <w:sz w:val="22"/>
                <w:szCs w:val="22"/>
                <w:lang w:eastAsia="ko-KR"/>
              </w:rPr>
              <w:t xml:space="preserve"> </w:t>
            </w:r>
          </w:p>
        </w:tc>
        <w:tc>
          <w:tcPr>
            <w:tcW w:w="5103" w:type="dxa"/>
            <w:vAlign w:val="center"/>
            <w:hideMark/>
          </w:tcPr>
          <w:p w14:paraId="2EC5F72E" w14:textId="617FEA0A" w:rsidR="0047498D" w:rsidRPr="003B756B" w:rsidRDefault="00B95C0E" w:rsidP="00B95C0E">
            <w:pPr>
              <w:widowControl w:val="0"/>
              <w:autoSpaceDE w:val="0"/>
              <w:autoSpaceDN w:val="0"/>
              <w:spacing w:after="0"/>
              <w:textAlignment w:val="baseline"/>
              <w:rPr>
                <w:rFonts w:eastAsia="굴림"/>
                <w:color w:val="0000FF"/>
                <w:sz w:val="22"/>
                <w:szCs w:val="22"/>
                <w:lang w:eastAsia="ko-KR"/>
              </w:rPr>
            </w:pPr>
            <w:proofErr w:type="spellStart"/>
            <w:r w:rsidRPr="00850D4C">
              <w:rPr>
                <w:rFonts w:asciiTheme="minorHAnsi" w:eastAsia="굴림" w:hAnsiTheme="minorHAnsi" w:cstheme="minorHAnsi"/>
                <w:color w:val="0000FF"/>
                <w:sz w:val="22"/>
                <w:szCs w:val="22"/>
                <w:lang w:eastAsia="ko-KR"/>
              </w:rPr>
              <w:t>CellBoundary</w:t>
            </w:r>
            <w:proofErr w:type="spellEnd"/>
            <w:r w:rsidRPr="003B756B">
              <w:rPr>
                <w:rFonts w:eastAsia="맑은 고딕"/>
                <w:color w:val="0000FF"/>
                <w:sz w:val="22"/>
                <w:szCs w:val="22"/>
                <w:lang w:eastAsia="ko-KR"/>
              </w:rPr>
              <w:t xml:space="preserve"> </w:t>
            </w:r>
            <w:r w:rsidR="0047498D" w:rsidRPr="003B756B">
              <w:rPr>
                <w:rFonts w:eastAsia="맑은 고딕"/>
                <w:color w:val="0000FF"/>
                <w:sz w:val="22"/>
                <w:szCs w:val="22"/>
                <w:lang w:eastAsia="ko-KR"/>
              </w:rPr>
              <w:t>[</w:t>
            </w:r>
            <w:proofErr w:type="gramStart"/>
            <w:r w:rsidR="0047498D" w:rsidRPr="003B756B">
              <w:rPr>
                <w:rFonts w:eastAsia="맑은 고딕"/>
                <w:color w:val="0000FF"/>
                <w:sz w:val="22"/>
                <w:szCs w:val="22"/>
                <w:lang w:eastAsia="ko-KR"/>
              </w:rPr>
              <w:t>0..</w:t>
            </w:r>
            <w:proofErr w:type="gramEnd"/>
            <w:r w:rsidRPr="003B756B">
              <w:rPr>
                <w:rFonts w:eastAsia="맑은 고딕"/>
                <w:color w:val="0000FF"/>
                <w:sz w:val="22"/>
                <w:szCs w:val="22"/>
                <w:lang w:eastAsia="ko-KR"/>
              </w:rPr>
              <w:t>*</w:t>
            </w:r>
            <w:r w:rsidR="0047498D" w:rsidRPr="003B756B">
              <w:rPr>
                <w:rFonts w:eastAsia="맑은 고딕"/>
                <w:color w:val="0000FF"/>
                <w:sz w:val="22"/>
                <w:szCs w:val="22"/>
                <w:lang w:eastAsia="ko-KR"/>
              </w:rPr>
              <w:t>]</w:t>
            </w:r>
          </w:p>
        </w:tc>
      </w:tr>
      <w:tr w:rsidR="00AE5002" w:rsidRPr="003B756B" w14:paraId="38DFBA30" w14:textId="77777777" w:rsidTr="00D05E54">
        <w:trPr>
          <w:trHeight w:val="271"/>
        </w:trPr>
        <w:tc>
          <w:tcPr>
            <w:tcW w:w="0" w:type="auto"/>
            <w:vMerge/>
            <w:shd w:val="clear" w:color="auto" w:fill="F2F2F2" w:themeFill="background1" w:themeFillShade="F2"/>
            <w:vAlign w:val="center"/>
            <w:hideMark/>
          </w:tcPr>
          <w:p w14:paraId="04698028" w14:textId="77777777" w:rsidR="0047498D" w:rsidRPr="003B756B" w:rsidRDefault="0047498D" w:rsidP="00B95C0E">
            <w:pPr>
              <w:spacing w:after="0"/>
              <w:rPr>
                <w:rFonts w:eastAsia="굴림"/>
                <w:color w:val="0000FF"/>
                <w:sz w:val="22"/>
                <w:szCs w:val="22"/>
                <w:lang w:eastAsia="ko-KR"/>
              </w:rPr>
            </w:pPr>
          </w:p>
        </w:tc>
        <w:tc>
          <w:tcPr>
            <w:tcW w:w="3422" w:type="dxa"/>
            <w:vAlign w:val="center"/>
            <w:hideMark/>
          </w:tcPr>
          <w:p w14:paraId="5E662737" w14:textId="333FB636" w:rsidR="0047498D" w:rsidRPr="00850D4C" w:rsidRDefault="00B95C0E" w:rsidP="00B95C0E">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 xml:space="preserve">duality </w:t>
            </w:r>
          </w:p>
        </w:tc>
        <w:tc>
          <w:tcPr>
            <w:tcW w:w="5103" w:type="dxa"/>
            <w:vAlign w:val="center"/>
            <w:hideMark/>
          </w:tcPr>
          <w:p w14:paraId="0FFB5B06" w14:textId="5B4A53BF" w:rsidR="0047498D" w:rsidRPr="003B756B" w:rsidRDefault="00B95C0E" w:rsidP="00B95C0E">
            <w:pPr>
              <w:widowControl w:val="0"/>
              <w:autoSpaceDE w:val="0"/>
              <w:autoSpaceDN w:val="0"/>
              <w:spacing w:after="0"/>
              <w:textAlignment w:val="baseline"/>
              <w:rPr>
                <w:rFonts w:eastAsia="굴림"/>
                <w:color w:val="0000FF"/>
                <w:sz w:val="22"/>
                <w:szCs w:val="22"/>
                <w:lang w:eastAsia="ko-KR"/>
              </w:rPr>
            </w:pPr>
            <w:r w:rsidRPr="00850D4C">
              <w:rPr>
                <w:rFonts w:asciiTheme="minorHAnsi" w:eastAsia="굴림" w:hAnsiTheme="minorHAnsi" w:cstheme="minorHAnsi"/>
                <w:color w:val="0000FF"/>
                <w:sz w:val="22"/>
                <w:szCs w:val="22"/>
                <w:lang w:eastAsia="ko-KR"/>
              </w:rPr>
              <w:t>Node</w:t>
            </w:r>
            <w:r w:rsidRPr="003B756B">
              <w:rPr>
                <w:rFonts w:eastAsia="맑은 고딕"/>
                <w:color w:val="0000FF"/>
                <w:sz w:val="22"/>
                <w:szCs w:val="22"/>
                <w:lang w:eastAsia="ko-KR"/>
              </w:rPr>
              <w:t xml:space="preserve"> </w:t>
            </w:r>
            <w:r w:rsidR="0047498D" w:rsidRPr="003B756B">
              <w:rPr>
                <w:rFonts w:eastAsia="맑은 고딕"/>
                <w:color w:val="0000FF"/>
                <w:sz w:val="22"/>
                <w:szCs w:val="22"/>
                <w:lang w:eastAsia="ko-KR"/>
              </w:rPr>
              <w:t>[</w:t>
            </w:r>
            <w:proofErr w:type="gramStart"/>
            <w:r w:rsidR="0047498D" w:rsidRPr="003B756B">
              <w:rPr>
                <w:rFonts w:eastAsia="맑은 고딕"/>
                <w:color w:val="0000FF"/>
                <w:sz w:val="22"/>
                <w:szCs w:val="22"/>
                <w:lang w:eastAsia="ko-KR"/>
              </w:rPr>
              <w:t>0..</w:t>
            </w:r>
            <w:proofErr w:type="gramEnd"/>
            <w:r w:rsidRPr="003B756B">
              <w:rPr>
                <w:rFonts w:eastAsia="맑은 고딕"/>
                <w:color w:val="0000FF"/>
                <w:sz w:val="22"/>
                <w:szCs w:val="22"/>
                <w:lang w:eastAsia="ko-KR"/>
              </w:rPr>
              <w:t>1</w:t>
            </w:r>
            <w:r w:rsidR="0047498D" w:rsidRPr="003B756B">
              <w:rPr>
                <w:rFonts w:eastAsia="맑은 고딕"/>
                <w:color w:val="0000FF"/>
                <w:sz w:val="22"/>
                <w:szCs w:val="22"/>
                <w:lang w:eastAsia="ko-KR"/>
              </w:rPr>
              <w:t>]</w:t>
            </w:r>
          </w:p>
        </w:tc>
      </w:tr>
      <w:tr w:rsidR="00AE5002" w:rsidRPr="003B756B" w14:paraId="09CDF59E" w14:textId="77777777" w:rsidTr="00D05E54">
        <w:trPr>
          <w:trHeight w:val="133"/>
        </w:trPr>
        <w:tc>
          <w:tcPr>
            <w:tcW w:w="1535" w:type="dxa"/>
            <w:vMerge w:val="restart"/>
            <w:shd w:val="clear" w:color="auto" w:fill="F2F2F2" w:themeFill="background1" w:themeFillShade="F2"/>
            <w:vAlign w:val="center"/>
            <w:hideMark/>
          </w:tcPr>
          <w:p w14:paraId="70B9E5C0" w14:textId="0C44189F" w:rsidR="00B95C0E" w:rsidRPr="003B756B" w:rsidRDefault="00C8315C" w:rsidP="00B95C0E">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Properties</w:t>
            </w:r>
          </w:p>
        </w:tc>
        <w:tc>
          <w:tcPr>
            <w:tcW w:w="3422" w:type="dxa"/>
            <w:shd w:val="clear" w:color="auto" w:fill="F2F2F2" w:themeFill="background1" w:themeFillShade="F2"/>
            <w:vAlign w:val="center"/>
            <w:hideMark/>
          </w:tcPr>
          <w:p w14:paraId="26AFF5FB" w14:textId="76E94B76" w:rsidR="00B95C0E" w:rsidRPr="003B756B" w:rsidRDefault="009A04AC" w:rsidP="00B95C0E">
            <w:pPr>
              <w:widowControl w:val="0"/>
              <w:wordWrap w:val="0"/>
              <w:autoSpaceDE w:val="0"/>
              <w:autoSpaceDN w:val="0"/>
              <w:spacing w:after="0"/>
              <w:jc w:val="both"/>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w:t>
            </w:r>
            <w:r w:rsidR="00B95C0E" w:rsidRPr="003B756B">
              <w:rPr>
                <w:rFonts w:eastAsia="맑은 고딕"/>
                <w:b/>
                <w:bCs/>
                <w:color w:val="0000FF"/>
                <w:sz w:val="22"/>
                <w:szCs w:val="22"/>
                <w:lang w:eastAsia="ko-KR"/>
              </w:rPr>
              <w:t>name</w:t>
            </w:r>
          </w:p>
        </w:tc>
        <w:tc>
          <w:tcPr>
            <w:tcW w:w="5103" w:type="dxa"/>
            <w:shd w:val="clear" w:color="auto" w:fill="F2F2F2" w:themeFill="background1" w:themeFillShade="F2"/>
            <w:vAlign w:val="center"/>
            <w:hideMark/>
          </w:tcPr>
          <w:p w14:paraId="477C6225" w14:textId="77777777" w:rsidR="00B95C0E" w:rsidRPr="003B756B" w:rsidRDefault="00B95C0E" w:rsidP="00B95C0E">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AE5002" w:rsidRPr="003B756B" w14:paraId="792B29F3" w14:textId="77777777" w:rsidTr="00D05E54">
        <w:trPr>
          <w:trHeight w:val="293"/>
        </w:trPr>
        <w:tc>
          <w:tcPr>
            <w:tcW w:w="0" w:type="auto"/>
            <w:vMerge/>
            <w:shd w:val="clear" w:color="auto" w:fill="F2F2F2" w:themeFill="background1" w:themeFillShade="F2"/>
            <w:vAlign w:val="center"/>
            <w:hideMark/>
          </w:tcPr>
          <w:p w14:paraId="3D546F83" w14:textId="77777777" w:rsidR="00B95C0E" w:rsidRPr="003B756B" w:rsidRDefault="00B95C0E" w:rsidP="00B95C0E">
            <w:pPr>
              <w:spacing w:after="0"/>
              <w:rPr>
                <w:rFonts w:eastAsia="굴림"/>
                <w:color w:val="0000FF"/>
                <w:sz w:val="22"/>
                <w:szCs w:val="22"/>
                <w:lang w:eastAsia="ko-KR"/>
              </w:rPr>
            </w:pPr>
          </w:p>
        </w:tc>
        <w:tc>
          <w:tcPr>
            <w:tcW w:w="3422" w:type="dxa"/>
            <w:vAlign w:val="center"/>
          </w:tcPr>
          <w:p w14:paraId="6B46C882" w14:textId="226342FC" w:rsidR="00B95C0E" w:rsidRPr="00850D4C" w:rsidRDefault="00B95C0E" w:rsidP="00B95C0E">
            <w:pPr>
              <w:widowControl w:val="0"/>
              <w:autoSpaceDE w:val="0"/>
              <w:autoSpaceDN w:val="0"/>
              <w:spacing w:after="0"/>
              <w:textAlignment w:val="baseline"/>
              <w:rPr>
                <w:rFonts w:asciiTheme="minorHAnsi" w:eastAsia="굴림" w:hAnsiTheme="minorHAnsi" w:cstheme="minorHAnsi"/>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cellSpaceGeometry</w:t>
            </w:r>
            <w:proofErr w:type="spellEnd"/>
          </w:p>
        </w:tc>
        <w:tc>
          <w:tcPr>
            <w:tcW w:w="5103" w:type="dxa"/>
            <w:vAlign w:val="center"/>
          </w:tcPr>
          <w:p w14:paraId="15870DDA" w14:textId="62F2E21B" w:rsidR="00B95C0E" w:rsidRPr="00392635" w:rsidRDefault="00D05E54" w:rsidP="00B95C0E">
            <w:pPr>
              <w:widowControl w:val="0"/>
              <w:autoSpaceDE w:val="0"/>
              <w:autoSpaceDN w:val="0"/>
              <w:spacing w:after="0"/>
              <w:textAlignment w:val="baseline"/>
              <w:rPr>
                <w:rFonts w:eastAsia="맑은 고딕"/>
                <w:color w:val="0000FF"/>
                <w:sz w:val="22"/>
                <w:szCs w:val="22"/>
                <w:lang w:eastAsia="ko-KR"/>
              </w:rPr>
            </w:pPr>
            <w:proofErr w:type="spellStart"/>
            <w:r>
              <w:rPr>
                <w:rFonts w:asciiTheme="minorHAnsi" w:eastAsia="맑은 고딕" w:hAnsiTheme="minorHAnsi" w:cstheme="minorHAnsi"/>
                <w:color w:val="0000FF"/>
                <w:sz w:val="22"/>
                <w:szCs w:val="22"/>
                <w:lang w:eastAsia="ko-KR"/>
              </w:rPr>
              <w:t>CellSpaceGeometryType</w:t>
            </w:r>
            <w:commentRangeStart w:id="438"/>
            <w:proofErr w:type="spellEnd"/>
            <w:r w:rsidR="00B95C0E" w:rsidRPr="003B756B">
              <w:rPr>
                <w:rFonts w:eastAsia="맑은 고딕"/>
                <w:color w:val="0000FF"/>
                <w:sz w:val="22"/>
                <w:szCs w:val="22"/>
                <w:lang w:eastAsia="ko-KR"/>
              </w:rPr>
              <w:t xml:space="preserve"> </w:t>
            </w:r>
            <w:commentRangeEnd w:id="438"/>
            <w:r w:rsidR="00C7304E">
              <w:rPr>
                <w:rStyle w:val="aff6"/>
                <w:rFonts w:eastAsia="맑은 고딕"/>
                <w:lang w:val="en-GB"/>
              </w:rPr>
              <w:commentReference w:id="438"/>
            </w:r>
            <w:r w:rsidR="00B95C0E" w:rsidRPr="003B756B">
              <w:rPr>
                <w:rFonts w:eastAsia="맑은 고딕"/>
                <w:color w:val="0000FF"/>
                <w:sz w:val="22"/>
                <w:szCs w:val="22"/>
                <w:lang w:eastAsia="ko-KR"/>
              </w:rPr>
              <w:t>[</w:t>
            </w:r>
            <w:proofErr w:type="gramStart"/>
            <w:r w:rsidR="00B95C0E" w:rsidRPr="003B756B">
              <w:rPr>
                <w:rFonts w:eastAsia="맑은 고딕"/>
                <w:color w:val="0000FF"/>
                <w:sz w:val="22"/>
                <w:szCs w:val="22"/>
                <w:lang w:eastAsia="ko-KR"/>
              </w:rPr>
              <w:t>0..</w:t>
            </w:r>
            <w:proofErr w:type="gramEnd"/>
            <w:r w:rsidR="00B95C0E" w:rsidRPr="003B756B">
              <w:rPr>
                <w:rFonts w:eastAsia="맑은 고딕"/>
                <w:color w:val="0000FF"/>
                <w:sz w:val="22"/>
                <w:szCs w:val="22"/>
                <w:lang w:eastAsia="ko-KR"/>
              </w:rPr>
              <w:t>1]</w:t>
            </w:r>
            <w:r w:rsidR="00392635">
              <w:rPr>
                <w:rFonts w:eastAsia="맑은 고딕"/>
                <w:color w:val="0000FF"/>
                <w:sz w:val="22"/>
                <w:szCs w:val="22"/>
                <w:lang w:eastAsia="ko-KR"/>
              </w:rPr>
              <w:t xml:space="preserve"> </w:t>
            </w:r>
          </w:p>
        </w:tc>
      </w:tr>
      <w:tr w:rsidR="00392635" w:rsidRPr="003B756B" w14:paraId="54664331" w14:textId="77777777" w:rsidTr="00D05E54">
        <w:trPr>
          <w:trHeight w:val="127"/>
        </w:trPr>
        <w:tc>
          <w:tcPr>
            <w:tcW w:w="0" w:type="auto"/>
            <w:vMerge/>
            <w:shd w:val="clear" w:color="auto" w:fill="F2F2F2" w:themeFill="background1" w:themeFillShade="F2"/>
            <w:vAlign w:val="center"/>
          </w:tcPr>
          <w:p w14:paraId="25B81C89" w14:textId="77777777" w:rsidR="00392635" w:rsidRPr="003B756B" w:rsidRDefault="00392635" w:rsidP="00392635">
            <w:pPr>
              <w:spacing w:after="0"/>
              <w:rPr>
                <w:rFonts w:eastAsia="굴림"/>
                <w:color w:val="0000FF"/>
                <w:sz w:val="22"/>
                <w:szCs w:val="22"/>
                <w:lang w:eastAsia="ko-KR"/>
              </w:rPr>
            </w:pPr>
          </w:p>
        </w:tc>
        <w:tc>
          <w:tcPr>
            <w:tcW w:w="3422" w:type="dxa"/>
            <w:vAlign w:val="center"/>
          </w:tcPr>
          <w:p w14:paraId="232B787B" w14:textId="2EDD31CF" w:rsidR="00392635" w:rsidRPr="00850D4C" w:rsidRDefault="00392635" w:rsidP="00392635">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externalReference</w:t>
            </w:r>
            <w:proofErr w:type="spellEnd"/>
          </w:p>
        </w:tc>
        <w:tc>
          <w:tcPr>
            <w:tcW w:w="5103" w:type="dxa"/>
            <w:vAlign w:val="center"/>
          </w:tcPr>
          <w:p w14:paraId="55B9CFD0" w14:textId="3CC891E6" w:rsidR="00392635" w:rsidRPr="003B756B" w:rsidRDefault="00392635" w:rsidP="00392635">
            <w:pPr>
              <w:widowControl w:val="0"/>
              <w:autoSpaceDE w:val="0"/>
              <w:autoSpaceDN w:val="0"/>
              <w:spacing w:after="0"/>
              <w:textAlignment w:val="baseline"/>
              <w:rPr>
                <w:rFonts w:eastAsia="맑은 고딕"/>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ExternalReferenceType</w:t>
            </w:r>
            <w:proofErr w:type="spellEnd"/>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0..</w:t>
            </w:r>
            <w:proofErr w:type="gramEnd"/>
            <w:r w:rsidRPr="003B756B">
              <w:rPr>
                <w:rFonts w:eastAsia="맑은 고딕"/>
                <w:color w:val="0000FF"/>
                <w:sz w:val="22"/>
                <w:szCs w:val="22"/>
                <w:lang w:eastAsia="ko-KR"/>
              </w:rPr>
              <w:t>1]</w:t>
            </w:r>
          </w:p>
        </w:tc>
      </w:tr>
      <w:tr w:rsidR="00392635" w:rsidRPr="003B756B" w14:paraId="43ACB327" w14:textId="77777777" w:rsidTr="00D05E54">
        <w:trPr>
          <w:trHeight w:val="273"/>
        </w:trPr>
        <w:tc>
          <w:tcPr>
            <w:tcW w:w="0" w:type="auto"/>
            <w:vMerge/>
            <w:shd w:val="clear" w:color="auto" w:fill="F2F2F2" w:themeFill="background1" w:themeFillShade="F2"/>
            <w:vAlign w:val="center"/>
          </w:tcPr>
          <w:p w14:paraId="4B55D0CB" w14:textId="77777777" w:rsidR="00392635" w:rsidRPr="003B756B" w:rsidRDefault="00392635" w:rsidP="00392635">
            <w:pPr>
              <w:spacing w:after="0"/>
              <w:rPr>
                <w:rFonts w:eastAsia="굴림"/>
                <w:color w:val="0000FF"/>
                <w:sz w:val="22"/>
                <w:szCs w:val="22"/>
                <w:lang w:eastAsia="ko-KR"/>
              </w:rPr>
            </w:pPr>
          </w:p>
        </w:tc>
        <w:tc>
          <w:tcPr>
            <w:tcW w:w="3422" w:type="dxa"/>
            <w:vAlign w:val="center"/>
          </w:tcPr>
          <w:p w14:paraId="3637DCC7" w14:textId="6BAEBF2F" w:rsidR="00392635" w:rsidRPr="00850D4C" w:rsidRDefault="00392635" w:rsidP="00392635">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level</w:t>
            </w:r>
          </w:p>
        </w:tc>
        <w:tc>
          <w:tcPr>
            <w:tcW w:w="5103" w:type="dxa"/>
            <w:vAlign w:val="center"/>
          </w:tcPr>
          <w:p w14:paraId="181DA0C0" w14:textId="04FBC3CF" w:rsidR="00392635" w:rsidRPr="003B756B" w:rsidRDefault="00392635" w:rsidP="00392635">
            <w:pPr>
              <w:widowControl w:val="0"/>
              <w:autoSpaceDE w:val="0"/>
              <w:autoSpaceDN w:val="0"/>
              <w:spacing w:after="0"/>
              <w:textAlignment w:val="baseline"/>
              <w:rPr>
                <w:rFonts w:eastAsia="맑은 고딕"/>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CharacterString</w:t>
            </w:r>
            <w:proofErr w:type="spellEnd"/>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0..</w:t>
            </w:r>
            <w:proofErr w:type="gramEnd"/>
            <w:r w:rsidRPr="003B756B">
              <w:rPr>
                <w:rFonts w:eastAsia="맑은 고딕"/>
                <w:color w:val="0000FF"/>
                <w:sz w:val="22"/>
                <w:szCs w:val="22"/>
                <w:lang w:eastAsia="ko-KR"/>
              </w:rPr>
              <w:t>1]</w:t>
            </w:r>
          </w:p>
        </w:tc>
      </w:tr>
      <w:tr w:rsidR="00392635" w:rsidRPr="003B756B" w14:paraId="72DAA664" w14:textId="77777777" w:rsidTr="00D05E54">
        <w:trPr>
          <w:trHeight w:val="277"/>
        </w:trPr>
        <w:tc>
          <w:tcPr>
            <w:tcW w:w="0" w:type="auto"/>
            <w:vMerge/>
            <w:shd w:val="clear" w:color="auto" w:fill="F2F2F2" w:themeFill="background1" w:themeFillShade="F2"/>
            <w:vAlign w:val="center"/>
          </w:tcPr>
          <w:p w14:paraId="7B86D2B8" w14:textId="77777777" w:rsidR="00392635" w:rsidRPr="003B756B" w:rsidRDefault="00392635" w:rsidP="00392635">
            <w:pPr>
              <w:spacing w:after="0"/>
              <w:rPr>
                <w:rFonts w:eastAsia="굴림"/>
                <w:color w:val="0000FF"/>
                <w:sz w:val="22"/>
                <w:szCs w:val="22"/>
                <w:lang w:eastAsia="ko-KR"/>
              </w:rPr>
            </w:pPr>
          </w:p>
        </w:tc>
        <w:tc>
          <w:tcPr>
            <w:tcW w:w="3422" w:type="dxa"/>
            <w:vAlign w:val="center"/>
          </w:tcPr>
          <w:p w14:paraId="7E4ED566" w14:textId="48996535" w:rsidR="00392635" w:rsidRPr="003B756B" w:rsidRDefault="00392635" w:rsidP="00392635">
            <w:pPr>
              <w:widowControl w:val="0"/>
              <w:autoSpaceDE w:val="0"/>
              <w:autoSpaceDN w:val="0"/>
              <w:spacing w:after="0"/>
              <w:textAlignment w:val="baseline"/>
              <w:rPr>
                <w:rFonts w:eastAsia="맑은 고딕"/>
                <w:color w:val="0000FF"/>
                <w:sz w:val="22"/>
                <w:szCs w:val="22"/>
                <w:lang w:eastAsia="ko-KR"/>
              </w:rPr>
            </w:pPr>
            <w:r w:rsidRPr="003B756B">
              <w:rPr>
                <w:rFonts w:eastAsia="맑은 고딕"/>
                <w:color w:val="0000FF"/>
                <w:sz w:val="22"/>
                <w:szCs w:val="22"/>
                <w:lang w:eastAsia="ko-KR"/>
              </w:rPr>
              <w:t>name</w:t>
            </w:r>
          </w:p>
        </w:tc>
        <w:tc>
          <w:tcPr>
            <w:tcW w:w="5103" w:type="dxa"/>
            <w:vAlign w:val="center"/>
          </w:tcPr>
          <w:p w14:paraId="315DB44C" w14:textId="16B97D73" w:rsidR="00392635" w:rsidRPr="003B756B" w:rsidRDefault="00392635" w:rsidP="00392635">
            <w:pPr>
              <w:widowControl w:val="0"/>
              <w:autoSpaceDE w:val="0"/>
              <w:autoSpaceDN w:val="0"/>
              <w:spacing w:after="0"/>
              <w:textAlignment w:val="baseline"/>
              <w:rPr>
                <w:rFonts w:eastAsia="맑은 고딕"/>
                <w:color w:val="0000FF"/>
                <w:sz w:val="22"/>
                <w:szCs w:val="22"/>
                <w:lang w:eastAsia="ko-KR"/>
              </w:rPr>
            </w:pPr>
            <w:proofErr w:type="spellStart"/>
            <w:r w:rsidRPr="003B756B">
              <w:rPr>
                <w:rFonts w:eastAsia="맑은 고딕"/>
                <w:color w:val="0000FF"/>
                <w:sz w:val="22"/>
                <w:szCs w:val="22"/>
                <w:lang w:eastAsia="ko-KR"/>
              </w:rPr>
              <w:t>CharacterString</w:t>
            </w:r>
            <w:proofErr w:type="spellEnd"/>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0..</w:t>
            </w:r>
            <w:proofErr w:type="gramEnd"/>
            <w:r w:rsidRPr="003B756B">
              <w:rPr>
                <w:rFonts w:eastAsia="맑은 고딕"/>
                <w:color w:val="0000FF"/>
                <w:sz w:val="22"/>
                <w:szCs w:val="22"/>
                <w:lang w:eastAsia="ko-KR"/>
              </w:rPr>
              <w:t>1]</w:t>
            </w:r>
          </w:p>
        </w:tc>
      </w:tr>
      <w:tr w:rsidR="00392635" w:rsidRPr="003B756B" w14:paraId="0FE029B8" w14:textId="77777777" w:rsidTr="00D05E54">
        <w:trPr>
          <w:trHeight w:val="281"/>
        </w:trPr>
        <w:tc>
          <w:tcPr>
            <w:tcW w:w="0" w:type="auto"/>
            <w:vMerge/>
            <w:shd w:val="clear" w:color="auto" w:fill="F2F2F2" w:themeFill="background1" w:themeFillShade="F2"/>
            <w:vAlign w:val="center"/>
          </w:tcPr>
          <w:p w14:paraId="62609E8C" w14:textId="77777777" w:rsidR="00392635" w:rsidRPr="003B756B" w:rsidRDefault="00392635" w:rsidP="00392635">
            <w:pPr>
              <w:spacing w:after="0"/>
              <w:rPr>
                <w:rFonts w:eastAsia="굴림"/>
                <w:color w:val="0000FF"/>
                <w:sz w:val="22"/>
                <w:szCs w:val="22"/>
                <w:lang w:eastAsia="ko-KR"/>
              </w:rPr>
            </w:pPr>
          </w:p>
        </w:tc>
        <w:tc>
          <w:tcPr>
            <w:tcW w:w="3422" w:type="dxa"/>
            <w:vAlign w:val="center"/>
          </w:tcPr>
          <w:p w14:paraId="2FAF5ED1" w14:textId="58372AC2" w:rsidR="00392635" w:rsidRPr="003B756B" w:rsidRDefault="00392635" w:rsidP="00392635">
            <w:pPr>
              <w:widowControl w:val="0"/>
              <w:autoSpaceDE w:val="0"/>
              <w:autoSpaceDN w:val="0"/>
              <w:spacing w:after="0"/>
              <w:textAlignment w:val="baseline"/>
              <w:rPr>
                <w:rFonts w:eastAsia="맑은 고딕"/>
                <w:color w:val="0000FF"/>
                <w:sz w:val="22"/>
                <w:szCs w:val="22"/>
                <w:lang w:eastAsia="ko-KR"/>
              </w:rPr>
            </w:pPr>
            <w:proofErr w:type="spellStart"/>
            <w:r w:rsidRPr="003B756B">
              <w:rPr>
                <w:rFonts w:eastAsia="맑은 고딕"/>
                <w:color w:val="0000FF"/>
                <w:sz w:val="22"/>
                <w:szCs w:val="22"/>
                <w:lang w:eastAsia="ko-KR"/>
              </w:rPr>
              <w:t>PoI</w:t>
            </w:r>
            <w:proofErr w:type="spellEnd"/>
          </w:p>
        </w:tc>
        <w:tc>
          <w:tcPr>
            <w:tcW w:w="5103" w:type="dxa"/>
            <w:vAlign w:val="center"/>
          </w:tcPr>
          <w:p w14:paraId="75D5385C" w14:textId="140E4924" w:rsidR="00392635" w:rsidRPr="003B756B" w:rsidRDefault="00392635" w:rsidP="00392635">
            <w:pPr>
              <w:widowControl w:val="0"/>
              <w:autoSpaceDE w:val="0"/>
              <w:autoSpaceDN w:val="0"/>
              <w:spacing w:after="0"/>
              <w:textAlignment w:val="baseline"/>
              <w:rPr>
                <w:rFonts w:eastAsia="맑은 고딕"/>
                <w:color w:val="0000FF"/>
                <w:sz w:val="22"/>
                <w:szCs w:val="22"/>
                <w:lang w:eastAsia="ko-KR"/>
              </w:rPr>
            </w:pPr>
            <w:r w:rsidRPr="00850D4C">
              <w:rPr>
                <w:rFonts w:asciiTheme="minorHAnsi" w:eastAsia="맑은 고딕" w:hAnsiTheme="minorHAnsi" w:cstheme="minorHAnsi"/>
                <w:color w:val="0000FF"/>
                <w:sz w:val="22"/>
                <w:szCs w:val="22"/>
                <w:lang w:eastAsia="ko-KR"/>
              </w:rPr>
              <w:t>Boolean</w:t>
            </w:r>
            <w:r>
              <w:rPr>
                <w:rFonts w:eastAsia="맑은 고딕"/>
                <w:color w:val="0000FF"/>
                <w:sz w:val="22"/>
                <w:szCs w:val="22"/>
                <w:lang w:eastAsia="ko-KR"/>
              </w:rPr>
              <w:t xml:space="preserve"> [</w:t>
            </w:r>
            <w:proofErr w:type="gramStart"/>
            <w:r>
              <w:rPr>
                <w:rFonts w:eastAsia="맑은 고딕"/>
                <w:color w:val="0000FF"/>
                <w:sz w:val="22"/>
                <w:szCs w:val="22"/>
                <w:lang w:eastAsia="ko-KR"/>
              </w:rPr>
              <w:t>1..</w:t>
            </w:r>
            <w:proofErr w:type="gramEnd"/>
            <w:r>
              <w:rPr>
                <w:rFonts w:eastAsia="맑은 고딕"/>
                <w:color w:val="0000FF"/>
                <w:sz w:val="22"/>
                <w:szCs w:val="22"/>
                <w:lang w:eastAsia="ko-KR"/>
              </w:rPr>
              <w:t>1]</w:t>
            </w:r>
          </w:p>
        </w:tc>
      </w:tr>
      <w:tr w:rsidR="00392635" w:rsidRPr="003B756B" w14:paraId="3DA8EC78" w14:textId="77777777" w:rsidTr="00D05E54">
        <w:trPr>
          <w:trHeight w:val="129"/>
        </w:trPr>
        <w:tc>
          <w:tcPr>
            <w:tcW w:w="1535" w:type="dxa"/>
            <w:vMerge w:val="restart"/>
            <w:shd w:val="clear" w:color="auto" w:fill="F2F2F2" w:themeFill="background1" w:themeFillShade="F2"/>
            <w:vAlign w:val="center"/>
            <w:hideMark/>
          </w:tcPr>
          <w:p w14:paraId="07F5539B" w14:textId="77777777" w:rsidR="00392635" w:rsidRPr="003B756B" w:rsidRDefault="00392635" w:rsidP="00392635">
            <w:pPr>
              <w:widowControl w:val="0"/>
              <w:autoSpaceDE w:val="0"/>
              <w:autoSpaceDN w:val="0"/>
              <w:spacing w:after="0"/>
              <w:jc w:val="center"/>
              <w:textAlignment w:val="baseline"/>
              <w:rPr>
                <w:rFonts w:eastAsia="굴림"/>
                <w:color w:val="0000FF"/>
                <w:sz w:val="22"/>
                <w:szCs w:val="22"/>
                <w:lang w:eastAsia="ko-KR"/>
              </w:rPr>
            </w:pPr>
            <w:bookmarkStart w:id="439" w:name="_Hlk145599443"/>
            <w:r w:rsidRPr="003B756B">
              <w:rPr>
                <w:rFonts w:eastAsia="맑은 고딕"/>
                <w:b/>
                <w:bCs/>
                <w:color w:val="0000FF"/>
                <w:sz w:val="22"/>
                <w:szCs w:val="22"/>
                <w:lang w:eastAsia="ko-KR"/>
              </w:rPr>
              <w:t>Constraints</w:t>
            </w:r>
          </w:p>
        </w:tc>
        <w:tc>
          <w:tcPr>
            <w:tcW w:w="3422" w:type="dxa"/>
            <w:shd w:val="clear" w:color="auto" w:fill="F2F2F2" w:themeFill="background1" w:themeFillShade="F2"/>
            <w:vAlign w:val="center"/>
            <w:hideMark/>
          </w:tcPr>
          <w:p w14:paraId="64DD0B4B" w14:textId="22AFB8FA" w:rsidR="00392635" w:rsidRPr="003B756B" w:rsidRDefault="001B6CCC" w:rsidP="00392635">
            <w:pPr>
              <w:widowControl w:val="0"/>
              <w:wordWrap w:val="0"/>
              <w:autoSpaceDE w:val="0"/>
              <w:autoSpaceDN w:val="0"/>
              <w:spacing w:after="0"/>
              <w:jc w:val="both"/>
              <w:textAlignment w:val="baseline"/>
              <w:rPr>
                <w:rFonts w:eastAsia="굴림"/>
                <w:b/>
                <w:color w:val="0000FF"/>
                <w:sz w:val="22"/>
                <w:szCs w:val="22"/>
                <w:lang w:eastAsia="ko-KR"/>
              </w:rPr>
            </w:pPr>
            <w:r>
              <w:rPr>
                <w:rFonts w:eastAsia="굴림"/>
                <w:b/>
                <w:color w:val="0000FF"/>
                <w:sz w:val="22"/>
                <w:szCs w:val="22"/>
                <w:lang w:eastAsia="ko-KR"/>
              </w:rPr>
              <w:t>Constraint</w:t>
            </w:r>
            <w:r w:rsidRPr="003B756B">
              <w:rPr>
                <w:rFonts w:eastAsia="굴림"/>
                <w:b/>
                <w:color w:val="0000FF"/>
                <w:sz w:val="22"/>
                <w:szCs w:val="22"/>
                <w:lang w:eastAsia="ko-KR"/>
              </w:rPr>
              <w:t xml:space="preserve"> </w:t>
            </w:r>
            <w:r w:rsidR="00392635" w:rsidRPr="003B756B">
              <w:rPr>
                <w:rFonts w:eastAsia="굴림"/>
                <w:b/>
                <w:color w:val="0000FF"/>
                <w:sz w:val="22"/>
                <w:szCs w:val="22"/>
                <w:lang w:eastAsia="ko-KR"/>
              </w:rPr>
              <w:t>ID</w:t>
            </w:r>
          </w:p>
        </w:tc>
        <w:tc>
          <w:tcPr>
            <w:tcW w:w="5103" w:type="dxa"/>
            <w:shd w:val="clear" w:color="auto" w:fill="F2F2F2" w:themeFill="background1" w:themeFillShade="F2"/>
            <w:vAlign w:val="center"/>
          </w:tcPr>
          <w:p w14:paraId="7A9B94D0" w14:textId="4A58139B" w:rsidR="00392635" w:rsidRPr="003B756B" w:rsidRDefault="00392635" w:rsidP="00392635">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Constraint</w:t>
            </w:r>
          </w:p>
        </w:tc>
      </w:tr>
      <w:tr w:rsidR="00392635" w:rsidRPr="003B756B" w14:paraId="188EAA85" w14:textId="77777777" w:rsidTr="00D05E54">
        <w:trPr>
          <w:trHeight w:val="431"/>
        </w:trPr>
        <w:tc>
          <w:tcPr>
            <w:tcW w:w="1535" w:type="dxa"/>
            <w:vMerge/>
            <w:shd w:val="clear" w:color="auto" w:fill="F2F2F2" w:themeFill="background1" w:themeFillShade="F2"/>
            <w:vAlign w:val="center"/>
          </w:tcPr>
          <w:p w14:paraId="4DE48855" w14:textId="77777777" w:rsidR="00392635" w:rsidRPr="003B756B" w:rsidRDefault="00392635" w:rsidP="00392635">
            <w:pPr>
              <w:widowControl w:val="0"/>
              <w:autoSpaceDE w:val="0"/>
              <w:autoSpaceDN w:val="0"/>
              <w:spacing w:after="0"/>
              <w:jc w:val="center"/>
              <w:textAlignment w:val="baseline"/>
              <w:rPr>
                <w:rFonts w:eastAsia="맑은 고딕"/>
                <w:b/>
                <w:bCs/>
                <w:color w:val="0000FF"/>
                <w:sz w:val="22"/>
                <w:szCs w:val="22"/>
                <w:lang w:eastAsia="ko-KR"/>
              </w:rPr>
            </w:pPr>
          </w:p>
        </w:tc>
        <w:tc>
          <w:tcPr>
            <w:tcW w:w="3422" w:type="dxa"/>
            <w:vAlign w:val="center"/>
          </w:tcPr>
          <w:p w14:paraId="7C258CC3" w14:textId="68DEE7F7" w:rsidR="00392635" w:rsidRPr="00D05E54" w:rsidRDefault="00D05E54" w:rsidP="00392635">
            <w:pPr>
              <w:widowControl w:val="0"/>
              <w:wordWrap w:val="0"/>
              <w:autoSpaceDE w:val="0"/>
              <w:autoSpaceDN w:val="0"/>
              <w:spacing w:after="0"/>
              <w:jc w:val="both"/>
              <w:textAlignment w:val="baseline"/>
              <w:rPr>
                <w:rFonts w:eastAsia="맑은 고딕"/>
                <w:color w:val="FF0000"/>
                <w:sz w:val="22"/>
                <w:szCs w:val="22"/>
                <w:lang w:eastAsia="ko-KR"/>
              </w:rPr>
            </w:pPr>
            <w:r w:rsidRPr="00D05E54">
              <w:rPr>
                <w:rFonts w:eastAsia="맑은 고딕"/>
                <w:color w:val="FF0000"/>
                <w:sz w:val="22"/>
                <w:szCs w:val="22"/>
                <w:lang w:eastAsia="ko-KR"/>
              </w:rPr>
              <w:t>Indoorgml2/constraints/c</w:t>
            </w:r>
            <w:r w:rsidR="00392635" w:rsidRPr="00D05E54">
              <w:rPr>
                <w:rFonts w:eastAsia="맑은 고딕"/>
                <w:color w:val="FF0000"/>
                <w:sz w:val="22"/>
                <w:szCs w:val="22"/>
                <w:lang w:eastAsia="ko-KR"/>
              </w:rPr>
              <w:t>ell</w:t>
            </w:r>
            <w:r w:rsidRPr="00D05E54">
              <w:rPr>
                <w:rFonts w:eastAsia="맑은 고딕"/>
                <w:color w:val="FF0000"/>
                <w:sz w:val="22"/>
                <w:szCs w:val="22"/>
                <w:lang w:eastAsia="ko-KR"/>
              </w:rPr>
              <w:t>s</w:t>
            </w:r>
            <w:r w:rsidR="00392635" w:rsidRPr="00D05E54">
              <w:rPr>
                <w:rFonts w:eastAsia="맑은 고딕"/>
                <w:color w:val="FF0000"/>
                <w:sz w:val="22"/>
                <w:szCs w:val="22"/>
                <w:lang w:eastAsia="ko-KR"/>
              </w:rPr>
              <w:t>pace-1</w:t>
            </w:r>
          </w:p>
        </w:tc>
        <w:tc>
          <w:tcPr>
            <w:tcW w:w="5103" w:type="dxa"/>
            <w:vAlign w:val="center"/>
          </w:tcPr>
          <w:p w14:paraId="534EFEB8" w14:textId="62543AFA" w:rsidR="00392635" w:rsidRPr="00D05E54" w:rsidRDefault="00392635" w:rsidP="00392635">
            <w:pPr>
              <w:widowControl w:val="0"/>
              <w:wordWrap w:val="0"/>
              <w:autoSpaceDE w:val="0"/>
              <w:autoSpaceDN w:val="0"/>
              <w:spacing w:after="0"/>
              <w:jc w:val="both"/>
              <w:textAlignment w:val="baseline"/>
              <w:rPr>
                <w:rFonts w:eastAsia="맑은 고딕"/>
                <w:color w:val="FF0000"/>
                <w:sz w:val="22"/>
                <w:szCs w:val="22"/>
                <w:lang w:eastAsia="ko-KR"/>
              </w:rPr>
            </w:pPr>
            <w:r w:rsidRPr="00D05E54">
              <w:rPr>
                <w:rFonts w:eastAsia="맑은 고딕"/>
                <w:color w:val="FF0000"/>
                <w:sz w:val="22"/>
                <w:szCs w:val="22"/>
                <w:lang w:eastAsia="ko-KR"/>
              </w:rPr>
              <w:t>Cell spaces belonging to the same primal space layer should not overlap.</w:t>
            </w:r>
          </w:p>
        </w:tc>
      </w:tr>
      <w:bookmarkEnd w:id="439"/>
    </w:tbl>
    <w:p w14:paraId="1D00C288" w14:textId="3E7EB4F2" w:rsidR="005A721F" w:rsidRDefault="005A721F">
      <w:pPr>
        <w:spacing w:after="0"/>
        <w:rPr>
          <w:b/>
          <w:bCs/>
          <w:color w:val="0000FF"/>
        </w:rPr>
      </w:pPr>
    </w:p>
    <w:p w14:paraId="1DF08F78" w14:textId="77777777" w:rsidR="005A721F" w:rsidRDefault="005A721F">
      <w:pPr>
        <w:spacing w:after="0"/>
        <w:rPr>
          <w:b/>
          <w:bCs/>
          <w:color w:val="0000FF"/>
        </w:rPr>
      </w:pPr>
      <w:r>
        <w:rPr>
          <w:b/>
          <w:bCs/>
          <w:color w:val="0000FF"/>
        </w:rPr>
        <w:br w:type="page"/>
      </w:r>
    </w:p>
    <w:p w14:paraId="6C7985BF" w14:textId="6B7906A4" w:rsidR="0061560E" w:rsidRPr="00850D4C" w:rsidRDefault="0061560E" w:rsidP="00280670">
      <w:pPr>
        <w:pStyle w:val="3"/>
        <w:numPr>
          <w:ilvl w:val="2"/>
          <w:numId w:val="53"/>
        </w:numPr>
        <w:tabs>
          <w:tab w:val="clear" w:pos="720"/>
          <w:tab w:val="left" w:pos="540"/>
          <w:tab w:val="left" w:pos="700"/>
        </w:tabs>
        <w:suppressAutoHyphens/>
        <w:spacing w:after="120" w:line="250" w:lineRule="exact"/>
        <w:jc w:val="both"/>
        <w:rPr>
          <w:rFonts w:asciiTheme="minorHAnsi" w:hAnsiTheme="minorHAnsi" w:cstheme="minorHAnsi"/>
          <w:color w:val="0000FF"/>
          <w:szCs w:val="24"/>
        </w:rPr>
      </w:pPr>
      <w:bookmarkStart w:id="440" w:name="_Toc146459210"/>
      <w:proofErr w:type="spellStart"/>
      <w:r w:rsidRPr="00850D4C">
        <w:rPr>
          <w:rFonts w:asciiTheme="minorHAnsi" w:hAnsiTheme="minorHAnsi" w:cstheme="minorHAnsi"/>
          <w:color w:val="0000FF"/>
          <w:szCs w:val="24"/>
        </w:rPr>
        <w:lastRenderedPageBreak/>
        <w:t>Cell</w:t>
      </w:r>
      <w:r w:rsidR="000254AF" w:rsidRPr="00850D4C">
        <w:rPr>
          <w:rFonts w:asciiTheme="minorHAnsi" w:hAnsiTheme="minorHAnsi" w:cstheme="minorHAnsi"/>
          <w:color w:val="0000FF"/>
          <w:szCs w:val="24"/>
        </w:rPr>
        <w:t>Boundary</w:t>
      </w:r>
      <w:bookmarkEnd w:id="440"/>
      <w:proofErr w:type="spellEnd"/>
    </w:p>
    <w:tbl>
      <w:tblPr>
        <w:tblStyle w:val="af0"/>
        <w:tblW w:w="0" w:type="auto"/>
        <w:tblLook w:val="04A0" w:firstRow="1" w:lastRow="0" w:firstColumn="1" w:lastColumn="0" w:noHBand="0" w:noVBand="1"/>
      </w:tblPr>
      <w:tblGrid>
        <w:gridCol w:w="1535"/>
        <w:gridCol w:w="3280"/>
        <w:gridCol w:w="5103"/>
      </w:tblGrid>
      <w:tr w:rsidR="004828D9" w:rsidRPr="003B756B" w14:paraId="7FE2EB55" w14:textId="77777777" w:rsidTr="00D05E54">
        <w:trPr>
          <w:trHeight w:val="194"/>
        </w:trPr>
        <w:tc>
          <w:tcPr>
            <w:tcW w:w="1535" w:type="dxa"/>
            <w:shd w:val="clear" w:color="auto" w:fill="F2F2F2" w:themeFill="background1" w:themeFillShade="F2"/>
            <w:vAlign w:val="center"/>
            <w:hideMark/>
          </w:tcPr>
          <w:p w14:paraId="1C147BE9" w14:textId="77777777" w:rsidR="004828D9" w:rsidRPr="003B756B" w:rsidRDefault="004828D9"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383" w:type="dxa"/>
            <w:gridSpan w:val="2"/>
            <w:shd w:val="clear" w:color="auto" w:fill="F2F2F2" w:themeFill="background1" w:themeFillShade="F2"/>
            <w:vAlign w:val="center"/>
            <w:hideMark/>
          </w:tcPr>
          <w:p w14:paraId="58E26253" w14:textId="5D1AE917" w:rsidR="004828D9" w:rsidRPr="00850D4C" w:rsidRDefault="00611D04" w:rsidP="00611D04">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850D4C">
              <w:rPr>
                <w:rFonts w:asciiTheme="minorHAnsi" w:eastAsia="맑은 고딕" w:hAnsiTheme="minorHAnsi" w:cstheme="minorHAnsi"/>
                <w:b/>
                <w:bCs/>
                <w:color w:val="0000FF"/>
                <w:sz w:val="22"/>
                <w:szCs w:val="22"/>
                <w:lang w:eastAsia="ko-KR"/>
              </w:rPr>
              <w:t>CellBoundary</w:t>
            </w:r>
            <w:proofErr w:type="spellEnd"/>
          </w:p>
        </w:tc>
      </w:tr>
      <w:tr w:rsidR="004828D9" w:rsidRPr="003B756B" w14:paraId="2D4AD36F" w14:textId="77777777" w:rsidTr="002115DA">
        <w:trPr>
          <w:trHeight w:val="482"/>
        </w:trPr>
        <w:tc>
          <w:tcPr>
            <w:tcW w:w="1535" w:type="dxa"/>
            <w:shd w:val="clear" w:color="auto" w:fill="F2F2F2" w:themeFill="background1" w:themeFillShade="F2"/>
            <w:vAlign w:val="center"/>
            <w:hideMark/>
          </w:tcPr>
          <w:p w14:paraId="3F6B0C46" w14:textId="77777777" w:rsidR="004828D9" w:rsidRPr="003B756B" w:rsidRDefault="004828D9"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383" w:type="dxa"/>
            <w:gridSpan w:val="2"/>
            <w:vAlign w:val="center"/>
            <w:hideMark/>
          </w:tcPr>
          <w:p w14:paraId="08C29E98" w14:textId="0D72C68B" w:rsidR="00C60AAD" w:rsidRPr="003B756B" w:rsidRDefault="00D05E54" w:rsidP="00D05E54">
            <w:pPr>
              <w:widowControl w:val="0"/>
              <w:wordWrap w:val="0"/>
              <w:autoSpaceDE w:val="0"/>
              <w:autoSpaceDN w:val="0"/>
              <w:spacing w:after="0"/>
              <w:jc w:val="both"/>
              <w:textAlignment w:val="baseline"/>
              <w:rPr>
                <w:rFonts w:eastAsia="굴림"/>
                <w:color w:val="0000FF"/>
                <w:sz w:val="22"/>
                <w:szCs w:val="22"/>
                <w:lang w:eastAsia="ko-KR"/>
              </w:rPr>
            </w:pPr>
            <w:r>
              <w:rPr>
                <w:rFonts w:eastAsia="맑은 고딕"/>
                <w:color w:val="0000FF"/>
                <w:sz w:val="22"/>
                <w:szCs w:val="22"/>
                <w:lang w:eastAsia="ko-KR"/>
              </w:rPr>
              <w:t>explicit</w:t>
            </w:r>
            <w:r w:rsidR="004828D9" w:rsidRPr="003B756B">
              <w:rPr>
                <w:rFonts w:eastAsia="맑은 고딕"/>
                <w:color w:val="0000FF"/>
                <w:sz w:val="22"/>
                <w:szCs w:val="22"/>
                <w:lang w:eastAsia="ko-KR"/>
              </w:rPr>
              <w:t xml:space="preserve"> boundary of cell space</w:t>
            </w:r>
            <w:r>
              <w:rPr>
                <w:rFonts w:eastAsia="맑은 고딕"/>
                <w:color w:val="0000FF"/>
                <w:sz w:val="22"/>
                <w:szCs w:val="22"/>
                <w:lang w:eastAsia="ko-KR"/>
              </w:rPr>
              <w:t>, to which we may assign additional p</w:t>
            </w:r>
            <w:r w:rsidR="002115DA">
              <w:rPr>
                <w:rFonts w:eastAsia="맑은 고딕"/>
                <w:color w:val="0000FF"/>
                <w:sz w:val="22"/>
                <w:szCs w:val="22"/>
                <w:lang w:eastAsia="ko-KR"/>
              </w:rPr>
              <w:t>roperties such as material, texture, etc.</w:t>
            </w:r>
            <w:r w:rsidR="004828D9" w:rsidRPr="003B756B">
              <w:rPr>
                <w:rFonts w:eastAsia="맑은 고딕"/>
                <w:color w:val="0000FF"/>
                <w:sz w:val="22"/>
                <w:szCs w:val="22"/>
                <w:lang w:eastAsia="ko-KR"/>
              </w:rPr>
              <w:t xml:space="preserve"> </w:t>
            </w:r>
          </w:p>
        </w:tc>
      </w:tr>
      <w:tr w:rsidR="004828D9" w:rsidRPr="003B756B" w14:paraId="7B213B2F" w14:textId="77777777" w:rsidTr="002115DA">
        <w:trPr>
          <w:trHeight w:val="248"/>
        </w:trPr>
        <w:tc>
          <w:tcPr>
            <w:tcW w:w="1535" w:type="dxa"/>
            <w:shd w:val="clear" w:color="auto" w:fill="F2F2F2" w:themeFill="background1" w:themeFillShade="F2"/>
            <w:vAlign w:val="center"/>
            <w:hideMark/>
          </w:tcPr>
          <w:p w14:paraId="2A9E153A" w14:textId="77777777" w:rsidR="004828D9" w:rsidRPr="003B756B" w:rsidRDefault="004828D9"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383" w:type="dxa"/>
            <w:gridSpan w:val="2"/>
            <w:vAlign w:val="center"/>
            <w:hideMark/>
          </w:tcPr>
          <w:p w14:paraId="0DA12BFD" w14:textId="77777777" w:rsidR="004828D9" w:rsidRPr="00850D4C" w:rsidRDefault="004828D9" w:rsidP="00611D04">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 xml:space="preserve">GML </w:t>
            </w:r>
            <w:proofErr w:type="spellStart"/>
            <w:r w:rsidRPr="00850D4C">
              <w:rPr>
                <w:rFonts w:asciiTheme="minorHAnsi" w:eastAsia="맑은 고딕" w:hAnsiTheme="minorHAnsi" w:cstheme="minorHAnsi"/>
                <w:color w:val="0000FF"/>
                <w:sz w:val="22"/>
                <w:szCs w:val="22"/>
                <w:lang w:eastAsia="ko-KR"/>
              </w:rPr>
              <w:t>AbstractFeature</w:t>
            </w:r>
            <w:proofErr w:type="spellEnd"/>
          </w:p>
        </w:tc>
      </w:tr>
      <w:tr w:rsidR="004828D9" w:rsidRPr="003B756B" w14:paraId="7E21CE65" w14:textId="77777777" w:rsidTr="002115DA">
        <w:trPr>
          <w:trHeight w:val="252"/>
        </w:trPr>
        <w:tc>
          <w:tcPr>
            <w:tcW w:w="1535" w:type="dxa"/>
            <w:vMerge w:val="restart"/>
            <w:shd w:val="clear" w:color="auto" w:fill="F2F2F2" w:themeFill="background1" w:themeFillShade="F2"/>
            <w:vAlign w:val="center"/>
            <w:hideMark/>
          </w:tcPr>
          <w:p w14:paraId="44E875B5" w14:textId="77777777" w:rsidR="004828D9" w:rsidRPr="003B756B" w:rsidRDefault="004828D9"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Association</w:t>
            </w:r>
          </w:p>
        </w:tc>
        <w:tc>
          <w:tcPr>
            <w:tcW w:w="3280" w:type="dxa"/>
            <w:shd w:val="clear" w:color="auto" w:fill="F2F2F2" w:themeFill="background1" w:themeFillShade="F2"/>
            <w:vAlign w:val="center"/>
            <w:hideMark/>
          </w:tcPr>
          <w:p w14:paraId="24F86F81" w14:textId="77777777" w:rsidR="004828D9" w:rsidRPr="003B756B" w:rsidRDefault="004828D9" w:rsidP="00611D04">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Role name</w:t>
            </w:r>
          </w:p>
        </w:tc>
        <w:tc>
          <w:tcPr>
            <w:tcW w:w="5103" w:type="dxa"/>
            <w:shd w:val="clear" w:color="auto" w:fill="F2F2F2" w:themeFill="background1" w:themeFillShade="F2"/>
            <w:vAlign w:val="center"/>
            <w:hideMark/>
          </w:tcPr>
          <w:p w14:paraId="69DA7E07" w14:textId="77777777" w:rsidR="004828D9" w:rsidRPr="003B756B" w:rsidRDefault="004828D9" w:rsidP="00611D04">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4828D9" w:rsidRPr="003B756B" w14:paraId="54AE4A19" w14:textId="77777777" w:rsidTr="002115DA">
        <w:trPr>
          <w:trHeight w:val="269"/>
        </w:trPr>
        <w:tc>
          <w:tcPr>
            <w:tcW w:w="0" w:type="auto"/>
            <w:vMerge/>
            <w:shd w:val="clear" w:color="auto" w:fill="F2F2F2" w:themeFill="background1" w:themeFillShade="F2"/>
            <w:vAlign w:val="center"/>
            <w:hideMark/>
          </w:tcPr>
          <w:p w14:paraId="71F8028F" w14:textId="77777777" w:rsidR="004828D9" w:rsidRPr="003B756B" w:rsidRDefault="004828D9" w:rsidP="00611D04">
            <w:pPr>
              <w:spacing w:after="0"/>
              <w:rPr>
                <w:rFonts w:eastAsia="굴림"/>
                <w:color w:val="0000FF"/>
                <w:sz w:val="22"/>
                <w:szCs w:val="22"/>
                <w:lang w:eastAsia="ko-KR"/>
              </w:rPr>
            </w:pPr>
          </w:p>
        </w:tc>
        <w:tc>
          <w:tcPr>
            <w:tcW w:w="3280" w:type="dxa"/>
            <w:vAlign w:val="center"/>
            <w:hideMark/>
          </w:tcPr>
          <w:p w14:paraId="52870A2E" w14:textId="1A03BBBB" w:rsidR="004828D9" w:rsidRPr="00850D4C" w:rsidRDefault="004828D9" w:rsidP="00611D04">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bounds</w:t>
            </w:r>
          </w:p>
        </w:tc>
        <w:tc>
          <w:tcPr>
            <w:tcW w:w="5103" w:type="dxa"/>
            <w:vAlign w:val="center"/>
            <w:hideMark/>
          </w:tcPr>
          <w:p w14:paraId="219E65A6" w14:textId="439ACE46" w:rsidR="004828D9" w:rsidRPr="003B756B" w:rsidRDefault="004828D9" w:rsidP="00611D04">
            <w:pPr>
              <w:widowControl w:val="0"/>
              <w:autoSpaceDE w:val="0"/>
              <w:autoSpaceDN w:val="0"/>
              <w:spacing w:after="0"/>
              <w:textAlignment w:val="baseline"/>
              <w:rPr>
                <w:rFonts w:eastAsia="굴림"/>
                <w:color w:val="0000FF"/>
                <w:sz w:val="22"/>
                <w:szCs w:val="22"/>
                <w:lang w:eastAsia="ko-KR"/>
              </w:rPr>
            </w:pPr>
            <w:r w:rsidRPr="00850D4C">
              <w:rPr>
                <w:rFonts w:asciiTheme="minorHAnsi" w:eastAsia="굴림" w:hAnsiTheme="minorHAnsi" w:cstheme="minorHAnsi"/>
                <w:color w:val="0000FF"/>
                <w:sz w:val="22"/>
                <w:szCs w:val="22"/>
                <w:lang w:eastAsia="ko-KR"/>
              </w:rPr>
              <w:t>CellSpace</w:t>
            </w:r>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1..</w:t>
            </w:r>
            <w:proofErr w:type="gramEnd"/>
            <w:r w:rsidRPr="003B756B">
              <w:rPr>
                <w:rFonts w:eastAsia="맑은 고딕"/>
                <w:color w:val="0000FF"/>
                <w:sz w:val="22"/>
                <w:szCs w:val="22"/>
                <w:lang w:eastAsia="ko-KR"/>
              </w:rPr>
              <w:t>2]</w:t>
            </w:r>
          </w:p>
        </w:tc>
      </w:tr>
      <w:tr w:rsidR="004828D9" w:rsidRPr="003B756B" w14:paraId="73E2A92D" w14:textId="77777777" w:rsidTr="002115DA">
        <w:trPr>
          <w:trHeight w:val="272"/>
        </w:trPr>
        <w:tc>
          <w:tcPr>
            <w:tcW w:w="0" w:type="auto"/>
            <w:vMerge/>
            <w:shd w:val="clear" w:color="auto" w:fill="F2F2F2" w:themeFill="background1" w:themeFillShade="F2"/>
            <w:vAlign w:val="center"/>
            <w:hideMark/>
          </w:tcPr>
          <w:p w14:paraId="3D5D9525" w14:textId="77777777" w:rsidR="004828D9" w:rsidRPr="003B756B" w:rsidRDefault="004828D9" w:rsidP="00611D04">
            <w:pPr>
              <w:spacing w:after="0"/>
              <w:rPr>
                <w:rFonts w:eastAsia="굴림"/>
                <w:color w:val="0000FF"/>
                <w:sz w:val="22"/>
                <w:szCs w:val="22"/>
                <w:lang w:eastAsia="ko-KR"/>
              </w:rPr>
            </w:pPr>
          </w:p>
        </w:tc>
        <w:tc>
          <w:tcPr>
            <w:tcW w:w="3280" w:type="dxa"/>
            <w:vAlign w:val="center"/>
            <w:hideMark/>
          </w:tcPr>
          <w:p w14:paraId="4A2F9424" w14:textId="77777777" w:rsidR="004828D9" w:rsidRPr="00850D4C" w:rsidRDefault="004828D9" w:rsidP="00611D04">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 xml:space="preserve">duality </w:t>
            </w:r>
          </w:p>
        </w:tc>
        <w:tc>
          <w:tcPr>
            <w:tcW w:w="5103" w:type="dxa"/>
            <w:vAlign w:val="center"/>
            <w:hideMark/>
          </w:tcPr>
          <w:p w14:paraId="1E5311E8" w14:textId="611E1BEC" w:rsidR="004828D9" w:rsidRPr="003B756B" w:rsidRDefault="004828D9" w:rsidP="00611D04">
            <w:pPr>
              <w:widowControl w:val="0"/>
              <w:autoSpaceDE w:val="0"/>
              <w:autoSpaceDN w:val="0"/>
              <w:spacing w:after="0"/>
              <w:textAlignment w:val="baseline"/>
              <w:rPr>
                <w:rFonts w:eastAsia="굴림"/>
                <w:color w:val="0000FF"/>
                <w:sz w:val="22"/>
                <w:szCs w:val="22"/>
                <w:lang w:eastAsia="ko-KR"/>
              </w:rPr>
            </w:pPr>
            <w:r w:rsidRPr="00850D4C">
              <w:rPr>
                <w:rFonts w:asciiTheme="minorHAnsi" w:eastAsia="굴림" w:hAnsiTheme="minorHAnsi" w:cstheme="minorHAnsi"/>
                <w:color w:val="0000FF"/>
                <w:sz w:val="22"/>
                <w:szCs w:val="22"/>
                <w:lang w:eastAsia="ko-KR"/>
              </w:rPr>
              <w:t>Edge</w:t>
            </w:r>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0..</w:t>
            </w:r>
            <w:proofErr w:type="gramEnd"/>
            <w:r w:rsidRPr="003B756B">
              <w:rPr>
                <w:rFonts w:eastAsia="맑은 고딕"/>
                <w:color w:val="0000FF"/>
                <w:sz w:val="22"/>
                <w:szCs w:val="22"/>
                <w:lang w:eastAsia="ko-KR"/>
              </w:rPr>
              <w:t>1]</w:t>
            </w:r>
          </w:p>
        </w:tc>
      </w:tr>
      <w:tr w:rsidR="004828D9" w:rsidRPr="003B756B" w14:paraId="0B3EEBBF" w14:textId="77777777" w:rsidTr="002115DA">
        <w:trPr>
          <w:trHeight w:val="277"/>
        </w:trPr>
        <w:tc>
          <w:tcPr>
            <w:tcW w:w="1535" w:type="dxa"/>
            <w:vMerge w:val="restart"/>
            <w:shd w:val="clear" w:color="auto" w:fill="F2F2F2" w:themeFill="background1" w:themeFillShade="F2"/>
            <w:vAlign w:val="center"/>
            <w:hideMark/>
          </w:tcPr>
          <w:p w14:paraId="59811084" w14:textId="26F22F6C" w:rsidR="004828D9" w:rsidRPr="003B756B" w:rsidRDefault="00BF491E"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Properties</w:t>
            </w:r>
          </w:p>
        </w:tc>
        <w:tc>
          <w:tcPr>
            <w:tcW w:w="3280" w:type="dxa"/>
            <w:shd w:val="clear" w:color="auto" w:fill="F2F2F2" w:themeFill="background1" w:themeFillShade="F2"/>
            <w:vAlign w:val="center"/>
            <w:hideMark/>
          </w:tcPr>
          <w:p w14:paraId="47638AD1" w14:textId="4D905E59" w:rsidR="004828D9" w:rsidRPr="003B756B" w:rsidRDefault="009A04AC" w:rsidP="00611D04">
            <w:pPr>
              <w:widowControl w:val="0"/>
              <w:wordWrap w:val="0"/>
              <w:autoSpaceDE w:val="0"/>
              <w:autoSpaceDN w:val="0"/>
              <w:spacing w:after="0"/>
              <w:jc w:val="both"/>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w:t>
            </w:r>
            <w:r w:rsidR="004828D9" w:rsidRPr="003B756B">
              <w:rPr>
                <w:rFonts w:eastAsia="맑은 고딕"/>
                <w:b/>
                <w:bCs/>
                <w:color w:val="0000FF"/>
                <w:sz w:val="22"/>
                <w:szCs w:val="22"/>
                <w:lang w:eastAsia="ko-KR"/>
              </w:rPr>
              <w:t>name</w:t>
            </w:r>
          </w:p>
        </w:tc>
        <w:tc>
          <w:tcPr>
            <w:tcW w:w="5103" w:type="dxa"/>
            <w:shd w:val="clear" w:color="auto" w:fill="F2F2F2" w:themeFill="background1" w:themeFillShade="F2"/>
            <w:vAlign w:val="center"/>
            <w:hideMark/>
          </w:tcPr>
          <w:p w14:paraId="50D15F39" w14:textId="77777777" w:rsidR="004828D9" w:rsidRPr="003B756B" w:rsidRDefault="004828D9" w:rsidP="00611D04">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4828D9" w:rsidRPr="003B756B" w14:paraId="6887C8A8" w14:textId="77777777" w:rsidTr="002115DA">
        <w:trPr>
          <w:trHeight w:val="267"/>
        </w:trPr>
        <w:tc>
          <w:tcPr>
            <w:tcW w:w="0" w:type="auto"/>
            <w:vMerge/>
            <w:shd w:val="clear" w:color="auto" w:fill="F2F2F2" w:themeFill="background1" w:themeFillShade="F2"/>
            <w:vAlign w:val="center"/>
            <w:hideMark/>
          </w:tcPr>
          <w:p w14:paraId="07E6B04B" w14:textId="77777777" w:rsidR="004828D9" w:rsidRPr="003B756B" w:rsidRDefault="004828D9" w:rsidP="00611D04">
            <w:pPr>
              <w:spacing w:after="0"/>
              <w:rPr>
                <w:rFonts w:eastAsia="굴림"/>
                <w:color w:val="0000FF"/>
                <w:sz w:val="22"/>
                <w:szCs w:val="22"/>
                <w:lang w:eastAsia="ko-KR"/>
              </w:rPr>
            </w:pPr>
          </w:p>
        </w:tc>
        <w:tc>
          <w:tcPr>
            <w:tcW w:w="3280" w:type="dxa"/>
            <w:vAlign w:val="center"/>
          </w:tcPr>
          <w:p w14:paraId="3805DFAC" w14:textId="666A8E5E" w:rsidR="004828D9" w:rsidRPr="00850D4C" w:rsidRDefault="002115DA" w:rsidP="00611D04">
            <w:pPr>
              <w:widowControl w:val="0"/>
              <w:autoSpaceDE w:val="0"/>
              <w:autoSpaceDN w:val="0"/>
              <w:spacing w:after="0"/>
              <w:textAlignment w:val="baseline"/>
              <w:rPr>
                <w:rFonts w:asciiTheme="minorHAnsi" w:eastAsia="굴림" w:hAnsiTheme="minorHAnsi" w:cstheme="minorHAnsi"/>
                <w:color w:val="0000FF"/>
                <w:sz w:val="22"/>
                <w:szCs w:val="22"/>
                <w:lang w:eastAsia="ko-KR"/>
              </w:rPr>
            </w:pPr>
            <w:proofErr w:type="spellStart"/>
            <w:r>
              <w:rPr>
                <w:rFonts w:asciiTheme="minorHAnsi" w:eastAsia="맑은 고딕" w:hAnsiTheme="minorHAnsi" w:cstheme="minorHAnsi"/>
                <w:color w:val="0000FF"/>
                <w:sz w:val="22"/>
                <w:szCs w:val="22"/>
                <w:lang w:eastAsia="ko-KR"/>
              </w:rPr>
              <w:t>cellBoundaryGeometry</w:t>
            </w:r>
            <w:proofErr w:type="spellEnd"/>
          </w:p>
        </w:tc>
        <w:tc>
          <w:tcPr>
            <w:tcW w:w="5103" w:type="dxa"/>
            <w:vAlign w:val="center"/>
          </w:tcPr>
          <w:p w14:paraId="5462ACB0" w14:textId="7E9FF304" w:rsidR="004828D9" w:rsidRPr="003B756B" w:rsidRDefault="002115DA" w:rsidP="00611D04">
            <w:pPr>
              <w:widowControl w:val="0"/>
              <w:autoSpaceDE w:val="0"/>
              <w:autoSpaceDN w:val="0"/>
              <w:spacing w:after="0"/>
              <w:textAlignment w:val="baseline"/>
              <w:rPr>
                <w:rFonts w:eastAsia="굴림"/>
                <w:color w:val="0000FF"/>
                <w:sz w:val="22"/>
                <w:szCs w:val="22"/>
                <w:lang w:eastAsia="ko-KR"/>
              </w:rPr>
            </w:pPr>
            <w:proofErr w:type="spellStart"/>
            <w:r>
              <w:rPr>
                <w:rFonts w:asciiTheme="minorHAnsi" w:eastAsia="맑은 고딕" w:hAnsiTheme="minorHAnsi" w:cstheme="minorHAnsi"/>
                <w:color w:val="0000FF"/>
                <w:sz w:val="22"/>
                <w:szCs w:val="22"/>
                <w:lang w:eastAsia="ko-KR"/>
              </w:rPr>
              <w:t>CellBoundaryGeometryType</w:t>
            </w:r>
            <w:proofErr w:type="spellEnd"/>
            <w:r>
              <w:rPr>
                <w:rFonts w:asciiTheme="minorHAnsi" w:eastAsia="맑은 고딕" w:hAnsiTheme="minorHAnsi" w:cstheme="minorHAnsi"/>
                <w:color w:val="0000FF"/>
                <w:sz w:val="22"/>
                <w:szCs w:val="22"/>
                <w:lang w:eastAsia="ko-KR"/>
              </w:rPr>
              <w:t xml:space="preserve"> </w:t>
            </w:r>
            <w:r w:rsidR="004828D9" w:rsidRPr="003B756B">
              <w:rPr>
                <w:rFonts w:eastAsia="맑은 고딕"/>
                <w:color w:val="0000FF"/>
                <w:sz w:val="22"/>
                <w:szCs w:val="22"/>
                <w:lang w:eastAsia="ko-KR"/>
              </w:rPr>
              <w:t>[</w:t>
            </w:r>
            <w:proofErr w:type="gramStart"/>
            <w:r w:rsidR="004828D9" w:rsidRPr="003B756B">
              <w:rPr>
                <w:rFonts w:eastAsia="맑은 고딕"/>
                <w:color w:val="0000FF"/>
                <w:sz w:val="22"/>
                <w:szCs w:val="22"/>
                <w:lang w:eastAsia="ko-KR"/>
              </w:rPr>
              <w:t>0..</w:t>
            </w:r>
            <w:proofErr w:type="gramEnd"/>
            <w:r w:rsidR="004828D9" w:rsidRPr="003B756B">
              <w:rPr>
                <w:rFonts w:eastAsia="맑은 고딕"/>
                <w:color w:val="0000FF"/>
                <w:sz w:val="22"/>
                <w:szCs w:val="22"/>
                <w:lang w:eastAsia="ko-KR"/>
              </w:rPr>
              <w:t>1]</w:t>
            </w:r>
          </w:p>
        </w:tc>
      </w:tr>
      <w:tr w:rsidR="004828D9" w:rsidRPr="003B756B" w14:paraId="5BF6C826" w14:textId="77777777" w:rsidTr="002115DA">
        <w:trPr>
          <w:trHeight w:val="274"/>
        </w:trPr>
        <w:tc>
          <w:tcPr>
            <w:tcW w:w="0" w:type="auto"/>
            <w:vMerge/>
            <w:shd w:val="clear" w:color="auto" w:fill="F2F2F2" w:themeFill="background1" w:themeFillShade="F2"/>
            <w:vAlign w:val="center"/>
          </w:tcPr>
          <w:p w14:paraId="3C29C460" w14:textId="77777777" w:rsidR="004828D9" w:rsidRPr="003B756B" w:rsidRDefault="004828D9" w:rsidP="00611D04">
            <w:pPr>
              <w:spacing w:after="0"/>
              <w:rPr>
                <w:rFonts w:eastAsia="굴림"/>
                <w:color w:val="0000FF"/>
                <w:sz w:val="22"/>
                <w:szCs w:val="22"/>
                <w:lang w:eastAsia="ko-KR"/>
              </w:rPr>
            </w:pPr>
          </w:p>
        </w:tc>
        <w:tc>
          <w:tcPr>
            <w:tcW w:w="3280" w:type="dxa"/>
            <w:vAlign w:val="center"/>
          </w:tcPr>
          <w:p w14:paraId="295F6D92" w14:textId="77777777" w:rsidR="004828D9" w:rsidRPr="00850D4C" w:rsidRDefault="004828D9" w:rsidP="00611D04">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externalReference</w:t>
            </w:r>
            <w:proofErr w:type="spellEnd"/>
          </w:p>
        </w:tc>
        <w:tc>
          <w:tcPr>
            <w:tcW w:w="5103" w:type="dxa"/>
            <w:vAlign w:val="center"/>
          </w:tcPr>
          <w:p w14:paraId="4CFB3395" w14:textId="77777777" w:rsidR="004828D9" w:rsidRPr="003B756B" w:rsidRDefault="004828D9" w:rsidP="00611D04">
            <w:pPr>
              <w:widowControl w:val="0"/>
              <w:autoSpaceDE w:val="0"/>
              <w:autoSpaceDN w:val="0"/>
              <w:spacing w:after="0"/>
              <w:textAlignment w:val="baseline"/>
              <w:rPr>
                <w:rFonts w:eastAsia="맑은 고딕"/>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ExternalReferenceType</w:t>
            </w:r>
            <w:proofErr w:type="spellEnd"/>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0..</w:t>
            </w:r>
            <w:proofErr w:type="gramEnd"/>
            <w:r w:rsidRPr="003B756B">
              <w:rPr>
                <w:rFonts w:eastAsia="맑은 고딕"/>
                <w:color w:val="0000FF"/>
                <w:sz w:val="22"/>
                <w:szCs w:val="22"/>
                <w:lang w:eastAsia="ko-KR"/>
              </w:rPr>
              <w:t>1]</w:t>
            </w:r>
          </w:p>
        </w:tc>
      </w:tr>
      <w:tr w:rsidR="004828D9" w:rsidRPr="003B756B" w14:paraId="736533A0" w14:textId="77777777" w:rsidTr="002115DA">
        <w:trPr>
          <w:trHeight w:val="133"/>
        </w:trPr>
        <w:tc>
          <w:tcPr>
            <w:tcW w:w="0" w:type="auto"/>
            <w:vMerge/>
            <w:shd w:val="clear" w:color="auto" w:fill="F2F2F2" w:themeFill="background1" w:themeFillShade="F2"/>
            <w:vAlign w:val="center"/>
          </w:tcPr>
          <w:p w14:paraId="25693EA9" w14:textId="77777777" w:rsidR="004828D9" w:rsidRPr="003B756B" w:rsidRDefault="004828D9" w:rsidP="00611D04">
            <w:pPr>
              <w:spacing w:after="0"/>
              <w:rPr>
                <w:rFonts w:eastAsia="굴림"/>
                <w:color w:val="0000FF"/>
                <w:sz w:val="22"/>
                <w:szCs w:val="22"/>
                <w:lang w:eastAsia="ko-KR"/>
              </w:rPr>
            </w:pPr>
          </w:p>
        </w:tc>
        <w:tc>
          <w:tcPr>
            <w:tcW w:w="3280" w:type="dxa"/>
            <w:vAlign w:val="center"/>
          </w:tcPr>
          <w:p w14:paraId="51959F9A" w14:textId="43B541D0" w:rsidR="004828D9" w:rsidRPr="00850D4C" w:rsidRDefault="00CA65C3" w:rsidP="00611D04">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isVirtual</w:t>
            </w:r>
            <w:proofErr w:type="spellEnd"/>
          </w:p>
        </w:tc>
        <w:tc>
          <w:tcPr>
            <w:tcW w:w="5103" w:type="dxa"/>
            <w:vAlign w:val="center"/>
          </w:tcPr>
          <w:p w14:paraId="7418B859" w14:textId="4B37E0F6" w:rsidR="004828D9" w:rsidRPr="00850D4C" w:rsidRDefault="00CA65C3" w:rsidP="00611D04">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Boolean</w:t>
            </w:r>
          </w:p>
        </w:tc>
      </w:tr>
      <w:tr w:rsidR="00392635" w:rsidRPr="003B756B" w14:paraId="63282F8C" w14:textId="77777777" w:rsidTr="002115DA">
        <w:trPr>
          <w:trHeight w:val="279"/>
        </w:trPr>
        <w:tc>
          <w:tcPr>
            <w:tcW w:w="1535" w:type="dxa"/>
            <w:vMerge w:val="restart"/>
            <w:shd w:val="clear" w:color="auto" w:fill="F2F2F2" w:themeFill="background1" w:themeFillShade="F2"/>
            <w:vAlign w:val="center"/>
            <w:hideMark/>
          </w:tcPr>
          <w:p w14:paraId="6B995714" w14:textId="77777777" w:rsidR="00392635" w:rsidRPr="003B756B" w:rsidRDefault="00392635"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280" w:type="dxa"/>
            <w:shd w:val="clear" w:color="auto" w:fill="F2F2F2" w:themeFill="background1" w:themeFillShade="F2"/>
            <w:vAlign w:val="center"/>
            <w:hideMark/>
          </w:tcPr>
          <w:p w14:paraId="74AE89C2" w14:textId="45BD18FC" w:rsidR="00392635" w:rsidRPr="003B756B" w:rsidRDefault="001B6CCC" w:rsidP="00611D04">
            <w:pPr>
              <w:widowControl w:val="0"/>
              <w:wordWrap w:val="0"/>
              <w:autoSpaceDE w:val="0"/>
              <w:autoSpaceDN w:val="0"/>
              <w:spacing w:after="0"/>
              <w:jc w:val="both"/>
              <w:textAlignment w:val="baseline"/>
              <w:rPr>
                <w:rFonts w:eastAsia="굴림"/>
                <w:b/>
                <w:color w:val="0000FF"/>
                <w:sz w:val="22"/>
                <w:szCs w:val="22"/>
                <w:lang w:eastAsia="ko-KR"/>
              </w:rPr>
            </w:pPr>
            <w:r>
              <w:rPr>
                <w:rFonts w:eastAsia="굴림"/>
                <w:b/>
                <w:color w:val="0000FF"/>
                <w:sz w:val="22"/>
                <w:szCs w:val="22"/>
                <w:lang w:eastAsia="ko-KR"/>
              </w:rPr>
              <w:t>Constraint</w:t>
            </w:r>
            <w:r w:rsidRPr="003B756B">
              <w:rPr>
                <w:rFonts w:eastAsia="굴림"/>
                <w:b/>
                <w:color w:val="0000FF"/>
                <w:sz w:val="22"/>
                <w:szCs w:val="22"/>
                <w:lang w:eastAsia="ko-KR"/>
              </w:rPr>
              <w:t xml:space="preserve"> </w:t>
            </w:r>
            <w:r w:rsidR="00392635" w:rsidRPr="003B756B">
              <w:rPr>
                <w:rFonts w:eastAsia="굴림"/>
                <w:b/>
                <w:color w:val="0000FF"/>
                <w:sz w:val="22"/>
                <w:szCs w:val="22"/>
                <w:lang w:eastAsia="ko-KR"/>
              </w:rPr>
              <w:t>ID</w:t>
            </w:r>
          </w:p>
        </w:tc>
        <w:tc>
          <w:tcPr>
            <w:tcW w:w="5103" w:type="dxa"/>
            <w:shd w:val="clear" w:color="auto" w:fill="F2F2F2" w:themeFill="background1" w:themeFillShade="F2"/>
            <w:vAlign w:val="center"/>
          </w:tcPr>
          <w:p w14:paraId="66E7BC1A" w14:textId="2FF4F169" w:rsidR="00392635" w:rsidRPr="003B756B" w:rsidRDefault="00392635" w:rsidP="00611D04">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Constraint</w:t>
            </w:r>
          </w:p>
        </w:tc>
      </w:tr>
      <w:tr w:rsidR="00392635" w:rsidRPr="003B756B" w14:paraId="1E4712E4" w14:textId="77777777" w:rsidTr="004B4E92">
        <w:trPr>
          <w:trHeight w:val="208"/>
        </w:trPr>
        <w:tc>
          <w:tcPr>
            <w:tcW w:w="1535" w:type="dxa"/>
            <w:vMerge/>
            <w:shd w:val="clear" w:color="auto" w:fill="F2F2F2" w:themeFill="background1" w:themeFillShade="F2"/>
            <w:vAlign w:val="center"/>
          </w:tcPr>
          <w:p w14:paraId="17B5029A" w14:textId="77777777" w:rsidR="00392635" w:rsidRPr="003B756B" w:rsidRDefault="00392635" w:rsidP="00611D04">
            <w:pPr>
              <w:widowControl w:val="0"/>
              <w:autoSpaceDE w:val="0"/>
              <w:autoSpaceDN w:val="0"/>
              <w:spacing w:after="0"/>
              <w:jc w:val="center"/>
              <w:textAlignment w:val="baseline"/>
              <w:rPr>
                <w:rFonts w:eastAsia="맑은 고딕"/>
                <w:b/>
                <w:bCs/>
                <w:color w:val="0000FF"/>
                <w:sz w:val="22"/>
                <w:szCs w:val="22"/>
                <w:lang w:eastAsia="ko-KR"/>
              </w:rPr>
            </w:pPr>
          </w:p>
        </w:tc>
        <w:tc>
          <w:tcPr>
            <w:tcW w:w="3280" w:type="dxa"/>
            <w:vAlign w:val="center"/>
          </w:tcPr>
          <w:p w14:paraId="16318146" w14:textId="5C3CAB27" w:rsidR="00392635" w:rsidRPr="002115DA" w:rsidRDefault="002115DA" w:rsidP="00611D04">
            <w:pPr>
              <w:widowControl w:val="0"/>
              <w:wordWrap w:val="0"/>
              <w:autoSpaceDE w:val="0"/>
              <w:autoSpaceDN w:val="0"/>
              <w:spacing w:after="0"/>
              <w:jc w:val="both"/>
              <w:textAlignment w:val="baseline"/>
              <w:rPr>
                <w:rFonts w:eastAsia="맑은 고딕"/>
                <w:color w:val="FF0000"/>
                <w:sz w:val="22"/>
                <w:szCs w:val="22"/>
                <w:lang w:eastAsia="ko-KR"/>
              </w:rPr>
            </w:pPr>
            <w:r w:rsidRPr="002115DA">
              <w:rPr>
                <w:rFonts w:eastAsia="맑은 고딕"/>
                <w:color w:val="FF0000"/>
                <w:sz w:val="22"/>
                <w:szCs w:val="22"/>
                <w:lang w:eastAsia="ko-KR"/>
              </w:rPr>
              <w:t>Indoorgml2/constraints/</w:t>
            </w:r>
            <w:r w:rsidRPr="002115DA">
              <w:rPr>
                <w:rFonts w:eastAsia="맑은 고딕"/>
                <w:color w:val="FF0000"/>
                <w:sz w:val="22"/>
                <w:szCs w:val="22"/>
                <w:lang w:eastAsia="ko-KR"/>
              </w:rPr>
              <w:br/>
              <w:t>c</w:t>
            </w:r>
            <w:r w:rsidR="00392635" w:rsidRPr="002115DA">
              <w:rPr>
                <w:rFonts w:eastAsia="맑은 고딕"/>
                <w:color w:val="FF0000"/>
                <w:sz w:val="22"/>
                <w:szCs w:val="22"/>
                <w:lang w:eastAsia="ko-KR"/>
              </w:rPr>
              <w:t>ell</w:t>
            </w:r>
            <w:r w:rsidRPr="002115DA">
              <w:rPr>
                <w:rFonts w:eastAsia="맑은 고딕"/>
                <w:color w:val="FF0000"/>
                <w:sz w:val="22"/>
                <w:szCs w:val="22"/>
                <w:lang w:eastAsia="ko-KR"/>
              </w:rPr>
              <w:t>b</w:t>
            </w:r>
            <w:r w:rsidR="00392635" w:rsidRPr="002115DA">
              <w:rPr>
                <w:rFonts w:eastAsia="맑은 고딕"/>
                <w:color w:val="FF0000"/>
                <w:sz w:val="22"/>
                <w:szCs w:val="22"/>
                <w:lang w:eastAsia="ko-KR"/>
              </w:rPr>
              <w:t>oundary-1</w:t>
            </w:r>
          </w:p>
        </w:tc>
        <w:tc>
          <w:tcPr>
            <w:tcW w:w="5103" w:type="dxa"/>
            <w:vAlign w:val="center"/>
          </w:tcPr>
          <w:p w14:paraId="04391E2B" w14:textId="2E203174" w:rsidR="00392635" w:rsidRPr="002115DA" w:rsidRDefault="00392635" w:rsidP="00611D04">
            <w:pPr>
              <w:widowControl w:val="0"/>
              <w:wordWrap w:val="0"/>
              <w:autoSpaceDE w:val="0"/>
              <w:autoSpaceDN w:val="0"/>
              <w:spacing w:after="0"/>
              <w:jc w:val="both"/>
              <w:textAlignment w:val="baseline"/>
              <w:rPr>
                <w:rFonts w:eastAsia="맑은 고딕"/>
                <w:color w:val="FF0000"/>
                <w:sz w:val="22"/>
                <w:szCs w:val="22"/>
                <w:lang w:eastAsia="ko-KR"/>
              </w:rPr>
            </w:pPr>
            <w:r w:rsidRPr="002115DA">
              <w:rPr>
                <w:rFonts w:eastAsia="맑은 고딕"/>
                <w:color w:val="FF0000"/>
                <w:sz w:val="22"/>
                <w:szCs w:val="22"/>
                <w:lang w:eastAsia="ko-KR"/>
              </w:rPr>
              <w:t>Cell boundaries belonging to the same primal space layer should not intersect.</w:t>
            </w:r>
          </w:p>
        </w:tc>
      </w:tr>
      <w:tr w:rsidR="00392635" w:rsidRPr="003B756B" w14:paraId="2A460A3E" w14:textId="77777777" w:rsidTr="004B4E92">
        <w:trPr>
          <w:trHeight w:val="208"/>
        </w:trPr>
        <w:tc>
          <w:tcPr>
            <w:tcW w:w="1535" w:type="dxa"/>
            <w:vMerge/>
            <w:shd w:val="clear" w:color="auto" w:fill="F2F2F2" w:themeFill="background1" w:themeFillShade="F2"/>
            <w:vAlign w:val="center"/>
          </w:tcPr>
          <w:p w14:paraId="17CD46E9" w14:textId="77777777" w:rsidR="00392635" w:rsidRPr="003B756B" w:rsidRDefault="00392635" w:rsidP="00611D04">
            <w:pPr>
              <w:widowControl w:val="0"/>
              <w:autoSpaceDE w:val="0"/>
              <w:autoSpaceDN w:val="0"/>
              <w:spacing w:after="0"/>
              <w:jc w:val="center"/>
              <w:textAlignment w:val="baseline"/>
              <w:rPr>
                <w:rFonts w:eastAsia="맑은 고딕"/>
                <w:b/>
                <w:bCs/>
                <w:color w:val="0000FF"/>
                <w:sz w:val="22"/>
                <w:szCs w:val="22"/>
                <w:lang w:eastAsia="ko-KR"/>
              </w:rPr>
            </w:pPr>
          </w:p>
        </w:tc>
        <w:tc>
          <w:tcPr>
            <w:tcW w:w="3280" w:type="dxa"/>
            <w:vAlign w:val="center"/>
          </w:tcPr>
          <w:p w14:paraId="392624C6" w14:textId="27035C56" w:rsidR="00392635" w:rsidRPr="002115DA" w:rsidRDefault="002115DA" w:rsidP="00611D04">
            <w:pPr>
              <w:widowControl w:val="0"/>
              <w:wordWrap w:val="0"/>
              <w:autoSpaceDE w:val="0"/>
              <w:autoSpaceDN w:val="0"/>
              <w:spacing w:after="0"/>
              <w:jc w:val="both"/>
              <w:textAlignment w:val="baseline"/>
              <w:rPr>
                <w:rFonts w:eastAsia="맑은 고딕"/>
                <w:color w:val="FF0000"/>
                <w:sz w:val="22"/>
                <w:szCs w:val="22"/>
                <w:lang w:eastAsia="ko-KR"/>
              </w:rPr>
            </w:pPr>
            <w:r w:rsidRPr="002115DA">
              <w:rPr>
                <w:rFonts w:eastAsia="맑은 고딕"/>
                <w:color w:val="FF0000"/>
                <w:sz w:val="22"/>
                <w:szCs w:val="22"/>
                <w:lang w:eastAsia="ko-KR"/>
              </w:rPr>
              <w:t>Indoorgml2/constraints/</w:t>
            </w:r>
            <w:r w:rsidRPr="002115DA">
              <w:rPr>
                <w:rFonts w:eastAsia="맑은 고딕"/>
                <w:color w:val="FF0000"/>
                <w:sz w:val="22"/>
                <w:szCs w:val="22"/>
                <w:lang w:eastAsia="ko-KR"/>
              </w:rPr>
              <w:br/>
              <w:t>c</w:t>
            </w:r>
            <w:r w:rsidR="00392635" w:rsidRPr="002115DA">
              <w:rPr>
                <w:rFonts w:eastAsia="맑은 고딕"/>
                <w:color w:val="FF0000"/>
                <w:sz w:val="22"/>
                <w:szCs w:val="22"/>
                <w:lang w:eastAsia="ko-KR"/>
              </w:rPr>
              <w:t>ell</w:t>
            </w:r>
            <w:r w:rsidRPr="002115DA">
              <w:rPr>
                <w:rFonts w:eastAsia="맑은 고딕"/>
                <w:color w:val="FF0000"/>
                <w:sz w:val="22"/>
                <w:szCs w:val="22"/>
                <w:lang w:eastAsia="ko-KR"/>
              </w:rPr>
              <w:t>b</w:t>
            </w:r>
            <w:r w:rsidR="00392635" w:rsidRPr="002115DA">
              <w:rPr>
                <w:rFonts w:eastAsia="맑은 고딕"/>
                <w:color w:val="FF0000"/>
                <w:sz w:val="22"/>
                <w:szCs w:val="22"/>
                <w:lang w:eastAsia="ko-KR"/>
              </w:rPr>
              <w:t>oundary-2</w:t>
            </w:r>
          </w:p>
        </w:tc>
        <w:tc>
          <w:tcPr>
            <w:tcW w:w="5103" w:type="dxa"/>
            <w:vAlign w:val="center"/>
          </w:tcPr>
          <w:p w14:paraId="075D8864" w14:textId="3FE04422" w:rsidR="00392635" w:rsidRPr="002115DA" w:rsidRDefault="00392635" w:rsidP="00611D04">
            <w:pPr>
              <w:widowControl w:val="0"/>
              <w:wordWrap w:val="0"/>
              <w:autoSpaceDE w:val="0"/>
              <w:autoSpaceDN w:val="0"/>
              <w:spacing w:after="0"/>
              <w:jc w:val="both"/>
              <w:textAlignment w:val="baseline"/>
              <w:rPr>
                <w:rFonts w:eastAsia="맑은 고딕"/>
                <w:color w:val="FF0000"/>
                <w:sz w:val="22"/>
                <w:szCs w:val="22"/>
                <w:lang w:eastAsia="ko-KR"/>
              </w:rPr>
            </w:pPr>
            <w:r w:rsidRPr="002115DA">
              <w:rPr>
                <w:rFonts w:eastAsia="맑은 고딕" w:hint="eastAsia"/>
                <w:color w:val="FF0000"/>
                <w:sz w:val="22"/>
                <w:szCs w:val="22"/>
                <w:lang w:eastAsia="ko-KR"/>
              </w:rPr>
              <w:t>T</w:t>
            </w:r>
            <w:r w:rsidRPr="002115DA">
              <w:rPr>
                <w:rFonts w:eastAsia="맑은 고딕"/>
                <w:color w:val="FF0000"/>
                <w:sz w:val="22"/>
                <w:szCs w:val="22"/>
                <w:lang w:eastAsia="ko-KR"/>
              </w:rPr>
              <w:t>he geometry of cell boundary shall not exceed the extent of the corresponding cell space</w:t>
            </w:r>
          </w:p>
        </w:tc>
      </w:tr>
    </w:tbl>
    <w:p w14:paraId="5F279E9E" w14:textId="46FA0A83" w:rsidR="00A710B3" w:rsidRDefault="00A710B3">
      <w:pPr>
        <w:spacing w:after="0"/>
        <w:rPr>
          <w:color w:val="0000FF"/>
        </w:rPr>
      </w:pPr>
    </w:p>
    <w:p w14:paraId="49FFB251" w14:textId="5EA293C6" w:rsidR="004271DC" w:rsidRPr="003B756B" w:rsidRDefault="00280670" w:rsidP="004271DC">
      <w:pPr>
        <w:pStyle w:val="3"/>
        <w:numPr>
          <w:ilvl w:val="2"/>
          <w:numId w:val="53"/>
        </w:numPr>
        <w:tabs>
          <w:tab w:val="clear" w:pos="720"/>
          <w:tab w:val="left" w:pos="540"/>
          <w:tab w:val="left" w:pos="700"/>
        </w:tabs>
        <w:suppressAutoHyphens/>
        <w:spacing w:after="120" w:line="250" w:lineRule="exact"/>
        <w:jc w:val="both"/>
        <w:rPr>
          <w:rFonts w:cs="Times New Roman"/>
          <w:color w:val="0000FF"/>
          <w:szCs w:val="24"/>
        </w:rPr>
      </w:pPr>
      <w:bookmarkStart w:id="441" w:name="_Toc146459211"/>
      <w:proofErr w:type="spellStart"/>
      <w:r w:rsidRPr="003B756B">
        <w:rPr>
          <w:rFonts w:cs="Times New Roman"/>
          <w:color w:val="0000FF"/>
          <w:szCs w:val="24"/>
        </w:rPr>
        <w:t>DualSpaceLayer</w:t>
      </w:r>
      <w:bookmarkEnd w:id="441"/>
      <w:proofErr w:type="spellEnd"/>
    </w:p>
    <w:tbl>
      <w:tblPr>
        <w:tblStyle w:val="af0"/>
        <w:tblW w:w="0" w:type="auto"/>
        <w:tblLook w:val="04A0" w:firstRow="1" w:lastRow="0" w:firstColumn="1" w:lastColumn="0" w:noHBand="0" w:noVBand="1"/>
      </w:tblPr>
      <w:tblGrid>
        <w:gridCol w:w="1535"/>
        <w:gridCol w:w="3280"/>
        <w:gridCol w:w="5103"/>
      </w:tblGrid>
      <w:tr w:rsidR="004271DC" w:rsidRPr="003B756B" w14:paraId="2AC4D1CB" w14:textId="77777777" w:rsidTr="00B82E3D">
        <w:trPr>
          <w:trHeight w:val="183"/>
        </w:trPr>
        <w:tc>
          <w:tcPr>
            <w:tcW w:w="1535" w:type="dxa"/>
            <w:shd w:val="clear" w:color="auto" w:fill="F2F2F2" w:themeFill="background1" w:themeFillShade="F2"/>
            <w:vAlign w:val="center"/>
            <w:hideMark/>
          </w:tcPr>
          <w:p w14:paraId="7168A16B"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383" w:type="dxa"/>
            <w:gridSpan w:val="2"/>
            <w:shd w:val="clear" w:color="auto" w:fill="F2F2F2" w:themeFill="background1" w:themeFillShade="F2"/>
            <w:vAlign w:val="center"/>
            <w:hideMark/>
          </w:tcPr>
          <w:p w14:paraId="56057776" w14:textId="77777777" w:rsidR="004271DC" w:rsidRPr="003B756B" w:rsidRDefault="004271DC"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Node</w:t>
            </w:r>
          </w:p>
        </w:tc>
      </w:tr>
      <w:tr w:rsidR="004271DC" w:rsidRPr="003B756B" w14:paraId="1B245C42" w14:textId="77777777" w:rsidTr="008A4C00">
        <w:trPr>
          <w:trHeight w:val="390"/>
        </w:trPr>
        <w:tc>
          <w:tcPr>
            <w:tcW w:w="1535" w:type="dxa"/>
            <w:shd w:val="clear" w:color="auto" w:fill="F2F2F2" w:themeFill="background1" w:themeFillShade="F2"/>
            <w:vAlign w:val="center"/>
            <w:hideMark/>
          </w:tcPr>
          <w:p w14:paraId="5BB1301C"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383" w:type="dxa"/>
            <w:gridSpan w:val="2"/>
            <w:vAlign w:val="center"/>
          </w:tcPr>
          <w:p w14:paraId="378F9A6F" w14:textId="7DF3566B" w:rsidR="004271DC" w:rsidRPr="003B756B" w:rsidRDefault="008A4C00" w:rsidP="00632F28">
            <w:pPr>
              <w:widowControl w:val="0"/>
              <w:wordWrap w:val="0"/>
              <w:autoSpaceDE w:val="0"/>
              <w:autoSpaceDN w:val="0"/>
              <w:spacing w:after="0"/>
              <w:textAlignment w:val="baseline"/>
              <w:rPr>
                <w:rFonts w:eastAsia="굴림"/>
                <w:color w:val="0000FF"/>
                <w:sz w:val="22"/>
                <w:szCs w:val="22"/>
                <w:lang w:eastAsia="ko-KR"/>
              </w:rPr>
            </w:pPr>
            <w:r>
              <w:rPr>
                <w:rFonts w:eastAsia="굴림"/>
                <w:color w:val="0000FF"/>
                <w:sz w:val="22"/>
                <w:szCs w:val="22"/>
                <w:lang w:eastAsia="ko-KR"/>
              </w:rPr>
              <w:t>Dual space layer correspond</w:t>
            </w:r>
            <w:r w:rsidR="00B82E3D">
              <w:rPr>
                <w:rFonts w:eastAsia="굴림"/>
                <w:color w:val="0000FF"/>
                <w:sz w:val="22"/>
                <w:szCs w:val="22"/>
                <w:lang w:eastAsia="ko-KR"/>
              </w:rPr>
              <w:t>s</w:t>
            </w:r>
            <w:r>
              <w:rPr>
                <w:rFonts w:eastAsia="굴림"/>
                <w:color w:val="0000FF"/>
                <w:sz w:val="22"/>
                <w:szCs w:val="22"/>
                <w:lang w:eastAsia="ko-KR"/>
              </w:rPr>
              <w:t xml:space="preserve"> to primal space layer </w:t>
            </w:r>
            <w:r w:rsidR="00B82E3D">
              <w:rPr>
                <w:rFonts w:eastAsia="굴림"/>
                <w:color w:val="0000FF"/>
                <w:sz w:val="22"/>
                <w:szCs w:val="22"/>
                <w:lang w:eastAsia="ko-KR"/>
              </w:rPr>
              <w:t xml:space="preserve">and </w:t>
            </w:r>
            <w:r>
              <w:rPr>
                <w:rFonts w:eastAsia="굴림"/>
                <w:color w:val="0000FF"/>
                <w:sz w:val="22"/>
                <w:szCs w:val="22"/>
                <w:lang w:eastAsia="ko-KR"/>
              </w:rPr>
              <w:t>mainly describ</w:t>
            </w:r>
            <w:r w:rsidR="00B82E3D">
              <w:rPr>
                <w:rFonts w:eastAsia="굴림"/>
                <w:color w:val="0000FF"/>
                <w:sz w:val="22"/>
                <w:szCs w:val="22"/>
                <w:lang w:eastAsia="ko-KR"/>
              </w:rPr>
              <w:t xml:space="preserve">es </w:t>
            </w:r>
            <w:r w:rsidR="004271DC" w:rsidRPr="003B756B">
              <w:rPr>
                <w:rFonts w:eastAsia="굴림"/>
                <w:color w:val="0000FF"/>
                <w:sz w:val="22"/>
                <w:szCs w:val="22"/>
                <w:lang w:eastAsia="ko-KR"/>
              </w:rPr>
              <w:t>adjacency or connectivity relationship between nodes</w:t>
            </w:r>
            <w:r w:rsidR="00B82E3D">
              <w:rPr>
                <w:rFonts w:eastAsia="굴림"/>
                <w:color w:val="0000FF"/>
                <w:sz w:val="22"/>
                <w:szCs w:val="22"/>
                <w:lang w:eastAsia="ko-KR"/>
              </w:rPr>
              <w:t>, where node is an abstraction of cell space and edge is a relationship between two nodes.</w:t>
            </w:r>
            <w:r w:rsidR="004271DC" w:rsidRPr="003B756B">
              <w:rPr>
                <w:rFonts w:eastAsia="굴림"/>
                <w:color w:val="0000FF"/>
                <w:sz w:val="22"/>
                <w:szCs w:val="22"/>
                <w:lang w:eastAsia="ko-KR"/>
              </w:rPr>
              <w:t xml:space="preserve"> </w:t>
            </w:r>
            <w:r>
              <w:rPr>
                <w:rFonts w:eastAsia="굴림"/>
                <w:color w:val="0000FF"/>
                <w:sz w:val="22"/>
                <w:szCs w:val="22"/>
                <w:lang w:eastAsia="ko-KR"/>
              </w:rPr>
              <w:t xml:space="preserve">It is </w:t>
            </w:r>
            <w:r w:rsidR="00632F28">
              <w:rPr>
                <w:rFonts w:eastAsia="굴림"/>
                <w:color w:val="0000FF"/>
                <w:sz w:val="22"/>
                <w:szCs w:val="22"/>
                <w:lang w:eastAsia="ko-KR"/>
              </w:rPr>
              <w:t xml:space="preserve">a </w:t>
            </w:r>
            <w:r>
              <w:rPr>
                <w:rFonts w:eastAsia="굴림"/>
                <w:color w:val="0000FF"/>
                <w:sz w:val="22"/>
                <w:szCs w:val="22"/>
                <w:lang w:eastAsia="ko-KR"/>
              </w:rPr>
              <w:t>graph composed of nodes and edges.</w:t>
            </w:r>
          </w:p>
        </w:tc>
      </w:tr>
      <w:tr w:rsidR="004271DC" w:rsidRPr="003B756B" w14:paraId="045351F7" w14:textId="77777777" w:rsidTr="00B82E3D">
        <w:trPr>
          <w:trHeight w:val="283"/>
        </w:trPr>
        <w:tc>
          <w:tcPr>
            <w:tcW w:w="1535" w:type="dxa"/>
            <w:shd w:val="clear" w:color="auto" w:fill="F2F2F2" w:themeFill="background1" w:themeFillShade="F2"/>
            <w:vAlign w:val="center"/>
            <w:hideMark/>
          </w:tcPr>
          <w:p w14:paraId="5CF411D6"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383" w:type="dxa"/>
            <w:gridSpan w:val="2"/>
            <w:vAlign w:val="center"/>
            <w:hideMark/>
          </w:tcPr>
          <w:p w14:paraId="1A5D31FC" w14:textId="77777777" w:rsidR="004271DC" w:rsidRPr="00A710B3" w:rsidRDefault="004271DC"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A710B3">
              <w:rPr>
                <w:rFonts w:asciiTheme="minorHAnsi" w:eastAsia="맑은 고딕" w:hAnsiTheme="minorHAnsi" w:cstheme="minorHAnsi"/>
                <w:color w:val="0000FF"/>
                <w:sz w:val="22"/>
                <w:szCs w:val="22"/>
                <w:lang w:eastAsia="ko-KR"/>
              </w:rPr>
              <w:t xml:space="preserve">GML </w:t>
            </w:r>
            <w:proofErr w:type="spellStart"/>
            <w:r w:rsidRPr="00A710B3">
              <w:rPr>
                <w:rFonts w:asciiTheme="minorHAnsi" w:eastAsia="맑은 고딕" w:hAnsiTheme="minorHAnsi" w:cstheme="minorHAnsi"/>
                <w:color w:val="0000FF"/>
                <w:sz w:val="22"/>
                <w:szCs w:val="22"/>
                <w:lang w:eastAsia="ko-KR"/>
              </w:rPr>
              <w:t>AbstractFeature</w:t>
            </w:r>
            <w:proofErr w:type="spellEnd"/>
          </w:p>
        </w:tc>
      </w:tr>
      <w:tr w:rsidR="00CA6A84" w:rsidRPr="003B756B" w14:paraId="003EA725" w14:textId="77777777" w:rsidTr="00B82E3D">
        <w:trPr>
          <w:trHeight w:val="145"/>
        </w:trPr>
        <w:tc>
          <w:tcPr>
            <w:tcW w:w="0" w:type="auto"/>
            <w:vMerge w:val="restart"/>
            <w:shd w:val="clear" w:color="auto" w:fill="F2F2F2" w:themeFill="background1" w:themeFillShade="F2"/>
            <w:vAlign w:val="center"/>
          </w:tcPr>
          <w:p w14:paraId="2708E730" w14:textId="719525C9" w:rsidR="00CA6A84" w:rsidRPr="00CA6A84" w:rsidRDefault="00CA6A84" w:rsidP="00CA6A84">
            <w:pPr>
              <w:spacing w:after="0"/>
              <w:jc w:val="center"/>
              <w:rPr>
                <w:rFonts w:eastAsia="굴림"/>
                <w:b/>
                <w:color w:val="0000FF"/>
                <w:sz w:val="22"/>
                <w:szCs w:val="22"/>
                <w:lang w:eastAsia="ko-KR"/>
              </w:rPr>
            </w:pPr>
            <w:r w:rsidRPr="00CA6A84">
              <w:rPr>
                <w:rFonts w:eastAsia="굴림" w:hint="eastAsia"/>
                <w:b/>
                <w:color w:val="0000FF"/>
                <w:sz w:val="22"/>
                <w:szCs w:val="22"/>
                <w:lang w:eastAsia="ko-KR"/>
              </w:rPr>
              <w:t>A</w:t>
            </w:r>
            <w:r w:rsidRPr="00CA6A84">
              <w:rPr>
                <w:rFonts w:eastAsia="굴림"/>
                <w:b/>
                <w:color w:val="0000FF"/>
                <w:sz w:val="22"/>
                <w:szCs w:val="22"/>
                <w:lang w:eastAsia="ko-KR"/>
              </w:rPr>
              <w:t>ggregation</w:t>
            </w:r>
          </w:p>
        </w:tc>
        <w:tc>
          <w:tcPr>
            <w:tcW w:w="3280" w:type="dxa"/>
            <w:shd w:val="clear" w:color="auto" w:fill="F2F2F2" w:themeFill="background1" w:themeFillShade="F2"/>
            <w:vAlign w:val="center"/>
          </w:tcPr>
          <w:p w14:paraId="1B99E20C" w14:textId="09381D50" w:rsidR="00CA6A84" w:rsidRPr="00632F28" w:rsidRDefault="00CA6A84" w:rsidP="00CA6A84">
            <w:pPr>
              <w:widowControl w:val="0"/>
              <w:autoSpaceDE w:val="0"/>
              <w:autoSpaceDN w:val="0"/>
              <w:spacing w:after="0"/>
              <w:textAlignment w:val="baseline"/>
              <w:rPr>
                <w:rFonts w:eastAsia="맑은 고딕"/>
                <w:color w:val="0000FF"/>
                <w:sz w:val="22"/>
                <w:szCs w:val="22"/>
                <w:lang w:eastAsia="ko-KR"/>
              </w:rPr>
            </w:pPr>
            <w:r w:rsidRPr="00632F28">
              <w:rPr>
                <w:rFonts w:eastAsia="맑은 고딕"/>
                <w:color w:val="0000FF"/>
                <w:sz w:val="22"/>
                <w:szCs w:val="22"/>
                <w:lang w:eastAsia="ko-KR"/>
              </w:rPr>
              <w:t>Role Name</w:t>
            </w:r>
          </w:p>
        </w:tc>
        <w:tc>
          <w:tcPr>
            <w:tcW w:w="5103" w:type="dxa"/>
            <w:shd w:val="clear" w:color="auto" w:fill="F2F2F2" w:themeFill="background1" w:themeFillShade="F2"/>
            <w:vAlign w:val="center"/>
          </w:tcPr>
          <w:p w14:paraId="7981B661" w14:textId="0AAFAB84" w:rsidR="00CA6A84" w:rsidRPr="00632F28" w:rsidRDefault="00CA6A84" w:rsidP="00CA6A84">
            <w:pPr>
              <w:widowControl w:val="0"/>
              <w:autoSpaceDE w:val="0"/>
              <w:autoSpaceDN w:val="0"/>
              <w:spacing w:after="0"/>
              <w:textAlignment w:val="baseline"/>
              <w:rPr>
                <w:rFonts w:eastAsia="굴림"/>
                <w:color w:val="0000FF"/>
                <w:sz w:val="22"/>
                <w:szCs w:val="22"/>
                <w:lang w:eastAsia="ko-KR"/>
              </w:rPr>
            </w:pPr>
            <w:r w:rsidRPr="00632F28">
              <w:rPr>
                <w:rFonts w:eastAsia="굴림"/>
                <w:color w:val="0000FF"/>
                <w:sz w:val="22"/>
                <w:szCs w:val="22"/>
                <w:lang w:eastAsia="ko-KR"/>
              </w:rPr>
              <w:t>Aggregat</w:t>
            </w:r>
            <w:r w:rsidR="00632F28" w:rsidRPr="00632F28">
              <w:rPr>
                <w:rFonts w:eastAsia="굴림"/>
                <w:color w:val="0000FF"/>
                <w:sz w:val="22"/>
                <w:szCs w:val="22"/>
                <w:lang w:eastAsia="ko-KR"/>
              </w:rPr>
              <w:t>ed Class and Cardinality</w:t>
            </w:r>
          </w:p>
        </w:tc>
      </w:tr>
      <w:tr w:rsidR="00CA6A84" w:rsidRPr="003B756B" w14:paraId="326A52D9" w14:textId="77777777" w:rsidTr="00B82E3D">
        <w:trPr>
          <w:trHeight w:val="163"/>
        </w:trPr>
        <w:tc>
          <w:tcPr>
            <w:tcW w:w="0" w:type="auto"/>
            <w:vMerge/>
            <w:shd w:val="clear" w:color="auto" w:fill="F2F2F2" w:themeFill="background1" w:themeFillShade="F2"/>
            <w:vAlign w:val="center"/>
          </w:tcPr>
          <w:p w14:paraId="7E9EEC50" w14:textId="77777777" w:rsidR="00CA6A84" w:rsidRPr="003B756B" w:rsidRDefault="00CA6A84" w:rsidP="00CA6A84">
            <w:pPr>
              <w:spacing w:after="0"/>
              <w:rPr>
                <w:rFonts w:eastAsia="굴림"/>
                <w:color w:val="0000FF"/>
                <w:sz w:val="22"/>
                <w:szCs w:val="22"/>
                <w:lang w:eastAsia="ko-KR"/>
              </w:rPr>
            </w:pPr>
          </w:p>
        </w:tc>
        <w:tc>
          <w:tcPr>
            <w:tcW w:w="3280" w:type="dxa"/>
            <w:vAlign w:val="center"/>
          </w:tcPr>
          <w:p w14:paraId="31DCA9E8" w14:textId="22FCCFF3" w:rsidR="00CA6A84" w:rsidRPr="00CA6A84" w:rsidRDefault="00632F28" w:rsidP="00CA6A84">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proofErr w:type="spellStart"/>
            <w:r>
              <w:rPr>
                <w:rFonts w:asciiTheme="minorHAnsi" w:eastAsia="맑은 고딕" w:hAnsiTheme="minorHAnsi" w:cstheme="minorHAnsi" w:hint="eastAsia"/>
                <w:color w:val="0000FF"/>
                <w:sz w:val="22"/>
                <w:szCs w:val="22"/>
                <w:lang w:eastAsia="ko-KR"/>
              </w:rPr>
              <w:t>n</w:t>
            </w:r>
            <w:r>
              <w:rPr>
                <w:rFonts w:asciiTheme="minorHAnsi" w:eastAsia="맑은 고딕" w:hAnsiTheme="minorHAnsi" w:cstheme="minorHAnsi"/>
                <w:color w:val="0000FF"/>
                <w:sz w:val="22"/>
                <w:szCs w:val="22"/>
                <w:lang w:eastAsia="ko-KR"/>
              </w:rPr>
              <w:t>odeMember</w:t>
            </w:r>
            <w:proofErr w:type="spellEnd"/>
          </w:p>
        </w:tc>
        <w:tc>
          <w:tcPr>
            <w:tcW w:w="5103" w:type="dxa"/>
            <w:vAlign w:val="center"/>
          </w:tcPr>
          <w:p w14:paraId="796F0045" w14:textId="7233B04F" w:rsidR="00CA6A84" w:rsidRPr="00CA6A84" w:rsidRDefault="00632F28" w:rsidP="00CA6A84">
            <w:pPr>
              <w:widowControl w:val="0"/>
              <w:autoSpaceDE w:val="0"/>
              <w:autoSpaceDN w:val="0"/>
              <w:spacing w:after="0"/>
              <w:textAlignment w:val="baseline"/>
              <w:rPr>
                <w:rFonts w:asciiTheme="minorHAnsi" w:eastAsia="굴림" w:hAnsiTheme="minorHAnsi" w:cstheme="minorHAnsi"/>
                <w:color w:val="0000FF"/>
                <w:sz w:val="22"/>
                <w:szCs w:val="22"/>
                <w:lang w:eastAsia="ko-KR"/>
              </w:rPr>
            </w:pPr>
            <w:r>
              <w:rPr>
                <w:rFonts w:asciiTheme="minorHAnsi" w:eastAsia="굴림" w:hAnsiTheme="minorHAnsi" w:cstheme="minorHAnsi" w:hint="eastAsia"/>
                <w:color w:val="0000FF"/>
                <w:sz w:val="22"/>
                <w:szCs w:val="22"/>
                <w:lang w:eastAsia="ko-KR"/>
              </w:rPr>
              <w:t>N</w:t>
            </w:r>
            <w:r>
              <w:rPr>
                <w:rFonts w:asciiTheme="minorHAnsi" w:eastAsia="굴림" w:hAnsiTheme="minorHAnsi" w:cstheme="minorHAnsi"/>
                <w:color w:val="0000FF"/>
                <w:sz w:val="22"/>
                <w:szCs w:val="22"/>
                <w:lang w:eastAsia="ko-KR"/>
              </w:rPr>
              <w:t>ode [</w:t>
            </w:r>
            <w:proofErr w:type="gramStart"/>
            <w:r>
              <w:rPr>
                <w:rFonts w:asciiTheme="minorHAnsi" w:eastAsia="굴림" w:hAnsiTheme="minorHAnsi" w:cstheme="minorHAnsi"/>
                <w:color w:val="0000FF"/>
                <w:sz w:val="22"/>
                <w:szCs w:val="22"/>
                <w:lang w:eastAsia="ko-KR"/>
              </w:rPr>
              <w:t>1..</w:t>
            </w:r>
            <w:proofErr w:type="gramEnd"/>
            <w:r>
              <w:rPr>
                <w:rFonts w:asciiTheme="minorHAnsi" w:eastAsia="굴림" w:hAnsiTheme="minorHAnsi" w:cstheme="minorHAnsi"/>
                <w:color w:val="0000FF"/>
                <w:sz w:val="22"/>
                <w:szCs w:val="22"/>
                <w:lang w:eastAsia="ko-KR"/>
              </w:rPr>
              <w:t>*]</w:t>
            </w:r>
          </w:p>
        </w:tc>
      </w:tr>
      <w:tr w:rsidR="00CA6A84" w:rsidRPr="003B756B" w14:paraId="0E50AE56" w14:textId="77777777" w:rsidTr="00B82E3D">
        <w:trPr>
          <w:trHeight w:val="309"/>
        </w:trPr>
        <w:tc>
          <w:tcPr>
            <w:tcW w:w="0" w:type="auto"/>
            <w:vMerge/>
            <w:shd w:val="clear" w:color="auto" w:fill="F2F2F2" w:themeFill="background1" w:themeFillShade="F2"/>
            <w:vAlign w:val="center"/>
          </w:tcPr>
          <w:p w14:paraId="33F92B5F" w14:textId="77777777" w:rsidR="00CA6A84" w:rsidRPr="003B756B" w:rsidRDefault="00CA6A84" w:rsidP="00CA6A84">
            <w:pPr>
              <w:spacing w:after="0"/>
              <w:rPr>
                <w:rFonts w:eastAsia="굴림"/>
                <w:color w:val="0000FF"/>
                <w:sz w:val="22"/>
                <w:szCs w:val="22"/>
                <w:lang w:eastAsia="ko-KR"/>
              </w:rPr>
            </w:pPr>
          </w:p>
        </w:tc>
        <w:tc>
          <w:tcPr>
            <w:tcW w:w="3280" w:type="dxa"/>
            <w:vAlign w:val="center"/>
          </w:tcPr>
          <w:p w14:paraId="79019B7F" w14:textId="7D8A0E54" w:rsidR="00CA6A84" w:rsidRPr="00CA6A84" w:rsidRDefault="00632F28" w:rsidP="00CA6A84">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proofErr w:type="spellStart"/>
            <w:r>
              <w:rPr>
                <w:rFonts w:asciiTheme="minorHAnsi" w:eastAsia="맑은 고딕" w:hAnsiTheme="minorHAnsi" w:cstheme="minorHAnsi" w:hint="eastAsia"/>
                <w:color w:val="0000FF"/>
                <w:sz w:val="22"/>
                <w:szCs w:val="22"/>
                <w:lang w:eastAsia="ko-KR"/>
              </w:rPr>
              <w:t>e</w:t>
            </w:r>
            <w:r>
              <w:rPr>
                <w:rFonts w:asciiTheme="minorHAnsi" w:eastAsia="맑은 고딕" w:hAnsiTheme="minorHAnsi" w:cstheme="minorHAnsi"/>
                <w:color w:val="0000FF"/>
                <w:sz w:val="22"/>
                <w:szCs w:val="22"/>
                <w:lang w:eastAsia="ko-KR"/>
              </w:rPr>
              <w:t>dgeMember</w:t>
            </w:r>
            <w:proofErr w:type="spellEnd"/>
          </w:p>
        </w:tc>
        <w:tc>
          <w:tcPr>
            <w:tcW w:w="5103" w:type="dxa"/>
            <w:vAlign w:val="center"/>
          </w:tcPr>
          <w:p w14:paraId="4DB75BFC" w14:textId="4E4EC771" w:rsidR="00CA6A84" w:rsidRPr="00CA6A84" w:rsidRDefault="00632F28" w:rsidP="00CA6A84">
            <w:pPr>
              <w:widowControl w:val="0"/>
              <w:autoSpaceDE w:val="0"/>
              <w:autoSpaceDN w:val="0"/>
              <w:spacing w:after="0"/>
              <w:textAlignment w:val="baseline"/>
              <w:rPr>
                <w:rFonts w:asciiTheme="minorHAnsi" w:eastAsia="굴림" w:hAnsiTheme="minorHAnsi" w:cstheme="minorHAnsi"/>
                <w:color w:val="0000FF"/>
                <w:sz w:val="22"/>
                <w:szCs w:val="22"/>
                <w:lang w:eastAsia="ko-KR"/>
              </w:rPr>
            </w:pPr>
            <w:r>
              <w:rPr>
                <w:rFonts w:asciiTheme="minorHAnsi" w:eastAsia="굴림" w:hAnsiTheme="minorHAnsi" w:cstheme="minorHAnsi" w:hint="eastAsia"/>
                <w:color w:val="0000FF"/>
                <w:sz w:val="22"/>
                <w:szCs w:val="22"/>
                <w:lang w:eastAsia="ko-KR"/>
              </w:rPr>
              <w:t>E</w:t>
            </w:r>
            <w:r>
              <w:rPr>
                <w:rFonts w:asciiTheme="minorHAnsi" w:eastAsia="굴림" w:hAnsiTheme="minorHAnsi" w:cstheme="minorHAnsi"/>
                <w:color w:val="0000FF"/>
                <w:sz w:val="22"/>
                <w:szCs w:val="22"/>
                <w:lang w:eastAsia="ko-KR"/>
              </w:rPr>
              <w:t>dge [</w:t>
            </w:r>
            <w:proofErr w:type="gramStart"/>
            <w:r w:rsidR="00B82E3D">
              <w:rPr>
                <w:rFonts w:asciiTheme="minorHAnsi" w:eastAsia="굴림" w:hAnsiTheme="minorHAnsi" w:cstheme="minorHAnsi"/>
                <w:color w:val="0000FF"/>
                <w:sz w:val="22"/>
                <w:szCs w:val="22"/>
                <w:lang w:eastAsia="ko-KR"/>
              </w:rPr>
              <w:t>0</w:t>
            </w:r>
            <w:r>
              <w:rPr>
                <w:rFonts w:asciiTheme="minorHAnsi" w:eastAsia="굴림" w:hAnsiTheme="minorHAnsi" w:cstheme="minorHAnsi"/>
                <w:color w:val="0000FF"/>
                <w:sz w:val="22"/>
                <w:szCs w:val="22"/>
                <w:lang w:eastAsia="ko-KR"/>
              </w:rPr>
              <w:t>..</w:t>
            </w:r>
            <w:proofErr w:type="gramEnd"/>
            <w:r>
              <w:rPr>
                <w:rFonts w:asciiTheme="minorHAnsi" w:eastAsia="굴림" w:hAnsiTheme="minorHAnsi" w:cstheme="minorHAnsi"/>
                <w:color w:val="0000FF"/>
                <w:sz w:val="22"/>
                <w:szCs w:val="22"/>
                <w:lang w:eastAsia="ko-KR"/>
              </w:rPr>
              <w:t>*]</w:t>
            </w:r>
          </w:p>
        </w:tc>
      </w:tr>
      <w:tr w:rsidR="00E04311" w:rsidRPr="003B756B" w14:paraId="57099EA3" w14:textId="77777777" w:rsidTr="00B82E3D">
        <w:trPr>
          <w:trHeight w:val="129"/>
        </w:trPr>
        <w:tc>
          <w:tcPr>
            <w:tcW w:w="1535" w:type="dxa"/>
            <w:vMerge w:val="restart"/>
            <w:shd w:val="clear" w:color="auto" w:fill="F2F2F2" w:themeFill="background1" w:themeFillShade="F2"/>
            <w:vAlign w:val="center"/>
            <w:hideMark/>
          </w:tcPr>
          <w:p w14:paraId="5F3BEEBD" w14:textId="4BEF089C" w:rsidR="00E04311" w:rsidRPr="003B756B" w:rsidRDefault="00E04311" w:rsidP="00CA6A84">
            <w:pPr>
              <w:widowControl w:val="0"/>
              <w:autoSpaceDE w:val="0"/>
              <w:autoSpaceDN w:val="0"/>
              <w:spacing w:after="0"/>
              <w:jc w:val="center"/>
              <w:textAlignment w:val="baseline"/>
              <w:rPr>
                <w:rFonts w:eastAsia="굴림"/>
                <w:color w:val="0000FF"/>
                <w:sz w:val="22"/>
                <w:szCs w:val="22"/>
                <w:lang w:eastAsia="ko-KR"/>
              </w:rPr>
            </w:pPr>
            <w:r>
              <w:rPr>
                <w:rFonts w:eastAsia="맑은 고딕"/>
                <w:b/>
                <w:bCs/>
                <w:color w:val="0000FF"/>
                <w:sz w:val="22"/>
                <w:szCs w:val="22"/>
                <w:lang w:eastAsia="ko-KR"/>
              </w:rPr>
              <w:t>Property</w:t>
            </w:r>
          </w:p>
        </w:tc>
        <w:tc>
          <w:tcPr>
            <w:tcW w:w="3280" w:type="dxa"/>
            <w:shd w:val="clear" w:color="auto" w:fill="F2F2F2" w:themeFill="background1" w:themeFillShade="F2"/>
            <w:vAlign w:val="center"/>
            <w:hideMark/>
          </w:tcPr>
          <w:p w14:paraId="1942BBAE" w14:textId="1B38AB78" w:rsidR="00E04311" w:rsidRPr="003B756B" w:rsidRDefault="00E04311" w:rsidP="00CA6A84">
            <w:pPr>
              <w:widowControl w:val="0"/>
              <w:wordWrap w:val="0"/>
              <w:autoSpaceDE w:val="0"/>
              <w:autoSpaceDN w:val="0"/>
              <w:spacing w:after="0"/>
              <w:jc w:val="both"/>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name</w:t>
            </w:r>
          </w:p>
        </w:tc>
        <w:tc>
          <w:tcPr>
            <w:tcW w:w="5103" w:type="dxa"/>
            <w:shd w:val="clear" w:color="auto" w:fill="F2F2F2" w:themeFill="background1" w:themeFillShade="F2"/>
            <w:vAlign w:val="center"/>
            <w:hideMark/>
          </w:tcPr>
          <w:p w14:paraId="3026AEB8" w14:textId="77777777" w:rsidR="00E04311" w:rsidRPr="003B756B" w:rsidRDefault="00E04311" w:rsidP="00CA6A84">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E04311" w:rsidRPr="003B756B" w14:paraId="3F191AA5" w14:textId="77777777" w:rsidTr="00B82E3D">
        <w:trPr>
          <w:trHeight w:val="147"/>
        </w:trPr>
        <w:tc>
          <w:tcPr>
            <w:tcW w:w="0" w:type="auto"/>
            <w:vMerge/>
            <w:shd w:val="clear" w:color="auto" w:fill="F2F2F2" w:themeFill="background1" w:themeFillShade="F2"/>
            <w:vAlign w:val="center"/>
            <w:hideMark/>
          </w:tcPr>
          <w:p w14:paraId="2717AC3B" w14:textId="77777777" w:rsidR="00E04311" w:rsidRPr="003B756B" w:rsidRDefault="00E04311" w:rsidP="00CA6A84">
            <w:pPr>
              <w:spacing w:after="0"/>
              <w:rPr>
                <w:rFonts w:eastAsia="굴림"/>
                <w:color w:val="0000FF"/>
                <w:sz w:val="22"/>
                <w:szCs w:val="22"/>
                <w:lang w:eastAsia="ko-KR"/>
              </w:rPr>
            </w:pPr>
          </w:p>
        </w:tc>
        <w:tc>
          <w:tcPr>
            <w:tcW w:w="3280" w:type="dxa"/>
            <w:vAlign w:val="center"/>
          </w:tcPr>
          <w:p w14:paraId="5237252E" w14:textId="50A8636B" w:rsidR="00E04311" w:rsidRPr="00CA6A84" w:rsidRDefault="00E04311" w:rsidP="00CA6A84">
            <w:pPr>
              <w:widowControl w:val="0"/>
              <w:autoSpaceDE w:val="0"/>
              <w:autoSpaceDN w:val="0"/>
              <w:spacing w:after="0"/>
              <w:textAlignment w:val="baseline"/>
              <w:rPr>
                <w:rFonts w:asciiTheme="minorHAnsi" w:eastAsia="굴림" w:hAnsiTheme="minorHAnsi" w:cstheme="minorHAnsi"/>
                <w:color w:val="0000FF"/>
                <w:sz w:val="22"/>
                <w:szCs w:val="22"/>
                <w:lang w:eastAsia="ko-KR"/>
              </w:rPr>
            </w:pPr>
            <w:proofErr w:type="spellStart"/>
            <w:r>
              <w:rPr>
                <w:rFonts w:asciiTheme="minorHAnsi" w:eastAsia="맑은 고딕" w:hAnsiTheme="minorHAnsi" w:cstheme="minorHAnsi"/>
                <w:color w:val="0000FF"/>
                <w:sz w:val="22"/>
                <w:szCs w:val="22"/>
                <w:lang w:eastAsia="ko-KR"/>
              </w:rPr>
              <w:t>isLogical</w:t>
            </w:r>
            <w:proofErr w:type="spellEnd"/>
          </w:p>
        </w:tc>
        <w:tc>
          <w:tcPr>
            <w:tcW w:w="5103" w:type="dxa"/>
            <w:vAlign w:val="center"/>
          </w:tcPr>
          <w:p w14:paraId="289A3612" w14:textId="77777777" w:rsidR="00E04311" w:rsidRPr="003B756B" w:rsidRDefault="00E04311" w:rsidP="00CA6A84">
            <w:pPr>
              <w:widowControl w:val="0"/>
              <w:autoSpaceDE w:val="0"/>
              <w:autoSpaceDN w:val="0"/>
              <w:spacing w:after="0"/>
              <w:textAlignment w:val="baseline"/>
              <w:rPr>
                <w:rFonts w:eastAsia="굴림"/>
                <w:color w:val="0000FF"/>
                <w:sz w:val="22"/>
                <w:szCs w:val="22"/>
                <w:lang w:eastAsia="ko-KR"/>
              </w:rPr>
            </w:pPr>
            <w:proofErr w:type="spellStart"/>
            <w:r w:rsidRPr="00632F28">
              <w:rPr>
                <w:rFonts w:ascii="Calibri" w:eastAsia="맑은 고딕" w:hAnsi="Calibri" w:cs="Calibri"/>
                <w:color w:val="0000FF"/>
                <w:sz w:val="22"/>
                <w:szCs w:val="22"/>
                <w:lang w:eastAsia="ko-KR"/>
              </w:rPr>
              <w:t>GM_Curve</w:t>
            </w:r>
            <w:proofErr w:type="spellEnd"/>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0..</w:t>
            </w:r>
            <w:proofErr w:type="gramEnd"/>
            <w:r w:rsidRPr="003B756B">
              <w:rPr>
                <w:rFonts w:eastAsia="맑은 고딕"/>
                <w:color w:val="0000FF"/>
                <w:sz w:val="22"/>
                <w:szCs w:val="22"/>
                <w:lang w:eastAsia="ko-KR"/>
              </w:rPr>
              <w:t>1]</w:t>
            </w:r>
          </w:p>
        </w:tc>
      </w:tr>
      <w:tr w:rsidR="00E04311" w:rsidRPr="003B756B" w14:paraId="689C4366" w14:textId="77777777" w:rsidTr="00B82E3D">
        <w:trPr>
          <w:trHeight w:val="293"/>
        </w:trPr>
        <w:tc>
          <w:tcPr>
            <w:tcW w:w="0" w:type="auto"/>
            <w:vMerge/>
            <w:shd w:val="clear" w:color="auto" w:fill="F2F2F2" w:themeFill="background1" w:themeFillShade="F2"/>
            <w:vAlign w:val="center"/>
          </w:tcPr>
          <w:p w14:paraId="411FF812" w14:textId="77777777" w:rsidR="00E04311" w:rsidRPr="003B756B" w:rsidRDefault="00E04311" w:rsidP="00CA6A84">
            <w:pPr>
              <w:spacing w:after="0"/>
              <w:rPr>
                <w:rFonts w:eastAsia="굴림"/>
                <w:color w:val="0000FF"/>
                <w:sz w:val="22"/>
                <w:szCs w:val="22"/>
                <w:lang w:eastAsia="ko-KR"/>
              </w:rPr>
            </w:pPr>
          </w:p>
        </w:tc>
        <w:tc>
          <w:tcPr>
            <w:tcW w:w="3280" w:type="dxa"/>
            <w:vAlign w:val="center"/>
          </w:tcPr>
          <w:p w14:paraId="027C9300" w14:textId="66C97C6E" w:rsidR="00E04311" w:rsidRPr="00CA6A84" w:rsidRDefault="00E04311" w:rsidP="00CA6A84">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proofErr w:type="spellStart"/>
            <w:r>
              <w:rPr>
                <w:rFonts w:asciiTheme="minorHAnsi" w:eastAsia="맑은 고딕" w:hAnsiTheme="minorHAnsi" w:cstheme="minorHAnsi" w:hint="eastAsia"/>
                <w:color w:val="0000FF"/>
                <w:sz w:val="22"/>
                <w:szCs w:val="22"/>
                <w:lang w:eastAsia="ko-KR"/>
              </w:rPr>
              <w:t>c</w:t>
            </w:r>
            <w:r>
              <w:rPr>
                <w:rFonts w:asciiTheme="minorHAnsi" w:eastAsia="맑은 고딕" w:hAnsiTheme="minorHAnsi" w:cstheme="minorHAnsi"/>
                <w:color w:val="0000FF"/>
                <w:sz w:val="22"/>
                <w:szCs w:val="22"/>
                <w:lang w:eastAsia="ko-KR"/>
              </w:rPr>
              <w:t>reationDate</w:t>
            </w:r>
            <w:proofErr w:type="spellEnd"/>
          </w:p>
        </w:tc>
        <w:tc>
          <w:tcPr>
            <w:tcW w:w="5103" w:type="dxa"/>
            <w:vAlign w:val="center"/>
          </w:tcPr>
          <w:p w14:paraId="00200CEB" w14:textId="4CCF8992" w:rsidR="00E04311" w:rsidRPr="003B756B" w:rsidRDefault="00E04311" w:rsidP="00CA6A84">
            <w:pPr>
              <w:widowControl w:val="0"/>
              <w:autoSpaceDE w:val="0"/>
              <w:autoSpaceDN w:val="0"/>
              <w:spacing w:after="0"/>
              <w:textAlignment w:val="baseline"/>
              <w:rPr>
                <w:rFonts w:eastAsia="맑은 고딕"/>
                <w:color w:val="0000FF"/>
                <w:sz w:val="22"/>
                <w:szCs w:val="22"/>
                <w:lang w:eastAsia="ko-KR"/>
              </w:rPr>
            </w:pPr>
            <w:proofErr w:type="spellStart"/>
            <w:r>
              <w:rPr>
                <w:rFonts w:ascii="Calibri" w:eastAsia="맑은 고딕" w:hAnsi="Calibri" w:cs="Calibri"/>
                <w:color w:val="0000FF"/>
                <w:sz w:val="22"/>
                <w:szCs w:val="22"/>
                <w:lang w:eastAsia="ko-KR"/>
              </w:rPr>
              <w:t>DateTime</w:t>
            </w:r>
            <w:proofErr w:type="spellEnd"/>
            <w:r w:rsidRPr="003B756B">
              <w:rPr>
                <w:rFonts w:eastAsia="맑은 고딕"/>
                <w:color w:val="0000FF"/>
                <w:sz w:val="22"/>
                <w:szCs w:val="22"/>
                <w:lang w:eastAsia="ko-KR"/>
              </w:rPr>
              <w:t xml:space="preserve"> [</w:t>
            </w:r>
            <w:del w:id="442" w:author="Abdou D" w:date="2024-01-29T16:32:00Z">
              <w:r w:rsidRPr="003B756B" w:rsidDel="004F69E5">
                <w:rPr>
                  <w:rFonts w:eastAsia="맑은 고딕"/>
                  <w:color w:val="0000FF"/>
                  <w:sz w:val="22"/>
                  <w:szCs w:val="22"/>
                  <w:lang w:eastAsia="ko-KR"/>
                </w:rPr>
                <w:delText>1</w:delText>
              </w:r>
            </w:del>
            <w:proofErr w:type="gramStart"/>
            <w:ins w:id="443" w:author="Abdou D" w:date="2024-01-29T16:32:00Z">
              <w:r w:rsidR="004F69E5">
                <w:rPr>
                  <w:rFonts w:eastAsia="맑은 고딕"/>
                  <w:color w:val="0000FF"/>
                  <w:sz w:val="22"/>
                  <w:szCs w:val="22"/>
                  <w:lang w:eastAsia="ko-KR"/>
                </w:rPr>
                <w:t>0</w:t>
              </w:r>
            </w:ins>
            <w:r w:rsidRPr="003B756B">
              <w:rPr>
                <w:rFonts w:eastAsia="맑은 고딕"/>
                <w:color w:val="0000FF"/>
                <w:sz w:val="22"/>
                <w:szCs w:val="22"/>
                <w:lang w:eastAsia="ko-KR"/>
              </w:rPr>
              <w:t>..</w:t>
            </w:r>
            <w:commentRangeStart w:id="444"/>
            <w:commentRangeStart w:id="445"/>
            <w:proofErr w:type="gramEnd"/>
            <w:r w:rsidRPr="003B756B">
              <w:rPr>
                <w:rFonts w:eastAsia="맑은 고딕"/>
                <w:color w:val="0000FF"/>
                <w:sz w:val="22"/>
                <w:szCs w:val="22"/>
                <w:lang w:eastAsia="ko-KR"/>
              </w:rPr>
              <w:t>1</w:t>
            </w:r>
            <w:commentRangeEnd w:id="444"/>
            <w:r>
              <w:rPr>
                <w:rStyle w:val="aff6"/>
                <w:rFonts w:eastAsia="맑은 고딕"/>
                <w:lang w:val="en-GB"/>
              </w:rPr>
              <w:commentReference w:id="444"/>
            </w:r>
            <w:commentRangeEnd w:id="445"/>
            <w:r w:rsidR="004F69E5">
              <w:rPr>
                <w:rStyle w:val="aff6"/>
                <w:rFonts w:eastAsia="맑은 고딕"/>
                <w:lang w:val="en-GB"/>
              </w:rPr>
              <w:commentReference w:id="445"/>
            </w:r>
            <w:r w:rsidRPr="003B756B">
              <w:rPr>
                <w:rFonts w:eastAsia="맑은 고딕"/>
                <w:color w:val="0000FF"/>
                <w:sz w:val="22"/>
                <w:szCs w:val="22"/>
                <w:lang w:eastAsia="ko-KR"/>
              </w:rPr>
              <w:t>]</w:t>
            </w:r>
          </w:p>
        </w:tc>
      </w:tr>
      <w:tr w:rsidR="00E04311" w:rsidRPr="003B756B" w14:paraId="5CB7D0C7" w14:textId="77777777" w:rsidTr="00B82E3D">
        <w:trPr>
          <w:trHeight w:val="283"/>
        </w:trPr>
        <w:tc>
          <w:tcPr>
            <w:tcW w:w="0" w:type="auto"/>
            <w:vMerge/>
            <w:shd w:val="clear" w:color="auto" w:fill="F2F2F2" w:themeFill="background1" w:themeFillShade="F2"/>
            <w:vAlign w:val="center"/>
          </w:tcPr>
          <w:p w14:paraId="1F68CE53" w14:textId="77777777" w:rsidR="00E04311" w:rsidRPr="003B756B" w:rsidRDefault="00E04311" w:rsidP="00CA6A84">
            <w:pPr>
              <w:spacing w:after="0"/>
              <w:rPr>
                <w:rFonts w:eastAsia="굴림"/>
                <w:color w:val="0000FF"/>
                <w:sz w:val="22"/>
                <w:szCs w:val="22"/>
                <w:lang w:eastAsia="ko-KR"/>
              </w:rPr>
            </w:pPr>
          </w:p>
        </w:tc>
        <w:tc>
          <w:tcPr>
            <w:tcW w:w="3280" w:type="dxa"/>
            <w:vAlign w:val="center"/>
          </w:tcPr>
          <w:p w14:paraId="12C00E89" w14:textId="3ECB1C9A" w:rsidR="00E04311" w:rsidRPr="00CA6A84" w:rsidRDefault="00E04311" w:rsidP="00CA6A84">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proofErr w:type="spellStart"/>
            <w:r>
              <w:rPr>
                <w:rFonts w:asciiTheme="minorHAnsi" w:eastAsia="맑은 고딕" w:hAnsiTheme="minorHAnsi" w:cstheme="minorHAnsi" w:hint="eastAsia"/>
                <w:color w:val="0000FF"/>
                <w:sz w:val="22"/>
                <w:szCs w:val="22"/>
                <w:lang w:eastAsia="ko-KR"/>
              </w:rPr>
              <w:t>t</w:t>
            </w:r>
            <w:r>
              <w:rPr>
                <w:rFonts w:asciiTheme="minorHAnsi" w:eastAsia="맑은 고딕" w:hAnsiTheme="minorHAnsi" w:cstheme="minorHAnsi"/>
                <w:color w:val="0000FF"/>
                <w:sz w:val="22"/>
                <w:szCs w:val="22"/>
                <w:lang w:eastAsia="ko-KR"/>
              </w:rPr>
              <w:t>erminationDate</w:t>
            </w:r>
            <w:proofErr w:type="spellEnd"/>
          </w:p>
        </w:tc>
        <w:tc>
          <w:tcPr>
            <w:tcW w:w="5103" w:type="dxa"/>
            <w:vAlign w:val="center"/>
          </w:tcPr>
          <w:p w14:paraId="6CFA6313" w14:textId="22247F8F" w:rsidR="00E04311" w:rsidRPr="00632F28" w:rsidRDefault="00E04311" w:rsidP="00CA6A84">
            <w:pPr>
              <w:widowControl w:val="0"/>
              <w:autoSpaceDE w:val="0"/>
              <w:autoSpaceDN w:val="0"/>
              <w:spacing w:after="0"/>
              <w:textAlignment w:val="baseline"/>
              <w:rPr>
                <w:rFonts w:ascii="Calibri" w:eastAsia="맑은 고딕" w:hAnsi="Calibri" w:cs="Calibri"/>
                <w:color w:val="0000FF"/>
                <w:sz w:val="22"/>
                <w:szCs w:val="22"/>
                <w:lang w:eastAsia="ko-KR"/>
              </w:rPr>
            </w:pPr>
            <w:proofErr w:type="spellStart"/>
            <w:r>
              <w:rPr>
                <w:rFonts w:ascii="Calibri" w:eastAsia="맑은 고딕" w:hAnsi="Calibri" w:cs="Calibri" w:hint="eastAsia"/>
                <w:color w:val="0000FF"/>
                <w:sz w:val="22"/>
                <w:szCs w:val="22"/>
                <w:lang w:eastAsia="ko-KR"/>
              </w:rPr>
              <w:t>D</w:t>
            </w:r>
            <w:r>
              <w:rPr>
                <w:rFonts w:ascii="Calibri" w:eastAsia="맑은 고딕" w:hAnsi="Calibri" w:cs="Calibri"/>
                <w:color w:val="0000FF"/>
                <w:sz w:val="22"/>
                <w:szCs w:val="22"/>
                <w:lang w:eastAsia="ko-KR"/>
              </w:rPr>
              <w:t>ateTime</w:t>
            </w:r>
            <w:proofErr w:type="spellEnd"/>
            <w:r>
              <w:rPr>
                <w:rFonts w:ascii="Calibri" w:eastAsia="맑은 고딕" w:hAnsi="Calibri" w:cs="Calibri"/>
                <w:color w:val="0000FF"/>
                <w:sz w:val="22"/>
                <w:szCs w:val="22"/>
                <w:lang w:eastAsia="ko-KR"/>
              </w:rPr>
              <w:t xml:space="preserve"> [</w:t>
            </w:r>
            <w:del w:id="446" w:author="Abdou D" w:date="2024-01-29T16:32:00Z">
              <w:r w:rsidDel="004F69E5">
                <w:rPr>
                  <w:rFonts w:ascii="Calibri" w:eastAsia="맑은 고딕" w:hAnsi="Calibri" w:cs="Calibri"/>
                  <w:color w:val="0000FF"/>
                  <w:sz w:val="22"/>
                  <w:szCs w:val="22"/>
                  <w:lang w:eastAsia="ko-KR"/>
                </w:rPr>
                <w:delText>1</w:delText>
              </w:r>
            </w:del>
            <w:proofErr w:type="gramStart"/>
            <w:ins w:id="447" w:author="Abdou D" w:date="2024-01-29T16:32:00Z">
              <w:r w:rsidR="004F69E5">
                <w:rPr>
                  <w:rFonts w:ascii="Calibri" w:eastAsia="맑은 고딕" w:hAnsi="Calibri" w:cs="Calibri"/>
                  <w:color w:val="0000FF"/>
                  <w:sz w:val="22"/>
                  <w:szCs w:val="22"/>
                  <w:lang w:eastAsia="ko-KR"/>
                </w:rPr>
                <w:t>0</w:t>
              </w:r>
            </w:ins>
            <w:r>
              <w:rPr>
                <w:rFonts w:ascii="Calibri" w:eastAsia="맑은 고딕" w:hAnsi="Calibri" w:cs="Calibri"/>
                <w:color w:val="0000FF"/>
                <w:sz w:val="22"/>
                <w:szCs w:val="22"/>
                <w:lang w:eastAsia="ko-KR"/>
              </w:rPr>
              <w:t>..</w:t>
            </w:r>
            <w:proofErr w:type="gramEnd"/>
            <w:r>
              <w:rPr>
                <w:rFonts w:ascii="Calibri" w:eastAsia="맑은 고딕" w:hAnsi="Calibri" w:cs="Calibri"/>
                <w:color w:val="0000FF"/>
                <w:sz w:val="22"/>
                <w:szCs w:val="22"/>
                <w:lang w:eastAsia="ko-KR"/>
              </w:rPr>
              <w:t>1]</w:t>
            </w:r>
          </w:p>
        </w:tc>
      </w:tr>
      <w:tr w:rsidR="00E04311" w:rsidRPr="003B756B" w14:paraId="28278B68" w14:textId="77777777" w:rsidTr="00B82E3D">
        <w:trPr>
          <w:trHeight w:val="283"/>
        </w:trPr>
        <w:tc>
          <w:tcPr>
            <w:tcW w:w="0" w:type="auto"/>
            <w:vMerge/>
            <w:shd w:val="clear" w:color="auto" w:fill="F2F2F2" w:themeFill="background1" w:themeFillShade="F2"/>
            <w:vAlign w:val="center"/>
          </w:tcPr>
          <w:p w14:paraId="7D1897D3" w14:textId="77777777" w:rsidR="00E04311" w:rsidRPr="003B756B" w:rsidRDefault="00E04311" w:rsidP="00CA6A84">
            <w:pPr>
              <w:spacing w:after="0"/>
              <w:rPr>
                <w:rFonts w:eastAsia="굴림"/>
                <w:color w:val="0000FF"/>
                <w:sz w:val="22"/>
                <w:szCs w:val="22"/>
                <w:lang w:eastAsia="ko-KR"/>
              </w:rPr>
            </w:pPr>
          </w:p>
        </w:tc>
        <w:tc>
          <w:tcPr>
            <w:tcW w:w="3280" w:type="dxa"/>
            <w:vAlign w:val="center"/>
          </w:tcPr>
          <w:p w14:paraId="338565B4" w14:textId="6CEA4002" w:rsidR="00E04311" w:rsidRPr="00E04311" w:rsidRDefault="00E04311" w:rsidP="00CA6A84">
            <w:pPr>
              <w:widowControl w:val="0"/>
              <w:autoSpaceDE w:val="0"/>
              <w:autoSpaceDN w:val="0"/>
              <w:spacing w:after="0"/>
              <w:textAlignment w:val="baseline"/>
              <w:rPr>
                <w:rFonts w:asciiTheme="minorHAnsi" w:eastAsia="맑은 고딕" w:hAnsiTheme="minorHAnsi" w:cstheme="minorHAnsi"/>
                <w:color w:val="FF0000"/>
                <w:sz w:val="22"/>
                <w:szCs w:val="22"/>
                <w:lang w:eastAsia="ko-KR"/>
              </w:rPr>
            </w:pPr>
            <w:del w:id="448" w:author="Abdou D" w:date="2024-01-29T16:42:00Z">
              <w:r w:rsidRPr="00E04311" w:rsidDel="00064CC3">
                <w:rPr>
                  <w:rFonts w:asciiTheme="minorHAnsi" w:eastAsia="맑은 고딕" w:hAnsiTheme="minorHAnsi" w:cstheme="minorHAnsi" w:hint="eastAsia"/>
                  <w:color w:val="FF0000"/>
                  <w:sz w:val="22"/>
                  <w:szCs w:val="22"/>
                  <w:lang w:eastAsia="ko-KR"/>
                </w:rPr>
                <w:delText>d</w:delText>
              </w:r>
              <w:r w:rsidRPr="00E04311" w:rsidDel="00064CC3">
                <w:rPr>
                  <w:rFonts w:asciiTheme="minorHAnsi" w:eastAsia="맑은 고딕" w:hAnsiTheme="minorHAnsi" w:cstheme="minorHAnsi"/>
                  <w:color w:val="FF0000"/>
                  <w:sz w:val="22"/>
                  <w:szCs w:val="22"/>
                  <w:lang w:eastAsia="ko-KR"/>
                </w:rPr>
                <w:delText>irected</w:delText>
              </w:r>
            </w:del>
            <w:proofErr w:type="spellStart"/>
            <w:ins w:id="449" w:author="Abdou D" w:date="2024-01-29T16:42:00Z">
              <w:r w:rsidR="00064CC3">
                <w:rPr>
                  <w:rFonts w:asciiTheme="minorHAnsi" w:eastAsia="맑은 고딕" w:hAnsiTheme="minorHAnsi" w:cstheme="minorHAnsi"/>
                  <w:color w:val="FF0000"/>
                  <w:sz w:val="22"/>
                  <w:szCs w:val="22"/>
                  <w:lang w:eastAsia="ko-KR"/>
                </w:rPr>
                <w:t>isD</w:t>
              </w:r>
              <w:r w:rsidR="00064CC3" w:rsidRPr="00E04311">
                <w:rPr>
                  <w:rFonts w:asciiTheme="minorHAnsi" w:eastAsia="맑은 고딕" w:hAnsiTheme="minorHAnsi" w:cstheme="minorHAnsi"/>
                  <w:color w:val="FF0000"/>
                  <w:sz w:val="22"/>
                  <w:szCs w:val="22"/>
                  <w:lang w:eastAsia="ko-KR"/>
                </w:rPr>
                <w:t>irected</w:t>
              </w:r>
            </w:ins>
            <w:proofErr w:type="spellEnd"/>
          </w:p>
        </w:tc>
        <w:tc>
          <w:tcPr>
            <w:tcW w:w="5103" w:type="dxa"/>
            <w:vAlign w:val="center"/>
          </w:tcPr>
          <w:p w14:paraId="1F9B6968" w14:textId="761E82A0" w:rsidR="00E04311" w:rsidRPr="00E04311" w:rsidRDefault="00E04311" w:rsidP="00CA6A84">
            <w:pPr>
              <w:widowControl w:val="0"/>
              <w:autoSpaceDE w:val="0"/>
              <w:autoSpaceDN w:val="0"/>
              <w:spacing w:after="0"/>
              <w:textAlignment w:val="baseline"/>
              <w:rPr>
                <w:rFonts w:ascii="Calibri" w:eastAsia="맑은 고딕" w:hAnsi="Calibri" w:cs="Calibri"/>
                <w:color w:val="FF0000"/>
                <w:sz w:val="22"/>
                <w:szCs w:val="22"/>
                <w:lang w:eastAsia="ko-KR"/>
              </w:rPr>
            </w:pPr>
            <w:r w:rsidRPr="00E04311">
              <w:rPr>
                <w:rFonts w:ascii="Calibri" w:eastAsia="맑은 고딕" w:hAnsi="Calibri" w:cs="Calibri" w:hint="eastAsia"/>
                <w:color w:val="FF0000"/>
                <w:sz w:val="22"/>
                <w:szCs w:val="22"/>
                <w:lang w:eastAsia="ko-KR"/>
              </w:rPr>
              <w:t>B</w:t>
            </w:r>
            <w:r w:rsidRPr="00E04311">
              <w:rPr>
                <w:rFonts w:ascii="Calibri" w:eastAsia="맑은 고딕" w:hAnsi="Calibri" w:cs="Calibri"/>
                <w:color w:val="FF0000"/>
                <w:sz w:val="22"/>
                <w:szCs w:val="22"/>
                <w:lang w:eastAsia="ko-KR"/>
              </w:rPr>
              <w:t>oolean [</w:t>
            </w:r>
            <w:proofErr w:type="gramStart"/>
            <w:r w:rsidRPr="00E04311">
              <w:rPr>
                <w:rFonts w:ascii="Calibri" w:eastAsia="맑은 고딕" w:hAnsi="Calibri" w:cs="Calibri"/>
                <w:color w:val="FF0000"/>
                <w:sz w:val="22"/>
                <w:szCs w:val="22"/>
                <w:lang w:eastAsia="ko-KR"/>
              </w:rPr>
              <w:t>1..</w:t>
            </w:r>
            <w:proofErr w:type="gramEnd"/>
            <w:r w:rsidRPr="00E04311">
              <w:rPr>
                <w:rFonts w:ascii="Calibri" w:eastAsia="맑은 고딕" w:hAnsi="Calibri" w:cs="Calibri"/>
                <w:color w:val="FF0000"/>
                <w:sz w:val="22"/>
                <w:szCs w:val="22"/>
                <w:lang w:eastAsia="ko-KR"/>
              </w:rPr>
              <w:t>1]</w:t>
            </w:r>
          </w:p>
        </w:tc>
      </w:tr>
      <w:tr w:rsidR="00CA6A84" w:rsidRPr="003B756B" w14:paraId="452565D7" w14:textId="77777777" w:rsidTr="00B82E3D">
        <w:trPr>
          <w:trHeight w:val="117"/>
        </w:trPr>
        <w:tc>
          <w:tcPr>
            <w:tcW w:w="1535" w:type="dxa"/>
            <w:vMerge w:val="restart"/>
            <w:shd w:val="clear" w:color="auto" w:fill="F2F2F2" w:themeFill="background1" w:themeFillShade="F2"/>
            <w:vAlign w:val="center"/>
            <w:hideMark/>
          </w:tcPr>
          <w:p w14:paraId="4DD2A173" w14:textId="77777777" w:rsidR="00CA6A84" w:rsidRPr="003B756B" w:rsidRDefault="00CA6A84" w:rsidP="00CA6A8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280" w:type="dxa"/>
            <w:shd w:val="clear" w:color="auto" w:fill="F2F2F2" w:themeFill="background1" w:themeFillShade="F2"/>
            <w:vAlign w:val="center"/>
            <w:hideMark/>
          </w:tcPr>
          <w:p w14:paraId="24889CF5" w14:textId="70DA59F1" w:rsidR="00CA6A84" w:rsidRPr="003B756B" w:rsidRDefault="001B6CCC" w:rsidP="00CA6A84">
            <w:pPr>
              <w:widowControl w:val="0"/>
              <w:wordWrap w:val="0"/>
              <w:autoSpaceDE w:val="0"/>
              <w:autoSpaceDN w:val="0"/>
              <w:spacing w:after="0"/>
              <w:jc w:val="both"/>
              <w:textAlignment w:val="baseline"/>
              <w:rPr>
                <w:rFonts w:eastAsia="굴림"/>
                <w:b/>
                <w:color w:val="0000FF"/>
                <w:sz w:val="22"/>
                <w:szCs w:val="22"/>
                <w:lang w:eastAsia="ko-KR"/>
              </w:rPr>
            </w:pPr>
            <w:r>
              <w:rPr>
                <w:rFonts w:eastAsia="굴림"/>
                <w:b/>
                <w:color w:val="0000FF"/>
                <w:sz w:val="22"/>
                <w:szCs w:val="22"/>
                <w:lang w:eastAsia="ko-KR"/>
              </w:rPr>
              <w:t>Constraint</w:t>
            </w:r>
            <w:r w:rsidRPr="003B756B">
              <w:rPr>
                <w:rFonts w:eastAsia="굴림"/>
                <w:b/>
                <w:color w:val="0000FF"/>
                <w:sz w:val="22"/>
                <w:szCs w:val="22"/>
                <w:lang w:eastAsia="ko-KR"/>
              </w:rPr>
              <w:t xml:space="preserve"> </w:t>
            </w:r>
            <w:r w:rsidR="00CA6A84" w:rsidRPr="003B756B">
              <w:rPr>
                <w:rFonts w:eastAsia="굴림"/>
                <w:b/>
                <w:color w:val="0000FF"/>
                <w:sz w:val="22"/>
                <w:szCs w:val="22"/>
                <w:lang w:eastAsia="ko-KR"/>
              </w:rPr>
              <w:t>ID</w:t>
            </w:r>
          </w:p>
        </w:tc>
        <w:tc>
          <w:tcPr>
            <w:tcW w:w="5103" w:type="dxa"/>
            <w:shd w:val="clear" w:color="auto" w:fill="F2F2F2" w:themeFill="background1" w:themeFillShade="F2"/>
            <w:vAlign w:val="center"/>
          </w:tcPr>
          <w:p w14:paraId="27FA373A" w14:textId="62DE0349" w:rsidR="00CA6A84" w:rsidRPr="003B756B" w:rsidRDefault="00CA6A84" w:rsidP="00CA6A84">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Constraint</w:t>
            </w:r>
          </w:p>
        </w:tc>
      </w:tr>
      <w:tr w:rsidR="00CA6A84" w:rsidRPr="003B756B" w14:paraId="218F4EFE" w14:textId="77777777" w:rsidTr="00B82E3D">
        <w:trPr>
          <w:trHeight w:val="291"/>
        </w:trPr>
        <w:tc>
          <w:tcPr>
            <w:tcW w:w="1535" w:type="dxa"/>
            <w:vMerge/>
            <w:shd w:val="clear" w:color="auto" w:fill="F2F2F2" w:themeFill="background1" w:themeFillShade="F2"/>
            <w:vAlign w:val="center"/>
          </w:tcPr>
          <w:p w14:paraId="46C0C4AB" w14:textId="77777777" w:rsidR="00CA6A84" w:rsidRPr="003B756B" w:rsidRDefault="00CA6A84" w:rsidP="00CA6A84">
            <w:pPr>
              <w:widowControl w:val="0"/>
              <w:autoSpaceDE w:val="0"/>
              <w:autoSpaceDN w:val="0"/>
              <w:spacing w:after="0"/>
              <w:jc w:val="center"/>
              <w:textAlignment w:val="baseline"/>
              <w:rPr>
                <w:rFonts w:eastAsia="맑은 고딕"/>
                <w:b/>
                <w:bCs/>
                <w:color w:val="0000FF"/>
                <w:sz w:val="22"/>
                <w:szCs w:val="22"/>
                <w:lang w:eastAsia="ko-KR"/>
              </w:rPr>
            </w:pPr>
          </w:p>
        </w:tc>
        <w:tc>
          <w:tcPr>
            <w:tcW w:w="3280" w:type="dxa"/>
            <w:vAlign w:val="center"/>
          </w:tcPr>
          <w:p w14:paraId="6C45AC9C" w14:textId="333B1DA9" w:rsidR="00CA6A84" w:rsidRPr="003B756B" w:rsidRDefault="001B6CCC" w:rsidP="00CA6A84">
            <w:pPr>
              <w:widowControl w:val="0"/>
              <w:wordWrap w:val="0"/>
              <w:autoSpaceDE w:val="0"/>
              <w:autoSpaceDN w:val="0"/>
              <w:spacing w:after="0"/>
              <w:jc w:val="both"/>
              <w:textAlignment w:val="baseline"/>
              <w:rPr>
                <w:rFonts w:eastAsia="맑은 고딕"/>
                <w:color w:val="0000FF"/>
                <w:sz w:val="22"/>
                <w:szCs w:val="22"/>
                <w:lang w:eastAsia="ko-KR"/>
              </w:rPr>
            </w:pPr>
            <w:r>
              <w:rPr>
                <w:rFonts w:eastAsia="맑은 고딕" w:hint="eastAsia"/>
                <w:color w:val="0000FF"/>
                <w:sz w:val="22"/>
                <w:szCs w:val="22"/>
                <w:lang w:eastAsia="ko-KR"/>
              </w:rPr>
              <w:t>n</w:t>
            </w:r>
            <w:r>
              <w:rPr>
                <w:rFonts w:eastAsia="맑은 고딕"/>
                <w:color w:val="0000FF"/>
                <w:sz w:val="22"/>
                <w:szCs w:val="22"/>
                <w:lang w:eastAsia="ko-KR"/>
              </w:rPr>
              <w:t>one</w:t>
            </w:r>
          </w:p>
        </w:tc>
        <w:tc>
          <w:tcPr>
            <w:tcW w:w="5103" w:type="dxa"/>
            <w:vAlign w:val="center"/>
          </w:tcPr>
          <w:p w14:paraId="47FBCA5E" w14:textId="1D4603BC" w:rsidR="00CA6A84" w:rsidRPr="003B756B" w:rsidRDefault="00CA6A84" w:rsidP="00CA6A84">
            <w:pPr>
              <w:widowControl w:val="0"/>
              <w:wordWrap w:val="0"/>
              <w:autoSpaceDE w:val="0"/>
              <w:autoSpaceDN w:val="0"/>
              <w:spacing w:after="0"/>
              <w:jc w:val="both"/>
              <w:textAlignment w:val="baseline"/>
              <w:rPr>
                <w:rFonts w:eastAsia="맑은 고딕"/>
                <w:color w:val="0000FF"/>
                <w:sz w:val="22"/>
                <w:szCs w:val="22"/>
                <w:lang w:eastAsia="ko-KR"/>
              </w:rPr>
            </w:pPr>
          </w:p>
        </w:tc>
      </w:tr>
    </w:tbl>
    <w:p w14:paraId="70D32E9D" w14:textId="215D9B24" w:rsidR="008A4C00" w:rsidRDefault="008A4C00" w:rsidP="00280670"/>
    <w:p w14:paraId="1F1582E8" w14:textId="77777777" w:rsidR="008A4C00" w:rsidRDefault="008A4C00">
      <w:pPr>
        <w:spacing w:after="0"/>
      </w:pPr>
      <w:r>
        <w:br w:type="page"/>
      </w:r>
    </w:p>
    <w:p w14:paraId="09832184" w14:textId="50D66F18" w:rsidR="0061560E" w:rsidRPr="009A04AC" w:rsidRDefault="00687BA6" w:rsidP="00280670">
      <w:pPr>
        <w:pStyle w:val="3"/>
        <w:numPr>
          <w:ilvl w:val="2"/>
          <w:numId w:val="53"/>
        </w:numPr>
        <w:tabs>
          <w:tab w:val="clear" w:pos="720"/>
          <w:tab w:val="left" w:pos="540"/>
          <w:tab w:val="left" w:pos="700"/>
        </w:tabs>
        <w:suppressAutoHyphens/>
        <w:spacing w:after="120" w:line="250" w:lineRule="exact"/>
        <w:jc w:val="both"/>
        <w:rPr>
          <w:rFonts w:cs="Times New Roman"/>
          <w:color w:val="0000FF"/>
          <w:szCs w:val="24"/>
        </w:rPr>
      </w:pPr>
      <w:bookmarkStart w:id="450" w:name="_Toc146459212"/>
      <w:r w:rsidRPr="009A04AC">
        <w:rPr>
          <w:rFonts w:cs="Times New Roman"/>
          <w:color w:val="0000FF"/>
          <w:szCs w:val="24"/>
        </w:rPr>
        <w:lastRenderedPageBreak/>
        <w:t>Node</w:t>
      </w:r>
      <w:bookmarkEnd w:id="450"/>
    </w:p>
    <w:tbl>
      <w:tblPr>
        <w:tblStyle w:val="af0"/>
        <w:tblW w:w="0" w:type="auto"/>
        <w:tblLook w:val="04A0" w:firstRow="1" w:lastRow="0" w:firstColumn="1" w:lastColumn="0" w:noHBand="0" w:noVBand="1"/>
      </w:tblPr>
      <w:tblGrid>
        <w:gridCol w:w="1535"/>
        <w:gridCol w:w="3400"/>
        <w:gridCol w:w="22"/>
        <w:gridCol w:w="4961"/>
      </w:tblGrid>
      <w:tr w:rsidR="00687BA6" w:rsidRPr="003B756B" w14:paraId="502FDDBF" w14:textId="77777777" w:rsidTr="00B82E3D">
        <w:trPr>
          <w:trHeight w:val="195"/>
        </w:trPr>
        <w:tc>
          <w:tcPr>
            <w:tcW w:w="1535" w:type="dxa"/>
            <w:shd w:val="clear" w:color="auto" w:fill="F2F2F2" w:themeFill="background1" w:themeFillShade="F2"/>
            <w:vAlign w:val="center"/>
            <w:hideMark/>
          </w:tcPr>
          <w:p w14:paraId="4423E853" w14:textId="77777777" w:rsidR="00687BA6" w:rsidRPr="003B756B" w:rsidRDefault="00687BA6"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383" w:type="dxa"/>
            <w:gridSpan w:val="3"/>
            <w:shd w:val="clear" w:color="auto" w:fill="F2F2F2" w:themeFill="background1" w:themeFillShade="F2"/>
            <w:vAlign w:val="center"/>
            <w:hideMark/>
          </w:tcPr>
          <w:p w14:paraId="30949BF5" w14:textId="03CCF6F5" w:rsidR="00687BA6" w:rsidRPr="00632F28" w:rsidRDefault="00687BA6" w:rsidP="00611D04">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632F28">
              <w:rPr>
                <w:rFonts w:asciiTheme="minorHAnsi" w:eastAsia="맑은 고딕" w:hAnsiTheme="minorHAnsi" w:cstheme="minorHAnsi"/>
                <w:b/>
                <w:bCs/>
                <w:color w:val="0000FF"/>
                <w:sz w:val="22"/>
                <w:szCs w:val="22"/>
                <w:lang w:eastAsia="ko-KR"/>
              </w:rPr>
              <w:t>Node</w:t>
            </w:r>
          </w:p>
        </w:tc>
      </w:tr>
      <w:tr w:rsidR="00687BA6" w:rsidRPr="003B756B" w14:paraId="10AC9525" w14:textId="77777777" w:rsidTr="00B82E3D">
        <w:trPr>
          <w:trHeight w:val="198"/>
        </w:trPr>
        <w:tc>
          <w:tcPr>
            <w:tcW w:w="1535" w:type="dxa"/>
            <w:shd w:val="clear" w:color="auto" w:fill="F2F2F2" w:themeFill="background1" w:themeFillShade="F2"/>
            <w:vAlign w:val="center"/>
            <w:hideMark/>
          </w:tcPr>
          <w:p w14:paraId="575AB6C3" w14:textId="77777777" w:rsidR="00687BA6" w:rsidRPr="003B756B" w:rsidRDefault="00687BA6"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383" w:type="dxa"/>
            <w:gridSpan w:val="3"/>
            <w:vAlign w:val="center"/>
          </w:tcPr>
          <w:p w14:paraId="4E223087" w14:textId="20126EE7" w:rsidR="00C60AAD" w:rsidRPr="003B756B" w:rsidRDefault="00611D04" w:rsidP="00611D04">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color w:val="0000FF"/>
                <w:sz w:val="22"/>
                <w:szCs w:val="22"/>
                <w:lang w:eastAsia="ko-KR"/>
              </w:rPr>
              <w:t>space abstraction of cell space in dual space to a point or virtual point</w:t>
            </w:r>
            <w:r w:rsidR="001B6CCC">
              <w:rPr>
                <w:rFonts w:eastAsia="굴림"/>
                <w:color w:val="0000FF"/>
                <w:sz w:val="22"/>
                <w:szCs w:val="22"/>
                <w:lang w:eastAsia="ko-KR"/>
              </w:rPr>
              <w:t xml:space="preserve">, which is defined as 0-dimentional topological primitive in ISO 19107. </w:t>
            </w:r>
          </w:p>
        </w:tc>
      </w:tr>
      <w:tr w:rsidR="00687BA6" w:rsidRPr="003B756B" w14:paraId="5B526003" w14:textId="77777777" w:rsidTr="001B6CCC">
        <w:trPr>
          <w:trHeight w:val="248"/>
        </w:trPr>
        <w:tc>
          <w:tcPr>
            <w:tcW w:w="1535" w:type="dxa"/>
            <w:shd w:val="clear" w:color="auto" w:fill="F2F2F2" w:themeFill="background1" w:themeFillShade="F2"/>
            <w:vAlign w:val="center"/>
            <w:hideMark/>
          </w:tcPr>
          <w:p w14:paraId="47E267B6" w14:textId="77777777" w:rsidR="00687BA6" w:rsidRPr="003B756B" w:rsidRDefault="00687BA6"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383" w:type="dxa"/>
            <w:gridSpan w:val="3"/>
            <w:vAlign w:val="center"/>
            <w:hideMark/>
          </w:tcPr>
          <w:p w14:paraId="53B17E98" w14:textId="77777777" w:rsidR="00687BA6" w:rsidRPr="00632F28" w:rsidRDefault="00687BA6" w:rsidP="00611D04">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632F28">
              <w:rPr>
                <w:rFonts w:asciiTheme="minorHAnsi" w:eastAsia="맑은 고딕" w:hAnsiTheme="minorHAnsi" w:cstheme="minorHAnsi"/>
                <w:color w:val="0000FF"/>
                <w:sz w:val="22"/>
                <w:szCs w:val="22"/>
                <w:lang w:eastAsia="ko-KR"/>
              </w:rPr>
              <w:t xml:space="preserve">GML </w:t>
            </w:r>
            <w:proofErr w:type="spellStart"/>
            <w:r w:rsidRPr="00632F28">
              <w:rPr>
                <w:rFonts w:asciiTheme="minorHAnsi" w:eastAsia="맑은 고딕" w:hAnsiTheme="minorHAnsi" w:cstheme="minorHAnsi"/>
                <w:color w:val="0000FF"/>
                <w:sz w:val="22"/>
                <w:szCs w:val="22"/>
                <w:lang w:eastAsia="ko-KR"/>
              </w:rPr>
              <w:t>AbstractFeature</w:t>
            </w:r>
            <w:proofErr w:type="spellEnd"/>
          </w:p>
        </w:tc>
      </w:tr>
      <w:tr w:rsidR="001B6CCC" w:rsidRPr="003B756B" w14:paraId="38627D43" w14:textId="77777777" w:rsidTr="001B6CCC">
        <w:trPr>
          <w:trHeight w:val="251"/>
        </w:trPr>
        <w:tc>
          <w:tcPr>
            <w:tcW w:w="1535" w:type="dxa"/>
            <w:vMerge w:val="restart"/>
            <w:shd w:val="clear" w:color="auto" w:fill="F2F2F2" w:themeFill="background1" w:themeFillShade="F2"/>
            <w:vAlign w:val="center"/>
            <w:hideMark/>
          </w:tcPr>
          <w:p w14:paraId="023A4848" w14:textId="77777777" w:rsidR="001B6CCC" w:rsidRPr="003B756B" w:rsidRDefault="001B6CCC"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Association</w:t>
            </w:r>
          </w:p>
        </w:tc>
        <w:tc>
          <w:tcPr>
            <w:tcW w:w="3400" w:type="dxa"/>
            <w:shd w:val="clear" w:color="auto" w:fill="F2F2F2" w:themeFill="background1" w:themeFillShade="F2"/>
            <w:vAlign w:val="center"/>
            <w:hideMark/>
          </w:tcPr>
          <w:p w14:paraId="10F3A8EF" w14:textId="77777777" w:rsidR="001B6CCC" w:rsidRPr="003B756B" w:rsidRDefault="001B6CCC" w:rsidP="00611D04">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Role name</w:t>
            </w:r>
          </w:p>
        </w:tc>
        <w:tc>
          <w:tcPr>
            <w:tcW w:w="4983" w:type="dxa"/>
            <w:gridSpan w:val="2"/>
            <w:shd w:val="clear" w:color="auto" w:fill="F2F2F2" w:themeFill="background1" w:themeFillShade="F2"/>
            <w:vAlign w:val="center"/>
            <w:hideMark/>
          </w:tcPr>
          <w:p w14:paraId="6EA483D5" w14:textId="77777777" w:rsidR="001B6CCC" w:rsidRPr="003B756B" w:rsidRDefault="001B6CCC" w:rsidP="00611D04">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1B6CCC" w:rsidRPr="003B756B" w14:paraId="09CF2226" w14:textId="77777777" w:rsidTr="001B6CCC">
        <w:trPr>
          <w:trHeight w:val="269"/>
        </w:trPr>
        <w:tc>
          <w:tcPr>
            <w:tcW w:w="0" w:type="auto"/>
            <w:vMerge/>
            <w:shd w:val="clear" w:color="auto" w:fill="F2F2F2" w:themeFill="background1" w:themeFillShade="F2"/>
            <w:vAlign w:val="center"/>
            <w:hideMark/>
          </w:tcPr>
          <w:p w14:paraId="356C48FC" w14:textId="77777777" w:rsidR="001B6CCC" w:rsidRPr="003B756B" w:rsidRDefault="001B6CCC" w:rsidP="00611D04">
            <w:pPr>
              <w:spacing w:after="0"/>
              <w:rPr>
                <w:rFonts w:eastAsia="굴림"/>
                <w:color w:val="0000FF"/>
                <w:sz w:val="22"/>
                <w:szCs w:val="22"/>
                <w:lang w:eastAsia="ko-KR"/>
              </w:rPr>
            </w:pPr>
          </w:p>
        </w:tc>
        <w:tc>
          <w:tcPr>
            <w:tcW w:w="3400" w:type="dxa"/>
            <w:vAlign w:val="center"/>
            <w:hideMark/>
          </w:tcPr>
          <w:p w14:paraId="1638B6A1" w14:textId="432EE92C" w:rsidR="001B6CCC" w:rsidRPr="00632F28" w:rsidRDefault="001B6CCC" w:rsidP="00611D04">
            <w:pPr>
              <w:widowControl w:val="0"/>
              <w:autoSpaceDE w:val="0"/>
              <w:autoSpaceDN w:val="0"/>
              <w:spacing w:after="0"/>
              <w:textAlignment w:val="baseline"/>
              <w:rPr>
                <w:rFonts w:asciiTheme="minorHAnsi" w:eastAsia="굴림" w:hAnsiTheme="minorHAnsi" w:cstheme="minorHAnsi"/>
                <w:color w:val="0000FF"/>
                <w:sz w:val="22"/>
                <w:szCs w:val="22"/>
                <w:lang w:eastAsia="ko-KR"/>
              </w:rPr>
            </w:pPr>
            <w:proofErr w:type="spellStart"/>
            <w:r>
              <w:rPr>
                <w:rFonts w:asciiTheme="minorHAnsi" w:eastAsia="맑은 고딕" w:hAnsiTheme="minorHAnsi" w:cstheme="minorHAnsi"/>
                <w:color w:val="0000FF"/>
                <w:sz w:val="22"/>
                <w:szCs w:val="22"/>
                <w:lang w:eastAsia="ko-KR"/>
              </w:rPr>
              <w:t>connectedNodes</w:t>
            </w:r>
            <w:proofErr w:type="spellEnd"/>
          </w:p>
        </w:tc>
        <w:tc>
          <w:tcPr>
            <w:tcW w:w="4983" w:type="dxa"/>
            <w:gridSpan w:val="2"/>
            <w:vAlign w:val="center"/>
            <w:hideMark/>
          </w:tcPr>
          <w:p w14:paraId="18C2F21E" w14:textId="7650B900" w:rsidR="001B6CCC" w:rsidRPr="003B756B" w:rsidRDefault="001B6CCC" w:rsidP="00611D04">
            <w:pPr>
              <w:widowControl w:val="0"/>
              <w:autoSpaceDE w:val="0"/>
              <w:autoSpaceDN w:val="0"/>
              <w:spacing w:after="0"/>
              <w:textAlignment w:val="baseline"/>
              <w:rPr>
                <w:rFonts w:eastAsia="굴림"/>
                <w:color w:val="0000FF"/>
                <w:sz w:val="22"/>
                <w:szCs w:val="22"/>
                <w:lang w:eastAsia="ko-KR"/>
              </w:rPr>
            </w:pPr>
            <w:proofErr w:type="spellStart"/>
            <w:r>
              <w:rPr>
                <w:rFonts w:asciiTheme="minorHAnsi" w:eastAsia="굴림" w:hAnsiTheme="minorHAnsi" w:cstheme="minorHAnsi"/>
                <w:color w:val="0000FF"/>
                <w:sz w:val="22"/>
                <w:szCs w:val="22"/>
                <w:lang w:eastAsia="ko-KR"/>
              </w:rPr>
              <w:t>InterLayerConnection</w:t>
            </w:r>
            <w:proofErr w:type="spellEnd"/>
            <w:r w:rsidRPr="003B756B">
              <w:rPr>
                <w:rFonts w:eastAsia="맑은 고딕"/>
                <w:color w:val="0000FF"/>
                <w:sz w:val="22"/>
                <w:szCs w:val="22"/>
                <w:lang w:eastAsia="ko-KR"/>
              </w:rPr>
              <w:t xml:space="preserve"> [</w:t>
            </w:r>
            <w:proofErr w:type="gramStart"/>
            <w:r w:rsidR="00651C57">
              <w:rPr>
                <w:rFonts w:eastAsia="맑은 고딕"/>
                <w:color w:val="0000FF"/>
                <w:sz w:val="22"/>
                <w:szCs w:val="22"/>
                <w:lang w:eastAsia="ko-KR"/>
              </w:rPr>
              <w:t>0</w:t>
            </w:r>
            <w:r w:rsidRPr="003B756B">
              <w:rPr>
                <w:rFonts w:eastAsia="맑은 고딕"/>
                <w:color w:val="0000FF"/>
                <w:sz w:val="22"/>
                <w:szCs w:val="22"/>
                <w:lang w:eastAsia="ko-KR"/>
              </w:rPr>
              <w:t>..</w:t>
            </w:r>
            <w:proofErr w:type="gramEnd"/>
            <w:r w:rsidRPr="003B756B">
              <w:rPr>
                <w:rFonts w:eastAsia="맑은 고딕"/>
                <w:color w:val="0000FF"/>
                <w:sz w:val="22"/>
                <w:szCs w:val="22"/>
                <w:lang w:eastAsia="ko-KR"/>
              </w:rPr>
              <w:t>*]</w:t>
            </w:r>
          </w:p>
        </w:tc>
      </w:tr>
      <w:tr w:rsidR="001B6CCC" w:rsidRPr="003B756B" w14:paraId="3135E07D" w14:textId="77777777" w:rsidTr="001B6CCC">
        <w:trPr>
          <w:trHeight w:val="205"/>
        </w:trPr>
        <w:tc>
          <w:tcPr>
            <w:tcW w:w="0" w:type="auto"/>
            <w:vMerge/>
            <w:shd w:val="clear" w:color="auto" w:fill="F2F2F2" w:themeFill="background1" w:themeFillShade="F2"/>
            <w:vAlign w:val="center"/>
            <w:hideMark/>
          </w:tcPr>
          <w:p w14:paraId="6A5DB696" w14:textId="77777777" w:rsidR="001B6CCC" w:rsidRPr="003B756B" w:rsidRDefault="001B6CCC" w:rsidP="00611D04">
            <w:pPr>
              <w:spacing w:after="0"/>
              <w:rPr>
                <w:rFonts w:eastAsia="굴림"/>
                <w:color w:val="0000FF"/>
                <w:sz w:val="22"/>
                <w:szCs w:val="22"/>
                <w:lang w:eastAsia="ko-KR"/>
              </w:rPr>
            </w:pPr>
          </w:p>
        </w:tc>
        <w:tc>
          <w:tcPr>
            <w:tcW w:w="3400" w:type="dxa"/>
            <w:vAlign w:val="center"/>
            <w:hideMark/>
          </w:tcPr>
          <w:p w14:paraId="28328DD5" w14:textId="77777777" w:rsidR="001B6CCC" w:rsidRPr="00632F28" w:rsidRDefault="001B6CCC" w:rsidP="00611D04">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632F28">
              <w:rPr>
                <w:rFonts w:asciiTheme="minorHAnsi" w:eastAsia="맑은 고딕" w:hAnsiTheme="minorHAnsi" w:cstheme="minorHAnsi"/>
                <w:color w:val="0000FF"/>
                <w:sz w:val="22"/>
                <w:szCs w:val="22"/>
                <w:lang w:eastAsia="ko-KR"/>
              </w:rPr>
              <w:t xml:space="preserve">duality </w:t>
            </w:r>
          </w:p>
        </w:tc>
        <w:tc>
          <w:tcPr>
            <w:tcW w:w="4983" w:type="dxa"/>
            <w:gridSpan w:val="2"/>
            <w:vAlign w:val="center"/>
            <w:hideMark/>
          </w:tcPr>
          <w:p w14:paraId="3677E917" w14:textId="48C0A1B9" w:rsidR="001B6CCC" w:rsidRPr="003B756B" w:rsidRDefault="001B6CCC" w:rsidP="00632F28">
            <w:pPr>
              <w:widowControl w:val="0"/>
              <w:autoSpaceDE w:val="0"/>
              <w:autoSpaceDN w:val="0"/>
              <w:spacing w:after="0"/>
              <w:ind w:left="1440" w:hanging="1440"/>
              <w:textAlignment w:val="baseline"/>
              <w:rPr>
                <w:rFonts w:eastAsia="굴림"/>
                <w:color w:val="0000FF"/>
                <w:sz w:val="22"/>
                <w:szCs w:val="22"/>
                <w:lang w:eastAsia="ko-KR"/>
              </w:rPr>
            </w:pPr>
            <w:r w:rsidRPr="00632F28">
              <w:rPr>
                <w:rFonts w:asciiTheme="minorHAnsi" w:eastAsia="굴림" w:hAnsiTheme="minorHAnsi" w:cstheme="minorHAnsi"/>
                <w:color w:val="0000FF"/>
                <w:sz w:val="22"/>
                <w:szCs w:val="22"/>
                <w:lang w:eastAsia="ko-KR"/>
              </w:rPr>
              <w:t>CellSpace</w:t>
            </w:r>
            <w:r w:rsidRPr="003B756B">
              <w:rPr>
                <w:rFonts w:eastAsia="맑은 고딕"/>
                <w:color w:val="0000FF"/>
                <w:sz w:val="22"/>
                <w:szCs w:val="22"/>
                <w:lang w:eastAsia="ko-KR"/>
              </w:rPr>
              <w:t xml:space="preserve"> [</w:t>
            </w:r>
            <w:proofErr w:type="gramStart"/>
            <w:r>
              <w:rPr>
                <w:rFonts w:eastAsia="맑은 고딕"/>
                <w:color w:val="0000FF"/>
                <w:sz w:val="22"/>
                <w:szCs w:val="22"/>
                <w:lang w:eastAsia="ko-KR"/>
              </w:rPr>
              <w:t>0</w:t>
            </w:r>
            <w:r w:rsidRPr="003B756B">
              <w:rPr>
                <w:rFonts w:eastAsia="맑은 고딕"/>
                <w:color w:val="0000FF"/>
                <w:sz w:val="22"/>
                <w:szCs w:val="22"/>
                <w:lang w:eastAsia="ko-KR"/>
              </w:rPr>
              <w:t>..</w:t>
            </w:r>
            <w:proofErr w:type="gramEnd"/>
            <w:r w:rsidRPr="003B756B">
              <w:rPr>
                <w:rFonts w:eastAsia="맑은 고딕"/>
                <w:color w:val="0000FF"/>
                <w:sz w:val="22"/>
                <w:szCs w:val="22"/>
                <w:lang w:eastAsia="ko-KR"/>
              </w:rPr>
              <w:t>1]</w:t>
            </w:r>
          </w:p>
        </w:tc>
      </w:tr>
      <w:tr w:rsidR="001B6CCC" w:rsidRPr="003B756B" w14:paraId="0BC9154D" w14:textId="77777777" w:rsidTr="001B6CCC">
        <w:trPr>
          <w:trHeight w:val="135"/>
        </w:trPr>
        <w:tc>
          <w:tcPr>
            <w:tcW w:w="0" w:type="auto"/>
            <w:vMerge/>
            <w:shd w:val="clear" w:color="auto" w:fill="F2F2F2" w:themeFill="background1" w:themeFillShade="F2"/>
            <w:vAlign w:val="center"/>
          </w:tcPr>
          <w:p w14:paraId="7307FB51" w14:textId="77777777" w:rsidR="001B6CCC" w:rsidRPr="003B756B" w:rsidRDefault="001B6CCC" w:rsidP="00611D04">
            <w:pPr>
              <w:spacing w:after="0"/>
              <w:rPr>
                <w:rFonts w:eastAsia="굴림"/>
                <w:color w:val="0000FF"/>
                <w:sz w:val="22"/>
                <w:szCs w:val="22"/>
                <w:lang w:eastAsia="ko-KR"/>
              </w:rPr>
            </w:pPr>
          </w:p>
        </w:tc>
        <w:tc>
          <w:tcPr>
            <w:tcW w:w="3400" w:type="dxa"/>
            <w:vAlign w:val="center"/>
          </w:tcPr>
          <w:p w14:paraId="144137CF" w14:textId="6D54FBF4" w:rsidR="001B6CCC" w:rsidRPr="00632F28" w:rsidRDefault="001B6CCC" w:rsidP="00611D04">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r>
              <w:rPr>
                <w:rFonts w:asciiTheme="minorHAnsi" w:eastAsia="맑은 고딕" w:hAnsiTheme="minorHAnsi" w:cstheme="minorHAnsi" w:hint="eastAsia"/>
                <w:color w:val="0000FF"/>
                <w:sz w:val="22"/>
                <w:szCs w:val="22"/>
                <w:lang w:eastAsia="ko-KR"/>
              </w:rPr>
              <w:t>c</w:t>
            </w:r>
            <w:r>
              <w:rPr>
                <w:rFonts w:asciiTheme="minorHAnsi" w:eastAsia="맑은 고딕" w:hAnsiTheme="minorHAnsi" w:cstheme="minorHAnsi"/>
                <w:color w:val="0000FF"/>
                <w:sz w:val="22"/>
                <w:szCs w:val="22"/>
                <w:lang w:eastAsia="ko-KR"/>
              </w:rPr>
              <w:t>onnects</w:t>
            </w:r>
          </w:p>
        </w:tc>
        <w:tc>
          <w:tcPr>
            <w:tcW w:w="4983" w:type="dxa"/>
            <w:gridSpan w:val="2"/>
            <w:vAlign w:val="center"/>
          </w:tcPr>
          <w:p w14:paraId="2506AA89" w14:textId="00902091" w:rsidR="001B6CCC" w:rsidRPr="00632F28" w:rsidRDefault="001B6CCC" w:rsidP="00632F28">
            <w:pPr>
              <w:widowControl w:val="0"/>
              <w:autoSpaceDE w:val="0"/>
              <w:autoSpaceDN w:val="0"/>
              <w:spacing w:after="0"/>
              <w:ind w:left="1440" w:hanging="1440"/>
              <w:textAlignment w:val="baseline"/>
              <w:rPr>
                <w:rFonts w:asciiTheme="minorHAnsi" w:eastAsia="굴림" w:hAnsiTheme="minorHAnsi" w:cstheme="minorHAnsi"/>
                <w:color w:val="0000FF"/>
                <w:sz w:val="22"/>
                <w:szCs w:val="22"/>
                <w:lang w:eastAsia="ko-KR"/>
              </w:rPr>
            </w:pPr>
            <w:r>
              <w:rPr>
                <w:rFonts w:asciiTheme="minorHAnsi" w:eastAsia="굴림" w:hAnsiTheme="minorHAnsi" w:cstheme="minorHAnsi" w:hint="eastAsia"/>
                <w:color w:val="0000FF"/>
                <w:sz w:val="22"/>
                <w:szCs w:val="22"/>
                <w:lang w:eastAsia="ko-KR"/>
              </w:rPr>
              <w:t>E</w:t>
            </w:r>
            <w:r>
              <w:rPr>
                <w:rFonts w:asciiTheme="minorHAnsi" w:eastAsia="굴림" w:hAnsiTheme="minorHAnsi" w:cstheme="minorHAnsi"/>
                <w:color w:val="0000FF"/>
                <w:sz w:val="22"/>
                <w:szCs w:val="22"/>
                <w:lang w:eastAsia="ko-KR"/>
              </w:rPr>
              <w:t>dge [</w:t>
            </w:r>
            <w:proofErr w:type="gramStart"/>
            <w:r>
              <w:rPr>
                <w:rFonts w:asciiTheme="minorHAnsi" w:eastAsia="굴림" w:hAnsiTheme="minorHAnsi" w:cstheme="minorHAnsi"/>
                <w:color w:val="0000FF"/>
                <w:sz w:val="22"/>
                <w:szCs w:val="22"/>
                <w:lang w:eastAsia="ko-KR"/>
              </w:rPr>
              <w:t>0..</w:t>
            </w:r>
            <w:proofErr w:type="gramEnd"/>
            <w:r>
              <w:rPr>
                <w:rFonts w:asciiTheme="minorHAnsi" w:eastAsia="굴림" w:hAnsiTheme="minorHAnsi" w:cstheme="minorHAnsi"/>
                <w:color w:val="0000FF"/>
                <w:sz w:val="22"/>
                <w:szCs w:val="22"/>
                <w:lang w:eastAsia="ko-KR"/>
              </w:rPr>
              <w:t>*]</w:t>
            </w:r>
          </w:p>
        </w:tc>
      </w:tr>
      <w:tr w:rsidR="00687BA6" w:rsidRPr="003B756B" w14:paraId="2A937AFA" w14:textId="77777777" w:rsidTr="001B6CCC">
        <w:trPr>
          <w:trHeight w:val="139"/>
        </w:trPr>
        <w:tc>
          <w:tcPr>
            <w:tcW w:w="1535" w:type="dxa"/>
            <w:vMerge w:val="restart"/>
            <w:shd w:val="clear" w:color="auto" w:fill="F2F2F2" w:themeFill="background1" w:themeFillShade="F2"/>
            <w:vAlign w:val="center"/>
            <w:hideMark/>
          </w:tcPr>
          <w:p w14:paraId="7AF1D9AC" w14:textId="33E429B4" w:rsidR="00687BA6" w:rsidRPr="003B756B" w:rsidRDefault="00C8315C"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Properties</w:t>
            </w:r>
          </w:p>
        </w:tc>
        <w:tc>
          <w:tcPr>
            <w:tcW w:w="3400" w:type="dxa"/>
            <w:shd w:val="clear" w:color="auto" w:fill="F2F2F2" w:themeFill="background1" w:themeFillShade="F2"/>
            <w:vAlign w:val="center"/>
            <w:hideMark/>
          </w:tcPr>
          <w:p w14:paraId="2B389984" w14:textId="4CB0A12E" w:rsidR="00687BA6" w:rsidRPr="003B756B" w:rsidRDefault="009A04AC" w:rsidP="00611D04">
            <w:pPr>
              <w:widowControl w:val="0"/>
              <w:wordWrap w:val="0"/>
              <w:autoSpaceDE w:val="0"/>
              <w:autoSpaceDN w:val="0"/>
              <w:spacing w:after="0"/>
              <w:jc w:val="both"/>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w:t>
            </w:r>
            <w:r w:rsidR="00687BA6" w:rsidRPr="003B756B">
              <w:rPr>
                <w:rFonts w:eastAsia="맑은 고딕"/>
                <w:b/>
                <w:bCs/>
                <w:color w:val="0000FF"/>
                <w:sz w:val="22"/>
                <w:szCs w:val="22"/>
                <w:lang w:eastAsia="ko-KR"/>
              </w:rPr>
              <w:t>name</w:t>
            </w:r>
          </w:p>
        </w:tc>
        <w:tc>
          <w:tcPr>
            <w:tcW w:w="4983" w:type="dxa"/>
            <w:gridSpan w:val="2"/>
            <w:shd w:val="clear" w:color="auto" w:fill="F2F2F2" w:themeFill="background1" w:themeFillShade="F2"/>
            <w:vAlign w:val="center"/>
            <w:hideMark/>
          </w:tcPr>
          <w:p w14:paraId="35662483" w14:textId="77777777" w:rsidR="00687BA6" w:rsidRPr="003B756B" w:rsidRDefault="00687BA6" w:rsidP="00611D04">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687BA6" w:rsidRPr="003B756B" w14:paraId="24BBFDC5" w14:textId="77777777" w:rsidTr="001B6CCC">
        <w:trPr>
          <w:trHeight w:val="299"/>
        </w:trPr>
        <w:tc>
          <w:tcPr>
            <w:tcW w:w="0" w:type="auto"/>
            <w:vMerge/>
            <w:shd w:val="clear" w:color="auto" w:fill="F2F2F2" w:themeFill="background1" w:themeFillShade="F2"/>
            <w:vAlign w:val="center"/>
            <w:hideMark/>
          </w:tcPr>
          <w:p w14:paraId="76E183F0" w14:textId="77777777" w:rsidR="00687BA6" w:rsidRPr="003B756B" w:rsidRDefault="00687BA6" w:rsidP="00611D04">
            <w:pPr>
              <w:spacing w:after="0"/>
              <w:rPr>
                <w:rFonts w:eastAsia="굴림"/>
                <w:color w:val="0000FF"/>
                <w:sz w:val="22"/>
                <w:szCs w:val="22"/>
                <w:lang w:eastAsia="ko-KR"/>
              </w:rPr>
            </w:pPr>
          </w:p>
        </w:tc>
        <w:tc>
          <w:tcPr>
            <w:tcW w:w="3400" w:type="dxa"/>
            <w:vAlign w:val="center"/>
          </w:tcPr>
          <w:p w14:paraId="448F7417" w14:textId="5D5381FF" w:rsidR="00687BA6" w:rsidRPr="00632F28" w:rsidRDefault="00611D04" w:rsidP="00611D04">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632F28">
              <w:rPr>
                <w:rFonts w:asciiTheme="minorHAnsi" w:eastAsia="맑은 고딕" w:hAnsiTheme="minorHAnsi" w:cstheme="minorHAnsi"/>
                <w:color w:val="0000FF"/>
                <w:sz w:val="22"/>
                <w:szCs w:val="22"/>
                <w:lang w:eastAsia="ko-KR"/>
              </w:rPr>
              <w:t>geometry</w:t>
            </w:r>
          </w:p>
        </w:tc>
        <w:tc>
          <w:tcPr>
            <w:tcW w:w="4983" w:type="dxa"/>
            <w:gridSpan w:val="2"/>
            <w:vAlign w:val="center"/>
          </w:tcPr>
          <w:p w14:paraId="4E657165" w14:textId="1115CC22" w:rsidR="00687BA6" w:rsidRPr="003B756B" w:rsidRDefault="00611D04" w:rsidP="00611D04">
            <w:pPr>
              <w:widowControl w:val="0"/>
              <w:autoSpaceDE w:val="0"/>
              <w:autoSpaceDN w:val="0"/>
              <w:spacing w:after="0"/>
              <w:textAlignment w:val="baseline"/>
              <w:rPr>
                <w:rFonts w:eastAsia="굴림"/>
                <w:color w:val="0000FF"/>
                <w:sz w:val="22"/>
                <w:szCs w:val="22"/>
                <w:lang w:eastAsia="ko-KR"/>
              </w:rPr>
            </w:pPr>
            <w:proofErr w:type="spellStart"/>
            <w:r w:rsidRPr="00632F28">
              <w:rPr>
                <w:rFonts w:asciiTheme="minorHAnsi" w:eastAsia="맑은 고딕" w:hAnsiTheme="minorHAnsi" w:cstheme="minorHAnsi"/>
                <w:color w:val="0000FF"/>
                <w:sz w:val="22"/>
                <w:szCs w:val="22"/>
                <w:lang w:eastAsia="ko-KR"/>
              </w:rPr>
              <w:t>GM_Point</w:t>
            </w:r>
            <w:proofErr w:type="spellEnd"/>
            <w:r w:rsidR="00687BA6" w:rsidRPr="003B756B">
              <w:rPr>
                <w:rFonts w:eastAsia="맑은 고딕"/>
                <w:color w:val="0000FF"/>
                <w:sz w:val="22"/>
                <w:szCs w:val="22"/>
                <w:lang w:eastAsia="ko-KR"/>
              </w:rPr>
              <w:t xml:space="preserve"> [</w:t>
            </w:r>
            <w:proofErr w:type="gramStart"/>
            <w:r w:rsidR="00687BA6" w:rsidRPr="003B756B">
              <w:rPr>
                <w:rFonts w:eastAsia="맑은 고딕"/>
                <w:color w:val="0000FF"/>
                <w:sz w:val="22"/>
                <w:szCs w:val="22"/>
                <w:lang w:eastAsia="ko-KR"/>
              </w:rPr>
              <w:t>0..</w:t>
            </w:r>
            <w:proofErr w:type="gramEnd"/>
            <w:r w:rsidR="00687BA6" w:rsidRPr="003B756B">
              <w:rPr>
                <w:rFonts w:eastAsia="맑은 고딕"/>
                <w:color w:val="0000FF"/>
                <w:sz w:val="22"/>
                <w:szCs w:val="22"/>
                <w:lang w:eastAsia="ko-KR"/>
              </w:rPr>
              <w:t>1]</w:t>
            </w:r>
          </w:p>
        </w:tc>
      </w:tr>
      <w:tr w:rsidR="00687BA6" w:rsidRPr="003B756B" w14:paraId="4D6B35B9" w14:textId="77777777" w:rsidTr="001B6CCC">
        <w:trPr>
          <w:trHeight w:val="275"/>
        </w:trPr>
        <w:tc>
          <w:tcPr>
            <w:tcW w:w="1535" w:type="dxa"/>
            <w:vMerge w:val="restart"/>
            <w:shd w:val="clear" w:color="auto" w:fill="F2F2F2" w:themeFill="background1" w:themeFillShade="F2"/>
            <w:vAlign w:val="center"/>
            <w:hideMark/>
          </w:tcPr>
          <w:p w14:paraId="1CA35572" w14:textId="77777777" w:rsidR="00687BA6" w:rsidRPr="003B756B" w:rsidRDefault="00687BA6"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422" w:type="dxa"/>
            <w:gridSpan w:val="2"/>
            <w:shd w:val="clear" w:color="auto" w:fill="F2F2F2" w:themeFill="background1" w:themeFillShade="F2"/>
            <w:vAlign w:val="center"/>
            <w:hideMark/>
          </w:tcPr>
          <w:p w14:paraId="4111B5A7" w14:textId="7CB89A40" w:rsidR="00687BA6" w:rsidRPr="003B756B" w:rsidRDefault="001B6CCC" w:rsidP="00611D04">
            <w:pPr>
              <w:widowControl w:val="0"/>
              <w:wordWrap w:val="0"/>
              <w:autoSpaceDE w:val="0"/>
              <w:autoSpaceDN w:val="0"/>
              <w:spacing w:after="0"/>
              <w:jc w:val="both"/>
              <w:textAlignment w:val="baseline"/>
              <w:rPr>
                <w:rFonts w:eastAsia="굴림"/>
                <w:b/>
                <w:color w:val="0000FF"/>
                <w:sz w:val="22"/>
                <w:szCs w:val="22"/>
                <w:lang w:eastAsia="ko-KR"/>
              </w:rPr>
            </w:pPr>
            <w:r>
              <w:rPr>
                <w:rFonts w:eastAsia="굴림"/>
                <w:b/>
                <w:color w:val="0000FF"/>
                <w:sz w:val="22"/>
                <w:szCs w:val="22"/>
                <w:lang w:eastAsia="ko-KR"/>
              </w:rPr>
              <w:t>Constraint</w:t>
            </w:r>
            <w:r w:rsidR="00687BA6" w:rsidRPr="003B756B">
              <w:rPr>
                <w:rFonts w:eastAsia="굴림"/>
                <w:b/>
                <w:color w:val="0000FF"/>
                <w:sz w:val="22"/>
                <w:szCs w:val="22"/>
                <w:lang w:eastAsia="ko-KR"/>
              </w:rPr>
              <w:t xml:space="preserve"> ID</w:t>
            </w:r>
          </w:p>
        </w:tc>
        <w:tc>
          <w:tcPr>
            <w:tcW w:w="4961" w:type="dxa"/>
            <w:shd w:val="clear" w:color="auto" w:fill="F2F2F2" w:themeFill="background1" w:themeFillShade="F2"/>
            <w:vAlign w:val="center"/>
          </w:tcPr>
          <w:p w14:paraId="5F72AD32" w14:textId="027444E8" w:rsidR="00687BA6" w:rsidRPr="003B756B" w:rsidRDefault="00687BA6" w:rsidP="00611D04">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Constraint</w:t>
            </w:r>
          </w:p>
        </w:tc>
      </w:tr>
      <w:tr w:rsidR="001B6CCC" w:rsidRPr="003B756B" w14:paraId="4FC3B7D6" w14:textId="77777777" w:rsidTr="00850D4C">
        <w:trPr>
          <w:trHeight w:val="482"/>
        </w:trPr>
        <w:tc>
          <w:tcPr>
            <w:tcW w:w="1535" w:type="dxa"/>
            <w:vMerge/>
            <w:shd w:val="clear" w:color="auto" w:fill="F2F2F2" w:themeFill="background1" w:themeFillShade="F2"/>
            <w:vAlign w:val="center"/>
          </w:tcPr>
          <w:p w14:paraId="24F8DCE4" w14:textId="77777777" w:rsidR="001B6CCC" w:rsidRPr="003B756B" w:rsidRDefault="001B6CCC" w:rsidP="001B6CCC">
            <w:pPr>
              <w:widowControl w:val="0"/>
              <w:autoSpaceDE w:val="0"/>
              <w:autoSpaceDN w:val="0"/>
              <w:spacing w:after="0"/>
              <w:jc w:val="center"/>
              <w:textAlignment w:val="baseline"/>
              <w:rPr>
                <w:rFonts w:eastAsia="맑은 고딕"/>
                <w:b/>
                <w:bCs/>
                <w:color w:val="0000FF"/>
                <w:sz w:val="22"/>
                <w:szCs w:val="22"/>
                <w:lang w:eastAsia="ko-KR"/>
              </w:rPr>
            </w:pPr>
          </w:p>
        </w:tc>
        <w:tc>
          <w:tcPr>
            <w:tcW w:w="3422" w:type="dxa"/>
            <w:gridSpan w:val="2"/>
            <w:vAlign w:val="center"/>
          </w:tcPr>
          <w:p w14:paraId="7A3ED2C4" w14:textId="1F252D85" w:rsidR="001B6CCC" w:rsidRPr="003B756B" w:rsidRDefault="001B6CCC" w:rsidP="001B6CCC">
            <w:pPr>
              <w:widowControl w:val="0"/>
              <w:wordWrap w:val="0"/>
              <w:autoSpaceDE w:val="0"/>
              <w:autoSpaceDN w:val="0"/>
              <w:spacing w:after="0"/>
              <w:jc w:val="both"/>
              <w:textAlignment w:val="baseline"/>
              <w:rPr>
                <w:rFonts w:eastAsia="맑은 고딕"/>
                <w:color w:val="0000FF"/>
                <w:sz w:val="22"/>
                <w:szCs w:val="22"/>
                <w:lang w:eastAsia="ko-KR"/>
              </w:rPr>
            </w:pPr>
            <w:r w:rsidRPr="002115DA">
              <w:rPr>
                <w:rFonts w:eastAsia="맑은 고딕"/>
                <w:color w:val="FF0000"/>
                <w:sz w:val="22"/>
                <w:szCs w:val="22"/>
                <w:lang w:eastAsia="ko-KR"/>
              </w:rPr>
              <w:t>Indoorgml2/constraints/</w:t>
            </w:r>
            <w:r>
              <w:rPr>
                <w:rFonts w:eastAsia="맑은 고딕"/>
                <w:color w:val="0000FF"/>
                <w:sz w:val="22"/>
                <w:szCs w:val="22"/>
                <w:lang w:eastAsia="ko-KR"/>
              </w:rPr>
              <w:t>node-1</w:t>
            </w:r>
          </w:p>
        </w:tc>
        <w:tc>
          <w:tcPr>
            <w:tcW w:w="4961" w:type="dxa"/>
            <w:vAlign w:val="center"/>
          </w:tcPr>
          <w:p w14:paraId="5728B565" w14:textId="7BC77B62" w:rsidR="001B6CCC" w:rsidRPr="003B756B" w:rsidRDefault="00F24DBB" w:rsidP="001B6CCC">
            <w:pPr>
              <w:widowControl w:val="0"/>
              <w:wordWrap w:val="0"/>
              <w:autoSpaceDE w:val="0"/>
              <w:autoSpaceDN w:val="0"/>
              <w:spacing w:after="0"/>
              <w:textAlignment w:val="baseline"/>
              <w:rPr>
                <w:rFonts w:eastAsia="맑은 고딕"/>
                <w:color w:val="0000FF"/>
                <w:sz w:val="22"/>
                <w:szCs w:val="22"/>
                <w:lang w:eastAsia="ko-KR"/>
              </w:rPr>
            </w:pPr>
            <w:ins w:id="451" w:author="Abdou D" w:date="2024-01-29T16:45:00Z">
              <w:r>
                <w:rPr>
                  <w:rFonts w:eastAsia="맑은 고딕"/>
                  <w:color w:val="0000FF"/>
                  <w:sz w:val="22"/>
                  <w:szCs w:val="22"/>
                  <w:lang w:eastAsia="ko-KR"/>
                </w:rPr>
                <w:t xml:space="preserve">When the </w:t>
              </w:r>
              <w:proofErr w:type="spellStart"/>
              <w:r>
                <w:rPr>
                  <w:rFonts w:eastAsia="맑은 고딕"/>
                  <w:color w:val="0000FF"/>
                  <w:sz w:val="22"/>
                  <w:szCs w:val="22"/>
                  <w:lang w:eastAsia="ko-KR"/>
                </w:rPr>
                <w:t>isLogical</w:t>
              </w:r>
              <w:proofErr w:type="spellEnd"/>
              <w:r>
                <w:rPr>
                  <w:rFonts w:eastAsia="맑은 고딕"/>
                  <w:color w:val="0000FF"/>
                  <w:sz w:val="22"/>
                  <w:szCs w:val="22"/>
                  <w:lang w:eastAsia="ko-KR"/>
                </w:rPr>
                <w:t xml:space="preserve"> attribute of </w:t>
              </w:r>
              <w:r w:rsidR="00ED3122">
                <w:rPr>
                  <w:rFonts w:eastAsia="맑은 고딕"/>
                  <w:color w:val="0000FF"/>
                  <w:sz w:val="22"/>
                  <w:szCs w:val="22"/>
                  <w:lang w:eastAsia="ko-KR"/>
                </w:rPr>
                <w:t xml:space="preserve">a </w:t>
              </w:r>
              <w:proofErr w:type="spellStart"/>
              <w:r w:rsidR="00ED3122">
                <w:rPr>
                  <w:rFonts w:eastAsia="맑은 고딕"/>
                  <w:color w:val="0000FF"/>
                  <w:sz w:val="22"/>
                  <w:szCs w:val="22"/>
                  <w:lang w:eastAsia="ko-KR"/>
                </w:rPr>
                <w:t>DualSpaceLayer</w:t>
              </w:r>
              <w:proofErr w:type="spellEnd"/>
              <w:r w:rsidR="00ED3122">
                <w:rPr>
                  <w:rFonts w:eastAsia="맑은 고딕"/>
                  <w:color w:val="0000FF"/>
                  <w:sz w:val="22"/>
                  <w:szCs w:val="22"/>
                  <w:lang w:eastAsia="ko-KR"/>
                </w:rPr>
                <w:t xml:space="preserve"> is set to TRUE,</w:t>
              </w:r>
              <w:r>
                <w:rPr>
                  <w:rFonts w:eastAsia="맑은 고딕"/>
                  <w:color w:val="0000FF"/>
                  <w:sz w:val="22"/>
                  <w:szCs w:val="22"/>
                  <w:lang w:eastAsia="ko-KR"/>
                </w:rPr>
                <w:t xml:space="preserve"> </w:t>
              </w:r>
            </w:ins>
            <w:del w:id="452" w:author="Abdou D" w:date="2024-01-29T16:43:00Z">
              <w:r w:rsidR="001B6CCC" w:rsidDel="00960DE7">
                <w:rPr>
                  <w:rFonts w:eastAsia="맑은 고딕" w:hint="eastAsia"/>
                  <w:color w:val="0000FF"/>
                  <w:sz w:val="22"/>
                  <w:szCs w:val="22"/>
                  <w:lang w:eastAsia="ko-KR"/>
                </w:rPr>
                <w:delText>t</w:delText>
              </w:r>
              <w:r w:rsidR="001B6CCC" w:rsidDel="00960DE7">
                <w:rPr>
                  <w:rFonts w:eastAsia="맑은 고딕"/>
                  <w:color w:val="0000FF"/>
                  <w:sz w:val="22"/>
                  <w:szCs w:val="22"/>
                  <w:lang w:eastAsia="ko-KR"/>
                </w:rPr>
                <w:delText xml:space="preserve">he </w:delText>
              </w:r>
            </w:del>
            <w:ins w:id="453" w:author="Abdou D" w:date="2024-01-29T16:45:00Z">
              <w:r w:rsidR="00ED3122">
                <w:rPr>
                  <w:rFonts w:eastAsia="맑은 고딕"/>
                  <w:color w:val="0000FF"/>
                  <w:sz w:val="22"/>
                  <w:szCs w:val="22"/>
                  <w:lang w:eastAsia="ko-KR"/>
                </w:rPr>
                <w:t>t</w:t>
              </w:r>
            </w:ins>
            <w:ins w:id="454" w:author="Abdou D" w:date="2024-01-29T16:43:00Z">
              <w:r w:rsidR="00960DE7">
                <w:rPr>
                  <w:rFonts w:eastAsia="맑은 고딕"/>
                  <w:color w:val="0000FF"/>
                  <w:sz w:val="22"/>
                  <w:szCs w:val="22"/>
                  <w:lang w:eastAsia="ko-KR"/>
                </w:rPr>
                <w:t xml:space="preserve">he </w:t>
              </w:r>
            </w:ins>
            <w:r w:rsidR="001B6CCC">
              <w:rPr>
                <w:rFonts w:eastAsia="맑은 고딕"/>
                <w:color w:val="0000FF"/>
                <w:sz w:val="22"/>
                <w:szCs w:val="22"/>
                <w:lang w:eastAsia="ko-KR"/>
              </w:rPr>
              <w:t>geometr</w:t>
            </w:r>
            <w:ins w:id="455" w:author="Abdou D" w:date="2024-01-29T16:46:00Z">
              <w:r w:rsidR="006A74BD">
                <w:rPr>
                  <w:rFonts w:eastAsia="맑은 고딕"/>
                  <w:color w:val="0000FF"/>
                  <w:sz w:val="22"/>
                  <w:szCs w:val="22"/>
                  <w:lang w:eastAsia="ko-KR"/>
                </w:rPr>
                <w:t>ies</w:t>
              </w:r>
            </w:ins>
            <w:del w:id="456" w:author="Abdou D" w:date="2024-01-29T16:46:00Z">
              <w:r w:rsidR="001B6CCC" w:rsidDel="006A74BD">
                <w:rPr>
                  <w:rFonts w:eastAsia="맑은 고딕"/>
                  <w:color w:val="0000FF"/>
                  <w:sz w:val="22"/>
                  <w:szCs w:val="22"/>
                  <w:lang w:eastAsia="ko-KR"/>
                </w:rPr>
                <w:delText>y</w:delText>
              </w:r>
            </w:del>
            <w:r w:rsidR="001B6CCC">
              <w:rPr>
                <w:rFonts w:eastAsia="맑은 고딕"/>
                <w:color w:val="0000FF"/>
                <w:sz w:val="22"/>
                <w:szCs w:val="22"/>
                <w:lang w:eastAsia="ko-KR"/>
              </w:rPr>
              <w:t xml:space="preserve"> of</w:t>
            </w:r>
            <w:ins w:id="457" w:author="Abdou D" w:date="2024-01-29T16:43:00Z">
              <w:r w:rsidR="00960DE7">
                <w:rPr>
                  <w:rFonts w:eastAsia="맑은 고딕"/>
                  <w:color w:val="0000FF"/>
                  <w:sz w:val="22"/>
                  <w:szCs w:val="22"/>
                  <w:lang w:eastAsia="ko-KR"/>
                </w:rPr>
                <w:t xml:space="preserve"> </w:t>
              </w:r>
            </w:ins>
            <w:ins w:id="458" w:author="Abdou D" w:date="2024-01-29T16:45:00Z">
              <w:r w:rsidR="00ED3122">
                <w:rPr>
                  <w:rFonts w:eastAsia="맑은 고딕"/>
                  <w:color w:val="0000FF"/>
                  <w:sz w:val="22"/>
                  <w:szCs w:val="22"/>
                  <w:lang w:eastAsia="ko-KR"/>
                </w:rPr>
                <w:t>its</w:t>
              </w:r>
            </w:ins>
            <w:ins w:id="459" w:author="Abdou D" w:date="2024-01-29T16:43:00Z">
              <w:r w:rsidR="00960DE7">
                <w:rPr>
                  <w:rFonts w:eastAsia="맑은 고딕"/>
                  <w:color w:val="0000FF"/>
                  <w:sz w:val="22"/>
                  <w:szCs w:val="22"/>
                  <w:lang w:eastAsia="ko-KR"/>
                </w:rPr>
                <w:t xml:space="preserve"> </w:t>
              </w:r>
            </w:ins>
            <w:del w:id="460" w:author="Abdou D" w:date="2024-01-29T16:43:00Z">
              <w:r w:rsidR="001B6CCC" w:rsidDel="00960DE7">
                <w:rPr>
                  <w:rFonts w:eastAsia="맑은 고딕"/>
                  <w:color w:val="0000FF"/>
                  <w:sz w:val="22"/>
                  <w:szCs w:val="22"/>
                  <w:lang w:eastAsia="ko-KR"/>
                </w:rPr>
                <w:delText xml:space="preserve"> n</w:delText>
              </w:r>
            </w:del>
            <w:ins w:id="461" w:author="Abdou D" w:date="2024-01-29T16:43:00Z">
              <w:r w:rsidR="00960DE7">
                <w:rPr>
                  <w:rFonts w:eastAsia="맑은 고딕"/>
                  <w:color w:val="0000FF"/>
                  <w:sz w:val="22"/>
                  <w:szCs w:val="22"/>
                  <w:lang w:eastAsia="ko-KR"/>
                </w:rPr>
                <w:t>N</w:t>
              </w:r>
            </w:ins>
            <w:r w:rsidR="001B6CCC">
              <w:rPr>
                <w:rFonts w:eastAsia="맑은 고딕"/>
                <w:color w:val="0000FF"/>
                <w:sz w:val="22"/>
                <w:szCs w:val="22"/>
                <w:lang w:eastAsia="ko-KR"/>
              </w:rPr>
              <w:t>ode</w:t>
            </w:r>
            <w:ins w:id="462" w:author="Abdou D" w:date="2024-01-29T16:43:00Z">
              <w:r w:rsidR="00960DE7">
                <w:rPr>
                  <w:rFonts w:eastAsia="맑은 고딕"/>
                  <w:color w:val="0000FF"/>
                  <w:sz w:val="22"/>
                  <w:szCs w:val="22"/>
                  <w:lang w:eastAsia="ko-KR"/>
                </w:rPr>
                <w:t xml:space="preserve"> instance</w:t>
              </w:r>
            </w:ins>
            <w:ins w:id="463" w:author="Abdou D" w:date="2024-01-29T16:45:00Z">
              <w:r w:rsidR="00ED3122">
                <w:rPr>
                  <w:rFonts w:eastAsia="맑은 고딕"/>
                  <w:color w:val="0000FF"/>
                  <w:sz w:val="22"/>
                  <w:szCs w:val="22"/>
                  <w:lang w:eastAsia="ko-KR"/>
                </w:rPr>
                <w:t>s</w:t>
              </w:r>
            </w:ins>
            <w:r w:rsidR="001B6CCC">
              <w:rPr>
                <w:rFonts w:eastAsia="맑은 고딕"/>
                <w:color w:val="0000FF"/>
                <w:sz w:val="22"/>
                <w:szCs w:val="22"/>
                <w:lang w:eastAsia="ko-KR"/>
              </w:rPr>
              <w:t xml:space="preserve"> shall be</w:t>
            </w:r>
            <w:ins w:id="464" w:author="Abdou D" w:date="2024-01-29T16:44:00Z">
              <w:r w:rsidR="00841CC7">
                <w:rPr>
                  <w:rFonts w:eastAsia="맑은 고딕"/>
                  <w:color w:val="0000FF"/>
                  <w:sz w:val="22"/>
                  <w:szCs w:val="22"/>
                  <w:lang w:eastAsia="ko-KR"/>
                </w:rPr>
                <w:t xml:space="preserve"> spatially located</w:t>
              </w:r>
            </w:ins>
            <w:r w:rsidR="001B6CCC">
              <w:rPr>
                <w:rFonts w:eastAsia="맑은 고딕"/>
                <w:color w:val="0000FF"/>
                <w:sz w:val="22"/>
                <w:szCs w:val="22"/>
                <w:lang w:eastAsia="ko-KR"/>
              </w:rPr>
              <w:t xml:space="preserve"> inside of </w:t>
            </w:r>
            <w:del w:id="465" w:author="Abdou D" w:date="2024-01-29T16:43:00Z">
              <w:r w:rsidR="001B6CCC" w:rsidDel="005811DC">
                <w:rPr>
                  <w:rFonts w:eastAsia="맑은 고딕"/>
                  <w:color w:val="0000FF"/>
                  <w:sz w:val="22"/>
                  <w:szCs w:val="22"/>
                  <w:lang w:eastAsia="ko-KR"/>
                </w:rPr>
                <w:delText xml:space="preserve">the </w:delText>
              </w:r>
            </w:del>
            <w:ins w:id="466" w:author="Abdou D" w:date="2024-01-29T16:46:00Z">
              <w:r w:rsidR="006A74BD">
                <w:rPr>
                  <w:rFonts w:eastAsia="맑은 고딕"/>
                  <w:color w:val="0000FF"/>
                  <w:sz w:val="22"/>
                  <w:szCs w:val="22"/>
                  <w:lang w:eastAsia="ko-KR"/>
                </w:rPr>
                <w:t>their</w:t>
              </w:r>
            </w:ins>
            <w:ins w:id="467" w:author="Abdou D" w:date="2024-01-29T16:43:00Z">
              <w:r w:rsidR="005811DC">
                <w:rPr>
                  <w:rFonts w:eastAsia="맑은 고딕"/>
                  <w:color w:val="0000FF"/>
                  <w:sz w:val="22"/>
                  <w:szCs w:val="22"/>
                  <w:lang w:eastAsia="ko-KR"/>
                </w:rPr>
                <w:t xml:space="preserve"> </w:t>
              </w:r>
            </w:ins>
            <w:r w:rsidR="001B6CCC">
              <w:rPr>
                <w:rFonts w:eastAsia="맑은 고딕"/>
                <w:color w:val="0000FF"/>
                <w:sz w:val="22"/>
                <w:szCs w:val="22"/>
                <w:lang w:eastAsia="ko-KR"/>
              </w:rPr>
              <w:t xml:space="preserve">corresponding </w:t>
            </w:r>
            <w:proofErr w:type="spellStart"/>
            <w:ins w:id="468" w:author="Abdou D" w:date="2024-01-29T16:44:00Z">
              <w:r w:rsidR="005811DC">
                <w:rPr>
                  <w:rFonts w:eastAsia="맑은 고딕"/>
                  <w:color w:val="0000FF"/>
                  <w:sz w:val="22"/>
                  <w:szCs w:val="22"/>
                  <w:lang w:eastAsia="ko-KR"/>
                </w:rPr>
                <w:t>C</w:t>
              </w:r>
            </w:ins>
            <w:del w:id="469" w:author="Abdou D" w:date="2024-01-29T16:44:00Z">
              <w:r w:rsidR="001B6CCC" w:rsidDel="005811DC">
                <w:rPr>
                  <w:rFonts w:eastAsia="맑은 고딕"/>
                  <w:color w:val="0000FF"/>
                  <w:sz w:val="22"/>
                  <w:szCs w:val="22"/>
                  <w:lang w:eastAsia="ko-KR"/>
                </w:rPr>
                <w:delText>c</w:delText>
              </w:r>
            </w:del>
            <w:r w:rsidR="001B6CCC">
              <w:rPr>
                <w:rFonts w:eastAsia="맑은 고딕"/>
                <w:color w:val="0000FF"/>
                <w:sz w:val="22"/>
                <w:szCs w:val="22"/>
                <w:lang w:eastAsia="ko-KR"/>
              </w:rPr>
              <w:t>ell</w:t>
            </w:r>
            <w:del w:id="470" w:author="Abdou D" w:date="2024-01-29T16:43:00Z">
              <w:r w:rsidR="001B6CCC" w:rsidDel="005811DC">
                <w:rPr>
                  <w:rFonts w:eastAsia="맑은 고딕"/>
                  <w:color w:val="0000FF"/>
                  <w:sz w:val="22"/>
                  <w:szCs w:val="22"/>
                  <w:lang w:eastAsia="ko-KR"/>
                </w:rPr>
                <w:delText xml:space="preserve"> s</w:delText>
              </w:r>
            </w:del>
            <w:ins w:id="471" w:author="Abdou D" w:date="2024-01-29T16:43:00Z">
              <w:r w:rsidR="005811DC">
                <w:rPr>
                  <w:rFonts w:eastAsia="맑은 고딕"/>
                  <w:color w:val="0000FF"/>
                  <w:sz w:val="22"/>
                  <w:szCs w:val="22"/>
                  <w:lang w:eastAsia="ko-KR"/>
                </w:rPr>
                <w:t>S</w:t>
              </w:r>
            </w:ins>
            <w:r w:rsidR="001B6CCC">
              <w:rPr>
                <w:rFonts w:eastAsia="맑은 고딕"/>
                <w:color w:val="0000FF"/>
                <w:sz w:val="22"/>
                <w:szCs w:val="22"/>
                <w:lang w:eastAsia="ko-KR"/>
              </w:rPr>
              <w:t>pace</w:t>
            </w:r>
            <w:ins w:id="472" w:author="Abdou D" w:date="2024-01-29T16:46:00Z">
              <w:r w:rsidR="00487162">
                <w:rPr>
                  <w:rFonts w:eastAsia="맑은 고딕"/>
                  <w:color w:val="0000FF"/>
                  <w:sz w:val="22"/>
                  <w:szCs w:val="22"/>
                  <w:lang w:eastAsia="ko-KR"/>
                </w:rPr>
                <w:t>s</w:t>
              </w:r>
            </w:ins>
            <w:proofErr w:type="spellEnd"/>
            <w:ins w:id="473" w:author="Abdou D" w:date="2024-01-29T16:44:00Z">
              <w:r>
                <w:rPr>
                  <w:rFonts w:eastAsia="맑은 고딕"/>
                  <w:color w:val="0000FF"/>
                  <w:sz w:val="22"/>
                  <w:szCs w:val="22"/>
                  <w:lang w:eastAsia="ko-KR"/>
                </w:rPr>
                <w:t>.</w:t>
              </w:r>
            </w:ins>
            <w:del w:id="474" w:author="Abdou D" w:date="2024-01-29T16:44:00Z">
              <w:r w:rsidR="00651C57" w:rsidDel="00F24DBB">
                <w:rPr>
                  <w:rFonts w:eastAsia="맑은 고딕"/>
                  <w:color w:val="0000FF"/>
                  <w:sz w:val="22"/>
                  <w:szCs w:val="22"/>
                  <w:lang w:eastAsia="ko-KR"/>
                </w:rPr>
                <w:delText xml:space="preserve"> only if the network is not </w:delText>
              </w:r>
              <w:commentRangeStart w:id="475"/>
              <w:r w:rsidR="00651C57" w:rsidDel="00F24DBB">
                <w:rPr>
                  <w:rFonts w:eastAsia="맑은 고딕"/>
                  <w:color w:val="0000FF"/>
                  <w:sz w:val="22"/>
                  <w:szCs w:val="22"/>
                  <w:lang w:eastAsia="ko-KR"/>
                </w:rPr>
                <w:delText>logical</w:delText>
              </w:r>
              <w:commentRangeEnd w:id="475"/>
              <w:r w:rsidR="00651C57" w:rsidDel="00F24DBB">
                <w:rPr>
                  <w:rStyle w:val="aff6"/>
                  <w:rFonts w:eastAsia="맑은 고딕"/>
                  <w:lang w:val="en-GB"/>
                </w:rPr>
                <w:commentReference w:id="475"/>
              </w:r>
            </w:del>
          </w:p>
        </w:tc>
      </w:tr>
    </w:tbl>
    <w:p w14:paraId="456DA6F2" w14:textId="70B03FEF" w:rsidR="00C8315C" w:rsidRPr="003B756B" w:rsidRDefault="00C8315C"/>
    <w:p w14:paraId="1D641282" w14:textId="5E23F889" w:rsidR="001647A4" w:rsidRPr="009A04AC" w:rsidRDefault="001647A4" w:rsidP="00280670">
      <w:pPr>
        <w:pStyle w:val="3"/>
        <w:numPr>
          <w:ilvl w:val="2"/>
          <w:numId w:val="53"/>
        </w:numPr>
        <w:tabs>
          <w:tab w:val="clear" w:pos="720"/>
          <w:tab w:val="left" w:pos="540"/>
          <w:tab w:val="left" w:pos="700"/>
        </w:tabs>
        <w:suppressAutoHyphens/>
        <w:spacing w:after="120" w:line="250" w:lineRule="exact"/>
        <w:jc w:val="both"/>
        <w:rPr>
          <w:rFonts w:cs="Times New Roman"/>
          <w:color w:val="0000FF"/>
          <w:szCs w:val="24"/>
        </w:rPr>
      </w:pPr>
      <w:bookmarkStart w:id="476" w:name="_Toc146459213"/>
      <w:r w:rsidRPr="009A04AC">
        <w:rPr>
          <w:rFonts w:cs="Times New Roman"/>
          <w:color w:val="0000FF"/>
          <w:szCs w:val="24"/>
        </w:rPr>
        <w:t>Edge</w:t>
      </w:r>
      <w:bookmarkEnd w:id="476"/>
    </w:p>
    <w:tbl>
      <w:tblPr>
        <w:tblStyle w:val="af0"/>
        <w:tblW w:w="0" w:type="auto"/>
        <w:tblLook w:val="04A0" w:firstRow="1" w:lastRow="0" w:firstColumn="1" w:lastColumn="0" w:noHBand="0" w:noVBand="1"/>
      </w:tblPr>
      <w:tblGrid>
        <w:gridCol w:w="1535"/>
        <w:gridCol w:w="2331"/>
        <w:gridCol w:w="6095"/>
      </w:tblGrid>
      <w:tr w:rsidR="001647A4" w:rsidRPr="003B756B" w14:paraId="144F7178" w14:textId="77777777" w:rsidTr="00E04311">
        <w:trPr>
          <w:trHeight w:val="284"/>
        </w:trPr>
        <w:tc>
          <w:tcPr>
            <w:tcW w:w="1535" w:type="dxa"/>
            <w:shd w:val="clear" w:color="auto" w:fill="F2F2F2" w:themeFill="background1" w:themeFillShade="F2"/>
            <w:vAlign w:val="center"/>
            <w:hideMark/>
          </w:tcPr>
          <w:p w14:paraId="2326D1E1" w14:textId="77777777" w:rsidR="001647A4" w:rsidRPr="003B756B" w:rsidRDefault="001647A4"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426" w:type="dxa"/>
            <w:gridSpan w:val="2"/>
            <w:shd w:val="clear" w:color="auto" w:fill="F2F2F2" w:themeFill="background1" w:themeFillShade="F2"/>
            <w:vAlign w:val="center"/>
            <w:hideMark/>
          </w:tcPr>
          <w:p w14:paraId="234E779C" w14:textId="7734E255" w:rsidR="001647A4" w:rsidRPr="00632F28" w:rsidRDefault="001647A4"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632F28">
              <w:rPr>
                <w:rFonts w:asciiTheme="minorHAnsi" w:eastAsia="맑은 고딕" w:hAnsiTheme="minorHAnsi" w:cstheme="minorHAnsi"/>
                <w:b/>
                <w:bCs/>
                <w:color w:val="0000FF"/>
                <w:sz w:val="22"/>
                <w:szCs w:val="22"/>
                <w:lang w:eastAsia="ko-KR"/>
              </w:rPr>
              <w:t>Edge</w:t>
            </w:r>
          </w:p>
        </w:tc>
      </w:tr>
      <w:tr w:rsidR="001647A4" w:rsidRPr="003B756B" w14:paraId="1C68F436" w14:textId="77777777" w:rsidTr="00E04311">
        <w:trPr>
          <w:trHeight w:val="482"/>
        </w:trPr>
        <w:tc>
          <w:tcPr>
            <w:tcW w:w="1535" w:type="dxa"/>
            <w:shd w:val="clear" w:color="auto" w:fill="F2F2F2" w:themeFill="background1" w:themeFillShade="F2"/>
            <w:vAlign w:val="center"/>
            <w:hideMark/>
          </w:tcPr>
          <w:p w14:paraId="46C0BB3F" w14:textId="77777777" w:rsidR="001647A4" w:rsidRPr="003B756B" w:rsidRDefault="001647A4"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426" w:type="dxa"/>
            <w:gridSpan w:val="2"/>
            <w:vAlign w:val="center"/>
          </w:tcPr>
          <w:p w14:paraId="6ADC31A2" w14:textId="0379F0E9" w:rsidR="00C60AAD" w:rsidRPr="003B756B" w:rsidRDefault="001647A4" w:rsidP="000E670A">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color w:val="0000FF"/>
                <w:sz w:val="22"/>
                <w:szCs w:val="22"/>
                <w:lang w:eastAsia="ko-KR"/>
              </w:rPr>
              <w:t xml:space="preserve">adjacency or connectivity relationship between nodes, </w:t>
            </w:r>
            <w:r w:rsidR="000E670A">
              <w:rPr>
                <w:rFonts w:eastAsia="굴림"/>
                <w:color w:val="0000FF"/>
                <w:sz w:val="22"/>
                <w:szCs w:val="22"/>
                <w:lang w:eastAsia="ko-KR"/>
              </w:rPr>
              <w:t>which is defined as 1-dimensional topological primitive in ISO 19107.</w:t>
            </w:r>
          </w:p>
        </w:tc>
      </w:tr>
      <w:tr w:rsidR="001647A4" w:rsidRPr="003B756B" w14:paraId="0E4B3D7C" w14:textId="77777777" w:rsidTr="00E04311">
        <w:trPr>
          <w:trHeight w:val="325"/>
        </w:trPr>
        <w:tc>
          <w:tcPr>
            <w:tcW w:w="1535" w:type="dxa"/>
            <w:shd w:val="clear" w:color="auto" w:fill="F2F2F2" w:themeFill="background1" w:themeFillShade="F2"/>
            <w:vAlign w:val="center"/>
            <w:hideMark/>
          </w:tcPr>
          <w:p w14:paraId="016D85E0" w14:textId="77777777" w:rsidR="001647A4" w:rsidRPr="003B756B" w:rsidRDefault="001647A4"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426" w:type="dxa"/>
            <w:gridSpan w:val="2"/>
            <w:vAlign w:val="center"/>
            <w:hideMark/>
          </w:tcPr>
          <w:p w14:paraId="61B59613" w14:textId="77777777" w:rsidR="001647A4" w:rsidRPr="003B756B" w:rsidRDefault="001647A4" w:rsidP="00260E6D">
            <w:pPr>
              <w:widowControl w:val="0"/>
              <w:wordWrap w:val="0"/>
              <w:autoSpaceDE w:val="0"/>
              <w:autoSpaceDN w:val="0"/>
              <w:spacing w:after="0"/>
              <w:jc w:val="both"/>
              <w:textAlignment w:val="baseline"/>
              <w:rPr>
                <w:rFonts w:eastAsia="굴림"/>
                <w:color w:val="0000FF"/>
                <w:sz w:val="22"/>
                <w:szCs w:val="22"/>
                <w:lang w:eastAsia="ko-KR"/>
              </w:rPr>
            </w:pPr>
            <w:r w:rsidRPr="00632F28">
              <w:rPr>
                <w:rFonts w:asciiTheme="minorHAnsi" w:eastAsia="맑은 고딕" w:hAnsiTheme="minorHAnsi" w:cstheme="minorHAnsi"/>
                <w:color w:val="0000FF"/>
                <w:sz w:val="22"/>
                <w:szCs w:val="22"/>
                <w:lang w:eastAsia="ko-KR"/>
              </w:rPr>
              <w:t>GML</w:t>
            </w:r>
            <w:r w:rsidRPr="003B756B">
              <w:rPr>
                <w:rFonts w:eastAsia="맑은 고딕"/>
                <w:color w:val="0000FF"/>
                <w:sz w:val="22"/>
                <w:szCs w:val="22"/>
                <w:lang w:eastAsia="ko-KR"/>
              </w:rPr>
              <w:t xml:space="preserve"> </w:t>
            </w:r>
            <w:proofErr w:type="spellStart"/>
            <w:r w:rsidRPr="00632F28">
              <w:rPr>
                <w:rFonts w:asciiTheme="minorHAnsi" w:eastAsia="맑은 고딕" w:hAnsiTheme="minorHAnsi" w:cstheme="minorHAnsi"/>
                <w:color w:val="0000FF"/>
                <w:sz w:val="22"/>
                <w:szCs w:val="22"/>
                <w:lang w:eastAsia="ko-KR"/>
              </w:rPr>
              <w:t>AbstractFeature</w:t>
            </w:r>
            <w:proofErr w:type="spellEnd"/>
          </w:p>
        </w:tc>
      </w:tr>
      <w:tr w:rsidR="001647A4" w:rsidRPr="003B756B" w14:paraId="327E7F92" w14:textId="77777777" w:rsidTr="00E04311">
        <w:trPr>
          <w:trHeight w:val="131"/>
        </w:trPr>
        <w:tc>
          <w:tcPr>
            <w:tcW w:w="1535" w:type="dxa"/>
            <w:vMerge w:val="restart"/>
            <w:shd w:val="clear" w:color="auto" w:fill="F2F2F2" w:themeFill="background1" w:themeFillShade="F2"/>
            <w:vAlign w:val="center"/>
            <w:hideMark/>
          </w:tcPr>
          <w:p w14:paraId="7782702C" w14:textId="77777777" w:rsidR="001647A4" w:rsidRPr="003B756B" w:rsidRDefault="001647A4"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Association</w:t>
            </w:r>
          </w:p>
        </w:tc>
        <w:tc>
          <w:tcPr>
            <w:tcW w:w="2331" w:type="dxa"/>
            <w:shd w:val="clear" w:color="auto" w:fill="F2F2F2" w:themeFill="background1" w:themeFillShade="F2"/>
            <w:vAlign w:val="center"/>
            <w:hideMark/>
          </w:tcPr>
          <w:p w14:paraId="621635AD" w14:textId="77777777" w:rsidR="001647A4" w:rsidRPr="003B756B" w:rsidRDefault="001647A4" w:rsidP="00260E6D">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Role name</w:t>
            </w:r>
          </w:p>
        </w:tc>
        <w:tc>
          <w:tcPr>
            <w:tcW w:w="6095" w:type="dxa"/>
            <w:shd w:val="clear" w:color="auto" w:fill="F2F2F2" w:themeFill="background1" w:themeFillShade="F2"/>
            <w:vAlign w:val="center"/>
            <w:hideMark/>
          </w:tcPr>
          <w:p w14:paraId="09162B0E" w14:textId="77777777" w:rsidR="001647A4" w:rsidRPr="003B756B" w:rsidRDefault="001647A4" w:rsidP="00260E6D">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1647A4" w:rsidRPr="003B756B" w14:paraId="5A91AEC8" w14:textId="77777777" w:rsidTr="00E04311">
        <w:trPr>
          <w:trHeight w:val="291"/>
        </w:trPr>
        <w:tc>
          <w:tcPr>
            <w:tcW w:w="0" w:type="auto"/>
            <w:vMerge/>
            <w:shd w:val="clear" w:color="auto" w:fill="F2F2F2" w:themeFill="background1" w:themeFillShade="F2"/>
            <w:vAlign w:val="center"/>
            <w:hideMark/>
          </w:tcPr>
          <w:p w14:paraId="39F0C274" w14:textId="77777777" w:rsidR="001647A4" w:rsidRPr="003B756B" w:rsidRDefault="001647A4" w:rsidP="00260E6D">
            <w:pPr>
              <w:spacing w:after="0"/>
              <w:rPr>
                <w:rFonts w:eastAsia="굴림"/>
                <w:color w:val="0000FF"/>
                <w:sz w:val="22"/>
                <w:szCs w:val="22"/>
                <w:lang w:eastAsia="ko-KR"/>
              </w:rPr>
            </w:pPr>
          </w:p>
        </w:tc>
        <w:tc>
          <w:tcPr>
            <w:tcW w:w="2331" w:type="dxa"/>
            <w:vAlign w:val="center"/>
            <w:hideMark/>
          </w:tcPr>
          <w:p w14:paraId="6460C1BE" w14:textId="77777777" w:rsidR="001647A4" w:rsidRPr="00632F28" w:rsidRDefault="001647A4"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632F28">
              <w:rPr>
                <w:rFonts w:asciiTheme="minorHAnsi" w:eastAsia="맑은 고딕" w:hAnsiTheme="minorHAnsi" w:cstheme="minorHAnsi"/>
                <w:color w:val="0000FF"/>
                <w:sz w:val="22"/>
                <w:szCs w:val="22"/>
                <w:lang w:eastAsia="ko-KR"/>
              </w:rPr>
              <w:t>connects</w:t>
            </w:r>
          </w:p>
        </w:tc>
        <w:tc>
          <w:tcPr>
            <w:tcW w:w="6095" w:type="dxa"/>
            <w:vAlign w:val="center"/>
            <w:hideMark/>
          </w:tcPr>
          <w:p w14:paraId="6EF57B8C" w14:textId="40A19685" w:rsidR="001647A4" w:rsidRPr="003B756B" w:rsidRDefault="001647A4" w:rsidP="00260E6D">
            <w:pPr>
              <w:widowControl w:val="0"/>
              <w:autoSpaceDE w:val="0"/>
              <w:autoSpaceDN w:val="0"/>
              <w:spacing w:after="0"/>
              <w:textAlignment w:val="baseline"/>
              <w:rPr>
                <w:rFonts w:eastAsia="굴림"/>
                <w:color w:val="0000FF"/>
                <w:sz w:val="22"/>
                <w:szCs w:val="22"/>
                <w:lang w:eastAsia="ko-KR"/>
              </w:rPr>
            </w:pPr>
            <w:r w:rsidRPr="00632F28">
              <w:rPr>
                <w:rFonts w:asciiTheme="minorHAnsi" w:eastAsia="굴림" w:hAnsiTheme="minorHAnsi" w:cstheme="minorHAnsi"/>
                <w:color w:val="0000FF"/>
                <w:sz w:val="22"/>
                <w:szCs w:val="22"/>
                <w:lang w:eastAsia="ko-KR"/>
              </w:rPr>
              <w:t>Node</w:t>
            </w:r>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2..</w:t>
            </w:r>
            <w:proofErr w:type="gramEnd"/>
            <w:r w:rsidRPr="003B756B">
              <w:rPr>
                <w:rFonts w:eastAsia="맑은 고딕"/>
                <w:color w:val="0000FF"/>
                <w:sz w:val="22"/>
                <w:szCs w:val="22"/>
                <w:lang w:eastAsia="ko-KR"/>
              </w:rPr>
              <w:t>2]</w:t>
            </w:r>
          </w:p>
        </w:tc>
      </w:tr>
      <w:tr w:rsidR="001647A4" w:rsidRPr="003B756B" w14:paraId="1EDA366A" w14:textId="77777777" w:rsidTr="00E04311">
        <w:trPr>
          <w:trHeight w:val="41"/>
        </w:trPr>
        <w:tc>
          <w:tcPr>
            <w:tcW w:w="0" w:type="auto"/>
            <w:vMerge/>
            <w:shd w:val="clear" w:color="auto" w:fill="F2F2F2" w:themeFill="background1" w:themeFillShade="F2"/>
            <w:vAlign w:val="center"/>
            <w:hideMark/>
          </w:tcPr>
          <w:p w14:paraId="21EB117D" w14:textId="77777777" w:rsidR="001647A4" w:rsidRPr="003B756B" w:rsidRDefault="001647A4" w:rsidP="00260E6D">
            <w:pPr>
              <w:spacing w:after="0"/>
              <w:rPr>
                <w:rFonts w:eastAsia="굴림"/>
                <w:color w:val="0000FF"/>
                <w:sz w:val="22"/>
                <w:szCs w:val="22"/>
                <w:lang w:eastAsia="ko-KR"/>
              </w:rPr>
            </w:pPr>
          </w:p>
        </w:tc>
        <w:tc>
          <w:tcPr>
            <w:tcW w:w="2331" w:type="dxa"/>
            <w:vAlign w:val="center"/>
            <w:hideMark/>
          </w:tcPr>
          <w:p w14:paraId="520AB24A" w14:textId="77777777" w:rsidR="001647A4" w:rsidRPr="00632F28" w:rsidRDefault="001647A4"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632F28">
              <w:rPr>
                <w:rFonts w:asciiTheme="minorHAnsi" w:eastAsia="맑은 고딕" w:hAnsiTheme="minorHAnsi" w:cstheme="minorHAnsi"/>
                <w:color w:val="0000FF"/>
                <w:sz w:val="22"/>
                <w:szCs w:val="22"/>
                <w:lang w:eastAsia="ko-KR"/>
              </w:rPr>
              <w:t xml:space="preserve">duality </w:t>
            </w:r>
          </w:p>
        </w:tc>
        <w:tc>
          <w:tcPr>
            <w:tcW w:w="6095" w:type="dxa"/>
            <w:vAlign w:val="center"/>
            <w:hideMark/>
          </w:tcPr>
          <w:p w14:paraId="7F669E77" w14:textId="656A6B35" w:rsidR="001647A4" w:rsidRPr="003B756B" w:rsidRDefault="001647A4" w:rsidP="00260E6D">
            <w:pPr>
              <w:widowControl w:val="0"/>
              <w:autoSpaceDE w:val="0"/>
              <w:autoSpaceDN w:val="0"/>
              <w:spacing w:after="0"/>
              <w:textAlignment w:val="baseline"/>
              <w:rPr>
                <w:rFonts w:eastAsia="굴림"/>
                <w:color w:val="0000FF"/>
                <w:sz w:val="22"/>
                <w:szCs w:val="22"/>
                <w:lang w:eastAsia="ko-KR"/>
              </w:rPr>
            </w:pPr>
            <w:proofErr w:type="spellStart"/>
            <w:r w:rsidRPr="00632F28">
              <w:rPr>
                <w:rFonts w:asciiTheme="minorHAnsi" w:eastAsia="굴림" w:hAnsiTheme="minorHAnsi" w:cstheme="minorHAnsi"/>
                <w:color w:val="0000FF"/>
                <w:sz w:val="22"/>
                <w:szCs w:val="22"/>
                <w:lang w:eastAsia="ko-KR"/>
              </w:rPr>
              <w:t>CellBoundary</w:t>
            </w:r>
            <w:proofErr w:type="spellEnd"/>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0..</w:t>
            </w:r>
            <w:proofErr w:type="gramEnd"/>
            <w:r w:rsidRPr="003B756B">
              <w:rPr>
                <w:rFonts w:eastAsia="맑은 고딕"/>
                <w:color w:val="0000FF"/>
                <w:sz w:val="22"/>
                <w:szCs w:val="22"/>
                <w:lang w:eastAsia="ko-KR"/>
              </w:rPr>
              <w:t>1]</w:t>
            </w:r>
          </w:p>
        </w:tc>
      </w:tr>
      <w:tr w:rsidR="00331BAF" w:rsidRPr="003B756B" w14:paraId="6FB01F98" w14:textId="77777777" w:rsidTr="00E04311">
        <w:trPr>
          <w:trHeight w:val="482"/>
        </w:trPr>
        <w:tc>
          <w:tcPr>
            <w:tcW w:w="1535" w:type="dxa"/>
            <w:vMerge w:val="restart"/>
            <w:shd w:val="clear" w:color="auto" w:fill="F2F2F2" w:themeFill="background1" w:themeFillShade="F2"/>
            <w:vAlign w:val="center"/>
            <w:hideMark/>
          </w:tcPr>
          <w:p w14:paraId="34664BA9" w14:textId="074AA165" w:rsidR="00331BAF" w:rsidRPr="003B756B" w:rsidRDefault="00331BAF" w:rsidP="00260E6D">
            <w:pPr>
              <w:widowControl w:val="0"/>
              <w:autoSpaceDE w:val="0"/>
              <w:autoSpaceDN w:val="0"/>
              <w:spacing w:after="0"/>
              <w:jc w:val="center"/>
              <w:textAlignment w:val="baseline"/>
              <w:rPr>
                <w:rFonts w:eastAsia="굴림"/>
                <w:color w:val="0000FF"/>
                <w:sz w:val="22"/>
                <w:szCs w:val="22"/>
                <w:lang w:eastAsia="ko-KR"/>
              </w:rPr>
            </w:pPr>
            <w:r>
              <w:rPr>
                <w:rFonts w:eastAsia="맑은 고딕"/>
                <w:b/>
                <w:bCs/>
                <w:color w:val="0000FF"/>
                <w:sz w:val="22"/>
                <w:szCs w:val="22"/>
                <w:lang w:eastAsia="ko-KR"/>
              </w:rPr>
              <w:t>Properties</w:t>
            </w:r>
          </w:p>
        </w:tc>
        <w:tc>
          <w:tcPr>
            <w:tcW w:w="2331" w:type="dxa"/>
            <w:shd w:val="clear" w:color="auto" w:fill="F2F2F2" w:themeFill="background1" w:themeFillShade="F2"/>
            <w:vAlign w:val="center"/>
            <w:hideMark/>
          </w:tcPr>
          <w:p w14:paraId="5371735A" w14:textId="61C5B5D0" w:rsidR="00331BAF" w:rsidRPr="003B756B" w:rsidRDefault="00331BAF" w:rsidP="00260E6D">
            <w:pPr>
              <w:widowControl w:val="0"/>
              <w:wordWrap w:val="0"/>
              <w:autoSpaceDE w:val="0"/>
              <w:autoSpaceDN w:val="0"/>
              <w:spacing w:after="0"/>
              <w:jc w:val="both"/>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name</w:t>
            </w:r>
          </w:p>
        </w:tc>
        <w:tc>
          <w:tcPr>
            <w:tcW w:w="6095" w:type="dxa"/>
            <w:shd w:val="clear" w:color="auto" w:fill="F2F2F2" w:themeFill="background1" w:themeFillShade="F2"/>
            <w:vAlign w:val="center"/>
            <w:hideMark/>
          </w:tcPr>
          <w:p w14:paraId="42631F2F" w14:textId="77777777" w:rsidR="00331BAF" w:rsidRPr="003B756B" w:rsidRDefault="00331BAF"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331BAF" w:rsidRPr="003B756B" w14:paraId="1FFD12AC" w14:textId="77777777" w:rsidTr="00E04311">
        <w:trPr>
          <w:trHeight w:val="349"/>
        </w:trPr>
        <w:tc>
          <w:tcPr>
            <w:tcW w:w="0" w:type="auto"/>
            <w:vMerge/>
            <w:shd w:val="clear" w:color="auto" w:fill="F2F2F2" w:themeFill="background1" w:themeFillShade="F2"/>
            <w:vAlign w:val="center"/>
            <w:hideMark/>
          </w:tcPr>
          <w:p w14:paraId="52B8FC09" w14:textId="77777777" w:rsidR="00331BAF" w:rsidRPr="003B756B" w:rsidRDefault="00331BAF" w:rsidP="00260E6D">
            <w:pPr>
              <w:spacing w:after="0"/>
              <w:rPr>
                <w:rFonts w:eastAsia="굴림"/>
                <w:color w:val="0000FF"/>
                <w:sz w:val="22"/>
                <w:szCs w:val="22"/>
                <w:lang w:eastAsia="ko-KR"/>
              </w:rPr>
            </w:pPr>
          </w:p>
        </w:tc>
        <w:tc>
          <w:tcPr>
            <w:tcW w:w="2331" w:type="dxa"/>
            <w:vAlign w:val="center"/>
          </w:tcPr>
          <w:p w14:paraId="1DA9BBD0" w14:textId="77777777" w:rsidR="00331BAF" w:rsidRPr="00632F28" w:rsidRDefault="00331BAF"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632F28">
              <w:rPr>
                <w:rFonts w:asciiTheme="minorHAnsi" w:eastAsia="맑은 고딕" w:hAnsiTheme="minorHAnsi" w:cstheme="minorHAnsi"/>
                <w:color w:val="0000FF"/>
                <w:sz w:val="22"/>
                <w:szCs w:val="22"/>
                <w:lang w:eastAsia="ko-KR"/>
              </w:rPr>
              <w:t>geometry</w:t>
            </w:r>
          </w:p>
        </w:tc>
        <w:tc>
          <w:tcPr>
            <w:tcW w:w="6095" w:type="dxa"/>
            <w:vAlign w:val="center"/>
          </w:tcPr>
          <w:p w14:paraId="1396EC89" w14:textId="7C727513" w:rsidR="00331BAF" w:rsidRPr="003B756B" w:rsidRDefault="00331BAF" w:rsidP="00260E6D">
            <w:pPr>
              <w:widowControl w:val="0"/>
              <w:autoSpaceDE w:val="0"/>
              <w:autoSpaceDN w:val="0"/>
              <w:spacing w:after="0"/>
              <w:textAlignment w:val="baseline"/>
              <w:rPr>
                <w:rFonts w:eastAsia="굴림"/>
                <w:color w:val="0000FF"/>
                <w:sz w:val="22"/>
                <w:szCs w:val="22"/>
                <w:lang w:eastAsia="ko-KR"/>
              </w:rPr>
            </w:pPr>
            <w:proofErr w:type="spellStart"/>
            <w:r w:rsidRPr="00632F28">
              <w:rPr>
                <w:rFonts w:asciiTheme="minorHAnsi" w:eastAsia="맑은 고딕" w:hAnsiTheme="minorHAnsi" w:cstheme="minorHAnsi"/>
                <w:color w:val="0000FF"/>
                <w:sz w:val="22"/>
                <w:szCs w:val="22"/>
                <w:lang w:eastAsia="ko-KR"/>
              </w:rPr>
              <w:t>GM_Curve</w:t>
            </w:r>
            <w:proofErr w:type="spellEnd"/>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0..</w:t>
            </w:r>
            <w:proofErr w:type="gramEnd"/>
            <w:r w:rsidRPr="003B756B">
              <w:rPr>
                <w:rFonts w:eastAsia="맑은 고딕"/>
                <w:color w:val="0000FF"/>
                <w:sz w:val="22"/>
                <w:szCs w:val="22"/>
                <w:lang w:eastAsia="ko-KR"/>
              </w:rPr>
              <w:t>1]</w:t>
            </w:r>
          </w:p>
        </w:tc>
      </w:tr>
      <w:tr w:rsidR="00E04311" w:rsidRPr="003B756B" w14:paraId="57D280BB" w14:textId="77777777" w:rsidTr="00E04311">
        <w:trPr>
          <w:trHeight w:val="173"/>
        </w:trPr>
        <w:tc>
          <w:tcPr>
            <w:tcW w:w="0" w:type="auto"/>
            <w:vMerge/>
            <w:shd w:val="clear" w:color="auto" w:fill="F2F2F2" w:themeFill="background1" w:themeFillShade="F2"/>
            <w:vAlign w:val="center"/>
          </w:tcPr>
          <w:p w14:paraId="410B8CBB" w14:textId="77777777" w:rsidR="00E04311" w:rsidRPr="003B756B" w:rsidRDefault="00E04311" w:rsidP="00260E6D">
            <w:pPr>
              <w:spacing w:after="0"/>
              <w:rPr>
                <w:rFonts w:eastAsia="굴림"/>
                <w:color w:val="0000FF"/>
                <w:sz w:val="22"/>
                <w:szCs w:val="22"/>
                <w:lang w:eastAsia="ko-KR"/>
              </w:rPr>
            </w:pPr>
          </w:p>
        </w:tc>
        <w:tc>
          <w:tcPr>
            <w:tcW w:w="2331" w:type="dxa"/>
            <w:vAlign w:val="center"/>
          </w:tcPr>
          <w:p w14:paraId="7322AD29" w14:textId="27A4EC0C" w:rsidR="00E04311" w:rsidRPr="00632F28" w:rsidRDefault="00E04311" w:rsidP="00260E6D">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r w:rsidRPr="00632F28">
              <w:rPr>
                <w:rFonts w:asciiTheme="minorHAnsi" w:eastAsia="맑은 고딕" w:hAnsiTheme="minorHAnsi" w:cstheme="minorHAnsi"/>
                <w:color w:val="0000FF"/>
                <w:sz w:val="22"/>
                <w:szCs w:val="22"/>
                <w:lang w:eastAsia="ko-KR"/>
              </w:rPr>
              <w:t>weight</w:t>
            </w:r>
          </w:p>
        </w:tc>
        <w:tc>
          <w:tcPr>
            <w:tcW w:w="6095" w:type="dxa"/>
            <w:vAlign w:val="center"/>
          </w:tcPr>
          <w:p w14:paraId="1459E5D3" w14:textId="485434C5" w:rsidR="00E04311" w:rsidRPr="003B756B" w:rsidRDefault="00E04311" w:rsidP="00260E6D">
            <w:pPr>
              <w:widowControl w:val="0"/>
              <w:autoSpaceDE w:val="0"/>
              <w:autoSpaceDN w:val="0"/>
              <w:spacing w:after="0"/>
              <w:textAlignment w:val="baseline"/>
              <w:rPr>
                <w:rFonts w:eastAsia="맑은 고딕"/>
                <w:color w:val="0000FF"/>
                <w:sz w:val="22"/>
                <w:szCs w:val="22"/>
                <w:lang w:eastAsia="ko-KR"/>
              </w:rPr>
            </w:pPr>
            <w:r w:rsidRPr="00632F28">
              <w:rPr>
                <w:rFonts w:asciiTheme="minorHAnsi" w:eastAsia="맑은 고딕" w:hAnsiTheme="minorHAnsi" w:cstheme="minorHAnsi"/>
                <w:color w:val="0000FF"/>
                <w:sz w:val="22"/>
                <w:szCs w:val="22"/>
                <w:lang w:eastAsia="ko-KR"/>
              </w:rPr>
              <w:t>Real</w:t>
            </w:r>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1..</w:t>
            </w:r>
            <w:proofErr w:type="gramEnd"/>
            <w:r w:rsidRPr="003B756B">
              <w:rPr>
                <w:rFonts w:eastAsia="맑은 고딕"/>
                <w:color w:val="0000FF"/>
                <w:sz w:val="22"/>
                <w:szCs w:val="22"/>
                <w:lang w:eastAsia="ko-KR"/>
              </w:rPr>
              <w:t>1]</w:t>
            </w:r>
          </w:p>
        </w:tc>
      </w:tr>
      <w:tr w:rsidR="00DA3C07" w:rsidRPr="003B756B" w14:paraId="6EA86B2E" w14:textId="77777777" w:rsidTr="00E04311">
        <w:trPr>
          <w:trHeight w:val="41"/>
        </w:trPr>
        <w:tc>
          <w:tcPr>
            <w:tcW w:w="1535" w:type="dxa"/>
            <w:vMerge w:val="restart"/>
            <w:shd w:val="clear" w:color="auto" w:fill="F2F2F2" w:themeFill="background1" w:themeFillShade="F2"/>
            <w:vAlign w:val="center"/>
            <w:hideMark/>
          </w:tcPr>
          <w:p w14:paraId="4AC20E3A" w14:textId="77777777" w:rsidR="00DA3C07" w:rsidRPr="003B756B" w:rsidRDefault="00DA3C07"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2331" w:type="dxa"/>
            <w:shd w:val="clear" w:color="auto" w:fill="F2F2F2" w:themeFill="background1" w:themeFillShade="F2"/>
            <w:vAlign w:val="center"/>
            <w:hideMark/>
          </w:tcPr>
          <w:p w14:paraId="11A89453" w14:textId="058FAEAA" w:rsidR="00DA3C07" w:rsidRPr="003B756B" w:rsidRDefault="001B6CCC" w:rsidP="00260E6D">
            <w:pPr>
              <w:widowControl w:val="0"/>
              <w:wordWrap w:val="0"/>
              <w:autoSpaceDE w:val="0"/>
              <w:autoSpaceDN w:val="0"/>
              <w:spacing w:after="0"/>
              <w:jc w:val="both"/>
              <w:textAlignment w:val="baseline"/>
              <w:rPr>
                <w:rFonts w:eastAsia="굴림"/>
                <w:b/>
                <w:color w:val="0000FF"/>
                <w:sz w:val="22"/>
                <w:szCs w:val="22"/>
                <w:lang w:eastAsia="ko-KR"/>
              </w:rPr>
            </w:pPr>
            <w:r>
              <w:rPr>
                <w:rFonts w:eastAsia="굴림"/>
                <w:b/>
                <w:color w:val="0000FF"/>
                <w:sz w:val="22"/>
                <w:szCs w:val="22"/>
                <w:lang w:eastAsia="ko-KR"/>
              </w:rPr>
              <w:t>Constraint</w:t>
            </w:r>
            <w:r w:rsidRPr="003B756B">
              <w:rPr>
                <w:rFonts w:eastAsia="굴림"/>
                <w:b/>
                <w:color w:val="0000FF"/>
                <w:sz w:val="22"/>
                <w:szCs w:val="22"/>
                <w:lang w:eastAsia="ko-KR"/>
              </w:rPr>
              <w:t xml:space="preserve"> </w:t>
            </w:r>
            <w:r w:rsidR="00DA3C07" w:rsidRPr="003B756B">
              <w:rPr>
                <w:rFonts w:eastAsia="굴림"/>
                <w:b/>
                <w:color w:val="0000FF"/>
                <w:sz w:val="22"/>
                <w:szCs w:val="22"/>
                <w:lang w:eastAsia="ko-KR"/>
              </w:rPr>
              <w:t>ID</w:t>
            </w:r>
          </w:p>
        </w:tc>
        <w:tc>
          <w:tcPr>
            <w:tcW w:w="6095" w:type="dxa"/>
            <w:shd w:val="clear" w:color="auto" w:fill="F2F2F2" w:themeFill="background1" w:themeFillShade="F2"/>
            <w:vAlign w:val="center"/>
          </w:tcPr>
          <w:p w14:paraId="0B4EF20C" w14:textId="152F0EAA" w:rsidR="00DA3C07" w:rsidRPr="003B756B" w:rsidRDefault="00DA3C07" w:rsidP="00260E6D">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Constraint</w:t>
            </w:r>
          </w:p>
        </w:tc>
      </w:tr>
      <w:tr w:rsidR="000E670A" w:rsidRPr="003B756B" w14:paraId="6776F533" w14:textId="77777777" w:rsidTr="00E04311">
        <w:trPr>
          <w:trHeight w:val="41"/>
        </w:trPr>
        <w:tc>
          <w:tcPr>
            <w:tcW w:w="1535" w:type="dxa"/>
            <w:vMerge/>
            <w:shd w:val="clear" w:color="auto" w:fill="F2F2F2" w:themeFill="background1" w:themeFillShade="F2"/>
            <w:vAlign w:val="center"/>
          </w:tcPr>
          <w:p w14:paraId="4E24C616" w14:textId="77777777" w:rsidR="000E670A" w:rsidRPr="003B756B" w:rsidRDefault="000E670A" w:rsidP="000E670A">
            <w:pPr>
              <w:widowControl w:val="0"/>
              <w:autoSpaceDE w:val="0"/>
              <w:autoSpaceDN w:val="0"/>
              <w:spacing w:after="0"/>
              <w:jc w:val="center"/>
              <w:textAlignment w:val="baseline"/>
              <w:rPr>
                <w:rFonts w:eastAsia="맑은 고딕"/>
                <w:b/>
                <w:bCs/>
                <w:color w:val="0000FF"/>
                <w:sz w:val="22"/>
                <w:szCs w:val="22"/>
                <w:lang w:eastAsia="ko-KR"/>
              </w:rPr>
            </w:pPr>
          </w:p>
        </w:tc>
        <w:tc>
          <w:tcPr>
            <w:tcW w:w="2331" w:type="dxa"/>
            <w:vAlign w:val="center"/>
          </w:tcPr>
          <w:p w14:paraId="73D015ED" w14:textId="2A6383F0" w:rsidR="000E670A" w:rsidRPr="000E670A" w:rsidRDefault="000E670A" w:rsidP="000E670A">
            <w:pPr>
              <w:widowControl w:val="0"/>
              <w:wordWrap w:val="0"/>
              <w:autoSpaceDE w:val="0"/>
              <w:autoSpaceDN w:val="0"/>
              <w:spacing w:after="0"/>
              <w:jc w:val="both"/>
              <w:textAlignment w:val="baseline"/>
              <w:rPr>
                <w:rFonts w:eastAsia="맑은 고딕"/>
                <w:color w:val="FF0000"/>
                <w:sz w:val="22"/>
                <w:szCs w:val="22"/>
                <w:lang w:eastAsia="ko-KR"/>
              </w:rPr>
            </w:pPr>
            <w:r w:rsidRPr="000E670A">
              <w:rPr>
                <w:rFonts w:eastAsia="맑은 고딕"/>
                <w:color w:val="FF0000"/>
                <w:sz w:val="22"/>
                <w:szCs w:val="22"/>
                <w:lang w:eastAsia="ko-KR"/>
              </w:rPr>
              <w:t>Indoorgml2/constraints/</w:t>
            </w:r>
            <w:r w:rsidRPr="000E670A">
              <w:rPr>
                <w:rFonts w:eastAsia="맑은 고딕"/>
                <w:color w:val="FF0000"/>
                <w:sz w:val="22"/>
                <w:szCs w:val="22"/>
                <w:lang w:eastAsia="ko-KR"/>
              </w:rPr>
              <w:br/>
              <w:t>edge-1</w:t>
            </w:r>
          </w:p>
        </w:tc>
        <w:tc>
          <w:tcPr>
            <w:tcW w:w="6095" w:type="dxa"/>
            <w:vAlign w:val="center"/>
          </w:tcPr>
          <w:p w14:paraId="10E6206F" w14:textId="3B02FFC8" w:rsidR="000E670A" w:rsidRPr="000E670A" w:rsidRDefault="000E670A" w:rsidP="000E670A">
            <w:pPr>
              <w:widowControl w:val="0"/>
              <w:wordWrap w:val="0"/>
              <w:autoSpaceDE w:val="0"/>
              <w:autoSpaceDN w:val="0"/>
              <w:spacing w:after="0"/>
              <w:jc w:val="both"/>
              <w:textAlignment w:val="baseline"/>
              <w:rPr>
                <w:rFonts w:eastAsia="맑은 고딕"/>
                <w:color w:val="FF0000"/>
                <w:sz w:val="22"/>
                <w:szCs w:val="22"/>
                <w:lang w:eastAsia="ko-KR"/>
              </w:rPr>
            </w:pPr>
            <w:r w:rsidRPr="000E670A">
              <w:rPr>
                <w:rFonts w:eastAsia="맑은 고딕"/>
                <w:color w:val="FF0000"/>
                <w:sz w:val="22"/>
                <w:szCs w:val="22"/>
                <w:lang w:eastAsia="ko-KR"/>
              </w:rPr>
              <w:t>No self-intersection is allowed when its geometry is given.</w:t>
            </w:r>
          </w:p>
        </w:tc>
      </w:tr>
      <w:tr w:rsidR="000E670A" w:rsidRPr="003B756B" w14:paraId="77CC919A" w14:textId="77777777" w:rsidTr="00E04311">
        <w:trPr>
          <w:trHeight w:val="41"/>
        </w:trPr>
        <w:tc>
          <w:tcPr>
            <w:tcW w:w="1535" w:type="dxa"/>
            <w:vMerge/>
            <w:shd w:val="clear" w:color="auto" w:fill="F2F2F2" w:themeFill="background1" w:themeFillShade="F2"/>
            <w:vAlign w:val="center"/>
          </w:tcPr>
          <w:p w14:paraId="7413CEF5" w14:textId="77777777" w:rsidR="000E670A" w:rsidRPr="003B756B" w:rsidRDefault="000E670A" w:rsidP="000E670A">
            <w:pPr>
              <w:widowControl w:val="0"/>
              <w:autoSpaceDE w:val="0"/>
              <w:autoSpaceDN w:val="0"/>
              <w:spacing w:after="0"/>
              <w:jc w:val="center"/>
              <w:textAlignment w:val="baseline"/>
              <w:rPr>
                <w:rFonts w:eastAsia="맑은 고딕"/>
                <w:b/>
                <w:bCs/>
                <w:color w:val="0000FF"/>
                <w:sz w:val="22"/>
                <w:szCs w:val="22"/>
                <w:lang w:eastAsia="ko-KR"/>
              </w:rPr>
            </w:pPr>
          </w:p>
        </w:tc>
        <w:tc>
          <w:tcPr>
            <w:tcW w:w="2331" w:type="dxa"/>
            <w:vAlign w:val="center"/>
          </w:tcPr>
          <w:p w14:paraId="36F7899C" w14:textId="24DAB72D" w:rsidR="000E670A" w:rsidRPr="000E670A" w:rsidRDefault="000E670A" w:rsidP="000E670A">
            <w:pPr>
              <w:widowControl w:val="0"/>
              <w:wordWrap w:val="0"/>
              <w:autoSpaceDE w:val="0"/>
              <w:autoSpaceDN w:val="0"/>
              <w:spacing w:after="0"/>
              <w:jc w:val="both"/>
              <w:textAlignment w:val="baseline"/>
              <w:rPr>
                <w:rFonts w:eastAsia="맑은 고딕"/>
                <w:color w:val="FF0000"/>
                <w:sz w:val="22"/>
                <w:szCs w:val="22"/>
                <w:lang w:eastAsia="ko-KR"/>
              </w:rPr>
            </w:pPr>
            <w:r w:rsidRPr="000E670A">
              <w:rPr>
                <w:rFonts w:eastAsia="맑은 고딕"/>
                <w:color w:val="FF0000"/>
                <w:sz w:val="22"/>
                <w:szCs w:val="22"/>
                <w:lang w:eastAsia="ko-KR"/>
              </w:rPr>
              <w:t>Indoorgml2/constraints/</w:t>
            </w:r>
            <w:r w:rsidRPr="000E670A">
              <w:rPr>
                <w:rFonts w:eastAsia="맑은 고딕"/>
                <w:color w:val="FF0000"/>
                <w:sz w:val="22"/>
                <w:szCs w:val="22"/>
                <w:lang w:eastAsia="ko-KR"/>
              </w:rPr>
              <w:br/>
              <w:t>edge-2</w:t>
            </w:r>
          </w:p>
        </w:tc>
        <w:tc>
          <w:tcPr>
            <w:tcW w:w="6095" w:type="dxa"/>
            <w:vAlign w:val="center"/>
          </w:tcPr>
          <w:p w14:paraId="51670235" w14:textId="3013B7E0" w:rsidR="000E670A" w:rsidRPr="000E670A" w:rsidRDefault="000E670A" w:rsidP="000E670A">
            <w:pPr>
              <w:widowControl w:val="0"/>
              <w:wordWrap w:val="0"/>
              <w:autoSpaceDE w:val="0"/>
              <w:autoSpaceDN w:val="0"/>
              <w:spacing w:after="0"/>
              <w:jc w:val="both"/>
              <w:textAlignment w:val="baseline"/>
              <w:rPr>
                <w:rFonts w:eastAsia="맑은 고딕"/>
                <w:color w:val="FF0000"/>
                <w:sz w:val="22"/>
                <w:szCs w:val="22"/>
                <w:lang w:eastAsia="ko-KR"/>
              </w:rPr>
            </w:pPr>
            <w:r w:rsidRPr="000E670A">
              <w:rPr>
                <w:rFonts w:eastAsia="맑은 고딕" w:hint="eastAsia"/>
                <w:color w:val="FF0000"/>
                <w:sz w:val="22"/>
                <w:szCs w:val="22"/>
                <w:lang w:eastAsia="ko-KR"/>
              </w:rPr>
              <w:t>I</w:t>
            </w:r>
            <w:r w:rsidRPr="000E670A">
              <w:rPr>
                <w:rFonts w:eastAsia="맑은 고딕"/>
                <w:color w:val="FF0000"/>
                <w:sz w:val="22"/>
                <w:szCs w:val="22"/>
                <w:lang w:eastAsia="ko-KR"/>
              </w:rPr>
              <w:t xml:space="preserve">f </w:t>
            </w:r>
            <w:proofErr w:type="spellStart"/>
            <w:r w:rsidR="00E04311">
              <w:rPr>
                <w:rFonts w:eastAsia="맑은 고딕"/>
                <w:color w:val="FF0000"/>
                <w:sz w:val="22"/>
                <w:szCs w:val="22"/>
                <w:lang w:eastAsia="ko-KR"/>
              </w:rPr>
              <w:t>dualspaceLayer.</w:t>
            </w:r>
            <w:r w:rsidRPr="000E670A">
              <w:rPr>
                <w:rFonts w:asciiTheme="minorHAnsi" w:eastAsia="맑은 고딕" w:hAnsiTheme="minorHAnsi" w:cstheme="minorHAnsi"/>
                <w:color w:val="FF0000"/>
                <w:sz w:val="22"/>
                <w:szCs w:val="22"/>
                <w:lang w:eastAsia="ko-KR"/>
              </w:rPr>
              <w:t>direct</w:t>
            </w:r>
            <w:r w:rsidR="00E04311">
              <w:rPr>
                <w:rFonts w:asciiTheme="minorHAnsi" w:eastAsia="맑은 고딕" w:hAnsiTheme="minorHAnsi" w:cstheme="minorHAnsi"/>
                <w:color w:val="FF0000"/>
                <w:sz w:val="22"/>
                <w:szCs w:val="22"/>
                <w:lang w:eastAsia="ko-KR"/>
              </w:rPr>
              <w:t>ed</w:t>
            </w:r>
            <w:proofErr w:type="spellEnd"/>
            <w:r w:rsidRPr="000E670A">
              <w:rPr>
                <w:rFonts w:eastAsia="맑은 고딕"/>
                <w:color w:val="FF0000"/>
                <w:sz w:val="22"/>
                <w:szCs w:val="22"/>
                <w:lang w:eastAsia="ko-KR"/>
              </w:rPr>
              <w:t>=</w:t>
            </w:r>
            <w:r w:rsidRPr="000E670A">
              <w:rPr>
                <w:rFonts w:asciiTheme="minorHAnsi" w:eastAsia="맑은 고딕" w:hAnsiTheme="minorHAnsi" w:cstheme="minorHAnsi"/>
                <w:color w:val="FF0000"/>
                <w:sz w:val="22"/>
                <w:szCs w:val="22"/>
                <w:lang w:eastAsia="ko-KR"/>
              </w:rPr>
              <w:t>true</w:t>
            </w:r>
            <w:r w:rsidRPr="000E670A">
              <w:rPr>
                <w:rFonts w:eastAsia="맑은 고딕"/>
                <w:color w:val="FF0000"/>
                <w:sz w:val="22"/>
                <w:szCs w:val="22"/>
                <w:lang w:eastAsia="ko-KR"/>
              </w:rPr>
              <w:t>, then the order of nodes represents the direction.</w:t>
            </w:r>
          </w:p>
        </w:tc>
      </w:tr>
    </w:tbl>
    <w:p w14:paraId="75017EBF" w14:textId="77007FCF" w:rsidR="000E670A" w:rsidRDefault="000E670A">
      <w:pPr>
        <w:spacing w:after="0"/>
      </w:pPr>
    </w:p>
    <w:p w14:paraId="69341D9C" w14:textId="77777777" w:rsidR="000E670A" w:rsidRDefault="000E670A">
      <w:pPr>
        <w:spacing w:after="0"/>
      </w:pPr>
      <w:r>
        <w:br w:type="page"/>
      </w:r>
    </w:p>
    <w:p w14:paraId="7F68EAB1" w14:textId="77777777" w:rsidR="002E052F" w:rsidRDefault="002E052F">
      <w:pPr>
        <w:spacing w:after="0"/>
      </w:pPr>
    </w:p>
    <w:p w14:paraId="093DB405" w14:textId="77777777" w:rsidR="005A721F" w:rsidRPr="003B756B" w:rsidRDefault="005A721F" w:rsidP="005A721F">
      <w:pPr>
        <w:pStyle w:val="3"/>
        <w:numPr>
          <w:ilvl w:val="2"/>
          <w:numId w:val="53"/>
        </w:numPr>
        <w:tabs>
          <w:tab w:val="clear" w:pos="720"/>
          <w:tab w:val="left" w:pos="540"/>
          <w:tab w:val="left" w:pos="700"/>
        </w:tabs>
        <w:suppressAutoHyphens/>
        <w:spacing w:before="60" w:after="120" w:line="-250" w:lineRule="auto"/>
        <w:jc w:val="both"/>
        <w:rPr>
          <w:rFonts w:cs="Times New Roman"/>
          <w:color w:val="0000FF"/>
          <w:szCs w:val="24"/>
        </w:rPr>
      </w:pPr>
      <w:bookmarkStart w:id="477" w:name="_Toc146459214"/>
      <w:proofErr w:type="spellStart"/>
      <w:r w:rsidRPr="003B756B">
        <w:rPr>
          <w:rFonts w:cs="Times New Roman"/>
          <w:color w:val="0000FF"/>
          <w:szCs w:val="24"/>
        </w:rPr>
        <w:t>InterLayerConnection</w:t>
      </w:r>
      <w:bookmarkEnd w:id="477"/>
      <w:proofErr w:type="spellEnd"/>
    </w:p>
    <w:tbl>
      <w:tblPr>
        <w:tblStyle w:val="af0"/>
        <w:tblW w:w="0" w:type="auto"/>
        <w:tblLook w:val="04A0" w:firstRow="1" w:lastRow="0" w:firstColumn="1" w:lastColumn="0" w:noHBand="0" w:noVBand="1"/>
      </w:tblPr>
      <w:tblGrid>
        <w:gridCol w:w="1535"/>
        <w:gridCol w:w="3138"/>
        <w:gridCol w:w="5245"/>
      </w:tblGrid>
      <w:tr w:rsidR="005A721F" w:rsidRPr="003B756B" w14:paraId="3A07BA60" w14:textId="77777777" w:rsidTr="000E670A">
        <w:trPr>
          <w:trHeight w:val="121"/>
        </w:trPr>
        <w:tc>
          <w:tcPr>
            <w:tcW w:w="1535" w:type="dxa"/>
            <w:shd w:val="clear" w:color="auto" w:fill="F2F2F2" w:themeFill="background1" w:themeFillShade="F2"/>
            <w:vAlign w:val="center"/>
            <w:hideMark/>
          </w:tcPr>
          <w:p w14:paraId="1F2FE335" w14:textId="77777777" w:rsidR="005A721F" w:rsidRPr="005C6D6F" w:rsidRDefault="005A721F" w:rsidP="00260E6D">
            <w:pPr>
              <w:widowControl w:val="0"/>
              <w:autoSpaceDE w:val="0"/>
              <w:autoSpaceDN w:val="0"/>
              <w:spacing w:after="0"/>
              <w:jc w:val="center"/>
              <w:textAlignment w:val="baseline"/>
              <w:rPr>
                <w:rFonts w:eastAsia="굴림"/>
                <w:color w:val="0000FF"/>
                <w:sz w:val="22"/>
                <w:szCs w:val="22"/>
                <w:lang w:eastAsia="ko-KR"/>
              </w:rPr>
            </w:pPr>
            <w:r w:rsidRPr="005C6D6F">
              <w:rPr>
                <w:rFonts w:eastAsia="맑은 고딕"/>
                <w:b/>
                <w:bCs/>
                <w:color w:val="0000FF"/>
                <w:sz w:val="22"/>
                <w:szCs w:val="22"/>
                <w:lang w:eastAsia="ko-KR"/>
              </w:rPr>
              <w:t xml:space="preserve">Name </w:t>
            </w:r>
          </w:p>
        </w:tc>
        <w:tc>
          <w:tcPr>
            <w:tcW w:w="8383" w:type="dxa"/>
            <w:gridSpan w:val="2"/>
            <w:shd w:val="clear" w:color="auto" w:fill="F2F2F2" w:themeFill="background1" w:themeFillShade="F2"/>
            <w:vAlign w:val="center"/>
            <w:hideMark/>
          </w:tcPr>
          <w:p w14:paraId="0B2C355C" w14:textId="77777777" w:rsidR="005A721F" w:rsidRPr="00632F28" w:rsidRDefault="005A721F"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632F28">
              <w:rPr>
                <w:rFonts w:asciiTheme="minorHAnsi" w:eastAsia="맑은 고딕" w:hAnsiTheme="minorHAnsi" w:cstheme="minorHAnsi"/>
                <w:b/>
                <w:bCs/>
                <w:color w:val="0000FF"/>
                <w:sz w:val="22"/>
                <w:szCs w:val="22"/>
                <w:lang w:eastAsia="ko-KR"/>
              </w:rPr>
              <w:t>InterLayerConnection</w:t>
            </w:r>
            <w:proofErr w:type="spellEnd"/>
          </w:p>
        </w:tc>
      </w:tr>
      <w:tr w:rsidR="005A721F" w:rsidRPr="003B756B" w14:paraId="363EE790" w14:textId="77777777" w:rsidTr="000E670A">
        <w:trPr>
          <w:trHeight w:val="132"/>
        </w:trPr>
        <w:tc>
          <w:tcPr>
            <w:tcW w:w="1535" w:type="dxa"/>
            <w:shd w:val="clear" w:color="auto" w:fill="F2F2F2" w:themeFill="background1" w:themeFillShade="F2"/>
            <w:vAlign w:val="center"/>
            <w:hideMark/>
          </w:tcPr>
          <w:p w14:paraId="5585D84E" w14:textId="77777777" w:rsidR="005A721F" w:rsidRPr="005C6D6F" w:rsidRDefault="005A721F" w:rsidP="00260E6D">
            <w:pPr>
              <w:widowControl w:val="0"/>
              <w:autoSpaceDE w:val="0"/>
              <w:autoSpaceDN w:val="0"/>
              <w:spacing w:after="0"/>
              <w:jc w:val="center"/>
              <w:textAlignment w:val="baseline"/>
              <w:rPr>
                <w:rFonts w:eastAsia="굴림"/>
                <w:color w:val="0000FF"/>
                <w:sz w:val="22"/>
                <w:szCs w:val="22"/>
                <w:lang w:eastAsia="ko-KR"/>
              </w:rPr>
            </w:pPr>
            <w:r w:rsidRPr="005C6D6F">
              <w:rPr>
                <w:rFonts w:eastAsia="맑은 고딕"/>
                <w:b/>
                <w:bCs/>
                <w:color w:val="0000FF"/>
                <w:sz w:val="22"/>
                <w:szCs w:val="22"/>
                <w:lang w:eastAsia="ko-KR"/>
              </w:rPr>
              <w:t>Definition</w:t>
            </w:r>
          </w:p>
        </w:tc>
        <w:tc>
          <w:tcPr>
            <w:tcW w:w="8383" w:type="dxa"/>
            <w:gridSpan w:val="2"/>
            <w:vAlign w:val="center"/>
            <w:hideMark/>
          </w:tcPr>
          <w:p w14:paraId="0AC8039A" w14:textId="77777777" w:rsidR="005A721F" w:rsidRPr="005C6D6F" w:rsidRDefault="005A721F" w:rsidP="00260E6D">
            <w:pPr>
              <w:widowControl w:val="0"/>
              <w:wordWrap w:val="0"/>
              <w:autoSpaceDE w:val="0"/>
              <w:autoSpaceDN w:val="0"/>
              <w:spacing w:after="0"/>
              <w:jc w:val="both"/>
              <w:textAlignment w:val="baseline"/>
              <w:rPr>
                <w:rFonts w:eastAsia="굴림"/>
                <w:color w:val="0000FF"/>
                <w:sz w:val="22"/>
                <w:szCs w:val="22"/>
                <w:lang w:eastAsia="ko-KR"/>
              </w:rPr>
            </w:pPr>
            <w:r w:rsidRPr="005C6D6F">
              <w:rPr>
                <w:rFonts w:eastAsia="맑은 고딕"/>
                <w:color w:val="0000FF"/>
                <w:sz w:val="22"/>
                <w:szCs w:val="22"/>
                <w:lang w:eastAsia="ko-KR"/>
              </w:rPr>
              <w:t>Relationship between cell spaces and nodes in two different thematic layers</w:t>
            </w:r>
          </w:p>
        </w:tc>
      </w:tr>
      <w:tr w:rsidR="005A721F" w:rsidRPr="003B756B" w14:paraId="788E2C72" w14:textId="77777777" w:rsidTr="000E670A">
        <w:trPr>
          <w:trHeight w:val="306"/>
        </w:trPr>
        <w:tc>
          <w:tcPr>
            <w:tcW w:w="1535" w:type="dxa"/>
            <w:shd w:val="clear" w:color="auto" w:fill="F2F2F2" w:themeFill="background1" w:themeFillShade="F2"/>
            <w:vAlign w:val="center"/>
            <w:hideMark/>
          </w:tcPr>
          <w:p w14:paraId="26465721" w14:textId="77777777" w:rsidR="005A721F" w:rsidRPr="005C6D6F" w:rsidRDefault="005A721F" w:rsidP="00260E6D">
            <w:pPr>
              <w:widowControl w:val="0"/>
              <w:autoSpaceDE w:val="0"/>
              <w:autoSpaceDN w:val="0"/>
              <w:spacing w:after="0"/>
              <w:jc w:val="center"/>
              <w:textAlignment w:val="baseline"/>
              <w:rPr>
                <w:rFonts w:eastAsia="굴림"/>
                <w:color w:val="0000FF"/>
                <w:sz w:val="22"/>
                <w:szCs w:val="22"/>
                <w:lang w:eastAsia="ko-KR"/>
              </w:rPr>
            </w:pPr>
            <w:r w:rsidRPr="005C6D6F">
              <w:rPr>
                <w:rFonts w:eastAsia="맑은 고딕"/>
                <w:b/>
                <w:bCs/>
                <w:color w:val="0000FF"/>
                <w:sz w:val="22"/>
                <w:szCs w:val="22"/>
                <w:lang w:eastAsia="ko-KR"/>
              </w:rPr>
              <w:t>Super classes</w:t>
            </w:r>
          </w:p>
        </w:tc>
        <w:tc>
          <w:tcPr>
            <w:tcW w:w="8383" w:type="dxa"/>
            <w:gridSpan w:val="2"/>
            <w:vAlign w:val="center"/>
            <w:hideMark/>
          </w:tcPr>
          <w:p w14:paraId="73896254" w14:textId="77777777" w:rsidR="005A721F" w:rsidRPr="005C6D6F" w:rsidRDefault="005A721F" w:rsidP="00260E6D">
            <w:pPr>
              <w:widowControl w:val="0"/>
              <w:wordWrap w:val="0"/>
              <w:autoSpaceDE w:val="0"/>
              <w:autoSpaceDN w:val="0"/>
              <w:spacing w:after="0"/>
              <w:jc w:val="both"/>
              <w:textAlignment w:val="baseline"/>
              <w:rPr>
                <w:rFonts w:eastAsia="굴림"/>
                <w:color w:val="0000FF"/>
                <w:sz w:val="22"/>
                <w:szCs w:val="22"/>
                <w:lang w:eastAsia="ko-KR"/>
              </w:rPr>
            </w:pPr>
            <w:commentRangeStart w:id="478"/>
            <w:r w:rsidRPr="005C6D6F">
              <w:rPr>
                <w:rFonts w:eastAsia="굴림"/>
                <w:color w:val="0000FF"/>
                <w:sz w:val="22"/>
                <w:szCs w:val="22"/>
                <w:lang w:eastAsia="ko-KR"/>
              </w:rPr>
              <w:t>None</w:t>
            </w:r>
            <w:commentRangeEnd w:id="478"/>
            <w:r w:rsidRPr="005C6D6F">
              <w:rPr>
                <w:rStyle w:val="aff6"/>
                <w:rFonts w:eastAsia="맑은 고딕"/>
                <w:sz w:val="22"/>
                <w:szCs w:val="22"/>
                <w:lang w:val="en-GB"/>
              </w:rPr>
              <w:commentReference w:id="478"/>
            </w:r>
          </w:p>
        </w:tc>
      </w:tr>
      <w:tr w:rsidR="005A721F" w:rsidRPr="003B756B" w14:paraId="70133EA4" w14:textId="77777777" w:rsidTr="00850D4C">
        <w:trPr>
          <w:trHeight w:val="482"/>
        </w:trPr>
        <w:tc>
          <w:tcPr>
            <w:tcW w:w="1535" w:type="dxa"/>
            <w:vMerge w:val="restart"/>
            <w:shd w:val="clear" w:color="auto" w:fill="F2F2F2" w:themeFill="background1" w:themeFillShade="F2"/>
            <w:vAlign w:val="center"/>
            <w:hideMark/>
          </w:tcPr>
          <w:p w14:paraId="014BFC0B" w14:textId="77777777" w:rsidR="005A721F" w:rsidRPr="005C6D6F" w:rsidRDefault="005A721F" w:rsidP="00260E6D">
            <w:pPr>
              <w:widowControl w:val="0"/>
              <w:autoSpaceDE w:val="0"/>
              <w:autoSpaceDN w:val="0"/>
              <w:spacing w:after="0"/>
              <w:jc w:val="center"/>
              <w:textAlignment w:val="baseline"/>
              <w:rPr>
                <w:rFonts w:eastAsia="굴림"/>
                <w:color w:val="0000FF"/>
                <w:sz w:val="22"/>
                <w:szCs w:val="22"/>
                <w:lang w:eastAsia="ko-KR"/>
              </w:rPr>
            </w:pPr>
            <w:bookmarkStart w:id="479" w:name="_Hlk146291219"/>
            <w:r w:rsidRPr="005C6D6F">
              <w:rPr>
                <w:rFonts w:eastAsia="맑은 고딕"/>
                <w:b/>
                <w:bCs/>
                <w:color w:val="0000FF"/>
                <w:sz w:val="22"/>
                <w:szCs w:val="22"/>
                <w:lang w:eastAsia="ko-KR"/>
              </w:rPr>
              <w:t>Association</w:t>
            </w:r>
          </w:p>
        </w:tc>
        <w:tc>
          <w:tcPr>
            <w:tcW w:w="3138" w:type="dxa"/>
            <w:shd w:val="clear" w:color="auto" w:fill="F2F2F2" w:themeFill="background1" w:themeFillShade="F2"/>
            <w:vAlign w:val="center"/>
            <w:hideMark/>
          </w:tcPr>
          <w:p w14:paraId="5B10D164" w14:textId="77777777" w:rsidR="005A721F" w:rsidRPr="005C6D6F" w:rsidRDefault="005A721F" w:rsidP="00260E6D">
            <w:pPr>
              <w:widowControl w:val="0"/>
              <w:autoSpaceDE w:val="0"/>
              <w:autoSpaceDN w:val="0"/>
              <w:spacing w:after="0"/>
              <w:textAlignment w:val="baseline"/>
              <w:rPr>
                <w:rFonts w:eastAsia="굴림"/>
                <w:color w:val="0000FF"/>
                <w:sz w:val="22"/>
                <w:szCs w:val="22"/>
                <w:lang w:eastAsia="ko-KR"/>
              </w:rPr>
            </w:pPr>
            <w:r w:rsidRPr="005C6D6F">
              <w:rPr>
                <w:rFonts w:eastAsia="맑은 고딕"/>
                <w:b/>
                <w:bCs/>
                <w:color w:val="0000FF"/>
                <w:sz w:val="22"/>
                <w:szCs w:val="22"/>
                <w:lang w:eastAsia="ko-KR"/>
              </w:rPr>
              <w:t>Role name</w:t>
            </w:r>
          </w:p>
        </w:tc>
        <w:tc>
          <w:tcPr>
            <w:tcW w:w="5245" w:type="dxa"/>
            <w:shd w:val="clear" w:color="auto" w:fill="F2F2F2" w:themeFill="background1" w:themeFillShade="F2"/>
            <w:vAlign w:val="center"/>
            <w:hideMark/>
          </w:tcPr>
          <w:p w14:paraId="2F3DC74A" w14:textId="77777777" w:rsidR="005A721F" w:rsidRPr="005C6D6F" w:rsidRDefault="005A721F" w:rsidP="00260E6D">
            <w:pPr>
              <w:widowControl w:val="0"/>
              <w:autoSpaceDE w:val="0"/>
              <w:autoSpaceDN w:val="0"/>
              <w:spacing w:after="0"/>
              <w:textAlignment w:val="baseline"/>
              <w:rPr>
                <w:rFonts w:eastAsia="굴림"/>
                <w:color w:val="0000FF"/>
                <w:sz w:val="22"/>
                <w:szCs w:val="22"/>
                <w:lang w:eastAsia="ko-KR"/>
              </w:rPr>
            </w:pPr>
            <w:r w:rsidRPr="005C6D6F">
              <w:rPr>
                <w:rFonts w:eastAsia="맑은 고딕"/>
                <w:b/>
                <w:bCs/>
                <w:color w:val="0000FF"/>
                <w:sz w:val="22"/>
                <w:szCs w:val="22"/>
                <w:lang w:eastAsia="ko-KR"/>
              </w:rPr>
              <w:t>Type and Cardinality</w:t>
            </w:r>
          </w:p>
        </w:tc>
      </w:tr>
      <w:tr w:rsidR="005A721F" w:rsidRPr="003B756B" w14:paraId="7976B903" w14:textId="77777777" w:rsidTr="0023655F">
        <w:trPr>
          <w:trHeight w:val="204"/>
        </w:trPr>
        <w:tc>
          <w:tcPr>
            <w:tcW w:w="0" w:type="auto"/>
            <w:vMerge/>
            <w:shd w:val="clear" w:color="auto" w:fill="F2F2F2" w:themeFill="background1" w:themeFillShade="F2"/>
            <w:vAlign w:val="center"/>
            <w:hideMark/>
          </w:tcPr>
          <w:p w14:paraId="2D5714D6" w14:textId="77777777" w:rsidR="005A721F" w:rsidRPr="005C6D6F" w:rsidRDefault="005A721F" w:rsidP="00260E6D">
            <w:pPr>
              <w:spacing w:after="0"/>
              <w:rPr>
                <w:rFonts w:eastAsia="굴림"/>
                <w:color w:val="0000FF"/>
                <w:sz w:val="22"/>
                <w:szCs w:val="22"/>
                <w:lang w:eastAsia="ko-KR"/>
              </w:rPr>
            </w:pPr>
          </w:p>
        </w:tc>
        <w:tc>
          <w:tcPr>
            <w:tcW w:w="3138" w:type="dxa"/>
            <w:vAlign w:val="center"/>
            <w:hideMark/>
          </w:tcPr>
          <w:p w14:paraId="00C727F1" w14:textId="77777777" w:rsidR="005A721F" w:rsidRPr="00632F28" w:rsidRDefault="005A721F"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proofErr w:type="spellStart"/>
            <w:r w:rsidRPr="00632F28">
              <w:rPr>
                <w:rFonts w:asciiTheme="minorHAnsi" w:eastAsia="맑은 고딕" w:hAnsiTheme="minorHAnsi" w:cstheme="minorHAnsi"/>
                <w:color w:val="0000FF"/>
                <w:sz w:val="22"/>
                <w:szCs w:val="22"/>
                <w:lang w:eastAsia="ko-KR"/>
              </w:rPr>
              <w:t>connectedLayers</w:t>
            </w:r>
            <w:proofErr w:type="spellEnd"/>
            <w:r w:rsidRPr="00632F28">
              <w:rPr>
                <w:rFonts w:asciiTheme="minorHAnsi" w:eastAsia="맑은 고딕" w:hAnsiTheme="minorHAnsi" w:cstheme="minorHAnsi"/>
                <w:color w:val="0000FF"/>
                <w:sz w:val="22"/>
                <w:szCs w:val="22"/>
                <w:lang w:eastAsia="ko-KR"/>
              </w:rPr>
              <w:t xml:space="preserve"> </w:t>
            </w:r>
          </w:p>
        </w:tc>
        <w:tc>
          <w:tcPr>
            <w:tcW w:w="5245" w:type="dxa"/>
            <w:vAlign w:val="center"/>
            <w:hideMark/>
          </w:tcPr>
          <w:p w14:paraId="735405FD" w14:textId="77777777" w:rsidR="005A721F" w:rsidRPr="005C6D6F" w:rsidRDefault="005A721F" w:rsidP="00260E6D">
            <w:pPr>
              <w:widowControl w:val="0"/>
              <w:autoSpaceDE w:val="0"/>
              <w:autoSpaceDN w:val="0"/>
              <w:spacing w:after="0"/>
              <w:textAlignment w:val="baseline"/>
              <w:rPr>
                <w:rFonts w:eastAsia="굴림"/>
                <w:color w:val="0000FF"/>
                <w:sz w:val="22"/>
                <w:szCs w:val="22"/>
                <w:lang w:eastAsia="ko-KR"/>
              </w:rPr>
            </w:pPr>
            <w:proofErr w:type="spellStart"/>
            <w:r w:rsidRPr="00632F28">
              <w:rPr>
                <w:rFonts w:asciiTheme="minorHAnsi" w:eastAsia="굴림" w:hAnsiTheme="minorHAnsi" w:cstheme="minorHAnsi"/>
                <w:color w:val="0000FF"/>
                <w:sz w:val="22"/>
                <w:szCs w:val="22"/>
                <w:lang w:eastAsia="ko-KR"/>
              </w:rPr>
              <w:t>ThematicLayer</w:t>
            </w:r>
            <w:proofErr w:type="spellEnd"/>
            <w:r w:rsidRPr="005C6D6F">
              <w:rPr>
                <w:rFonts w:eastAsia="맑은 고딕"/>
                <w:color w:val="0000FF"/>
                <w:sz w:val="22"/>
                <w:szCs w:val="22"/>
                <w:lang w:eastAsia="ko-KR"/>
              </w:rPr>
              <w:t xml:space="preserve"> [</w:t>
            </w:r>
            <w:proofErr w:type="gramStart"/>
            <w:r w:rsidRPr="005C6D6F">
              <w:rPr>
                <w:rFonts w:eastAsia="맑은 고딕"/>
                <w:color w:val="0000FF"/>
                <w:sz w:val="22"/>
                <w:szCs w:val="22"/>
                <w:lang w:eastAsia="ko-KR"/>
              </w:rPr>
              <w:t>2..</w:t>
            </w:r>
            <w:proofErr w:type="gramEnd"/>
            <w:r w:rsidRPr="005C6D6F">
              <w:rPr>
                <w:rFonts w:eastAsia="맑은 고딕"/>
                <w:color w:val="0000FF"/>
                <w:sz w:val="22"/>
                <w:szCs w:val="22"/>
                <w:lang w:eastAsia="ko-KR"/>
              </w:rPr>
              <w:t>2]</w:t>
            </w:r>
          </w:p>
        </w:tc>
      </w:tr>
      <w:bookmarkEnd w:id="479"/>
      <w:tr w:rsidR="005A721F" w:rsidRPr="003B756B" w14:paraId="6D8F275C" w14:textId="77777777" w:rsidTr="0023655F">
        <w:trPr>
          <w:trHeight w:val="207"/>
        </w:trPr>
        <w:tc>
          <w:tcPr>
            <w:tcW w:w="0" w:type="auto"/>
            <w:vMerge/>
            <w:shd w:val="clear" w:color="auto" w:fill="F2F2F2" w:themeFill="background1" w:themeFillShade="F2"/>
            <w:vAlign w:val="center"/>
          </w:tcPr>
          <w:p w14:paraId="5AA4A871" w14:textId="77777777" w:rsidR="005A721F" w:rsidRPr="005C6D6F" w:rsidRDefault="005A721F" w:rsidP="00260E6D">
            <w:pPr>
              <w:spacing w:after="0"/>
              <w:rPr>
                <w:rFonts w:eastAsia="굴림"/>
                <w:color w:val="0000FF"/>
                <w:sz w:val="22"/>
                <w:szCs w:val="22"/>
                <w:lang w:eastAsia="ko-KR"/>
              </w:rPr>
            </w:pPr>
          </w:p>
        </w:tc>
        <w:tc>
          <w:tcPr>
            <w:tcW w:w="3138" w:type="dxa"/>
            <w:vAlign w:val="center"/>
          </w:tcPr>
          <w:p w14:paraId="79DED6BB" w14:textId="77777777" w:rsidR="005A721F" w:rsidRPr="00632F28" w:rsidRDefault="005A721F" w:rsidP="00260E6D">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proofErr w:type="spellStart"/>
            <w:r w:rsidRPr="00632F28">
              <w:rPr>
                <w:rFonts w:asciiTheme="minorHAnsi" w:eastAsia="맑은 고딕" w:hAnsiTheme="minorHAnsi" w:cstheme="minorHAnsi"/>
                <w:color w:val="0000FF"/>
                <w:sz w:val="22"/>
                <w:szCs w:val="22"/>
                <w:lang w:eastAsia="ko-KR"/>
              </w:rPr>
              <w:t>connectedNodes</w:t>
            </w:r>
            <w:proofErr w:type="spellEnd"/>
          </w:p>
        </w:tc>
        <w:tc>
          <w:tcPr>
            <w:tcW w:w="5245" w:type="dxa"/>
            <w:vAlign w:val="center"/>
          </w:tcPr>
          <w:p w14:paraId="74E0C269" w14:textId="66690C8F" w:rsidR="005A721F" w:rsidRPr="005C6D6F" w:rsidRDefault="005A721F" w:rsidP="00260E6D">
            <w:pPr>
              <w:widowControl w:val="0"/>
              <w:autoSpaceDE w:val="0"/>
              <w:autoSpaceDN w:val="0"/>
              <w:spacing w:after="0"/>
              <w:textAlignment w:val="baseline"/>
              <w:rPr>
                <w:rFonts w:eastAsia="굴림"/>
                <w:color w:val="0000FF"/>
                <w:sz w:val="22"/>
                <w:szCs w:val="22"/>
                <w:lang w:eastAsia="ko-KR"/>
              </w:rPr>
            </w:pPr>
            <w:r w:rsidRPr="00632F28">
              <w:rPr>
                <w:rFonts w:asciiTheme="minorHAnsi" w:eastAsia="굴림" w:hAnsiTheme="minorHAnsi" w:cstheme="minorHAnsi"/>
                <w:color w:val="0000FF"/>
                <w:sz w:val="22"/>
                <w:szCs w:val="22"/>
                <w:lang w:eastAsia="ko-KR"/>
              </w:rPr>
              <w:t>Node</w:t>
            </w:r>
            <w:r w:rsidRPr="005C6D6F">
              <w:rPr>
                <w:rFonts w:eastAsia="굴림"/>
                <w:color w:val="0000FF"/>
                <w:sz w:val="22"/>
                <w:szCs w:val="22"/>
                <w:lang w:eastAsia="ko-KR"/>
              </w:rPr>
              <w:t xml:space="preserve"> </w:t>
            </w:r>
            <w:r w:rsidR="0023655F">
              <w:rPr>
                <w:rFonts w:eastAsia="굴림"/>
                <w:color w:val="0000FF"/>
                <w:sz w:val="22"/>
                <w:szCs w:val="22"/>
                <w:lang w:eastAsia="ko-KR"/>
              </w:rPr>
              <w:t>[</w:t>
            </w:r>
            <w:commentRangeStart w:id="480"/>
            <w:commentRangeStart w:id="481"/>
            <w:proofErr w:type="gramStart"/>
            <w:r w:rsidR="0023655F">
              <w:rPr>
                <w:rFonts w:eastAsia="굴림"/>
                <w:color w:val="FF0000"/>
                <w:sz w:val="22"/>
                <w:szCs w:val="22"/>
                <w:lang w:eastAsia="ko-KR"/>
              </w:rPr>
              <w:t>0</w:t>
            </w:r>
            <w:ins w:id="482" w:author="Abdou D" w:date="2024-01-29T16:53:00Z">
              <w:r w:rsidR="00782E36">
                <w:rPr>
                  <w:rFonts w:eastAsia="굴림"/>
                  <w:color w:val="FF0000"/>
                  <w:sz w:val="22"/>
                  <w:szCs w:val="22"/>
                  <w:lang w:eastAsia="ko-KR"/>
                </w:rPr>
                <w:t>..</w:t>
              </w:r>
            </w:ins>
            <w:proofErr w:type="gramEnd"/>
            <w:del w:id="483" w:author="Abdou D" w:date="2024-01-29T16:53:00Z">
              <w:r w:rsidR="0023655F" w:rsidDel="00782E36">
                <w:rPr>
                  <w:rFonts w:eastAsia="굴림"/>
                  <w:color w:val="FF0000"/>
                  <w:sz w:val="22"/>
                  <w:szCs w:val="22"/>
                  <w:lang w:eastAsia="ko-KR"/>
                </w:rPr>
                <w:delText>/</w:delText>
              </w:r>
            </w:del>
            <w:r w:rsidR="0023655F">
              <w:rPr>
                <w:rFonts w:eastAsia="굴림"/>
                <w:color w:val="FF0000"/>
                <w:sz w:val="22"/>
                <w:szCs w:val="22"/>
                <w:lang w:eastAsia="ko-KR"/>
              </w:rPr>
              <w:t>2]</w:t>
            </w:r>
            <w:commentRangeStart w:id="484"/>
            <w:commentRangeEnd w:id="484"/>
            <w:r w:rsidRPr="005C6D6F">
              <w:rPr>
                <w:rStyle w:val="aff6"/>
                <w:rFonts w:eastAsia="맑은 고딕"/>
                <w:sz w:val="22"/>
                <w:szCs w:val="22"/>
                <w:lang w:val="en-GB"/>
              </w:rPr>
              <w:commentReference w:id="484"/>
            </w:r>
            <w:commentRangeEnd w:id="480"/>
            <w:r w:rsidRPr="005C6D6F">
              <w:rPr>
                <w:rStyle w:val="aff6"/>
                <w:rFonts w:eastAsia="맑은 고딕"/>
                <w:sz w:val="22"/>
                <w:szCs w:val="22"/>
                <w:lang w:val="en-GB"/>
              </w:rPr>
              <w:commentReference w:id="480"/>
            </w:r>
            <w:commentRangeEnd w:id="481"/>
            <w:r w:rsidR="000D4DFB">
              <w:rPr>
                <w:rStyle w:val="aff6"/>
                <w:rFonts w:eastAsia="맑은 고딕"/>
                <w:lang w:val="en-GB"/>
              </w:rPr>
              <w:commentReference w:id="481"/>
            </w:r>
          </w:p>
        </w:tc>
      </w:tr>
      <w:tr w:rsidR="005A721F" w:rsidRPr="003B756B" w14:paraId="44A7F4A7" w14:textId="77777777" w:rsidTr="0023655F">
        <w:trPr>
          <w:trHeight w:val="212"/>
        </w:trPr>
        <w:tc>
          <w:tcPr>
            <w:tcW w:w="0" w:type="auto"/>
            <w:vMerge/>
            <w:shd w:val="clear" w:color="auto" w:fill="F2F2F2" w:themeFill="background1" w:themeFillShade="F2"/>
            <w:vAlign w:val="center"/>
          </w:tcPr>
          <w:p w14:paraId="27E5DFF2" w14:textId="77777777" w:rsidR="005A721F" w:rsidRPr="005C6D6F" w:rsidRDefault="005A721F" w:rsidP="00260E6D">
            <w:pPr>
              <w:spacing w:after="0"/>
              <w:rPr>
                <w:rFonts w:eastAsia="굴림"/>
                <w:color w:val="0000FF"/>
                <w:sz w:val="22"/>
                <w:szCs w:val="22"/>
                <w:lang w:eastAsia="ko-KR"/>
              </w:rPr>
            </w:pPr>
          </w:p>
        </w:tc>
        <w:tc>
          <w:tcPr>
            <w:tcW w:w="3138" w:type="dxa"/>
            <w:vAlign w:val="center"/>
          </w:tcPr>
          <w:p w14:paraId="38CD1391" w14:textId="77777777" w:rsidR="005A721F" w:rsidRPr="00632F28" w:rsidRDefault="005A721F" w:rsidP="00260E6D">
            <w:pPr>
              <w:widowControl w:val="0"/>
              <w:autoSpaceDE w:val="0"/>
              <w:autoSpaceDN w:val="0"/>
              <w:spacing w:after="0"/>
              <w:textAlignment w:val="baseline"/>
              <w:rPr>
                <w:rFonts w:asciiTheme="minorHAnsi" w:eastAsia="맑은 고딕" w:hAnsiTheme="minorHAnsi" w:cstheme="minorHAnsi"/>
                <w:color w:val="FF0000"/>
                <w:sz w:val="22"/>
                <w:szCs w:val="22"/>
                <w:lang w:eastAsia="ko-KR"/>
              </w:rPr>
            </w:pPr>
            <w:proofErr w:type="spellStart"/>
            <w:r w:rsidRPr="00632F28">
              <w:rPr>
                <w:rFonts w:asciiTheme="minorHAnsi" w:eastAsia="맑은 고딕" w:hAnsiTheme="minorHAnsi" w:cstheme="minorHAnsi"/>
                <w:color w:val="0000FF"/>
                <w:sz w:val="22"/>
                <w:szCs w:val="22"/>
                <w:lang w:eastAsia="ko-KR"/>
              </w:rPr>
              <w:t>connectedCells</w:t>
            </w:r>
            <w:proofErr w:type="spellEnd"/>
          </w:p>
        </w:tc>
        <w:tc>
          <w:tcPr>
            <w:tcW w:w="5245" w:type="dxa"/>
            <w:vAlign w:val="center"/>
          </w:tcPr>
          <w:p w14:paraId="2E74748C" w14:textId="31479448" w:rsidR="005A721F" w:rsidRPr="005C6D6F" w:rsidRDefault="005A721F" w:rsidP="00260E6D">
            <w:pPr>
              <w:widowControl w:val="0"/>
              <w:autoSpaceDE w:val="0"/>
              <w:autoSpaceDN w:val="0"/>
              <w:spacing w:after="0"/>
              <w:textAlignment w:val="baseline"/>
              <w:rPr>
                <w:rFonts w:eastAsia="굴림"/>
                <w:color w:val="FF0000"/>
                <w:sz w:val="22"/>
                <w:szCs w:val="22"/>
                <w:lang w:eastAsia="ko-KR"/>
              </w:rPr>
            </w:pPr>
            <w:r w:rsidRPr="00632F28">
              <w:rPr>
                <w:rFonts w:asciiTheme="minorHAnsi" w:eastAsia="굴림" w:hAnsiTheme="minorHAnsi" w:cstheme="minorHAnsi"/>
                <w:color w:val="FF0000"/>
                <w:sz w:val="22"/>
                <w:szCs w:val="22"/>
                <w:lang w:eastAsia="ko-KR"/>
              </w:rPr>
              <w:t>CellSpace</w:t>
            </w:r>
            <w:r w:rsidRPr="005C6D6F">
              <w:rPr>
                <w:rFonts w:eastAsia="굴림"/>
                <w:color w:val="FF0000"/>
                <w:sz w:val="22"/>
                <w:szCs w:val="22"/>
                <w:lang w:eastAsia="ko-KR"/>
              </w:rPr>
              <w:t xml:space="preserve"> </w:t>
            </w:r>
            <w:r w:rsidR="0023655F">
              <w:rPr>
                <w:rFonts w:eastAsia="굴림"/>
                <w:color w:val="FF0000"/>
                <w:sz w:val="22"/>
                <w:szCs w:val="22"/>
                <w:lang w:eastAsia="ko-KR"/>
              </w:rPr>
              <w:t>[</w:t>
            </w:r>
            <w:proofErr w:type="gramStart"/>
            <w:r w:rsidR="0023655F">
              <w:rPr>
                <w:rFonts w:eastAsia="굴림"/>
                <w:color w:val="FF0000"/>
                <w:sz w:val="22"/>
                <w:szCs w:val="22"/>
                <w:lang w:eastAsia="ko-KR"/>
              </w:rPr>
              <w:t>0</w:t>
            </w:r>
            <w:ins w:id="485" w:author="Abdou D" w:date="2024-01-29T16:53:00Z">
              <w:r w:rsidR="00782E36">
                <w:rPr>
                  <w:rFonts w:eastAsia="굴림"/>
                  <w:color w:val="FF0000"/>
                  <w:sz w:val="22"/>
                  <w:szCs w:val="22"/>
                  <w:lang w:eastAsia="ko-KR"/>
                </w:rPr>
                <w:t>..</w:t>
              </w:r>
            </w:ins>
            <w:proofErr w:type="gramEnd"/>
            <w:del w:id="486" w:author="Abdou D" w:date="2024-01-29T16:53:00Z">
              <w:r w:rsidR="0023655F" w:rsidDel="00782E36">
                <w:rPr>
                  <w:rFonts w:eastAsia="굴림"/>
                  <w:color w:val="FF0000"/>
                  <w:sz w:val="22"/>
                  <w:szCs w:val="22"/>
                  <w:lang w:eastAsia="ko-KR"/>
                </w:rPr>
                <w:delText>/</w:delText>
              </w:r>
            </w:del>
            <w:r w:rsidR="0023655F">
              <w:rPr>
                <w:rFonts w:eastAsia="굴림"/>
                <w:color w:val="FF0000"/>
                <w:sz w:val="22"/>
                <w:szCs w:val="22"/>
                <w:lang w:eastAsia="ko-KR"/>
              </w:rPr>
              <w:t>2]</w:t>
            </w:r>
          </w:p>
        </w:tc>
      </w:tr>
      <w:tr w:rsidR="005A721F" w:rsidRPr="003B756B" w14:paraId="147BCFC8" w14:textId="77777777" w:rsidTr="00850D4C">
        <w:trPr>
          <w:trHeight w:val="482"/>
        </w:trPr>
        <w:tc>
          <w:tcPr>
            <w:tcW w:w="1535" w:type="dxa"/>
            <w:vMerge w:val="restart"/>
            <w:shd w:val="clear" w:color="auto" w:fill="F2F2F2" w:themeFill="background1" w:themeFillShade="F2"/>
            <w:vAlign w:val="center"/>
            <w:hideMark/>
          </w:tcPr>
          <w:p w14:paraId="7A6183AE" w14:textId="77777777" w:rsidR="005A721F" w:rsidRPr="005C6D6F" w:rsidRDefault="005A721F" w:rsidP="00260E6D">
            <w:pPr>
              <w:widowControl w:val="0"/>
              <w:autoSpaceDE w:val="0"/>
              <w:autoSpaceDN w:val="0"/>
              <w:spacing w:after="0"/>
              <w:jc w:val="center"/>
              <w:textAlignment w:val="baseline"/>
              <w:rPr>
                <w:rFonts w:eastAsia="굴림"/>
                <w:color w:val="0000FF"/>
                <w:sz w:val="22"/>
                <w:szCs w:val="22"/>
                <w:lang w:eastAsia="ko-KR"/>
              </w:rPr>
            </w:pPr>
            <w:r w:rsidRPr="005C6D6F">
              <w:rPr>
                <w:rFonts w:eastAsia="맑은 고딕"/>
                <w:b/>
                <w:bCs/>
                <w:color w:val="0000FF"/>
                <w:sz w:val="22"/>
                <w:szCs w:val="22"/>
                <w:lang w:eastAsia="ko-KR"/>
              </w:rPr>
              <w:t>Properties</w:t>
            </w:r>
          </w:p>
        </w:tc>
        <w:tc>
          <w:tcPr>
            <w:tcW w:w="3138" w:type="dxa"/>
            <w:shd w:val="clear" w:color="auto" w:fill="F2F2F2" w:themeFill="background1" w:themeFillShade="F2"/>
            <w:vAlign w:val="center"/>
            <w:hideMark/>
          </w:tcPr>
          <w:p w14:paraId="0A05A253" w14:textId="77777777" w:rsidR="005A721F" w:rsidRPr="005C6D6F" w:rsidRDefault="005A721F" w:rsidP="00260E6D">
            <w:pPr>
              <w:widowControl w:val="0"/>
              <w:wordWrap w:val="0"/>
              <w:autoSpaceDE w:val="0"/>
              <w:autoSpaceDN w:val="0"/>
              <w:spacing w:after="0"/>
              <w:jc w:val="both"/>
              <w:textAlignment w:val="baseline"/>
              <w:rPr>
                <w:rFonts w:eastAsia="굴림"/>
                <w:color w:val="0000FF"/>
                <w:sz w:val="22"/>
                <w:szCs w:val="22"/>
                <w:lang w:eastAsia="ko-KR"/>
              </w:rPr>
            </w:pPr>
            <w:r w:rsidRPr="005C6D6F">
              <w:rPr>
                <w:rFonts w:eastAsia="맑은 고딕"/>
                <w:b/>
                <w:bCs/>
                <w:color w:val="0000FF"/>
                <w:sz w:val="22"/>
                <w:szCs w:val="22"/>
                <w:lang w:eastAsia="ko-KR"/>
              </w:rPr>
              <w:t>Property name</w:t>
            </w:r>
          </w:p>
        </w:tc>
        <w:tc>
          <w:tcPr>
            <w:tcW w:w="5245" w:type="dxa"/>
            <w:shd w:val="clear" w:color="auto" w:fill="F2F2F2" w:themeFill="background1" w:themeFillShade="F2"/>
            <w:vAlign w:val="center"/>
            <w:hideMark/>
          </w:tcPr>
          <w:p w14:paraId="1531043A" w14:textId="77777777" w:rsidR="005A721F" w:rsidRPr="005C6D6F" w:rsidRDefault="005A721F" w:rsidP="00260E6D">
            <w:pPr>
              <w:widowControl w:val="0"/>
              <w:wordWrap w:val="0"/>
              <w:autoSpaceDE w:val="0"/>
              <w:autoSpaceDN w:val="0"/>
              <w:spacing w:after="0"/>
              <w:jc w:val="both"/>
              <w:textAlignment w:val="baseline"/>
              <w:rPr>
                <w:rFonts w:eastAsia="굴림"/>
                <w:color w:val="0000FF"/>
                <w:sz w:val="22"/>
                <w:szCs w:val="22"/>
                <w:lang w:eastAsia="ko-KR"/>
              </w:rPr>
            </w:pPr>
            <w:r w:rsidRPr="005C6D6F">
              <w:rPr>
                <w:rFonts w:eastAsia="맑은 고딕"/>
                <w:b/>
                <w:bCs/>
                <w:color w:val="0000FF"/>
                <w:sz w:val="22"/>
                <w:szCs w:val="22"/>
                <w:lang w:eastAsia="ko-KR"/>
              </w:rPr>
              <w:t>Type and Cardinality</w:t>
            </w:r>
          </w:p>
        </w:tc>
      </w:tr>
      <w:tr w:rsidR="005A721F" w:rsidRPr="003B756B" w14:paraId="1D8DFED3" w14:textId="77777777" w:rsidTr="0023655F">
        <w:trPr>
          <w:trHeight w:val="151"/>
        </w:trPr>
        <w:tc>
          <w:tcPr>
            <w:tcW w:w="0" w:type="auto"/>
            <w:vMerge/>
            <w:shd w:val="clear" w:color="auto" w:fill="F2F2F2" w:themeFill="background1" w:themeFillShade="F2"/>
            <w:vAlign w:val="center"/>
            <w:hideMark/>
          </w:tcPr>
          <w:p w14:paraId="6CDEF3A9" w14:textId="77777777" w:rsidR="005A721F" w:rsidRPr="005C6D6F" w:rsidRDefault="005A721F" w:rsidP="00260E6D">
            <w:pPr>
              <w:spacing w:after="0"/>
              <w:rPr>
                <w:rFonts w:eastAsia="굴림"/>
                <w:color w:val="0000FF"/>
                <w:sz w:val="22"/>
                <w:szCs w:val="22"/>
                <w:lang w:eastAsia="ko-KR"/>
              </w:rPr>
            </w:pPr>
          </w:p>
        </w:tc>
        <w:tc>
          <w:tcPr>
            <w:tcW w:w="3138" w:type="dxa"/>
            <w:vAlign w:val="center"/>
          </w:tcPr>
          <w:p w14:paraId="40368997" w14:textId="77777777" w:rsidR="005A721F" w:rsidRPr="00632F28" w:rsidRDefault="005A721F"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632F28">
              <w:rPr>
                <w:rFonts w:asciiTheme="minorHAnsi" w:eastAsia="맑은 고딕" w:hAnsiTheme="minorHAnsi" w:cstheme="minorHAnsi"/>
                <w:color w:val="0000FF"/>
                <w:sz w:val="22"/>
                <w:szCs w:val="22"/>
                <w:lang w:eastAsia="ko-KR"/>
              </w:rPr>
              <w:t>comment</w:t>
            </w:r>
          </w:p>
        </w:tc>
        <w:tc>
          <w:tcPr>
            <w:tcW w:w="5245" w:type="dxa"/>
            <w:vAlign w:val="center"/>
          </w:tcPr>
          <w:p w14:paraId="07492E9D" w14:textId="77777777" w:rsidR="005A721F" w:rsidRPr="005C6D6F" w:rsidRDefault="005A721F" w:rsidP="00260E6D">
            <w:pPr>
              <w:widowControl w:val="0"/>
              <w:autoSpaceDE w:val="0"/>
              <w:autoSpaceDN w:val="0"/>
              <w:spacing w:after="0"/>
              <w:textAlignment w:val="baseline"/>
              <w:rPr>
                <w:rFonts w:eastAsia="굴림"/>
                <w:color w:val="0000FF"/>
                <w:sz w:val="22"/>
                <w:szCs w:val="22"/>
                <w:lang w:eastAsia="ko-KR"/>
              </w:rPr>
            </w:pPr>
            <w:proofErr w:type="spellStart"/>
            <w:r w:rsidRPr="00632F28">
              <w:rPr>
                <w:rFonts w:asciiTheme="minorHAnsi" w:eastAsia="맑은 고딕" w:hAnsiTheme="minorHAnsi" w:cstheme="minorHAnsi"/>
                <w:color w:val="0000FF"/>
                <w:sz w:val="22"/>
                <w:szCs w:val="22"/>
                <w:lang w:eastAsia="ko-KR"/>
              </w:rPr>
              <w:t>CharacterString</w:t>
            </w:r>
            <w:proofErr w:type="spellEnd"/>
            <w:r w:rsidRPr="005C6D6F">
              <w:rPr>
                <w:rFonts w:eastAsia="맑은 고딕"/>
                <w:color w:val="0000FF"/>
                <w:sz w:val="22"/>
                <w:szCs w:val="22"/>
                <w:lang w:eastAsia="ko-KR"/>
              </w:rPr>
              <w:t xml:space="preserve"> [</w:t>
            </w:r>
            <w:proofErr w:type="gramStart"/>
            <w:r w:rsidRPr="005C6D6F">
              <w:rPr>
                <w:rFonts w:eastAsia="맑은 고딕"/>
                <w:color w:val="0000FF"/>
                <w:sz w:val="22"/>
                <w:szCs w:val="22"/>
                <w:lang w:eastAsia="ko-KR"/>
              </w:rPr>
              <w:t>1..</w:t>
            </w:r>
            <w:proofErr w:type="gramEnd"/>
            <w:r w:rsidRPr="005C6D6F">
              <w:rPr>
                <w:rFonts w:eastAsia="맑은 고딕"/>
                <w:color w:val="0000FF"/>
                <w:sz w:val="22"/>
                <w:szCs w:val="22"/>
                <w:lang w:eastAsia="ko-KR"/>
              </w:rPr>
              <w:t>1]</w:t>
            </w:r>
          </w:p>
        </w:tc>
      </w:tr>
      <w:tr w:rsidR="005A721F" w:rsidRPr="003B756B" w14:paraId="68DB0E1F" w14:textId="77777777" w:rsidTr="0023655F">
        <w:trPr>
          <w:trHeight w:val="155"/>
        </w:trPr>
        <w:tc>
          <w:tcPr>
            <w:tcW w:w="0" w:type="auto"/>
            <w:vMerge/>
            <w:shd w:val="clear" w:color="auto" w:fill="F2F2F2" w:themeFill="background1" w:themeFillShade="F2"/>
            <w:vAlign w:val="center"/>
          </w:tcPr>
          <w:p w14:paraId="6B75AA8F" w14:textId="77777777" w:rsidR="005A721F" w:rsidRPr="005C6D6F" w:rsidRDefault="005A721F" w:rsidP="00260E6D">
            <w:pPr>
              <w:spacing w:after="0"/>
              <w:rPr>
                <w:rFonts w:eastAsia="굴림"/>
                <w:color w:val="0000FF"/>
                <w:sz w:val="22"/>
                <w:szCs w:val="22"/>
                <w:lang w:eastAsia="ko-KR"/>
              </w:rPr>
            </w:pPr>
          </w:p>
        </w:tc>
        <w:tc>
          <w:tcPr>
            <w:tcW w:w="3138" w:type="dxa"/>
            <w:vAlign w:val="center"/>
          </w:tcPr>
          <w:p w14:paraId="1C1D1BD9" w14:textId="77777777" w:rsidR="005A721F" w:rsidRPr="00632F28" w:rsidRDefault="005A721F" w:rsidP="00260E6D">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proofErr w:type="spellStart"/>
            <w:r w:rsidRPr="00632F28">
              <w:rPr>
                <w:rFonts w:asciiTheme="minorHAnsi" w:eastAsia="맑은 고딕" w:hAnsiTheme="minorHAnsi" w:cstheme="minorHAnsi"/>
                <w:color w:val="0000FF"/>
                <w:sz w:val="22"/>
                <w:szCs w:val="22"/>
                <w:lang w:eastAsia="ko-KR"/>
              </w:rPr>
              <w:t>typeOfTopoExpression</w:t>
            </w:r>
            <w:proofErr w:type="spellEnd"/>
          </w:p>
        </w:tc>
        <w:tc>
          <w:tcPr>
            <w:tcW w:w="5245" w:type="dxa"/>
            <w:vAlign w:val="center"/>
          </w:tcPr>
          <w:p w14:paraId="23C21CE4" w14:textId="0480F11A" w:rsidR="005A721F" w:rsidRPr="005C6D6F" w:rsidRDefault="005A721F" w:rsidP="00260E6D">
            <w:pPr>
              <w:widowControl w:val="0"/>
              <w:autoSpaceDE w:val="0"/>
              <w:autoSpaceDN w:val="0"/>
              <w:spacing w:after="0"/>
              <w:textAlignment w:val="baseline"/>
              <w:rPr>
                <w:rFonts w:eastAsia="맑은 고딕"/>
                <w:color w:val="0000FF"/>
                <w:sz w:val="22"/>
                <w:szCs w:val="22"/>
                <w:lang w:eastAsia="ko-KR"/>
              </w:rPr>
            </w:pPr>
            <w:commentRangeStart w:id="487"/>
            <w:proofErr w:type="spellStart"/>
            <w:r w:rsidRPr="00632F28">
              <w:rPr>
                <w:rFonts w:asciiTheme="minorHAnsi" w:eastAsia="맑은 고딕" w:hAnsiTheme="minorHAnsi" w:cstheme="minorHAnsi"/>
                <w:color w:val="FF0000"/>
                <w:sz w:val="22"/>
                <w:szCs w:val="22"/>
                <w:lang w:eastAsia="ko-KR"/>
              </w:rPr>
              <w:t>TopoExpressiveValue</w:t>
            </w:r>
            <w:commentRangeEnd w:id="487"/>
            <w:proofErr w:type="spellEnd"/>
            <w:r w:rsidRPr="00632F28">
              <w:rPr>
                <w:rStyle w:val="aff6"/>
                <w:rFonts w:asciiTheme="minorHAnsi" w:eastAsia="맑은 고딕" w:hAnsiTheme="minorHAnsi" w:cstheme="minorHAnsi"/>
                <w:sz w:val="22"/>
                <w:szCs w:val="22"/>
                <w:lang w:val="en-GB"/>
              </w:rPr>
              <w:commentReference w:id="487"/>
            </w:r>
            <w:r w:rsidRPr="005C6D6F">
              <w:rPr>
                <w:rFonts w:eastAsia="맑은 고딕"/>
                <w:color w:val="FF0000"/>
                <w:sz w:val="22"/>
                <w:szCs w:val="22"/>
                <w:lang w:eastAsia="ko-KR"/>
              </w:rPr>
              <w:t xml:space="preserve"> </w:t>
            </w:r>
            <w:commentRangeStart w:id="488"/>
            <w:commentRangeStart w:id="489"/>
            <w:r w:rsidRPr="005C6D6F">
              <w:rPr>
                <w:rFonts w:eastAsia="맑은 고딕"/>
                <w:color w:val="FF0000"/>
                <w:sz w:val="22"/>
                <w:szCs w:val="22"/>
                <w:lang w:eastAsia="ko-KR"/>
              </w:rPr>
              <w:t>[</w:t>
            </w:r>
            <w:del w:id="490" w:author="Abdou D" w:date="2024-01-29T16:50:00Z">
              <w:r w:rsidRPr="005C6D6F" w:rsidDel="00B95E96">
                <w:rPr>
                  <w:rFonts w:eastAsia="맑은 고딕"/>
                  <w:color w:val="FF0000"/>
                  <w:sz w:val="22"/>
                  <w:szCs w:val="22"/>
                  <w:lang w:eastAsia="ko-KR"/>
                </w:rPr>
                <w:delText>0</w:delText>
              </w:r>
            </w:del>
            <w:proofErr w:type="gramStart"/>
            <w:ins w:id="491" w:author="Abdou D" w:date="2024-01-29T16:50:00Z">
              <w:r w:rsidR="00B95E96">
                <w:rPr>
                  <w:rFonts w:eastAsia="맑은 고딕"/>
                  <w:color w:val="FF0000"/>
                  <w:sz w:val="22"/>
                  <w:szCs w:val="22"/>
                  <w:lang w:eastAsia="ko-KR"/>
                </w:rPr>
                <w:t>1</w:t>
              </w:r>
            </w:ins>
            <w:r w:rsidRPr="005C6D6F">
              <w:rPr>
                <w:rFonts w:eastAsia="맑은 고딕"/>
                <w:color w:val="FF0000"/>
                <w:sz w:val="22"/>
                <w:szCs w:val="22"/>
                <w:lang w:eastAsia="ko-KR"/>
              </w:rPr>
              <w:t>..</w:t>
            </w:r>
            <w:proofErr w:type="gramEnd"/>
            <w:del w:id="492" w:author="Abdou D" w:date="2024-01-29T16:50:00Z">
              <w:r w:rsidRPr="005C6D6F" w:rsidDel="00B95E96">
                <w:rPr>
                  <w:rFonts w:eastAsia="맑은 고딕"/>
                  <w:color w:val="FF0000"/>
                  <w:sz w:val="22"/>
                  <w:szCs w:val="22"/>
                  <w:lang w:eastAsia="ko-KR"/>
                </w:rPr>
                <w:delText>2</w:delText>
              </w:r>
            </w:del>
            <w:ins w:id="493" w:author="Abdou D" w:date="2024-01-29T16:50:00Z">
              <w:r w:rsidR="00B95E96">
                <w:rPr>
                  <w:rFonts w:eastAsia="맑은 고딕"/>
                  <w:color w:val="FF0000"/>
                  <w:sz w:val="22"/>
                  <w:szCs w:val="22"/>
                  <w:lang w:eastAsia="ko-KR"/>
                </w:rPr>
                <w:t>1</w:t>
              </w:r>
            </w:ins>
            <w:r w:rsidRPr="005C6D6F">
              <w:rPr>
                <w:rFonts w:eastAsia="맑은 고딕"/>
                <w:color w:val="FF0000"/>
                <w:sz w:val="22"/>
                <w:szCs w:val="22"/>
                <w:lang w:eastAsia="ko-KR"/>
              </w:rPr>
              <w:t>]</w:t>
            </w:r>
            <w:commentRangeEnd w:id="488"/>
            <w:r w:rsidRPr="005C6D6F">
              <w:rPr>
                <w:rStyle w:val="aff6"/>
                <w:rFonts w:eastAsia="맑은 고딕"/>
                <w:sz w:val="22"/>
                <w:szCs w:val="22"/>
                <w:lang w:val="en-GB"/>
              </w:rPr>
              <w:commentReference w:id="488"/>
            </w:r>
            <w:commentRangeEnd w:id="489"/>
            <w:r w:rsidR="00B95E96">
              <w:rPr>
                <w:rStyle w:val="aff6"/>
                <w:rFonts w:eastAsia="맑은 고딕"/>
                <w:lang w:val="en-GB"/>
              </w:rPr>
              <w:commentReference w:id="489"/>
            </w:r>
          </w:p>
        </w:tc>
      </w:tr>
      <w:tr w:rsidR="00220E56" w:rsidRPr="003B756B" w14:paraId="6F180232" w14:textId="77777777" w:rsidTr="00850D4C">
        <w:trPr>
          <w:trHeight w:val="482"/>
        </w:trPr>
        <w:tc>
          <w:tcPr>
            <w:tcW w:w="1535" w:type="dxa"/>
            <w:vMerge w:val="restart"/>
            <w:shd w:val="clear" w:color="auto" w:fill="F2F2F2" w:themeFill="background1" w:themeFillShade="F2"/>
            <w:vAlign w:val="center"/>
            <w:hideMark/>
          </w:tcPr>
          <w:p w14:paraId="36B9BD6A" w14:textId="77777777" w:rsidR="00220E56" w:rsidRPr="005C6D6F" w:rsidRDefault="00220E56" w:rsidP="00260E6D">
            <w:pPr>
              <w:widowControl w:val="0"/>
              <w:autoSpaceDE w:val="0"/>
              <w:autoSpaceDN w:val="0"/>
              <w:spacing w:after="0"/>
              <w:jc w:val="center"/>
              <w:textAlignment w:val="baseline"/>
              <w:rPr>
                <w:rFonts w:eastAsia="굴림"/>
                <w:color w:val="0000FF"/>
                <w:sz w:val="22"/>
                <w:szCs w:val="22"/>
                <w:lang w:eastAsia="ko-KR"/>
              </w:rPr>
            </w:pPr>
            <w:r w:rsidRPr="005C6D6F">
              <w:rPr>
                <w:rFonts w:eastAsia="맑은 고딕"/>
                <w:b/>
                <w:bCs/>
                <w:color w:val="0000FF"/>
                <w:sz w:val="22"/>
                <w:szCs w:val="22"/>
                <w:lang w:eastAsia="ko-KR"/>
              </w:rPr>
              <w:t>Constraints</w:t>
            </w:r>
          </w:p>
        </w:tc>
        <w:tc>
          <w:tcPr>
            <w:tcW w:w="3138" w:type="dxa"/>
            <w:shd w:val="clear" w:color="auto" w:fill="F2F2F2" w:themeFill="background1" w:themeFillShade="F2"/>
            <w:vAlign w:val="center"/>
            <w:hideMark/>
          </w:tcPr>
          <w:p w14:paraId="0EA4528B" w14:textId="01BCA18B" w:rsidR="00220E56" w:rsidRPr="005C6D6F" w:rsidRDefault="00220E56" w:rsidP="00260E6D">
            <w:pPr>
              <w:widowControl w:val="0"/>
              <w:wordWrap w:val="0"/>
              <w:autoSpaceDE w:val="0"/>
              <w:autoSpaceDN w:val="0"/>
              <w:spacing w:after="0"/>
              <w:jc w:val="both"/>
              <w:textAlignment w:val="baseline"/>
              <w:rPr>
                <w:rFonts w:eastAsia="굴림"/>
                <w:b/>
                <w:color w:val="0000FF"/>
                <w:sz w:val="22"/>
                <w:szCs w:val="22"/>
                <w:lang w:eastAsia="ko-KR"/>
              </w:rPr>
            </w:pPr>
            <w:r w:rsidRPr="005C6D6F">
              <w:rPr>
                <w:rFonts w:eastAsia="굴림"/>
                <w:b/>
                <w:color w:val="0000FF"/>
                <w:sz w:val="22"/>
                <w:szCs w:val="22"/>
                <w:lang w:eastAsia="ko-KR"/>
              </w:rPr>
              <w:t>Constraint ID</w:t>
            </w:r>
          </w:p>
        </w:tc>
        <w:tc>
          <w:tcPr>
            <w:tcW w:w="5245" w:type="dxa"/>
            <w:shd w:val="clear" w:color="auto" w:fill="F2F2F2" w:themeFill="background1" w:themeFillShade="F2"/>
            <w:vAlign w:val="center"/>
          </w:tcPr>
          <w:p w14:paraId="50FF5977" w14:textId="77777777" w:rsidR="00220E56" w:rsidRPr="005C6D6F" w:rsidRDefault="00220E56" w:rsidP="00260E6D">
            <w:pPr>
              <w:widowControl w:val="0"/>
              <w:wordWrap w:val="0"/>
              <w:autoSpaceDE w:val="0"/>
              <w:autoSpaceDN w:val="0"/>
              <w:spacing w:after="0"/>
              <w:jc w:val="both"/>
              <w:textAlignment w:val="baseline"/>
              <w:rPr>
                <w:rFonts w:eastAsia="굴림"/>
                <w:b/>
                <w:color w:val="0000FF"/>
                <w:sz w:val="22"/>
                <w:szCs w:val="22"/>
                <w:lang w:eastAsia="ko-KR"/>
              </w:rPr>
            </w:pPr>
            <w:r w:rsidRPr="005C6D6F">
              <w:rPr>
                <w:rFonts w:eastAsia="굴림"/>
                <w:b/>
                <w:color w:val="0000FF"/>
                <w:sz w:val="22"/>
                <w:szCs w:val="22"/>
                <w:lang w:eastAsia="ko-KR"/>
              </w:rPr>
              <w:t xml:space="preserve"> Constraint</w:t>
            </w:r>
          </w:p>
        </w:tc>
      </w:tr>
      <w:tr w:rsidR="00220E56" w:rsidRPr="003B756B" w14:paraId="00644110" w14:textId="77777777" w:rsidTr="0023655F">
        <w:trPr>
          <w:trHeight w:val="237"/>
        </w:trPr>
        <w:tc>
          <w:tcPr>
            <w:tcW w:w="1535" w:type="dxa"/>
            <w:vMerge/>
            <w:shd w:val="clear" w:color="auto" w:fill="F2F2F2" w:themeFill="background1" w:themeFillShade="F2"/>
            <w:vAlign w:val="center"/>
          </w:tcPr>
          <w:p w14:paraId="07191B73" w14:textId="77777777" w:rsidR="00220E56" w:rsidRPr="005C6D6F" w:rsidRDefault="00220E56" w:rsidP="00260E6D">
            <w:pPr>
              <w:widowControl w:val="0"/>
              <w:autoSpaceDE w:val="0"/>
              <w:autoSpaceDN w:val="0"/>
              <w:spacing w:after="0"/>
              <w:jc w:val="center"/>
              <w:textAlignment w:val="baseline"/>
              <w:rPr>
                <w:rFonts w:eastAsia="맑은 고딕"/>
                <w:b/>
                <w:bCs/>
                <w:color w:val="0000FF"/>
                <w:sz w:val="22"/>
                <w:szCs w:val="22"/>
                <w:lang w:eastAsia="ko-KR"/>
              </w:rPr>
            </w:pPr>
          </w:p>
        </w:tc>
        <w:tc>
          <w:tcPr>
            <w:tcW w:w="3138" w:type="dxa"/>
            <w:vAlign w:val="center"/>
          </w:tcPr>
          <w:p w14:paraId="76364EFE" w14:textId="77777777" w:rsidR="00220E56" w:rsidRPr="0023655F" w:rsidRDefault="00220E56" w:rsidP="00260E6D">
            <w:pPr>
              <w:widowControl w:val="0"/>
              <w:wordWrap w:val="0"/>
              <w:autoSpaceDE w:val="0"/>
              <w:autoSpaceDN w:val="0"/>
              <w:spacing w:after="0"/>
              <w:jc w:val="both"/>
              <w:textAlignment w:val="baseline"/>
              <w:rPr>
                <w:rFonts w:eastAsia="맑은 고딕"/>
                <w:color w:val="FF0000"/>
                <w:sz w:val="22"/>
                <w:szCs w:val="22"/>
                <w:lang w:eastAsia="ko-KR"/>
              </w:rPr>
            </w:pPr>
            <w:r w:rsidRPr="0023655F">
              <w:rPr>
                <w:rFonts w:eastAsia="맑은 고딕"/>
                <w:color w:val="FF0000"/>
                <w:sz w:val="22"/>
                <w:szCs w:val="22"/>
                <w:lang w:eastAsia="ko-KR"/>
              </w:rPr>
              <w:t>Indoorgml2/constraints/</w:t>
            </w:r>
          </w:p>
          <w:p w14:paraId="693EB1D0" w14:textId="59E546EC" w:rsidR="00220E56" w:rsidRPr="0023655F" w:rsidRDefault="00220E56" w:rsidP="00260E6D">
            <w:pPr>
              <w:widowControl w:val="0"/>
              <w:wordWrap w:val="0"/>
              <w:autoSpaceDE w:val="0"/>
              <w:autoSpaceDN w:val="0"/>
              <w:spacing w:after="0"/>
              <w:jc w:val="both"/>
              <w:textAlignment w:val="baseline"/>
              <w:rPr>
                <w:rFonts w:eastAsia="맑은 고딕"/>
                <w:color w:val="FF0000"/>
                <w:sz w:val="22"/>
                <w:szCs w:val="22"/>
                <w:lang w:eastAsia="ko-KR"/>
              </w:rPr>
            </w:pPr>
            <w:r w:rsidRPr="0023655F">
              <w:rPr>
                <w:rFonts w:eastAsia="맑은 고딕"/>
                <w:color w:val="FF0000"/>
                <w:sz w:val="22"/>
                <w:szCs w:val="22"/>
                <w:lang w:eastAsia="ko-KR"/>
              </w:rPr>
              <w:t>interlayerconnection-1</w:t>
            </w:r>
          </w:p>
        </w:tc>
        <w:tc>
          <w:tcPr>
            <w:tcW w:w="5245" w:type="dxa"/>
            <w:vAlign w:val="center"/>
          </w:tcPr>
          <w:p w14:paraId="25386AC1" w14:textId="77777777" w:rsidR="00220E56" w:rsidRPr="0023655F" w:rsidRDefault="00220E56" w:rsidP="00260E6D">
            <w:pPr>
              <w:widowControl w:val="0"/>
              <w:wordWrap w:val="0"/>
              <w:autoSpaceDE w:val="0"/>
              <w:autoSpaceDN w:val="0"/>
              <w:spacing w:after="0"/>
              <w:jc w:val="both"/>
              <w:textAlignment w:val="baseline"/>
              <w:rPr>
                <w:rFonts w:eastAsia="맑은 고딕"/>
                <w:color w:val="FF0000"/>
                <w:sz w:val="22"/>
                <w:szCs w:val="22"/>
                <w:lang w:eastAsia="ko-KR"/>
              </w:rPr>
            </w:pPr>
            <w:r w:rsidRPr="0023655F">
              <w:rPr>
                <w:rFonts w:eastAsia="맑은 고딕"/>
                <w:color w:val="FF0000"/>
                <w:sz w:val="22"/>
                <w:szCs w:val="22"/>
                <w:lang w:eastAsia="ko-KR"/>
              </w:rPr>
              <w:t>Two target cell spaces (or nodes) shall not belong to a same primal space layer (or dual space layer)</w:t>
            </w:r>
          </w:p>
        </w:tc>
      </w:tr>
      <w:tr w:rsidR="00220E56" w:rsidRPr="003B756B" w14:paraId="4400BA1F" w14:textId="77777777" w:rsidTr="0023655F">
        <w:trPr>
          <w:trHeight w:val="996"/>
        </w:trPr>
        <w:tc>
          <w:tcPr>
            <w:tcW w:w="1535" w:type="dxa"/>
            <w:vMerge/>
            <w:shd w:val="clear" w:color="auto" w:fill="F2F2F2" w:themeFill="background1" w:themeFillShade="F2"/>
            <w:vAlign w:val="center"/>
          </w:tcPr>
          <w:p w14:paraId="2120B936" w14:textId="77777777" w:rsidR="00220E56" w:rsidRPr="005C6D6F" w:rsidRDefault="00220E56" w:rsidP="00260E6D">
            <w:pPr>
              <w:widowControl w:val="0"/>
              <w:autoSpaceDE w:val="0"/>
              <w:autoSpaceDN w:val="0"/>
              <w:spacing w:after="0"/>
              <w:jc w:val="center"/>
              <w:textAlignment w:val="baseline"/>
              <w:rPr>
                <w:rFonts w:eastAsia="맑은 고딕"/>
                <w:b/>
                <w:bCs/>
                <w:color w:val="0000FF"/>
                <w:sz w:val="22"/>
                <w:szCs w:val="22"/>
                <w:lang w:eastAsia="ko-KR"/>
              </w:rPr>
            </w:pPr>
          </w:p>
        </w:tc>
        <w:tc>
          <w:tcPr>
            <w:tcW w:w="3138" w:type="dxa"/>
            <w:vAlign w:val="center"/>
          </w:tcPr>
          <w:p w14:paraId="7BCCC199" w14:textId="77777777" w:rsidR="00220E56" w:rsidRPr="0023655F" w:rsidRDefault="00220E56" w:rsidP="00260E6D">
            <w:pPr>
              <w:widowControl w:val="0"/>
              <w:wordWrap w:val="0"/>
              <w:autoSpaceDE w:val="0"/>
              <w:autoSpaceDN w:val="0"/>
              <w:spacing w:after="0"/>
              <w:jc w:val="both"/>
              <w:textAlignment w:val="baseline"/>
              <w:rPr>
                <w:rFonts w:eastAsia="맑은 고딕"/>
                <w:color w:val="FF0000"/>
                <w:sz w:val="22"/>
                <w:szCs w:val="22"/>
                <w:lang w:eastAsia="ko-KR"/>
              </w:rPr>
            </w:pPr>
            <w:r w:rsidRPr="0023655F">
              <w:rPr>
                <w:rFonts w:eastAsia="맑은 고딕"/>
                <w:color w:val="FF0000"/>
                <w:sz w:val="22"/>
                <w:szCs w:val="22"/>
                <w:lang w:eastAsia="ko-KR"/>
              </w:rPr>
              <w:t>Indoorgml2/constraints/</w:t>
            </w:r>
          </w:p>
          <w:p w14:paraId="7F6E2182" w14:textId="3ADE4368" w:rsidR="00220E56" w:rsidRPr="0023655F" w:rsidRDefault="00220E56" w:rsidP="00260E6D">
            <w:pPr>
              <w:widowControl w:val="0"/>
              <w:wordWrap w:val="0"/>
              <w:autoSpaceDE w:val="0"/>
              <w:autoSpaceDN w:val="0"/>
              <w:spacing w:after="0"/>
              <w:jc w:val="both"/>
              <w:textAlignment w:val="baseline"/>
              <w:rPr>
                <w:rFonts w:eastAsia="맑은 고딕"/>
                <w:color w:val="FF0000"/>
                <w:sz w:val="22"/>
                <w:szCs w:val="22"/>
                <w:lang w:eastAsia="ko-KR"/>
              </w:rPr>
            </w:pPr>
            <w:r w:rsidRPr="0023655F">
              <w:rPr>
                <w:rFonts w:eastAsia="맑은 고딕" w:hint="eastAsia"/>
                <w:color w:val="FF0000"/>
                <w:sz w:val="22"/>
                <w:szCs w:val="22"/>
                <w:lang w:eastAsia="ko-KR"/>
              </w:rPr>
              <w:t>I</w:t>
            </w:r>
            <w:r w:rsidRPr="0023655F">
              <w:rPr>
                <w:rFonts w:eastAsia="맑은 고딕"/>
                <w:color w:val="FF0000"/>
                <w:sz w:val="22"/>
                <w:szCs w:val="22"/>
                <w:lang w:eastAsia="ko-KR"/>
              </w:rPr>
              <w:t>nterLayerConnection-2</w:t>
            </w:r>
          </w:p>
        </w:tc>
        <w:tc>
          <w:tcPr>
            <w:tcW w:w="5245" w:type="dxa"/>
            <w:vAlign w:val="center"/>
          </w:tcPr>
          <w:p w14:paraId="3F087F19" w14:textId="77777777" w:rsidR="00220E56" w:rsidRPr="0023655F" w:rsidRDefault="00220E56" w:rsidP="00260E6D">
            <w:pPr>
              <w:widowControl w:val="0"/>
              <w:wordWrap w:val="0"/>
              <w:autoSpaceDE w:val="0"/>
              <w:autoSpaceDN w:val="0"/>
              <w:spacing w:after="0"/>
              <w:jc w:val="both"/>
              <w:textAlignment w:val="baseline"/>
              <w:rPr>
                <w:rFonts w:eastAsia="맑은 고딕"/>
                <w:color w:val="FF0000"/>
                <w:sz w:val="22"/>
                <w:szCs w:val="22"/>
                <w:lang w:eastAsia="ko-KR"/>
              </w:rPr>
            </w:pPr>
            <w:r w:rsidRPr="0023655F">
              <w:rPr>
                <w:rFonts w:eastAsia="맑은 고딕"/>
                <w:color w:val="FF0000"/>
                <w:sz w:val="22"/>
                <w:szCs w:val="22"/>
                <w:lang w:eastAsia="ko-KR"/>
              </w:rPr>
              <w:t>Connected nodes or connected cells shall be consistent with connected layers. It means that the target cell spaces (or nodes) shall belong to primal space layer (or dual space layer) of the connected layer</w:t>
            </w:r>
          </w:p>
        </w:tc>
      </w:tr>
      <w:tr w:rsidR="00220E56" w:rsidRPr="003B756B" w14:paraId="0B2740C5" w14:textId="77777777" w:rsidTr="0023655F">
        <w:trPr>
          <w:trHeight w:val="996"/>
          <w:ins w:id="494" w:author="Abdou D" w:date="2024-01-29T16:53:00Z"/>
        </w:trPr>
        <w:tc>
          <w:tcPr>
            <w:tcW w:w="1535" w:type="dxa"/>
            <w:vMerge/>
            <w:shd w:val="clear" w:color="auto" w:fill="F2F2F2" w:themeFill="background1" w:themeFillShade="F2"/>
            <w:vAlign w:val="center"/>
          </w:tcPr>
          <w:p w14:paraId="064D94AC" w14:textId="77777777" w:rsidR="00220E56" w:rsidRPr="005C6D6F" w:rsidRDefault="00220E56" w:rsidP="00260E6D">
            <w:pPr>
              <w:widowControl w:val="0"/>
              <w:autoSpaceDE w:val="0"/>
              <w:autoSpaceDN w:val="0"/>
              <w:spacing w:after="0"/>
              <w:jc w:val="center"/>
              <w:textAlignment w:val="baseline"/>
              <w:rPr>
                <w:ins w:id="495" w:author="Abdou D" w:date="2024-01-29T16:53:00Z"/>
                <w:rFonts w:eastAsia="맑은 고딕"/>
                <w:b/>
                <w:bCs/>
                <w:color w:val="0000FF"/>
                <w:sz w:val="22"/>
                <w:szCs w:val="22"/>
                <w:lang w:eastAsia="ko-KR"/>
              </w:rPr>
            </w:pPr>
          </w:p>
        </w:tc>
        <w:tc>
          <w:tcPr>
            <w:tcW w:w="3138" w:type="dxa"/>
            <w:vAlign w:val="center"/>
          </w:tcPr>
          <w:p w14:paraId="019FD277" w14:textId="77777777" w:rsidR="00220E56" w:rsidRPr="0023655F" w:rsidRDefault="00220E56" w:rsidP="00220E56">
            <w:pPr>
              <w:widowControl w:val="0"/>
              <w:wordWrap w:val="0"/>
              <w:autoSpaceDE w:val="0"/>
              <w:autoSpaceDN w:val="0"/>
              <w:spacing w:after="0"/>
              <w:jc w:val="both"/>
              <w:textAlignment w:val="baseline"/>
              <w:rPr>
                <w:ins w:id="496" w:author="Abdou D" w:date="2024-01-29T16:54:00Z"/>
                <w:rFonts w:eastAsia="맑은 고딕"/>
                <w:color w:val="FF0000"/>
                <w:sz w:val="22"/>
                <w:szCs w:val="22"/>
                <w:lang w:eastAsia="ko-KR"/>
              </w:rPr>
            </w:pPr>
            <w:ins w:id="497" w:author="Abdou D" w:date="2024-01-29T16:54:00Z">
              <w:r w:rsidRPr="0023655F">
                <w:rPr>
                  <w:rFonts w:eastAsia="맑은 고딕"/>
                  <w:color w:val="FF0000"/>
                  <w:sz w:val="22"/>
                  <w:szCs w:val="22"/>
                  <w:lang w:eastAsia="ko-KR"/>
                </w:rPr>
                <w:t>Indoorgml2/constraints/</w:t>
              </w:r>
            </w:ins>
          </w:p>
          <w:p w14:paraId="694D332B" w14:textId="0DE18814" w:rsidR="00220E56" w:rsidRPr="0023655F" w:rsidRDefault="00220E56" w:rsidP="00220E56">
            <w:pPr>
              <w:widowControl w:val="0"/>
              <w:wordWrap w:val="0"/>
              <w:autoSpaceDE w:val="0"/>
              <w:autoSpaceDN w:val="0"/>
              <w:spacing w:after="0"/>
              <w:jc w:val="both"/>
              <w:textAlignment w:val="baseline"/>
              <w:rPr>
                <w:ins w:id="498" w:author="Abdou D" w:date="2024-01-29T16:53:00Z"/>
                <w:rFonts w:eastAsia="맑은 고딕"/>
                <w:color w:val="FF0000"/>
                <w:sz w:val="22"/>
                <w:szCs w:val="22"/>
                <w:lang w:eastAsia="ko-KR"/>
              </w:rPr>
            </w:pPr>
            <w:ins w:id="499" w:author="Abdou D" w:date="2024-01-29T16:54:00Z">
              <w:r w:rsidRPr="0023655F">
                <w:rPr>
                  <w:rFonts w:eastAsia="맑은 고딕" w:hint="eastAsia"/>
                  <w:color w:val="FF0000"/>
                  <w:sz w:val="22"/>
                  <w:szCs w:val="22"/>
                  <w:lang w:eastAsia="ko-KR"/>
                </w:rPr>
                <w:t>I</w:t>
              </w:r>
              <w:r w:rsidRPr="0023655F">
                <w:rPr>
                  <w:rFonts w:eastAsia="맑은 고딕"/>
                  <w:color w:val="FF0000"/>
                  <w:sz w:val="22"/>
                  <w:szCs w:val="22"/>
                  <w:lang w:eastAsia="ko-KR"/>
                </w:rPr>
                <w:t>nterLayerConnection-</w:t>
              </w:r>
              <w:r>
                <w:rPr>
                  <w:rFonts w:eastAsia="맑은 고딕"/>
                  <w:color w:val="FF0000"/>
                  <w:sz w:val="22"/>
                  <w:szCs w:val="22"/>
                  <w:lang w:eastAsia="ko-KR"/>
                </w:rPr>
                <w:t>3</w:t>
              </w:r>
            </w:ins>
          </w:p>
        </w:tc>
        <w:tc>
          <w:tcPr>
            <w:tcW w:w="5245" w:type="dxa"/>
            <w:vAlign w:val="center"/>
          </w:tcPr>
          <w:p w14:paraId="51B0EAA9" w14:textId="4750BC06" w:rsidR="00220E56" w:rsidRPr="0023655F" w:rsidRDefault="00115C4B" w:rsidP="00260E6D">
            <w:pPr>
              <w:widowControl w:val="0"/>
              <w:wordWrap w:val="0"/>
              <w:autoSpaceDE w:val="0"/>
              <w:autoSpaceDN w:val="0"/>
              <w:spacing w:after="0"/>
              <w:jc w:val="both"/>
              <w:textAlignment w:val="baseline"/>
              <w:rPr>
                <w:ins w:id="500" w:author="Abdou D" w:date="2024-01-29T16:53:00Z"/>
                <w:rFonts w:eastAsia="맑은 고딕"/>
                <w:color w:val="FF0000"/>
                <w:sz w:val="22"/>
                <w:szCs w:val="22"/>
                <w:lang w:eastAsia="ko-KR"/>
              </w:rPr>
            </w:pPr>
            <w:ins w:id="501" w:author="Abdou D" w:date="2024-01-29T16:54:00Z">
              <w:r>
                <w:rPr>
                  <w:rFonts w:eastAsia="맑은 고딕"/>
                  <w:color w:val="FF0000"/>
                  <w:sz w:val="22"/>
                  <w:szCs w:val="22"/>
                  <w:lang w:eastAsia="ko-KR"/>
                </w:rPr>
                <w:t>The cardinalities of Node and CellSpace can either be 0 or 2, but can never be 1.</w:t>
              </w:r>
            </w:ins>
          </w:p>
        </w:tc>
      </w:tr>
    </w:tbl>
    <w:p w14:paraId="498EE03F" w14:textId="77777777" w:rsidR="005A721F" w:rsidRPr="003B756B" w:rsidRDefault="005A721F" w:rsidP="004271DC"/>
    <w:p w14:paraId="71D72A35" w14:textId="50F1E0BD" w:rsidR="004271DC" w:rsidRPr="009A04AC" w:rsidRDefault="004271DC" w:rsidP="004271DC">
      <w:pPr>
        <w:pStyle w:val="2"/>
        <w:numPr>
          <w:ilvl w:val="1"/>
          <w:numId w:val="53"/>
        </w:numPr>
        <w:tabs>
          <w:tab w:val="clear" w:pos="576"/>
          <w:tab w:val="left" w:pos="540"/>
          <w:tab w:val="left" w:pos="700"/>
        </w:tabs>
        <w:suppressAutoHyphens/>
        <w:spacing w:after="120" w:line="250" w:lineRule="exact"/>
        <w:ind w:left="578" w:hanging="578"/>
        <w:jc w:val="both"/>
        <w:rPr>
          <w:rFonts w:cs="Times New Roman"/>
          <w:color w:val="0000FF"/>
          <w:szCs w:val="24"/>
        </w:rPr>
      </w:pPr>
      <w:bookmarkStart w:id="502" w:name="_Toc146459215"/>
      <w:r w:rsidRPr="009A04AC">
        <w:rPr>
          <w:rFonts w:cs="Times New Roman"/>
          <w:color w:val="0000FF"/>
          <w:szCs w:val="24"/>
          <w:lang w:eastAsia="ko-KR"/>
        </w:rPr>
        <w:t>Feature Types in Navigation Module</w:t>
      </w:r>
      <w:bookmarkEnd w:id="502"/>
    </w:p>
    <w:p w14:paraId="754DE6B3" w14:textId="78940686" w:rsidR="004271DC" w:rsidRPr="009A04AC" w:rsidRDefault="004271DC" w:rsidP="004271DC">
      <w:pPr>
        <w:pStyle w:val="3"/>
        <w:numPr>
          <w:ilvl w:val="2"/>
          <w:numId w:val="55"/>
        </w:numPr>
        <w:tabs>
          <w:tab w:val="clear" w:pos="720"/>
          <w:tab w:val="left" w:pos="540"/>
          <w:tab w:val="left" w:pos="700"/>
        </w:tabs>
        <w:suppressAutoHyphens/>
        <w:spacing w:after="120" w:line="250" w:lineRule="exact"/>
        <w:jc w:val="both"/>
        <w:rPr>
          <w:rFonts w:cs="Times New Roman"/>
          <w:color w:val="0000FF"/>
          <w:szCs w:val="24"/>
        </w:rPr>
      </w:pPr>
      <w:bookmarkStart w:id="503" w:name="_Toc146459216"/>
      <w:proofErr w:type="spellStart"/>
      <w:r w:rsidRPr="009A04AC">
        <w:rPr>
          <w:rFonts w:cs="Times New Roman"/>
          <w:color w:val="0000FF"/>
          <w:szCs w:val="24"/>
        </w:rPr>
        <w:t>NavigableSpace</w:t>
      </w:r>
      <w:bookmarkEnd w:id="503"/>
      <w:proofErr w:type="spellEnd"/>
    </w:p>
    <w:tbl>
      <w:tblPr>
        <w:tblStyle w:val="af0"/>
        <w:tblW w:w="0" w:type="auto"/>
        <w:tblLook w:val="04A0" w:firstRow="1" w:lastRow="0" w:firstColumn="1" w:lastColumn="0" w:noHBand="0" w:noVBand="1"/>
      </w:tblPr>
      <w:tblGrid>
        <w:gridCol w:w="1535"/>
        <w:gridCol w:w="3138"/>
        <w:gridCol w:w="5245"/>
      </w:tblGrid>
      <w:tr w:rsidR="004271DC" w:rsidRPr="003B756B" w14:paraId="38F5A9D9" w14:textId="77777777" w:rsidTr="0023655F">
        <w:trPr>
          <w:trHeight w:val="293"/>
        </w:trPr>
        <w:tc>
          <w:tcPr>
            <w:tcW w:w="1535" w:type="dxa"/>
            <w:shd w:val="clear" w:color="auto" w:fill="F2F2F2" w:themeFill="background1" w:themeFillShade="F2"/>
            <w:vAlign w:val="center"/>
            <w:hideMark/>
          </w:tcPr>
          <w:p w14:paraId="4898456F"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383" w:type="dxa"/>
            <w:gridSpan w:val="2"/>
            <w:shd w:val="clear" w:color="auto" w:fill="F2F2F2" w:themeFill="background1" w:themeFillShade="F2"/>
            <w:vAlign w:val="center"/>
            <w:hideMark/>
          </w:tcPr>
          <w:p w14:paraId="14AC81A1" w14:textId="33A06FDA" w:rsidR="004271DC" w:rsidRPr="00632F28" w:rsidRDefault="009A04AC"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632F28">
              <w:rPr>
                <w:rFonts w:asciiTheme="minorHAnsi" w:eastAsia="맑은 고딕" w:hAnsiTheme="minorHAnsi" w:cstheme="minorHAnsi"/>
                <w:b/>
                <w:bCs/>
                <w:color w:val="0000FF"/>
                <w:sz w:val="22"/>
                <w:szCs w:val="22"/>
                <w:lang w:eastAsia="ko-KR"/>
              </w:rPr>
              <w:t>NavigableSpace</w:t>
            </w:r>
            <w:proofErr w:type="spellEnd"/>
          </w:p>
        </w:tc>
      </w:tr>
      <w:tr w:rsidR="004271DC" w:rsidRPr="003B756B" w14:paraId="1B7DE52A" w14:textId="77777777" w:rsidTr="0023655F">
        <w:trPr>
          <w:trHeight w:val="268"/>
        </w:trPr>
        <w:tc>
          <w:tcPr>
            <w:tcW w:w="1535" w:type="dxa"/>
            <w:shd w:val="clear" w:color="auto" w:fill="F2F2F2" w:themeFill="background1" w:themeFillShade="F2"/>
            <w:vAlign w:val="center"/>
            <w:hideMark/>
          </w:tcPr>
          <w:p w14:paraId="4381B1B0"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383" w:type="dxa"/>
            <w:gridSpan w:val="2"/>
            <w:vAlign w:val="center"/>
          </w:tcPr>
          <w:p w14:paraId="618A8E31" w14:textId="36A0FB66" w:rsidR="004271DC" w:rsidRPr="009A04AC" w:rsidRDefault="009A04AC" w:rsidP="00260E6D">
            <w:pPr>
              <w:widowControl w:val="0"/>
              <w:wordWrap w:val="0"/>
              <w:autoSpaceDE w:val="0"/>
              <w:autoSpaceDN w:val="0"/>
              <w:spacing w:after="0"/>
              <w:jc w:val="both"/>
              <w:textAlignment w:val="baseline"/>
              <w:rPr>
                <w:rFonts w:eastAsia="굴림"/>
                <w:color w:val="0000FF"/>
                <w:sz w:val="22"/>
                <w:szCs w:val="22"/>
                <w:lang w:eastAsia="ko-KR"/>
              </w:rPr>
            </w:pPr>
            <w:r w:rsidRPr="009A04AC">
              <w:rPr>
                <w:color w:val="0000FF"/>
                <w:sz w:val="22"/>
                <w:szCs w:val="22"/>
              </w:rPr>
              <w:t xml:space="preserve">a </w:t>
            </w:r>
            <w:r>
              <w:rPr>
                <w:color w:val="0000FF"/>
                <w:sz w:val="22"/>
                <w:szCs w:val="22"/>
              </w:rPr>
              <w:t xml:space="preserve">cell </w:t>
            </w:r>
            <w:r w:rsidRPr="009A04AC">
              <w:rPr>
                <w:color w:val="0000FF"/>
                <w:sz w:val="22"/>
                <w:szCs w:val="22"/>
              </w:rPr>
              <w:t>space in which users can move freely</w:t>
            </w:r>
          </w:p>
        </w:tc>
      </w:tr>
      <w:tr w:rsidR="004271DC" w:rsidRPr="003B756B" w14:paraId="7339B1B1" w14:textId="77777777" w:rsidTr="0023655F">
        <w:trPr>
          <w:trHeight w:val="273"/>
        </w:trPr>
        <w:tc>
          <w:tcPr>
            <w:tcW w:w="1535" w:type="dxa"/>
            <w:shd w:val="clear" w:color="auto" w:fill="F2F2F2" w:themeFill="background1" w:themeFillShade="F2"/>
            <w:vAlign w:val="center"/>
            <w:hideMark/>
          </w:tcPr>
          <w:p w14:paraId="47CD3D4C"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383" w:type="dxa"/>
            <w:gridSpan w:val="2"/>
            <w:vAlign w:val="center"/>
            <w:hideMark/>
          </w:tcPr>
          <w:p w14:paraId="27B55990" w14:textId="19A4DD49" w:rsidR="004271DC" w:rsidRPr="00632F28" w:rsidRDefault="009A04AC"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632F28">
              <w:rPr>
                <w:rFonts w:asciiTheme="minorHAnsi" w:eastAsia="굴림" w:hAnsiTheme="minorHAnsi" w:cstheme="minorHAnsi"/>
                <w:color w:val="0000FF"/>
                <w:sz w:val="22"/>
                <w:szCs w:val="22"/>
                <w:lang w:eastAsia="ko-KR"/>
              </w:rPr>
              <w:t>CellSpace</w:t>
            </w:r>
          </w:p>
        </w:tc>
      </w:tr>
      <w:tr w:rsidR="009A04AC" w:rsidRPr="003B756B" w14:paraId="7643B773" w14:textId="77777777" w:rsidTr="0023655F">
        <w:trPr>
          <w:trHeight w:val="135"/>
        </w:trPr>
        <w:tc>
          <w:tcPr>
            <w:tcW w:w="1535" w:type="dxa"/>
            <w:vMerge w:val="restart"/>
            <w:shd w:val="clear" w:color="auto" w:fill="F2F2F2" w:themeFill="background1" w:themeFillShade="F2"/>
            <w:vAlign w:val="center"/>
            <w:hideMark/>
          </w:tcPr>
          <w:p w14:paraId="0762BEFA" w14:textId="1432987C"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Pr>
                <w:rFonts w:eastAsia="맑은 고딕"/>
                <w:b/>
                <w:bCs/>
                <w:color w:val="0000FF"/>
                <w:sz w:val="22"/>
                <w:szCs w:val="22"/>
                <w:lang w:eastAsia="ko-KR"/>
              </w:rPr>
              <w:t>Properties</w:t>
            </w:r>
          </w:p>
        </w:tc>
        <w:tc>
          <w:tcPr>
            <w:tcW w:w="3138" w:type="dxa"/>
            <w:shd w:val="clear" w:color="auto" w:fill="F2F2F2" w:themeFill="background1" w:themeFillShade="F2"/>
            <w:vAlign w:val="center"/>
            <w:hideMark/>
          </w:tcPr>
          <w:p w14:paraId="7245310B" w14:textId="7F19891D"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name</w:t>
            </w:r>
          </w:p>
        </w:tc>
        <w:tc>
          <w:tcPr>
            <w:tcW w:w="5245" w:type="dxa"/>
            <w:shd w:val="clear" w:color="auto" w:fill="F2F2F2" w:themeFill="background1" w:themeFillShade="F2"/>
            <w:vAlign w:val="center"/>
            <w:hideMark/>
          </w:tcPr>
          <w:p w14:paraId="637763FC" w14:textId="09D16C55"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9A04AC" w:rsidRPr="003B756B" w14:paraId="5EAAD4FE" w14:textId="77777777" w:rsidTr="0023655F">
        <w:trPr>
          <w:trHeight w:val="213"/>
        </w:trPr>
        <w:tc>
          <w:tcPr>
            <w:tcW w:w="0" w:type="auto"/>
            <w:vMerge/>
            <w:shd w:val="clear" w:color="auto" w:fill="F2F2F2" w:themeFill="background1" w:themeFillShade="F2"/>
            <w:vAlign w:val="center"/>
            <w:hideMark/>
          </w:tcPr>
          <w:p w14:paraId="1EE1AF1D" w14:textId="77777777" w:rsidR="009A04AC" w:rsidRPr="003B756B" w:rsidRDefault="009A04AC" w:rsidP="00260E6D">
            <w:pPr>
              <w:spacing w:after="0"/>
              <w:rPr>
                <w:rFonts w:eastAsia="굴림"/>
                <w:color w:val="0000FF"/>
                <w:sz w:val="22"/>
                <w:szCs w:val="22"/>
                <w:lang w:eastAsia="ko-KR"/>
              </w:rPr>
            </w:pPr>
          </w:p>
        </w:tc>
        <w:tc>
          <w:tcPr>
            <w:tcW w:w="3138" w:type="dxa"/>
            <w:vAlign w:val="center"/>
            <w:hideMark/>
          </w:tcPr>
          <w:p w14:paraId="5307BA95" w14:textId="3C9E25E2" w:rsidR="009A04AC" w:rsidRPr="00632F28" w:rsidRDefault="009A04AC"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proofErr w:type="spellStart"/>
            <w:r w:rsidRPr="00632F28">
              <w:rPr>
                <w:rFonts w:asciiTheme="minorHAnsi" w:eastAsia="맑은 고딕" w:hAnsiTheme="minorHAnsi" w:cstheme="minorHAnsi"/>
                <w:color w:val="0000FF"/>
                <w:sz w:val="22"/>
                <w:szCs w:val="22"/>
                <w:lang w:eastAsia="ko-KR"/>
              </w:rPr>
              <w:t>locomotionType</w:t>
            </w:r>
            <w:proofErr w:type="spellEnd"/>
          </w:p>
        </w:tc>
        <w:tc>
          <w:tcPr>
            <w:tcW w:w="5245" w:type="dxa"/>
            <w:vAlign w:val="center"/>
            <w:hideMark/>
          </w:tcPr>
          <w:p w14:paraId="6A8DD82B" w14:textId="3CB0413A"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proofErr w:type="spellStart"/>
            <w:r w:rsidRPr="00632F28">
              <w:rPr>
                <w:rFonts w:asciiTheme="minorHAnsi" w:eastAsia="맑은 고딕" w:hAnsiTheme="minorHAnsi" w:cstheme="minorHAnsi"/>
                <w:color w:val="0000FF"/>
                <w:sz w:val="22"/>
                <w:szCs w:val="22"/>
                <w:lang w:eastAsia="ko-KR"/>
              </w:rPr>
              <w:t>LocomotionAccessType</w:t>
            </w:r>
            <w:proofErr w:type="spellEnd"/>
            <w:r w:rsidRPr="003B756B">
              <w:rPr>
                <w:rFonts w:eastAsia="맑은 고딕"/>
                <w:color w:val="0000FF"/>
                <w:sz w:val="22"/>
                <w:szCs w:val="22"/>
                <w:lang w:eastAsia="ko-KR"/>
              </w:rPr>
              <w:t xml:space="preserve"> [</w:t>
            </w:r>
            <w:commentRangeStart w:id="504"/>
            <w:r>
              <w:rPr>
                <w:rFonts w:eastAsia="맑은 고딕"/>
                <w:color w:val="0000FF"/>
                <w:sz w:val="22"/>
                <w:szCs w:val="22"/>
                <w:lang w:eastAsia="ko-KR"/>
              </w:rPr>
              <w:t>1</w:t>
            </w:r>
            <w:commentRangeEnd w:id="504"/>
            <w:r w:rsidR="0023655F">
              <w:rPr>
                <w:rStyle w:val="aff6"/>
                <w:rFonts w:eastAsia="맑은 고딕"/>
                <w:lang w:val="en-GB"/>
              </w:rPr>
              <w:commentReference w:id="504"/>
            </w:r>
            <w:r w:rsidRPr="003B756B">
              <w:rPr>
                <w:rFonts w:eastAsia="맑은 고딕"/>
                <w:color w:val="0000FF"/>
                <w:sz w:val="22"/>
                <w:szCs w:val="22"/>
                <w:lang w:eastAsia="ko-KR"/>
              </w:rPr>
              <w:t>..1]</w:t>
            </w:r>
          </w:p>
        </w:tc>
      </w:tr>
      <w:tr w:rsidR="009A04AC" w:rsidRPr="003B756B" w14:paraId="0F4B4E55" w14:textId="77777777" w:rsidTr="0023655F">
        <w:trPr>
          <w:trHeight w:val="217"/>
        </w:trPr>
        <w:tc>
          <w:tcPr>
            <w:tcW w:w="1535" w:type="dxa"/>
            <w:vMerge w:val="restart"/>
            <w:shd w:val="clear" w:color="auto" w:fill="F2F2F2" w:themeFill="background1" w:themeFillShade="F2"/>
            <w:vAlign w:val="center"/>
            <w:hideMark/>
          </w:tcPr>
          <w:p w14:paraId="66AAB95A" w14:textId="7B758991"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138" w:type="dxa"/>
            <w:shd w:val="clear" w:color="auto" w:fill="F2F2F2" w:themeFill="background1" w:themeFillShade="F2"/>
            <w:vAlign w:val="center"/>
            <w:hideMark/>
          </w:tcPr>
          <w:p w14:paraId="3E95A2EA" w14:textId="40AE8AA7" w:rsidR="009A04AC" w:rsidRPr="003B756B" w:rsidRDefault="0023655F"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b/>
                <w:color w:val="0000FF"/>
                <w:sz w:val="22"/>
                <w:szCs w:val="22"/>
                <w:lang w:eastAsia="ko-KR"/>
              </w:rPr>
              <w:t xml:space="preserve">Constraint </w:t>
            </w:r>
            <w:r w:rsidR="009A04AC" w:rsidRPr="003B756B">
              <w:rPr>
                <w:rFonts w:eastAsia="굴림"/>
                <w:b/>
                <w:color w:val="0000FF"/>
                <w:sz w:val="22"/>
                <w:szCs w:val="22"/>
                <w:lang w:eastAsia="ko-KR"/>
              </w:rPr>
              <w:t>ID</w:t>
            </w:r>
          </w:p>
        </w:tc>
        <w:tc>
          <w:tcPr>
            <w:tcW w:w="5245" w:type="dxa"/>
            <w:shd w:val="clear" w:color="auto" w:fill="F2F2F2" w:themeFill="background1" w:themeFillShade="F2"/>
            <w:vAlign w:val="center"/>
            <w:hideMark/>
          </w:tcPr>
          <w:p w14:paraId="0D97B018" w14:textId="5A84C7A2" w:rsidR="009A04AC" w:rsidRPr="003B756B" w:rsidRDefault="009A04AC"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b/>
                <w:color w:val="0000FF"/>
                <w:sz w:val="22"/>
                <w:szCs w:val="22"/>
                <w:lang w:eastAsia="ko-KR"/>
              </w:rPr>
              <w:t xml:space="preserve"> Constraint</w:t>
            </w:r>
          </w:p>
        </w:tc>
      </w:tr>
      <w:tr w:rsidR="009A04AC" w:rsidRPr="003B756B" w14:paraId="754428D0" w14:textId="77777777" w:rsidTr="0023655F">
        <w:trPr>
          <w:trHeight w:val="93"/>
        </w:trPr>
        <w:tc>
          <w:tcPr>
            <w:tcW w:w="0" w:type="auto"/>
            <w:vMerge/>
            <w:shd w:val="clear" w:color="auto" w:fill="F2F2F2" w:themeFill="background1" w:themeFillShade="F2"/>
            <w:vAlign w:val="center"/>
            <w:hideMark/>
          </w:tcPr>
          <w:p w14:paraId="5708BC8A" w14:textId="77777777" w:rsidR="009A04AC" w:rsidRPr="003B756B" w:rsidRDefault="009A04AC" w:rsidP="00260E6D">
            <w:pPr>
              <w:spacing w:after="0"/>
              <w:rPr>
                <w:rFonts w:eastAsia="굴림"/>
                <w:color w:val="0000FF"/>
                <w:sz w:val="22"/>
                <w:szCs w:val="22"/>
                <w:lang w:eastAsia="ko-KR"/>
              </w:rPr>
            </w:pPr>
          </w:p>
        </w:tc>
        <w:tc>
          <w:tcPr>
            <w:tcW w:w="3138" w:type="dxa"/>
            <w:vAlign w:val="center"/>
          </w:tcPr>
          <w:p w14:paraId="0535D3AD" w14:textId="45B9C176"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r>
              <w:rPr>
                <w:rFonts w:eastAsia="맑은 고딕"/>
                <w:color w:val="0000FF"/>
                <w:sz w:val="22"/>
                <w:szCs w:val="22"/>
                <w:lang w:eastAsia="ko-KR"/>
              </w:rPr>
              <w:t>None</w:t>
            </w:r>
          </w:p>
        </w:tc>
        <w:tc>
          <w:tcPr>
            <w:tcW w:w="5245" w:type="dxa"/>
            <w:vAlign w:val="center"/>
          </w:tcPr>
          <w:p w14:paraId="7D0649A5" w14:textId="7B48F08C"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p>
        </w:tc>
      </w:tr>
    </w:tbl>
    <w:p w14:paraId="548D67A8" w14:textId="6863F9B1" w:rsidR="004271DC" w:rsidRDefault="004271DC" w:rsidP="004271DC"/>
    <w:p w14:paraId="06FC7AB5" w14:textId="77777777" w:rsidR="009A04AC" w:rsidRPr="009A04AC" w:rsidRDefault="004271DC" w:rsidP="009A04AC">
      <w:pPr>
        <w:pStyle w:val="3"/>
        <w:numPr>
          <w:ilvl w:val="2"/>
          <w:numId w:val="55"/>
        </w:numPr>
        <w:tabs>
          <w:tab w:val="clear" w:pos="720"/>
          <w:tab w:val="left" w:pos="540"/>
          <w:tab w:val="left" w:pos="700"/>
        </w:tabs>
        <w:suppressAutoHyphens/>
        <w:spacing w:after="120" w:line="250" w:lineRule="exact"/>
        <w:jc w:val="both"/>
        <w:rPr>
          <w:rFonts w:cs="Times New Roman"/>
          <w:color w:val="0000FF"/>
          <w:szCs w:val="24"/>
        </w:rPr>
      </w:pPr>
      <w:bookmarkStart w:id="505" w:name="_Toc146459217"/>
      <w:proofErr w:type="spellStart"/>
      <w:r w:rsidRPr="009A04AC">
        <w:rPr>
          <w:rFonts w:cs="Times New Roman"/>
          <w:color w:val="0000FF"/>
          <w:szCs w:val="24"/>
        </w:rPr>
        <w:t>NonNavigableSpace</w:t>
      </w:r>
      <w:bookmarkEnd w:id="505"/>
      <w:proofErr w:type="spellEnd"/>
    </w:p>
    <w:tbl>
      <w:tblPr>
        <w:tblStyle w:val="af0"/>
        <w:tblW w:w="0" w:type="auto"/>
        <w:tblLook w:val="04A0" w:firstRow="1" w:lastRow="0" w:firstColumn="1" w:lastColumn="0" w:noHBand="0" w:noVBand="1"/>
      </w:tblPr>
      <w:tblGrid>
        <w:gridCol w:w="1535"/>
        <w:gridCol w:w="3400"/>
        <w:gridCol w:w="5125"/>
      </w:tblGrid>
      <w:tr w:rsidR="009A04AC" w:rsidRPr="003B756B" w14:paraId="01EB7316" w14:textId="77777777" w:rsidTr="0023655F">
        <w:trPr>
          <w:trHeight w:val="305"/>
        </w:trPr>
        <w:tc>
          <w:tcPr>
            <w:tcW w:w="1535" w:type="dxa"/>
            <w:shd w:val="clear" w:color="auto" w:fill="F2F2F2" w:themeFill="background1" w:themeFillShade="F2"/>
            <w:vAlign w:val="center"/>
            <w:hideMark/>
          </w:tcPr>
          <w:p w14:paraId="1EFC3305" w14:textId="77777777"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525" w:type="dxa"/>
            <w:gridSpan w:val="2"/>
            <w:shd w:val="clear" w:color="auto" w:fill="F2F2F2" w:themeFill="background1" w:themeFillShade="F2"/>
            <w:vAlign w:val="center"/>
            <w:hideMark/>
          </w:tcPr>
          <w:p w14:paraId="4C3E024F" w14:textId="77777777" w:rsidR="009A04AC" w:rsidRPr="00C5017D" w:rsidRDefault="009A04AC"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C5017D">
              <w:rPr>
                <w:rFonts w:asciiTheme="minorHAnsi" w:eastAsia="맑은 고딕" w:hAnsiTheme="minorHAnsi" w:cstheme="minorHAnsi"/>
                <w:b/>
                <w:bCs/>
                <w:color w:val="0000FF"/>
                <w:sz w:val="22"/>
                <w:szCs w:val="22"/>
                <w:lang w:eastAsia="ko-KR"/>
              </w:rPr>
              <w:t>NavigableSpace</w:t>
            </w:r>
            <w:proofErr w:type="spellEnd"/>
          </w:p>
        </w:tc>
      </w:tr>
      <w:tr w:rsidR="009A04AC" w:rsidRPr="003B756B" w14:paraId="0ABBEE6B" w14:textId="77777777" w:rsidTr="0023655F">
        <w:trPr>
          <w:trHeight w:val="266"/>
        </w:trPr>
        <w:tc>
          <w:tcPr>
            <w:tcW w:w="1535" w:type="dxa"/>
            <w:shd w:val="clear" w:color="auto" w:fill="F2F2F2" w:themeFill="background1" w:themeFillShade="F2"/>
            <w:vAlign w:val="center"/>
            <w:hideMark/>
          </w:tcPr>
          <w:p w14:paraId="40AAB310" w14:textId="77777777"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525" w:type="dxa"/>
            <w:gridSpan w:val="2"/>
            <w:vAlign w:val="center"/>
          </w:tcPr>
          <w:p w14:paraId="6FA43CC3" w14:textId="682EAE2B" w:rsidR="009A04AC" w:rsidRPr="009A04AC" w:rsidRDefault="009A04AC" w:rsidP="00260E6D">
            <w:pPr>
              <w:widowControl w:val="0"/>
              <w:wordWrap w:val="0"/>
              <w:autoSpaceDE w:val="0"/>
              <w:autoSpaceDN w:val="0"/>
              <w:spacing w:after="0"/>
              <w:jc w:val="both"/>
              <w:textAlignment w:val="baseline"/>
              <w:rPr>
                <w:rFonts w:eastAsia="굴림"/>
                <w:color w:val="0000FF"/>
                <w:sz w:val="22"/>
                <w:szCs w:val="22"/>
                <w:lang w:eastAsia="ko-KR"/>
              </w:rPr>
            </w:pPr>
            <w:r w:rsidRPr="009A04AC">
              <w:rPr>
                <w:color w:val="0000FF"/>
                <w:sz w:val="22"/>
                <w:szCs w:val="22"/>
              </w:rPr>
              <w:t xml:space="preserve">a </w:t>
            </w:r>
            <w:r>
              <w:rPr>
                <w:color w:val="0000FF"/>
                <w:sz w:val="22"/>
                <w:szCs w:val="22"/>
              </w:rPr>
              <w:t xml:space="preserve">cell </w:t>
            </w:r>
            <w:r w:rsidRPr="009A04AC">
              <w:rPr>
                <w:color w:val="0000FF"/>
                <w:sz w:val="22"/>
                <w:szCs w:val="22"/>
              </w:rPr>
              <w:t>space in which users can</w:t>
            </w:r>
            <w:r>
              <w:rPr>
                <w:color w:val="0000FF"/>
                <w:sz w:val="22"/>
                <w:szCs w:val="22"/>
              </w:rPr>
              <w:t>not</w:t>
            </w:r>
            <w:r w:rsidRPr="009A04AC">
              <w:rPr>
                <w:color w:val="0000FF"/>
                <w:sz w:val="22"/>
                <w:szCs w:val="22"/>
              </w:rPr>
              <w:t xml:space="preserve"> move</w:t>
            </w:r>
          </w:p>
        </w:tc>
      </w:tr>
      <w:tr w:rsidR="009A04AC" w:rsidRPr="003B756B" w14:paraId="261AB979" w14:textId="77777777" w:rsidTr="0023655F">
        <w:trPr>
          <w:trHeight w:val="129"/>
        </w:trPr>
        <w:tc>
          <w:tcPr>
            <w:tcW w:w="1535" w:type="dxa"/>
            <w:shd w:val="clear" w:color="auto" w:fill="F2F2F2" w:themeFill="background1" w:themeFillShade="F2"/>
            <w:vAlign w:val="center"/>
            <w:hideMark/>
          </w:tcPr>
          <w:p w14:paraId="66B62FCC" w14:textId="77777777"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525" w:type="dxa"/>
            <w:gridSpan w:val="2"/>
            <w:vAlign w:val="center"/>
            <w:hideMark/>
          </w:tcPr>
          <w:p w14:paraId="76549666" w14:textId="3518074A" w:rsidR="009A04AC" w:rsidRPr="00C5017D" w:rsidRDefault="009A04AC"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C5017D">
              <w:rPr>
                <w:rFonts w:asciiTheme="minorHAnsi" w:eastAsia="맑은 고딕" w:hAnsiTheme="minorHAnsi" w:cstheme="minorHAnsi"/>
                <w:color w:val="0000FF"/>
                <w:sz w:val="22"/>
                <w:szCs w:val="22"/>
                <w:lang w:eastAsia="ko-KR"/>
              </w:rPr>
              <w:t>CellSpace</w:t>
            </w:r>
          </w:p>
        </w:tc>
      </w:tr>
      <w:tr w:rsidR="009A04AC" w:rsidRPr="003B756B" w14:paraId="208C6766" w14:textId="77777777" w:rsidTr="0023655F">
        <w:trPr>
          <w:trHeight w:val="275"/>
        </w:trPr>
        <w:tc>
          <w:tcPr>
            <w:tcW w:w="1535" w:type="dxa"/>
            <w:vMerge w:val="restart"/>
            <w:shd w:val="clear" w:color="auto" w:fill="F2F2F2" w:themeFill="background1" w:themeFillShade="F2"/>
            <w:vAlign w:val="center"/>
            <w:hideMark/>
          </w:tcPr>
          <w:p w14:paraId="26CB7878" w14:textId="77777777"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400" w:type="dxa"/>
            <w:shd w:val="clear" w:color="auto" w:fill="F2F2F2" w:themeFill="background1" w:themeFillShade="F2"/>
            <w:vAlign w:val="center"/>
            <w:hideMark/>
          </w:tcPr>
          <w:p w14:paraId="66D965A3" w14:textId="54CB9C65" w:rsidR="009A04AC" w:rsidRPr="003B756B" w:rsidRDefault="0023655F"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b/>
                <w:color w:val="0000FF"/>
                <w:sz w:val="22"/>
                <w:szCs w:val="22"/>
                <w:lang w:eastAsia="ko-KR"/>
              </w:rPr>
              <w:t xml:space="preserve">Constraint </w:t>
            </w:r>
            <w:r w:rsidR="009A04AC" w:rsidRPr="003B756B">
              <w:rPr>
                <w:rFonts w:eastAsia="굴림"/>
                <w:b/>
                <w:color w:val="0000FF"/>
                <w:sz w:val="22"/>
                <w:szCs w:val="22"/>
                <w:lang w:eastAsia="ko-KR"/>
              </w:rPr>
              <w:t>ID</w:t>
            </w:r>
          </w:p>
        </w:tc>
        <w:tc>
          <w:tcPr>
            <w:tcW w:w="5125" w:type="dxa"/>
            <w:shd w:val="clear" w:color="auto" w:fill="F2F2F2" w:themeFill="background1" w:themeFillShade="F2"/>
            <w:vAlign w:val="center"/>
            <w:hideMark/>
          </w:tcPr>
          <w:p w14:paraId="3D1D1A72" w14:textId="77777777" w:rsidR="009A04AC" w:rsidRPr="003B756B" w:rsidRDefault="009A04AC"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b/>
                <w:color w:val="0000FF"/>
                <w:sz w:val="22"/>
                <w:szCs w:val="22"/>
                <w:lang w:eastAsia="ko-KR"/>
              </w:rPr>
              <w:t xml:space="preserve"> Constraint</w:t>
            </w:r>
          </w:p>
        </w:tc>
      </w:tr>
      <w:tr w:rsidR="009A04AC" w:rsidRPr="003B756B" w14:paraId="2E35D806" w14:textId="77777777" w:rsidTr="0023655F">
        <w:trPr>
          <w:trHeight w:val="137"/>
        </w:trPr>
        <w:tc>
          <w:tcPr>
            <w:tcW w:w="0" w:type="auto"/>
            <w:vMerge/>
            <w:shd w:val="clear" w:color="auto" w:fill="F2F2F2" w:themeFill="background1" w:themeFillShade="F2"/>
            <w:vAlign w:val="center"/>
            <w:hideMark/>
          </w:tcPr>
          <w:p w14:paraId="456781AE" w14:textId="77777777" w:rsidR="009A04AC" w:rsidRPr="003B756B" w:rsidRDefault="009A04AC" w:rsidP="00260E6D">
            <w:pPr>
              <w:spacing w:after="0"/>
              <w:rPr>
                <w:rFonts w:eastAsia="굴림"/>
                <w:color w:val="0000FF"/>
                <w:sz w:val="22"/>
                <w:szCs w:val="22"/>
                <w:lang w:eastAsia="ko-KR"/>
              </w:rPr>
            </w:pPr>
          </w:p>
        </w:tc>
        <w:tc>
          <w:tcPr>
            <w:tcW w:w="3400" w:type="dxa"/>
            <w:vAlign w:val="center"/>
          </w:tcPr>
          <w:p w14:paraId="2EE6D0F2" w14:textId="77777777"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r>
              <w:rPr>
                <w:rFonts w:eastAsia="맑은 고딕"/>
                <w:color w:val="0000FF"/>
                <w:sz w:val="22"/>
                <w:szCs w:val="22"/>
                <w:lang w:eastAsia="ko-KR"/>
              </w:rPr>
              <w:t>None</w:t>
            </w:r>
          </w:p>
        </w:tc>
        <w:tc>
          <w:tcPr>
            <w:tcW w:w="5125" w:type="dxa"/>
            <w:vAlign w:val="center"/>
          </w:tcPr>
          <w:p w14:paraId="67EA9A7F" w14:textId="77777777"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p>
        </w:tc>
      </w:tr>
    </w:tbl>
    <w:p w14:paraId="62AD2882" w14:textId="05EB4E3D" w:rsidR="0023655F" w:rsidDel="00256139" w:rsidRDefault="0023655F" w:rsidP="009A04AC">
      <w:pPr>
        <w:rPr>
          <w:del w:id="506" w:author="Abdou D" w:date="2024-01-29T16:55:00Z"/>
        </w:rPr>
      </w:pPr>
    </w:p>
    <w:p w14:paraId="2F2522D9" w14:textId="77777777" w:rsidR="0023655F" w:rsidRDefault="0023655F">
      <w:pPr>
        <w:spacing w:after="0"/>
      </w:pPr>
      <w:del w:id="507" w:author="Abdou D" w:date="2024-01-29T16:55:00Z">
        <w:r w:rsidDel="00256139">
          <w:br w:type="page"/>
        </w:r>
      </w:del>
    </w:p>
    <w:p w14:paraId="5F6EE888" w14:textId="77777777" w:rsidR="009A04AC" w:rsidRPr="009A04AC" w:rsidRDefault="004271DC" w:rsidP="009A04AC">
      <w:pPr>
        <w:pStyle w:val="3"/>
        <w:numPr>
          <w:ilvl w:val="2"/>
          <w:numId w:val="55"/>
        </w:numPr>
        <w:tabs>
          <w:tab w:val="clear" w:pos="720"/>
          <w:tab w:val="left" w:pos="540"/>
          <w:tab w:val="left" w:pos="700"/>
        </w:tabs>
        <w:suppressAutoHyphens/>
        <w:spacing w:after="120" w:line="250" w:lineRule="exact"/>
        <w:jc w:val="both"/>
        <w:rPr>
          <w:rFonts w:cs="Times New Roman"/>
          <w:color w:val="0000FF"/>
          <w:szCs w:val="24"/>
        </w:rPr>
      </w:pPr>
      <w:bookmarkStart w:id="508" w:name="_Toc146459218"/>
      <w:proofErr w:type="spellStart"/>
      <w:r w:rsidRPr="009A04AC">
        <w:rPr>
          <w:rFonts w:cs="Times New Roman"/>
          <w:color w:val="0000FF"/>
          <w:szCs w:val="24"/>
        </w:rPr>
        <w:lastRenderedPageBreak/>
        <w:t>GeneralSpace</w:t>
      </w:r>
      <w:bookmarkEnd w:id="508"/>
      <w:proofErr w:type="spellEnd"/>
    </w:p>
    <w:tbl>
      <w:tblPr>
        <w:tblStyle w:val="af0"/>
        <w:tblW w:w="0" w:type="auto"/>
        <w:tblLook w:val="04A0" w:firstRow="1" w:lastRow="0" w:firstColumn="1" w:lastColumn="0" w:noHBand="0" w:noVBand="1"/>
      </w:tblPr>
      <w:tblGrid>
        <w:gridCol w:w="1535"/>
        <w:gridCol w:w="3400"/>
        <w:gridCol w:w="5125"/>
      </w:tblGrid>
      <w:tr w:rsidR="009A04AC" w:rsidRPr="003B756B" w14:paraId="0BCB6B6A" w14:textId="77777777" w:rsidTr="0023655F">
        <w:trPr>
          <w:trHeight w:val="53"/>
        </w:trPr>
        <w:tc>
          <w:tcPr>
            <w:tcW w:w="1535" w:type="dxa"/>
            <w:shd w:val="clear" w:color="auto" w:fill="F2F2F2" w:themeFill="background1" w:themeFillShade="F2"/>
            <w:vAlign w:val="center"/>
            <w:hideMark/>
          </w:tcPr>
          <w:p w14:paraId="3CDB9454" w14:textId="77777777"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525" w:type="dxa"/>
            <w:gridSpan w:val="2"/>
            <w:shd w:val="clear" w:color="auto" w:fill="F2F2F2" w:themeFill="background1" w:themeFillShade="F2"/>
            <w:vAlign w:val="center"/>
            <w:hideMark/>
          </w:tcPr>
          <w:p w14:paraId="4ED63C12" w14:textId="5380CC6B" w:rsidR="009A04AC" w:rsidRPr="00C5017D" w:rsidRDefault="009A04AC"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C5017D">
              <w:rPr>
                <w:rFonts w:asciiTheme="minorHAnsi" w:eastAsia="맑은 고딕" w:hAnsiTheme="minorHAnsi" w:cstheme="minorHAnsi"/>
                <w:b/>
                <w:bCs/>
                <w:color w:val="0000FF"/>
                <w:sz w:val="22"/>
                <w:szCs w:val="22"/>
                <w:lang w:eastAsia="ko-KR"/>
              </w:rPr>
              <w:t>GeneralSpace</w:t>
            </w:r>
            <w:proofErr w:type="spellEnd"/>
          </w:p>
        </w:tc>
      </w:tr>
      <w:tr w:rsidR="009A04AC" w:rsidRPr="003B756B" w14:paraId="17DC5100" w14:textId="77777777" w:rsidTr="0063253C">
        <w:trPr>
          <w:trHeight w:val="390"/>
        </w:trPr>
        <w:tc>
          <w:tcPr>
            <w:tcW w:w="1535" w:type="dxa"/>
            <w:shd w:val="clear" w:color="auto" w:fill="F2F2F2" w:themeFill="background1" w:themeFillShade="F2"/>
            <w:vAlign w:val="center"/>
            <w:hideMark/>
          </w:tcPr>
          <w:p w14:paraId="15E47210" w14:textId="77777777"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525" w:type="dxa"/>
            <w:gridSpan w:val="2"/>
            <w:vAlign w:val="center"/>
          </w:tcPr>
          <w:p w14:paraId="7FA36B8B" w14:textId="220E03CA" w:rsidR="00633047" w:rsidRDefault="00633047" w:rsidP="00633047">
            <w:pPr>
              <w:widowControl w:val="0"/>
              <w:wordWrap w:val="0"/>
              <w:autoSpaceDE w:val="0"/>
              <w:autoSpaceDN w:val="0"/>
              <w:spacing w:after="0"/>
              <w:jc w:val="both"/>
              <w:textAlignment w:val="baseline"/>
              <w:rPr>
                <w:color w:val="0000FF"/>
                <w:sz w:val="22"/>
                <w:szCs w:val="22"/>
              </w:rPr>
            </w:pPr>
            <w:r>
              <w:rPr>
                <w:color w:val="0000FF"/>
                <w:sz w:val="22"/>
                <w:szCs w:val="22"/>
              </w:rPr>
              <w:t xml:space="preserve">A type of </w:t>
            </w:r>
            <w:proofErr w:type="spellStart"/>
            <w:r w:rsidRPr="00633047">
              <w:rPr>
                <w:rFonts w:ascii="Calibri" w:hAnsi="Calibri" w:cs="Calibri"/>
                <w:color w:val="0000FF"/>
                <w:sz w:val="22"/>
                <w:szCs w:val="22"/>
              </w:rPr>
              <w:t>NavigableSpace</w:t>
            </w:r>
            <w:proofErr w:type="spellEnd"/>
            <w:r w:rsidR="009A04AC" w:rsidRPr="009A04AC">
              <w:rPr>
                <w:color w:val="0000FF"/>
                <w:sz w:val="22"/>
                <w:szCs w:val="22"/>
              </w:rPr>
              <w:t xml:space="preserve"> such as rooms, lobbies, kitchen, etc., </w:t>
            </w:r>
            <w:r>
              <w:rPr>
                <w:color w:val="0000FF"/>
                <w:sz w:val="22"/>
                <w:szCs w:val="22"/>
              </w:rPr>
              <w:t>where</w:t>
            </w:r>
            <w:r w:rsidR="009A04AC" w:rsidRPr="009A04AC">
              <w:rPr>
                <w:color w:val="0000FF"/>
                <w:sz w:val="22"/>
                <w:szCs w:val="22"/>
              </w:rPr>
              <w:t xml:space="preserve"> agents can </w:t>
            </w:r>
            <w:r w:rsidR="009A04AC">
              <w:rPr>
                <w:color w:val="0000FF"/>
                <w:sz w:val="22"/>
                <w:szCs w:val="22"/>
              </w:rPr>
              <w:t xml:space="preserve">stay or </w:t>
            </w:r>
            <w:r w:rsidR="009A04AC" w:rsidRPr="009A04AC">
              <w:rPr>
                <w:color w:val="0000FF"/>
                <w:sz w:val="22"/>
                <w:szCs w:val="22"/>
              </w:rPr>
              <w:t xml:space="preserve">use </w:t>
            </w:r>
          </w:p>
          <w:p w14:paraId="77F89E42" w14:textId="67032B5D" w:rsidR="009A04AC" w:rsidRPr="009A04AC" w:rsidRDefault="009A04AC" w:rsidP="00633047">
            <w:pPr>
              <w:widowControl w:val="0"/>
              <w:wordWrap w:val="0"/>
              <w:autoSpaceDE w:val="0"/>
              <w:autoSpaceDN w:val="0"/>
              <w:spacing w:after="0"/>
              <w:jc w:val="both"/>
              <w:textAlignment w:val="baseline"/>
              <w:rPr>
                <w:rFonts w:eastAsia="굴림"/>
                <w:color w:val="0000FF"/>
                <w:sz w:val="22"/>
                <w:szCs w:val="22"/>
                <w:lang w:eastAsia="ko-KR"/>
              </w:rPr>
            </w:pPr>
            <w:r w:rsidRPr="009A04AC">
              <w:rPr>
                <w:color w:val="0000FF"/>
                <w:sz w:val="22"/>
                <w:szCs w:val="22"/>
              </w:rPr>
              <w:t>for a longer period of time and can serve as starting and target cell in navigation.</w:t>
            </w:r>
          </w:p>
        </w:tc>
      </w:tr>
      <w:tr w:rsidR="009A04AC" w:rsidRPr="003B756B" w14:paraId="3C05F4E2" w14:textId="77777777" w:rsidTr="0023655F">
        <w:trPr>
          <w:trHeight w:val="92"/>
        </w:trPr>
        <w:tc>
          <w:tcPr>
            <w:tcW w:w="1535" w:type="dxa"/>
            <w:shd w:val="clear" w:color="auto" w:fill="F2F2F2" w:themeFill="background1" w:themeFillShade="F2"/>
            <w:vAlign w:val="center"/>
            <w:hideMark/>
          </w:tcPr>
          <w:p w14:paraId="7A1C2CC3" w14:textId="77777777"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525" w:type="dxa"/>
            <w:gridSpan w:val="2"/>
            <w:vAlign w:val="center"/>
            <w:hideMark/>
          </w:tcPr>
          <w:p w14:paraId="25EE24C9" w14:textId="23EC0C78" w:rsidR="009A04AC" w:rsidRPr="00C5017D" w:rsidRDefault="009A04AC"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C5017D">
              <w:rPr>
                <w:rFonts w:asciiTheme="minorHAnsi" w:eastAsia="맑은 고딕" w:hAnsiTheme="minorHAnsi" w:cstheme="minorHAnsi"/>
                <w:color w:val="0000FF"/>
                <w:sz w:val="22"/>
                <w:szCs w:val="22"/>
                <w:lang w:eastAsia="ko-KR"/>
              </w:rPr>
              <w:t>NavigableSpace</w:t>
            </w:r>
            <w:proofErr w:type="spellEnd"/>
          </w:p>
        </w:tc>
      </w:tr>
      <w:tr w:rsidR="009A04AC" w:rsidRPr="003B756B" w14:paraId="70E41C3A" w14:textId="77777777" w:rsidTr="0023655F">
        <w:trPr>
          <w:trHeight w:val="237"/>
        </w:trPr>
        <w:tc>
          <w:tcPr>
            <w:tcW w:w="1535" w:type="dxa"/>
            <w:vMerge w:val="restart"/>
            <w:shd w:val="clear" w:color="auto" w:fill="F2F2F2" w:themeFill="background1" w:themeFillShade="F2"/>
            <w:vAlign w:val="center"/>
            <w:hideMark/>
          </w:tcPr>
          <w:p w14:paraId="4B904EFA" w14:textId="77777777"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Pr>
                <w:rFonts w:eastAsia="맑은 고딕"/>
                <w:b/>
                <w:bCs/>
                <w:color w:val="0000FF"/>
                <w:sz w:val="22"/>
                <w:szCs w:val="22"/>
                <w:lang w:eastAsia="ko-KR"/>
              </w:rPr>
              <w:t>Properties</w:t>
            </w:r>
          </w:p>
        </w:tc>
        <w:tc>
          <w:tcPr>
            <w:tcW w:w="3400" w:type="dxa"/>
            <w:shd w:val="clear" w:color="auto" w:fill="F2F2F2" w:themeFill="background1" w:themeFillShade="F2"/>
            <w:vAlign w:val="center"/>
            <w:hideMark/>
          </w:tcPr>
          <w:p w14:paraId="7A32B498" w14:textId="7B0D7AE6"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name</w:t>
            </w:r>
          </w:p>
        </w:tc>
        <w:tc>
          <w:tcPr>
            <w:tcW w:w="5125" w:type="dxa"/>
            <w:shd w:val="clear" w:color="auto" w:fill="F2F2F2" w:themeFill="background1" w:themeFillShade="F2"/>
            <w:vAlign w:val="center"/>
            <w:hideMark/>
          </w:tcPr>
          <w:p w14:paraId="06471B04" w14:textId="77777777"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9A04AC" w:rsidRPr="003B756B" w14:paraId="4D9EEF21" w14:textId="77777777" w:rsidTr="00591098">
        <w:trPr>
          <w:trHeight w:val="41"/>
        </w:trPr>
        <w:tc>
          <w:tcPr>
            <w:tcW w:w="0" w:type="auto"/>
            <w:vMerge/>
            <w:shd w:val="clear" w:color="auto" w:fill="F2F2F2" w:themeFill="background1" w:themeFillShade="F2"/>
            <w:vAlign w:val="center"/>
            <w:hideMark/>
          </w:tcPr>
          <w:p w14:paraId="7A1BCA9D" w14:textId="77777777" w:rsidR="009A04AC" w:rsidRPr="003B756B" w:rsidRDefault="009A04AC" w:rsidP="00260E6D">
            <w:pPr>
              <w:spacing w:after="0"/>
              <w:rPr>
                <w:rFonts w:eastAsia="굴림"/>
                <w:color w:val="0000FF"/>
                <w:sz w:val="22"/>
                <w:szCs w:val="22"/>
                <w:lang w:eastAsia="ko-KR"/>
              </w:rPr>
            </w:pPr>
          </w:p>
        </w:tc>
        <w:tc>
          <w:tcPr>
            <w:tcW w:w="3400" w:type="dxa"/>
            <w:vAlign w:val="center"/>
            <w:hideMark/>
          </w:tcPr>
          <w:p w14:paraId="1738D875" w14:textId="36D23A34" w:rsidR="009A04AC" w:rsidRPr="00C5017D" w:rsidRDefault="009A04AC"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C5017D">
              <w:rPr>
                <w:rFonts w:asciiTheme="minorHAnsi" w:eastAsia="굴림" w:hAnsiTheme="minorHAnsi" w:cstheme="minorHAnsi"/>
                <w:color w:val="0000FF"/>
                <w:sz w:val="22"/>
                <w:szCs w:val="22"/>
                <w:lang w:eastAsia="ko-KR"/>
              </w:rPr>
              <w:t>function</w:t>
            </w:r>
          </w:p>
        </w:tc>
        <w:tc>
          <w:tcPr>
            <w:tcW w:w="5125" w:type="dxa"/>
            <w:vAlign w:val="center"/>
            <w:hideMark/>
          </w:tcPr>
          <w:p w14:paraId="7AD4B7DF" w14:textId="4FF457E4"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commentRangeStart w:id="509"/>
            <w:proofErr w:type="spellStart"/>
            <w:r w:rsidRPr="00C5017D">
              <w:rPr>
                <w:rFonts w:asciiTheme="minorHAnsi" w:eastAsia="맑은 고딕" w:hAnsiTheme="minorHAnsi" w:cstheme="minorHAnsi"/>
                <w:color w:val="0000FF"/>
                <w:sz w:val="22"/>
                <w:szCs w:val="22"/>
                <w:lang w:eastAsia="ko-KR"/>
              </w:rPr>
              <w:t>GeneralSpaceFunctionType</w:t>
            </w:r>
            <w:commentRangeEnd w:id="509"/>
            <w:proofErr w:type="spellEnd"/>
            <w:r w:rsidR="00E9151F" w:rsidRPr="00C5017D">
              <w:rPr>
                <w:rStyle w:val="aff6"/>
                <w:rFonts w:asciiTheme="minorHAnsi" w:eastAsia="맑은 고딕" w:hAnsiTheme="minorHAnsi" w:cstheme="minorHAnsi"/>
                <w:lang w:val="en-GB"/>
              </w:rPr>
              <w:commentReference w:id="509"/>
            </w:r>
            <w:r w:rsidRPr="003B756B">
              <w:rPr>
                <w:rFonts w:eastAsia="맑은 고딕"/>
                <w:color w:val="0000FF"/>
                <w:sz w:val="22"/>
                <w:szCs w:val="22"/>
                <w:lang w:eastAsia="ko-KR"/>
              </w:rPr>
              <w:t xml:space="preserve"> [</w:t>
            </w:r>
            <w:proofErr w:type="gramStart"/>
            <w:r>
              <w:rPr>
                <w:rFonts w:eastAsia="맑은 고딕"/>
                <w:color w:val="0000FF"/>
                <w:sz w:val="22"/>
                <w:szCs w:val="22"/>
                <w:lang w:eastAsia="ko-KR"/>
              </w:rPr>
              <w:t>1</w:t>
            </w:r>
            <w:r w:rsidRPr="003B756B">
              <w:rPr>
                <w:rFonts w:eastAsia="맑은 고딕"/>
                <w:color w:val="0000FF"/>
                <w:sz w:val="22"/>
                <w:szCs w:val="22"/>
                <w:lang w:eastAsia="ko-KR"/>
              </w:rPr>
              <w:t>..</w:t>
            </w:r>
            <w:proofErr w:type="gramEnd"/>
            <w:r w:rsidRPr="003B756B">
              <w:rPr>
                <w:rFonts w:eastAsia="맑은 고딕"/>
                <w:color w:val="0000FF"/>
                <w:sz w:val="22"/>
                <w:szCs w:val="22"/>
                <w:lang w:eastAsia="ko-KR"/>
              </w:rPr>
              <w:t>1]</w:t>
            </w:r>
          </w:p>
        </w:tc>
      </w:tr>
      <w:tr w:rsidR="009A04AC" w:rsidRPr="003B756B" w14:paraId="136B1FEB" w14:textId="77777777" w:rsidTr="00591098">
        <w:trPr>
          <w:trHeight w:val="259"/>
        </w:trPr>
        <w:tc>
          <w:tcPr>
            <w:tcW w:w="1535" w:type="dxa"/>
            <w:vMerge w:val="restart"/>
            <w:shd w:val="clear" w:color="auto" w:fill="F2F2F2" w:themeFill="background1" w:themeFillShade="F2"/>
            <w:vAlign w:val="center"/>
            <w:hideMark/>
          </w:tcPr>
          <w:p w14:paraId="6548AE69" w14:textId="77777777"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400" w:type="dxa"/>
            <w:shd w:val="clear" w:color="auto" w:fill="F2F2F2" w:themeFill="background1" w:themeFillShade="F2"/>
            <w:vAlign w:val="center"/>
            <w:hideMark/>
          </w:tcPr>
          <w:p w14:paraId="3057E1CA" w14:textId="77777777" w:rsidR="009A04AC" w:rsidRPr="003B756B" w:rsidRDefault="009A04AC"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b/>
                <w:color w:val="0000FF"/>
                <w:sz w:val="22"/>
                <w:szCs w:val="22"/>
                <w:lang w:eastAsia="ko-KR"/>
              </w:rPr>
              <w:t>Requirement ID</w:t>
            </w:r>
          </w:p>
        </w:tc>
        <w:tc>
          <w:tcPr>
            <w:tcW w:w="5125" w:type="dxa"/>
            <w:shd w:val="clear" w:color="auto" w:fill="F2F2F2" w:themeFill="background1" w:themeFillShade="F2"/>
            <w:vAlign w:val="center"/>
            <w:hideMark/>
          </w:tcPr>
          <w:p w14:paraId="367DCE96" w14:textId="77777777" w:rsidR="009A04AC" w:rsidRPr="003B756B" w:rsidRDefault="009A04AC"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b/>
                <w:color w:val="0000FF"/>
                <w:sz w:val="22"/>
                <w:szCs w:val="22"/>
                <w:lang w:eastAsia="ko-KR"/>
              </w:rPr>
              <w:t xml:space="preserve"> Constraint</w:t>
            </w:r>
          </w:p>
        </w:tc>
      </w:tr>
      <w:tr w:rsidR="009A04AC" w:rsidRPr="003B756B" w14:paraId="6CA520CD" w14:textId="77777777" w:rsidTr="00591098">
        <w:trPr>
          <w:trHeight w:val="121"/>
        </w:trPr>
        <w:tc>
          <w:tcPr>
            <w:tcW w:w="0" w:type="auto"/>
            <w:vMerge/>
            <w:shd w:val="clear" w:color="auto" w:fill="F2F2F2" w:themeFill="background1" w:themeFillShade="F2"/>
            <w:vAlign w:val="center"/>
            <w:hideMark/>
          </w:tcPr>
          <w:p w14:paraId="0FB44288" w14:textId="77777777" w:rsidR="009A04AC" w:rsidRPr="003B756B" w:rsidRDefault="009A04AC" w:rsidP="00260E6D">
            <w:pPr>
              <w:spacing w:after="0"/>
              <w:rPr>
                <w:rFonts w:eastAsia="굴림"/>
                <w:color w:val="0000FF"/>
                <w:sz w:val="22"/>
                <w:szCs w:val="22"/>
                <w:lang w:eastAsia="ko-KR"/>
              </w:rPr>
            </w:pPr>
          </w:p>
        </w:tc>
        <w:tc>
          <w:tcPr>
            <w:tcW w:w="3400" w:type="dxa"/>
            <w:vAlign w:val="center"/>
          </w:tcPr>
          <w:p w14:paraId="11690BD0" w14:textId="77777777"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r>
              <w:rPr>
                <w:rFonts w:eastAsia="맑은 고딕"/>
                <w:color w:val="0000FF"/>
                <w:sz w:val="22"/>
                <w:szCs w:val="22"/>
                <w:lang w:eastAsia="ko-KR"/>
              </w:rPr>
              <w:t>None</w:t>
            </w:r>
          </w:p>
        </w:tc>
        <w:tc>
          <w:tcPr>
            <w:tcW w:w="5125" w:type="dxa"/>
            <w:vAlign w:val="center"/>
          </w:tcPr>
          <w:p w14:paraId="05F6EB14" w14:textId="77777777"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p>
        </w:tc>
      </w:tr>
    </w:tbl>
    <w:p w14:paraId="15E83DB4" w14:textId="77777777" w:rsidR="009A04AC" w:rsidRDefault="009A04AC" w:rsidP="009A04AC"/>
    <w:p w14:paraId="6A26CC16" w14:textId="0993E528" w:rsidR="004271DC" w:rsidRPr="00C5017D" w:rsidRDefault="004271DC" w:rsidP="009A04AC">
      <w:pPr>
        <w:pStyle w:val="3"/>
        <w:numPr>
          <w:ilvl w:val="2"/>
          <w:numId w:val="55"/>
        </w:numPr>
        <w:tabs>
          <w:tab w:val="clear" w:pos="720"/>
          <w:tab w:val="left" w:pos="540"/>
          <w:tab w:val="left" w:pos="700"/>
        </w:tabs>
        <w:suppressAutoHyphens/>
        <w:spacing w:after="120" w:line="250" w:lineRule="exact"/>
        <w:jc w:val="both"/>
        <w:rPr>
          <w:rFonts w:cs="Times New Roman"/>
          <w:color w:val="0000FF"/>
          <w:szCs w:val="24"/>
        </w:rPr>
      </w:pPr>
      <w:bookmarkStart w:id="510" w:name="_Toc146459219"/>
      <w:proofErr w:type="spellStart"/>
      <w:r w:rsidRPr="00C5017D">
        <w:rPr>
          <w:rFonts w:cs="Times New Roman"/>
          <w:color w:val="0000FF"/>
          <w:szCs w:val="24"/>
        </w:rPr>
        <w:t>TransferSpace</w:t>
      </w:r>
      <w:bookmarkEnd w:id="510"/>
      <w:proofErr w:type="spellEnd"/>
    </w:p>
    <w:tbl>
      <w:tblPr>
        <w:tblStyle w:val="af0"/>
        <w:tblW w:w="0" w:type="auto"/>
        <w:tblLook w:val="04A0" w:firstRow="1" w:lastRow="0" w:firstColumn="1" w:lastColumn="0" w:noHBand="0" w:noVBand="1"/>
      </w:tblPr>
      <w:tblGrid>
        <w:gridCol w:w="1535"/>
        <w:gridCol w:w="3400"/>
        <w:gridCol w:w="5125"/>
      </w:tblGrid>
      <w:tr w:rsidR="004271DC" w:rsidRPr="003B756B" w14:paraId="6E2C2935" w14:textId="77777777" w:rsidTr="00591098">
        <w:trPr>
          <w:trHeight w:val="109"/>
        </w:trPr>
        <w:tc>
          <w:tcPr>
            <w:tcW w:w="1535" w:type="dxa"/>
            <w:shd w:val="clear" w:color="auto" w:fill="F2F2F2" w:themeFill="background1" w:themeFillShade="F2"/>
            <w:vAlign w:val="center"/>
            <w:hideMark/>
          </w:tcPr>
          <w:p w14:paraId="6D704C18"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525" w:type="dxa"/>
            <w:gridSpan w:val="2"/>
            <w:shd w:val="clear" w:color="auto" w:fill="F2F2F2" w:themeFill="background1" w:themeFillShade="F2"/>
            <w:vAlign w:val="center"/>
            <w:hideMark/>
          </w:tcPr>
          <w:p w14:paraId="08242856" w14:textId="68FE796A" w:rsidR="004271DC" w:rsidRPr="00C5017D" w:rsidRDefault="00E9151F"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C5017D">
              <w:rPr>
                <w:rFonts w:asciiTheme="minorHAnsi" w:eastAsia="맑은 고딕" w:hAnsiTheme="minorHAnsi" w:cstheme="minorHAnsi"/>
                <w:b/>
                <w:bCs/>
                <w:color w:val="0000FF"/>
                <w:sz w:val="22"/>
                <w:szCs w:val="22"/>
                <w:lang w:eastAsia="ko-KR"/>
              </w:rPr>
              <w:t>TransferSpace</w:t>
            </w:r>
            <w:proofErr w:type="spellEnd"/>
          </w:p>
        </w:tc>
      </w:tr>
      <w:tr w:rsidR="004271DC" w:rsidRPr="003B756B" w14:paraId="34733153" w14:textId="77777777" w:rsidTr="00591098">
        <w:trPr>
          <w:trHeight w:val="255"/>
        </w:trPr>
        <w:tc>
          <w:tcPr>
            <w:tcW w:w="1535" w:type="dxa"/>
            <w:shd w:val="clear" w:color="auto" w:fill="F2F2F2" w:themeFill="background1" w:themeFillShade="F2"/>
            <w:vAlign w:val="center"/>
            <w:hideMark/>
          </w:tcPr>
          <w:p w14:paraId="2F35B869"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525" w:type="dxa"/>
            <w:gridSpan w:val="2"/>
            <w:vAlign w:val="center"/>
          </w:tcPr>
          <w:p w14:paraId="3AF06C30" w14:textId="0E283936" w:rsidR="004271DC" w:rsidRPr="00E9151F" w:rsidRDefault="00633047" w:rsidP="00260E6D">
            <w:pPr>
              <w:widowControl w:val="0"/>
              <w:wordWrap w:val="0"/>
              <w:autoSpaceDE w:val="0"/>
              <w:autoSpaceDN w:val="0"/>
              <w:spacing w:after="0"/>
              <w:jc w:val="both"/>
              <w:textAlignment w:val="baseline"/>
              <w:rPr>
                <w:rFonts w:eastAsia="굴림"/>
                <w:color w:val="0000FF"/>
                <w:sz w:val="22"/>
                <w:szCs w:val="22"/>
                <w:lang w:eastAsia="ko-KR"/>
              </w:rPr>
            </w:pPr>
            <w:r>
              <w:rPr>
                <w:color w:val="0000FF"/>
                <w:sz w:val="22"/>
                <w:szCs w:val="22"/>
              </w:rPr>
              <w:t xml:space="preserve">A type of </w:t>
            </w:r>
            <w:proofErr w:type="spellStart"/>
            <w:r w:rsidRPr="00633047">
              <w:rPr>
                <w:rFonts w:ascii="Calibri" w:hAnsi="Calibri" w:cs="Calibri"/>
                <w:color w:val="0000FF"/>
                <w:sz w:val="22"/>
                <w:szCs w:val="22"/>
              </w:rPr>
              <w:t>NavigableSpace</w:t>
            </w:r>
            <w:proofErr w:type="spellEnd"/>
            <w:r w:rsidRPr="009A04AC">
              <w:rPr>
                <w:color w:val="0000FF"/>
                <w:sz w:val="22"/>
                <w:szCs w:val="22"/>
              </w:rPr>
              <w:t xml:space="preserve"> </w:t>
            </w:r>
            <w:r w:rsidR="00E9151F" w:rsidRPr="00E9151F">
              <w:rPr>
                <w:color w:val="0000FF"/>
                <w:sz w:val="22"/>
                <w:szCs w:val="22"/>
              </w:rPr>
              <w:t>that provide</w:t>
            </w:r>
            <w:r w:rsidR="00E9151F">
              <w:rPr>
                <w:color w:val="0000FF"/>
                <w:sz w:val="22"/>
                <w:szCs w:val="22"/>
              </w:rPr>
              <w:t>s</w:t>
            </w:r>
            <w:r w:rsidR="00E9151F" w:rsidRPr="00E9151F">
              <w:rPr>
                <w:color w:val="0000FF"/>
                <w:sz w:val="22"/>
                <w:szCs w:val="22"/>
              </w:rPr>
              <w:t xml:space="preserve"> passages between </w:t>
            </w:r>
            <w:proofErr w:type="spellStart"/>
            <w:r w:rsidR="00E9151F" w:rsidRPr="00633047">
              <w:rPr>
                <w:rFonts w:ascii="Calibri" w:hAnsi="Calibri" w:cs="Calibri"/>
                <w:color w:val="0000FF"/>
                <w:sz w:val="22"/>
                <w:szCs w:val="22"/>
              </w:rPr>
              <w:t>GeneralSpaces</w:t>
            </w:r>
            <w:proofErr w:type="spellEnd"/>
          </w:p>
        </w:tc>
      </w:tr>
      <w:tr w:rsidR="004271DC" w:rsidRPr="003B756B" w14:paraId="394A4C94" w14:textId="77777777" w:rsidTr="00591098">
        <w:trPr>
          <w:trHeight w:val="117"/>
        </w:trPr>
        <w:tc>
          <w:tcPr>
            <w:tcW w:w="1535" w:type="dxa"/>
            <w:shd w:val="clear" w:color="auto" w:fill="F2F2F2" w:themeFill="background1" w:themeFillShade="F2"/>
            <w:vAlign w:val="center"/>
            <w:hideMark/>
          </w:tcPr>
          <w:p w14:paraId="4238065C"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525" w:type="dxa"/>
            <w:gridSpan w:val="2"/>
            <w:vAlign w:val="center"/>
            <w:hideMark/>
          </w:tcPr>
          <w:p w14:paraId="7A58BCA7" w14:textId="17895716" w:rsidR="004271DC" w:rsidRPr="00633047" w:rsidRDefault="00E9151F" w:rsidP="00260E6D">
            <w:pPr>
              <w:widowControl w:val="0"/>
              <w:wordWrap w:val="0"/>
              <w:autoSpaceDE w:val="0"/>
              <w:autoSpaceDN w:val="0"/>
              <w:spacing w:after="0"/>
              <w:jc w:val="both"/>
              <w:textAlignment w:val="baseline"/>
              <w:rPr>
                <w:rFonts w:ascii="Calibri" w:eastAsia="굴림" w:hAnsi="Calibri" w:cs="Calibri"/>
                <w:color w:val="0000FF"/>
                <w:sz w:val="22"/>
                <w:szCs w:val="22"/>
                <w:lang w:eastAsia="ko-KR"/>
              </w:rPr>
            </w:pPr>
            <w:proofErr w:type="spellStart"/>
            <w:r w:rsidRPr="00633047">
              <w:rPr>
                <w:rFonts w:ascii="Calibri" w:eastAsia="맑은 고딕" w:hAnsi="Calibri" w:cs="Calibri"/>
                <w:color w:val="0000FF"/>
                <w:sz w:val="22"/>
                <w:szCs w:val="22"/>
                <w:lang w:eastAsia="ko-KR"/>
              </w:rPr>
              <w:t>NavigableSpace</w:t>
            </w:r>
            <w:proofErr w:type="spellEnd"/>
          </w:p>
        </w:tc>
      </w:tr>
      <w:tr w:rsidR="00E9151F" w:rsidRPr="003B756B" w14:paraId="7B95205F" w14:textId="77777777" w:rsidTr="00591098">
        <w:trPr>
          <w:trHeight w:val="121"/>
        </w:trPr>
        <w:tc>
          <w:tcPr>
            <w:tcW w:w="1535" w:type="dxa"/>
            <w:vMerge w:val="restart"/>
            <w:shd w:val="clear" w:color="auto" w:fill="F2F2F2" w:themeFill="background1" w:themeFillShade="F2"/>
            <w:vAlign w:val="center"/>
            <w:hideMark/>
          </w:tcPr>
          <w:p w14:paraId="5ED76482" w14:textId="77777777" w:rsidR="00E9151F" w:rsidRPr="003B756B" w:rsidRDefault="00E9151F" w:rsidP="00260E6D">
            <w:pPr>
              <w:widowControl w:val="0"/>
              <w:autoSpaceDE w:val="0"/>
              <w:autoSpaceDN w:val="0"/>
              <w:spacing w:after="0"/>
              <w:jc w:val="center"/>
              <w:textAlignment w:val="baseline"/>
              <w:rPr>
                <w:rFonts w:eastAsia="굴림"/>
                <w:color w:val="0000FF"/>
                <w:sz w:val="22"/>
                <w:szCs w:val="22"/>
                <w:lang w:eastAsia="ko-KR"/>
              </w:rPr>
            </w:pPr>
            <w:r>
              <w:rPr>
                <w:rFonts w:eastAsia="맑은 고딕"/>
                <w:b/>
                <w:bCs/>
                <w:color w:val="0000FF"/>
                <w:sz w:val="22"/>
                <w:szCs w:val="22"/>
                <w:lang w:eastAsia="ko-KR"/>
              </w:rPr>
              <w:t>Properties</w:t>
            </w:r>
          </w:p>
        </w:tc>
        <w:tc>
          <w:tcPr>
            <w:tcW w:w="3400" w:type="dxa"/>
            <w:shd w:val="clear" w:color="auto" w:fill="F2F2F2" w:themeFill="background1" w:themeFillShade="F2"/>
            <w:vAlign w:val="center"/>
            <w:hideMark/>
          </w:tcPr>
          <w:p w14:paraId="0837A639" w14:textId="77777777" w:rsidR="00E9151F" w:rsidRPr="003B756B" w:rsidRDefault="00E9151F" w:rsidP="00260E6D">
            <w:pPr>
              <w:widowControl w:val="0"/>
              <w:autoSpaceDE w:val="0"/>
              <w:autoSpaceDN w:val="0"/>
              <w:spacing w:after="0"/>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name</w:t>
            </w:r>
          </w:p>
        </w:tc>
        <w:tc>
          <w:tcPr>
            <w:tcW w:w="5125" w:type="dxa"/>
            <w:shd w:val="clear" w:color="auto" w:fill="F2F2F2" w:themeFill="background1" w:themeFillShade="F2"/>
            <w:vAlign w:val="center"/>
            <w:hideMark/>
          </w:tcPr>
          <w:p w14:paraId="59F087C3" w14:textId="77777777" w:rsidR="00E9151F" w:rsidRPr="003B756B" w:rsidRDefault="00E9151F" w:rsidP="00260E6D">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E9151F" w:rsidRPr="003B756B" w14:paraId="2BEDA8D2" w14:textId="77777777" w:rsidTr="00591098">
        <w:trPr>
          <w:trHeight w:val="139"/>
        </w:trPr>
        <w:tc>
          <w:tcPr>
            <w:tcW w:w="0" w:type="auto"/>
            <w:vMerge/>
            <w:shd w:val="clear" w:color="auto" w:fill="F2F2F2" w:themeFill="background1" w:themeFillShade="F2"/>
            <w:vAlign w:val="center"/>
            <w:hideMark/>
          </w:tcPr>
          <w:p w14:paraId="2307E93B" w14:textId="77777777" w:rsidR="00E9151F" w:rsidRPr="003B756B" w:rsidRDefault="00E9151F" w:rsidP="00260E6D">
            <w:pPr>
              <w:spacing w:after="0"/>
              <w:rPr>
                <w:rFonts w:eastAsia="굴림"/>
                <w:color w:val="0000FF"/>
                <w:sz w:val="22"/>
                <w:szCs w:val="22"/>
                <w:lang w:eastAsia="ko-KR"/>
              </w:rPr>
            </w:pPr>
          </w:p>
        </w:tc>
        <w:tc>
          <w:tcPr>
            <w:tcW w:w="3400" w:type="dxa"/>
            <w:vAlign w:val="center"/>
            <w:hideMark/>
          </w:tcPr>
          <w:p w14:paraId="018B34B5" w14:textId="77777777" w:rsidR="00E9151F" w:rsidRPr="00C5017D" w:rsidRDefault="00E9151F"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C5017D">
              <w:rPr>
                <w:rFonts w:asciiTheme="minorHAnsi" w:eastAsia="굴림" w:hAnsiTheme="minorHAnsi" w:cstheme="minorHAnsi"/>
                <w:color w:val="0000FF"/>
                <w:sz w:val="22"/>
                <w:szCs w:val="22"/>
                <w:lang w:eastAsia="ko-KR"/>
              </w:rPr>
              <w:t>function</w:t>
            </w:r>
          </w:p>
        </w:tc>
        <w:tc>
          <w:tcPr>
            <w:tcW w:w="5125" w:type="dxa"/>
            <w:vAlign w:val="center"/>
            <w:hideMark/>
          </w:tcPr>
          <w:p w14:paraId="5471C70A" w14:textId="1DC4E137" w:rsidR="00E9151F" w:rsidRPr="003B756B" w:rsidRDefault="00E9151F" w:rsidP="00260E6D">
            <w:pPr>
              <w:widowControl w:val="0"/>
              <w:autoSpaceDE w:val="0"/>
              <w:autoSpaceDN w:val="0"/>
              <w:spacing w:after="0"/>
              <w:textAlignment w:val="baseline"/>
              <w:rPr>
                <w:rFonts w:eastAsia="굴림"/>
                <w:color w:val="0000FF"/>
                <w:sz w:val="22"/>
                <w:szCs w:val="22"/>
                <w:lang w:eastAsia="ko-KR"/>
              </w:rPr>
            </w:pPr>
            <w:proofErr w:type="spellStart"/>
            <w:r w:rsidRPr="00C5017D">
              <w:rPr>
                <w:rFonts w:asciiTheme="minorHAnsi" w:eastAsia="맑은 고딕" w:hAnsiTheme="minorHAnsi" w:cstheme="minorHAnsi"/>
                <w:color w:val="0000FF"/>
                <w:sz w:val="22"/>
                <w:szCs w:val="22"/>
                <w:lang w:eastAsia="ko-KR"/>
              </w:rPr>
              <w:t>TransferSpaceFunctionType</w:t>
            </w:r>
            <w:proofErr w:type="spellEnd"/>
            <w:r w:rsidRPr="003B756B">
              <w:rPr>
                <w:rFonts w:eastAsia="맑은 고딕"/>
                <w:color w:val="0000FF"/>
                <w:sz w:val="22"/>
                <w:szCs w:val="22"/>
                <w:lang w:eastAsia="ko-KR"/>
              </w:rPr>
              <w:t xml:space="preserve"> [</w:t>
            </w:r>
            <w:proofErr w:type="gramStart"/>
            <w:r>
              <w:rPr>
                <w:rFonts w:eastAsia="맑은 고딕"/>
                <w:color w:val="0000FF"/>
                <w:sz w:val="22"/>
                <w:szCs w:val="22"/>
                <w:lang w:eastAsia="ko-KR"/>
              </w:rPr>
              <w:t>1</w:t>
            </w:r>
            <w:r w:rsidRPr="003B756B">
              <w:rPr>
                <w:rFonts w:eastAsia="맑은 고딕"/>
                <w:color w:val="0000FF"/>
                <w:sz w:val="22"/>
                <w:szCs w:val="22"/>
                <w:lang w:eastAsia="ko-KR"/>
              </w:rPr>
              <w:t>..</w:t>
            </w:r>
            <w:proofErr w:type="gramEnd"/>
            <w:r w:rsidRPr="003B756B">
              <w:rPr>
                <w:rFonts w:eastAsia="맑은 고딕"/>
                <w:color w:val="0000FF"/>
                <w:sz w:val="22"/>
                <w:szCs w:val="22"/>
                <w:lang w:eastAsia="ko-KR"/>
              </w:rPr>
              <w:t>1]</w:t>
            </w:r>
          </w:p>
        </w:tc>
      </w:tr>
      <w:tr w:rsidR="00E9151F" w:rsidRPr="003B756B" w14:paraId="3730FEE9" w14:textId="77777777" w:rsidTr="00591098">
        <w:trPr>
          <w:trHeight w:val="41"/>
        </w:trPr>
        <w:tc>
          <w:tcPr>
            <w:tcW w:w="1535" w:type="dxa"/>
            <w:vMerge w:val="restart"/>
            <w:shd w:val="clear" w:color="auto" w:fill="F2F2F2" w:themeFill="background1" w:themeFillShade="F2"/>
            <w:vAlign w:val="center"/>
            <w:hideMark/>
          </w:tcPr>
          <w:p w14:paraId="57724B97" w14:textId="77777777" w:rsidR="00E9151F" w:rsidRPr="003B756B" w:rsidRDefault="00E9151F"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400" w:type="dxa"/>
            <w:shd w:val="clear" w:color="auto" w:fill="F2F2F2" w:themeFill="background1" w:themeFillShade="F2"/>
            <w:vAlign w:val="center"/>
            <w:hideMark/>
          </w:tcPr>
          <w:p w14:paraId="56CACEC0" w14:textId="77777777" w:rsidR="00E9151F" w:rsidRPr="003B756B" w:rsidRDefault="00E9151F"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b/>
                <w:color w:val="0000FF"/>
                <w:sz w:val="22"/>
                <w:szCs w:val="22"/>
                <w:lang w:eastAsia="ko-KR"/>
              </w:rPr>
              <w:t>Requirement ID</w:t>
            </w:r>
          </w:p>
        </w:tc>
        <w:tc>
          <w:tcPr>
            <w:tcW w:w="5125" w:type="dxa"/>
            <w:shd w:val="clear" w:color="auto" w:fill="F2F2F2" w:themeFill="background1" w:themeFillShade="F2"/>
            <w:vAlign w:val="center"/>
            <w:hideMark/>
          </w:tcPr>
          <w:p w14:paraId="3D6A6EFF" w14:textId="77777777" w:rsidR="00E9151F" w:rsidRPr="003B756B" w:rsidRDefault="00E9151F"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b/>
                <w:color w:val="0000FF"/>
                <w:sz w:val="22"/>
                <w:szCs w:val="22"/>
                <w:lang w:eastAsia="ko-KR"/>
              </w:rPr>
              <w:t xml:space="preserve"> Constraint</w:t>
            </w:r>
          </w:p>
        </w:tc>
      </w:tr>
      <w:tr w:rsidR="00E9151F" w:rsidRPr="003B756B" w14:paraId="47C0B608" w14:textId="77777777" w:rsidTr="00591098">
        <w:trPr>
          <w:trHeight w:val="41"/>
        </w:trPr>
        <w:tc>
          <w:tcPr>
            <w:tcW w:w="0" w:type="auto"/>
            <w:vMerge/>
            <w:shd w:val="clear" w:color="auto" w:fill="F2F2F2" w:themeFill="background1" w:themeFillShade="F2"/>
            <w:vAlign w:val="center"/>
            <w:hideMark/>
          </w:tcPr>
          <w:p w14:paraId="6DAFF50D" w14:textId="77777777" w:rsidR="00E9151F" w:rsidRPr="003B756B" w:rsidRDefault="00E9151F" w:rsidP="00260E6D">
            <w:pPr>
              <w:spacing w:after="0"/>
              <w:rPr>
                <w:rFonts w:eastAsia="굴림"/>
                <w:color w:val="0000FF"/>
                <w:sz w:val="22"/>
                <w:szCs w:val="22"/>
                <w:lang w:eastAsia="ko-KR"/>
              </w:rPr>
            </w:pPr>
          </w:p>
        </w:tc>
        <w:tc>
          <w:tcPr>
            <w:tcW w:w="3400" w:type="dxa"/>
            <w:vAlign w:val="center"/>
          </w:tcPr>
          <w:p w14:paraId="1258EDB6" w14:textId="77777777" w:rsidR="00E9151F" w:rsidRPr="003B756B" w:rsidRDefault="00E9151F" w:rsidP="00260E6D">
            <w:pPr>
              <w:widowControl w:val="0"/>
              <w:autoSpaceDE w:val="0"/>
              <w:autoSpaceDN w:val="0"/>
              <w:spacing w:after="0"/>
              <w:textAlignment w:val="baseline"/>
              <w:rPr>
                <w:rFonts w:eastAsia="굴림"/>
                <w:color w:val="0000FF"/>
                <w:sz w:val="22"/>
                <w:szCs w:val="22"/>
                <w:lang w:eastAsia="ko-KR"/>
              </w:rPr>
            </w:pPr>
            <w:r>
              <w:rPr>
                <w:rFonts w:eastAsia="맑은 고딕"/>
                <w:color w:val="0000FF"/>
                <w:sz w:val="22"/>
                <w:szCs w:val="22"/>
                <w:lang w:eastAsia="ko-KR"/>
              </w:rPr>
              <w:t>None</w:t>
            </w:r>
          </w:p>
        </w:tc>
        <w:tc>
          <w:tcPr>
            <w:tcW w:w="5125" w:type="dxa"/>
            <w:vAlign w:val="center"/>
          </w:tcPr>
          <w:p w14:paraId="78A40780" w14:textId="77777777" w:rsidR="00E9151F" w:rsidRPr="003B756B" w:rsidRDefault="00E9151F" w:rsidP="00260E6D">
            <w:pPr>
              <w:widowControl w:val="0"/>
              <w:autoSpaceDE w:val="0"/>
              <w:autoSpaceDN w:val="0"/>
              <w:spacing w:after="0"/>
              <w:textAlignment w:val="baseline"/>
              <w:rPr>
                <w:rFonts w:eastAsia="굴림"/>
                <w:color w:val="0000FF"/>
                <w:sz w:val="22"/>
                <w:szCs w:val="22"/>
                <w:lang w:eastAsia="ko-KR"/>
              </w:rPr>
            </w:pPr>
          </w:p>
        </w:tc>
      </w:tr>
    </w:tbl>
    <w:p w14:paraId="01E6F9F4" w14:textId="4FE7BDEF" w:rsidR="00BF7173" w:rsidRDefault="00BF7173">
      <w:pPr>
        <w:spacing w:after="0"/>
      </w:pPr>
    </w:p>
    <w:p w14:paraId="6872C54E" w14:textId="77777777" w:rsidR="00E9151F" w:rsidRPr="00C5017D" w:rsidRDefault="004271DC" w:rsidP="00E9151F">
      <w:pPr>
        <w:pStyle w:val="3"/>
        <w:numPr>
          <w:ilvl w:val="2"/>
          <w:numId w:val="55"/>
        </w:numPr>
        <w:tabs>
          <w:tab w:val="clear" w:pos="720"/>
          <w:tab w:val="left" w:pos="540"/>
          <w:tab w:val="left" w:pos="700"/>
        </w:tabs>
        <w:suppressAutoHyphens/>
        <w:spacing w:after="120" w:line="250" w:lineRule="exact"/>
        <w:jc w:val="both"/>
        <w:rPr>
          <w:rFonts w:cs="Times New Roman"/>
          <w:color w:val="0000FF"/>
          <w:szCs w:val="24"/>
        </w:rPr>
      </w:pPr>
      <w:bookmarkStart w:id="511" w:name="_Toc146459220"/>
      <w:proofErr w:type="spellStart"/>
      <w:r w:rsidRPr="00C5017D">
        <w:rPr>
          <w:rFonts w:cs="Times New Roman"/>
          <w:color w:val="0000FF"/>
          <w:szCs w:val="24"/>
        </w:rPr>
        <w:t>ObjectSpace</w:t>
      </w:r>
      <w:bookmarkEnd w:id="511"/>
      <w:proofErr w:type="spellEnd"/>
    </w:p>
    <w:tbl>
      <w:tblPr>
        <w:tblStyle w:val="af0"/>
        <w:tblW w:w="0" w:type="auto"/>
        <w:tblLook w:val="04A0" w:firstRow="1" w:lastRow="0" w:firstColumn="1" w:lastColumn="0" w:noHBand="0" w:noVBand="1"/>
      </w:tblPr>
      <w:tblGrid>
        <w:gridCol w:w="1535"/>
        <w:gridCol w:w="3400"/>
        <w:gridCol w:w="5125"/>
      </w:tblGrid>
      <w:tr w:rsidR="00E9151F" w:rsidRPr="003B756B" w14:paraId="7E341520" w14:textId="77777777" w:rsidTr="00591098">
        <w:trPr>
          <w:trHeight w:val="135"/>
        </w:trPr>
        <w:tc>
          <w:tcPr>
            <w:tcW w:w="1535" w:type="dxa"/>
            <w:shd w:val="clear" w:color="auto" w:fill="F2F2F2" w:themeFill="background1" w:themeFillShade="F2"/>
            <w:vAlign w:val="center"/>
            <w:hideMark/>
          </w:tcPr>
          <w:p w14:paraId="160838B3" w14:textId="77777777" w:rsidR="00E9151F" w:rsidRPr="003B756B" w:rsidRDefault="00E9151F"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525" w:type="dxa"/>
            <w:gridSpan w:val="2"/>
            <w:shd w:val="clear" w:color="auto" w:fill="F2F2F2" w:themeFill="background1" w:themeFillShade="F2"/>
            <w:vAlign w:val="center"/>
            <w:hideMark/>
          </w:tcPr>
          <w:p w14:paraId="5473EC10" w14:textId="07A9658B" w:rsidR="00E9151F" w:rsidRPr="00505742" w:rsidRDefault="006D2EDB"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505742">
              <w:rPr>
                <w:rFonts w:asciiTheme="minorHAnsi" w:eastAsia="맑은 고딕" w:hAnsiTheme="minorHAnsi" w:cstheme="minorHAnsi"/>
                <w:b/>
                <w:bCs/>
                <w:color w:val="0000FF"/>
                <w:sz w:val="22"/>
                <w:szCs w:val="22"/>
                <w:lang w:eastAsia="ko-KR"/>
              </w:rPr>
              <w:t>Object</w:t>
            </w:r>
            <w:r w:rsidR="00E9151F" w:rsidRPr="00505742">
              <w:rPr>
                <w:rFonts w:asciiTheme="minorHAnsi" w:eastAsia="맑은 고딕" w:hAnsiTheme="minorHAnsi" w:cstheme="minorHAnsi"/>
                <w:b/>
                <w:bCs/>
                <w:color w:val="0000FF"/>
                <w:sz w:val="22"/>
                <w:szCs w:val="22"/>
                <w:lang w:eastAsia="ko-KR"/>
              </w:rPr>
              <w:t>Space</w:t>
            </w:r>
            <w:proofErr w:type="spellEnd"/>
          </w:p>
        </w:tc>
      </w:tr>
      <w:tr w:rsidR="00E9151F" w:rsidRPr="003B756B" w14:paraId="09D0E28C" w14:textId="77777777" w:rsidTr="00591098">
        <w:trPr>
          <w:trHeight w:val="41"/>
        </w:trPr>
        <w:tc>
          <w:tcPr>
            <w:tcW w:w="1535" w:type="dxa"/>
            <w:shd w:val="clear" w:color="auto" w:fill="F2F2F2" w:themeFill="background1" w:themeFillShade="F2"/>
            <w:vAlign w:val="center"/>
            <w:hideMark/>
          </w:tcPr>
          <w:p w14:paraId="2F1B5B5F" w14:textId="77777777" w:rsidR="00E9151F" w:rsidRPr="003B756B" w:rsidRDefault="00E9151F"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525" w:type="dxa"/>
            <w:gridSpan w:val="2"/>
            <w:vAlign w:val="center"/>
          </w:tcPr>
          <w:p w14:paraId="478D10F8" w14:textId="7BCBBFD2" w:rsidR="00E9151F" w:rsidRPr="00E9151F" w:rsidRDefault="00E9151F" w:rsidP="00260E6D">
            <w:pPr>
              <w:widowControl w:val="0"/>
              <w:wordWrap w:val="0"/>
              <w:autoSpaceDE w:val="0"/>
              <w:autoSpaceDN w:val="0"/>
              <w:spacing w:after="0"/>
              <w:jc w:val="both"/>
              <w:textAlignment w:val="baseline"/>
              <w:rPr>
                <w:rFonts w:eastAsia="굴림"/>
                <w:color w:val="0000FF"/>
                <w:sz w:val="22"/>
                <w:szCs w:val="22"/>
                <w:lang w:eastAsia="ko-KR"/>
              </w:rPr>
            </w:pPr>
            <w:r w:rsidRPr="00E9151F">
              <w:rPr>
                <w:color w:val="0000FF"/>
                <w:sz w:val="22"/>
                <w:szCs w:val="22"/>
              </w:rPr>
              <w:t>A</w:t>
            </w:r>
            <w:r>
              <w:rPr>
                <w:color w:val="0000FF"/>
                <w:sz w:val="22"/>
                <w:szCs w:val="22"/>
              </w:rPr>
              <w:t xml:space="preserve"> </w:t>
            </w:r>
            <w:r w:rsidR="00633047">
              <w:rPr>
                <w:color w:val="0000FF"/>
                <w:sz w:val="22"/>
                <w:szCs w:val="22"/>
              </w:rPr>
              <w:t xml:space="preserve">type of </w:t>
            </w:r>
            <w:proofErr w:type="spellStart"/>
            <w:r w:rsidR="00633047" w:rsidRPr="00633047">
              <w:rPr>
                <w:rFonts w:ascii="Calibri" w:hAnsi="Calibri" w:cs="Calibri"/>
                <w:color w:val="0000FF"/>
                <w:sz w:val="22"/>
                <w:szCs w:val="22"/>
              </w:rPr>
              <w:t>NonNavigableSpace</w:t>
            </w:r>
            <w:proofErr w:type="spellEnd"/>
            <w:r w:rsidR="00633047">
              <w:rPr>
                <w:color w:val="0000FF"/>
                <w:sz w:val="22"/>
                <w:szCs w:val="22"/>
              </w:rPr>
              <w:t xml:space="preserve"> </w:t>
            </w:r>
            <w:r>
              <w:rPr>
                <w:color w:val="0000FF"/>
                <w:sz w:val="22"/>
                <w:szCs w:val="22"/>
              </w:rPr>
              <w:t>contain</w:t>
            </w:r>
            <w:r w:rsidR="006D2EDB">
              <w:rPr>
                <w:color w:val="0000FF"/>
                <w:sz w:val="22"/>
                <w:szCs w:val="22"/>
              </w:rPr>
              <w:t xml:space="preserve">ing </w:t>
            </w:r>
            <w:r>
              <w:rPr>
                <w:color w:val="0000FF"/>
                <w:sz w:val="22"/>
                <w:szCs w:val="22"/>
              </w:rPr>
              <w:t>objects that make it non-navigable</w:t>
            </w:r>
          </w:p>
        </w:tc>
      </w:tr>
      <w:tr w:rsidR="00E9151F" w:rsidRPr="003B756B" w14:paraId="11F22ED0" w14:textId="77777777" w:rsidTr="00591098">
        <w:trPr>
          <w:trHeight w:val="157"/>
        </w:trPr>
        <w:tc>
          <w:tcPr>
            <w:tcW w:w="1535" w:type="dxa"/>
            <w:shd w:val="clear" w:color="auto" w:fill="F2F2F2" w:themeFill="background1" w:themeFillShade="F2"/>
            <w:vAlign w:val="center"/>
            <w:hideMark/>
          </w:tcPr>
          <w:p w14:paraId="2D8FD047" w14:textId="77777777" w:rsidR="00E9151F" w:rsidRPr="003B756B" w:rsidRDefault="00E9151F"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525" w:type="dxa"/>
            <w:gridSpan w:val="2"/>
            <w:vAlign w:val="center"/>
            <w:hideMark/>
          </w:tcPr>
          <w:p w14:paraId="01360F36" w14:textId="4C997CBB" w:rsidR="00E9151F" w:rsidRPr="00633047" w:rsidRDefault="006D2EDB" w:rsidP="00260E6D">
            <w:pPr>
              <w:widowControl w:val="0"/>
              <w:wordWrap w:val="0"/>
              <w:autoSpaceDE w:val="0"/>
              <w:autoSpaceDN w:val="0"/>
              <w:spacing w:after="0"/>
              <w:jc w:val="both"/>
              <w:textAlignment w:val="baseline"/>
              <w:rPr>
                <w:rFonts w:ascii="Calibri" w:eastAsia="굴림" w:hAnsi="Calibri" w:cs="Calibri"/>
                <w:color w:val="0000FF"/>
                <w:sz w:val="22"/>
                <w:szCs w:val="22"/>
                <w:lang w:eastAsia="ko-KR"/>
              </w:rPr>
            </w:pPr>
            <w:proofErr w:type="spellStart"/>
            <w:r>
              <w:rPr>
                <w:rFonts w:ascii="Calibri" w:eastAsia="맑은 고딕" w:hAnsi="Calibri" w:cs="Calibri"/>
                <w:color w:val="0000FF"/>
                <w:sz w:val="22"/>
                <w:szCs w:val="22"/>
                <w:lang w:eastAsia="ko-KR"/>
              </w:rPr>
              <w:t>Non</w:t>
            </w:r>
            <w:r w:rsidR="00E9151F" w:rsidRPr="00633047">
              <w:rPr>
                <w:rFonts w:ascii="Calibri" w:eastAsia="맑은 고딕" w:hAnsi="Calibri" w:cs="Calibri"/>
                <w:color w:val="0000FF"/>
                <w:sz w:val="22"/>
                <w:szCs w:val="22"/>
                <w:lang w:eastAsia="ko-KR"/>
              </w:rPr>
              <w:t>NavigableSpace</w:t>
            </w:r>
            <w:proofErr w:type="spellEnd"/>
          </w:p>
        </w:tc>
      </w:tr>
      <w:tr w:rsidR="00BF7173" w:rsidRPr="003B756B" w14:paraId="0B0882A9" w14:textId="77777777" w:rsidTr="00591098">
        <w:trPr>
          <w:trHeight w:val="41"/>
        </w:trPr>
        <w:tc>
          <w:tcPr>
            <w:tcW w:w="1535" w:type="dxa"/>
            <w:vMerge w:val="restart"/>
            <w:shd w:val="clear" w:color="auto" w:fill="F2F2F2" w:themeFill="background1" w:themeFillShade="F2"/>
            <w:vAlign w:val="center"/>
          </w:tcPr>
          <w:p w14:paraId="5F2B3CA9" w14:textId="7AAABB64" w:rsidR="00BF7173" w:rsidRPr="003B756B" w:rsidRDefault="00BF7173" w:rsidP="00BF7173">
            <w:pPr>
              <w:widowControl w:val="0"/>
              <w:autoSpaceDE w:val="0"/>
              <w:autoSpaceDN w:val="0"/>
              <w:spacing w:after="0"/>
              <w:jc w:val="center"/>
              <w:textAlignment w:val="baseline"/>
              <w:rPr>
                <w:rFonts w:eastAsia="맑은 고딕"/>
                <w:b/>
                <w:bCs/>
                <w:color w:val="0000FF"/>
                <w:sz w:val="22"/>
                <w:szCs w:val="22"/>
                <w:lang w:eastAsia="ko-KR"/>
              </w:rPr>
            </w:pPr>
            <w:r w:rsidRPr="005C6D6F">
              <w:rPr>
                <w:rFonts w:eastAsia="맑은 고딕"/>
                <w:b/>
                <w:bCs/>
                <w:color w:val="0000FF"/>
                <w:sz w:val="22"/>
                <w:szCs w:val="22"/>
                <w:lang w:eastAsia="ko-KR"/>
              </w:rPr>
              <w:t>Association</w:t>
            </w:r>
          </w:p>
        </w:tc>
        <w:tc>
          <w:tcPr>
            <w:tcW w:w="3400" w:type="dxa"/>
            <w:shd w:val="clear" w:color="auto" w:fill="F2F2F2" w:themeFill="background1" w:themeFillShade="F2"/>
            <w:vAlign w:val="center"/>
          </w:tcPr>
          <w:p w14:paraId="2DBF94A6" w14:textId="02E3D38F" w:rsidR="00BF7173" w:rsidRDefault="00BF7173" w:rsidP="00BF7173">
            <w:pPr>
              <w:widowControl w:val="0"/>
              <w:wordWrap w:val="0"/>
              <w:autoSpaceDE w:val="0"/>
              <w:autoSpaceDN w:val="0"/>
              <w:spacing w:after="0"/>
              <w:jc w:val="both"/>
              <w:textAlignment w:val="baseline"/>
              <w:rPr>
                <w:rFonts w:ascii="Calibri" w:eastAsia="맑은 고딕" w:hAnsi="Calibri" w:cs="Calibri"/>
                <w:color w:val="0000FF"/>
                <w:sz w:val="22"/>
                <w:szCs w:val="22"/>
                <w:lang w:eastAsia="ko-KR"/>
              </w:rPr>
            </w:pPr>
            <w:r w:rsidRPr="005C6D6F">
              <w:rPr>
                <w:rFonts w:eastAsia="맑은 고딕"/>
                <w:b/>
                <w:bCs/>
                <w:color w:val="0000FF"/>
                <w:sz w:val="22"/>
                <w:szCs w:val="22"/>
                <w:lang w:eastAsia="ko-KR"/>
              </w:rPr>
              <w:t>Role name</w:t>
            </w:r>
          </w:p>
        </w:tc>
        <w:tc>
          <w:tcPr>
            <w:tcW w:w="5125" w:type="dxa"/>
            <w:shd w:val="clear" w:color="auto" w:fill="F2F2F2" w:themeFill="background1" w:themeFillShade="F2"/>
            <w:vAlign w:val="center"/>
          </w:tcPr>
          <w:p w14:paraId="18C2FA49" w14:textId="511ADA23" w:rsidR="00BF7173" w:rsidRDefault="00252DB5" w:rsidP="00BF7173">
            <w:pPr>
              <w:widowControl w:val="0"/>
              <w:wordWrap w:val="0"/>
              <w:autoSpaceDE w:val="0"/>
              <w:autoSpaceDN w:val="0"/>
              <w:spacing w:after="0"/>
              <w:jc w:val="both"/>
              <w:textAlignment w:val="baseline"/>
              <w:rPr>
                <w:rFonts w:ascii="Calibri" w:eastAsia="맑은 고딕" w:hAnsi="Calibri" w:cs="Calibri"/>
                <w:color w:val="0000FF"/>
                <w:sz w:val="22"/>
                <w:szCs w:val="22"/>
                <w:lang w:eastAsia="ko-KR"/>
              </w:rPr>
            </w:pPr>
            <w:r>
              <w:rPr>
                <w:rFonts w:eastAsia="맑은 고딕"/>
                <w:b/>
                <w:bCs/>
                <w:color w:val="0000FF"/>
                <w:sz w:val="22"/>
                <w:szCs w:val="22"/>
                <w:lang w:eastAsia="ko-KR"/>
              </w:rPr>
              <w:t>Associated Class</w:t>
            </w:r>
          </w:p>
        </w:tc>
      </w:tr>
      <w:tr w:rsidR="00BF7173" w:rsidRPr="003B756B" w14:paraId="0732BB94" w14:textId="77777777" w:rsidTr="00591098">
        <w:trPr>
          <w:trHeight w:val="165"/>
        </w:trPr>
        <w:tc>
          <w:tcPr>
            <w:tcW w:w="1535" w:type="dxa"/>
            <w:vMerge/>
            <w:shd w:val="clear" w:color="auto" w:fill="F2F2F2" w:themeFill="background1" w:themeFillShade="F2"/>
            <w:vAlign w:val="center"/>
          </w:tcPr>
          <w:p w14:paraId="1E94377A" w14:textId="77777777" w:rsidR="00BF7173" w:rsidRPr="003B756B" w:rsidRDefault="00BF7173" w:rsidP="00BF7173">
            <w:pPr>
              <w:widowControl w:val="0"/>
              <w:autoSpaceDE w:val="0"/>
              <w:autoSpaceDN w:val="0"/>
              <w:spacing w:after="0"/>
              <w:jc w:val="center"/>
              <w:textAlignment w:val="baseline"/>
              <w:rPr>
                <w:rFonts w:eastAsia="맑은 고딕"/>
                <w:b/>
                <w:bCs/>
                <w:color w:val="0000FF"/>
                <w:sz w:val="22"/>
                <w:szCs w:val="22"/>
                <w:lang w:eastAsia="ko-KR"/>
              </w:rPr>
            </w:pPr>
          </w:p>
        </w:tc>
        <w:tc>
          <w:tcPr>
            <w:tcW w:w="3400" w:type="dxa"/>
            <w:vAlign w:val="center"/>
          </w:tcPr>
          <w:p w14:paraId="186B4838" w14:textId="05DAED2D" w:rsidR="00BF7173" w:rsidRPr="00BF7173" w:rsidRDefault="00037B59" w:rsidP="00BF7173">
            <w:pPr>
              <w:widowControl w:val="0"/>
              <w:wordWrap w:val="0"/>
              <w:autoSpaceDE w:val="0"/>
              <w:autoSpaceDN w:val="0"/>
              <w:spacing w:after="0"/>
              <w:jc w:val="both"/>
              <w:textAlignment w:val="baseline"/>
              <w:rPr>
                <w:rFonts w:ascii="Calibri" w:eastAsia="맑은 고딕" w:hAnsi="Calibri" w:cs="Calibri"/>
                <w:color w:val="FF0000"/>
                <w:sz w:val="22"/>
                <w:szCs w:val="22"/>
                <w:lang w:eastAsia="ko-KR"/>
              </w:rPr>
            </w:pPr>
            <w:r>
              <w:rPr>
                <w:rFonts w:ascii="Calibri" w:eastAsia="맑은 고딕" w:hAnsi="Calibri" w:cs="Calibri" w:hint="eastAsia"/>
                <w:color w:val="FF0000"/>
                <w:sz w:val="22"/>
                <w:szCs w:val="22"/>
                <w:lang w:eastAsia="ko-KR"/>
              </w:rPr>
              <w:t>(</w:t>
            </w:r>
            <w:r>
              <w:rPr>
                <w:rFonts w:ascii="Calibri" w:eastAsia="맑은 고딕" w:hAnsi="Calibri" w:cs="Calibri"/>
                <w:color w:val="FF0000"/>
                <w:sz w:val="22"/>
                <w:szCs w:val="22"/>
                <w:lang w:eastAsia="ko-KR"/>
              </w:rPr>
              <w:t>none</w:t>
            </w:r>
          </w:p>
        </w:tc>
        <w:tc>
          <w:tcPr>
            <w:tcW w:w="5125" w:type="dxa"/>
            <w:vAlign w:val="center"/>
          </w:tcPr>
          <w:p w14:paraId="3720FA65" w14:textId="370FAC71" w:rsidR="00BF7173" w:rsidRPr="00BF7173" w:rsidRDefault="00037B59" w:rsidP="00BF7173">
            <w:pPr>
              <w:widowControl w:val="0"/>
              <w:wordWrap w:val="0"/>
              <w:autoSpaceDE w:val="0"/>
              <w:autoSpaceDN w:val="0"/>
              <w:spacing w:after="0"/>
              <w:jc w:val="both"/>
              <w:textAlignment w:val="baseline"/>
              <w:rPr>
                <w:rFonts w:ascii="Calibri" w:eastAsia="맑은 고딕" w:hAnsi="Calibri" w:cs="Calibri"/>
                <w:color w:val="FF0000"/>
                <w:sz w:val="22"/>
                <w:szCs w:val="22"/>
                <w:lang w:eastAsia="ko-KR"/>
              </w:rPr>
            </w:pPr>
            <w:r>
              <w:rPr>
                <w:rFonts w:asciiTheme="minorHAnsi" w:eastAsia="맑은 고딕" w:hAnsiTheme="minorHAnsi" w:cstheme="minorHAnsi"/>
                <w:color w:val="FF0000"/>
                <w:sz w:val="22"/>
                <w:szCs w:val="22"/>
                <w:lang w:eastAsia="ko-KR"/>
              </w:rPr>
              <w:t>(none)</w:t>
            </w:r>
          </w:p>
        </w:tc>
      </w:tr>
      <w:tr w:rsidR="00BF7173" w:rsidRPr="003B756B" w14:paraId="2421873C" w14:textId="77777777" w:rsidTr="00591098">
        <w:trPr>
          <w:trHeight w:val="41"/>
        </w:trPr>
        <w:tc>
          <w:tcPr>
            <w:tcW w:w="1535" w:type="dxa"/>
            <w:vMerge w:val="restart"/>
            <w:shd w:val="clear" w:color="auto" w:fill="F2F2F2" w:themeFill="background1" w:themeFillShade="F2"/>
            <w:vAlign w:val="center"/>
            <w:hideMark/>
          </w:tcPr>
          <w:p w14:paraId="12FA8AC7" w14:textId="77777777" w:rsidR="00BF7173" w:rsidRPr="003B756B" w:rsidRDefault="00BF7173" w:rsidP="00BF7173">
            <w:pPr>
              <w:widowControl w:val="0"/>
              <w:autoSpaceDE w:val="0"/>
              <w:autoSpaceDN w:val="0"/>
              <w:spacing w:after="0"/>
              <w:jc w:val="center"/>
              <w:textAlignment w:val="baseline"/>
              <w:rPr>
                <w:rFonts w:eastAsia="굴림"/>
                <w:color w:val="0000FF"/>
                <w:sz w:val="22"/>
                <w:szCs w:val="22"/>
                <w:lang w:eastAsia="ko-KR"/>
              </w:rPr>
            </w:pPr>
            <w:r>
              <w:rPr>
                <w:rFonts w:eastAsia="맑은 고딕"/>
                <w:b/>
                <w:bCs/>
                <w:color w:val="0000FF"/>
                <w:sz w:val="22"/>
                <w:szCs w:val="22"/>
                <w:lang w:eastAsia="ko-KR"/>
              </w:rPr>
              <w:t>Properties</w:t>
            </w:r>
          </w:p>
        </w:tc>
        <w:tc>
          <w:tcPr>
            <w:tcW w:w="3400" w:type="dxa"/>
            <w:shd w:val="clear" w:color="auto" w:fill="F2F2F2" w:themeFill="background1" w:themeFillShade="F2"/>
            <w:vAlign w:val="center"/>
            <w:hideMark/>
          </w:tcPr>
          <w:p w14:paraId="30AAAF86" w14:textId="77777777" w:rsidR="00BF7173" w:rsidRPr="003B756B" w:rsidRDefault="00BF7173" w:rsidP="00BF7173">
            <w:pPr>
              <w:widowControl w:val="0"/>
              <w:autoSpaceDE w:val="0"/>
              <w:autoSpaceDN w:val="0"/>
              <w:spacing w:after="0"/>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name</w:t>
            </w:r>
          </w:p>
        </w:tc>
        <w:tc>
          <w:tcPr>
            <w:tcW w:w="5125" w:type="dxa"/>
            <w:shd w:val="clear" w:color="auto" w:fill="F2F2F2" w:themeFill="background1" w:themeFillShade="F2"/>
            <w:vAlign w:val="center"/>
            <w:hideMark/>
          </w:tcPr>
          <w:p w14:paraId="1F1C84DB" w14:textId="77777777" w:rsidR="00BF7173" w:rsidRPr="003B756B" w:rsidRDefault="00BF7173" w:rsidP="00BF7173">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BF7173" w:rsidRPr="003B756B" w14:paraId="7D0A2A77" w14:textId="77777777" w:rsidTr="00591098">
        <w:trPr>
          <w:trHeight w:val="60"/>
        </w:trPr>
        <w:tc>
          <w:tcPr>
            <w:tcW w:w="0" w:type="auto"/>
            <w:vMerge/>
            <w:shd w:val="clear" w:color="auto" w:fill="F2F2F2" w:themeFill="background1" w:themeFillShade="F2"/>
            <w:vAlign w:val="center"/>
            <w:hideMark/>
          </w:tcPr>
          <w:p w14:paraId="354DD76F" w14:textId="77777777" w:rsidR="00BF7173" w:rsidRPr="003B756B" w:rsidRDefault="00BF7173" w:rsidP="00BF7173">
            <w:pPr>
              <w:spacing w:after="0"/>
              <w:rPr>
                <w:rFonts w:eastAsia="굴림"/>
                <w:color w:val="0000FF"/>
                <w:sz w:val="22"/>
                <w:szCs w:val="22"/>
                <w:lang w:eastAsia="ko-KR"/>
              </w:rPr>
            </w:pPr>
          </w:p>
        </w:tc>
        <w:tc>
          <w:tcPr>
            <w:tcW w:w="3400" w:type="dxa"/>
            <w:vAlign w:val="center"/>
            <w:hideMark/>
          </w:tcPr>
          <w:p w14:paraId="064E9C3A" w14:textId="57C4B129" w:rsidR="00BF7173" w:rsidRPr="00C5017D" w:rsidRDefault="00BF7173" w:rsidP="00BF7173">
            <w:pPr>
              <w:widowControl w:val="0"/>
              <w:autoSpaceDE w:val="0"/>
              <w:autoSpaceDN w:val="0"/>
              <w:spacing w:after="0"/>
              <w:textAlignment w:val="baseline"/>
              <w:rPr>
                <w:rFonts w:asciiTheme="minorHAnsi" w:eastAsia="굴림" w:hAnsiTheme="minorHAnsi" w:cstheme="minorHAnsi"/>
                <w:color w:val="0000FF"/>
                <w:sz w:val="22"/>
                <w:szCs w:val="22"/>
                <w:lang w:eastAsia="ko-KR"/>
              </w:rPr>
            </w:pPr>
            <w:proofErr w:type="spellStart"/>
            <w:r w:rsidRPr="00C5017D">
              <w:rPr>
                <w:rFonts w:asciiTheme="minorHAnsi" w:eastAsia="굴림" w:hAnsiTheme="minorHAnsi" w:cstheme="minorHAnsi"/>
                <w:color w:val="0000FF"/>
                <w:sz w:val="22"/>
                <w:szCs w:val="22"/>
                <w:lang w:eastAsia="ko-KR"/>
              </w:rPr>
              <w:t>containedFeature</w:t>
            </w:r>
            <w:proofErr w:type="spellEnd"/>
          </w:p>
        </w:tc>
        <w:tc>
          <w:tcPr>
            <w:tcW w:w="5125" w:type="dxa"/>
            <w:vAlign w:val="center"/>
            <w:hideMark/>
          </w:tcPr>
          <w:p w14:paraId="10CBFF34" w14:textId="6D020A53" w:rsidR="00BF7173" w:rsidRPr="003B756B" w:rsidRDefault="00BF7173" w:rsidP="00BF7173">
            <w:pPr>
              <w:widowControl w:val="0"/>
              <w:autoSpaceDE w:val="0"/>
              <w:autoSpaceDN w:val="0"/>
              <w:spacing w:after="0"/>
              <w:textAlignment w:val="baseline"/>
              <w:rPr>
                <w:rFonts w:eastAsia="굴림"/>
                <w:color w:val="0000FF"/>
                <w:sz w:val="22"/>
                <w:szCs w:val="22"/>
                <w:lang w:eastAsia="ko-KR"/>
              </w:rPr>
            </w:pPr>
            <w:commentRangeStart w:id="512"/>
            <w:commentRangeStart w:id="513"/>
            <w:r w:rsidRPr="00505742">
              <w:rPr>
                <w:rFonts w:asciiTheme="minorHAnsi" w:eastAsia="맑은 고딕" w:hAnsiTheme="minorHAnsi" w:cstheme="minorHAnsi"/>
                <w:color w:val="0000FF"/>
                <w:sz w:val="22"/>
                <w:szCs w:val="22"/>
                <w:lang w:eastAsia="ko-KR"/>
              </w:rPr>
              <w:t>integer</w:t>
            </w:r>
            <w:r w:rsidRPr="003B756B">
              <w:rPr>
                <w:rFonts w:eastAsia="맑은 고딕"/>
                <w:color w:val="0000FF"/>
                <w:sz w:val="22"/>
                <w:szCs w:val="22"/>
                <w:lang w:eastAsia="ko-KR"/>
              </w:rPr>
              <w:t xml:space="preserve"> </w:t>
            </w:r>
            <w:commentRangeEnd w:id="512"/>
            <w:r>
              <w:rPr>
                <w:rStyle w:val="aff6"/>
                <w:rFonts w:eastAsia="맑은 고딕"/>
                <w:lang w:val="en-GB"/>
              </w:rPr>
              <w:commentReference w:id="512"/>
            </w:r>
            <w:commentRangeEnd w:id="513"/>
            <w:r w:rsidR="00B82484">
              <w:rPr>
                <w:rStyle w:val="aff6"/>
                <w:rFonts w:eastAsia="맑은 고딕"/>
                <w:lang w:val="en-GB"/>
              </w:rPr>
              <w:commentReference w:id="513"/>
            </w:r>
            <w:r w:rsidRPr="003B756B">
              <w:rPr>
                <w:rFonts w:eastAsia="맑은 고딕"/>
                <w:color w:val="0000FF"/>
                <w:sz w:val="22"/>
                <w:szCs w:val="22"/>
                <w:lang w:eastAsia="ko-KR"/>
              </w:rPr>
              <w:t>[</w:t>
            </w:r>
            <w:proofErr w:type="gramStart"/>
            <w:r>
              <w:rPr>
                <w:rFonts w:eastAsia="맑은 고딕"/>
                <w:color w:val="0000FF"/>
                <w:sz w:val="22"/>
                <w:szCs w:val="22"/>
                <w:lang w:eastAsia="ko-KR"/>
              </w:rPr>
              <w:t>0</w:t>
            </w:r>
            <w:r w:rsidRPr="003B756B">
              <w:rPr>
                <w:rFonts w:eastAsia="맑은 고딕"/>
                <w:color w:val="0000FF"/>
                <w:sz w:val="22"/>
                <w:szCs w:val="22"/>
                <w:lang w:eastAsia="ko-KR"/>
              </w:rPr>
              <w:t>..</w:t>
            </w:r>
            <w:proofErr w:type="gramEnd"/>
            <w:r w:rsidRPr="003B756B">
              <w:rPr>
                <w:rFonts w:eastAsia="맑은 고딕"/>
                <w:color w:val="0000FF"/>
                <w:sz w:val="22"/>
                <w:szCs w:val="22"/>
                <w:lang w:eastAsia="ko-KR"/>
              </w:rPr>
              <w:t>1]</w:t>
            </w:r>
          </w:p>
        </w:tc>
      </w:tr>
      <w:tr w:rsidR="00BF7173" w:rsidRPr="003B756B" w14:paraId="0ED758C0" w14:textId="77777777" w:rsidTr="00591098">
        <w:trPr>
          <w:trHeight w:val="205"/>
        </w:trPr>
        <w:tc>
          <w:tcPr>
            <w:tcW w:w="0" w:type="auto"/>
            <w:vMerge/>
            <w:shd w:val="clear" w:color="auto" w:fill="F2F2F2" w:themeFill="background1" w:themeFillShade="F2"/>
            <w:vAlign w:val="center"/>
          </w:tcPr>
          <w:p w14:paraId="0E5EBDC3" w14:textId="77777777" w:rsidR="00BF7173" w:rsidRPr="003B756B" w:rsidRDefault="00BF7173" w:rsidP="00BF7173">
            <w:pPr>
              <w:spacing w:after="0"/>
              <w:rPr>
                <w:rFonts w:eastAsia="굴림"/>
                <w:color w:val="0000FF"/>
                <w:sz w:val="22"/>
                <w:szCs w:val="22"/>
                <w:lang w:eastAsia="ko-KR"/>
              </w:rPr>
            </w:pPr>
          </w:p>
        </w:tc>
        <w:tc>
          <w:tcPr>
            <w:tcW w:w="3400" w:type="dxa"/>
            <w:vAlign w:val="center"/>
          </w:tcPr>
          <w:p w14:paraId="63A2A593" w14:textId="5DF562C1" w:rsidR="00BF7173" w:rsidRPr="00726E7E" w:rsidRDefault="00BF7173" w:rsidP="00BF7173">
            <w:pPr>
              <w:widowControl w:val="0"/>
              <w:autoSpaceDE w:val="0"/>
              <w:autoSpaceDN w:val="0"/>
              <w:spacing w:after="0"/>
              <w:textAlignment w:val="baseline"/>
              <w:rPr>
                <w:rFonts w:asciiTheme="minorHAnsi" w:eastAsia="굴림" w:hAnsiTheme="minorHAnsi" w:cstheme="minorHAnsi"/>
                <w:strike/>
                <w:color w:val="0000FF"/>
                <w:sz w:val="22"/>
                <w:szCs w:val="22"/>
                <w:lang w:eastAsia="ko-KR"/>
                <w:rPrChange w:id="514" w:author="Abdou D" w:date="2024-01-30T17:27:00Z">
                  <w:rPr>
                    <w:rFonts w:asciiTheme="minorHAnsi" w:eastAsia="굴림" w:hAnsiTheme="minorHAnsi" w:cstheme="minorHAnsi"/>
                    <w:color w:val="0000FF"/>
                    <w:sz w:val="22"/>
                    <w:szCs w:val="22"/>
                    <w:lang w:eastAsia="ko-KR"/>
                  </w:rPr>
                </w:rPrChange>
              </w:rPr>
            </w:pPr>
            <w:proofErr w:type="spellStart"/>
            <w:r w:rsidRPr="00726E7E">
              <w:rPr>
                <w:rFonts w:asciiTheme="minorHAnsi" w:eastAsia="맑은 고딕" w:hAnsiTheme="minorHAnsi" w:cstheme="minorHAnsi"/>
                <w:strike/>
                <w:color w:val="0000FF"/>
                <w:sz w:val="22"/>
                <w:szCs w:val="22"/>
                <w:lang w:eastAsia="ko-KR"/>
                <w:rPrChange w:id="515" w:author="Abdou D" w:date="2024-01-30T17:27:00Z">
                  <w:rPr>
                    <w:rFonts w:asciiTheme="minorHAnsi" w:eastAsia="맑은 고딕" w:hAnsiTheme="minorHAnsi" w:cstheme="minorHAnsi"/>
                    <w:color w:val="0000FF"/>
                    <w:sz w:val="22"/>
                    <w:szCs w:val="22"/>
                    <w:lang w:eastAsia="ko-KR"/>
                  </w:rPr>
                </w:rPrChange>
              </w:rPr>
              <w:t>externalReference</w:t>
            </w:r>
            <w:proofErr w:type="spellEnd"/>
          </w:p>
        </w:tc>
        <w:tc>
          <w:tcPr>
            <w:tcW w:w="5125" w:type="dxa"/>
            <w:vAlign w:val="center"/>
          </w:tcPr>
          <w:p w14:paraId="71B6DA08" w14:textId="29DA5EC1" w:rsidR="00BF7173" w:rsidRPr="00726E7E" w:rsidRDefault="00BF7173" w:rsidP="00BF7173">
            <w:pPr>
              <w:widowControl w:val="0"/>
              <w:autoSpaceDE w:val="0"/>
              <w:autoSpaceDN w:val="0"/>
              <w:spacing w:after="0"/>
              <w:textAlignment w:val="baseline"/>
              <w:rPr>
                <w:rFonts w:eastAsia="맑은 고딕"/>
                <w:strike/>
                <w:color w:val="0000FF"/>
                <w:sz w:val="22"/>
                <w:szCs w:val="22"/>
                <w:lang w:eastAsia="ko-KR"/>
                <w:rPrChange w:id="516" w:author="Abdou D" w:date="2024-01-30T17:27:00Z">
                  <w:rPr>
                    <w:rFonts w:eastAsia="맑은 고딕"/>
                    <w:color w:val="0000FF"/>
                    <w:sz w:val="22"/>
                    <w:szCs w:val="22"/>
                    <w:lang w:eastAsia="ko-KR"/>
                  </w:rPr>
                </w:rPrChange>
              </w:rPr>
            </w:pPr>
            <w:commentRangeStart w:id="517"/>
            <w:commentRangeStart w:id="518"/>
            <w:commentRangeStart w:id="519"/>
            <w:proofErr w:type="spellStart"/>
            <w:r w:rsidRPr="00726E7E">
              <w:rPr>
                <w:rFonts w:asciiTheme="minorHAnsi" w:eastAsia="맑은 고딕" w:hAnsiTheme="minorHAnsi" w:cstheme="minorHAnsi"/>
                <w:strike/>
                <w:color w:val="0000FF"/>
                <w:sz w:val="22"/>
                <w:szCs w:val="22"/>
                <w:lang w:eastAsia="ko-KR"/>
                <w:rPrChange w:id="520" w:author="Abdou D" w:date="2024-01-30T17:27:00Z">
                  <w:rPr>
                    <w:rFonts w:asciiTheme="minorHAnsi" w:eastAsia="맑은 고딕" w:hAnsiTheme="minorHAnsi" w:cstheme="minorHAnsi"/>
                    <w:color w:val="0000FF"/>
                    <w:sz w:val="22"/>
                    <w:szCs w:val="22"/>
                    <w:lang w:eastAsia="ko-KR"/>
                  </w:rPr>
                </w:rPrChange>
              </w:rPr>
              <w:t>ExternalReferenceType</w:t>
            </w:r>
            <w:proofErr w:type="spellEnd"/>
            <w:r w:rsidRPr="00726E7E">
              <w:rPr>
                <w:rFonts w:eastAsia="맑은 고딕"/>
                <w:strike/>
                <w:color w:val="0000FF"/>
                <w:sz w:val="22"/>
                <w:szCs w:val="22"/>
                <w:lang w:eastAsia="ko-KR"/>
                <w:rPrChange w:id="521" w:author="Abdou D" w:date="2024-01-30T17:27:00Z">
                  <w:rPr>
                    <w:rFonts w:eastAsia="맑은 고딕"/>
                    <w:color w:val="0000FF"/>
                    <w:sz w:val="22"/>
                    <w:szCs w:val="22"/>
                    <w:lang w:eastAsia="ko-KR"/>
                  </w:rPr>
                </w:rPrChange>
              </w:rPr>
              <w:t xml:space="preserve"> [</w:t>
            </w:r>
            <w:proofErr w:type="gramStart"/>
            <w:r w:rsidRPr="00726E7E">
              <w:rPr>
                <w:rFonts w:eastAsia="맑은 고딕"/>
                <w:strike/>
                <w:color w:val="0000FF"/>
                <w:sz w:val="22"/>
                <w:szCs w:val="22"/>
                <w:lang w:eastAsia="ko-KR"/>
                <w:rPrChange w:id="522" w:author="Abdou D" w:date="2024-01-30T17:27:00Z">
                  <w:rPr>
                    <w:rFonts w:eastAsia="맑은 고딕"/>
                    <w:color w:val="0000FF"/>
                    <w:sz w:val="22"/>
                    <w:szCs w:val="22"/>
                    <w:lang w:eastAsia="ko-KR"/>
                  </w:rPr>
                </w:rPrChange>
              </w:rPr>
              <w:t>0..</w:t>
            </w:r>
            <w:proofErr w:type="gramEnd"/>
            <w:r w:rsidRPr="00726E7E">
              <w:rPr>
                <w:rFonts w:eastAsia="맑은 고딕"/>
                <w:strike/>
                <w:color w:val="0000FF"/>
                <w:sz w:val="22"/>
                <w:szCs w:val="22"/>
                <w:lang w:eastAsia="ko-KR"/>
                <w:rPrChange w:id="523" w:author="Abdou D" w:date="2024-01-30T17:27:00Z">
                  <w:rPr>
                    <w:rFonts w:eastAsia="맑은 고딕"/>
                    <w:color w:val="0000FF"/>
                    <w:sz w:val="22"/>
                    <w:szCs w:val="22"/>
                    <w:lang w:eastAsia="ko-KR"/>
                  </w:rPr>
                </w:rPrChange>
              </w:rPr>
              <w:t>1]</w:t>
            </w:r>
            <w:commentRangeEnd w:id="517"/>
            <w:r w:rsidRPr="00726E7E">
              <w:rPr>
                <w:rStyle w:val="aff6"/>
                <w:rFonts w:eastAsia="맑은 고딕"/>
                <w:strike/>
                <w:lang w:val="en-GB"/>
                <w:rPrChange w:id="524" w:author="Abdou D" w:date="2024-01-30T17:27:00Z">
                  <w:rPr>
                    <w:rStyle w:val="aff6"/>
                    <w:rFonts w:eastAsia="맑은 고딕"/>
                    <w:lang w:val="en-GB"/>
                  </w:rPr>
                </w:rPrChange>
              </w:rPr>
              <w:commentReference w:id="517"/>
            </w:r>
            <w:commentRangeEnd w:id="518"/>
            <w:r w:rsidR="00A12405" w:rsidRPr="00726E7E">
              <w:rPr>
                <w:rStyle w:val="aff6"/>
                <w:rFonts w:eastAsia="맑은 고딕"/>
                <w:strike/>
                <w:lang w:val="en-GB"/>
                <w:rPrChange w:id="525" w:author="Abdou D" w:date="2024-01-30T17:27:00Z">
                  <w:rPr>
                    <w:rStyle w:val="aff6"/>
                    <w:rFonts w:eastAsia="맑은 고딕"/>
                    <w:lang w:val="en-GB"/>
                  </w:rPr>
                </w:rPrChange>
              </w:rPr>
              <w:commentReference w:id="518"/>
            </w:r>
            <w:commentRangeEnd w:id="519"/>
            <w:r w:rsidR="00726E7E">
              <w:rPr>
                <w:rStyle w:val="aff6"/>
                <w:rFonts w:eastAsia="맑은 고딕"/>
                <w:lang w:val="en-GB"/>
              </w:rPr>
              <w:commentReference w:id="519"/>
            </w:r>
          </w:p>
        </w:tc>
      </w:tr>
      <w:tr w:rsidR="00BF7173" w:rsidRPr="003B756B" w14:paraId="0E3058ED" w14:textId="77777777" w:rsidTr="00591098">
        <w:trPr>
          <w:trHeight w:val="68"/>
        </w:trPr>
        <w:tc>
          <w:tcPr>
            <w:tcW w:w="0" w:type="auto"/>
            <w:vMerge/>
            <w:shd w:val="clear" w:color="auto" w:fill="F2F2F2" w:themeFill="background1" w:themeFillShade="F2"/>
            <w:vAlign w:val="center"/>
          </w:tcPr>
          <w:p w14:paraId="51094A2C" w14:textId="77777777" w:rsidR="00BF7173" w:rsidRPr="003B756B" w:rsidRDefault="00BF7173" w:rsidP="00BF7173">
            <w:pPr>
              <w:spacing w:after="0"/>
              <w:rPr>
                <w:rFonts w:eastAsia="굴림"/>
                <w:color w:val="0000FF"/>
                <w:sz w:val="22"/>
                <w:szCs w:val="22"/>
                <w:lang w:eastAsia="ko-KR"/>
              </w:rPr>
            </w:pPr>
          </w:p>
        </w:tc>
        <w:tc>
          <w:tcPr>
            <w:tcW w:w="3400" w:type="dxa"/>
            <w:vAlign w:val="center"/>
          </w:tcPr>
          <w:p w14:paraId="6C6F656E" w14:textId="4D13FC58" w:rsidR="00BF7173" w:rsidRPr="00C5017D" w:rsidRDefault="00BF7173" w:rsidP="00BF7173">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C5017D">
              <w:rPr>
                <w:rFonts w:asciiTheme="minorHAnsi" w:eastAsia="굴림" w:hAnsiTheme="minorHAnsi" w:cstheme="minorHAnsi"/>
                <w:color w:val="0000FF"/>
                <w:sz w:val="22"/>
                <w:szCs w:val="22"/>
                <w:lang w:eastAsia="ko-KR"/>
              </w:rPr>
              <w:t>description</w:t>
            </w:r>
          </w:p>
        </w:tc>
        <w:tc>
          <w:tcPr>
            <w:tcW w:w="5125" w:type="dxa"/>
            <w:vAlign w:val="center"/>
          </w:tcPr>
          <w:p w14:paraId="089318F0" w14:textId="377D2C1A" w:rsidR="00BF7173" w:rsidRDefault="00BF7173" w:rsidP="00BF7173">
            <w:pPr>
              <w:widowControl w:val="0"/>
              <w:autoSpaceDE w:val="0"/>
              <w:autoSpaceDN w:val="0"/>
              <w:spacing w:after="0"/>
              <w:textAlignment w:val="baseline"/>
              <w:rPr>
                <w:rFonts w:eastAsia="맑은 고딕"/>
                <w:color w:val="0000FF"/>
                <w:sz w:val="22"/>
                <w:szCs w:val="22"/>
                <w:lang w:eastAsia="ko-KR"/>
              </w:rPr>
            </w:pPr>
            <w:commentRangeStart w:id="526"/>
            <w:r w:rsidRPr="00505742">
              <w:rPr>
                <w:rFonts w:asciiTheme="minorHAnsi" w:eastAsia="맑은 고딕" w:hAnsiTheme="minorHAnsi" w:cstheme="minorHAnsi"/>
                <w:color w:val="0000FF"/>
                <w:sz w:val="22"/>
                <w:szCs w:val="22"/>
                <w:lang w:eastAsia="ko-KR"/>
              </w:rPr>
              <w:t>string</w:t>
            </w:r>
            <w:r>
              <w:rPr>
                <w:rFonts w:eastAsia="맑은 고딕"/>
                <w:color w:val="0000FF"/>
                <w:sz w:val="22"/>
                <w:szCs w:val="22"/>
                <w:lang w:eastAsia="ko-KR"/>
              </w:rPr>
              <w:t xml:space="preserve"> [</w:t>
            </w:r>
            <w:del w:id="527" w:author="Abdou D" w:date="2024-02-06T16:02:00Z">
              <w:r w:rsidDel="00223836">
                <w:rPr>
                  <w:rFonts w:eastAsia="맑은 고딕"/>
                  <w:color w:val="0000FF"/>
                  <w:sz w:val="22"/>
                  <w:szCs w:val="22"/>
                  <w:lang w:eastAsia="ko-KR"/>
                </w:rPr>
                <w:delText>1</w:delText>
              </w:r>
            </w:del>
            <w:proofErr w:type="gramStart"/>
            <w:ins w:id="528" w:author="Abdou D" w:date="2024-02-06T16:02:00Z">
              <w:r w:rsidR="00223836">
                <w:rPr>
                  <w:rFonts w:eastAsia="맑은 고딕"/>
                  <w:color w:val="0000FF"/>
                  <w:sz w:val="22"/>
                  <w:szCs w:val="22"/>
                  <w:lang w:eastAsia="ko-KR"/>
                </w:rPr>
                <w:t>0</w:t>
              </w:r>
            </w:ins>
            <w:r>
              <w:rPr>
                <w:rFonts w:eastAsia="맑은 고딕"/>
                <w:color w:val="0000FF"/>
                <w:sz w:val="22"/>
                <w:szCs w:val="22"/>
                <w:lang w:eastAsia="ko-KR"/>
              </w:rPr>
              <w:t>..</w:t>
            </w:r>
            <w:proofErr w:type="gramEnd"/>
            <w:r>
              <w:rPr>
                <w:rFonts w:eastAsia="맑은 고딕"/>
                <w:color w:val="0000FF"/>
                <w:sz w:val="22"/>
                <w:szCs w:val="22"/>
                <w:lang w:eastAsia="ko-KR"/>
              </w:rPr>
              <w:t>1]</w:t>
            </w:r>
            <w:commentRangeEnd w:id="526"/>
            <w:r w:rsidR="00223836">
              <w:rPr>
                <w:rStyle w:val="aff6"/>
                <w:rFonts w:eastAsia="맑은 고딕"/>
                <w:lang w:val="en-GB"/>
              </w:rPr>
              <w:commentReference w:id="526"/>
            </w:r>
          </w:p>
        </w:tc>
      </w:tr>
      <w:tr w:rsidR="00BF7173" w:rsidRPr="003B756B" w14:paraId="503FCAB8" w14:textId="77777777" w:rsidTr="00591098">
        <w:trPr>
          <w:trHeight w:val="41"/>
        </w:trPr>
        <w:tc>
          <w:tcPr>
            <w:tcW w:w="1535" w:type="dxa"/>
            <w:vMerge w:val="restart"/>
            <w:shd w:val="clear" w:color="auto" w:fill="F2F2F2" w:themeFill="background1" w:themeFillShade="F2"/>
            <w:vAlign w:val="center"/>
            <w:hideMark/>
          </w:tcPr>
          <w:p w14:paraId="0A0C251C" w14:textId="77777777" w:rsidR="00BF7173" w:rsidRPr="003B756B" w:rsidRDefault="00BF7173" w:rsidP="00BF7173">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400" w:type="dxa"/>
            <w:shd w:val="clear" w:color="auto" w:fill="F2F2F2" w:themeFill="background1" w:themeFillShade="F2"/>
            <w:vAlign w:val="center"/>
            <w:hideMark/>
          </w:tcPr>
          <w:p w14:paraId="0EF8676F" w14:textId="77777777" w:rsidR="00BF7173" w:rsidRPr="003B756B" w:rsidRDefault="00BF7173" w:rsidP="00BF7173">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b/>
                <w:color w:val="0000FF"/>
                <w:sz w:val="22"/>
                <w:szCs w:val="22"/>
                <w:lang w:eastAsia="ko-KR"/>
              </w:rPr>
              <w:t>Requirement ID</w:t>
            </w:r>
          </w:p>
        </w:tc>
        <w:tc>
          <w:tcPr>
            <w:tcW w:w="5125" w:type="dxa"/>
            <w:shd w:val="clear" w:color="auto" w:fill="F2F2F2" w:themeFill="background1" w:themeFillShade="F2"/>
            <w:vAlign w:val="center"/>
            <w:hideMark/>
          </w:tcPr>
          <w:p w14:paraId="6AA4D301" w14:textId="77777777" w:rsidR="00BF7173" w:rsidRPr="003B756B" w:rsidRDefault="00BF7173" w:rsidP="00BF7173">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b/>
                <w:color w:val="0000FF"/>
                <w:sz w:val="22"/>
                <w:szCs w:val="22"/>
                <w:lang w:eastAsia="ko-KR"/>
              </w:rPr>
              <w:t xml:space="preserve"> Constraint</w:t>
            </w:r>
          </w:p>
        </w:tc>
      </w:tr>
      <w:tr w:rsidR="00BF7173" w:rsidRPr="003B756B" w14:paraId="66E0810E" w14:textId="77777777" w:rsidTr="0063253C">
        <w:trPr>
          <w:trHeight w:val="380"/>
        </w:trPr>
        <w:tc>
          <w:tcPr>
            <w:tcW w:w="0" w:type="auto"/>
            <w:vMerge/>
            <w:shd w:val="clear" w:color="auto" w:fill="F2F2F2" w:themeFill="background1" w:themeFillShade="F2"/>
            <w:vAlign w:val="center"/>
            <w:hideMark/>
          </w:tcPr>
          <w:p w14:paraId="3A50CA43" w14:textId="77777777" w:rsidR="00BF7173" w:rsidRPr="003B756B" w:rsidRDefault="00BF7173" w:rsidP="00BF7173">
            <w:pPr>
              <w:spacing w:after="0"/>
              <w:rPr>
                <w:rFonts w:eastAsia="굴림"/>
                <w:color w:val="0000FF"/>
                <w:sz w:val="22"/>
                <w:szCs w:val="22"/>
                <w:lang w:eastAsia="ko-KR"/>
              </w:rPr>
            </w:pPr>
          </w:p>
        </w:tc>
        <w:tc>
          <w:tcPr>
            <w:tcW w:w="3400" w:type="dxa"/>
            <w:vAlign w:val="center"/>
          </w:tcPr>
          <w:p w14:paraId="5323F022" w14:textId="77777777" w:rsidR="00591098" w:rsidRPr="0023655F" w:rsidRDefault="00591098" w:rsidP="00591098">
            <w:pPr>
              <w:widowControl w:val="0"/>
              <w:wordWrap w:val="0"/>
              <w:autoSpaceDE w:val="0"/>
              <w:autoSpaceDN w:val="0"/>
              <w:spacing w:after="0"/>
              <w:jc w:val="both"/>
              <w:textAlignment w:val="baseline"/>
              <w:rPr>
                <w:rFonts w:eastAsia="맑은 고딕"/>
                <w:color w:val="FF0000"/>
                <w:sz w:val="22"/>
                <w:szCs w:val="22"/>
                <w:lang w:eastAsia="ko-KR"/>
              </w:rPr>
            </w:pPr>
            <w:r w:rsidRPr="0023655F">
              <w:rPr>
                <w:rFonts w:eastAsia="맑은 고딕"/>
                <w:color w:val="FF0000"/>
                <w:sz w:val="22"/>
                <w:szCs w:val="22"/>
                <w:lang w:eastAsia="ko-KR"/>
              </w:rPr>
              <w:t>Indoorgml2/constraints/</w:t>
            </w:r>
          </w:p>
          <w:p w14:paraId="486C48E0" w14:textId="6E85D298" w:rsidR="00BF7173" w:rsidRPr="003B756B" w:rsidRDefault="00591098" w:rsidP="00591098">
            <w:pPr>
              <w:widowControl w:val="0"/>
              <w:autoSpaceDE w:val="0"/>
              <w:autoSpaceDN w:val="0"/>
              <w:spacing w:after="0"/>
              <w:textAlignment w:val="baseline"/>
              <w:rPr>
                <w:rFonts w:eastAsia="굴림"/>
                <w:color w:val="0000FF"/>
                <w:sz w:val="22"/>
                <w:szCs w:val="22"/>
                <w:lang w:eastAsia="ko-KR"/>
              </w:rPr>
            </w:pPr>
            <w:proofErr w:type="spellStart"/>
            <w:r>
              <w:rPr>
                <w:rFonts w:eastAsia="맑은 고딕"/>
                <w:color w:val="0000FF"/>
                <w:sz w:val="22"/>
                <w:szCs w:val="22"/>
                <w:lang w:eastAsia="ko-KR"/>
              </w:rPr>
              <w:t>o</w:t>
            </w:r>
            <w:commentRangeStart w:id="529"/>
            <w:r w:rsidR="00BF7173">
              <w:rPr>
                <w:rFonts w:eastAsia="맑은 고딕"/>
                <w:color w:val="0000FF"/>
                <w:sz w:val="22"/>
                <w:szCs w:val="22"/>
                <w:lang w:eastAsia="ko-KR"/>
              </w:rPr>
              <w:t>bject</w:t>
            </w:r>
            <w:r>
              <w:rPr>
                <w:rFonts w:eastAsia="맑은 고딕"/>
                <w:color w:val="0000FF"/>
                <w:sz w:val="22"/>
                <w:szCs w:val="22"/>
                <w:lang w:eastAsia="ko-KR"/>
              </w:rPr>
              <w:t>s</w:t>
            </w:r>
            <w:r w:rsidR="00BF7173">
              <w:rPr>
                <w:rFonts w:eastAsia="맑은 고딕"/>
                <w:color w:val="0000FF"/>
                <w:sz w:val="22"/>
                <w:szCs w:val="22"/>
                <w:lang w:eastAsia="ko-KR"/>
              </w:rPr>
              <w:t>pace</w:t>
            </w:r>
            <w:commentRangeEnd w:id="529"/>
            <w:proofErr w:type="spellEnd"/>
            <w:r w:rsidR="00BF7173">
              <w:rPr>
                <w:rStyle w:val="aff6"/>
                <w:rFonts w:eastAsia="맑은 고딕"/>
                <w:lang w:val="en-GB"/>
              </w:rPr>
              <w:commentReference w:id="529"/>
            </w:r>
            <w:r w:rsidR="00BF7173">
              <w:rPr>
                <w:rFonts w:eastAsia="맑은 고딕"/>
                <w:color w:val="0000FF"/>
                <w:sz w:val="22"/>
                <w:szCs w:val="22"/>
                <w:lang w:eastAsia="ko-KR"/>
              </w:rPr>
              <w:t xml:space="preserve"> - 1</w:t>
            </w:r>
          </w:p>
        </w:tc>
        <w:tc>
          <w:tcPr>
            <w:tcW w:w="5125" w:type="dxa"/>
            <w:vAlign w:val="center"/>
          </w:tcPr>
          <w:p w14:paraId="7D349FB9" w14:textId="43BE0E37" w:rsidR="00BF7173" w:rsidRPr="003B756B" w:rsidRDefault="00BF7173" w:rsidP="00BF7173">
            <w:pPr>
              <w:widowControl w:val="0"/>
              <w:autoSpaceDE w:val="0"/>
              <w:autoSpaceDN w:val="0"/>
              <w:spacing w:after="0"/>
              <w:textAlignment w:val="baseline"/>
              <w:rPr>
                <w:rFonts w:eastAsia="굴림"/>
                <w:color w:val="0000FF"/>
                <w:sz w:val="22"/>
                <w:szCs w:val="22"/>
                <w:lang w:eastAsia="ko-KR"/>
              </w:rPr>
            </w:pPr>
            <w:proofErr w:type="spellStart"/>
            <w:r w:rsidRPr="00505742">
              <w:rPr>
                <w:rFonts w:asciiTheme="minorHAnsi" w:eastAsia="굴림" w:hAnsiTheme="minorHAnsi" w:cstheme="minorHAnsi"/>
                <w:color w:val="0000FF"/>
                <w:sz w:val="22"/>
                <w:szCs w:val="22"/>
                <w:lang w:eastAsia="ko-KR"/>
              </w:rPr>
              <w:t>ObjectSpace</w:t>
            </w:r>
            <w:proofErr w:type="spellEnd"/>
            <w:r>
              <w:rPr>
                <w:rFonts w:eastAsia="굴림"/>
                <w:color w:val="0000FF"/>
                <w:sz w:val="22"/>
                <w:szCs w:val="22"/>
                <w:lang w:eastAsia="ko-KR"/>
              </w:rPr>
              <w:t xml:space="preserve"> has to be separated from cell spaces to form another space layer as no cell space shall overlap with others.</w:t>
            </w:r>
          </w:p>
        </w:tc>
      </w:tr>
      <w:tr w:rsidR="00591098" w:rsidRPr="003B756B" w14:paraId="75812187" w14:textId="77777777" w:rsidTr="00505742">
        <w:trPr>
          <w:trHeight w:val="874"/>
        </w:trPr>
        <w:tc>
          <w:tcPr>
            <w:tcW w:w="0" w:type="auto"/>
            <w:vMerge/>
            <w:shd w:val="clear" w:color="auto" w:fill="F2F2F2" w:themeFill="background1" w:themeFillShade="F2"/>
            <w:vAlign w:val="center"/>
          </w:tcPr>
          <w:p w14:paraId="52BFF706" w14:textId="77777777" w:rsidR="00591098" w:rsidRPr="003B756B" w:rsidRDefault="00591098" w:rsidP="00591098">
            <w:pPr>
              <w:spacing w:after="0"/>
              <w:rPr>
                <w:rFonts w:eastAsia="굴림"/>
                <w:color w:val="0000FF"/>
                <w:sz w:val="22"/>
                <w:szCs w:val="22"/>
                <w:lang w:eastAsia="ko-KR"/>
              </w:rPr>
            </w:pPr>
          </w:p>
        </w:tc>
        <w:tc>
          <w:tcPr>
            <w:tcW w:w="3400" w:type="dxa"/>
            <w:vAlign w:val="center"/>
          </w:tcPr>
          <w:p w14:paraId="79390ADD" w14:textId="77777777" w:rsidR="00591098" w:rsidRPr="0023655F" w:rsidRDefault="00591098" w:rsidP="00591098">
            <w:pPr>
              <w:widowControl w:val="0"/>
              <w:wordWrap w:val="0"/>
              <w:autoSpaceDE w:val="0"/>
              <w:autoSpaceDN w:val="0"/>
              <w:spacing w:after="0"/>
              <w:jc w:val="both"/>
              <w:textAlignment w:val="baseline"/>
              <w:rPr>
                <w:rFonts w:eastAsia="맑은 고딕"/>
                <w:color w:val="FF0000"/>
                <w:sz w:val="22"/>
                <w:szCs w:val="22"/>
                <w:lang w:eastAsia="ko-KR"/>
              </w:rPr>
            </w:pPr>
            <w:r w:rsidRPr="0023655F">
              <w:rPr>
                <w:rFonts w:eastAsia="맑은 고딕"/>
                <w:color w:val="FF0000"/>
                <w:sz w:val="22"/>
                <w:szCs w:val="22"/>
                <w:lang w:eastAsia="ko-KR"/>
              </w:rPr>
              <w:t>Indoorgml2/constraints/</w:t>
            </w:r>
          </w:p>
          <w:p w14:paraId="29749073" w14:textId="1C62C908" w:rsidR="00591098" w:rsidRDefault="00591098" w:rsidP="00591098">
            <w:pPr>
              <w:widowControl w:val="0"/>
              <w:autoSpaceDE w:val="0"/>
              <w:autoSpaceDN w:val="0"/>
              <w:spacing w:after="0"/>
              <w:textAlignment w:val="baseline"/>
              <w:rPr>
                <w:rFonts w:eastAsia="맑은 고딕"/>
                <w:color w:val="0000FF"/>
                <w:sz w:val="22"/>
                <w:szCs w:val="22"/>
                <w:lang w:eastAsia="ko-KR"/>
              </w:rPr>
            </w:pPr>
            <w:proofErr w:type="spellStart"/>
            <w:r>
              <w:rPr>
                <w:rFonts w:eastAsia="맑은 고딕"/>
                <w:color w:val="0000FF"/>
                <w:sz w:val="22"/>
                <w:szCs w:val="22"/>
                <w:lang w:eastAsia="ko-KR"/>
              </w:rPr>
              <w:t>o</w:t>
            </w:r>
            <w:commentRangeStart w:id="530"/>
            <w:commentRangeStart w:id="531"/>
            <w:r>
              <w:rPr>
                <w:rFonts w:eastAsia="맑은 고딕"/>
                <w:color w:val="0000FF"/>
                <w:sz w:val="22"/>
                <w:szCs w:val="22"/>
                <w:lang w:eastAsia="ko-KR"/>
              </w:rPr>
              <w:t>bjectspace</w:t>
            </w:r>
            <w:commentRangeEnd w:id="530"/>
            <w:proofErr w:type="spellEnd"/>
            <w:r>
              <w:rPr>
                <w:rStyle w:val="aff6"/>
                <w:rFonts w:eastAsia="맑은 고딕"/>
                <w:lang w:val="en-GB"/>
              </w:rPr>
              <w:commentReference w:id="530"/>
            </w:r>
            <w:commentRangeEnd w:id="531"/>
            <w:r w:rsidR="00550EC7">
              <w:rPr>
                <w:rStyle w:val="aff6"/>
                <w:rFonts w:eastAsia="맑은 고딕"/>
                <w:lang w:val="en-GB"/>
              </w:rPr>
              <w:commentReference w:id="531"/>
            </w:r>
            <w:r>
              <w:rPr>
                <w:rFonts w:eastAsia="맑은 고딕"/>
                <w:color w:val="0000FF"/>
                <w:sz w:val="22"/>
                <w:szCs w:val="22"/>
                <w:lang w:eastAsia="ko-KR"/>
              </w:rPr>
              <w:t xml:space="preserve"> - 1</w:t>
            </w:r>
            <w:commentRangeStart w:id="532"/>
          </w:p>
        </w:tc>
        <w:tc>
          <w:tcPr>
            <w:tcW w:w="5125" w:type="dxa"/>
            <w:vAlign w:val="center"/>
          </w:tcPr>
          <w:p w14:paraId="77D65B7F" w14:textId="507EB15F" w:rsidR="00591098" w:rsidRDefault="00591098" w:rsidP="00591098">
            <w:pPr>
              <w:widowControl w:val="0"/>
              <w:autoSpaceDE w:val="0"/>
              <w:autoSpaceDN w:val="0"/>
              <w:spacing w:after="0"/>
              <w:textAlignment w:val="baseline"/>
              <w:rPr>
                <w:rFonts w:eastAsia="굴림"/>
                <w:color w:val="0000FF"/>
                <w:sz w:val="22"/>
                <w:szCs w:val="22"/>
                <w:lang w:eastAsia="ko-KR"/>
              </w:rPr>
            </w:pPr>
            <w:del w:id="533" w:author="Abdou D" w:date="2024-01-29T17:02:00Z">
              <w:r w:rsidDel="00685785">
                <w:rPr>
                  <w:rFonts w:eastAsia="굴림"/>
                  <w:color w:val="0000FF"/>
                  <w:sz w:val="22"/>
                  <w:szCs w:val="22"/>
                  <w:lang w:eastAsia="ko-KR"/>
                </w:rPr>
                <w:delText>The object space and its embedding cell space shall not overlap by subtracting the object space from the embedding space.</w:delText>
              </w:r>
              <w:commentRangeEnd w:id="532"/>
              <w:r w:rsidDel="00685785">
                <w:rPr>
                  <w:rStyle w:val="aff6"/>
                  <w:rFonts w:eastAsia="맑은 고딕"/>
                  <w:lang w:val="en-GB"/>
                </w:rPr>
                <w:commentReference w:id="532"/>
              </w:r>
            </w:del>
            <w:proofErr w:type="spellStart"/>
            <w:ins w:id="534" w:author="Abdou D" w:date="2024-01-29T17:02:00Z">
              <w:r w:rsidR="00685785">
                <w:rPr>
                  <w:rFonts w:eastAsia="굴림"/>
                  <w:color w:val="0000FF"/>
                  <w:sz w:val="22"/>
                  <w:szCs w:val="22"/>
                  <w:lang w:eastAsia="ko-KR"/>
                </w:rPr>
                <w:t>ObjectSpace</w:t>
              </w:r>
              <w:proofErr w:type="spellEnd"/>
              <w:r w:rsidR="00685785">
                <w:rPr>
                  <w:rFonts w:eastAsia="굴림"/>
                  <w:color w:val="0000FF"/>
                  <w:sz w:val="22"/>
                  <w:szCs w:val="22"/>
                  <w:lang w:eastAsia="ko-KR"/>
                </w:rPr>
                <w:t xml:space="preserve"> </w:t>
              </w:r>
              <w:r w:rsidR="00134931">
                <w:rPr>
                  <w:rFonts w:eastAsia="굴림"/>
                  <w:color w:val="0000FF"/>
                  <w:sz w:val="22"/>
                  <w:szCs w:val="22"/>
                  <w:lang w:eastAsia="ko-KR"/>
                </w:rPr>
                <w:t xml:space="preserve">instances also fall under the non-overlapping constraint of </w:t>
              </w:r>
              <w:proofErr w:type="spellStart"/>
              <w:r w:rsidR="00134931">
                <w:rPr>
                  <w:rFonts w:eastAsia="굴림"/>
                  <w:color w:val="0000FF"/>
                  <w:sz w:val="22"/>
                  <w:szCs w:val="22"/>
                  <w:lang w:eastAsia="ko-KR"/>
                </w:rPr>
                <w:t>CellSpaces</w:t>
              </w:r>
              <w:proofErr w:type="spellEnd"/>
              <w:r w:rsidR="00134931">
                <w:rPr>
                  <w:rFonts w:eastAsia="굴림"/>
                  <w:color w:val="0000FF"/>
                  <w:sz w:val="22"/>
                  <w:szCs w:val="22"/>
                  <w:lang w:eastAsia="ko-KR"/>
                </w:rPr>
                <w:t xml:space="preserve">. As such, </w:t>
              </w:r>
            </w:ins>
            <w:ins w:id="535" w:author="Abdou D" w:date="2024-01-29T17:03:00Z">
              <w:r w:rsidR="00940AB7">
                <w:rPr>
                  <w:rFonts w:eastAsia="굴림"/>
                  <w:color w:val="0000FF"/>
                  <w:sz w:val="22"/>
                  <w:szCs w:val="22"/>
                  <w:lang w:eastAsia="ko-KR"/>
                </w:rPr>
                <w:t xml:space="preserve">they </w:t>
              </w:r>
            </w:ins>
            <w:ins w:id="536" w:author="Abdou D" w:date="2024-01-29T17:02:00Z">
              <w:r w:rsidR="00134931">
                <w:rPr>
                  <w:rFonts w:eastAsia="굴림"/>
                  <w:color w:val="0000FF"/>
                  <w:sz w:val="22"/>
                  <w:szCs w:val="22"/>
                  <w:lang w:eastAsia="ko-KR"/>
                </w:rPr>
                <w:t xml:space="preserve">should not overlap with </w:t>
              </w:r>
            </w:ins>
            <w:ins w:id="537" w:author="Abdou D" w:date="2024-01-29T17:04:00Z">
              <w:r w:rsidR="00940AB7">
                <w:rPr>
                  <w:rFonts w:eastAsia="굴림"/>
                  <w:color w:val="0000FF"/>
                  <w:sz w:val="22"/>
                  <w:szCs w:val="22"/>
                  <w:lang w:eastAsia="ko-KR"/>
                </w:rPr>
                <w:t>any other</w:t>
              </w:r>
            </w:ins>
            <w:ins w:id="538" w:author="Abdou D" w:date="2024-01-29T17:03:00Z">
              <w:r w:rsidR="00623C0D">
                <w:rPr>
                  <w:rFonts w:eastAsia="굴림"/>
                  <w:color w:val="0000FF"/>
                  <w:sz w:val="22"/>
                  <w:szCs w:val="22"/>
                  <w:lang w:eastAsia="ko-KR"/>
                </w:rPr>
                <w:t xml:space="preserve"> CellSpace</w:t>
              </w:r>
            </w:ins>
            <w:ins w:id="539" w:author="Abdou D" w:date="2024-01-29T17:04:00Z">
              <w:r w:rsidR="00940AB7">
                <w:rPr>
                  <w:rFonts w:eastAsia="굴림"/>
                  <w:color w:val="0000FF"/>
                  <w:sz w:val="22"/>
                  <w:szCs w:val="22"/>
                  <w:lang w:eastAsia="ko-KR"/>
                </w:rPr>
                <w:t xml:space="preserve"> o</w:t>
              </w:r>
              <w:r w:rsidR="00343783">
                <w:rPr>
                  <w:rFonts w:eastAsia="굴림"/>
                  <w:color w:val="0000FF"/>
                  <w:sz w:val="22"/>
                  <w:szCs w:val="22"/>
                  <w:lang w:eastAsia="ko-KR"/>
                </w:rPr>
                <w:t>r its</w:t>
              </w:r>
              <w:r w:rsidR="00940AB7">
                <w:rPr>
                  <w:rFonts w:eastAsia="굴림"/>
                  <w:color w:val="0000FF"/>
                  <w:sz w:val="22"/>
                  <w:szCs w:val="22"/>
                  <w:lang w:eastAsia="ko-KR"/>
                </w:rPr>
                <w:t xml:space="preserve"> </w:t>
              </w:r>
            </w:ins>
            <w:ins w:id="540" w:author="Abdou D" w:date="2024-01-29T17:06:00Z">
              <w:r w:rsidR="00581B8F">
                <w:rPr>
                  <w:rFonts w:eastAsia="굴림"/>
                  <w:color w:val="0000FF"/>
                  <w:sz w:val="22"/>
                  <w:szCs w:val="22"/>
                  <w:lang w:eastAsia="ko-KR"/>
                </w:rPr>
                <w:t>specialized classes</w:t>
              </w:r>
            </w:ins>
            <w:ins w:id="541" w:author="Abdou D" w:date="2024-01-29T17:04:00Z">
              <w:r w:rsidR="00343783">
                <w:rPr>
                  <w:rFonts w:eastAsia="굴림"/>
                  <w:color w:val="0000FF"/>
                  <w:sz w:val="22"/>
                  <w:szCs w:val="22"/>
                  <w:lang w:eastAsia="ko-KR"/>
                </w:rPr>
                <w:t xml:space="preserve">. Therefore, </w:t>
              </w:r>
              <w:proofErr w:type="spellStart"/>
              <w:r w:rsidR="00343783">
                <w:rPr>
                  <w:rFonts w:eastAsia="굴림"/>
                  <w:color w:val="0000FF"/>
                  <w:sz w:val="22"/>
                  <w:szCs w:val="22"/>
                  <w:lang w:eastAsia="ko-KR"/>
                </w:rPr>
                <w:t>ObjectSpace</w:t>
              </w:r>
              <w:proofErr w:type="spellEnd"/>
              <w:r w:rsidR="00343783">
                <w:rPr>
                  <w:rFonts w:eastAsia="굴림"/>
                  <w:color w:val="0000FF"/>
                  <w:sz w:val="22"/>
                  <w:szCs w:val="22"/>
                  <w:lang w:eastAsia="ko-KR"/>
                </w:rPr>
                <w:t xml:space="preserve"> </w:t>
              </w:r>
              <w:r w:rsidR="00C72945">
                <w:rPr>
                  <w:rFonts w:eastAsia="굴림"/>
                  <w:color w:val="0000FF"/>
                  <w:sz w:val="22"/>
                  <w:szCs w:val="22"/>
                  <w:lang w:eastAsia="ko-KR"/>
                </w:rPr>
                <w:t>can either be carved out o</w:t>
              </w:r>
            </w:ins>
            <w:ins w:id="542" w:author="Abdou D" w:date="2024-01-29T17:05:00Z">
              <w:r w:rsidR="00C72945">
                <w:rPr>
                  <w:rFonts w:eastAsia="굴림"/>
                  <w:color w:val="0000FF"/>
                  <w:sz w:val="22"/>
                  <w:szCs w:val="22"/>
                  <w:lang w:eastAsia="ko-KR"/>
                </w:rPr>
                <w:t xml:space="preserve">f the space containing them or </w:t>
              </w:r>
              <w:r w:rsidR="002C387D">
                <w:rPr>
                  <w:rFonts w:eastAsia="굴림"/>
                  <w:color w:val="0000FF"/>
                  <w:sz w:val="22"/>
                  <w:szCs w:val="22"/>
                  <w:lang w:eastAsia="ko-KR"/>
                </w:rPr>
                <w:t>they can be defined in different layers (to avoid complex Boolean operations for example).</w:t>
              </w:r>
            </w:ins>
          </w:p>
        </w:tc>
      </w:tr>
    </w:tbl>
    <w:p w14:paraId="2FCB60C7" w14:textId="7222FBEB" w:rsidR="00591098" w:rsidRDefault="00591098" w:rsidP="00D54754">
      <w:pPr>
        <w:spacing w:after="0"/>
      </w:pPr>
    </w:p>
    <w:p w14:paraId="432753D7" w14:textId="77777777" w:rsidR="00591098" w:rsidRDefault="00591098">
      <w:pPr>
        <w:spacing w:after="0"/>
      </w:pPr>
      <w:r>
        <w:br w:type="page"/>
      </w:r>
    </w:p>
    <w:p w14:paraId="6369F3CD" w14:textId="77777777" w:rsidR="00D54754" w:rsidRPr="00C5017D" w:rsidRDefault="00D54754" w:rsidP="00D54754">
      <w:pPr>
        <w:pStyle w:val="3"/>
        <w:numPr>
          <w:ilvl w:val="2"/>
          <w:numId w:val="55"/>
        </w:numPr>
        <w:tabs>
          <w:tab w:val="clear" w:pos="720"/>
          <w:tab w:val="left" w:pos="540"/>
          <w:tab w:val="left" w:pos="700"/>
        </w:tabs>
        <w:suppressAutoHyphens/>
        <w:spacing w:after="120" w:line="250" w:lineRule="exact"/>
        <w:jc w:val="both"/>
        <w:rPr>
          <w:rFonts w:cs="Times New Roman"/>
          <w:color w:val="0000FF"/>
          <w:szCs w:val="24"/>
        </w:rPr>
      </w:pPr>
      <w:bookmarkStart w:id="543" w:name="_Toc146459221"/>
      <w:proofErr w:type="spellStart"/>
      <w:r w:rsidRPr="00C5017D">
        <w:rPr>
          <w:rFonts w:cs="Times New Roman"/>
          <w:color w:val="0000FF"/>
          <w:szCs w:val="24"/>
        </w:rPr>
        <w:lastRenderedPageBreak/>
        <w:t>NavigableBoundary</w:t>
      </w:r>
      <w:bookmarkEnd w:id="543"/>
      <w:proofErr w:type="spellEnd"/>
    </w:p>
    <w:tbl>
      <w:tblPr>
        <w:tblStyle w:val="af0"/>
        <w:tblW w:w="0" w:type="auto"/>
        <w:tblLook w:val="04A0" w:firstRow="1" w:lastRow="0" w:firstColumn="1" w:lastColumn="0" w:noHBand="0" w:noVBand="1"/>
      </w:tblPr>
      <w:tblGrid>
        <w:gridCol w:w="1535"/>
        <w:gridCol w:w="3400"/>
        <w:gridCol w:w="5125"/>
      </w:tblGrid>
      <w:tr w:rsidR="00D54754" w:rsidRPr="003B756B" w14:paraId="4808359C" w14:textId="77777777" w:rsidTr="00591098">
        <w:trPr>
          <w:trHeight w:val="194"/>
        </w:trPr>
        <w:tc>
          <w:tcPr>
            <w:tcW w:w="1535" w:type="dxa"/>
            <w:shd w:val="clear" w:color="auto" w:fill="F2F2F2" w:themeFill="background1" w:themeFillShade="F2"/>
            <w:vAlign w:val="center"/>
            <w:hideMark/>
          </w:tcPr>
          <w:p w14:paraId="72BAF6D5" w14:textId="77777777" w:rsidR="00D54754" w:rsidRPr="003B756B" w:rsidRDefault="00D54754" w:rsidP="00B86452">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525" w:type="dxa"/>
            <w:gridSpan w:val="2"/>
            <w:shd w:val="clear" w:color="auto" w:fill="F2F2F2" w:themeFill="background1" w:themeFillShade="F2"/>
            <w:vAlign w:val="center"/>
          </w:tcPr>
          <w:p w14:paraId="099C30C9" w14:textId="77777777" w:rsidR="00D54754" w:rsidRPr="00505742" w:rsidRDefault="00D54754" w:rsidP="00B86452">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505742">
              <w:rPr>
                <w:rFonts w:asciiTheme="minorHAnsi" w:eastAsia="굴림" w:hAnsiTheme="minorHAnsi" w:cstheme="minorHAnsi"/>
                <w:color w:val="0000FF"/>
                <w:sz w:val="22"/>
                <w:szCs w:val="22"/>
                <w:lang w:eastAsia="ko-KR"/>
              </w:rPr>
              <w:t>NavigableBoundary</w:t>
            </w:r>
            <w:proofErr w:type="spellEnd"/>
          </w:p>
        </w:tc>
      </w:tr>
      <w:tr w:rsidR="00D54754" w:rsidRPr="003B756B" w14:paraId="3DB0DD48" w14:textId="77777777" w:rsidTr="00591098">
        <w:trPr>
          <w:trHeight w:val="56"/>
        </w:trPr>
        <w:tc>
          <w:tcPr>
            <w:tcW w:w="1535" w:type="dxa"/>
            <w:shd w:val="clear" w:color="auto" w:fill="F2F2F2" w:themeFill="background1" w:themeFillShade="F2"/>
            <w:vAlign w:val="center"/>
            <w:hideMark/>
          </w:tcPr>
          <w:p w14:paraId="7DFD6A0D" w14:textId="77777777" w:rsidR="00D54754" w:rsidRPr="003B756B" w:rsidRDefault="00D54754" w:rsidP="00B86452">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525" w:type="dxa"/>
            <w:gridSpan w:val="2"/>
            <w:vAlign w:val="center"/>
          </w:tcPr>
          <w:p w14:paraId="7DDA6064" w14:textId="00797A5F" w:rsidR="00D54754" w:rsidRPr="003B756B" w:rsidRDefault="00D54754" w:rsidP="00B86452">
            <w:pPr>
              <w:widowControl w:val="0"/>
              <w:wordWrap w:val="0"/>
              <w:autoSpaceDE w:val="0"/>
              <w:autoSpaceDN w:val="0"/>
              <w:spacing w:after="0"/>
              <w:jc w:val="both"/>
              <w:textAlignment w:val="baseline"/>
              <w:rPr>
                <w:rFonts w:eastAsia="굴림"/>
                <w:color w:val="0000FF"/>
                <w:sz w:val="22"/>
                <w:szCs w:val="22"/>
                <w:lang w:eastAsia="ko-KR"/>
              </w:rPr>
            </w:pPr>
            <w:r>
              <w:rPr>
                <w:rFonts w:eastAsia="굴림" w:hint="eastAsia"/>
                <w:color w:val="0000FF"/>
                <w:sz w:val="22"/>
                <w:szCs w:val="22"/>
                <w:lang w:eastAsia="ko-KR"/>
              </w:rPr>
              <w:t>A</w:t>
            </w:r>
            <w:r>
              <w:rPr>
                <w:rFonts w:eastAsia="굴림"/>
                <w:color w:val="0000FF"/>
                <w:sz w:val="22"/>
                <w:szCs w:val="22"/>
                <w:lang w:eastAsia="ko-KR"/>
              </w:rPr>
              <w:t xml:space="preserve"> type of </w:t>
            </w:r>
            <w:proofErr w:type="spellStart"/>
            <w:r w:rsidRPr="00505742">
              <w:rPr>
                <w:rFonts w:asciiTheme="minorHAnsi" w:eastAsia="굴림" w:hAnsiTheme="minorHAnsi" w:cstheme="minorHAnsi"/>
                <w:color w:val="0000FF"/>
                <w:sz w:val="22"/>
                <w:szCs w:val="22"/>
                <w:lang w:eastAsia="ko-KR"/>
              </w:rPr>
              <w:t>CellBoundary</w:t>
            </w:r>
            <w:proofErr w:type="spellEnd"/>
            <w:r>
              <w:rPr>
                <w:rFonts w:eastAsia="굴림"/>
                <w:color w:val="0000FF"/>
                <w:sz w:val="22"/>
                <w:szCs w:val="22"/>
                <w:lang w:eastAsia="ko-KR"/>
              </w:rPr>
              <w:t>, which agents can pass through.</w:t>
            </w:r>
          </w:p>
        </w:tc>
      </w:tr>
      <w:tr w:rsidR="00D54754" w:rsidRPr="003B756B" w14:paraId="6A45562C" w14:textId="77777777" w:rsidTr="00591098">
        <w:trPr>
          <w:trHeight w:val="61"/>
        </w:trPr>
        <w:tc>
          <w:tcPr>
            <w:tcW w:w="1535" w:type="dxa"/>
            <w:shd w:val="clear" w:color="auto" w:fill="F2F2F2" w:themeFill="background1" w:themeFillShade="F2"/>
            <w:vAlign w:val="center"/>
            <w:hideMark/>
          </w:tcPr>
          <w:p w14:paraId="4525DDDC" w14:textId="77777777" w:rsidR="00D54754" w:rsidRPr="003B756B" w:rsidRDefault="00D54754" w:rsidP="00B86452">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525" w:type="dxa"/>
            <w:gridSpan w:val="2"/>
            <w:vAlign w:val="center"/>
          </w:tcPr>
          <w:p w14:paraId="58BD1E6E" w14:textId="77777777" w:rsidR="00D54754" w:rsidRPr="00505742" w:rsidRDefault="00D54754" w:rsidP="00B86452">
            <w:pPr>
              <w:widowControl w:val="0"/>
              <w:wordWrap w:val="0"/>
              <w:autoSpaceDE w:val="0"/>
              <w:autoSpaceDN w:val="0"/>
              <w:spacing w:after="0"/>
              <w:jc w:val="both"/>
              <w:textAlignment w:val="baseline"/>
              <w:rPr>
                <w:rFonts w:ascii="Calibri" w:eastAsia="굴림" w:hAnsi="Calibri" w:cs="Calibri"/>
                <w:color w:val="0000FF"/>
                <w:sz w:val="22"/>
                <w:szCs w:val="22"/>
                <w:lang w:eastAsia="ko-KR"/>
              </w:rPr>
            </w:pPr>
            <w:proofErr w:type="spellStart"/>
            <w:r w:rsidRPr="00505742">
              <w:rPr>
                <w:rFonts w:ascii="Calibri" w:eastAsia="굴림" w:hAnsi="Calibri" w:cs="Calibri"/>
                <w:color w:val="0000FF"/>
                <w:sz w:val="22"/>
                <w:szCs w:val="22"/>
                <w:lang w:eastAsia="ko-KR"/>
              </w:rPr>
              <w:t>CellBoundary</w:t>
            </w:r>
            <w:proofErr w:type="spellEnd"/>
          </w:p>
        </w:tc>
      </w:tr>
      <w:tr w:rsidR="00D54754" w:rsidRPr="003B756B" w14:paraId="7331C972" w14:textId="77777777" w:rsidTr="00591098">
        <w:trPr>
          <w:trHeight w:val="206"/>
        </w:trPr>
        <w:tc>
          <w:tcPr>
            <w:tcW w:w="1535" w:type="dxa"/>
            <w:vMerge w:val="restart"/>
            <w:shd w:val="clear" w:color="auto" w:fill="F2F2F2" w:themeFill="background1" w:themeFillShade="F2"/>
            <w:vAlign w:val="center"/>
            <w:hideMark/>
          </w:tcPr>
          <w:p w14:paraId="0107CBA0" w14:textId="77777777" w:rsidR="00D54754" w:rsidRPr="003B756B" w:rsidRDefault="00D54754" w:rsidP="00B86452">
            <w:pPr>
              <w:widowControl w:val="0"/>
              <w:autoSpaceDE w:val="0"/>
              <w:autoSpaceDN w:val="0"/>
              <w:spacing w:after="0"/>
              <w:jc w:val="center"/>
              <w:textAlignment w:val="baseline"/>
              <w:rPr>
                <w:rFonts w:eastAsia="굴림"/>
                <w:color w:val="0000FF"/>
                <w:sz w:val="22"/>
                <w:szCs w:val="22"/>
                <w:lang w:eastAsia="ko-KR"/>
              </w:rPr>
            </w:pPr>
            <w:r>
              <w:rPr>
                <w:rFonts w:eastAsia="맑은 고딕"/>
                <w:b/>
                <w:bCs/>
                <w:color w:val="0000FF"/>
                <w:sz w:val="22"/>
                <w:szCs w:val="22"/>
                <w:lang w:eastAsia="ko-KR"/>
              </w:rPr>
              <w:t>Properties</w:t>
            </w:r>
          </w:p>
        </w:tc>
        <w:tc>
          <w:tcPr>
            <w:tcW w:w="3400" w:type="dxa"/>
            <w:shd w:val="clear" w:color="auto" w:fill="F2F2F2" w:themeFill="background1" w:themeFillShade="F2"/>
            <w:vAlign w:val="center"/>
          </w:tcPr>
          <w:p w14:paraId="231B7359" w14:textId="77777777" w:rsidR="00D54754" w:rsidRPr="003B756B" w:rsidRDefault="00D54754" w:rsidP="00B86452">
            <w:pPr>
              <w:widowControl w:val="0"/>
              <w:wordWrap w:val="0"/>
              <w:autoSpaceDE w:val="0"/>
              <w:autoSpaceDN w:val="0"/>
              <w:spacing w:after="0"/>
              <w:jc w:val="both"/>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name</w:t>
            </w:r>
          </w:p>
        </w:tc>
        <w:tc>
          <w:tcPr>
            <w:tcW w:w="5125" w:type="dxa"/>
            <w:shd w:val="clear" w:color="auto" w:fill="F2F2F2" w:themeFill="background1" w:themeFillShade="F2"/>
            <w:vAlign w:val="center"/>
          </w:tcPr>
          <w:p w14:paraId="6F24D5FA" w14:textId="77777777" w:rsidR="00D54754" w:rsidRPr="003B756B" w:rsidRDefault="00D54754" w:rsidP="00B86452">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D54754" w:rsidRPr="003B756B" w14:paraId="77B55685" w14:textId="77777777" w:rsidTr="00591098">
        <w:trPr>
          <w:trHeight w:val="82"/>
        </w:trPr>
        <w:tc>
          <w:tcPr>
            <w:tcW w:w="0" w:type="auto"/>
            <w:vMerge/>
            <w:shd w:val="clear" w:color="auto" w:fill="F2F2F2" w:themeFill="background1" w:themeFillShade="F2"/>
            <w:vAlign w:val="center"/>
          </w:tcPr>
          <w:p w14:paraId="580A191E" w14:textId="77777777" w:rsidR="00D54754" w:rsidRPr="003B756B" w:rsidRDefault="00D54754" w:rsidP="00B86452">
            <w:pPr>
              <w:spacing w:after="0"/>
              <w:rPr>
                <w:rFonts w:eastAsia="굴림"/>
                <w:color w:val="0000FF"/>
                <w:sz w:val="22"/>
                <w:szCs w:val="22"/>
                <w:lang w:eastAsia="ko-KR"/>
              </w:rPr>
            </w:pPr>
          </w:p>
        </w:tc>
        <w:tc>
          <w:tcPr>
            <w:tcW w:w="3400" w:type="dxa"/>
            <w:vAlign w:val="center"/>
          </w:tcPr>
          <w:p w14:paraId="167273BC" w14:textId="0C4A5D3A" w:rsidR="00D54754" w:rsidRPr="007E2CA2" w:rsidRDefault="00D54754" w:rsidP="00B86452">
            <w:pPr>
              <w:widowControl w:val="0"/>
              <w:autoSpaceDE w:val="0"/>
              <w:autoSpaceDN w:val="0"/>
              <w:spacing w:after="0"/>
              <w:textAlignment w:val="baseline"/>
              <w:rPr>
                <w:rFonts w:ascii="Calibri" w:eastAsia="맑은 고딕" w:hAnsi="Calibri" w:cs="Calibri"/>
                <w:color w:val="0000FF"/>
                <w:sz w:val="22"/>
                <w:szCs w:val="22"/>
                <w:lang w:eastAsia="ko-KR"/>
              </w:rPr>
            </w:pPr>
            <w:proofErr w:type="spellStart"/>
            <w:r w:rsidRPr="007E2CA2">
              <w:rPr>
                <w:rFonts w:ascii="Calibri" w:eastAsia="맑은 고딕" w:hAnsi="Calibri" w:cs="Calibri"/>
                <w:color w:val="0000FF"/>
                <w:sz w:val="22"/>
                <w:szCs w:val="22"/>
                <w:lang w:eastAsia="ko-KR"/>
              </w:rPr>
              <w:t>boundaryOrientation</w:t>
            </w:r>
            <w:proofErr w:type="spellEnd"/>
          </w:p>
        </w:tc>
        <w:tc>
          <w:tcPr>
            <w:tcW w:w="5125" w:type="dxa"/>
            <w:vAlign w:val="center"/>
          </w:tcPr>
          <w:p w14:paraId="3FCEB2FC" w14:textId="18BC9FDF" w:rsidR="00D54754" w:rsidRPr="003B756B" w:rsidRDefault="00D54754" w:rsidP="00B86452">
            <w:pPr>
              <w:widowControl w:val="0"/>
              <w:autoSpaceDE w:val="0"/>
              <w:autoSpaceDN w:val="0"/>
              <w:spacing w:after="0"/>
              <w:textAlignment w:val="baseline"/>
              <w:rPr>
                <w:rFonts w:eastAsia="맑은 고딕"/>
                <w:color w:val="0000FF"/>
                <w:sz w:val="22"/>
                <w:szCs w:val="22"/>
                <w:lang w:eastAsia="ko-KR"/>
              </w:rPr>
            </w:pPr>
            <w:r w:rsidRPr="00D54754">
              <w:rPr>
                <w:rFonts w:ascii="Calibri" w:eastAsia="맑은 고딕" w:hAnsi="Calibri" w:cs="Calibri"/>
                <w:color w:val="0000FF"/>
                <w:sz w:val="22"/>
                <w:szCs w:val="22"/>
                <w:lang w:eastAsia="ko-KR"/>
              </w:rPr>
              <w:t>Boolean</w:t>
            </w:r>
            <w:r>
              <w:rPr>
                <w:rFonts w:eastAsia="맑은 고딕"/>
                <w:color w:val="0000FF"/>
                <w:sz w:val="22"/>
                <w:szCs w:val="22"/>
                <w:lang w:eastAsia="ko-KR"/>
              </w:rPr>
              <w:t xml:space="preserve"> [</w:t>
            </w:r>
            <w:proofErr w:type="gramStart"/>
            <w:r>
              <w:rPr>
                <w:rFonts w:eastAsia="맑은 고딕"/>
                <w:color w:val="0000FF"/>
                <w:sz w:val="22"/>
                <w:szCs w:val="22"/>
                <w:lang w:eastAsia="ko-KR"/>
              </w:rPr>
              <w:t>0..</w:t>
            </w:r>
            <w:proofErr w:type="gramEnd"/>
            <w:r>
              <w:rPr>
                <w:rFonts w:eastAsia="맑은 고딕"/>
                <w:color w:val="0000FF"/>
                <w:sz w:val="22"/>
                <w:szCs w:val="22"/>
                <w:lang w:eastAsia="ko-KR"/>
              </w:rPr>
              <w:t>1]</w:t>
            </w:r>
          </w:p>
        </w:tc>
      </w:tr>
      <w:tr w:rsidR="00D54754" w:rsidRPr="003B756B" w14:paraId="009B6151" w14:textId="77777777" w:rsidTr="00591098">
        <w:trPr>
          <w:trHeight w:val="227"/>
        </w:trPr>
        <w:tc>
          <w:tcPr>
            <w:tcW w:w="0" w:type="auto"/>
            <w:vMerge/>
            <w:shd w:val="clear" w:color="auto" w:fill="F2F2F2" w:themeFill="background1" w:themeFillShade="F2"/>
            <w:vAlign w:val="center"/>
          </w:tcPr>
          <w:p w14:paraId="2B57201D" w14:textId="77777777" w:rsidR="00D54754" w:rsidRPr="003B756B" w:rsidRDefault="00D54754" w:rsidP="00B86452">
            <w:pPr>
              <w:spacing w:after="0"/>
              <w:rPr>
                <w:rFonts w:eastAsia="굴림"/>
                <w:color w:val="0000FF"/>
                <w:sz w:val="22"/>
                <w:szCs w:val="22"/>
                <w:lang w:eastAsia="ko-KR"/>
              </w:rPr>
            </w:pPr>
          </w:p>
        </w:tc>
        <w:tc>
          <w:tcPr>
            <w:tcW w:w="3400" w:type="dxa"/>
            <w:vAlign w:val="center"/>
          </w:tcPr>
          <w:p w14:paraId="4877B8F9" w14:textId="19DD13C9" w:rsidR="00D54754" w:rsidRPr="00B86452" w:rsidRDefault="00B86452" w:rsidP="00B86452">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proofErr w:type="spellStart"/>
            <w:r w:rsidRPr="00B86452">
              <w:rPr>
                <w:rFonts w:asciiTheme="minorHAnsi" w:eastAsia="맑은 고딕" w:hAnsiTheme="minorHAnsi" w:cstheme="minorHAnsi"/>
                <w:color w:val="0000FF"/>
                <w:sz w:val="22"/>
                <w:szCs w:val="22"/>
                <w:lang w:eastAsia="ko-KR"/>
              </w:rPr>
              <w:t>navigableBoundaryFunction</w:t>
            </w:r>
            <w:proofErr w:type="spellEnd"/>
          </w:p>
        </w:tc>
        <w:tc>
          <w:tcPr>
            <w:tcW w:w="5125" w:type="dxa"/>
            <w:vAlign w:val="center"/>
          </w:tcPr>
          <w:p w14:paraId="34000A64" w14:textId="1AA64716" w:rsidR="00D54754" w:rsidRPr="00D54754" w:rsidRDefault="00B86452" w:rsidP="00B86452">
            <w:pPr>
              <w:widowControl w:val="0"/>
              <w:autoSpaceDE w:val="0"/>
              <w:autoSpaceDN w:val="0"/>
              <w:spacing w:after="0"/>
              <w:textAlignment w:val="baseline"/>
              <w:rPr>
                <w:rFonts w:ascii="Calibri" w:eastAsia="맑은 고딕" w:hAnsi="Calibri" w:cs="Calibri"/>
                <w:color w:val="0000FF"/>
                <w:sz w:val="22"/>
                <w:szCs w:val="22"/>
                <w:lang w:eastAsia="ko-KR"/>
              </w:rPr>
            </w:pPr>
            <w:proofErr w:type="spellStart"/>
            <w:r>
              <w:rPr>
                <w:rFonts w:ascii="Calibri" w:eastAsia="맑은 고딕" w:hAnsi="Calibri" w:cs="Calibri" w:hint="eastAsia"/>
                <w:color w:val="0000FF"/>
                <w:sz w:val="22"/>
                <w:szCs w:val="22"/>
                <w:lang w:eastAsia="ko-KR"/>
              </w:rPr>
              <w:t>N</w:t>
            </w:r>
            <w:r>
              <w:rPr>
                <w:rFonts w:ascii="Calibri" w:eastAsia="맑은 고딕" w:hAnsi="Calibri" w:cs="Calibri"/>
                <w:color w:val="0000FF"/>
                <w:sz w:val="22"/>
                <w:szCs w:val="22"/>
                <w:lang w:eastAsia="ko-KR"/>
              </w:rPr>
              <w:t>avigableBoundaryFunctuinType</w:t>
            </w:r>
            <w:proofErr w:type="spellEnd"/>
            <w:r>
              <w:rPr>
                <w:rFonts w:ascii="Calibri" w:eastAsia="맑은 고딕" w:hAnsi="Calibri" w:cs="Calibri"/>
                <w:color w:val="0000FF"/>
                <w:sz w:val="22"/>
                <w:szCs w:val="22"/>
                <w:lang w:eastAsia="ko-KR"/>
              </w:rPr>
              <w:t xml:space="preserve"> [</w:t>
            </w:r>
            <w:proofErr w:type="gramStart"/>
            <w:r>
              <w:rPr>
                <w:rFonts w:ascii="Calibri" w:eastAsia="맑은 고딕" w:hAnsi="Calibri" w:cs="Calibri"/>
                <w:color w:val="0000FF"/>
                <w:sz w:val="22"/>
                <w:szCs w:val="22"/>
                <w:lang w:eastAsia="ko-KR"/>
              </w:rPr>
              <w:t>1..</w:t>
            </w:r>
            <w:proofErr w:type="gramEnd"/>
            <w:r>
              <w:rPr>
                <w:rFonts w:ascii="Calibri" w:eastAsia="맑은 고딕" w:hAnsi="Calibri" w:cs="Calibri"/>
                <w:color w:val="0000FF"/>
                <w:sz w:val="22"/>
                <w:szCs w:val="22"/>
                <w:lang w:eastAsia="ko-KR"/>
              </w:rPr>
              <w:t>1]</w:t>
            </w:r>
          </w:p>
        </w:tc>
      </w:tr>
      <w:tr w:rsidR="00D54754" w:rsidRPr="003B756B" w14:paraId="6BD6730F" w14:textId="77777777" w:rsidTr="00591098">
        <w:trPr>
          <w:trHeight w:val="232"/>
        </w:trPr>
        <w:tc>
          <w:tcPr>
            <w:tcW w:w="1535" w:type="dxa"/>
            <w:vMerge w:val="restart"/>
            <w:shd w:val="clear" w:color="auto" w:fill="F2F2F2" w:themeFill="background1" w:themeFillShade="F2"/>
            <w:vAlign w:val="center"/>
            <w:hideMark/>
          </w:tcPr>
          <w:p w14:paraId="02C51884" w14:textId="77777777" w:rsidR="00D54754" w:rsidRPr="003B756B" w:rsidRDefault="00D54754" w:rsidP="00B86452">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400" w:type="dxa"/>
            <w:shd w:val="clear" w:color="auto" w:fill="F2F2F2" w:themeFill="background1" w:themeFillShade="F2"/>
            <w:vAlign w:val="center"/>
          </w:tcPr>
          <w:p w14:paraId="5E4A3E84" w14:textId="77777777" w:rsidR="00D54754" w:rsidRPr="003B756B" w:rsidRDefault="00D54754" w:rsidP="00B86452">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Requirement ID</w:t>
            </w:r>
          </w:p>
        </w:tc>
        <w:tc>
          <w:tcPr>
            <w:tcW w:w="5125" w:type="dxa"/>
            <w:shd w:val="clear" w:color="auto" w:fill="F2F2F2" w:themeFill="background1" w:themeFillShade="F2"/>
            <w:vAlign w:val="center"/>
          </w:tcPr>
          <w:p w14:paraId="614D417E" w14:textId="77777777" w:rsidR="00D54754" w:rsidRPr="003B756B" w:rsidRDefault="00D54754" w:rsidP="00B86452">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 xml:space="preserve"> Constraint</w:t>
            </w:r>
          </w:p>
        </w:tc>
      </w:tr>
      <w:tr w:rsidR="00D54754" w:rsidRPr="003B756B" w14:paraId="1429352C" w14:textId="77777777" w:rsidTr="00591098">
        <w:trPr>
          <w:trHeight w:val="107"/>
        </w:trPr>
        <w:tc>
          <w:tcPr>
            <w:tcW w:w="1535" w:type="dxa"/>
            <w:vMerge/>
            <w:shd w:val="clear" w:color="auto" w:fill="F2F2F2" w:themeFill="background1" w:themeFillShade="F2"/>
            <w:vAlign w:val="center"/>
          </w:tcPr>
          <w:p w14:paraId="1D09030F" w14:textId="77777777" w:rsidR="00D54754" w:rsidRPr="003B756B" w:rsidRDefault="00D54754" w:rsidP="00B86452">
            <w:pPr>
              <w:widowControl w:val="0"/>
              <w:autoSpaceDE w:val="0"/>
              <w:autoSpaceDN w:val="0"/>
              <w:spacing w:after="0"/>
              <w:jc w:val="center"/>
              <w:textAlignment w:val="baseline"/>
              <w:rPr>
                <w:rFonts w:eastAsia="맑은 고딕"/>
                <w:b/>
                <w:bCs/>
                <w:color w:val="0000FF"/>
                <w:sz w:val="22"/>
                <w:szCs w:val="22"/>
                <w:lang w:eastAsia="ko-KR"/>
              </w:rPr>
            </w:pPr>
          </w:p>
        </w:tc>
        <w:tc>
          <w:tcPr>
            <w:tcW w:w="3400" w:type="dxa"/>
            <w:vAlign w:val="center"/>
          </w:tcPr>
          <w:p w14:paraId="7DC70C9E" w14:textId="77777777" w:rsidR="00D54754" w:rsidRPr="003B756B" w:rsidRDefault="00D54754" w:rsidP="00B86452">
            <w:pPr>
              <w:widowControl w:val="0"/>
              <w:wordWrap w:val="0"/>
              <w:autoSpaceDE w:val="0"/>
              <w:autoSpaceDN w:val="0"/>
              <w:spacing w:after="0"/>
              <w:jc w:val="both"/>
              <w:textAlignment w:val="baseline"/>
              <w:rPr>
                <w:rFonts w:eastAsia="맑은 고딕"/>
                <w:color w:val="0000FF"/>
                <w:sz w:val="22"/>
                <w:szCs w:val="22"/>
                <w:lang w:eastAsia="ko-KR"/>
              </w:rPr>
            </w:pPr>
            <w:r>
              <w:rPr>
                <w:rFonts w:eastAsia="맑은 고딕" w:hint="eastAsia"/>
                <w:color w:val="0000FF"/>
                <w:sz w:val="22"/>
                <w:szCs w:val="22"/>
                <w:lang w:eastAsia="ko-KR"/>
              </w:rPr>
              <w:t>N</w:t>
            </w:r>
            <w:r>
              <w:rPr>
                <w:rFonts w:eastAsia="맑은 고딕"/>
                <w:color w:val="0000FF"/>
                <w:sz w:val="22"/>
                <w:szCs w:val="22"/>
                <w:lang w:eastAsia="ko-KR"/>
              </w:rPr>
              <w:t>one</w:t>
            </w:r>
          </w:p>
        </w:tc>
        <w:tc>
          <w:tcPr>
            <w:tcW w:w="5125" w:type="dxa"/>
            <w:vAlign w:val="center"/>
          </w:tcPr>
          <w:p w14:paraId="583C161D" w14:textId="77777777" w:rsidR="00D54754" w:rsidRPr="003B756B" w:rsidRDefault="00D54754" w:rsidP="00B86452">
            <w:pPr>
              <w:widowControl w:val="0"/>
              <w:wordWrap w:val="0"/>
              <w:autoSpaceDE w:val="0"/>
              <w:autoSpaceDN w:val="0"/>
              <w:spacing w:after="0"/>
              <w:jc w:val="both"/>
              <w:textAlignment w:val="baseline"/>
              <w:rPr>
                <w:rFonts w:eastAsia="맑은 고딕"/>
                <w:color w:val="0000FF"/>
                <w:sz w:val="22"/>
                <w:szCs w:val="22"/>
                <w:lang w:eastAsia="ko-KR"/>
              </w:rPr>
            </w:pPr>
          </w:p>
        </w:tc>
      </w:tr>
    </w:tbl>
    <w:p w14:paraId="12C76F02" w14:textId="167C3A88" w:rsidR="00252DB5" w:rsidRDefault="00252DB5">
      <w:pPr>
        <w:spacing w:after="0"/>
      </w:pPr>
    </w:p>
    <w:p w14:paraId="1D2B44A4" w14:textId="6C138E2C" w:rsidR="00D54754" w:rsidRPr="00C5017D" w:rsidRDefault="00D54754" w:rsidP="00D54754">
      <w:pPr>
        <w:pStyle w:val="3"/>
        <w:numPr>
          <w:ilvl w:val="2"/>
          <w:numId w:val="55"/>
        </w:numPr>
        <w:tabs>
          <w:tab w:val="clear" w:pos="720"/>
          <w:tab w:val="left" w:pos="540"/>
          <w:tab w:val="left" w:pos="700"/>
        </w:tabs>
        <w:suppressAutoHyphens/>
        <w:spacing w:after="120" w:line="250" w:lineRule="exact"/>
        <w:jc w:val="both"/>
        <w:rPr>
          <w:rFonts w:cs="Times New Roman"/>
          <w:color w:val="0000FF"/>
          <w:szCs w:val="24"/>
        </w:rPr>
      </w:pPr>
      <w:bookmarkStart w:id="544" w:name="_Toc146459222"/>
      <w:proofErr w:type="spellStart"/>
      <w:r w:rsidRPr="00C5017D">
        <w:rPr>
          <w:rFonts w:cs="Times New Roman"/>
          <w:color w:val="0000FF"/>
          <w:szCs w:val="24"/>
        </w:rPr>
        <w:t>NonNavigableBoundary</w:t>
      </w:r>
      <w:bookmarkEnd w:id="544"/>
      <w:proofErr w:type="spellEnd"/>
    </w:p>
    <w:tbl>
      <w:tblPr>
        <w:tblStyle w:val="af0"/>
        <w:tblW w:w="0" w:type="auto"/>
        <w:tblLook w:val="04A0" w:firstRow="1" w:lastRow="0" w:firstColumn="1" w:lastColumn="0" w:noHBand="0" w:noVBand="1"/>
      </w:tblPr>
      <w:tblGrid>
        <w:gridCol w:w="1535"/>
        <w:gridCol w:w="3400"/>
        <w:gridCol w:w="5125"/>
      </w:tblGrid>
      <w:tr w:rsidR="00D54754" w:rsidRPr="003B756B" w14:paraId="26A11F17" w14:textId="77777777" w:rsidTr="00591098">
        <w:trPr>
          <w:trHeight w:val="81"/>
        </w:trPr>
        <w:tc>
          <w:tcPr>
            <w:tcW w:w="1535" w:type="dxa"/>
            <w:shd w:val="clear" w:color="auto" w:fill="F2F2F2" w:themeFill="background1" w:themeFillShade="F2"/>
            <w:vAlign w:val="center"/>
            <w:hideMark/>
          </w:tcPr>
          <w:p w14:paraId="1FF5047F" w14:textId="77777777" w:rsidR="00D54754" w:rsidRPr="003B756B" w:rsidRDefault="00D54754" w:rsidP="00B86452">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525" w:type="dxa"/>
            <w:gridSpan w:val="2"/>
            <w:shd w:val="clear" w:color="auto" w:fill="F2F2F2" w:themeFill="background1" w:themeFillShade="F2"/>
            <w:vAlign w:val="center"/>
          </w:tcPr>
          <w:p w14:paraId="15BA4977" w14:textId="77777777" w:rsidR="00D54754" w:rsidRPr="00505742" w:rsidRDefault="00D54754" w:rsidP="00B86452">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505742">
              <w:rPr>
                <w:rFonts w:asciiTheme="minorHAnsi" w:eastAsia="굴림" w:hAnsiTheme="minorHAnsi" w:cstheme="minorHAnsi"/>
                <w:color w:val="0000FF"/>
                <w:sz w:val="22"/>
                <w:szCs w:val="22"/>
                <w:lang w:eastAsia="ko-KR"/>
              </w:rPr>
              <w:t>NavigableBoundary</w:t>
            </w:r>
            <w:proofErr w:type="spellEnd"/>
          </w:p>
        </w:tc>
      </w:tr>
      <w:tr w:rsidR="00D54754" w:rsidRPr="003B756B" w14:paraId="2F5F972E" w14:textId="77777777" w:rsidTr="00591098">
        <w:trPr>
          <w:trHeight w:val="227"/>
        </w:trPr>
        <w:tc>
          <w:tcPr>
            <w:tcW w:w="1535" w:type="dxa"/>
            <w:shd w:val="clear" w:color="auto" w:fill="F2F2F2" w:themeFill="background1" w:themeFillShade="F2"/>
            <w:vAlign w:val="center"/>
            <w:hideMark/>
          </w:tcPr>
          <w:p w14:paraId="0E328C6D" w14:textId="77777777" w:rsidR="00D54754" w:rsidRPr="003B756B" w:rsidRDefault="00D54754" w:rsidP="00B86452">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525" w:type="dxa"/>
            <w:gridSpan w:val="2"/>
            <w:vAlign w:val="center"/>
          </w:tcPr>
          <w:p w14:paraId="4441E79F" w14:textId="77777777" w:rsidR="00D54754" w:rsidRPr="003B756B" w:rsidRDefault="00D54754" w:rsidP="00B86452">
            <w:pPr>
              <w:widowControl w:val="0"/>
              <w:wordWrap w:val="0"/>
              <w:autoSpaceDE w:val="0"/>
              <w:autoSpaceDN w:val="0"/>
              <w:spacing w:after="0"/>
              <w:jc w:val="both"/>
              <w:textAlignment w:val="baseline"/>
              <w:rPr>
                <w:rFonts w:eastAsia="굴림"/>
                <w:color w:val="0000FF"/>
                <w:sz w:val="22"/>
                <w:szCs w:val="22"/>
                <w:lang w:eastAsia="ko-KR"/>
              </w:rPr>
            </w:pPr>
            <w:r>
              <w:rPr>
                <w:rFonts w:eastAsia="굴림" w:hint="eastAsia"/>
                <w:color w:val="0000FF"/>
                <w:sz w:val="22"/>
                <w:szCs w:val="22"/>
                <w:lang w:eastAsia="ko-KR"/>
              </w:rPr>
              <w:t>A</w:t>
            </w:r>
            <w:r>
              <w:rPr>
                <w:rFonts w:eastAsia="굴림"/>
                <w:color w:val="0000FF"/>
                <w:sz w:val="22"/>
                <w:szCs w:val="22"/>
                <w:lang w:eastAsia="ko-KR"/>
              </w:rPr>
              <w:t xml:space="preserve"> type of </w:t>
            </w:r>
            <w:proofErr w:type="spellStart"/>
            <w:r w:rsidRPr="00505742">
              <w:rPr>
                <w:rFonts w:asciiTheme="minorHAnsi" w:eastAsia="굴림" w:hAnsiTheme="minorHAnsi" w:cstheme="minorHAnsi"/>
                <w:color w:val="0000FF"/>
                <w:sz w:val="22"/>
                <w:szCs w:val="22"/>
                <w:lang w:eastAsia="ko-KR"/>
              </w:rPr>
              <w:t>CellBoundary</w:t>
            </w:r>
            <w:proofErr w:type="spellEnd"/>
            <w:r>
              <w:rPr>
                <w:rFonts w:eastAsia="굴림"/>
                <w:color w:val="0000FF"/>
                <w:sz w:val="22"/>
                <w:szCs w:val="22"/>
                <w:lang w:eastAsia="ko-KR"/>
              </w:rPr>
              <w:t>, which does not allow passage.</w:t>
            </w:r>
          </w:p>
        </w:tc>
      </w:tr>
      <w:tr w:rsidR="00D54754" w:rsidRPr="003B756B" w14:paraId="328792C2" w14:textId="77777777" w:rsidTr="00591098">
        <w:trPr>
          <w:trHeight w:val="103"/>
        </w:trPr>
        <w:tc>
          <w:tcPr>
            <w:tcW w:w="1535" w:type="dxa"/>
            <w:shd w:val="clear" w:color="auto" w:fill="F2F2F2" w:themeFill="background1" w:themeFillShade="F2"/>
            <w:vAlign w:val="center"/>
            <w:hideMark/>
          </w:tcPr>
          <w:p w14:paraId="01378014" w14:textId="77777777" w:rsidR="00D54754" w:rsidRPr="003B756B" w:rsidRDefault="00D54754" w:rsidP="00B86452">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525" w:type="dxa"/>
            <w:gridSpan w:val="2"/>
            <w:vAlign w:val="center"/>
          </w:tcPr>
          <w:p w14:paraId="493933DD" w14:textId="77777777" w:rsidR="00D54754" w:rsidRPr="00505742" w:rsidRDefault="00D54754" w:rsidP="00B86452">
            <w:pPr>
              <w:widowControl w:val="0"/>
              <w:wordWrap w:val="0"/>
              <w:autoSpaceDE w:val="0"/>
              <w:autoSpaceDN w:val="0"/>
              <w:spacing w:after="0"/>
              <w:jc w:val="both"/>
              <w:textAlignment w:val="baseline"/>
              <w:rPr>
                <w:rFonts w:ascii="Calibri" w:eastAsia="굴림" w:hAnsi="Calibri" w:cs="Calibri"/>
                <w:color w:val="0000FF"/>
                <w:sz w:val="22"/>
                <w:szCs w:val="22"/>
                <w:lang w:eastAsia="ko-KR"/>
              </w:rPr>
            </w:pPr>
            <w:proofErr w:type="spellStart"/>
            <w:r w:rsidRPr="00505742">
              <w:rPr>
                <w:rFonts w:ascii="Calibri" w:eastAsia="굴림" w:hAnsi="Calibri" w:cs="Calibri"/>
                <w:color w:val="0000FF"/>
                <w:sz w:val="22"/>
                <w:szCs w:val="22"/>
                <w:lang w:eastAsia="ko-KR"/>
              </w:rPr>
              <w:t>CellBoundary</w:t>
            </w:r>
            <w:proofErr w:type="spellEnd"/>
          </w:p>
        </w:tc>
      </w:tr>
      <w:tr w:rsidR="00D54754" w:rsidRPr="003B756B" w14:paraId="1A515187" w14:textId="77777777" w:rsidTr="00591098">
        <w:trPr>
          <w:trHeight w:val="94"/>
        </w:trPr>
        <w:tc>
          <w:tcPr>
            <w:tcW w:w="1535" w:type="dxa"/>
            <w:vMerge w:val="restart"/>
            <w:shd w:val="clear" w:color="auto" w:fill="F2F2F2" w:themeFill="background1" w:themeFillShade="F2"/>
            <w:vAlign w:val="center"/>
            <w:hideMark/>
          </w:tcPr>
          <w:p w14:paraId="1615E9E1" w14:textId="77777777" w:rsidR="00D54754" w:rsidRPr="003B756B" w:rsidRDefault="00D54754" w:rsidP="00B86452">
            <w:pPr>
              <w:widowControl w:val="0"/>
              <w:autoSpaceDE w:val="0"/>
              <w:autoSpaceDN w:val="0"/>
              <w:spacing w:after="0"/>
              <w:jc w:val="center"/>
              <w:textAlignment w:val="baseline"/>
              <w:rPr>
                <w:rFonts w:eastAsia="굴림"/>
                <w:color w:val="0000FF"/>
                <w:sz w:val="22"/>
                <w:szCs w:val="22"/>
                <w:lang w:eastAsia="ko-KR"/>
              </w:rPr>
            </w:pPr>
            <w:r>
              <w:rPr>
                <w:rFonts w:eastAsia="맑은 고딕"/>
                <w:b/>
                <w:bCs/>
                <w:color w:val="0000FF"/>
                <w:sz w:val="22"/>
                <w:szCs w:val="22"/>
                <w:lang w:eastAsia="ko-KR"/>
              </w:rPr>
              <w:t>Properties</w:t>
            </w:r>
          </w:p>
        </w:tc>
        <w:tc>
          <w:tcPr>
            <w:tcW w:w="3400" w:type="dxa"/>
            <w:shd w:val="clear" w:color="auto" w:fill="F2F2F2" w:themeFill="background1" w:themeFillShade="F2"/>
            <w:vAlign w:val="center"/>
          </w:tcPr>
          <w:p w14:paraId="61BA2890" w14:textId="77777777" w:rsidR="00D54754" w:rsidRPr="003B756B" w:rsidRDefault="00D54754" w:rsidP="00B86452">
            <w:pPr>
              <w:widowControl w:val="0"/>
              <w:wordWrap w:val="0"/>
              <w:autoSpaceDE w:val="0"/>
              <w:autoSpaceDN w:val="0"/>
              <w:spacing w:after="0"/>
              <w:jc w:val="both"/>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name</w:t>
            </w:r>
          </w:p>
        </w:tc>
        <w:tc>
          <w:tcPr>
            <w:tcW w:w="5125" w:type="dxa"/>
            <w:shd w:val="clear" w:color="auto" w:fill="F2F2F2" w:themeFill="background1" w:themeFillShade="F2"/>
            <w:vAlign w:val="center"/>
          </w:tcPr>
          <w:p w14:paraId="3DB3159F" w14:textId="77777777" w:rsidR="00D54754" w:rsidRPr="003B756B" w:rsidRDefault="00D54754" w:rsidP="00B86452">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D54754" w:rsidRPr="003B756B" w14:paraId="66163FE3" w14:textId="77777777" w:rsidTr="00591098">
        <w:trPr>
          <w:trHeight w:val="111"/>
        </w:trPr>
        <w:tc>
          <w:tcPr>
            <w:tcW w:w="0" w:type="auto"/>
            <w:vMerge/>
            <w:shd w:val="clear" w:color="auto" w:fill="F2F2F2" w:themeFill="background1" w:themeFillShade="F2"/>
            <w:vAlign w:val="center"/>
          </w:tcPr>
          <w:p w14:paraId="3CB15693" w14:textId="77777777" w:rsidR="00D54754" w:rsidRPr="003B756B" w:rsidRDefault="00D54754" w:rsidP="00B86452">
            <w:pPr>
              <w:spacing w:after="0"/>
              <w:rPr>
                <w:rFonts w:eastAsia="굴림"/>
                <w:color w:val="0000FF"/>
                <w:sz w:val="22"/>
                <w:szCs w:val="22"/>
                <w:lang w:eastAsia="ko-KR"/>
              </w:rPr>
            </w:pPr>
          </w:p>
        </w:tc>
        <w:tc>
          <w:tcPr>
            <w:tcW w:w="3400" w:type="dxa"/>
            <w:vAlign w:val="center"/>
          </w:tcPr>
          <w:p w14:paraId="7A531785" w14:textId="77777777" w:rsidR="00D54754" w:rsidRPr="003B756B" w:rsidRDefault="00D54754" w:rsidP="00B86452">
            <w:pPr>
              <w:widowControl w:val="0"/>
              <w:autoSpaceDE w:val="0"/>
              <w:autoSpaceDN w:val="0"/>
              <w:spacing w:after="0"/>
              <w:textAlignment w:val="baseline"/>
              <w:rPr>
                <w:rFonts w:eastAsia="맑은 고딕"/>
                <w:color w:val="0000FF"/>
                <w:sz w:val="22"/>
                <w:szCs w:val="22"/>
                <w:lang w:eastAsia="ko-KR"/>
              </w:rPr>
            </w:pPr>
            <w:r>
              <w:rPr>
                <w:rFonts w:eastAsia="맑은 고딕" w:hint="eastAsia"/>
                <w:color w:val="0000FF"/>
                <w:sz w:val="22"/>
                <w:szCs w:val="22"/>
                <w:lang w:eastAsia="ko-KR"/>
              </w:rPr>
              <w:t>N</w:t>
            </w:r>
            <w:r>
              <w:rPr>
                <w:rFonts w:eastAsia="맑은 고딕"/>
                <w:color w:val="0000FF"/>
                <w:sz w:val="22"/>
                <w:szCs w:val="22"/>
                <w:lang w:eastAsia="ko-KR"/>
              </w:rPr>
              <w:t>one</w:t>
            </w:r>
          </w:p>
        </w:tc>
        <w:tc>
          <w:tcPr>
            <w:tcW w:w="5125" w:type="dxa"/>
            <w:vAlign w:val="center"/>
          </w:tcPr>
          <w:p w14:paraId="60BA4C84" w14:textId="77777777" w:rsidR="00D54754" w:rsidRPr="003B756B" w:rsidRDefault="00D54754" w:rsidP="00B86452">
            <w:pPr>
              <w:widowControl w:val="0"/>
              <w:autoSpaceDE w:val="0"/>
              <w:autoSpaceDN w:val="0"/>
              <w:spacing w:after="0"/>
              <w:textAlignment w:val="baseline"/>
              <w:rPr>
                <w:rFonts w:eastAsia="맑은 고딕"/>
                <w:color w:val="0000FF"/>
                <w:sz w:val="22"/>
                <w:szCs w:val="22"/>
                <w:lang w:eastAsia="ko-KR"/>
              </w:rPr>
            </w:pPr>
          </w:p>
        </w:tc>
      </w:tr>
      <w:tr w:rsidR="00D54754" w:rsidRPr="003B756B" w14:paraId="4BD3DCA1" w14:textId="77777777" w:rsidTr="00591098">
        <w:trPr>
          <w:trHeight w:val="41"/>
        </w:trPr>
        <w:tc>
          <w:tcPr>
            <w:tcW w:w="1535" w:type="dxa"/>
            <w:vMerge w:val="restart"/>
            <w:shd w:val="clear" w:color="auto" w:fill="F2F2F2" w:themeFill="background1" w:themeFillShade="F2"/>
            <w:vAlign w:val="center"/>
            <w:hideMark/>
          </w:tcPr>
          <w:p w14:paraId="7E9DE2CB" w14:textId="77777777" w:rsidR="00D54754" w:rsidRPr="003B756B" w:rsidRDefault="00D54754" w:rsidP="00B86452">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400" w:type="dxa"/>
            <w:shd w:val="clear" w:color="auto" w:fill="F2F2F2" w:themeFill="background1" w:themeFillShade="F2"/>
            <w:vAlign w:val="center"/>
          </w:tcPr>
          <w:p w14:paraId="0A128534" w14:textId="77777777" w:rsidR="00D54754" w:rsidRPr="003B756B" w:rsidRDefault="00D54754" w:rsidP="00B86452">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Requirement ID</w:t>
            </w:r>
          </w:p>
        </w:tc>
        <w:tc>
          <w:tcPr>
            <w:tcW w:w="5125" w:type="dxa"/>
            <w:shd w:val="clear" w:color="auto" w:fill="F2F2F2" w:themeFill="background1" w:themeFillShade="F2"/>
            <w:vAlign w:val="center"/>
          </w:tcPr>
          <w:p w14:paraId="038CCE52" w14:textId="77777777" w:rsidR="00D54754" w:rsidRPr="003B756B" w:rsidRDefault="00D54754" w:rsidP="00B86452">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 xml:space="preserve"> Constraint</w:t>
            </w:r>
          </w:p>
        </w:tc>
      </w:tr>
      <w:tr w:rsidR="00D54754" w:rsidRPr="003B756B" w14:paraId="694D4E56" w14:textId="77777777" w:rsidTr="00591098">
        <w:trPr>
          <w:trHeight w:val="161"/>
        </w:trPr>
        <w:tc>
          <w:tcPr>
            <w:tcW w:w="1535" w:type="dxa"/>
            <w:vMerge/>
            <w:shd w:val="clear" w:color="auto" w:fill="F2F2F2" w:themeFill="background1" w:themeFillShade="F2"/>
            <w:vAlign w:val="center"/>
          </w:tcPr>
          <w:p w14:paraId="19C3F936" w14:textId="77777777" w:rsidR="00D54754" w:rsidRPr="003B756B" w:rsidRDefault="00D54754" w:rsidP="00B86452">
            <w:pPr>
              <w:widowControl w:val="0"/>
              <w:autoSpaceDE w:val="0"/>
              <w:autoSpaceDN w:val="0"/>
              <w:spacing w:after="0"/>
              <w:jc w:val="center"/>
              <w:textAlignment w:val="baseline"/>
              <w:rPr>
                <w:rFonts w:eastAsia="맑은 고딕"/>
                <w:b/>
                <w:bCs/>
                <w:color w:val="0000FF"/>
                <w:sz w:val="22"/>
                <w:szCs w:val="22"/>
                <w:lang w:eastAsia="ko-KR"/>
              </w:rPr>
            </w:pPr>
          </w:p>
        </w:tc>
        <w:tc>
          <w:tcPr>
            <w:tcW w:w="3400" w:type="dxa"/>
            <w:vAlign w:val="center"/>
          </w:tcPr>
          <w:p w14:paraId="0E3C559A" w14:textId="77777777" w:rsidR="00D54754" w:rsidRPr="003B756B" w:rsidRDefault="00D54754" w:rsidP="00B86452">
            <w:pPr>
              <w:widowControl w:val="0"/>
              <w:wordWrap w:val="0"/>
              <w:autoSpaceDE w:val="0"/>
              <w:autoSpaceDN w:val="0"/>
              <w:spacing w:after="0"/>
              <w:jc w:val="both"/>
              <w:textAlignment w:val="baseline"/>
              <w:rPr>
                <w:rFonts w:eastAsia="맑은 고딕"/>
                <w:color w:val="0000FF"/>
                <w:sz w:val="22"/>
                <w:szCs w:val="22"/>
                <w:lang w:eastAsia="ko-KR"/>
              </w:rPr>
            </w:pPr>
            <w:r>
              <w:rPr>
                <w:rFonts w:eastAsia="맑은 고딕" w:hint="eastAsia"/>
                <w:color w:val="0000FF"/>
                <w:sz w:val="22"/>
                <w:szCs w:val="22"/>
                <w:lang w:eastAsia="ko-KR"/>
              </w:rPr>
              <w:t>N</w:t>
            </w:r>
            <w:r>
              <w:rPr>
                <w:rFonts w:eastAsia="맑은 고딕"/>
                <w:color w:val="0000FF"/>
                <w:sz w:val="22"/>
                <w:szCs w:val="22"/>
                <w:lang w:eastAsia="ko-KR"/>
              </w:rPr>
              <w:t>one</w:t>
            </w:r>
          </w:p>
        </w:tc>
        <w:tc>
          <w:tcPr>
            <w:tcW w:w="5125" w:type="dxa"/>
            <w:vAlign w:val="center"/>
          </w:tcPr>
          <w:p w14:paraId="3BACA546" w14:textId="77777777" w:rsidR="00D54754" w:rsidRPr="003B756B" w:rsidRDefault="00D54754" w:rsidP="00B86452">
            <w:pPr>
              <w:widowControl w:val="0"/>
              <w:wordWrap w:val="0"/>
              <w:autoSpaceDE w:val="0"/>
              <w:autoSpaceDN w:val="0"/>
              <w:spacing w:after="0"/>
              <w:jc w:val="both"/>
              <w:textAlignment w:val="baseline"/>
              <w:rPr>
                <w:rFonts w:eastAsia="맑은 고딕"/>
                <w:color w:val="0000FF"/>
                <w:sz w:val="22"/>
                <w:szCs w:val="22"/>
                <w:lang w:eastAsia="ko-KR"/>
              </w:rPr>
            </w:pPr>
          </w:p>
        </w:tc>
      </w:tr>
    </w:tbl>
    <w:p w14:paraId="55C32643" w14:textId="77777777" w:rsidR="00D54754" w:rsidRPr="003B756B" w:rsidRDefault="00D54754" w:rsidP="00D54754"/>
    <w:p w14:paraId="7D3C6073" w14:textId="1BB6D836" w:rsidR="004271DC" w:rsidRPr="00C5017D" w:rsidRDefault="004271DC" w:rsidP="004271DC">
      <w:pPr>
        <w:pStyle w:val="3"/>
        <w:numPr>
          <w:ilvl w:val="2"/>
          <w:numId w:val="55"/>
        </w:numPr>
        <w:tabs>
          <w:tab w:val="clear" w:pos="720"/>
          <w:tab w:val="left" w:pos="540"/>
          <w:tab w:val="left" w:pos="700"/>
        </w:tabs>
        <w:suppressAutoHyphens/>
        <w:spacing w:after="120" w:line="250" w:lineRule="exact"/>
        <w:jc w:val="both"/>
        <w:rPr>
          <w:rFonts w:cs="Times New Roman"/>
          <w:color w:val="0000FF"/>
          <w:szCs w:val="24"/>
        </w:rPr>
      </w:pPr>
      <w:bookmarkStart w:id="545" w:name="_Toc146459223"/>
      <w:r w:rsidRPr="00C5017D">
        <w:rPr>
          <w:rFonts w:cs="Times New Roman"/>
          <w:color w:val="0000FF"/>
          <w:szCs w:val="24"/>
        </w:rPr>
        <w:t>Route</w:t>
      </w:r>
      <w:bookmarkEnd w:id="545"/>
    </w:p>
    <w:tbl>
      <w:tblPr>
        <w:tblStyle w:val="af0"/>
        <w:tblW w:w="0" w:type="auto"/>
        <w:tblLook w:val="04A0" w:firstRow="1" w:lastRow="0" w:firstColumn="1" w:lastColumn="0" w:noHBand="0" w:noVBand="1"/>
      </w:tblPr>
      <w:tblGrid>
        <w:gridCol w:w="1535"/>
        <w:gridCol w:w="3400"/>
        <w:gridCol w:w="5125"/>
      </w:tblGrid>
      <w:tr w:rsidR="004271DC" w:rsidRPr="003B756B" w14:paraId="0A5A37BE" w14:textId="77777777" w:rsidTr="00591098">
        <w:trPr>
          <w:trHeight w:val="41"/>
        </w:trPr>
        <w:tc>
          <w:tcPr>
            <w:tcW w:w="1535" w:type="dxa"/>
            <w:shd w:val="clear" w:color="auto" w:fill="F2F2F2" w:themeFill="background1" w:themeFillShade="F2"/>
            <w:vAlign w:val="center"/>
            <w:hideMark/>
          </w:tcPr>
          <w:p w14:paraId="104D22CD"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525" w:type="dxa"/>
            <w:gridSpan w:val="2"/>
            <w:shd w:val="clear" w:color="auto" w:fill="F2F2F2" w:themeFill="background1" w:themeFillShade="F2"/>
            <w:vAlign w:val="center"/>
          </w:tcPr>
          <w:p w14:paraId="7A3CD23C" w14:textId="77E8DB85" w:rsidR="004271DC" w:rsidRPr="00B86452" w:rsidRDefault="00B86452"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B86452">
              <w:rPr>
                <w:rFonts w:asciiTheme="minorHAnsi" w:eastAsia="굴림" w:hAnsiTheme="minorHAnsi" w:cstheme="minorHAnsi"/>
                <w:color w:val="0000FF"/>
                <w:sz w:val="22"/>
                <w:szCs w:val="22"/>
                <w:lang w:eastAsia="ko-KR"/>
              </w:rPr>
              <w:t>Route</w:t>
            </w:r>
          </w:p>
        </w:tc>
      </w:tr>
      <w:tr w:rsidR="004271DC" w:rsidRPr="003B756B" w14:paraId="7B0D7B61" w14:textId="77777777" w:rsidTr="00850D4C">
        <w:trPr>
          <w:trHeight w:val="482"/>
        </w:trPr>
        <w:tc>
          <w:tcPr>
            <w:tcW w:w="1535" w:type="dxa"/>
            <w:shd w:val="clear" w:color="auto" w:fill="F2F2F2" w:themeFill="background1" w:themeFillShade="F2"/>
            <w:vAlign w:val="center"/>
            <w:hideMark/>
          </w:tcPr>
          <w:p w14:paraId="421935E3"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525" w:type="dxa"/>
            <w:gridSpan w:val="2"/>
            <w:vAlign w:val="center"/>
          </w:tcPr>
          <w:p w14:paraId="3627D8BD" w14:textId="77777777" w:rsidR="004271DC" w:rsidRDefault="00B86452" w:rsidP="00260E6D">
            <w:pPr>
              <w:widowControl w:val="0"/>
              <w:wordWrap w:val="0"/>
              <w:autoSpaceDE w:val="0"/>
              <w:autoSpaceDN w:val="0"/>
              <w:spacing w:after="0"/>
              <w:jc w:val="both"/>
              <w:textAlignment w:val="baseline"/>
              <w:rPr>
                <w:rFonts w:eastAsia="굴림"/>
                <w:color w:val="0000FF"/>
                <w:sz w:val="22"/>
                <w:szCs w:val="22"/>
                <w:lang w:eastAsia="ko-KR"/>
              </w:rPr>
            </w:pPr>
            <w:r>
              <w:rPr>
                <w:rFonts w:eastAsia="굴림"/>
                <w:color w:val="0000FF"/>
                <w:sz w:val="22"/>
                <w:szCs w:val="22"/>
                <w:lang w:eastAsia="ko-KR"/>
              </w:rPr>
              <w:t>A path to navigate between two nodes</w:t>
            </w:r>
          </w:p>
          <w:p w14:paraId="5C351257" w14:textId="542D7877" w:rsidR="00C60AAD" w:rsidRPr="003B756B" w:rsidRDefault="00C60AAD" w:rsidP="00260E6D">
            <w:pPr>
              <w:widowControl w:val="0"/>
              <w:wordWrap w:val="0"/>
              <w:autoSpaceDE w:val="0"/>
              <w:autoSpaceDN w:val="0"/>
              <w:spacing w:after="0"/>
              <w:jc w:val="both"/>
              <w:textAlignment w:val="baseline"/>
              <w:rPr>
                <w:rFonts w:eastAsia="굴림"/>
                <w:color w:val="0000FF"/>
                <w:sz w:val="22"/>
                <w:szCs w:val="22"/>
                <w:lang w:eastAsia="ko-KR"/>
              </w:rPr>
            </w:pPr>
            <w:r>
              <w:rPr>
                <w:rFonts w:eastAsia="굴림" w:hint="eastAsia"/>
                <w:color w:val="0000FF"/>
                <w:sz w:val="22"/>
                <w:szCs w:val="22"/>
                <w:lang w:eastAsia="ko-KR"/>
              </w:rPr>
              <w:t>(</w:t>
            </w:r>
            <w:r>
              <w:rPr>
                <w:rFonts w:eastAsia="굴림"/>
                <w:color w:val="0000FF"/>
                <w:sz w:val="22"/>
                <w:szCs w:val="22"/>
                <w:lang w:eastAsia="ko-KR"/>
              </w:rPr>
              <w:t>look at any other OGC or ISO TC 204?)</w:t>
            </w:r>
          </w:p>
        </w:tc>
      </w:tr>
      <w:tr w:rsidR="004271DC" w:rsidRPr="003B756B" w14:paraId="2D59B48B" w14:textId="77777777" w:rsidTr="00591098">
        <w:trPr>
          <w:trHeight w:val="345"/>
        </w:trPr>
        <w:tc>
          <w:tcPr>
            <w:tcW w:w="1535" w:type="dxa"/>
            <w:shd w:val="clear" w:color="auto" w:fill="F2F2F2" w:themeFill="background1" w:themeFillShade="F2"/>
            <w:vAlign w:val="center"/>
            <w:hideMark/>
          </w:tcPr>
          <w:p w14:paraId="4F432808"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525" w:type="dxa"/>
            <w:gridSpan w:val="2"/>
            <w:vAlign w:val="center"/>
          </w:tcPr>
          <w:p w14:paraId="5E63950B" w14:textId="6949AAC7" w:rsidR="004271DC" w:rsidRPr="00252DB5" w:rsidRDefault="00B86452" w:rsidP="00260E6D">
            <w:pPr>
              <w:widowControl w:val="0"/>
              <w:wordWrap w:val="0"/>
              <w:autoSpaceDE w:val="0"/>
              <w:autoSpaceDN w:val="0"/>
              <w:spacing w:after="0"/>
              <w:jc w:val="both"/>
              <w:textAlignment w:val="baseline"/>
              <w:rPr>
                <w:rFonts w:ascii="Calibri" w:eastAsia="굴림" w:hAnsi="Calibri" w:cs="Calibri"/>
                <w:color w:val="0000FF"/>
                <w:sz w:val="22"/>
                <w:szCs w:val="22"/>
                <w:lang w:eastAsia="ko-KR"/>
              </w:rPr>
            </w:pPr>
            <w:r w:rsidRPr="00252DB5">
              <w:rPr>
                <w:rFonts w:ascii="Calibri" w:eastAsia="굴림" w:hAnsi="Calibri" w:cs="Calibri"/>
                <w:color w:val="0000FF"/>
                <w:sz w:val="22"/>
                <w:szCs w:val="22"/>
                <w:lang w:eastAsia="ko-KR"/>
              </w:rPr>
              <w:t xml:space="preserve">GML </w:t>
            </w:r>
            <w:proofErr w:type="spellStart"/>
            <w:r w:rsidRPr="00252DB5">
              <w:rPr>
                <w:rFonts w:ascii="Calibri" w:eastAsia="굴림" w:hAnsi="Calibri" w:cs="Calibri"/>
                <w:color w:val="0000FF"/>
                <w:sz w:val="22"/>
                <w:szCs w:val="22"/>
                <w:lang w:eastAsia="ko-KR"/>
              </w:rPr>
              <w:t>AbstractFeature</w:t>
            </w:r>
            <w:proofErr w:type="spellEnd"/>
          </w:p>
        </w:tc>
      </w:tr>
      <w:tr w:rsidR="00252DB5" w:rsidRPr="003B756B" w14:paraId="1B33F975" w14:textId="77777777" w:rsidTr="00591098">
        <w:trPr>
          <w:trHeight w:val="41"/>
        </w:trPr>
        <w:tc>
          <w:tcPr>
            <w:tcW w:w="1535" w:type="dxa"/>
            <w:vMerge w:val="restart"/>
            <w:shd w:val="clear" w:color="auto" w:fill="F2F2F2" w:themeFill="background1" w:themeFillShade="F2"/>
            <w:vAlign w:val="center"/>
            <w:hideMark/>
          </w:tcPr>
          <w:p w14:paraId="65700166" w14:textId="77777777" w:rsidR="00252DB5" w:rsidRPr="003B756B" w:rsidRDefault="00252DB5" w:rsidP="00252DB5">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Association</w:t>
            </w:r>
          </w:p>
        </w:tc>
        <w:tc>
          <w:tcPr>
            <w:tcW w:w="3400" w:type="dxa"/>
            <w:shd w:val="clear" w:color="auto" w:fill="F2F2F2" w:themeFill="background1" w:themeFillShade="F2"/>
            <w:vAlign w:val="center"/>
          </w:tcPr>
          <w:p w14:paraId="14F29C25" w14:textId="46381081" w:rsidR="00252DB5" w:rsidRPr="003B756B" w:rsidRDefault="00252DB5" w:rsidP="00252DB5">
            <w:pPr>
              <w:widowControl w:val="0"/>
              <w:autoSpaceDE w:val="0"/>
              <w:autoSpaceDN w:val="0"/>
              <w:spacing w:after="0"/>
              <w:textAlignment w:val="baseline"/>
              <w:rPr>
                <w:rFonts w:eastAsia="굴림"/>
                <w:color w:val="0000FF"/>
                <w:sz w:val="22"/>
                <w:szCs w:val="22"/>
                <w:lang w:eastAsia="ko-KR"/>
              </w:rPr>
            </w:pPr>
            <w:r w:rsidRPr="005C6D6F">
              <w:rPr>
                <w:rFonts w:eastAsia="맑은 고딕"/>
                <w:b/>
                <w:bCs/>
                <w:color w:val="0000FF"/>
                <w:sz w:val="22"/>
                <w:szCs w:val="22"/>
                <w:lang w:eastAsia="ko-KR"/>
              </w:rPr>
              <w:t>Role name</w:t>
            </w:r>
          </w:p>
        </w:tc>
        <w:tc>
          <w:tcPr>
            <w:tcW w:w="5125" w:type="dxa"/>
            <w:shd w:val="clear" w:color="auto" w:fill="F2F2F2" w:themeFill="background1" w:themeFillShade="F2"/>
            <w:vAlign w:val="center"/>
          </w:tcPr>
          <w:p w14:paraId="3A5CF51C" w14:textId="2F4B7877" w:rsidR="00252DB5" w:rsidRPr="003B756B" w:rsidRDefault="00252DB5" w:rsidP="00252DB5">
            <w:pPr>
              <w:widowControl w:val="0"/>
              <w:autoSpaceDE w:val="0"/>
              <w:autoSpaceDN w:val="0"/>
              <w:spacing w:after="0"/>
              <w:textAlignment w:val="baseline"/>
              <w:rPr>
                <w:rFonts w:eastAsia="굴림"/>
                <w:color w:val="0000FF"/>
                <w:sz w:val="22"/>
                <w:szCs w:val="22"/>
                <w:lang w:eastAsia="ko-KR"/>
              </w:rPr>
            </w:pPr>
            <w:r>
              <w:rPr>
                <w:rFonts w:eastAsia="맑은 고딕"/>
                <w:b/>
                <w:bCs/>
                <w:color w:val="0000FF"/>
                <w:sz w:val="22"/>
                <w:szCs w:val="22"/>
                <w:lang w:eastAsia="ko-KR"/>
              </w:rPr>
              <w:t>Associated Class and Cardinality</w:t>
            </w:r>
          </w:p>
        </w:tc>
      </w:tr>
      <w:tr w:rsidR="00252DB5" w:rsidRPr="003B756B" w14:paraId="6EF38FE9" w14:textId="77777777" w:rsidTr="00591098">
        <w:trPr>
          <w:trHeight w:val="141"/>
        </w:trPr>
        <w:tc>
          <w:tcPr>
            <w:tcW w:w="0" w:type="auto"/>
            <w:vMerge/>
            <w:shd w:val="clear" w:color="auto" w:fill="F2F2F2" w:themeFill="background1" w:themeFillShade="F2"/>
            <w:vAlign w:val="center"/>
            <w:hideMark/>
          </w:tcPr>
          <w:p w14:paraId="33F5BF84" w14:textId="77777777" w:rsidR="00252DB5" w:rsidRPr="003B756B" w:rsidRDefault="00252DB5" w:rsidP="00252DB5">
            <w:pPr>
              <w:spacing w:after="0"/>
              <w:rPr>
                <w:rFonts w:eastAsia="굴림"/>
                <w:color w:val="0000FF"/>
                <w:sz w:val="22"/>
                <w:szCs w:val="22"/>
                <w:lang w:eastAsia="ko-KR"/>
              </w:rPr>
            </w:pPr>
          </w:p>
        </w:tc>
        <w:tc>
          <w:tcPr>
            <w:tcW w:w="3400" w:type="dxa"/>
            <w:vAlign w:val="center"/>
          </w:tcPr>
          <w:p w14:paraId="75C105C3" w14:textId="42B1456C" w:rsidR="00252DB5" w:rsidRPr="00252DB5" w:rsidRDefault="00252DB5" w:rsidP="00252DB5">
            <w:pPr>
              <w:widowControl w:val="0"/>
              <w:autoSpaceDE w:val="0"/>
              <w:autoSpaceDN w:val="0"/>
              <w:spacing w:after="0"/>
              <w:textAlignment w:val="baseline"/>
              <w:rPr>
                <w:rFonts w:asciiTheme="minorHAnsi" w:eastAsia="굴림" w:hAnsiTheme="minorHAnsi" w:cstheme="minorHAnsi"/>
                <w:color w:val="0000FF"/>
                <w:sz w:val="22"/>
                <w:szCs w:val="22"/>
                <w:lang w:eastAsia="ko-KR"/>
              </w:rPr>
            </w:pPr>
            <w:proofErr w:type="spellStart"/>
            <w:r w:rsidRPr="00252DB5">
              <w:rPr>
                <w:rFonts w:asciiTheme="minorHAnsi" w:eastAsia="굴림" w:hAnsiTheme="minorHAnsi" w:cstheme="minorHAnsi"/>
                <w:color w:val="0000FF"/>
                <w:sz w:val="22"/>
                <w:szCs w:val="22"/>
                <w:lang w:eastAsia="ko-KR"/>
              </w:rPr>
              <w:t>routeNode</w:t>
            </w:r>
            <w:proofErr w:type="spellEnd"/>
          </w:p>
        </w:tc>
        <w:tc>
          <w:tcPr>
            <w:tcW w:w="5125" w:type="dxa"/>
            <w:vAlign w:val="center"/>
          </w:tcPr>
          <w:p w14:paraId="09070FBE" w14:textId="1343CF7A" w:rsidR="00252DB5" w:rsidRPr="003B756B" w:rsidRDefault="00252DB5" w:rsidP="00252DB5">
            <w:pPr>
              <w:widowControl w:val="0"/>
              <w:autoSpaceDE w:val="0"/>
              <w:autoSpaceDN w:val="0"/>
              <w:spacing w:after="0"/>
              <w:textAlignment w:val="baseline"/>
              <w:rPr>
                <w:rFonts w:eastAsia="굴림"/>
                <w:color w:val="0000FF"/>
                <w:sz w:val="22"/>
                <w:szCs w:val="22"/>
                <w:lang w:eastAsia="ko-KR"/>
              </w:rPr>
            </w:pPr>
            <w:r w:rsidRPr="00252DB5">
              <w:rPr>
                <w:rFonts w:asciiTheme="minorHAnsi" w:eastAsia="굴림" w:hAnsiTheme="minorHAnsi" w:cstheme="minorHAnsi"/>
                <w:color w:val="0000FF"/>
                <w:sz w:val="22"/>
                <w:szCs w:val="22"/>
                <w:lang w:eastAsia="ko-KR"/>
              </w:rPr>
              <w:t>Node</w:t>
            </w:r>
            <w:r>
              <w:rPr>
                <w:rFonts w:eastAsia="굴림"/>
                <w:color w:val="0000FF"/>
                <w:sz w:val="22"/>
                <w:szCs w:val="22"/>
                <w:lang w:eastAsia="ko-KR"/>
              </w:rPr>
              <w:t xml:space="preserve"> [</w:t>
            </w:r>
            <w:proofErr w:type="gramStart"/>
            <w:r>
              <w:rPr>
                <w:rFonts w:eastAsia="굴림"/>
                <w:color w:val="0000FF"/>
                <w:sz w:val="22"/>
                <w:szCs w:val="22"/>
                <w:lang w:eastAsia="ko-KR"/>
              </w:rPr>
              <w:t>2..</w:t>
            </w:r>
            <w:proofErr w:type="gramEnd"/>
            <w:r>
              <w:rPr>
                <w:rFonts w:eastAsia="굴림"/>
                <w:color w:val="0000FF"/>
                <w:sz w:val="22"/>
                <w:szCs w:val="22"/>
                <w:lang w:eastAsia="ko-KR"/>
              </w:rPr>
              <w:t>*]</w:t>
            </w:r>
          </w:p>
        </w:tc>
      </w:tr>
      <w:tr w:rsidR="00252DB5" w:rsidRPr="003B756B" w14:paraId="6443DD3A" w14:textId="77777777" w:rsidTr="00591098">
        <w:trPr>
          <w:trHeight w:val="145"/>
        </w:trPr>
        <w:tc>
          <w:tcPr>
            <w:tcW w:w="0" w:type="auto"/>
            <w:vMerge/>
            <w:shd w:val="clear" w:color="auto" w:fill="F2F2F2" w:themeFill="background1" w:themeFillShade="F2"/>
            <w:vAlign w:val="center"/>
            <w:hideMark/>
          </w:tcPr>
          <w:p w14:paraId="10E4DE13" w14:textId="77777777" w:rsidR="00252DB5" w:rsidRPr="003B756B" w:rsidRDefault="00252DB5" w:rsidP="00252DB5">
            <w:pPr>
              <w:spacing w:after="0"/>
              <w:rPr>
                <w:rFonts w:eastAsia="굴림"/>
                <w:color w:val="0000FF"/>
                <w:sz w:val="22"/>
                <w:szCs w:val="22"/>
                <w:lang w:eastAsia="ko-KR"/>
              </w:rPr>
            </w:pPr>
          </w:p>
        </w:tc>
        <w:tc>
          <w:tcPr>
            <w:tcW w:w="3400" w:type="dxa"/>
            <w:vAlign w:val="center"/>
          </w:tcPr>
          <w:p w14:paraId="37283F44" w14:textId="27F66218" w:rsidR="00252DB5" w:rsidRPr="00252DB5" w:rsidRDefault="00252DB5" w:rsidP="00252DB5">
            <w:pPr>
              <w:widowControl w:val="0"/>
              <w:autoSpaceDE w:val="0"/>
              <w:autoSpaceDN w:val="0"/>
              <w:spacing w:after="0"/>
              <w:textAlignment w:val="baseline"/>
              <w:rPr>
                <w:rFonts w:asciiTheme="minorHAnsi" w:eastAsia="굴림" w:hAnsiTheme="minorHAnsi" w:cstheme="minorHAnsi"/>
                <w:color w:val="0000FF"/>
                <w:sz w:val="22"/>
                <w:szCs w:val="22"/>
                <w:lang w:eastAsia="ko-KR"/>
              </w:rPr>
            </w:pPr>
            <w:proofErr w:type="spellStart"/>
            <w:r w:rsidRPr="00252DB5">
              <w:rPr>
                <w:rFonts w:asciiTheme="minorHAnsi" w:eastAsia="굴림" w:hAnsiTheme="minorHAnsi" w:cstheme="minorHAnsi"/>
                <w:color w:val="0000FF"/>
                <w:sz w:val="22"/>
                <w:szCs w:val="22"/>
                <w:lang w:eastAsia="ko-KR"/>
              </w:rPr>
              <w:t>routeEdge</w:t>
            </w:r>
            <w:proofErr w:type="spellEnd"/>
          </w:p>
        </w:tc>
        <w:tc>
          <w:tcPr>
            <w:tcW w:w="5125" w:type="dxa"/>
            <w:vAlign w:val="center"/>
          </w:tcPr>
          <w:p w14:paraId="1E0FEEAB" w14:textId="33C98A03" w:rsidR="00252DB5" w:rsidRPr="003B756B" w:rsidRDefault="00252DB5" w:rsidP="00252DB5">
            <w:pPr>
              <w:widowControl w:val="0"/>
              <w:autoSpaceDE w:val="0"/>
              <w:autoSpaceDN w:val="0"/>
              <w:spacing w:after="0"/>
              <w:textAlignment w:val="baseline"/>
              <w:rPr>
                <w:rFonts w:eastAsia="굴림"/>
                <w:color w:val="0000FF"/>
                <w:sz w:val="22"/>
                <w:szCs w:val="22"/>
                <w:lang w:eastAsia="ko-KR"/>
              </w:rPr>
            </w:pPr>
            <w:commentRangeStart w:id="546"/>
            <w:r w:rsidRPr="00252DB5">
              <w:rPr>
                <w:rFonts w:asciiTheme="minorHAnsi" w:eastAsia="굴림" w:hAnsiTheme="minorHAnsi" w:cstheme="minorHAnsi"/>
                <w:color w:val="0000FF"/>
                <w:sz w:val="22"/>
                <w:szCs w:val="22"/>
                <w:lang w:eastAsia="ko-KR"/>
              </w:rPr>
              <w:t>Edge</w:t>
            </w:r>
            <w:r>
              <w:rPr>
                <w:rFonts w:eastAsia="굴림"/>
                <w:color w:val="0000FF"/>
                <w:sz w:val="22"/>
                <w:szCs w:val="22"/>
                <w:lang w:eastAsia="ko-KR"/>
              </w:rPr>
              <w:t xml:space="preserve"> [</w:t>
            </w:r>
            <w:proofErr w:type="gramStart"/>
            <w:r w:rsidR="00037B59">
              <w:rPr>
                <w:rFonts w:eastAsia="굴림"/>
                <w:color w:val="0000FF"/>
                <w:sz w:val="22"/>
                <w:szCs w:val="22"/>
                <w:lang w:eastAsia="ko-KR"/>
              </w:rPr>
              <w:t>1</w:t>
            </w:r>
            <w:r>
              <w:rPr>
                <w:rFonts w:eastAsia="굴림"/>
                <w:color w:val="0000FF"/>
                <w:sz w:val="22"/>
                <w:szCs w:val="22"/>
                <w:lang w:eastAsia="ko-KR"/>
              </w:rPr>
              <w:t>..</w:t>
            </w:r>
            <w:proofErr w:type="gramEnd"/>
            <w:r w:rsidR="00037B59">
              <w:rPr>
                <w:rFonts w:eastAsia="굴림"/>
                <w:color w:val="0000FF"/>
                <w:sz w:val="22"/>
                <w:szCs w:val="22"/>
                <w:lang w:eastAsia="ko-KR"/>
              </w:rPr>
              <w:t>*</w:t>
            </w:r>
            <w:r>
              <w:rPr>
                <w:rFonts w:eastAsia="굴림"/>
                <w:color w:val="0000FF"/>
                <w:sz w:val="22"/>
                <w:szCs w:val="22"/>
                <w:lang w:eastAsia="ko-KR"/>
              </w:rPr>
              <w:t>]</w:t>
            </w:r>
            <w:commentRangeEnd w:id="546"/>
            <w:r>
              <w:rPr>
                <w:rStyle w:val="aff6"/>
                <w:rFonts w:eastAsia="맑은 고딕"/>
                <w:lang w:val="en-GB"/>
              </w:rPr>
              <w:commentReference w:id="546"/>
            </w:r>
          </w:p>
        </w:tc>
      </w:tr>
      <w:tr w:rsidR="00252DB5" w:rsidRPr="003B756B" w14:paraId="6204DE48" w14:textId="77777777" w:rsidTr="00591098">
        <w:trPr>
          <w:trHeight w:val="149"/>
        </w:trPr>
        <w:tc>
          <w:tcPr>
            <w:tcW w:w="1535" w:type="dxa"/>
            <w:vMerge w:val="restart"/>
            <w:shd w:val="clear" w:color="auto" w:fill="F2F2F2" w:themeFill="background1" w:themeFillShade="F2"/>
            <w:vAlign w:val="center"/>
            <w:hideMark/>
          </w:tcPr>
          <w:p w14:paraId="1A8AE260" w14:textId="75C3B015" w:rsidR="00252DB5" w:rsidRPr="003B756B" w:rsidRDefault="00252DB5" w:rsidP="00252DB5">
            <w:pPr>
              <w:widowControl w:val="0"/>
              <w:autoSpaceDE w:val="0"/>
              <w:autoSpaceDN w:val="0"/>
              <w:spacing w:after="0"/>
              <w:jc w:val="center"/>
              <w:textAlignment w:val="baseline"/>
              <w:rPr>
                <w:rFonts w:eastAsia="굴림"/>
                <w:color w:val="0000FF"/>
                <w:sz w:val="22"/>
                <w:szCs w:val="22"/>
                <w:lang w:eastAsia="ko-KR"/>
              </w:rPr>
            </w:pPr>
            <w:r>
              <w:rPr>
                <w:rFonts w:eastAsia="맑은 고딕"/>
                <w:b/>
                <w:bCs/>
                <w:color w:val="0000FF"/>
                <w:sz w:val="22"/>
                <w:szCs w:val="22"/>
                <w:lang w:eastAsia="ko-KR"/>
              </w:rPr>
              <w:t>Properties</w:t>
            </w:r>
          </w:p>
        </w:tc>
        <w:tc>
          <w:tcPr>
            <w:tcW w:w="3400" w:type="dxa"/>
            <w:shd w:val="clear" w:color="auto" w:fill="F2F2F2" w:themeFill="background1" w:themeFillShade="F2"/>
            <w:vAlign w:val="center"/>
          </w:tcPr>
          <w:p w14:paraId="5D1B2A5B" w14:textId="2808089E" w:rsidR="00252DB5" w:rsidRPr="003B756B" w:rsidRDefault="00252DB5" w:rsidP="00252DB5">
            <w:pPr>
              <w:widowControl w:val="0"/>
              <w:wordWrap w:val="0"/>
              <w:autoSpaceDE w:val="0"/>
              <w:autoSpaceDN w:val="0"/>
              <w:spacing w:after="0"/>
              <w:jc w:val="both"/>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name</w:t>
            </w:r>
          </w:p>
        </w:tc>
        <w:tc>
          <w:tcPr>
            <w:tcW w:w="5125" w:type="dxa"/>
            <w:shd w:val="clear" w:color="auto" w:fill="F2F2F2" w:themeFill="background1" w:themeFillShade="F2"/>
            <w:vAlign w:val="center"/>
          </w:tcPr>
          <w:p w14:paraId="7634C8B6" w14:textId="573F706F" w:rsidR="00252DB5" w:rsidRPr="003B756B" w:rsidRDefault="00252DB5" w:rsidP="00252DB5">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252DB5" w:rsidRPr="003B756B" w14:paraId="3E5624E2" w14:textId="77777777" w:rsidTr="00591098">
        <w:trPr>
          <w:trHeight w:val="167"/>
        </w:trPr>
        <w:tc>
          <w:tcPr>
            <w:tcW w:w="0" w:type="auto"/>
            <w:vMerge/>
            <w:shd w:val="clear" w:color="auto" w:fill="F2F2F2" w:themeFill="background1" w:themeFillShade="F2"/>
            <w:vAlign w:val="center"/>
            <w:hideMark/>
          </w:tcPr>
          <w:p w14:paraId="6FD06D35" w14:textId="77777777" w:rsidR="00252DB5" w:rsidRPr="003B756B" w:rsidRDefault="00252DB5" w:rsidP="00252DB5">
            <w:pPr>
              <w:spacing w:after="0"/>
              <w:rPr>
                <w:rFonts w:eastAsia="굴림"/>
                <w:color w:val="0000FF"/>
                <w:sz w:val="22"/>
                <w:szCs w:val="22"/>
                <w:lang w:eastAsia="ko-KR"/>
              </w:rPr>
            </w:pPr>
          </w:p>
        </w:tc>
        <w:tc>
          <w:tcPr>
            <w:tcW w:w="3400" w:type="dxa"/>
            <w:vAlign w:val="center"/>
          </w:tcPr>
          <w:p w14:paraId="29FA9087" w14:textId="464A48E5" w:rsidR="00252DB5" w:rsidRPr="00252DB5" w:rsidRDefault="00252DB5" w:rsidP="00252DB5">
            <w:pPr>
              <w:widowControl w:val="0"/>
              <w:autoSpaceDE w:val="0"/>
              <w:autoSpaceDN w:val="0"/>
              <w:spacing w:after="0"/>
              <w:textAlignment w:val="baseline"/>
              <w:rPr>
                <w:rFonts w:ascii="Calibri" w:eastAsia="굴림" w:hAnsi="Calibri" w:cs="Calibri"/>
                <w:color w:val="0000FF"/>
                <w:sz w:val="22"/>
                <w:szCs w:val="22"/>
                <w:lang w:eastAsia="ko-KR"/>
              </w:rPr>
            </w:pPr>
            <w:proofErr w:type="spellStart"/>
            <w:r w:rsidRPr="00252DB5">
              <w:rPr>
                <w:rFonts w:ascii="Calibri" w:eastAsia="굴림" w:hAnsi="Calibri" w:cs="Calibri"/>
                <w:color w:val="0000FF"/>
                <w:sz w:val="22"/>
                <w:szCs w:val="22"/>
                <w:lang w:eastAsia="ko-KR"/>
              </w:rPr>
              <w:t>creationDate</w:t>
            </w:r>
            <w:proofErr w:type="spellEnd"/>
          </w:p>
        </w:tc>
        <w:tc>
          <w:tcPr>
            <w:tcW w:w="5125" w:type="dxa"/>
            <w:vAlign w:val="center"/>
          </w:tcPr>
          <w:p w14:paraId="0C8751B4" w14:textId="3D5562DD" w:rsidR="00252DB5" w:rsidRPr="003B756B" w:rsidRDefault="00252DB5" w:rsidP="00252DB5">
            <w:pPr>
              <w:widowControl w:val="0"/>
              <w:autoSpaceDE w:val="0"/>
              <w:autoSpaceDN w:val="0"/>
              <w:spacing w:after="0"/>
              <w:textAlignment w:val="baseline"/>
              <w:rPr>
                <w:rFonts w:eastAsia="굴림"/>
                <w:color w:val="0000FF"/>
                <w:sz w:val="22"/>
                <w:szCs w:val="22"/>
                <w:lang w:eastAsia="ko-KR"/>
              </w:rPr>
            </w:pPr>
            <w:commentRangeStart w:id="547"/>
            <w:proofErr w:type="spellStart"/>
            <w:r w:rsidRPr="00252DB5">
              <w:rPr>
                <w:rFonts w:ascii="Calibri" w:eastAsia="굴림" w:hAnsi="Calibri" w:cs="Calibri"/>
                <w:color w:val="0000FF"/>
                <w:sz w:val="22"/>
                <w:szCs w:val="22"/>
                <w:lang w:eastAsia="ko-KR"/>
              </w:rPr>
              <w:t>DateTime</w:t>
            </w:r>
            <w:proofErr w:type="spellEnd"/>
            <w:r>
              <w:rPr>
                <w:rFonts w:eastAsia="굴림"/>
                <w:color w:val="0000FF"/>
                <w:sz w:val="22"/>
                <w:szCs w:val="22"/>
                <w:lang w:eastAsia="ko-KR"/>
              </w:rPr>
              <w:t xml:space="preserve"> [</w:t>
            </w:r>
            <w:ins w:id="548" w:author="Abdou D" w:date="2024-02-06T15:47:00Z">
              <w:r w:rsidR="006371DE">
                <w:rPr>
                  <w:rFonts w:eastAsia="굴림"/>
                  <w:color w:val="0000FF"/>
                  <w:sz w:val="22"/>
                  <w:szCs w:val="22"/>
                  <w:lang w:eastAsia="ko-KR"/>
                </w:rPr>
                <w:t>0</w:t>
              </w:r>
            </w:ins>
            <w:del w:id="549" w:author="Abdou D" w:date="2024-02-06T15:47:00Z">
              <w:r w:rsidDel="006371DE">
                <w:rPr>
                  <w:rFonts w:eastAsia="굴림"/>
                  <w:color w:val="0000FF"/>
                  <w:sz w:val="22"/>
                  <w:szCs w:val="22"/>
                  <w:lang w:eastAsia="ko-KR"/>
                </w:rPr>
                <w:delText>1</w:delText>
              </w:r>
            </w:del>
            <w:r>
              <w:rPr>
                <w:rFonts w:eastAsia="굴림"/>
                <w:color w:val="0000FF"/>
                <w:sz w:val="22"/>
                <w:szCs w:val="22"/>
                <w:lang w:eastAsia="ko-KR"/>
              </w:rPr>
              <w:t>..</w:t>
            </w:r>
            <w:ins w:id="550" w:author="Abdou D" w:date="2024-02-06T15:47:00Z">
              <w:r w:rsidR="006371DE">
                <w:rPr>
                  <w:rFonts w:eastAsia="굴림"/>
                  <w:color w:val="0000FF"/>
                  <w:sz w:val="22"/>
                  <w:szCs w:val="22"/>
                  <w:lang w:eastAsia="ko-KR"/>
                </w:rPr>
                <w:t>1</w:t>
              </w:r>
            </w:ins>
            <w:r>
              <w:rPr>
                <w:rFonts w:eastAsia="굴림"/>
                <w:color w:val="0000FF"/>
                <w:sz w:val="22"/>
                <w:szCs w:val="22"/>
                <w:lang w:eastAsia="ko-KR"/>
              </w:rPr>
              <w:t>]</w:t>
            </w:r>
            <w:commentRangeEnd w:id="547"/>
            <w:r w:rsidR="00545A22">
              <w:rPr>
                <w:rStyle w:val="aff6"/>
                <w:rFonts w:eastAsia="맑은 고딕"/>
                <w:lang w:val="en-GB"/>
              </w:rPr>
              <w:commentReference w:id="547"/>
            </w:r>
          </w:p>
        </w:tc>
      </w:tr>
      <w:tr w:rsidR="00252DB5" w:rsidRPr="003B756B" w14:paraId="1A69579F" w14:textId="77777777" w:rsidTr="00591098">
        <w:trPr>
          <w:trHeight w:val="185"/>
        </w:trPr>
        <w:tc>
          <w:tcPr>
            <w:tcW w:w="1535" w:type="dxa"/>
            <w:vMerge w:val="restart"/>
            <w:shd w:val="clear" w:color="auto" w:fill="F2F2F2" w:themeFill="background1" w:themeFillShade="F2"/>
            <w:vAlign w:val="center"/>
            <w:hideMark/>
          </w:tcPr>
          <w:p w14:paraId="53AD5AED" w14:textId="77777777" w:rsidR="00252DB5" w:rsidRPr="003B756B" w:rsidRDefault="00252DB5" w:rsidP="00252DB5">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400" w:type="dxa"/>
            <w:shd w:val="clear" w:color="auto" w:fill="F2F2F2" w:themeFill="background1" w:themeFillShade="F2"/>
            <w:vAlign w:val="center"/>
            <w:hideMark/>
          </w:tcPr>
          <w:p w14:paraId="3C860572" w14:textId="77777777" w:rsidR="00252DB5" w:rsidRPr="003B756B" w:rsidRDefault="00252DB5" w:rsidP="00252DB5">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Requirement ID</w:t>
            </w:r>
          </w:p>
        </w:tc>
        <w:tc>
          <w:tcPr>
            <w:tcW w:w="5125" w:type="dxa"/>
            <w:shd w:val="clear" w:color="auto" w:fill="F2F2F2" w:themeFill="background1" w:themeFillShade="F2"/>
            <w:vAlign w:val="center"/>
          </w:tcPr>
          <w:p w14:paraId="7C8BCDF6" w14:textId="77777777" w:rsidR="00252DB5" w:rsidRPr="003B756B" w:rsidRDefault="00252DB5" w:rsidP="00252DB5">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 xml:space="preserve"> Constraint</w:t>
            </w:r>
          </w:p>
        </w:tc>
      </w:tr>
      <w:tr w:rsidR="00591098" w:rsidRPr="003B756B" w14:paraId="3D80D143" w14:textId="77777777" w:rsidTr="00850D4C">
        <w:trPr>
          <w:trHeight w:val="482"/>
        </w:trPr>
        <w:tc>
          <w:tcPr>
            <w:tcW w:w="1535" w:type="dxa"/>
            <w:vMerge/>
            <w:shd w:val="clear" w:color="auto" w:fill="F2F2F2" w:themeFill="background1" w:themeFillShade="F2"/>
            <w:vAlign w:val="center"/>
          </w:tcPr>
          <w:p w14:paraId="56532EF9" w14:textId="77777777" w:rsidR="00591098" w:rsidRPr="003B756B" w:rsidRDefault="00591098" w:rsidP="00591098">
            <w:pPr>
              <w:widowControl w:val="0"/>
              <w:autoSpaceDE w:val="0"/>
              <w:autoSpaceDN w:val="0"/>
              <w:spacing w:after="0"/>
              <w:jc w:val="center"/>
              <w:textAlignment w:val="baseline"/>
              <w:rPr>
                <w:rFonts w:eastAsia="맑은 고딕"/>
                <w:b/>
                <w:bCs/>
                <w:color w:val="0000FF"/>
                <w:sz w:val="22"/>
                <w:szCs w:val="22"/>
                <w:lang w:eastAsia="ko-KR"/>
              </w:rPr>
            </w:pPr>
          </w:p>
        </w:tc>
        <w:tc>
          <w:tcPr>
            <w:tcW w:w="3400" w:type="dxa"/>
            <w:vAlign w:val="center"/>
          </w:tcPr>
          <w:p w14:paraId="503DF9D9" w14:textId="07E434A5" w:rsidR="00591098" w:rsidRPr="00591098" w:rsidRDefault="00591098" w:rsidP="00591098">
            <w:pPr>
              <w:widowControl w:val="0"/>
              <w:wordWrap w:val="0"/>
              <w:autoSpaceDE w:val="0"/>
              <w:autoSpaceDN w:val="0"/>
              <w:spacing w:after="0"/>
              <w:jc w:val="both"/>
              <w:textAlignment w:val="baseline"/>
              <w:rPr>
                <w:rFonts w:eastAsia="맑은 고딕"/>
                <w:color w:val="FF0000"/>
                <w:sz w:val="22"/>
                <w:szCs w:val="22"/>
                <w:lang w:eastAsia="ko-KR"/>
              </w:rPr>
            </w:pPr>
            <w:r w:rsidRPr="0023655F">
              <w:rPr>
                <w:rFonts w:eastAsia="맑은 고딕"/>
                <w:color w:val="FF0000"/>
                <w:sz w:val="22"/>
                <w:szCs w:val="22"/>
                <w:lang w:eastAsia="ko-KR"/>
              </w:rPr>
              <w:t>Indoorgml2/constraints/</w:t>
            </w:r>
            <w:r>
              <w:rPr>
                <w:rFonts w:eastAsia="맑은 고딕"/>
                <w:color w:val="FF0000"/>
                <w:sz w:val="22"/>
                <w:szCs w:val="22"/>
                <w:lang w:eastAsia="ko-KR"/>
              </w:rPr>
              <w:t>route-1</w:t>
            </w:r>
            <w:commentRangeStart w:id="551"/>
            <w:commentRangeEnd w:id="551"/>
            <w:r>
              <w:rPr>
                <w:rStyle w:val="aff6"/>
                <w:rFonts w:eastAsia="맑은 고딕"/>
                <w:lang w:val="en-GB"/>
              </w:rPr>
              <w:commentReference w:id="551"/>
            </w:r>
          </w:p>
        </w:tc>
        <w:tc>
          <w:tcPr>
            <w:tcW w:w="5125" w:type="dxa"/>
            <w:vAlign w:val="center"/>
          </w:tcPr>
          <w:p w14:paraId="74A6C92E" w14:textId="77777777" w:rsidR="00591098" w:rsidRPr="003B756B" w:rsidRDefault="00591098" w:rsidP="00591098">
            <w:pPr>
              <w:widowControl w:val="0"/>
              <w:wordWrap w:val="0"/>
              <w:autoSpaceDE w:val="0"/>
              <w:autoSpaceDN w:val="0"/>
              <w:spacing w:after="0"/>
              <w:jc w:val="both"/>
              <w:textAlignment w:val="baseline"/>
              <w:rPr>
                <w:rFonts w:eastAsia="맑은 고딕"/>
                <w:color w:val="0000FF"/>
                <w:sz w:val="22"/>
                <w:szCs w:val="22"/>
                <w:lang w:eastAsia="ko-KR"/>
              </w:rPr>
            </w:pPr>
            <w:r w:rsidRPr="003B756B">
              <w:rPr>
                <w:rFonts w:eastAsia="맑은 고딕"/>
                <w:color w:val="0000FF"/>
                <w:sz w:val="22"/>
                <w:szCs w:val="22"/>
                <w:lang w:eastAsia="ko-KR"/>
              </w:rPr>
              <w:t>No self-intersection is allowed.</w:t>
            </w:r>
          </w:p>
        </w:tc>
      </w:tr>
    </w:tbl>
    <w:p w14:paraId="11E8D261" w14:textId="77777777" w:rsidR="004271DC" w:rsidRPr="003B756B" w:rsidRDefault="004271DC" w:rsidP="004271DC"/>
    <w:p w14:paraId="00AC83EE" w14:textId="77777777" w:rsidR="004271DC" w:rsidRPr="003B756B" w:rsidRDefault="004271DC" w:rsidP="004271DC"/>
    <w:p w14:paraId="404013D2" w14:textId="1AAA5B32" w:rsidR="0061560E" w:rsidRPr="003B756B" w:rsidRDefault="0061560E" w:rsidP="0061560E">
      <w:pPr>
        <w:rPr>
          <w:color w:val="FF0000"/>
          <w:lang w:eastAsia="ko-KR"/>
        </w:rPr>
      </w:pPr>
    </w:p>
    <w:p w14:paraId="3C659CFD" w14:textId="21447020" w:rsidR="0061560E" w:rsidRPr="003B756B" w:rsidRDefault="00C8315C" w:rsidP="00C8315C">
      <w:pPr>
        <w:spacing w:after="0"/>
      </w:pPr>
      <w:r w:rsidRPr="003B756B">
        <w:br w:type="page"/>
      </w:r>
    </w:p>
    <w:p w14:paraId="5BF427B3" w14:textId="7E612FFF" w:rsidR="003228DA" w:rsidRDefault="003228DA">
      <w:pPr>
        <w:spacing w:after="0"/>
        <w:rPr>
          <w:rFonts w:eastAsia="맑은 고딕"/>
          <w:lang w:val="de-DE"/>
        </w:rPr>
      </w:pPr>
    </w:p>
    <w:p w14:paraId="5B1A7166" w14:textId="602AED10" w:rsidR="00037B59" w:rsidRDefault="00037B59" w:rsidP="004A5507">
      <w:pPr>
        <w:pStyle w:val="Annex"/>
        <w:rPr>
          <w:lang w:eastAsia="ko-KR"/>
        </w:rPr>
      </w:pPr>
      <w:r>
        <w:rPr>
          <w:rFonts w:hint="eastAsia"/>
          <w:lang w:eastAsia="ko-KR"/>
        </w:rPr>
        <w:t>A</w:t>
      </w:r>
      <w:r>
        <w:rPr>
          <w:lang w:eastAsia="ko-KR"/>
        </w:rPr>
        <w:t xml:space="preserve">nnex </w:t>
      </w:r>
      <w:proofErr w:type="spellStart"/>
      <w:proofErr w:type="gramStart"/>
      <w:r>
        <w:rPr>
          <w:lang w:eastAsia="ko-KR"/>
        </w:rPr>
        <w:t>A</w:t>
      </w:r>
      <w:proofErr w:type="spellEnd"/>
      <w:proofErr w:type="gramEnd"/>
      <w:r>
        <w:rPr>
          <w:lang w:eastAsia="ko-KR"/>
        </w:rPr>
        <w:t xml:space="preserve"> Abstract Test Suite</w:t>
      </w:r>
    </w:p>
    <w:p w14:paraId="58AAB33B" w14:textId="19BB905B" w:rsidR="002446A5" w:rsidRPr="002446A5" w:rsidRDefault="002446A5" w:rsidP="002446A5">
      <w:pPr>
        <w:pStyle w:val="2"/>
        <w:numPr>
          <w:ilvl w:val="0"/>
          <w:numId w:val="59"/>
        </w:numPr>
        <w:suppressAutoHyphens/>
        <w:spacing w:before="60" w:after="120" w:line="-250" w:lineRule="auto"/>
        <w:jc w:val="both"/>
        <w:rPr>
          <w:ins w:id="552" w:author="Li, Ki Joune" w:date="2024-02-12T17:18:00Z"/>
          <w:sz w:val="28"/>
          <w:szCs w:val="24"/>
          <w:lang w:eastAsia="ko-KR"/>
        </w:rPr>
      </w:pPr>
      <w:bookmarkStart w:id="553" w:name="_Toc157097267"/>
      <w:bookmarkStart w:id="554" w:name="_Ref157096818"/>
      <w:ins w:id="555" w:author="Li, Ki Joune" w:date="2024-02-12T17:18:00Z">
        <w:r>
          <w:rPr>
            <w:rFonts w:hint="eastAsia"/>
            <w:sz w:val="28"/>
            <w:szCs w:val="24"/>
            <w:lang w:eastAsia="ko-KR"/>
          </w:rPr>
          <w:t>A</w:t>
        </w:r>
        <w:r>
          <w:rPr>
            <w:sz w:val="28"/>
            <w:szCs w:val="24"/>
            <w:lang w:eastAsia="ko-KR"/>
          </w:rPr>
          <w:t>nnex A (Normative) Abstract Test Suite</w:t>
        </w:r>
        <w:bookmarkEnd w:id="553"/>
      </w:ins>
    </w:p>
    <w:p w14:paraId="27AAC1A4" w14:textId="77777777" w:rsidR="002446A5" w:rsidRPr="00CC7E1B" w:rsidRDefault="002446A5" w:rsidP="002446A5">
      <w:pPr>
        <w:pStyle w:val="2"/>
        <w:numPr>
          <w:ilvl w:val="1"/>
          <w:numId w:val="59"/>
        </w:numPr>
        <w:suppressAutoHyphens/>
        <w:spacing w:before="60" w:after="120" w:line="-250" w:lineRule="auto"/>
        <w:jc w:val="both"/>
        <w:rPr>
          <w:ins w:id="556" w:author="Li, Ki Joune" w:date="2024-02-12T17:18:00Z"/>
          <w:szCs w:val="24"/>
          <w:lang w:eastAsia="ko-KR"/>
        </w:rPr>
      </w:pPr>
      <w:bookmarkStart w:id="557" w:name="_Toc157097268"/>
      <w:bookmarkEnd w:id="554"/>
      <w:ins w:id="558" w:author="Li, Ki Joune" w:date="2024-02-12T17:18:00Z">
        <w:r>
          <w:rPr>
            <w:szCs w:val="24"/>
            <w:lang w:eastAsia="ko-KR"/>
          </w:rPr>
          <w:t>Introduction</w:t>
        </w:r>
        <w:bookmarkEnd w:id="557"/>
      </w:ins>
    </w:p>
    <w:p w14:paraId="5CD376EF" w14:textId="77777777" w:rsidR="002446A5" w:rsidRDefault="002446A5" w:rsidP="002446A5">
      <w:pPr>
        <w:jc w:val="both"/>
        <w:rPr>
          <w:ins w:id="559" w:author="Li, Ki Joune" w:date="2024-02-12T17:18:00Z"/>
          <w:lang w:eastAsia="ko-KR"/>
        </w:rPr>
      </w:pPr>
      <w:ins w:id="560" w:author="Li, Ki Joune" w:date="2024-02-12T17:18:00Z">
        <w:r>
          <w:rPr>
            <w:lang w:eastAsia="ko-KR"/>
          </w:rPr>
          <w:t xml:space="preserve">This normative annex specifies the test suite, which will be used for the conformance test of OGC </w:t>
        </w:r>
        <w:proofErr w:type="spellStart"/>
        <w:r>
          <w:rPr>
            <w:lang w:eastAsia="ko-KR"/>
          </w:rPr>
          <w:t>IndoorGML</w:t>
        </w:r>
        <w:proofErr w:type="spellEnd"/>
        <w:r>
          <w:rPr>
            <w:lang w:eastAsia="ko-KR"/>
          </w:rPr>
          <w:t xml:space="preserve"> 2.0 Part I. As OGC </w:t>
        </w:r>
        <w:proofErr w:type="spellStart"/>
        <w:r>
          <w:rPr>
            <w:lang w:eastAsia="ko-KR"/>
          </w:rPr>
          <w:t>IndoorGML</w:t>
        </w:r>
        <w:proofErr w:type="spellEnd"/>
        <w:r>
          <w:rPr>
            <w:lang w:eastAsia="ko-KR"/>
          </w:rPr>
          <w:t xml:space="preserve"> 2.0 Part I is a conceptual model, this test suite is an abstract one and its executable test suite shall depend on the implementation of OGC </w:t>
        </w:r>
        <w:proofErr w:type="spellStart"/>
        <w:r>
          <w:rPr>
            <w:lang w:eastAsia="ko-KR"/>
          </w:rPr>
          <w:t>IndoorGML</w:t>
        </w:r>
        <w:proofErr w:type="spellEnd"/>
        <w:r>
          <w:rPr>
            <w:lang w:eastAsia="ko-KR"/>
          </w:rPr>
          <w:t xml:space="preserve"> 2.0 Part I, more precisely the encoding system of OGC </w:t>
        </w:r>
        <w:proofErr w:type="spellStart"/>
        <w:r>
          <w:rPr>
            <w:lang w:eastAsia="ko-KR"/>
          </w:rPr>
          <w:t>IndoorGML</w:t>
        </w:r>
        <w:proofErr w:type="spellEnd"/>
        <w:r>
          <w:rPr>
            <w:lang w:eastAsia="ko-KR"/>
          </w:rPr>
          <w:t xml:space="preserve"> 2.0 such as XML, JSON, or SQL. </w:t>
        </w:r>
      </w:ins>
    </w:p>
    <w:p w14:paraId="37869E2B" w14:textId="77777777" w:rsidR="002446A5" w:rsidRPr="00CC7E1B" w:rsidRDefault="002446A5" w:rsidP="002446A5">
      <w:pPr>
        <w:pStyle w:val="2"/>
        <w:numPr>
          <w:ilvl w:val="1"/>
          <w:numId w:val="59"/>
        </w:numPr>
        <w:suppressAutoHyphens/>
        <w:spacing w:before="60" w:after="120" w:line="-250" w:lineRule="auto"/>
        <w:jc w:val="both"/>
        <w:rPr>
          <w:ins w:id="561" w:author="Li, Ki Joune" w:date="2024-02-12T17:18:00Z"/>
          <w:szCs w:val="24"/>
          <w:lang w:eastAsia="ko-KR"/>
        </w:rPr>
      </w:pPr>
      <w:ins w:id="562" w:author="Li, Ki Joune" w:date="2024-02-12T17:18:00Z">
        <w:r>
          <w:rPr>
            <w:rFonts w:hint="eastAsia"/>
            <w:szCs w:val="24"/>
            <w:lang w:eastAsia="ko-KR"/>
          </w:rPr>
          <w:t>G</w:t>
        </w:r>
        <w:r>
          <w:rPr>
            <w:szCs w:val="24"/>
            <w:lang w:eastAsia="ko-KR"/>
          </w:rPr>
          <w:t>eneral Tests</w:t>
        </w:r>
      </w:ins>
    </w:p>
    <w:p w14:paraId="426EAE50" w14:textId="77777777" w:rsidR="002446A5" w:rsidRDefault="002446A5" w:rsidP="002446A5">
      <w:pPr>
        <w:jc w:val="both"/>
        <w:rPr>
          <w:ins w:id="563" w:author="Li, Ki Joune" w:date="2024-02-12T17:18:00Z"/>
          <w:lang w:eastAsia="ko-KR"/>
        </w:rPr>
      </w:pPr>
      <w:ins w:id="564" w:author="Li, Ki Joune" w:date="2024-02-12T17:18:00Z">
        <w:r>
          <w:rPr>
            <w:lang w:eastAsia="ko-KR"/>
          </w:rPr>
          <w:t xml:space="preserve">Since OGC </w:t>
        </w:r>
        <w:proofErr w:type="spellStart"/>
        <w:r>
          <w:rPr>
            <w:lang w:eastAsia="ko-KR"/>
          </w:rPr>
          <w:t>IndoorGML</w:t>
        </w:r>
        <w:proofErr w:type="spellEnd"/>
        <w:r>
          <w:rPr>
            <w:lang w:eastAsia="ko-KR"/>
          </w:rPr>
          <w:t xml:space="preserve"> 2 is based on ISO 19103:2015, ISO 19107:2019, ISO 19109:2015, ISO 19110:2016, and ISO 19111:2019, the abstract tests of these precedent standards shall be applied to OGC </w:t>
        </w:r>
        <w:proofErr w:type="spellStart"/>
        <w:r>
          <w:rPr>
            <w:lang w:eastAsia="ko-KR"/>
          </w:rPr>
          <w:t>IndoorGML</w:t>
        </w:r>
        <w:proofErr w:type="spellEnd"/>
        <w:r>
          <w:rPr>
            <w:lang w:eastAsia="ko-KR"/>
          </w:rPr>
          <w:t xml:space="preserve"> 2. </w:t>
        </w:r>
      </w:ins>
    </w:p>
    <w:p w14:paraId="2B2212F9" w14:textId="77777777" w:rsidR="002446A5" w:rsidRPr="00CC7E1B" w:rsidRDefault="002446A5" w:rsidP="002446A5">
      <w:pPr>
        <w:pStyle w:val="2"/>
        <w:numPr>
          <w:ilvl w:val="1"/>
          <w:numId w:val="59"/>
        </w:numPr>
        <w:suppressAutoHyphens/>
        <w:spacing w:before="60" w:after="120" w:line="-250" w:lineRule="auto"/>
        <w:jc w:val="both"/>
        <w:rPr>
          <w:ins w:id="565" w:author="Li, Ki Joune" w:date="2024-02-12T17:18:00Z"/>
          <w:szCs w:val="24"/>
          <w:lang w:eastAsia="ko-KR"/>
        </w:rPr>
      </w:pPr>
      <w:ins w:id="566" w:author="Li, Ki Joune" w:date="2024-02-12T17:18:00Z">
        <w:r>
          <w:rPr>
            <w:szCs w:val="24"/>
            <w:lang w:eastAsia="ko-KR"/>
          </w:rPr>
          <w:t xml:space="preserve">Cardinalities </w:t>
        </w:r>
      </w:ins>
    </w:p>
    <w:tbl>
      <w:tblPr>
        <w:tblStyle w:val="af0"/>
        <w:tblW w:w="0" w:type="auto"/>
        <w:tblLook w:val="04A0" w:firstRow="1" w:lastRow="0" w:firstColumn="1" w:lastColumn="0" w:noHBand="0" w:noVBand="1"/>
      </w:tblPr>
      <w:tblGrid>
        <w:gridCol w:w="1838"/>
        <w:gridCol w:w="8232"/>
      </w:tblGrid>
      <w:tr w:rsidR="002446A5" w14:paraId="49765489" w14:textId="77777777" w:rsidTr="002B0CF6">
        <w:trPr>
          <w:trHeight w:val="265"/>
          <w:ins w:id="567" w:author="Li, Ki Joune" w:date="2024-02-12T17:18:00Z"/>
        </w:trPr>
        <w:tc>
          <w:tcPr>
            <w:tcW w:w="1838" w:type="dxa"/>
            <w:shd w:val="clear" w:color="auto" w:fill="F2F2F2" w:themeFill="background1" w:themeFillShade="F2"/>
          </w:tcPr>
          <w:p w14:paraId="553EA11D" w14:textId="77777777" w:rsidR="002446A5" w:rsidRPr="00F4002F" w:rsidRDefault="002446A5" w:rsidP="002B0CF6">
            <w:pPr>
              <w:spacing w:after="0"/>
              <w:rPr>
                <w:ins w:id="568" w:author="Li, Ki Joune" w:date="2024-02-12T17:18:00Z"/>
                <w:b/>
                <w:color w:val="000000" w:themeColor="text1"/>
                <w:sz w:val="22"/>
                <w:szCs w:val="22"/>
                <w:lang w:eastAsia="ko-KR"/>
              </w:rPr>
            </w:pPr>
            <w:ins w:id="569" w:author="Li, Ki Joune" w:date="2024-02-12T17:18:00Z">
              <w:r w:rsidRPr="00F4002F">
                <w:rPr>
                  <w:rFonts w:hint="eastAsia"/>
                  <w:b/>
                  <w:color w:val="000000" w:themeColor="text1"/>
                  <w:sz w:val="22"/>
                  <w:szCs w:val="22"/>
                  <w:lang w:eastAsia="ko-KR"/>
                </w:rPr>
                <w:t>I</w:t>
              </w:r>
              <w:r w:rsidRPr="00F4002F">
                <w:rPr>
                  <w:b/>
                  <w:color w:val="000000" w:themeColor="text1"/>
                  <w:sz w:val="22"/>
                  <w:szCs w:val="22"/>
                  <w:lang w:eastAsia="ko-KR"/>
                </w:rPr>
                <w:t>D</w:t>
              </w:r>
            </w:ins>
          </w:p>
        </w:tc>
        <w:tc>
          <w:tcPr>
            <w:tcW w:w="8232" w:type="dxa"/>
          </w:tcPr>
          <w:p w14:paraId="5EB7BA63" w14:textId="77777777" w:rsidR="002446A5" w:rsidRPr="008A41CE" w:rsidRDefault="002446A5" w:rsidP="002B0CF6">
            <w:pPr>
              <w:spacing w:after="0"/>
              <w:rPr>
                <w:ins w:id="570" w:author="Li, Ki Joune" w:date="2024-02-12T17:18:00Z"/>
                <w:rFonts w:ascii="Calibri" w:hAnsi="Calibri" w:cs="Calibri"/>
                <w:color w:val="000000" w:themeColor="text1"/>
                <w:sz w:val="22"/>
                <w:szCs w:val="22"/>
                <w:lang w:eastAsia="ko-KR"/>
              </w:rPr>
            </w:pPr>
            <w:ins w:id="571" w:author="Li, Ki Joune" w:date="2024-02-12T17:18:00Z">
              <w:r w:rsidRPr="008A41CE">
                <w:rPr>
                  <w:rFonts w:ascii="Calibri" w:eastAsia="맑은 고딕" w:hAnsi="Calibri" w:cs="Calibri"/>
                  <w:color w:val="000000" w:themeColor="text1"/>
                  <w:sz w:val="22"/>
                  <w:szCs w:val="22"/>
                  <w:lang w:eastAsia="ko-KR"/>
                </w:rPr>
                <w:t>Indoorgml2/ate/cardinalities</w:t>
              </w:r>
            </w:ins>
          </w:p>
        </w:tc>
      </w:tr>
      <w:tr w:rsidR="002446A5" w14:paraId="4635C751" w14:textId="77777777" w:rsidTr="002B0CF6">
        <w:trPr>
          <w:ins w:id="572" w:author="Li, Ki Joune" w:date="2024-02-12T17:18:00Z"/>
        </w:trPr>
        <w:tc>
          <w:tcPr>
            <w:tcW w:w="1838" w:type="dxa"/>
            <w:shd w:val="clear" w:color="auto" w:fill="F2F2F2" w:themeFill="background1" w:themeFillShade="F2"/>
          </w:tcPr>
          <w:p w14:paraId="5B95ED2D" w14:textId="77777777" w:rsidR="002446A5" w:rsidRPr="00F4002F" w:rsidRDefault="002446A5" w:rsidP="002B0CF6">
            <w:pPr>
              <w:spacing w:after="0"/>
              <w:rPr>
                <w:ins w:id="573" w:author="Li, Ki Joune" w:date="2024-02-12T17:18:00Z"/>
                <w:b/>
                <w:color w:val="000000" w:themeColor="text1"/>
                <w:sz w:val="22"/>
                <w:szCs w:val="22"/>
                <w:lang w:eastAsia="ko-KR"/>
              </w:rPr>
            </w:pPr>
            <w:ins w:id="574" w:author="Li, Ki Joune" w:date="2024-02-12T17:18:00Z">
              <w:r w:rsidRPr="00F4002F">
                <w:rPr>
                  <w:rFonts w:hint="eastAsia"/>
                  <w:b/>
                  <w:color w:val="000000" w:themeColor="text1"/>
                  <w:sz w:val="22"/>
                  <w:szCs w:val="22"/>
                  <w:lang w:eastAsia="ko-KR"/>
                </w:rPr>
                <w:t>R</w:t>
              </w:r>
              <w:r w:rsidRPr="00F4002F">
                <w:rPr>
                  <w:b/>
                  <w:color w:val="000000" w:themeColor="text1"/>
                  <w:sz w:val="22"/>
                  <w:szCs w:val="22"/>
                  <w:lang w:eastAsia="ko-KR"/>
                </w:rPr>
                <w:t>equirement</w:t>
              </w:r>
            </w:ins>
          </w:p>
        </w:tc>
        <w:tc>
          <w:tcPr>
            <w:tcW w:w="8232" w:type="dxa"/>
          </w:tcPr>
          <w:p w14:paraId="21B8B649" w14:textId="77777777" w:rsidR="002446A5" w:rsidRPr="00F4002F" w:rsidRDefault="002446A5" w:rsidP="002B0CF6">
            <w:pPr>
              <w:spacing w:after="0"/>
              <w:rPr>
                <w:ins w:id="575" w:author="Li, Ki Joune" w:date="2024-02-12T17:18:00Z"/>
                <w:color w:val="000000" w:themeColor="text1"/>
                <w:sz w:val="22"/>
                <w:szCs w:val="22"/>
                <w:lang w:eastAsia="ko-KR"/>
              </w:rPr>
            </w:pPr>
            <w:ins w:id="576" w:author="Li, Ki Joune" w:date="2024-02-12T17:18:00Z">
              <w:r>
                <w:rPr>
                  <w:rFonts w:hint="eastAsia"/>
                  <w:color w:val="000000" w:themeColor="text1"/>
                  <w:sz w:val="22"/>
                  <w:szCs w:val="22"/>
                  <w:lang w:eastAsia="ko-KR"/>
                </w:rPr>
                <w:t>T</w:t>
              </w:r>
              <w:r>
                <w:rPr>
                  <w:color w:val="000000" w:themeColor="text1"/>
                  <w:sz w:val="22"/>
                  <w:szCs w:val="22"/>
                  <w:lang w:eastAsia="ko-KR"/>
                </w:rPr>
                <w:t xml:space="preserve">he cardinalities defined in the UML diagrams in the core and navigation modules shall be correctly applied to any implementation of </w:t>
              </w:r>
              <w:proofErr w:type="spellStart"/>
              <w:r>
                <w:rPr>
                  <w:color w:val="000000" w:themeColor="text1"/>
                  <w:sz w:val="22"/>
                  <w:szCs w:val="22"/>
                  <w:lang w:eastAsia="ko-KR"/>
                </w:rPr>
                <w:t>IndoorGML</w:t>
              </w:r>
              <w:proofErr w:type="spellEnd"/>
              <w:r>
                <w:rPr>
                  <w:color w:val="000000" w:themeColor="text1"/>
                  <w:sz w:val="22"/>
                  <w:szCs w:val="22"/>
                  <w:lang w:eastAsia="ko-KR"/>
                </w:rPr>
                <w:t xml:space="preserve"> 2.</w:t>
              </w:r>
            </w:ins>
          </w:p>
        </w:tc>
      </w:tr>
      <w:tr w:rsidR="002446A5" w14:paraId="78207BF9" w14:textId="77777777" w:rsidTr="002B0CF6">
        <w:trPr>
          <w:trHeight w:val="54"/>
          <w:ins w:id="577" w:author="Li, Ki Joune" w:date="2024-02-12T17:18:00Z"/>
        </w:trPr>
        <w:tc>
          <w:tcPr>
            <w:tcW w:w="1838" w:type="dxa"/>
            <w:shd w:val="clear" w:color="auto" w:fill="F2F2F2" w:themeFill="background1" w:themeFillShade="F2"/>
          </w:tcPr>
          <w:p w14:paraId="182C3C21" w14:textId="77777777" w:rsidR="002446A5" w:rsidRPr="00F4002F" w:rsidRDefault="002446A5" w:rsidP="002B0CF6">
            <w:pPr>
              <w:spacing w:after="0"/>
              <w:rPr>
                <w:ins w:id="578" w:author="Li, Ki Joune" w:date="2024-02-12T17:18:00Z"/>
                <w:b/>
                <w:color w:val="000000" w:themeColor="text1"/>
                <w:sz w:val="22"/>
                <w:szCs w:val="22"/>
                <w:lang w:eastAsia="ko-KR"/>
              </w:rPr>
            </w:pPr>
            <w:ins w:id="579" w:author="Li, Ki Joune" w:date="2024-02-12T17:18:00Z">
              <w:r>
                <w:rPr>
                  <w:rFonts w:hint="eastAsia"/>
                  <w:b/>
                  <w:color w:val="000000" w:themeColor="text1"/>
                  <w:sz w:val="22"/>
                  <w:szCs w:val="22"/>
                  <w:lang w:eastAsia="ko-KR"/>
                </w:rPr>
                <w:t>T</w:t>
              </w:r>
              <w:r>
                <w:rPr>
                  <w:b/>
                  <w:color w:val="000000" w:themeColor="text1"/>
                  <w:sz w:val="22"/>
                  <w:szCs w:val="22"/>
                  <w:lang w:eastAsia="ko-KR"/>
                </w:rPr>
                <w:t>est Method</w:t>
              </w:r>
            </w:ins>
          </w:p>
        </w:tc>
        <w:tc>
          <w:tcPr>
            <w:tcW w:w="8232" w:type="dxa"/>
          </w:tcPr>
          <w:p w14:paraId="740B7F53" w14:textId="77777777" w:rsidR="002446A5" w:rsidRPr="00F4002F" w:rsidRDefault="002446A5" w:rsidP="002B0CF6">
            <w:pPr>
              <w:spacing w:after="0"/>
              <w:rPr>
                <w:ins w:id="580" w:author="Li, Ki Joune" w:date="2024-02-12T17:18:00Z"/>
                <w:color w:val="000000" w:themeColor="text1"/>
                <w:sz w:val="22"/>
                <w:szCs w:val="22"/>
                <w:lang w:eastAsia="ko-KR"/>
              </w:rPr>
            </w:pPr>
            <w:ins w:id="581" w:author="Li, Ki Joune" w:date="2024-02-12T17:18:00Z">
              <w:r>
                <w:rPr>
                  <w:rFonts w:hint="eastAsia"/>
                  <w:color w:val="000000" w:themeColor="text1"/>
                  <w:sz w:val="22"/>
                  <w:szCs w:val="22"/>
                  <w:lang w:eastAsia="ko-KR"/>
                </w:rPr>
                <w:t>M</w:t>
              </w:r>
              <w:r>
                <w:rPr>
                  <w:color w:val="000000" w:themeColor="text1"/>
                  <w:sz w:val="22"/>
                  <w:szCs w:val="22"/>
                  <w:lang w:eastAsia="ko-KR"/>
                </w:rPr>
                <w:t>anual or automated inspection</w:t>
              </w:r>
            </w:ins>
          </w:p>
        </w:tc>
      </w:tr>
    </w:tbl>
    <w:p w14:paraId="11410429" w14:textId="77777777" w:rsidR="002446A5" w:rsidRPr="00CC7E1B" w:rsidRDefault="002446A5" w:rsidP="002446A5">
      <w:pPr>
        <w:pStyle w:val="2"/>
        <w:numPr>
          <w:ilvl w:val="1"/>
          <w:numId w:val="59"/>
        </w:numPr>
        <w:suppressAutoHyphens/>
        <w:spacing w:after="120" w:line="250" w:lineRule="exact"/>
        <w:jc w:val="both"/>
        <w:rPr>
          <w:ins w:id="582" w:author="Li, Ki Joune" w:date="2024-02-12T17:18:00Z"/>
          <w:szCs w:val="24"/>
          <w:lang w:eastAsia="ko-KR"/>
        </w:rPr>
      </w:pPr>
      <w:ins w:id="583" w:author="Li, Ki Joune" w:date="2024-02-12T17:18:00Z">
        <w:r>
          <w:rPr>
            <w:szCs w:val="24"/>
            <w:lang w:eastAsia="ko-KR"/>
          </w:rPr>
          <w:t>Properties</w:t>
        </w:r>
      </w:ins>
    </w:p>
    <w:tbl>
      <w:tblPr>
        <w:tblStyle w:val="af0"/>
        <w:tblW w:w="0" w:type="auto"/>
        <w:tblLook w:val="04A0" w:firstRow="1" w:lastRow="0" w:firstColumn="1" w:lastColumn="0" w:noHBand="0" w:noVBand="1"/>
      </w:tblPr>
      <w:tblGrid>
        <w:gridCol w:w="1838"/>
        <w:gridCol w:w="8232"/>
      </w:tblGrid>
      <w:tr w:rsidR="002446A5" w14:paraId="4CA277F5" w14:textId="77777777" w:rsidTr="002B0CF6">
        <w:trPr>
          <w:trHeight w:val="265"/>
          <w:ins w:id="584" w:author="Li, Ki Joune" w:date="2024-02-12T17:18:00Z"/>
        </w:trPr>
        <w:tc>
          <w:tcPr>
            <w:tcW w:w="1838" w:type="dxa"/>
            <w:shd w:val="clear" w:color="auto" w:fill="F2F2F2" w:themeFill="background1" w:themeFillShade="F2"/>
          </w:tcPr>
          <w:p w14:paraId="06494063" w14:textId="77777777" w:rsidR="002446A5" w:rsidRPr="00F4002F" w:rsidRDefault="002446A5" w:rsidP="002B0CF6">
            <w:pPr>
              <w:spacing w:after="0"/>
              <w:rPr>
                <w:ins w:id="585" w:author="Li, Ki Joune" w:date="2024-02-12T17:18:00Z"/>
                <w:b/>
                <w:color w:val="000000" w:themeColor="text1"/>
                <w:sz w:val="22"/>
                <w:szCs w:val="22"/>
                <w:lang w:eastAsia="ko-KR"/>
              </w:rPr>
            </w:pPr>
            <w:ins w:id="586" w:author="Li, Ki Joune" w:date="2024-02-12T17:18:00Z">
              <w:r w:rsidRPr="00F4002F">
                <w:rPr>
                  <w:rFonts w:hint="eastAsia"/>
                  <w:b/>
                  <w:color w:val="000000" w:themeColor="text1"/>
                  <w:sz w:val="22"/>
                  <w:szCs w:val="22"/>
                  <w:lang w:eastAsia="ko-KR"/>
                </w:rPr>
                <w:t>I</w:t>
              </w:r>
              <w:r w:rsidRPr="00F4002F">
                <w:rPr>
                  <w:b/>
                  <w:color w:val="000000" w:themeColor="text1"/>
                  <w:sz w:val="22"/>
                  <w:szCs w:val="22"/>
                  <w:lang w:eastAsia="ko-KR"/>
                </w:rPr>
                <w:t>D</w:t>
              </w:r>
            </w:ins>
          </w:p>
        </w:tc>
        <w:tc>
          <w:tcPr>
            <w:tcW w:w="8232" w:type="dxa"/>
          </w:tcPr>
          <w:p w14:paraId="4337BEE0" w14:textId="77777777" w:rsidR="002446A5" w:rsidRPr="008A41CE" w:rsidRDefault="002446A5" w:rsidP="002B0CF6">
            <w:pPr>
              <w:spacing w:after="0"/>
              <w:rPr>
                <w:ins w:id="587" w:author="Li, Ki Joune" w:date="2024-02-12T17:18:00Z"/>
                <w:rFonts w:ascii="Calibri" w:hAnsi="Calibri" w:cs="Calibri"/>
                <w:color w:val="000000" w:themeColor="text1"/>
                <w:sz w:val="22"/>
                <w:szCs w:val="22"/>
                <w:lang w:eastAsia="ko-KR"/>
              </w:rPr>
            </w:pPr>
            <w:ins w:id="588" w:author="Li, Ki Joune" w:date="2024-02-12T17:18:00Z">
              <w:r w:rsidRPr="008A41CE">
                <w:rPr>
                  <w:rFonts w:ascii="Calibri" w:eastAsia="맑은 고딕" w:hAnsi="Calibri" w:cs="Calibri"/>
                  <w:color w:val="000000" w:themeColor="text1"/>
                  <w:sz w:val="22"/>
                  <w:szCs w:val="22"/>
                  <w:lang w:eastAsia="ko-KR"/>
                </w:rPr>
                <w:t>Indoorgml2/ate/properties</w:t>
              </w:r>
            </w:ins>
          </w:p>
        </w:tc>
      </w:tr>
      <w:tr w:rsidR="002446A5" w14:paraId="4AF59BEC" w14:textId="77777777" w:rsidTr="002B0CF6">
        <w:trPr>
          <w:ins w:id="589" w:author="Li, Ki Joune" w:date="2024-02-12T17:18:00Z"/>
        </w:trPr>
        <w:tc>
          <w:tcPr>
            <w:tcW w:w="1838" w:type="dxa"/>
            <w:shd w:val="clear" w:color="auto" w:fill="F2F2F2" w:themeFill="background1" w:themeFillShade="F2"/>
          </w:tcPr>
          <w:p w14:paraId="0FE0D104" w14:textId="77777777" w:rsidR="002446A5" w:rsidRPr="00F4002F" w:rsidRDefault="002446A5" w:rsidP="002B0CF6">
            <w:pPr>
              <w:spacing w:after="0"/>
              <w:rPr>
                <w:ins w:id="590" w:author="Li, Ki Joune" w:date="2024-02-12T17:18:00Z"/>
                <w:b/>
                <w:color w:val="000000" w:themeColor="text1"/>
                <w:sz w:val="22"/>
                <w:szCs w:val="22"/>
                <w:lang w:eastAsia="ko-KR"/>
              </w:rPr>
            </w:pPr>
            <w:ins w:id="591" w:author="Li, Ki Joune" w:date="2024-02-12T17:18:00Z">
              <w:r w:rsidRPr="00F4002F">
                <w:rPr>
                  <w:rFonts w:hint="eastAsia"/>
                  <w:b/>
                  <w:color w:val="000000" w:themeColor="text1"/>
                  <w:sz w:val="22"/>
                  <w:szCs w:val="22"/>
                  <w:lang w:eastAsia="ko-KR"/>
                </w:rPr>
                <w:t>R</w:t>
              </w:r>
              <w:r w:rsidRPr="00F4002F">
                <w:rPr>
                  <w:b/>
                  <w:color w:val="000000" w:themeColor="text1"/>
                  <w:sz w:val="22"/>
                  <w:szCs w:val="22"/>
                  <w:lang w:eastAsia="ko-KR"/>
                </w:rPr>
                <w:t>equirement</w:t>
              </w:r>
            </w:ins>
          </w:p>
        </w:tc>
        <w:tc>
          <w:tcPr>
            <w:tcW w:w="8232" w:type="dxa"/>
          </w:tcPr>
          <w:p w14:paraId="3EBF4638" w14:textId="77777777" w:rsidR="002446A5" w:rsidRPr="00F4002F" w:rsidRDefault="002446A5" w:rsidP="002B0CF6">
            <w:pPr>
              <w:spacing w:after="0"/>
              <w:rPr>
                <w:ins w:id="592" w:author="Li, Ki Joune" w:date="2024-02-12T17:18:00Z"/>
                <w:color w:val="000000" w:themeColor="text1"/>
                <w:sz w:val="22"/>
                <w:szCs w:val="22"/>
                <w:lang w:eastAsia="ko-KR"/>
              </w:rPr>
            </w:pPr>
            <w:ins w:id="593" w:author="Li, Ki Joune" w:date="2024-02-12T17:18:00Z">
              <w:r>
                <w:rPr>
                  <w:rFonts w:hint="eastAsia"/>
                  <w:color w:val="000000" w:themeColor="text1"/>
                  <w:sz w:val="22"/>
                  <w:szCs w:val="22"/>
                  <w:lang w:eastAsia="ko-KR"/>
                </w:rPr>
                <w:t>T</w:t>
              </w:r>
              <w:r>
                <w:rPr>
                  <w:color w:val="000000" w:themeColor="text1"/>
                  <w:sz w:val="22"/>
                  <w:szCs w:val="22"/>
                  <w:lang w:eastAsia="ko-KR"/>
                </w:rPr>
                <w:t xml:space="preserve">he properties of classes defined in the UML diagrams in the core and navigation modules shall be correctly applied to any implementation of </w:t>
              </w:r>
              <w:proofErr w:type="spellStart"/>
              <w:r>
                <w:rPr>
                  <w:color w:val="000000" w:themeColor="text1"/>
                  <w:sz w:val="22"/>
                  <w:szCs w:val="22"/>
                  <w:lang w:eastAsia="ko-KR"/>
                </w:rPr>
                <w:t>IndoorGML</w:t>
              </w:r>
              <w:proofErr w:type="spellEnd"/>
              <w:r>
                <w:rPr>
                  <w:color w:val="000000" w:themeColor="text1"/>
                  <w:sz w:val="22"/>
                  <w:szCs w:val="22"/>
                  <w:lang w:eastAsia="ko-KR"/>
                </w:rPr>
                <w:t xml:space="preserve"> 2.</w:t>
              </w:r>
            </w:ins>
          </w:p>
        </w:tc>
      </w:tr>
      <w:tr w:rsidR="002446A5" w14:paraId="0E8B5485" w14:textId="77777777" w:rsidTr="002B0CF6">
        <w:trPr>
          <w:trHeight w:val="54"/>
          <w:ins w:id="594" w:author="Li, Ki Joune" w:date="2024-02-12T17:18:00Z"/>
        </w:trPr>
        <w:tc>
          <w:tcPr>
            <w:tcW w:w="1838" w:type="dxa"/>
            <w:shd w:val="clear" w:color="auto" w:fill="F2F2F2" w:themeFill="background1" w:themeFillShade="F2"/>
          </w:tcPr>
          <w:p w14:paraId="4B6B94CF" w14:textId="77777777" w:rsidR="002446A5" w:rsidRPr="00F4002F" w:rsidRDefault="002446A5" w:rsidP="002B0CF6">
            <w:pPr>
              <w:spacing w:after="0"/>
              <w:rPr>
                <w:ins w:id="595" w:author="Li, Ki Joune" w:date="2024-02-12T17:18:00Z"/>
                <w:b/>
                <w:color w:val="000000" w:themeColor="text1"/>
                <w:sz w:val="22"/>
                <w:szCs w:val="22"/>
                <w:lang w:eastAsia="ko-KR"/>
              </w:rPr>
            </w:pPr>
            <w:ins w:id="596" w:author="Li, Ki Joune" w:date="2024-02-12T17:18:00Z">
              <w:r>
                <w:rPr>
                  <w:rFonts w:hint="eastAsia"/>
                  <w:b/>
                  <w:color w:val="000000" w:themeColor="text1"/>
                  <w:sz w:val="22"/>
                  <w:szCs w:val="22"/>
                  <w:lang w:eastAsia="ko-KR"/>
                </w:rPr>
                <w:t>T</w:t>
              </w:r>
              <w:r>
                <w:rPr>
                  <w:b/>
                  <w:color w:val="000000" w:themeColor="text1"/>
                  <w:sz w:val="22"/>
                  <w:szCs w:val="22"/>
                  <w:lang w:eastAsia="ko-KR"/>
                </w:rPr>
                <w:t>est Method</w:t>
              </w:r>
            </w:ins>
          </w:p>
        </w:tc>
        <w:tc>
          <w:tcPr>
            <w:tcW w:w="8232" w:type="dxa"/>
          </w:tcPr>
          <w:p w14:paraId="7938AE80" w14:textId="77777777" w:rsidR="002446A5" w:rsidRPr="00F4002F" w:rsidRDefault="002446A5" w:rsidP="002B0CF6">
            <w:pPr>
              <w:spacing w:after="0"/>
              <w:rPr>
                <w:ins w:id="597" w:author="Li, Ki Joune" w:date="2024-02-12T17:18:00Z"/>
                <w:color w:val="000000" w:themeColor="text1"/>
                <w:sz w:val="22"/>
                <w:szCs w:val="22"/>
                <w:lang w:eastAsia="ko-KR"/>
              </w:rPr>
            </w:pPr>
            <w:ins w:id="598" w:author="Li, Ki Joune" w:date="2024-02-12T17:18:00Z">
              <w:r>
                <w:rPr>
                  <w:rFonts w:hint="eastAsia"/>
                  <w:color w:val="000000" w:themeColor="text1"/>
                  <w:sz w:val="22"/>
                  <w:szCs w:val="22"/>
                  <w:lang w:eastAsia="ko-KR"/>
                </w:rPr>
                <w:t>M</w:t>
              </w:r>
              <w:r>
                <w:rPr>
                  <w:color w:val="000000" w:themeColor="text1"/>
                  <w:sz w:val="22"/>
                  <w:szCs w:val="22"/>
                  <w:lang w:eastAsia="ko-KR"/>
                </w:rPr>
                <w:t>anual or automated inspection</w:t>
              </w:r>
            </w:ins>
          </w:p>
        </w:tc>
      </w:tr>
    </w:tbl>
    <w:p w14:paraId="12363B13" w14:textId="77777777" w:rsidR="002446A5" w:rsidRPr="00CC7E1B" w:rsidRDefault="002446A5" w:rsidP="002446A5">
      <w:pPr>
        <w:pStyle w:val="2"/>
        <w:numPr>
          <w:ilvl w:val="1"/>
          <w:numId w:val="59"/>
        </w:numPr>
        <w:suppressAutoHyphens/>
        <w:spacing w:after="120" w:line="250" w:lineRule="exact"/>
        <w:jc w:val="both"/>
        <w:rPr>
          <w:ins w:id="599" w:author="Li, Ki Joune" w:date="2024-02-12T17:18:00Z"/>
          <w:szCs w:val="24"/>
          <w:lang w:eastAsia="ko-KR"/>
        </w:rPr>
      </w:pPr>
      <w:ins w:id="600" w:author="Li, Ki Joune" w:date="2024-02-12T17:18:00Z">
        <w:r>
          <w:rPr>
            <w:szCs w:val="24"/>
            <w:lang w:eastAsia="ko-KR"/>
          </w:rPr>
          <w:t>Code List</w:t>
        </w:r>
      </w:ins>
    </w:p>
    <w:tbl>
      <w:tblPr>
        <w:tblStyle w:val="af0"/>
        <w:tblW w:w="0" w:type="auto"/>
        <w:tblLook w:val="04A0" w:firstRow="1" w:lastRow="0" w:firstColumn="1" w:lastColumn="0" w:noHBand="0" w:noVBand="1"/>
      </w:tblPr>
      <w:tblGrid>
        <w:gridCol w:w="1838"/>
        <w:gridCol w:w="8232"/>
      </w:tblGrid>
      <w:tr w:rsidR="002446A5" w14:paraId="51BC8A26" w14:textId="77777777" w:rsidTr="002B0CF6">
        <w:trPr>
          <w:trHeight w:val="265"/>
          <w:ins w:id="601" w:author="Li, Ki Joune" w:date="2024-02-12T17:18:00Z"/>
        </w:trPr>
        <w:tc>
          <w:tcPr>
            <w:tcW w:w="1838" w:type="dxa"/>
            <w:shd w:val="clear" w:color="auto" w:fill="F2F2F2" w:themeFill="background1" w:themeFillShade="F2"/>
          </w:tcPr>
          <w:p w14:paraId="458509B0" w14:textId="77777777" w:rsidR="002446A5" w:rsidRPr="00F4002F" w:rsidRDefault="002446A5" w:rsidP="002B0CF6">
            <w:pPr>
              <w:spacing w:after="0"/>
              <w:rPr>
                <w:ins w:id="602" w:author="Li, Ki Joune" w:date="2024-02-12T17:18:00Z"/>
                <w:b/>
                <w:color w:val="000000" w:themeColor="text1"/>
                <w:sz w:val="22"/>
                <w:szCs w:val="22"/>
                <w:lang w:eastAsia="ko-KR"/>
              </w:rPr>
            </w:pPr>
            <w:ins w:id="603" w:author="Li, Ki Joune" w:date="2024-02-12T17:18:00Z">
              <w:r w:rsidRPr="00F4002F">
                <w:rPr>
                  <w:rFonts w:hint="eastAsia"/>
                  <w:b/>
                  <w:color w:val="000000" w:themeColor="text1"/>
                  <w:sz w:val="22"/>
                  <w:szCs w:val="22"/>
                  <w:lang w:eastAsia="ko-KR"/>
                </w:rPr>
                <w:t>I</w:t>
              </w:r>
              <w:r w:rsidRPr="00F4002F">
                <w:rPr>
                  <w:b/>
                  <w:color w:val="000000" w:themeColor="text1"/>
                  <w:sz w:val="22"/>
                  <w:szCs w:val="22"/>
                  <w:lang w:eastAsia="ko-KR"/>
                </w:rPr>
                <w:t>D</w:t>
              </w:r>
            </w:ins>
          </w:p>
        </w:tc>
        <w:tc>
          <w:tcPr>
            <w:tcW w:w="8232" w:type="dxa"/>
          </w:tcPr>
          <w:p w14:paraId="1BD19136" w14:textId="77777777" w:rsidR="002446A5" w:rsidRPr="008A41CE" w:rsidRDefault="002446A5" w:rsidP="002B0CF6">
            <w:pPr>
              <w:spacing w:after="0"/>
              <w:rPr>
                <w:ins w:id="604" w:author="Li, Ki Joune" w:date="2024-02-12T17:18:00Z"/>
                <w:rFonts w:ascii="Calibri" w:hAnsi="Calibri" w:cs="Calibri"/>
                <w:color w:val="000000" w:themeColor="text1"/>
                <w:sz w:val="22"/>
                <w:szCs w:val="22"/>
                <w:lang w:eastAsia="ko-KR"/>
              </w:rPr>
            </w:pPr>
            <w:ins w:id="605" w:author="Li, Ki Joune" w:date="2024-02-12T17:18:00Z">
              <w:r w:rsidRPr="008A41CE">
                <w:rPr>
                  <w:rFonts w:ascii="Calibri" w:eastAsia="맑은 고딕" w:hAnsi="Calibri" w:cs="Calibri"/>
                  <w:color w:val="000000" w:themeColor="text1"/>
                  <w:sz w:val="22"/>
                  <w:szCs w:val="22"/>
                  <w:lang w:eastAsia="ko-KR"/>
                </w:rPr>
                <w:t>Indoorgml2/ate/</w:t>
              </w:r>
              <w:proofErr w:type="spellStart"/>
              <w:r w:rsidRPr="008A41CE">
                <w:rPr>
                  <w:rFonts w:ascii="Calibri" w:eastAsia="맑은 고딕" w:hAnsi="Calibri" w:cs="Calibri"/>
                  <w:color w:val="000000" w:themeColor="text1"/>
                  <w:sz w:val="22"/>
                  <w:szCs w:val="22"/>
                  <w:lang w:eastAsia="ko-KR"/>
                </w:rPr>
                <w:t>codelist</w:t>
              </w:r>
              <w:proofErr w:type="spellEnd"/>
            </w:ins>
          </w:p>
        </w:tc>
      </w:tr>
      <w:tr w:rsidR="002446A5" w14:paraId="634DD4EF" w14:textId="77777777" w:rsidTr="002B0CF6">
        <w:trPr>
          <w:ins w:id="606" w:author="Li, Ki Joune" w:date="2024-02-12T17:18:00Z"/>
        </w:trPr>
        <w:tc>
          <w:tcPr>
            <w:tcW w:w="1838" w:type="dxa"/>
            <w:shd w:val="clear" w:color="auto" w:fill="F2F2F2" w:themeFill="background1" w:themeFillShade="F2"/>
          </w:tcPr>
          <w:p w14:paraId="490CC339" w14:textId="77777777" w:rsidR="002446A5" w:rsidRPr="00F4002F" w:rsidRDefault="002446A5" w:rsidP="002B0CF6">
            <w:pPr>
              <w:spacing w:after="0"/>
              <w:rPr>
                <w:ins w:id="607" w:author="Li, Ki Joune" w:date="2024-02-12T17:18:00Z"/>
                <w:b/>
                <w:color w:val="000000" w:themeColor="text1"/>
                <w:sz w:val="22"/>
                <w:szCs w:val="22"/>
                <w:lang w:eastAsia="ko-KR"/>
              </w:rPr>
            </w:pPr>
            <w:ins w:id="608" w:author="Li, Ki Joune" w:date="2024-02-12T17:18:00Z">
              <w:r w:rsidRPr="00F4002F">
                <w:rPr>
                  <w:rFonts w:hint="eastAsia"/>
                  <w:b/>
                  <w:color w:val="000000" w:themeColor="text1"/>
                  <w:sz w:val="22"/>
                  <w:szCs w:val="22"/>
                  <w:lang w:eastAsia="ko-KR"/>
                </w:rPr>
                <w:t>R</w:t>
              </w:r>
              <w:r w:rsidRPr="00F4002F">
                <w:rPr>
                  <w:b/>
                  <w:color w:val="000000" w:themeColor="text1"/>
                  <w:sz w:val="22"/>
                  <w:szCs w:val="22"/>
                  <w:lang w:eastAsia="ko-KR"/>
                </w:rPr>
                <w:t>equirement</w:t>
              </w:r>
            </w:ins>
          </w:p>
        </w:tc>
        <w:tc>
          <w:tcPr>
            <w:tcW w:w="8232" w:type="dxa"/>
          </w:tcPr>
          <w:p w14:paraId="09AA3F5F" w14:textId="77777777" w:rsidR="002446A5" w:rsidRPr="00F4002F" w:rsidRDefault="002446A5" w:rsidP="002B0CF6">
            <w:pPr>
              <w:spacing w:after="0"/>
              <w:rPr>
                <w:ins w:id="609" w:author="Li, Ki Joune" w:date="2024-02-12T17:18:00Z"/>
                <w:color w:val="000000" w:themeColor="text1"/>
                <w:sz w:val="22"/>
                <w:szCs w:val="22"/>
                <w:lang w:eastAsia="ko-KR"/>
              </w:rPr>
            </w:pPr>
            <w:ins w:id="610" w:author="Li, Ki Joune" w:date="2024-02-12T17:18:00Z">
              <w:r>
                <w:rPr>
                  <w:rFonts w:hint="eastAsia"/>
                  <w:color w:val="000000" w:themeColor="text1"/>
                  <w:sz w:val="22"/>
                  <w:szCs w:val="22"/>
                  <w:lang w:eastAsia="ko-KR"/>
                </w:rPr>
                <w:t>T</w:t>
              </w:r>
              <w:r>
                <w:rPr>
                  <w:color w:val="000000" w:themeColor="text1"/>
                  <w:sz w:val="22"/>
                  <w:szCs w:val="22"/>
                  <w:lang w:eastAsia="ko-KR"/>
                </w:rPr>
                <w:t xml:space="preserve">he value of class properties shall be in the code list if the value type is defined as an enumeration in the UML diagrams in the core and navigation modules of </w:t>
              </w:r>
              <w:proofErr w:type="spellStart"/>
              <w:r>
                <w:rPr>
                  <w:color w:val="000000" w:themeColor="text1"/>
                  <w:sz w:val="22"/>
                  <w:szCs w:val="22"/>
                  <w:lang w:eastAsia="ko-KR"/>
                </w:rPr>
                <w:t>IndoorGML</w:t>
              </w:r>
              <w:proofErr w:type="spellEnd"/>
              <w:r>
                <w:rPr>
                  <w:color w:val="000000" w:themeColor="text1"/>
                  <w:sz w:val="22"/>
                  <w:szCs w:val="22"/>
                  <w:lang w:eastAsia="ko-KR"/>
                </w:rPr>
                <w:t xml:space="preserve"> 2.</w:t>
              </w:r>
            </w:ins>
          </w:p>
        </w:tc>
      </w:tr>
      <w:tr w:rsidR="002446A5" w14:paraId="2BCF27D1" w14:textId="77777777" w:rsidTr="002B0CF6">
        <w:trPr>
          <w:trHeight w:val="54"/>
          <w:ins w:id="611" w:author="Li, Ki Joune" w:date="2024-02-12T17:18:00Z"/>
        </w:trPr>
        <w:tc>
          <w:tcPr>
            <w:tcW w:w="1838" w:type="dxa"/>
            <w:shd w:val="clear" w:color="auto" w:fill="F2F2F2" w:themeFill="background1" w:themeFillShade="F2"/>
          </w:tcPr>
          <w:p w14:paraId="3BEEC238" w14:textId="77777777" w:rsidR="002446A5" w:rsidRPr="00F4002F" w:rsidRDefault="002446A5" w:rsidP="002B0CF6">
            <w:pPr>
              <w:spacing w:after="0"/>
              <w:rPr>
                <w:ins w:id="612" w:author="Li, Ki Joune" w:date="2024-02-12T17:18:00Z"/>
                <w:b/>
                <w:color w:val="000000" w:themeColor="text1"/>
                <w:sz w:val="22"/>
                <w:szCs w:val="22"/>
                <w:lang w:eastAsia="ko-KR"/>
              </w:rPr>
            </w:pPr>
            <w:ins w:id="613" w:author="Li, Ki Joune" w:date="2024-02-12T17:18:00Z">
              <w:r>
                <w:rPr>
                  <w:rFonts w:hint="eastAsia"/>
                  <w:b/>
                  <w:color w:val="000000" w:themeColor="text1"/>
                  <w:sz w:val="22"/>
                  <w:szCs w:val="22"/>
                  <w:lang w:eastAsia="ko-KR"/>
                </w:rPr>
                <w:t>T</w:t>
              </w:r>
              <w:r>
                <w:rPr>
                  <w:b/>
                  <w:color w:val="000000" w:themeColor="text1"/>
                  <w:sz w:val="22"/>
                  <w:szCs w:val="22"/>
                  <w:lang w:eastAsia="ko-KR"/>
                </w:rPr>
                <w:t>est Method</w:t>
              </w:r>
            </w:ins>
          </w:p>
        </w:tc>
        <w:tc>
          <w:tcPr>
            <w:tcW w:w="8232" w:type="dxa"/>
          </w:tcPr>
          <w:p w14:paraId="519DBFAD" w14:textId="77777777" w:rsidR="002446A5" w:rsidRPr="00F4002F" w:rsidRDefault="002446A5" w:rsidP="002B0CF6">
            <w:pPr>
              <w:spacing w:after="0"/>
              <w:rPr>
                <w:ins w:id="614" w:author="Li, Ki Joune" w:date="2024-02-12T17:18:00Z"/>
                <w:color w:val="000000" w:themeColor="text1"/>
                <w:sz w:val="22"/>
                <w:szCs w:val="22"/>
                <w:lang w:eastAsia="ko-KR"/>
              </w:rPr>
            </w:pPr>
            <w:ins w:id="615" w:author="Li, Ki Joune" w:date="2024-02-12T17:18:00Z">
              <w:r>
                <w:rPr>
                  <w:rFonts w:hint="eastAsia"/>
                  <w:color w:val="000000" w:themeColor="text1"/>
                  <w:sz w:val="22"/>
                  <w:szCs w:val="22"/>
                  <w:lang w:eastAsia="ko-KR"/>
                </w:rPr>
                <w:t>M</w:t>
              </w:r>
              <w:r>
                <w:rPr>
                  <w:color w:val="000000" w:themeColor="text1"/>
                  <w:sz w:val="22"/>
                  <w:szCs w:val="22"/>
                  <w:lang w:eastAsia="ko-KR"/>
                </w:rPr>
                <w:t>anual or automated inspection</w:t>
              </w:r>
            </w:ins>
          </w:p>
        </w:tc>
      </w:tr>
    </w:tbl>
    <w:p w14:paraId="453739D8" w14:textId="77777777" w:rsidR="002446A5" w:rsidRPr="00CC7E1B" w:rsidRDefault="002446A5" w:rsidP="002446A5">
      <w:pPr>
        <w:pStyle w:val="2"/>
        <w:numPr>
          <w:ilvl w:val="1"/>
          <w:numId w:val="59"/>
        </w:numPr>
        <w:suppressAutoHyphens/>
        <w:spacing w:after="120" w:line="250" w:lineRule="exact"/>
        <w:jc w:val="both"/>
        <w:rPr>
          <w:ins w:id="616" w:author="Li, Ki Joune" w:date="2024-02-12T17:18:00Z"/>
          <w:szCs w:val="24"/>
          <w:lang w:eastAsia="ko-KR"/>
        </w:rPr>
      </w:pPr>
      <w:ins w:id="617" w:author="Li, Ki Joune" w:date="2024-02-12T17:18:00Z">
        <w:r>
          <w:rPr>
            <w:szCs w:val="24"/>
            <w:lang w:eastAsia="ko-KR"/>
          </w:rPr>
          <w:t xml:space="preserve">Class </w:t>
        </w:r>
        <w:proofErr w:type="spellStart"/>
        <w:r w:rsidRPr="008A41CE">
          <w:rPr>
            <w:rFonts w:ascii="Calibri" w:hAnsi="Calibri" w:cs="Calibri"/>
            <w:szCs w:val="24"/>
            <w:lang w:eastAsia="ko-KR"/>
          </w:rPr>
          <w:t>ThematicLayer</w:t>
        </w:r>
        <w:proofErr w:type="spellEnd"/>
      </w:ins>
    </w:p>
    <w:tbl>
      <w:tblPr>
        <w:tblStyle w:val="af0"/>
        <w:tblW w:w="0" w:type="auto"/>
        <w:tblLook w:val="04A0" w:firstRow="1" w:lastRow="0" w:firstColumn="1" w:lastColumn="0" w:noHBand="0" w:noVBand="1"/>
      </w:tblPr>
      <w:tblGrid>
        <w:gridCol w:w="1838"/>
        <w:gridCol w:w="8232"/>
      </w:tblGrid>
      <w:tr w:rsidR="002446A5" w14:paraId="26861F3D" w14:textId="77777777" w:rsidTr="002B0CF6">
        <w:trPr>
          <w:trHeight w:val="265"/>
          <w:ins w:id="618" w:author="Li, Ki Joune" w:date="2024-02-12T17:18:00Z"/>
        </w:trPr>
        <w:tc>
          <w:tcPr>
            <w:tcW w:w="1838" w:type="dxa"/>
            <w:shd w:val="clear" w:color="auto" w:fill="F2F2F2" w:themeFill="background1" w:themeFillShade="F2"/>
          </w:tcPr>
          <w:p w14:paraId="72B2E0CB" w14:textId="77777777" w:rsidR="002446A5" w:rsidRPr="00F4002F" w:rsidRDefault="002446A5" w:rsidP="002B0CF6">
            <w:pPr>
              <w:spacing w:after="0"/>
              <w:rPr>
                <w:ins w:id="619" w:author="Li, Ki Joune" w:date="2024-02-12T17:18:00Z"/>
                <w:b/>
                <w:color w:val="000000" w:themeColor="text1"/>
                <w:sz w:val="22"/>
                <w:szCs w:val="22"/>
                <w:lang w:eastAsia="ko-KR"/>
              </w:rPr>
            </w:pPr>
            <w:ins w:id="620" w:author="Li, Ki Joune" w:date="2024-02-12T17:18:00Z">
              <w:r w:rsidRPr="00F4002F">
                <w:rPr>
                  <w:rFonts w:hint="eastAsia"/>
                  <w:b/>
                  <w:color w:val="000000" w:themeColor="text1"/>
                  <w:sz w:val="22"/>
                  <w:szCs w:val="22"/>
                  <w:lang w:eastAsia="ko-KR"/>
                </w:rPr>
                <w:t>I</w:t>
              </w:r>
              <w:r w:rsidRPr="00F4002F">
                <w:rPr>
                  <w:b/>
                  <w:color w:val="000000" w:themeColor="text1"/>
                  <w:sz w:val="22"/>
                  <w:szCs w:val="22"/>
                  <w:lang w:eastAsia="ko-KR"/>
                </w:rPr>
                <w:t>D</w:t>
              </w:r>
            </w:ins>
          </w:p>
        </w:tc>
        <w:tc>
          <w:tcPr>
            <w:tcW w:w="8232" w:type="dxa"/>
          </w:tcPr>
          <w:p w14:paraId="5366B6F8" w14:textId="77777777" w:rsidR="002446A5" w:rsidRPr="008A41CE" w:rsidRDefault="002446A5" w:rsidP="002B0CF6">
            <w:pPr>
              <w:spacing w:after="0"/>
              <w:rPr>
                <w:ins w:id="621" w:author="Li, Ki Joune" w:date="2024-02-12T17:18:00Z"/>
                <w:rFonts w:ascii="Calibri" w:hAnsi="Calibri" w:cs="Calibri"/>
                <w:color w:val="000000" w:themeColor="text1"/>
                <w:sz w:val="22"/>
                <w:szCs w:val="22"/>
                <w:lang w:eastAsia="ko-KR"/>
              </w:rPr>
            </w:pPr>
            <w:ins w:id="622" w:author="Li, Ki Joune" w:date="2024-02-12T17:18:00Z">
              <w:r w:rsidRPr="008A41CE">
                <w:rPr>
                  <w:rFonts w:ascii="Calibri" w:eastAsia="맑은 고딕" w:hAnsi="Calibri" w:cs="Calibri"/>
                  <w:color w:val="000000" w:themeColor="text1"/>
                  <w:sz w:val="22"/>
                  <w:szCs w:val="22"/>
                  <w:lang w:eastAsia="ko-KR"/>
                </w:rPr>
                <w:t>Indoorgml2/ate/</w:t>
              </w:r>
              <w:proofErr w:type="spellStart"/>
              <w:r w:rsidRPr="008A41CE">
                <w:rPr>
                  <w:rFonts w:ascii="Calibri" w:eastAsia="맑은 고딕" w:hAnsi="Calibri" w:cs="Calibri"/>
                  <w:color w:val="000000" w:themeColor="text1"/>
                  <w:sz w:val="22"/>
                  <w:szCs w:val="22"/>
                  <w:lang w:eastAsia="ko-KR"/>
                </w:rPr>
                <w:t>thematiclayer</w:t>
              </w:r>
              <w:proofErr w:type="spellEnd"/>
            </w:ins>
          </w:p>
        </w:tc>
      </w:tr>
      <w:tr w:rsidR="002446A5" w14:paraId="169055F9" w14:textId="77777777" w:rsidTr="002B0CF6">
        <w:trPr>
          <w:ins w:id="623" w:author="Li, Ki Joune" w:date="2024-02-12T17:18:00Z"/>
        </w:trPr>
        <w:tc>
          <w:tcPr>
            <w:tcW w:w="1838" w:type="dxa"/>
            <w:shd w:val="clear" w:color="auto" w:fill="F2F2F2" w:themeFill="background1" w:themeFillShade="F2"/>
          </w:tcPr>
          <w:p w14:paraId="02692428" w14:textId="77777777" w:rsidR="002446A5" w:rsidRPr="00F4002F" w:rsidRDefault="002446A5" w:rsidP="002B0CF6">
            <w:pPr>
              <w:spacing w:after="0"/>
              <w:rPr>
                <w:ins w:id="624" w:author="Li, Ki Joune" w:date="2024-02-12T17:18:00Z"/>
                <w:b/>
                <w:color w:val="000000" w:themeColor="text1"/>
                <w:sz w:val="22"/>
                <w:szCs w:val="22"/>
                <w:lang w:eastAsia="ko-KR"/>
              </w:rPr>
            </w:pPr>
            <w:ins w:id="625" w:author="Li, Ki Joune" w:date="2024-02-12T17:18:00Z">
              <w:r w:rsidRPr="00F4002F">
                <w:rPr>
                  <w:rFonts w:hint="eastAsia"/>
                  <w:b/>
                  <w:color w:val="000000" w:themeColor="text1"/>
                  <w:sz w:val="22"/>
                  <w:szCs w:val="22"/>
                  <w:lang w:eastAsia="ko-KR"/>
                </w:rPr>
                <w:t>R</w:t>
              </w:r>
              <w:r w:rsidRPr="00F4002F">
                <w:rPr>
                  <w:b/>
                  <w:color w:val="000000" w:themeColor="text1"/>
                  <w:sz w:val="22"/>
                  <w:szCs w:val="22"/>
                  <w:lang w:eastAsia="ko-KR"/>
                </w:rPr>
                <w:t>equirement</w:t>
              </w:r>
            </w:ins>
          </w:p>
        </w:tc>
        <w:tc>
          <w:tcPr>
            <w:tcW w:w="8232" w:type="dxa"/>
            <w:vAlign w:val="center"/>
          </w:tcPr>
          <w:p w14:paraId="169CC077" w14:textId="77777777" w:rsidR="002446A5" w:rsidRPr="008A41CE" w:rsidRDefault="002446A5" w:rsidP="002B0CF6">
            <w:pPr>
              <w:spacing w:after="0"/>
              <w:rPr>
                <w:ins w:id="626" w:author="Li, Ki Joune" w:date="2024-02-12T17:18:00Z"/>
                <w:rFonts w:ascii="Calibri" w:hAnsi="Calibri" w:cs="Calibri"/>
                <w:color w:val="000000" w:themeColor="text1"/>
                <w:sz w:val="22"/>
                <w:szCs w:val="22"/>
                <w:lang w:eastAsia="ko-KR"/>
              </w:rPr>
            </w:pPr>
            <w:ins w:id="627" w:author="Li, Ki Joune" w:date="2024-02-12T17:18:00Z">
              <w:r w:rsidRPr="008A41CE">
                <w:rPr>
                  <w:rFonts w:ascii="Calibri" w:eastAsia="맑은 고딕" w:hAnsi="Calibri" w:cs="Calibri"/>
                  <w:color w:val="000000" w:themeColor="text1"/>
                  <w:sz w:val="22"/>
                  <w:szCs w:val="22"/>
                  <w:lang w:eastAsia="ko-KR"/>
                </w:rPr>
                <w:t>Indoorgml2/constraints/thematiclayer-1</w:t>
              </w:r>
            </w:ins>
          </w:p>
        </w:tc>
      </w:tr>
      <w:tr w:rsidR="002446A5" w14:paraId="6F2F7F75" w14:textId="77777777" w:rsidTr="002B0CF6">
        <w:trPr>
          <w:trHeight w:val="54"/>
          <w:ins w:id="628" w:author="Li, Ki Joune" w:date="2024-02-12T17:18:00Z"/>
        </w:trPr>
        <w:tc>
          <w:tcPr>
            <w:tcW w:w="1838" w:type="dxa"/>
            <w:shd w:val="clear" w:color="auto" w:fill="F2F2F2" w:themeFill="background1" w:themeFillShade="F2"/>
          </w:tcPr>
          <w:p w14:paraId="3A3EF98A" w14:textId="77777777" w:rsidR="002446A5" w:rsidRPr="00F4002F" w:rsidRDefault="002446A5" w:rsidP="002B0CF6">
            <w:pPr>
              <w:spacing w:after="0"/>
              <w:rPr>
                <w:ins w:id="629" w:author="Li, Ki Joune" w:date="2024-02-12T17:18:00Z"/>
                <w:b/>
                <w:color w:val="000000" w:themeColor="text1"/>
                <w:sz w:val="22"/>
                <w:szCs w:val="22"/>
                <w:lang w:eastAsia="ko-KR"/>
              </w:rPr>
            </w:pPr>
            <w:ins w:id="630" w:author="Li, Ki Joune" w:date="2024-02-12T17:18:00Z">
              <w:r>
                <w:rPr>
                  <w:rFonts w:hint="eastAsia"/>
                  <w:b/>
                  <w:color w:val="000000" w:themeColor="text1"/>
                  <w:sz w:val="22"/>
                  <w:szCs w:val="22"/>
                  <w:lang w:eastAsia="ko-KR"/>
                </w:rPr>
                <w:t>T</w:t>
              </w:r>
              <w:r>
                <w:rPr>
                  <w:b/>
                  <w:color w:val="000000" w:themeColor="text1"/>
                  <w:sz w:val="22"/>
                  <w:szCs w:val="22"/>
                  <w:lang w:eastAsia="ko-KR"/>
                </w:rPr>
                <w:t>est Method</w:t>
              </w:r>
            </w:ins>
          </w:p>
        </w:tc>
        <w:tc>
          <w:tcPr>
            <w:tcW w:w="8232" w:type="dxa"/>
          </w:tcPr>
          <w:p w14:paraId="1CF7F2EF" w14:textId="77777777" w:rsidR="002446A5" w:rsidRPr="00F4002F" w:rsidRDefault="002446A5" w:rsidP="002B0CF6">
            <w:pPr>
              <w:spacing w:after="0"/>
              <w:rPr>
                <w:ins w:id="631" w:author="Li, Ki Joune" w:date="2024-02-12T17:18:00Z"/>
                <w:color w:val="000000" w:themeColor="text1"/>
                <w:sz w:val="22"/>
                <w:szCs w:val="22"/>
                <w:lang w:eastAsia="ko-KR"/>
              </w:rPr>
            </w:pPr>
            <w:ins w:id="632" w:author="Li, Ki Joune" w:date="2024-02-12T17:18:00Z">
              <w:r>
                <w:rPr>
                  <w:rFonts w:hint="eastAsia"/>
                  <w:color w:val="000000" w:themeColor="text1"/>
                  <w:sz w:val="22"/>
                  <w:szCs w:val="22"/>
                  <w:lang w:eastAsia="ko-KR"/>
                </w:rPr>
                <w:t>M</w:t>
              </w:r>
              <w:r>
                <w:rPr>
                  <w:color w:val="000000" w:themeColor="text1"/>
                  <w:sz w:val="22"/>
                  <w:szCs w:val="22"/>
                  <w:lang w:eastAsia="ko-KR"/>
                </w:rPr>
                <w:t>anual or automated inspection</w:t>
              </w:r>
            </w:ins>
          </w:p>
        </w:tc>
      </w:tr>
    </w:tbl>
    <w:p w14:paraId="0C399408" w14:textId="77777777" w:rsidR="002446A5" w:rsidRPr="00CC7E1B" w:rsidRDefault="002446A5" w:rsidP="002446A5">
      <w:pPr>
        <w:pStyle w:val="2"/>
        <w:numPr>
          <w:ilvl w:val="1"/>
          <w:numId w:val="59"/>
        </w:numPr>
        <w:suppressAutoHyphens/>
        <w:spacing w:after="120" w:line="250" w:lineRule="exact"/>
        <w:jc w:val="both"/>
        <w:rPr>
          <w:ins w:id="633" w:author="Li, Ki Joune" w:date="2024-02-12T17:18:00Z"/>
          <w:szCs w:val="24"/>
          <w:lang w:eastAsia="ko-KR"/>
        </w:rPr>
      </w:pPr>
      <w:ins w:id="634" w:author="Li, Ki Joune" w:date="2024-02-12T17:18:00Z">
        <w:r>
          <w:rPr>
            <w:szCs w:val="24"/>
            <w:lang w:eastAsia="ko-KR"/>
          </w:rPr>
          <w:t xml:space="preserve">Class </w:t>
        </w:r>
        <w:proofErr w:type="spellStart"/>
        <w:r>
          <w:rPr>
            <w:rFonts w:ascii="Calibri" w:hAnsi="Calibri" w:cs="Calibri"/>
            <w:szCs w:val="24"/>
            <w:lang w:eastAsia="ko-KR"/>
          </w:rPr>
          <w:t>CellSpace</w:t>
        </w:r>
        <w:proofErr w:type="spellEnd"/>
      </w:ins>
    </w:p>
    <w:tbl>
      <w:tblPr>
        <w:tblStyle w:val="af0"/>
        <w:tblW w:w="0" w:type="auto"/>
        <w:tblLook w:val="04A0" w:firstRow="1" w:lastRow="0" w:firstColumn="1" w:lastColumn="0" w:noHBand="0" w:noVBand="1"/>
      </w:tblPr>
      <w:tblGrid>
        <w:gridCol w:w="1838"/>
        <w:gridCol w:w="8232"/>
      </w:tblGrid>
      <w:tr w:rsidR="002446A5" w14:paraId="7FB567F3" w14:textId="77777777" w:rsidTr="002B0CF6">
        <w:trPr>
          <w:trHeight w:val="265"/>
          <w:ins w:id="635" w:author="Li, Ki Joune" w:date="2024-02-12T17:18:00Z"/>
        </w:trPr>
        <w:tc>
          <w:tcPr>
            <w:tcW w:w="1838" w:type="dxa"/>
            <w:shd w:val="clear" w:color="auto" w:fill="F2F2F2" w:themeFill="background1" w:themeFillShade="F2"/>
          </w:tcPr>
          <w:p w14:paraId="17F0B95F" w14:textId="77777777" w:rsidR="002446A5" w:rsidRPr="00F4002F" w:rsidRDefault="002446A5" w:rsidP="002B0CF6">
            <w:pPr>
              <w:spacing w:after="0"/>
              <w:rPr>
                <w:ins w:id="636" w:author="Li, Ki Joune" w:date="2024-02-12T17:18:00Z"/>
                <w:b/>
                <w:color w:val="000000" w:themeColor="text1"/>
                <w:sz w:val="22"/>
                <w:szCs w:val="22"/>
                <w:lang w:eastAsia="ko-KR"/>
              </w:rPr>
            </w:pPr>
            <w:ins w:id="637" w:author="Li, Ki Joune" w:date="2024-02-12T17:18:00Z">
              <w:r w:rsidRPr="00F4002F">
                <w:rPr>
                  <w:rFonts w:hint="eastAsia"/>
                  <w:b/>
                  <w:color w:val="000000" w:themeColor="text1"/>
                  <w:sz w:val="22"/>
                  <w:szCs w:val="22"/>
                  <w:lang w:eastAsia="ko-KR"/>
                </w:rPr>
                <w:t>I</w:t>
              </w:r>
              <w:r w:rsidRPr="00F4002F">
                <w:rPr>
                  <w:b/>
                  <w:color w:val="000000" w:themeColor="text1"/>
                  <w:sz w:val="22"/>
                  <w:szCs w:val="22"/>
                  <w:lang w:eastAsia="ko-KR"/>
                </w:rPr>
                <w:t>D</w:t>
              </w:r>
            </w:ins>
          </w:p>
        </w:tc>
        <w:tc>
          <w:tcPr>
            <w:tcW w:w="8232" w:type="dxa"/>
          </w:tcPr>
          <w:p w14:paraId="09042969" w14:textId="77777777" w:rsidR="002446A5" w:rsidRPr="00F4002F" w:rsidRDefault="002446A5" w:rsidP="002B0CF6">
            <w:pPr>
              <w:spacing w:after="0"/>
              <w:rPr>
                <w:ins w:id="638" w:author="Li, Ki Joune" w:date="2024-02-12T17:18:00Z"/>
                <w:color w:val="000000" w:themeColor="text1"/>
                <w:sz w:val="22"/>
                <w:szCs w:val="22"/>
                <w:lang w:eastAsia="ko-KR"/>
              </w:rPr>
            </w:pPr>
            <w:ins w:id="639" w:author="Li, Ki Joune" w:date="2024-02-12T17:18:00Z">
              <w:r w:rsidRPr="00F4002F">
                <w:rPr>
                  <w:rFonts w:eastAsia="맑은 고딕"/>
                  <w:color w:val="000000" w:themeColor="text1"/>
                  <w:sz w:val="22"/>
                  <w:szCs w:val="22"/>
                  <w:lang w:eastAsia="ko-KR"/>
                </w:rPr>
                <w:t>Indoorgml2/ate/</w:t>
              </w:r>
              <w:proofErr w:type="spellStart"/>
              <w:r>
                <w:rPr>
                  <w:rFonts w:eastAsia="맑은 고딕"/>
                  <w:color w:val="000000" w:themeColor="text1"/>
                  <w:sz w:val="22"/>
                  <w:szCs w:val="22"/>
                  <w:lang w:eastAsia="ko-KR"/>
                </w:rPr>
                <w:t>cellspace</w:t>
              </w:r>
              <w:proofErr w:type="spellEnd"/>
            </w:ins>
          </w:p>
        </w:tc>
      </w:tr>
      <w:tr w:rsidR="002446A5" w14:paraId="04C9EF19" w14:textId="77777777" w:rsidTr="002B0CF6">
        <w:trPr>
          <w:ins w:id="640" w:author="Li, Ki Joune" w:date="2024-02-12T17:18:00Z"/>
        </w:trPr>
        <w:tc>
          <w:tcPr>
            <w:tcW w:w="1838" w:type="dxa"/>
            <w:shd w:val="clear" w:color="auto" w:fill="F2F2F2" w:themeFill="background1" w:themeFillShade="F2"/>
          </w:tcPr>
          <w:p w14:paraId="6D61C811" w14:textId="77777777" w:rsidR="002446A5" w:rsidRPr="00F4002F" w:rsidRDefault="002446A5" w:rsidP="002B0CF6">
            <w:pPr>
              <w:spacing w:after="0"/>
              <w:rPr>
                <w:ins w:id="641" w:author="Li, Ki Joune" w:date="2024-02-12T17:18:00Z"/>
                <w:b/>
                <w:color w:val="000000" w:themeColor="text1"/>
                <w:sz w:val="22"/>
                <w:szCs w:val="22"/>
                <w:lang w:eastAsia="ko-KR"/>
              </w:rPr>
            </w:pPr>
            <w:ins w:id="642" w:author="Li, Ki Joune" w:date="2024-02-12T17:18:00Z">
              <w:r w:rsidRPr="00F4002F">
                <w:rPr>
                  <w:rFonts w:hint="eastAsia"/>
                  <w:b/>
                  <w:color w:val="000000" w:themeColor="text1"/>
                  <w:sz w:val="22"/>
                  <w:szCs w:val="22"/>
                  <w:lang w:eastAsia="ko-KR"/>
                </w:rPr>
                <w:t>R</w:t>
              </w:r>
              <w:r w:rsidRPr="00F4002F">
                <w:rPr>
                  <w:b/>
                  <w:color w:val="000000" w:themeColor="text1"/>
                  <w:sz w:val="22"/>
                  <w:szCs w:val="22"/>
                  <w:lang w:eastAsia="ko-KR"/>
                </w:rPr>
                <w:t>equirement</w:t>
              </w:r>
            </w:ins>
          </w:p>
        </w:tc>
        <w:tc>
          <w:tcPr>
            <w:tcW w:w="8232" w:type="dxa"/>
            <w:vAlign w:val="center"/>
          </w:tcPr>
          <w:p w14:paraId="5B451881" w14:textId="77777777" w:rsidR="002446A5" w:rsidRPr="00F4002F" w:rsidRDefault="002446A5" w:rsidP="002B0CF6">
            <w:pPr>
              <w:spacing w:after="0"/>
              <w:rPr>
                <w:ins w:id="643" w:author="Li, Ki Joune" w:date="2024-02-12T17:18:00Z"/>
                <w:color w:val="000000" w:themeColor="text1"/>
                <w:sz w:val="22"/>
                <w:szCs w:val="22"/>
                <w:lang w:eastAsia="ko-KR"/>
              </w:rPr>
            </w:pPr>
            <w:ins w:id="644" w:author="Li, Ki Joune" w:date="2024-02-12T17:18:00Z">
              <w:r>
                <w:rPr>
                  <w:rFonts w:eastAsia="맑은 고딕"/>
                  <w:color w:val="FF0000"/>
                  <w:sz w:val="22"/>
                  <w:szCs w:val="22"/>
                  <w:lang w:eastAsia="ko-KR"/>
                </w:rPr>
                <w:t>Indoorgml2/constraints/cellspace</w:t>
              </w:r>
              <w:r w:rsidRPr="0079523E">
                <w:rPr>
                  <w:rFonts w:eastAsia="맑은 고딕"/>
                  <w:color w:val="FF0000"/>
                  <w:sz w:val="22"/>
                  <w:szCs w:val="22"/>
                  <w:lang w:eastAsia="ko-KR"/>
                </w:rPr>
                <w:t>-1</w:t>
              </w:r>
            </w:ins>
          </w:p>
        </w:tc>
      </w:tr>
      <w:tr w:rsidR="002446A5" w14:paraId="321A73D4" w14:textId="77777777" w:rsidTr="002B0CF6">
        <w:trPr>
          <w:trHeight w:val="54"/>
          <w:ins w:id="645" w:author="Li, Ki Joune" w:date="2024-02-12T17:18:00Z"/>
        </w:trPr>
        <w:tc>
          <w:tcPr>
            <w:tcW w:w="1838" w:type="dxa"/>
            <w:shd w:val="clear" w:color="auto" w:fill="F2F2F2" w:themeFill="background1" w:themeFillShade="F2"/>
          </w:tcPr>
          <w:p w14:paraId="51E64A94" w14:textId="77777777" w:rsidR="002446A5" w:rsidRPr="00F4002F" w:rsidRDefault="002446A5" w:rsidP="002B0CF6">
            <w:pPr>
              <w:spacing w:after="0"/>
              <w:rPr>
                <w:ins w:id="646" w:author="Li, Ki Joune" w:date="2024-02-12T17:18:00Z"/>
                <w:b/>
                <w:color w:val="000000" w:themeColor="text1"/>
                <w:sz w:val="22"/>
                <w:szCs w:val="22"/>
                <w:lang w:eastAsia="ko-KR"/>
              </w:rPr>
            </w:pPr>
            <w:ins w:id="647" w:author="Li, Ki Joune" w:date="2024-02-12T17:18:00Z">
              <w:r>
                <w:rPr>
                  <w:rFonts w:hint="eastAsia"/>
                  <w:b/>
                  <w:color w:val="000000" w:themeColor="text1"/>
                  <w:sz w:val="22"/>
                  <w:szCs w:val="22"/>
                  <w:lang w:eastAsia="ko-KR"/>
                </w:rPr>
                <w:t>T</w:t>
              </w:r>
              <w:r>
                <w:rPr>
                  <w:b/>
                  <w:color w:val="000000" w:themeColor="text1"/>
                  <w:sz w:val="22"/>
                  <w:szCs w:val="22"/>
                  <w:lang w:eastAsia="ko-KR"/>
                </w:rPr>
                <w:t>est Method</w:t>
              </w:r>
            </w:ins>
          </w:p>
        </w:tc>
        <w:tc>
          <w:tcPr>
            <w:tcW w:w="8232" w:type="dxa"/>
          </w:tcPr>
          <w:p w14:paraId="0AC7E7F6" w14:textId="77777777" w:rsidR="002446A5" w:rsidRPr="00F4002F" w:rsidRDefault="002446A5" w:rsidP="002B0CF6">
            <w:pPr>
              <w:spacing w:after="0"/>
              <w:rPr>
                <w:ins w:id="648" w:author="Li, Ki Joune" w:date="2024-02-12T17:18:00Z"/>
                <w:color w:val="000000" w:themeColor="text1"/>
                <w:sz w:val="22"/>
                <w:szCs w:val="22"/>
                <w:lang w:eastAsia="ko-KR"/>
              </w:rPr>
            </w:pPr>
            <w:ins w:id="649" w:author="Li, Ki Joune" w:date="2024-02-12T17:18:00Z">
              <w:r>
                <w:rPr>
                  <w:color w:val="000000" w:themeColor="text1"/>
                  <w:sz w:val="22"/>
                  <w:szCs w:val="22"/>
                  <w:lang w:eastAsia="ko-KR"/>
                </w:rPr>
                <w:t>Automated inspection by geometric computation</w:t>
              </w:r>
            </w:ins>
          </w:p>
        </w:tc>
      </w:tr>
    </w:tbl>
    <w:p w14:paraId="3BDA4CFB" w14:textId="77777777" w:rsidR="002446A5" w:rsidRDefault="002446A5" w:rsidP="002446A5">
      <w:pPr>
        <w:spacing w:after="0"/>
        <w:rPr>
          <w:ins w:id="650" w:author="Li, Ki Joune" w:date="2024-02-12T17:18:00Z"/>
          <w:rFonts w:cs="Arial"/>
          <w:b/>
          <w:bCs/>
          <w:iCs/>
          <w:lang w:eastAsia="ko-KR"/>
        </w:rPr>
      </w:pPr>
      <w:ins w:id="651" w:author="Li, Ki Joune" w:date="2024-02-12T17:18:00Z">
        <w:r>
          <w:rPr>
            <w:lang w:eastAsia="ko-KR"/>
          </w:rPr>
          <w:br w:type="page"/>
        </w:r>
      </w:ins>
    </w:p>
    <w:p w14:paraId="40C7FF2B" w14:textId="77777777" w:rsidR="002446A5" w:rsidRPr="00CC7E1B" w:rsidRDefault="002446A5" w:rsidP="002446A5">
      <w:pPr>
        <w:pStyle w:val="2"/>
        <w:numPr>
          <w:ilvl w:val="1"/>
          <w:numId w:val="59"/>
        </w:numPr>
        <w:suppressAutoHyphens/>
        <w:spacing w:after="120" w:line="250" w:lineRule="exact"/>
        <w:jc w:val="both"/>
        <w:rPr>
          <w:ins w:id="652" w:author="Li, Ki Joune" w:date="2024-02-12T17:18:00Z"/>
          <w:szCs w:val="24"/>
          <w:lang w:eastAsia="ko-KR"/>
        </w:rPr>
      </w:pPr>
      <w:ins w:id="653" w:author="Li, Ki Joune" w:date="2024-02-12T17:18:00Z">
        <w:r>
          <w:rPr>
            <w:szCs w:val="24"/>
            <w:lang w:eastAsia="ko-KR"/>
          </w:rPr>
          <w:lastRenderedPageBreak/>
          <w:t xml:space="preserve">Class </w:t>
        </w:r>
        <w:proofErr w:type="spellStart"/>
        <w:r>
          <w:rPr>
            <w:rFonts w:ascii="Calibri" w:hAnsi="Calibri" w:cs="Calibri"/>
            <w:szCs w:val="24"/>
            <w:lang w:eastAsia="ko-KR"/>
          </w:rPr>
          <w:t>CellBoundary</w:t>
        </w:r>
        <w:proofErr w:type="spellEnd"/>
      </w:ins>
    </w:p>
    <w:tbl>
      <w:tblPr>
        <w:tblStyle w:val="af0"/>
        <w:tblW w:w="0" w:type="auto"/>
        <w:tblLook w:val="04A0" w:firstRow="1" w:lastRow="0" w:firstColumn="1" w:lastColumn="0" w:noHBand="0" w:noVBand="1"/>
      </w:tblPr>
      <w:tblGrid>
        <w:gridCol w:w="1838"/>
        <w:gridCol w:w="8232"/>
      </w:tblGrid>
      <w:tr w:rsidR="002446A5" w14:paraId="74E544FB" w14:textId="77777777" w:rsidTr="002B0CF6">
        <w:trPr>
          <w:trHeight w:val="265"/>
          <w:ins w:id="654" w:author="Li, Ki Joune" w:date="2024-02-12T17:18:00Z"/>
        </w:trPr>
        <w:tc>
          <w:tcPr>
            <w:tcW w:w="1838" w:type="dxa"/>
            <w:shd w:val="clear" w:color="auto" w:fill="F2F2F2" w:themeFill="background1" w:themeFillShade="F2"/>
          </w:tcPr>
          <w:p w14:paraId="5394E11F" w14:textId="77777777" w:rsidR="002446A5" w:rsidRPr="00F4002F" w:rsidRDefault="002446A5" w:rsidP="002B0CF6">
            <w:pPr>
              <w:spacing w:after="0"/>
              <w:rPr>
                <w:ins w:id="655" w:author="Li, Ki Joune" w:date="2024-02-12T17:18:00Z"/>
                <w:b/>
                <w:color w:val="000000" w:themeColor="text1"/>
                <w:sz w:val="22"/>
                <w:szCs w:val="22"/>
                <w:lang w:eastAsia="ko-KR"/>
              </w:rPr>
            </w:pPr>
            <w:ins w:id="656" w:author="Li, Ki Joune" w:date="2024-02-12T17:18:00Z">
              <w:r w:rsidRPr="00F4002F">
                <w:rPr>
                  <w:rFonts w:hint="eastAsia"/>
                  <w:b/>
                  <w:color w:val="000000" w:themeColor="text1"/>
                  <w:sz w:val="22"/>
                  <w:szCs w:val="22"/>
                  <w:lang w:eastAsia="ko-KR"/>
                </w:rPr>
                <w:t>I</w:t>
              </w:r>
              <w:r w:rsidRPr="00F4002F">
                <w:rPr>
                  <w:b/>
                  <w:color w:val="000000" w:themeColor="text1"/>
                  <w:sz w:val="22"/>
                  <w:szCs w:val="22"/>
                  <w:lang w:eastAsia="ko-KR"/>
                </w:rPr>
                <w:t>D</w:t>
              </w:r>
            </w:ins>
          </w:p>
        </w:tc>
        <w:tc>
          <w:tcPr>
            <w:tcW w:w="8232" w:type="dxa"/>
          </w:tcPr>
          <w:p w14:paraId="118D4D90" w14:textId="77777777" w:rsidR="002446A5" w:rsidRPr="00F4002F" w:rsidRDefault="002446A5" w:rsidP="002B0CF6">
            <w:pPr>
              <w:spacing w:after="0"/>
              <w:rPr>
                <w:ins w:id="657" w:author="Li, Ki Joune" w:date="2024-02-12T17:18:00Z"/>
                <w:color w:val="000000" w:themeColor="text1"/>
                <w:sz w:val="22"/>
                <w:szCs w:val="22"/>
                <w:lang w:eastAsia="ko-KR"/>
              </w:rPr>
            </w:pPr>
            <w:ins w:id="658" w:author="Li, Ki Joune" w:date="2024-02-12T17:18:00Z">
              <w:r w:rsidRPr="00F4002F">
                <w:rPr>
                  <w:rFonts w:eastAsia="맑은 고딕"/>
                  <w:color w:val="000000" w:themeColor="text1"/>
                  <w:sz w:val="22"/>
                  <w:szCs w:val="22"/>
                  <w:lang w:eastAsia="ko-KR"/>
                </w:rPr>
                <w:t>Indoorgml2/ate/</w:t>
              </w:r>
              <w:proofErr w:type="spellStart"/>
              <w:r>
                <w:rPr>
                  <w:rFonts w:eastAsia="맑은 고딕"/>
                  <w:color w:val="000000" w:themeColor="text1"/>
                  <w:sz w:val="22"/>
                  <w:szCs w:val="22"/>
                  <w:lang w:eastAsia="ko-KR"/>
                </w:rPr>
                <w:t>cellboundary</w:t>
              </w:r>
              <w:proofErr w:type="spellEnd"/>
            </w:ins>
          </w:p>
        </w:tc>
      </w:tr>
      <w:tr w:rsidR="002446A5" w14:paraId="507A9AA4" w14:textId="77777777" w:rsidTr="002B0CF6">
        <w:trPr>
          <w:ins w:id="659" w:author="Li, Ki Joune" w:date="2024-02-12T17:18:00Z"/>
        </w:trPr>
        <w:tc>
          <w:tcPr>
            <w:tcW w:w="1838" w:type="dxa"/>
            <w:shd w:val="clear" w:color="auto" w:fill="F2F2F2" w:themeFill="background1" w:themeFillShade="F2"/>
          </w:tcPr>
          <w:p w14:paraId="1A944FD1" w14:textId="17452D1B" w:rsidR="002446A5" w:rsidRPr="00F4002F" w:rsidRDefault="002446A5" w:rsidP="002B0CF6">
            <w:pPr>
              <w:spacing w:after="0"/>
              <w:rPr>
                <w:ins w:id="660" w:author="Li, Ki Joune" w:date="2024-02-12T17:18:00Z"/>
                <w:b/>
                <w:color w:val="000000" w:themeColor="text1"/>
                <w:sz w:val="22"/>
                <w:szCs w:val="22"/>
                <w:lang w:eastAsia="ko-KR"/>
              </w:rPr>
            </w:pPr>
            <w:ins w:id="661" w:author="Li, Ki Joune" w:date="2024-02-12T17:18:00Z">
              <w:r w:rsidRPr="00F4002F">
                <w:rPr>
                  <w:rFonts w:hint="eastAsia"/>
                  <w:b/>
                  <w:color w:val="000000" w:themeColor="text1"/>
                  <w:sz w:val="22"/>
                  <w:szCs w:val="22"/>
                  <w:lang w:eastAsia="ko-KR"/>
                </w:rPr>
                <w:t>R</w:t>
              </w:r>
              <w:r w:rsidRPr="00F4002F">
                <w:rPr>
                  <w:b/>
                  <w:color w:val="000000" w:themeColor="text1"/>
                  <w:sz w:val="22"/>
                  <w:szCs w:val="22"/>
                  <w:lang w:eastAsia="ko-KR"/>
                </w:rPr>
                <w:t>equirement</w:t>
              </w:r>
            </w:ins>
            <w:ins w:id="662" w:author="LIK" w:date="2024-02-13T12:02:00Z">
              <w:r w:rsidR="00CD1AF5">
                <w:rPr>
                  <w:b/>
                  <w:color w:val="000000" w:themeColor="text1"/>
                  <w:sz w:val="22"/>
                  <w:szCs w:val="22"/>
                  <w:lang w:eastAsia="ko-KR"/>
                </w:rPr>
                <w:t>s</w:t>
              </w:r>
            </w:ins>
          </w:p>
        </w:tc>
        <w:tc>
          <w:tcPr>
            <w:tcW w:w="8232" w:type="dxa"/>
            <w:vAlign w:val="center"/>
          </w:tcPr>
          <w:p w14:paraId="70143FB0" w14:textId="53E02146" w:rsidR="002446A5" w:rsidRDefault="002446A5" w:rsidP="002B0CF6">
            <w:pPr>
              <w:spacing w:after="0"/>
              <w:rPr>
                <w:ins w:id="663" w:author="LIK" w:date="2024-02-13T12:02:00Z"/>
                <w:rFonts w:eastAsia="맑은 고딕"/>
                <w:color w:val="FF0000"/>
                <w:sz w:val="22"/>
                <w:szCs w:val="22"/>
                <w:lang w:eastAsia="ko-KR"/>
              </w:rPr>
            </w:pPr>
            <w:ins w:id="664" w:author="Li, Ki Joune" w:date="2024-02-12T17:18:00Z">
              <w:r>
                <w:rPr>
                  <w:rFonts w:eastAsia="맑은 고딕"/>
                  <w:color w:val="FF0000"/>
                  <w:sz w:val="22"/>
                  <w:szCs w:val="22"/>
                  <w:lang w:eastAsia="ko-KR"/>
                </w:rPr>
                <w:t>Indoorgml2/constraints/cell</w:t>
              </w:r>
            </w:ins>
            <w:ins w:id="665" w:author="LIK" w:date="2024-02-13T12:01:00Z">
              <w:r w:rsidR="00CD1AF5">
                <w:rPr>
                  <w:rFonts w:eastAsia="맑은 고딕" w:hint="eastAsia"/>
                  <w:color w:val="FF0000"/>
                  <w:sz w:val="22"/>
                  <w:szCs w:val="22"/>
                  <w:lang w:eastAsia="ko-KR"/>
                </w:rPr>
                <w:t>b</w:t>
              </w:r>
              <w:r w:rsidR="00CD1AF5">
                <w:rPr>
                  <w:rFonts w:eastAsia="맑은 고딕"/>
                  <w:color w:val="FF0000"/>
                  <w:sz w:val="22"/>
                  <w:szCs w:val="22"/>
                  <w:lang w:eastAsia="ko-KR"/>
                </w:rPr>
                <w:t>oundary</w:t>
              </w:r>
            </w:ins>
            <w:ins w:id="666" w:author="Li, Ki Joune" w:date="2024-02-12T17:18:00Z">
              <w:del w:id="667" w:author="LIK" w:date="2024-02-13T12:01:00Z">
                <w:r w:rsidDel="00CD1AF5">
                  <w:rPr>
                    <w:rFonts w:eastAsia="맑은 고딕"/>
                    <w:color w:val="FF0000"/>
                    <w:sz w:val="22"/>
                    <w:szCs w:val="22"/>
                    <w:lang w:eastAsia="ko-KR"/>
                  </w:rPr>
                  <w:delText>space</w:delText>
                </w:r>
              </w:del>
              <w:r w:rsidRPr="0079523E">
                <w:rPr>
                  <w:rFonts w:eastAsia="맑은 고딕"/>
                  <w:color w:val="FF0000"/>
                  <w:sz w:val="22"/>
                  <w:szCs w:val="22"/>
                  <w:lang w:eastAsia="ko-KR"/>
                </w:rPr>
                <w:t>-1</w:t>
              </w:r>
            </w:ins>
            <w:ins w:id="668" w:author="LIK" w:date="2024-02-13T12:03:00Z">
              <w:r w:rsidR="00CD1AF5">
                <w:rPr>
                  <w:rFonts w:eastAsia="맑은 고딕"/>
                  <w:color w:val="FF0000"/>
                  <w:sz w:val="22"/>
                  <w:szCs w:val="22"/>
                  <w:lang w:eastAsia="ko-KR"/>
                </w:rPr>
                <w:t>,</w:t>
              </w:r>
            </w:ins>
          </w:p>
          <w:p w14:paraId="46C6B781" w14:textId="1091C3DA" w:rsidR="00CD1AF5" w:rsidRPr="00CD1AF5" w:rsidRDefault="00CD1AF5" w:rsidP="002B0CF6">
            <w:pPr>
              <w:spacing w:after="0"/>
              <w:rPr>
                <w:ins w:id="669" w:author="Li, Ki Joune" w:date="2024-02-12T17:18:00Z"/>
                <w:rFonts w:eastAsia="맑은 고딕" w:hint="eastAsia"/>
                <w:color w:val="FF0000"/>
                <w:sz w:val="22"/>
                <w:szCs w:val="22"/>
                <w:lang w:eastAsia="ko-KR"/>
                <w:rPrChange w:id="670" w:author="LIK" w:date="2024-02-13T12:02:00Z">
                  <w:rPr>
                    <w:ins w:id="671" w:author="Li, Ki Joune" w:date="2024-02-12T17:18:00Z"/>
                    <w:rFonts w:hint="eastAsia"/>
                    <w:color w:val="000000" w:themeColor="text1"/>
                    <w:sz w:val="22"/>
                    <w:szCs w:val="22"/>
                    <w:lang w:eastAsia="ko-KR"/>
                  </w:rPr>
                </w:rPrChange>
              </w:rPr>
            </w:pPr>
            <w:ins w:id="672" w:author="LIK" w:date="2024-02-13T12:02:00Z">
              <w:r>
                <w:rPr>
                  <w:rFonts w:eastAsia="맑은 고딕"/>
                  <w:color w:val="FF0000"/>
                  <w:sz w:val="22"/>
                  <w:szCs w:val="22"/>
                  <w:lang w:eastAsia="ko-KR"/>
                </w:rPr>
                <w:t>Indoorgml2/constraints/cell</w:t>
              </w:r>
              <w:r>
                <w:rPr>
                  <w:rFonts w:eastAsia="맑은 고딕" w:hint="eastAsia"/>
                  <w:color w:val="FF0000"/>
                  <w:sz w:val="22"/>
                  <w:szCs w:val="22"/>
                  <w:lang w:eastAsia="ko-KR"/>
                </w:rPr>
                <w:t>b</w:t>
              </w:r>
              <w:r>
                <w:rPr>
                  <w:rFonts w:eastAsia="맑은 고딕"/>
                  <w:color w:val="FF0000"/>
                  <w:sz w:val="22"/>
                  <w:szCs w:val="22"/>
                  <w:lang w:eastAsia="ko-KR"/>
                </w:rPr>
                <w:t>oundary</w:t>
              </w:r>
              <w:r w:rsidRPr="0079523E">
                <w:rPr>
                  <w:rFonts w:eastAsia="맑은 고딕"/>
                  <w:color w:val="FF0000"/>
                  <w:sz w:val="22"/>
                  <w:szCs w:val="22"/>
                  <w:lang w:eastAsia="ko-KR"/>
                </w:rPr>
                <w:t>-</w:t>
              </w:r>
              <w:r>
                <w:rPr>
                  <w:rFonts w:eastAsia="맑은 고딕"/>
                  <w:color w:val="FF0000"/>
                  <w:sz w:val="22"/>
                  <w:szCs w:val="22"/>
                  <w:lang w:eastAsia="ko-KR"/>
                </w:rPr>
                <w:t>2</w:t>
              </w:r>
            </w:ins>
          </w:p>
        </w:tc>
      </w:tr>
      <w:tr w:rsidR="002446A5" w14:paraId="7598335B" w14:textId="77777777" w:rsidTr="002B0CF6">
        <w:trPr>
          <w:trHeight w:val="54"/>
          <w:ins w:id="673" w:author="Li, Ki Joune" w:date="2024-02-12T17:18:00Z"/>
        </w:trPr>
        <w:tc>
          <w:tcPr>
            <w:tcW w:w="1838" w:type="dxa"/>
            <w:shd w:val="clear" w:color="auto" w:fill="F2F2F2" w:themeFill="background1" w:themeFillShade="F2"/>
          </w:tcPr>
          <w:p w14:paraId="0A8B6A10" w14:textId="77777777" w:rsidR="002446A5" w:rsidRPr="00F4002F" w:rsidRDefault="002446A5" w:rsidP="002B0CF6">
            <w:pPr>
              <w:spacing w:after="0"/>
              <w:rPr>
                <w:ins w:id="674" w:author="Li, Ki Joune" w:date="2024-02-12T17:18:00Z"/>
                <w:b/>
                <w:color w:val="000000" w:themeColor="text1"/>
                <w:sz w:val="22"/>
                <w:szCs w:val="22"/>
                <w:lang w:eastAsia="ko-KR"/>
              </w:rPr>
            </w:pPr>
            <w:ins w:id="675" w:author="Li, Ki Joune" w:date="2024-02-12T17:18:00Z">
              <w:r>
                <w:rPr>
                  <w:rFonts w:hint="eastAsia"/>
                  <w:b/>
                  <w:color w:val="000000" w:themeColor="text1"/>
                  <w:sz w:val="22"/>
                  <w:szCs w:val="22"/>
                  <w:lang w:eastAsia="ko-KR"/>
                </w:rPr>
                <w:t>T</w:t>
              </w:r>
              <w:r>
                <w:rPr>
                  <w:b/>
                  <w:color w:val="000000" w:themeColor="text1"/>
                  <w:sz w:val="22"/>
                  <w:szCs w:val="22"/>
                  <w:lang w:eastAsia="ko-KR"/>
                </w:rPr>
                <w:t>est Method</w:t>
              </w:r>
            </w:ins>
          </w:p>
        </w:tc>
        <w:tc>
          <w:tcPr>
            <w:tcW w:w="8232" w:type="dxa"/>
          </w:tcPr>
          <w:p w14:paraId="21708B2E" w14:textId="77777777" w:rsidR="002446A5" w:rsidRPr="00F4002F" w:rsidRDefault="002446A5" w:rsidP="002B0CF6">
            <w:pPr>
              <w:spacing w:after="0"/>
              <w:rPr>
                <w:ins w:id="676" w:author="Li, Ki Joune" w:date="2024-02-12T17:18:00Z"/>
                <w:color w:val="000000" w:themeColor="text1"/>
                <w:sz w:val="22"/>
                <w:szCs w:val="22"/>
                <w:lang w:eastAsia="ko-KR"/>
              </w:rPr>
            </w:pPr>
            <w:ins w:id="677" w:author="Li, Ki Joune" w:date="2024-02-12T17:18:00Z">
              <w:r>
                <w:rPr>
                  <w:color w:val="000000" w:themeColor="text1"/>
                  <w:sz w:val="22"/>
                  <w:szCs w:val="22"/>
                  <w:lang w:eastAsia="ko-KR"/>
                </w:rPr>
                <w:t>Automated inspection by geometric computation</w:t>
              </w:r>
            </w:ins>
          </w:p>
        </w:tc>
      </w:tr>
    </w:tbl>
    <w:p w14:paraId="18F603BF" w14:textId="753A1D15" w:rsidR="00CD1AF5" w:rsidRPr="00CC7E1B" w:rsidRDefault="00CD1AF5" w:rsidP="00CD1AF5">
      <w:pPr>
        <w:pStyle w:val="2"/>
        <w:numPr>
          <w:ilvl w:val="1"/>
          <w:numId w:val="59"/>
        </w:numPr>
        <w:suppressAutoHyphens/>
        <w:spacing w:after="120" w:line="250" w:lineRule="exact"/>
        <w:jc w:val="both"/>
        <w:rPr>
          <w:ins w:id="678" w:author="LIK" w:date="2024-02-13T12:02:00Z"/>
          <w:szCs w:val="24"/>
          <w:lang w:eastAsia="ko-KR"/>
        </w:rPr>
      </w:pPr>
      <w:ins w:id="679" w:author="LIK" w:date="2024-02-13T12:02:00Z">
        <w:r>
          <w:rPr>
            <w:szCs w:val="24"/>
            <w:lang w:eastAsia="ko-KR"/>
          </w:rPr>
          <w:t xml:space="preserve">Class </w:t>
        </w:r>
        <w:r>
          <w:rPr>
            <w:rFonts w:ascii="Calibri" w:hAnsi="Calibri" w:cs="Calibri"/>
            <w:szCs w:val="24"/>
            <w:lang w:eastAsia="ko-KR"/>
          </w:rPr>
          <w:t>Node</w:t>
        </w:r>
      </w:ins>
    </w:p>
    <w:tbl>
      <w:tblPr>
        <w:tblStyle w:val="af0"/>
        <w:tblW w:w="0" w:type="auto"/>
        <w:tblLook w:val="04A0" w:firstRow="1" w:lastRow="0" w:firstColumn="1" w:lastColumn="0" w:noHBand="0" w:noVBand="1"/>
      </w:tblPr>
      <w:tblGrid>
        <w:gridCol w:w="1838"/>
        <w:gridCol w:w="8232"/>
      </w:tblGrid>
      <w:tr w:rsidR="00CD1AF5" w14:paraId="49CC8537" w14:textId="77777777" w:rsidTr="00DB3FD7">
        <w:trPr>
          <w:trHeight w:val="265"/>
          <w:ins w:id="680" w:author="LIK" w:date="2024-02-13T12:02:00Z"/>
        </w:trPr>
        <w:tc>
          <w:tcPr>
            <w:tcW w:w="1838" w:type="dxa"/>
            <w:shd w:val="clear" w:color="auto" w:fill="F2F2F2" w:themeFill="background1" w:themeFillShade="F2"/>
          </w:tcPr>
          <w:p w14:paraId="30FA79C0" w14:textId="77777777" w:rsidR="00CD1AF5" w:rsidRPr="00F4002F" w:rsidRDefault="00CD1AF5" w:rsidP="00DB3FD7">
            <w:pPr>
              <w:spacing w:after="0"/>
              <w:rPr>
                <w:ins w:id="681" w:author="LIK" w:date="2024-02-13T12:02:00Z"/>
                <w:b/>
                <w:color w:val="000000" w:themeColor="text1"/>
                <w:sz w:val="22"/>
                <w:szCs w:val="22"/>
                <w:lang w:eastAsia="ko-KR"/>
              </w:rPr>
            </w:pPr>
            <w:ins w:id="682" w:author="LIK" w:date="2024-02-13T12:02:00Z">
              <w:r w:rsidRPr="00F4002F">
                <w:rPr>
                  <w:rFonts w:hint="eastAsia"/>
                  <w:b/>
                  <w:color w:val="000000" w:themeColor="text1"/>
                  <w:sz w:val="22"/>
                  <w:szCs w:val="22"/>
                  <w:lang w:eastAsia="ko-KR"/>
                </w:rPr>
                <w:t>I</w:t>
              </w:r>
              <w:r w:rsidRPr="00F4002F">
                <w:rPr>
                  <w:b/>
                  <w:color w:val="000000" w:themeColor="text1"/>
                  <w:sz w:val="22"/>
                  <w:szCs w:val="22"/>
                  <w:lang w:eastAsia="ko-KR"/>
                </w:rPr>
                <w:t>D</w:t>
              </w:r>
            </w:ins>
          </w:p>
        </w:tc>
        <w:tc>
          <w:tcPr>
            <w:tcW w:w="8232" w:type="dxa"/>
          </w:tcPr>
          <w:p w14:paraId="141D798B" w14:textId="5D300BE5" w:rsidR="00CD1AF5" w:rsidRPr="00F4002F" w:rsidRDefault="00CD1AF5" w:rsidP="00DB3FD7">
            <w:pPr>
              <w:spacing w:after="0"/>
              <w:rPr>
                <w:ins w:id="683" w:author="LIK" w:date="2024-02-13T12:02:00Z"/>
                <w:color w:val="000000" w:themeColor="text1"/>
                <w:sz w:val="22"/>
                <w:szCs w:val="22"/>
                <w:lang w:eastAsia="ko-KR"/>
              </w:rPr>
            </w:pPr>
            <w:ins w:id="684" w:author="LIK" w:date="2024-02-13T12:02:00Z">
              <w:r w:rsidRPr="00F4002F">
                <w:rPr>
                  <w:rFonts w:eastAsia="맑은 고딕"/>
                  <w:color w:val="000000" w:themeColor="text1"/>
                  <w:sz w:val="22"/>
                  <w:szCs w:val="22"/>
                  <w:lang w:eastAsia="ko-KR"/>
                </w:rPr>
                <w:t>Indoorgml2/ate/</w:t>
              </w:r>
              <w:r>
                <w:rPr>
                  <w:rFonts w:eastAsia="맑은 고딕"/>
                  <w:color w:val="000000" w:themeColor="text1"/>
                  <w:sz w:val="22"/>
                  <w:szCs w:val="22"/>
                  <w:lang w:eastAsia="ko-KR"/>
                </w:rPr>
                <w:t>node</w:t>
              </w:r>
            </w:ins>
          </w:p>
        </w:tc>
      </w:tr>
      <w:tr w:rsidR="00CD1AF5" w14:paraId="734B0F92" w14:textId="77777777" w:rsidTr="00DB3FD7">
        <w:trPr>
          <w:ins w:id="685" w:author="LIK" w:date="2024-02-13T12:02:00Z"/>
        </w:trPr>
        <w:tc>
          <w:tcPr>
            <w:tcW w:w="1838" w:type="dxa"/>
            <w:shd w:val="clear" w:color="auto" w:fill="F2F2F2" w:themeFill="background1" w:themeFillShade="F2"/>
          </w:tcPr>
          <w:p w14:paraId="461F5FE7" w14:textId="77777777" w:rsidR="00CD1AF5" w:rsidRPr="00F4002F" w:rsidRDefault="00CD1AF5" w:rsidP="00DB3FD7">
            <w:pPr>
              <w:spacing w:after="0"/>
              <w:rPr>
                <w:ins w:id="686" w:author="LIK" w:date="2024-02-13T12:02:00Z"/>
                <w:b/>
                <w:color w:val="000000" w:themeColor="text1"/>
                <w:sz w:val="22"/>
                <w:szCs w:val="22"/>
                <w:lang w:eastAsia="ko-KR"/>
              </w:rPr>
            </w:pPr>
            <w:ins w:id="687" w:author="LIK" w:date="2024-02-13T12:02:00Z">
              <w:r w:rsidRPr="00F4002F">
                <w:rPr>
                  <w:rFonts w:hint="eastAsia"/>
                  <w:b/>
                  <w:color w:val="000000" w:themeColor="text1"/>
                  <w:sz w:val="22"/>
                  <w:szCs w:val="22"/>
                  <w:lang w:eastAsia="ko-KR"/>
                </w:rPr>
                <w:t>R</w:t>
              </w:r>
              <w:r w:rsidRPr="00F4002F">
                <w:rPr>
                  <w:b/>
                  <w:color w:val="000000" w:themeColor="text1"/>
                  <w:sz w:val="22"/>
                  <w:szCs w:val="22"/>
                  <w:lang w:eastAsia="ko-KR"/>
                </w:rPr>
                <w:t>equirement</w:t>
              </w:r>
            </w:ins>
          </w:p>
        </w:tc>
        <w:tc>
          <w:tcPr>
            <w:tcW w:w="8232" w:type="dxa"/>
            <w:vAlign w:val="center"/>
          </w:tcPr>
          <w:p w14:paraId="20D3AAC5" w14:textId="68971CC8" w:rsidR="00CD1AF5" w:rsidRPr="00DB3FD7" w:rsidRDefault="00CD1AF5" w:rsidP="00DB3FD7">
            <w:pPr>
              <w:spacing w:after="0"/>
              <w:rPr>
                <w:ins w:id="688" w:author="LIK" w:date="2024-02-13T12:02:00Z"/>
                <w:rFonts w:eastAsia="맑은 고딕" w:hint="eastAsia"/>
                <w:color w:val="FF0000"/>
                <w:sz w:val="22"/>
                <w:szCs w:val="22"/>
                <w:lang w:eastAsia="ko-KR"/>
              </w:rPr>
            </w:pPr>
            <w:ins w:id="689" w:author="LIK" w:date="2024-02-13T12:02:00Z">
              <w:r>
                <w:rPr>
                  <w:rFonts w:eastAsia="맑은 고딕"/>
                  <w:color w:val="FF0000"/>
                  <w:sz w:val="22"/>
                  <w:szCs w:val="22"/>
                  <w:lang w:eastAsia="ko-KR"/>
                </w:rPr>
                <w:t>Indoorgml2/constraints/</w:t>
              </w:r>
            </w:ins>
            <w:ins w:id="690" w:author="LIK" w:date="2024-02-13T12:03:00Z">
              <w:r>
                <w:rPr>
                  <w:rFonts w:eastAsia="맑은 고딕"/>
                  <w:color w:val="FF0000"/>
                  <w:sz w:val="22"/>
                  <w:szCs w:val="22"/>
                  <w:lang w:eastAsia="ko-KR"/>
                </w:rPr>
                <w:t>node</w:t>
              </w:r>
            </w:ins>
            <w:ins w:id="691" w:author="LIK" w:date="2024-02-13T12:02:00Z">
              <w:r w:rsidRPr="0079523E">
                <w:rPr>
                  <w:rFonts w:eastAsia="맑은 고딕"/>
                  <w:color w:val="FF0000"/>
                  <w:sz w:val="22"/>
                  <w:szCs w:val="22"/>
                  <w:lang w:eastAsia="ko-KR"/>
                </w:rPr>
                <w:t>-1</w:t>
              </w:r>
            </w:ins>
          </w:p>
        </w:tc>
      </w:tr>
      <w:tr w:rsidR="00CD1AF5" w14:paraId="20839260" w14:textId="77777777" w:rsidTr="00DB3FD7">
        <w:trPr>
          <w:trHeight w:val="54"/>
          <w:ins w:id="692" w:author="LIK" w:date="2024-02-13T12:02:00Z"/>
        </w:trPr>
        <w:tc>
          <w:tcPr>
            <w:tcW w:w="1838" w:type="dxa"/>
            <w:shd w:val="clear" w:color="auto" w:fill="F2F2F2" w:themeFill="background1" w:themeFillShade="F2"/>
          </w:tcPr>
          <w:p w14:paraId="21A1433C" w14:textId="77777777" w:rsidR="00CD1AF5" w:rsidRPr="00F4002F" w:rsidRDefault="00CD1AF5" w:rsidP="00DB3FD7">
            <w:pPr>
              <w:spacing w:after="0"/>
              <w:rPr>
                <w:ins w:id="693" w:author="LIK" w:date="2024-02-13T12:02:00Z"/>
                <w:b/>
                <w:color w:val="000000" w:themeColor="text1"/>
                <w:sz w:val="22"/>
                <w:szCs w:val="22"/>
                <w:lang w:eastAsia="ko-KR"/>
              </w:rPr>
            </w:pPr>
            <w:ins w:id="694" w:author="LIK" w:date="2024-02-13T12:02:00Z">
              <w:r>
                <w:rPr>
                  <w:rFonts w:hint="eastAsia"/>
                  <w:b/>
                  <w:color w:val="000000" w:themeColor="text1"/>
                  <w:sz w:val="22"/>
                  <w:szCs w:val="22"/>
                  <w:lang w:eastAsia="ko-KR"/>
                </w:rPr>
                <w:t>T</w:t>
              </w:r>
              <w:r>
                <w:rPr>
                  <w:b/>
                  <w:color w:val="000000" w:themeColor="text1"/>
                  <w:sz w:val="22"/>
                  <w:szCs w:val="22"/>
                  <w:lang w:eastAsia="ko-KR"/>
                </w:rPr>
                <w:t>est Method</w:t>
              </w:r>
            </w:ins>
          </w:p>
        </w:tc>
        <w:tc>
          <w:tcPr>
            <w:tcW w:w="8232" w:type="dxa"/>
          </w:tcPr>
          <w:p w14:paraId="429D1D8D" w14:textId="77777777" w:rsidR="00CD1AF5" w:rsidRPr="00F4002F" w:rsidRDefault="00CD1AF5" w:rsidP="00DB3FD7">
            <w:pPr>
              <w:spacing w:after="0"/>
              <w:rPr>
                <w:ins w:id="695" w:author="LIK" w:date="2024-02-13T12:02:00Z"/>
                <w:color w:val="000000" w:themeColor="text1"/>
                <w:sz w:val="22"/>
                <w:szCs w:val="22"/>
                <w:lang w:eastAsia="ko-KR"/>
              </w:rPr>
            </w:pPr>
            <w:ins w:id="696" w:author="LIK" w:date="2024-02-13T12:02:00Z">
              <w:r>
                <w:rPr>
                  <w:color w:val="000000" w:themeColor="text1"/>
                  <w:sz w:val="22"/>
                  <w:szCs w:val="22"/>
                  <w:lang w:eastAsia="ko-KR"/>
                </w:rPr>
                <w:t>Automated inspection by geometric computation</w:t>
              </w:r>
            </w:ins>
          </w:p>
        </w:tc>
      </w:tr>
    </w:tbl>
    <w:p w14:paraId="4CA3226D" w14:textId="1F4C5A9D" w:rsidR="00CD1AF5" w:rsidRPr="00CC7E1B" w:rsidRDefault="00CD1AF5" w:rsidP="00CD1AF5">
      <w:pPr>
        <w:pStyle w:val="2"/>
        <w:numPr>
          <w:ilvl w:val="1"/>
          <w:numId w:val="59"/>
        </w:numPr>
        <w:suppressAutoHyphens/>
        <w:spacing w:after="120" w:line="250" w:lineRule="exact"/>
        <w:jc w:val="both"/>
        <w:rPr>
          <w:ins w:id="697" w:author="LIK" w:date="2024-02-13T12:03:00Z"/>
          <w:szCs w:val="24"/>
          <w:lang w:eastAsia="ko-KR"/>
        </w:rPr>
      </w:pPr>
      <w:ins w:id="698" w:author="LIK" w:date="2024-02-13T12:03:00Z">
        <w:r>
          <w:rPr>
            <w:szCs w:val="24"/>
            <w:lang w:eastAsia="ko-KR"/>
          </w:rPr>
          <w:t xml:space="preserve">Class </w:t>
        </w:r>
        <w:r>
          <w:rPr>
            <w:rFonts w:ascii="Calibri" w:hAnsi="Calibri" w:cs="Calibri"/>
            <w:szCs w:val="24"/>
            <w:lang w:eastAsia="ko-KR"/>
          </w:rPr>
          <w:t>Edge</w:t>
        </w:r>
      </w:ins>
    </w:p>
    <w:tbl>
      <w:tblPr>
        <w:tblStyle w:val="af0"/>
        <w:tblW w:w="0" w:type="auto"/>
        <w:tblLook w:val="04A0" w:firstRow="1" w:lastRow="0" w:firstColumn="1" w:lastColumn="0" w:noHBand="0" w:noVBand="1"/>
      </w:tblPr>
      <w:tblGrid>
        <w:gridCol w:w="1838"/>
        <w:gridCol w:w="8232"/>
      </w:tblGrid>
      <w:tr w:rsidR="00CD1AF5" w14:paraId="16E534FB" w14:textId="77777777" w:rsidTr="00DB3FD7">
        <w:trPr>
          <w:trHeight w:val="265"/>
          <w:ins w:id="699" w:author="LIK" w:date="2024-02-13T12:03:00Z"/>
        </w:trPr>
        <w:tc>
          <w:tcPr>
            <w:tcW w:w="1838" w:type="dxa"/>
            <w:shd w:val="clear" w:color="auto" w:fill="F2F2F2" w:themeFill="background1" w:themeFillShade="F2"/>
          </w:tcPr>
          <w:p w14:paraId="296C7DAD" w14:textId="77777777" w:rsidR="00CD1AF5" w:rsidRPr="00F4002F" w:rsidRDefault="00CD1AF5" w:rsidP="00DB3FD7">
            <w:pPr>
              <w:spacing w:after="0"/>
              <w:rPr>
                <w:ins w:id="700" w:author="LIK" w:date="2024-02-13T12:03:00Z"/>
                <w:b/>
                <w:color w:val="000000" w:themeColor="text1"/>
                <w:sz w:val="22"/>
                <w:szCs w:val="22"/>
                <w:lang w:eastAsia="ko-KR"/>
              </w:rPr>
            </w:pPr>
            <w:ins w:id="701" w:author="LIK" w:date="2024-02-13T12:03:00Z">
              <w:r w:rsidRPr="00F4002F">
                <w:rPr>
                  <w:rFonts w:hint="eastAsia"/>
                  <w:b/>
                  <w:color w:val="000000" w:themeColor="text1"/>
                  <w:sz w:val="22"/>
                  <w:szCs w:val="22"/>
                  <w:lang w:eastAsia="ko-KR"/>
                </w:rPr>
                <w:t>I</w:t>
              </w:r>
              <w:r w:rsidRPr="00F4002F">
                <w:rPr>
                  <w:b/>
                  <w:color w:val="000000" w:themeColor="text1"/>
                  <w:sz w:val="22"/>
                  <w:szCs w:val="22"/>
                  <w:lang w:eastAsia="ko-KR"/>
                </w:rPr>
                <w:t>D</w:t>
              </w:r>
            </w:ins>
          </w:p>
        </w:tc>
        <w:tc>
          <w:tcPr>
            <w:tcW w:w="8232" w:type="dxa"/>
          </w:tcPr>
          <w:p w14:paraId="421E13AA" w14:textId="76EEEB06" w:rsidR="00CD1AF5" w:rsidRPr="00F4002F" w:rsidRDefault="00CD1AF5" w:rsidP="00DB3FD7">
            <w:pPr>
              <w:spacing w:after="0"/>
              <w:rPr>
                <w:ins w:id="702" w:author="LIK" w:date="2024-02-13T12:03:00Z"/>
                <w:color w:val="000000" w:themeColor="text1"/>
                <w:sz w:val="22"/>
                <w:szCs w:val="22"/>
                <w:lang w:eastAsia="ko-KR"/>
              </w:rPr>
            </w:pPr>
            <w:ins w:id="703" w:author="LIK" w:date="2024-02-13T12:03:00Z">
              <w:r w:rsidRPr="00F4002F">
                <w:rPr>
                  <w:rFonts w:eastAsia="맑은 고딕"/>
                  <w:color w:val="000000" w:themeColor="text1"/>
                  <w:sz w:val="22"/>
                  <w:szCs w:val="22"/>
                  <w:lang w:eastAsia="ko-KR"/>
                </w:rPr>
                <w:t>Indoorgml2/ate/</w:t>
              </w:r>
              <w:r>
                <w:rPr>
                  <w:rFonts w:eastAsia="맑은 고딕"/>
                  <w:color w:val="000000" w:themeColor="text1"/>
                  <w:sz w:val="22"/>
                  <w:szCs w:val="22"/>
                  <w:lang w:eastAsia="ko-KR"/>
                </w:rPr>
                <w:t>edge</w:t>
              </w:r>
            </w:ins>
          </w:p>
        </w:tc>
      </w:tr>
      <w:tr w:rsidR="00CD1AF5" w14:paraId="5F2E6987" w14:textId="77777777" w:rsidTr="00DB3FD7">
        <w:trPr>
          <w:ins w:id="704" w:author="LIK" w:date="2024-02-13T12:03:00Z"/>
        </w:trPr>
        <w:tc>
          <w:tcPr>
            <w:tcW w:w="1838" w:type="dxa"/>
            <w:shd w:val="clear" w:color="auto" w:fill="F2F2F2" w:themeFill="background1" w:themeFillShade="F2"/>
          </w:tcPr>
          <w:p w14:paraId="722E3AF3" w14:textId="77777777" w:rsidR="00CD1AF5" w:rsidRPr="00F4002F" w:rsidRDefault="00CD1AF5" w:rsidP="00DB3FD7">
            <w:pPr>
              <w:spacing w:after="0"/>
              <w:rPr>
                <w:ins w:id="705" w:author="LIK" w:date="2024-02-13T12:03:00Z"/>
                <w:b/>
                <w:color w:val="000000" w:themeColor="text1"/>
                <w:sz w:val="22"/>
                <w:szCs w:val="22"/>
                <w:lang w:eastAsia="ko-KR"/>
              </w:rPr>
            </w:pPr>
            <w:ins w:id="706" w:author="LIK" w:date="2024-02-13T12:03:00Z">
              <w:r w:rsidRPr="00F4002F">
                <w:rPr>
                  <w:rFonts w:hint="eastAsia"/>
                  <w:b/>
                  <w:color w:val="000000" w:themeColor="text1"/>
                  <w:sz w:val="22"/>
                  <w:szCs w:val="22"/>
                  <w:lang w:eastAsia="ko-KR"/>
                </w:rPr>
                <w:t>R</w:t>
              </w:r>
              <w:r w:rsidRPr="00F4002F">
                <w:rPr>
                  <w:b/>
                  <w:color w:val="000000" w:themeColor="text1"/>
                  <w:sz w:val="22"/>
                  <w:szCs w:val="22"/>
                  <w:lang w:eastAsia="ko-KR"/>
                </w:rPr>
                <w:t>equirement</w:t>
              </w:r>
            </w:ins>
          </w:p>
        </w:tc>
        <w:tc>
          <w:tcPr>
            <w:tcW w:w="8232" w:type="dxa"/>
            <w:vAlign w:val="center"/>
          </w:tcPr>
          <w:p w14:paraId="35188C97" w14:textId="77777777" w:rsidR="00CD1AF5" w:rsidRDefault="00CD1AF5" w:rsidP="00DB3FD7">
            <w:pPr>
              <w:spacing w:after="0"/>
              <w:rPr>
                <w:ins w:id="707" w:author="LIK" w:date="2024-02-13T12:03:00Z"/>
                <w:rFonts w:eastAsia="맑은 고딕"/>
                <w:color w:val="FF0000"/>
                <w:sz w:val="22"/>
                <w:szCs w:val="22"/>
                <w:lang w:eastAsia="ko-KR"/>
              </w:rPr>
            </w:pPr>
            <w:ins w:id="708" w:author="LIK" w:date="2024-02-13T12:03:00Z">
              <w:r>
                <w:rPr>
                  <w:rFonts w:eastAsia="맑은 고딕"/>
                  <w:color w:val="FF0000"/>
                  <w:sz w:val="22"/>
                  <w:szCs w:val="22"/>
                  <w:lang w:eastAsia="ko-KR"/>
                </w:rPr>
                <w:t>Indoorgml2/constraints/</w:t>
              </w:r>
              <w:r>
                <w:rPr>
                  <w:rFonts w:eastAsia="맑은 고딕"/>
                  <w:color w:val="FF0000"/>
                  <w:sz w:val="22"/>
                  <w:szCs w:val="22"/>
                  <w:lang w:eastAsia="ko-KR"/>
                </w:rPr>
                <w:t>edge</w:t>
              </w:r>
              <w:r w:rsidRPr="0079523E">
                <w:rPr>
                  <w:rFonts w:eastAsia="맑은 고딕"/>
                  <w:color w:val="FF0000"/>
                  <w:sz w:val="22"/>
                  <w:szCs w:val="22"/>
                  <w:lang w:eastAsia="ko-KR"/>
                </w:rPr>
                <w:t>-1</w:t>
              </w:r>
              <w:r>
                <w:rPr>
                  <w:rFonts w:eastAsia="맑은 고딕"/>
                  <w:color w:val="FF0000"/>
                  <w:sz w:val="22"/>
                  <w:szCs w:val="22"/>
                  <w:lang w:eastAsia="ko-KR"/>
                </w:rPr>
                <w:t>,</w:t>
              </w:r>
            </w:ins>
          </w:p>
          <w:p w14:paraId="72987E33" w14:textId="26E2BB34" w:rsidR="00CD1AF5" w:rsidRPr="00DB3FD7" w:rsidRDefault="00CD1AF5" w:rsidP="00DB3FD7">
            <w:pPr>
              <w:spacing w:after="0"/>
              <w:rPr>
                <w:ins w:id="709" w:author="LIK" w:date="2024-02-13T12:03:00Z"/>
                <w:rFonts w:eastAsia="맑은 고딕" w:hint="eastAsia"/>
                <w:color w:val="FF0000"/>
                <w:sz w:val="22"/>
                <w:szCs w:val="22"/>
                <w:lang w:eastAsia="ko-KR"/>
              </w:rPr>
            </w:pPr>
            <w:ins w:id="710" w:author="LIK" w:date="2024-02-13T12:03:00Z">
              <w:r>
                <w:rPr>
                  <w:rFonts w:eastAsia="맑은 고딕"/>
                  <w:color w:val="FF0000"/>
                  <w:sz w:val="22"/>
                  <w:szCs w:val="22"/>
                  <w:lang w:eastAsia="ko-KR"/>
                </w:rPr>
                <w:t>Indoorgml2/constraints/edge</w:t>
              </w:r>
              <w:r w:rsidRPr="0079523E">
                <w:rPr>
                  <w:rFonts w:eastAsia="맑은 고딕"/>
                  <w:color w:val="FF0000"/>
                  <w:sz w:val="22"/>
                  <w:szCs w:val="22"/>
                  <w:lang w:eastAsia="ko-KR"/>
                </w:rPr>
                <w:t>-</w:t>
              </w:r>
              <w:r>
                <w:rPr>
                  <w:rFonts w:eastAsia="맑은 고딕"/>
                  <w:color w:val="FF0000"/>
                  <w:sz w:val="22"/>
                  <w:szCs w:val="22"/>
                  <w:lang w:eastAsia="ko-KR"/>
                </w:rPr>
                <w:t>2</w:t>
              </w:r>
            </w:ins>
          </w:p>
        </w:tc>
      </w:tr>
      <w:tr w:rsidR="00CD1AF5" w14:paraId="6B19CFE6" w14:textId="77777777" w:rsidTr="00DB3FD7">
        <w:trPr>
          <w:trHeight w:val="54"/>
          <w:ins w:id="711" w:author="LIK" w:date="2024-02-13T12:03:00Z"/>
        </w:trPr>
        <w:tc>
          <w:tcPr>
            <w:tcW w:w="1838" w:type="dxa"/>
            <w:shd w:val="clear" w:color="auto" w:fill="F2F2F2" w:themeFill="background1" w:themeFillShade="F2"/>
          </w:tcPr>
          <w:p w14:paraId="12935BC1" w14:textId="77777777" w:rsidR="00CD1AF5" w:rsidRPr="00F4002F" w:rsidRDefault="00CD1AF5" w:rsidP="00DB3FD7">
            <w:pPr>
              <w:spacing w:after="0"/>
              <w:rPr>
                <w:ins w:id="712" w:author="LIK" w:date="2024-02-13T12:03:00Z"/>
                <w:b/>
                <w:color w:val="000000" w:themeColor="text1"/>
                <w:sz w:val="22"/>
                <w:szCs w:val="22"/>
                <w:lang w:eastAsia="ko-KR"/>
              </w:rPr>
            </w:pPr>
            <w:ins w:id="713" w:author="LIK" w:date="2024-02-13T12:03:00Z">
              <w:r>
                <w:rPr>
                  <w:rFonts w:hint="eastAsia"/>
                  <w:b/>
                  <w:color w:val="000000" w:themeColor="text1"/>
                  <w:sz w:val="22"/>
                  <w:szCs w:val="22"/>
                  <w:lang w:eastAsia="ko-KR"/>
                </w:rPr>
                <w:t>T</w:t>
              </w:r>
              <w:r>
                <w:rPr>
                  <w:b/>
                  <w:color w:val="000000" w:themeColor="text1"/>
                  <w:sz w:val="22"/>
                  <w:szCs w:val="22"/>
                  <w:lang w:eastAsia="ko-KR"/>
                </w:rPr>
                <w:t>est Method</w:t>
              </w:r>
            </w:ins>
          </w:p>
        </w:tc>
        <w:tc>
          <w:tcPr>
            <w:tcW w:w="8232" w:type="dxa"/>
          </w:tcPr>
          <w:p w14:paraId="3A33AA52" w14:textId="77777777" w:rsidR="00CD1AF5" w:rsidRPr="00F4002F" w:rsidRDefault="00CD1AF5" w:rsidP="00DB3FD7">
            <w:pPr>
              <w:spacing w:after="0"/>
              <w:rPr>
                <w:ins w:id="714" w:author="LIK" w:date="2024-02-13T12:03:00Z"/>
                <w:color w:val="000000" w:themeColor="text1"/>
                <w:sz w:val="22"/>
                <w:szCs w:val="22"/>
                <w:lang w:eastAsia="ko-KR"/>
              </w:rPr>
            </w:pPr>
            <w:ins w:id="715" w:author="LIK" w:date="2024-02-13T12:03:00Z">
              <w:r>
                <w:rPr>
                  <w:color w:val="000000" w:themeColor="text1"/>
                  <w:sz w:val="22"/>
                  <w:szCs w:val="22"/>
                  <w:lang w:eastAsia="ko-KR"/>
                </w:rPr>
                <w:t>Automated inspection by geometric computation</w:t>
              </w:r>
            </w:ins>
          </w:p>
        </w:tc>
      </w:tr>
    </w:tbl>
    <w:p w14:paraId="4C454A2A" w14:textId="39FD95C0" w:rsidR="00CD1AF5" w:rsidRPr="00CC7E1B" w:rsidRDefault="00CD1AF5" w:rsidP="00CD1AF5">
      <w:pPr>
        <w:pStyle w:val="2"/>
        <w:numPr>
          <w:ilvl w:val="1"/>
          <w:numId w:val="59"/>
        </w:numPr>
        <w:suppressAutoHyphens/>
        <w:spacing w:after="120" w:line="250" w:lineRule="exact"/>
        <w:jc w:val="both"/>
        <w:rPr>
          <w:ins w:id="716" w:author="LIK" w:date="2024-02-13T12:04:00Z"/>
          <w:szCs w:val="24"/>
          <w:lang w:eastAsia="ko-KR"/>
        </w:rPr>
      </w:pPr>
      <w:ins w:id="717" w:author="LIK" w:date="2024-02-13T12:04:00Z">
        <w:r>
          <w:rPr>
            <w:szCs w:val="24"/>
            <w:lang w:eastAsia="ko-KR"/>
          </w:rPr>
          <w:t xml:space="preserve">Class </w:t>
        </w:r>
        <w:proofErr w:type="spellStart"/>
        <w:r>
          <w:rPr>
            <w:rFonts w:ascii="Calibri" w:hAnsi="Calibri" w:cs="Calibri"/>
            <w:szCs w:val="24"/>
            <w:lang w:eastAsia="ko-KR"/>
          </w:rPr>
          <w:t>ObjectSpace</w:t>
        </w:r>
        <w:proofErr w:type="spellEnd"/>
      </w:ins>
    </w:p>
    <w:tbl>
      <w:tblPr>
        <w:tblStyle w:val="af0"/>
        <w:tblW w:w="0" w:type="auto"/>
        <w:tblLook w:val="04A0" w:firstRow="1" w:lastRow="0" w:firstColumn="1" w:lastColumn="0" w:noHBand="0" w:noVBand="1"/>
      </w:tblPr>
      <w:tblGrid>
        <w:gridCol w:w="1838"/>
        <w:gridCol w:w="8232"/>
      </w:tblGrid>
      <w:tr w:rsidR="00CD1AF5" w14:paraId="5480626E" w14:textId="77777777" w:rsidTr="00DB3FD7">
        <w:trPr>
          <w:trHeight w:val="265"/>
          <w:ins w:id="718" w:author="LIK" w:date="2024-02-13T12:04:00Z"/>
        </w:trPr>
        <w:tc>
          <w:tcPr>
            <w:tcW w:w="1838" w:type="dxa"/>
            <w:shd w:val="clear" w:color="auto" w:fill="F2F2F2" w:themeFill="background1" w:themeFillShade="F2"/>
          </w:tcPr>
          <w:p w14:paraId="193B121D" w14:textId="77777777" w:rsidR="00CD1AF5" w:rsidRPr="00F4002F" w:rsidRDefault="00CD1AF5" w:rsidP="00DB3FD7">
            <w:pPr>
              <w:spacing w:after="0"/>
              <w:rPr>
                <w:ins w:id="719" w:author="LIK" w:date="2024-02-13T12:04:00Z"/>
                <w:b/>
                <w:color w:val="000000" w:themeColor="text1"/>
                <w:sz w:val="22"/>
                <w:szCs w:val="22"/>
                <w:lang w:eastAsia="ko-KR"/>
              </w:rPr>
            </w:pPr>
            <w:ins w:id="720" w:author="LIK" w:date="2024-02-13T12:04:00Z">
              <w:r w:rsidRPr="00F4002F">
                <w:rPr>
                  <w:rFonts w:hint="eastAsia"/>
                  <w:b/>
                  <w:color w:val="000000" w:themeColor="text1"/>
                  <w:sz w:val="22"/>
                  <w:szCs w:val="22"/>
                  <w:lang w:eastAsia="ko-KR"/>
                </w:rPr>
                <w:t>I</w:t>
              </w:r>
              <w:r w:rsidRPr="00F4002F">
                <w:rPr>
                  <w:b/>
                  <w:color w:val="000000" w:themeColor="text1"/>
                  <w:sz w:val="22"/>
                  <w:szCs w:val="22"/>
                  <w:lang w:eastAsia="ko-KR"/>
                </w:rPr>
                <w:t>D</w:t>
              </w:r>
            </w:ins>
          </w:p>
        </w:tc>
        <w:tc>
          <w:tcPr>
            <w:tcW w:w="8232" w:type="dxa"/>
          </w:tcPr>
          <w:p w14:paraId="0A32A8BF" w14:textId="1D847D63" w:rsidR="00CD1AF5" w:rsidRPr="00F4002F" w:rsidRDefault="00CD1AF5" w:rsidP="00DB3FD7">
            <w:pPr>
              <w:spacing w:after="0"/>
              <w:rPr>
                <w:ins w:id="721" w:author="LIK" w:date="2024-02-13T12:04:00Z"/>
                <w:color w:val="000000" w:themeColor="text1"/>
                <w:sz w:val="22"/>
                <w:szCs w:val="22"/>
                <w:lang w:eastAsia="ko-KR"/>
              </w:rPr>
            </w:pPr>
            <w:ins w:id="722" w:author="LIK" w:date="2024-02-13T12:04:00Z">
              <w:r w:rsidRPr="00F4002F">
                <w:rPr>
                  <w:rFonts w:eastAsia="맑은 고딕"/>
                  <w:color w:val="000000" w:themeColor="text1"/>
                  <w:sz w:val="22"/>
                  <w:szCs w:val="22"/>
                  <w:lang w:eastAsia="ko-KR"/>
                </w:rPr>
                <w:t>Indoorgml2/ate/</w:t>
              </w:r>
              <w:proofErr w:type="spellStart"/>
              <w:r>
                <w:rPr>
                  <w:rFonts w:eastAsia="맑은 고딕"/>
                  <w:color w:val="000000" w:themeColor="text1"/>
                  <w:sz w:val="22"/>
                  <w:szCs w:val="22"/>
                  <w:lang w:eastAsia="ko-KR"/>
                </w:rPr>
                <w:t>objectspace</w:t>
              </w:r>
              <w:proofErr w:type="spellEnd"/>
            </w:ins>
          </w:p>
        </w:tc>
      </w:tr>
      <w:tr w:rsidR="00CD1AF5" w14:paraId="61426064" w14:textId="77777777" w:rsidTr="00DB3FD7">
        <w:trPr>
          <w:ins w:id="723" w:author="LIK" w:date="2024-02-13T12:04:00Z"/>
        </w:trPr>
        <w:tc>
          <w:tcPr>
            <w:tcW w:w="1838" w:type="dxa"/>
            <w:shd w:val="clear" w:color="auto" w:fill="F2F2F2" w:themeFill="background1" w:themeFillShade="F2"/>
          </w:tcPr>
          <w:p w14:paraId="5C4CF4E5" w14:textId="77777777" w:rsidR="00CD1AF5" w:rsidRPr="00F4002F" w:rsidRDefault="00CD1AF5" w:rsidP="00DB3FD7">
            <w:pPr>
              <w:spacing w:after="0"/>
              <w:rPr>
                <w:ins w:id="724" w:author="LIK" w:date="2024-02-13T12:04:00Z"/>
                <w:b/>
                <w:color w:val="000000" w:themeColor="text1"/>
                <w:sz w:val="22"/>
                <w:szCs w:val="22"/>
                <w:lang w:eastAsia="ko-KR"/>
              </w:rPr>
            </w:pPr>
            <w:ins w:id="725" w:author="LIK" w:date="2024-02-13T12:04:00Z">
              <w:r w:rsidRPr="00F4002F">
                <w:rPr>
                  <w:rFonts w:hint="eastAsia"/>
                  <w:b/>
                  <w:color w:val="000000" w:themeColor="text1"/>
                  <w:sz w:val="22"/>
                  <w:szCs w:val="22"/>
                  <w:lang w:eastAsia="ko-KR"/>
                </w:rPr>
                <w:t>R</w:t>
              </w:r>
              <w:r w:rsidRPr="00F4002F">
                <w:rPr>
                  <w:b/>
                  <w:color w:val="000000" w:themeColor="text1"/>
                  <w:sz w:val="22"/>
                  <w:szCs w:val="22"/>
                  <w:lang w:eastAsia="ko-KR"/>
                </w:rPr>
                <w:t>equirement</w:t>
              </w:r>
            </w:ins>
          </w:p>
        </w:tc>
        <w:tc>
          <w:tcPr>
            <w:tcW w:w="8232" w:type="dxa"/>
            <w:vAlign w:val="center"/>
          </w:tcPr>
          <w:p w14:paraId="0F5BD45B" w14:textId="6DA7C9CC" w:rsidR="00CD1AF5" w:rsidRDefault="00CD1AF5" w:rsidP="00DB3FD7">
            <w:pPr>
              <w:spacing w:after="0"/>
              <w:rPr>
                <w:ins w:id="726" w:author="LIK" w:date="2024-02-13T12:04:00Z"/>
                <w:rFonts w:eastAsia="맑은 고딕"/>
                <w:color w:val="FF0000"/>
                <w:sz w:val="22"/>
                <w:szCs w:val="22"/>
                <w:lang w:eastAsia="ko-KR"/>
              </w:rPr>
            </w:pPr>
            <w:ins w:id="727" w:author="LIK" w:date="2024-02-13T12:04:00Z">
              <w:r>
                <w:rPr>
                  <w:rFonts w:eastAsia="맑은 고딕"/>
                  <w:color w:val="FF0000"/>
                  <w:sz w:val="22"/>
                  <w:szCs w:val="22"/>
                  <w:lang w:eastAsia="ko-KR"/>
                </w:rPr>
                <w:t>Indoorgml2/constraints/</w:t>
              </w:r>
              <w:r>
                <w:rPr>
                  <w:rFonts w:eastAsia="맑은 고딕"/>
                  <w:color w:val="FF0000"/>
                  <w:sz w:val="22"/>
                  <w:szCs w:val="22"/>
                  <w:lang w:eastAsia="ko-KR"/>
                </w:rPr>
                <w:t>objectspace</w:t>
              </w:r>
              <w:r w:rsidRPr="0079523E">
                <w:rPr>
                  <w:rFonts w:eastAsia="맑은 고딕"/>
                  <w:color w:val="FF0000"/>
                  <w:sz w:val="22"/>
                  <w:szCs w:val="22"/>
                  <w:lang w:eastAsia="ko-KR"/>
                </w:rPr>
                <w:t>-1</w:t>
              </w:r>
              <w:r>
                <w:rPr>
                  <w:rFonts w:eastAsia="맑은 고딕"/>
                  <w:color w:val="FF0000"/>
                  <w:sz w:val="22"/>
                  <w:szCs w:val="22"/>
                  <w:lang w:eastAsia="ko-KR"/>
                </w:rPr>
                <w:t>,</w:t>
              </w:r>
            </w:ins>
          </w:p>
          <w:p w14:paraId="50EE4E65" w14:textId="68F6AF1B" w:rsidR="00CD1AF5" w:rsidRPr="00DB3FD7" w:rsidRDefault="00CD1AF5" w:rsidP="00DB3FD7">
            <w:pPr>
              <w:spacing w:after="0"/>
              <w:rPr>
                <w:ins w:id="728" w:author="LIK" w:date="2024-02-13T12:04:00Z"/>
                <w:rFonts w:eastAsia="맑은 고딕" w:hint="eastAsia"/>
                <w:color w:val="FF0000"/>
                <w:sz w:val="22"/>
                <w:szCs w:val="22"/>
                <w:lang w:eastAsia="ko-KR"/>
              </w:rPr>
            </w:pPr>
            <w:ins w:id="729" w:author="LIK" w:date="2024-02-13T12:04:00Z">
              <w:r>
                <w:rPr>
                  <w:rFonts w:eastAsia="맑은 고딕"/>
                  <w:color w:val="FF0000"/>
                  <w:sz w:val="22"/>
                  <w:szCs w:val="22"/>
                  <w:lang w:eastAsia="ko-KR"/>
                </w:rPr>
                <w:t>Indoorgml2/constraints/</w:t>
              </w:r>
              <w:proofErr w:type="spellStart"/>
              <w:r>
                <w:rPr>
                  <w:rFonts w:eastAsia="맑은 고딕"/>
                  <w:color w:val="FF0000"/>
                  <w:sz w:val="22"/>
                  <w:szCs w:val="22"/>
                  <w:lang w:eastAsia="ko-KR"/>
                </w:rPr>
                <w:t>objectspace</w:t>
              </w:r>
              <w:proofErr w:type="spellEnd"/>
              <w:r w:rsidRPr="0079523E">
                <w:rPr>
                  <w:rFonts w:eastAsia="맑은 고딕"/>
                  <w:color w:val="FF0000"/>
                  <w:sz w:val="22"/>
                  <w:szCs w:val="22"/>
                  <w:lang w:eastAsia="ko-KR"/>
                </w:rPr>
                <w:t xml:space="preserve"> </w:t>
              </w:r>
              <w:r w:rsidRPr="0079523E">
                <w:rPr>
                  <w:rFonts w:eastAsia="맑은 고딕"/>
                  <w:color w:val="FF0000"/>
                  <w:sz w:val="22"/>
                  <w:szCs w:val="22"/>
                  <w:lang w:eastAsia="ko-KR"/>
                </w:rPr>
                <w:t>-</w:t>
              </w:r>
              <w:r>
                <w:rPr>
                  <w:rFonts w:eastAsia="맑은 고딕"/>
                  <w:color w:val="FF0000"/>
                  <w:sz w:val="22"/>
                  <w:szCs w:val="22"/>
                  <w:lang w:eastAsia="ko-KR"/>
                </w:rPr>
                <w:t>2</w:t>
              </w:r>
            </w:ins>
          </w:p>
        </w:tc>
      </w:tr>
      <w:tr w:rsidR="00CD1AF5" w14:paraId="55310DC4" w14:textId="77777777" w:rsidTr="00DB3FD7">
        <w:trPr>
          <w:trHeight w:val="54"/>
          <w:ins w:id="730" w:author="LIK" w:date="2024-02-13T12:04:00Z"/>
        </w:trPr>
        <w:tc>
          <w:tcPr>
            <w:tcW w:w="1838" w:type="dxa"/>
            <w:shd w:val="clear" w:color="auto" w:fill="F2F2F2" w:themeFill="background1" w:themeFillShade="F2"/>
          </w:tcPr>
          <w:p w14:paraId="4A78C527" w14:textId="77777777" w:rsidR="00CD1AF5" w:rsidRPr="00F4002F" w:rsidRDefault="00CD1AF5" w:rsidP="00DB3FD7">
            <w:pPr>
              <w:spacing w:after="0"/>
              <w:rPr>
                <w:ins w:id="731" w:author="LIK" w:date="2024-02-13T12:04:00Z"/>
                <w:b/>
                <w:color w:val="000000" w:themeColor="text1"/>
                <w:sz w:val="22"/>
                <w:szCs w:val="22"/>
                <w:lang w:eastAsia="ko-KR"/>
              </w:rPr>
            </w:pPr>
            <w:ins w:id="732" w:author="LIK" w:date="2024-02-13T12:04:00Z">
              <w:r>
                <w:rPr>
                  <w:rFonts w:hint="eastAsia"/>
                  <w:b/>
                  <w:color w:val="000000" w:themeColor="text1"/>
                  <w:sz w:val="22"/>
                  <w:szCs w:val="22"/>
                  <w:lang w:eastAsia="ko-KR"/>
                </w:rPr>
                <w:t>T</w:t>
              </w:r>
              <w:r>
                <w:rPr>
                  <w:b/>
                  <w:color w:val="000000" w:themeColor="text1"/>
                  <w:sz w:val="22"/>
                  <w:szCs w:val="22"/>
                  <w:lang w:eastAsia="ko-KR"/>
                </w:rPr>
                <w:t>est Method</w:t>
              </w:r>
            </w:ins>
          </w:p>
        </w:tc>
        <w:tc>
          <w:tcPr>
            <w:tcW w:w="8232" w:type="dxa"/>
          </w:tcPr>
          <w:p w14:paraId="1630476E" w14:textId="77777777" w:rsidR="00CD1AF5" w:rsidRPr="00F4002F" w:rsidRDefault="00CD1AF5" w:rsidP="00DB3FD7">
            <w:pPr>
              <w:spacing w:after="0"/>
              <w:rPr>
                <w:ins w:id="733" w:author="LIK" w:date="2024-02-13T12:04:00Z"/>
                <w:color w:val="000000" w:themeColor="text1"/>
                <w:sz w:val="22"/>
                <w:szCs w:val="22"/>
                <w:lang w:eastAsia="ko-KR"/>
              </w:rPr>
            </w:pPr>
            <w:ins w:id="734" w:author="LIK" w:date="2024-02-13T12:04:00Z">
              <w:r>
                <w:rPr>
                  <w:color w:val="000000" w:themeColor="text1"/>
                  <w:sz w:val="22"/>
                  <w:szCs w:val="22"/>
                  <w:lang w:eastAsia="ko-KR"/>
                </w:rPr>
                <w:t>Automated inspection by geometric computation</w:t>
              </w:r>
            </w:ins>
          </w:p>
        </w:tc>
      </w:tr>
    </w:tbl>
    <w:p w14:paraId="3995F841" w14:textId="68DBDBF2" w:rsidR="00CD1AF5" w:rsidRPr="00CC7E1B" w:rsidRDefault="00CD1AF5" w:rsidP="00CD1AF5">
      <w:pPr>
        <w:pStyle w:val="2"/>
        <w:numPr>
          <w:ilvl w:val="1"/>
          <w:numId w:val="59"/>
        </w:numPr>
        <w:suppressAutoHyphens/>
        <w:spacing w:after="120" w:line="250" w:lineRule="exact"/>
        <w:jc w:val="both"/>
        <w:rPr>
          <w:ins w:id="735" w:author="LIK" w:date="2024-02-13T12:05:00Z"/>
          <w:szCs w:val="24"/>
          <w:lang w:eastAsia="ko-KR"/>
        </w:rPr>
      </w:pPr>
      <w:ins w:id="736" w:author="LIK" w:date="2024-02-13T12:05:00Z">
        <w:r>
          <w:rPr>
            <w:szCs w:val="24"/>
            <w:lang w:eastAsia="ko-KR"/>
          </w:rPr>
          <w:t xml:space="preserve">Class </w:t>
        </w:r>
        <w:r>
          <w:rPr>
            <w:rFonts w:ascii="Calibri" w:hAnsi="Calibri" w:cs="Calibri"/>
            <w:szCs w:val="24"/>
            <w:lang w:eastAsia="ko-KR"/>
          </w:rPr>
          <w:t>Route</w:t>
        </w:r>
      </w:ins>
    </w:p>
    <w:tbl>
      <w:tblPr>
        <w:tblStyle w:val="af0"/>
        <w:tblW w:w="0" w:type="auto"/>
        <w:tblLook w:val="04A0" w:firstRow="1" w:lastRow="0" w:firstColumn="1" w:lastColumn="0" w:noHBand="0" w:noVBand="1"/>
      </w:tblPr>
      <w:tblGrid>
        <w:gridCol w:w="1838"/>
        <w:gridCol w:w="8232"/>
      </w:tblGrid>
      <w:tr w:rsidR="00CD1AF5" w14:paraId="6F584478" w14:textId="77777777" w:rsidTr="00DB3FD7">
        <w:trPr>
          <w:trHeight w:val="265"/>
          <w:ins w:id="737" w:author="LIK" w:date="2024-02-13T12:05:00Z"/>
        </w:trPr>
        <w:tc>
          <w:tcPr>
            <w:tcW w:w="1838" w:type="dxa"/>
            <w:shd w:val="clear" w:color="auto" w:fill="F2F2F2" w:themeFill="background1" w:themeFillShade="F2"/>
          </w:tcPr>
          <w:p w14:paraId="49619B39" w14:textId="77777777" w:rsidR="00CD1AF5" w:rsidRPr="00F4002F" w:rsidRDefault="00CD1AF5" w:rsidP="00DB3FD7">
            <w:pPr>
              <w:spacing w:after="0"/>
              <w:rPr>
                <w:ins w:id="738" w:author="LIK" w:date="2024-02-13T12:05:00Z"/>
                <w:b/>
                <w:color w:val="000000" w:themeColor="text1"/>
                <w:sz w:val="22"/>
                <w:szCs w:val="22"/>
                <w:lang w:eastAsia="ko-KR"/>
              </w:rPr>
            </w:pPr>
            <w:ins w:id="739" w:author="LIK" w:date="2024-02-13T12:05:00Z">
              <w:r w:rsidRPr="00F4002F">
                <w:rPr>
                  <w:rFonts w:hint="eastAsia"/>
                  <w:b/>
                  <w:color w:val="000000" w:themeColor="text1"/>
                  <w:sz w:val="22"/>
                  <w:szCs w:val="22"/>
                  <w:lang w:eastAsia="ko-KR"/>
                </w:rPr>
                <w:t>I</w:t>
              </w:r>
              <w:r w:rsidRPr="00F4002F">
                <w:rPr>
                  <w:b/>
                  <w:color w:val="000000" w:themeColor="text1"/>
                  <w:sz w:val="22"/>
                  <w:szCs w:val="22"/>
                  <w:lang w:eastAsia="ko-KR"/>
                </w:rPr>
                <w:t>D</w:t>
              </w:r>
            </w:ins>
          </w:p>
        </w:tc>
        <w:tc>
          <w:tcPr>
            <w:tcW w:w="8232" w:type="dxa"/>
          </w:tcPr>
          <w:p w14:paraId="408CA9BB" w14:textId="66D372DC" w:rsidR="00CD1AF5" w:rsidRPr="00F4002F" w:rsidRDefault="00CD1AF5" w:rsidP="00DB3FD7">
            <w:pPr>
              <w:spacing w:after="0"/>
              <w:rPr>
                <w:ins w:id="740" w:author="LIK" w:date="2024-02-13T12:05:00Z"/>
                <w:color w:val="000000" w:themeColor="text1"/>
                <w:sz w:val="22"/>
                <w:szCs w:val="22"/>
                <w:lang w:eastAsia="ko-KR"/>
              </w:rPr>
            </w:pPr>
            <w:ins w:id="741" w:author="LIK" w:date="2024-02-13T12:05:00Z">
              <w:r w:rsidRPr="00F4002F">
                <w:rPr>
                  <w:rFonts w:eastAsia="맑은 고딕"/>
                  <w:color w:val="000000" w:themeColor="text1"/>
                  <w:sz w:val="22"/>
                  <w:szCs w:val="22"/>
                  <w:lang w:eastAsia="ko-KR"/>
                </w:rPr>
                <w:t>Indoorgml2/ate/</w:t>
              </w:r>
              <w:r>
                <w:rPr>
                  <w:rFonts w:eastAsia="맑은 고딕"/>
                  <w:color w:val="000000" w:themeColor="text1"/>
                  <w:sz w:val="22"/>
                  <w:szCs w:val="22"/>
                  <w:lang w:eastAsia="ko-KR"/>
                </w:rPr>
                <w:t>route</w:t>
              </w:r>
            </w:ins>
          </w:p>
        </w:tc>
      </w:tr>
      <w:tr w:rsidR="00CD1AF5" w14:paraId="58D994A7" w14:textId="77777777" w:rsidTr="00DB3FD7">
        <w:trPr>
          <w:ins w:id="742" w:author="LIK" w:date="2024-02-13T12:05:00Z"/>
        </w:trPr>
        <w:tc>
          <w:tcPr>
            <w:tcW w:w="1838" w:type="dxa"/>
            <w:shd w:val="clear" w:color="auto" w:fill="F2F2F2" w:themeFill="background1" w:themeFillShade="F2"/>
          </w:tcPr>
          <w:p w14:paraId="2847B21F" w14:textId="77777777" w:rsidR="00CD1AF5" w:rsidRPr="00F4002F" w:rsidRDefault="00CD1AF5" w:rsidP="00DB3FD7">
            <w:pPr>
              <w:spacing w:after="0"/>
              <w:rPr>
                <w:ins w:id="743" w:author="LIK" w:date="2024-02-13T12:05:00Z"/>
                <w:b/>
                <w:color w:val="000000" w:themeColor="text1"/>
                <w:sz w:val="22"/>
                <w:szCs w:val="22"/>
                <w:lang w:eastAsia="ko-KR"/>
              </w:rPr>
            </w:pPr>
            <w:ins w:id="744" w:author="LIK" w:date="2024-02-13T12:05:00Z">
              <w:r w:rsidRPr="00F4002F">
                <w:rPr>
                  <w:rFonts w:hint="eastAsia"/>
                  <w:b/>
                  <w:color w:val="000000" w:themeColor="text1"/>
                  <w:sz w:val="22"/>
                  <w:szCs w:val="22"/>
                  <w:lang w:eastAsia="ko-KR"/>
                </w:rPr>
                <w:t>R</w:t>
              </w:r>
              <w:r w:rsidRPr="00F4002F">
                <w:rPr>
                  <w:b/>
                  <w:color w:val="000000" w:themeColor="text1"/>
                  <w:sz w:val="22"/>
                  <w:szCs w:val="22"/>
                  <w:lang w:eastAsia="ko-KR"/>
                </w:rPr>
                <w:t>equirement</w:t>
              </w:r>
            </w:ins>
          </w:p>
        </w:tc>
        <w:tc>
          <w:tcPr>
            <w:tcW w:w="8232" w:type="dxa"/>
            <w:vAlign w:val="center"/>
          </w:tcPr>
          <w:p w14:paraId="62A7C265" w14:textId="5E86BF5B" w:rsidR="00CD1AF5" w:rsidRPr="00DB3FD7" w:rsidRDefault="00CD1AF5" w:rsidP="00DB3FD7">
            <w:pPr>
              <w:spacing w:after="0"/>
              <w:rPr>
                <w:ins w:id="745" w:author="LIK" w:date="2024-02-13T12:05:00Z"/>
                <w:rFonts w:eastAsia="맑은 고딕" w:hint="eastAsia"/>
                <w:color w:val="FF0000"/>
                <w:sz w:val="22"/>
                <w:szCs w:val="22"/>
                <w:lang w:eastAsia="ko-KR"/>
              </w:rPr>
            </w:pPr>
            <w:ins w:id="746" w:author="LIK" w:date="2024-02-13T12:05:00Z">
              <w:r>
                <w:rPr>
                  <w:rFonts w:eastAsia="맑은 고딕"/>
                  <w:color w:val="FF0000"/>
                  <w:sz w:val="22"/>
                  <w:szCs w:val="22"/>
                  <w:lang w:eastAsia="ko-KR"/>
                </w:rPr>
                <w:t>Indoorgml2/constraints/</w:t>
              </w:r>
              <w:r>
                <w:rPr>
                  <w:rFonts w:eastAsia="맑은 고딕"/>
                  <w:color w:val="FF0000"/>
                  <w:sz w:val="22"/>
                  <w:szCs w:val="22"/>
                  <w:lang w:eastAsia="ko-KR"/>
                </w:rPr>
                <w:t>route</w:t>
              </w:r>
              <w:r w:rsidRPr="0079523E">
                <w:rPr>
                  <w:rFonts w:eastAsia="맑은 고딕"/>
                  <w:color w:val="FF0000"/>
                  <w:sz w:val="22"/>
                  <w:szCs w:val="22"/>
                  <w:lang w:eastAsia="ko-KR"/>
                </w:rPr>
                <w:t>-1</w:t>
              </w:r>
            </w:ins>
          </w:p>
        </w:tc>
      </w:tr>
      <w:tr w:rsidR="00CD1AF5" w14:paraId="36F4BDC5" w14:textId="77777777" w:rsidTr="00DB3FD7">
        <w:trPr>
          <w:trHeight w:val="54"/>
          <w:ins w:id="747" w:author="LIK" w:date="2024-02-13T12:05:00Z"/>
        </w:trPr>
        <w:tc>
          <w:tcPr>
            <w:tcW w:w="1838" w:type="dxa"/>
            <w:shd w:val="clear" w:color="auto" w:fill="F2F2F2" w:themeFill="background1" w:themeFillShade="F2"/>
          </w:tcPr>
          <w:p w14:paraId="2E289D17" w14:textId="77777777" w:rsidR="00CD1AF5" w:rsidRPr="00F4002F" w:rsidRDefault="00CD1AF5" w:rsidP="00DB3FD7">
            <w:pPr>
              <w:spacing w:after="0"/>
              <w:rPr>
                <w:ins w:id="748" w:author="LIK" w:date="2024-02-13T12:05:00Z"/>
                <w:b/>
                <w:color w:val="000000" w:themeColor="text1"/>
                <w:sz w:val="22"/>
                <w:szCs w:val="22"/>
                <w:lang w:eastAsia="ko-KR"/>
              </w:rPr>
            </w:pPr>
            <w:ins w:id="749" w:author="LIK" w:date="2024-02-13T12:05:00Z">
              <w:r>
                <w:rPr>
                  <w:rFonts w:hint="eastAsia"/>
                  <w:b/>
                  <w:color w:val="000000" w:themeColor="text1"/>
                  <w:sz w:val="22"/>
                  <w:szCs w:val="22"/>
                  <w:lang w:eastAsia="ko-KR"/>
                </w:rPr>
                <w:t>T</w:t>
              </w:r>
              <w:r>
                <w:rPr>
                  <w:b/>
                  <w:color w:val="000000" w:themeColor="text1"/>
                  <w:sz w:val="22"/>
                  <w:szCs w:val="22"/>
                  <w:lang w:eastAsia="ko-KR"/>
                </w:rPr>
                <w:t>est Method</w:t>
              </w:r>
            </w:ins>
          </w:p>
        </w:tc>
        <w:tc>
          <w:tcPr>
            <w:tcW w:w="8232" w:type="dxa"/>
          </w:tcPr>
          <w:p w14:paraId="671F4DB3" w14:textId="77777777" w:rsidR="00CD1AF5" w:rsidRPr="00F4002F" w:rsidRDefault="00CD1AF5" w:rsidP="00DB3FD7">
            <w:pPr>
              <w:spacing w:after="0"/>
              <w:rPr>
                <w:ins w:id="750" w:author="LIK" w:date="2024-02-13T12:05:00Z"/>
                <w:color w:val="000000" w:themeColor="text1"/>
                <w:sz w:val="22"/>
                <w:szCs w:val="22"/>
                <w:lang w:eastAsia="ko-KR"/>
              </w:rPr>
            </w:pPr>
            <w:ins w:id="751" w:author="LIK" w:date="2024-02-13T12:05:00Z">
              <w:r>
                <w:rPr>
                  <w:color w:val="000000" w:themeColor="text1"/>
                  <w:sz w:val="22"/>
                  <w:szCs w:val="22"/>
                  <w:lang w:eastAsia="ko-KR"/>
                </w:rPr>
                <w:t>Automated inspection by geometric computation</w:t>
              </w:r>
            </w:ins>
          </w:p>
        </w:tc>
      </w:tr>
    </w:tbl>
    <w:p w14:paraId="6AF72D7B" w14:textId="77777777" w:rsidR="002446A5" w:rsidRPr="00CD1AF5" w:rsidDel="00CD1AF5" w:rsidRDefault="002446A5" w:rsidP="002446A5">
      <w:pPr>
        <w:rPr>
          <w:ins w:id="752" w:author="Li, Ki Joune" w:date="2024-02-12T17:18:00Z"/>
          <w:del w:id="753" w:author="LIK" w:date="2024-02-13T12:06:00Z"/>
          <w:rFonts w:hint="eastAsia"/>
          <w:lang w:eastAsia="ko-KR"/>
          <w:rPrChange w:id="754" w:author="LIK" w:date="2024-02-13T12:04:00Z">
            <w:rPr>
              <w:ins w:id="755" w:author="Li, Ki Joune" w:date="2024-02-12T17:18:00Z"/>
              <w:del w:id="756" w:author="LIK" w:date="2024-02-13T12:06:00Z"/>
              <w:lang w:eastAsia="ko-KR"/>
            </w:rPr>
          </w:rPrChange>
        </w:rPr>
      </w:pPr>
    </w:p>
    <w:p w14:paraId="69D57725" w14:textId="1760EC72" w:rsidR="002446A5" w:rsidRDefault="00037B59" w:rsidP="00037B59">
      <w:pPr>
        <w:rPr>
          <w:lang w:eastAsia="ko-KR"/>
        </w:rPr>
      </w:pPr>
      <w:del w:id="757" w:author="Li, Ki Joune" w:date="2024-02-12T17:18:00Z">
        <w:r w:rsidDel="002446A5">
          <w:rPr>
            <w:rFonts w:hint="eastAsia"/>
            <w:lang w:eastAsia="ko-KR"/>
          </w:rPr>
          <w:delText>(</w:delText>
        </w:r>
        <w:r w:rsidDel="002446A5">
          <w:rPr>
            <w:lang w:eastAsia="ko-KR"/>
          </w:rPr>
          <w:delText>LIK will do it)</w:delText>
        </w:r>
      </w:del>
    </w:p>
    <w:p w14:paraId="7C5B9153" w14:textId="77777777" w:rsidR="002446A5" w:rsidRDefault="002446A5">
      <w:pPr>
        <w:spacing w:after="0"/>
        <w:rPr>
          <w:lang w:eastAsia="ko-KR"/>
        </w:rPr>
      </w:pPr>
      <w:r>
        <w:rPr>
          <w:lang w:eastAsia="ko-KR"/>
        </w:rPr>
        <w:br w:type="page"/>
      </w:r>
      <w:bookmarkStart w:id="758" w:name="_GoBack"/>
      <w:bookmarkEnd w:id="758"/>
    </w:p>
    <w:p w14:paraId="44B257FC" w14:textId="77777777" w:rsidR="002446A5" w:rsidRPr="00935F3F" w:rsidRDefault="002446A5" w:rsidP="002446A5">
      <w:pPr>
        <w:pStyle w:val="2"/>
        <w:numPr>
          <w:ilvl w:val="0"/>
          <w:numId w:val="59"/>
        </w:numPr>
        <w:suppressAutoHyphens/>
        <w:spacing w:before="60" w:after="120" w:line="-250" w:lineRule="auto"/>
        <w:jc w:val="both"/>
        <w:rPr>
          <w:ins w:id="759" w:author="Li, Ki Joune" w:date="2024-02-12T17:21:00Z"/>
          <w:sz w:val="28"/>
        </w:rPr>
      </w:pPr>
      <w:bookmarkStart w:id="760" w:name="_Toc157097269"/>
      <w:ins w:id="761" w:author="Li, Ki Joune" w:date="2024-02-12T17:21:00Z">
        <w:r w:rsidRPr="00935F3F">
          <w:rPr>
            <w:rFonts w:hint="eastAsia"/>
            <w:sz w:val="28"/>
            <w:lang w:eastAsia="ko-KR"/>
          </w:rPr>
          <w:lastRenderedPageBreak/>
          <w:t>A</w:t>
        </w:r>
        <w:r w:rsidRPr="00935F3F">
          <w:rPr>
            <w:sz w:val="28"/>
            <w:lang w:eastAsia="ko-KR"/>
          </w:rPr>
          <w:t xml:space="preserve">nnex B </w:t>
        </w:r>
        <w:r w:rsidRPr="00935F3F">
          <w:rPr>
            <w:sz w:val="28"/>
          </w:rPr>
          <w:t>Bibliography</w:t>
        </w:r>
        <w:bookmarkEnd w:id="760"/>
      </w:ins>
    </w:p>
    <w:p w14:paraId="7AC29F29" w14:textId="77777777" w:rsidR="00037B59" w:rsidRPr="00037B59" w:rsidDel="002446A5" w:rsidRDefault="00037B59" w:rsidP="00037B59">
      <w:pPr>
        <w:rPr>
          <w:del w:id="762" w:author="Li, Ki Joune" w:date="2024-02-12T17:18:00Z"/>
          <w:lang w:eastAsia="ko-KR"/>
        </w:rPr>
      </w:pPr>
    </w:p>
    <w:p w14:paraId="6C707DD1" w14:textId="6293A810" w:rsidR="009A7B37" w:rsidDel="002446A5" w:rsidRDefault="00165E04" w:rsidP="004A5507">
      <w:pPr>
        <w:pStyle w:val="Annex"/>
        <w:rPr>
          <w:del w:id="763" w:author="Li, Ki Joune" w:date="2024-02-12T17:21:00Z"/>
        </w:rPr>
      </w:pPr>
      <w:del w:id="764" w:author="Li, Ki Joune" w:date="2024-02-12T17:21:00Z">
        <w:r w:rsidDel="002446A5">
          <w:delText xml:space="preserve">Annex </w:delText>
        </w:r>
      </w:del>
      <w:del w:id="765" w:author="Li, Ki Joune" w:date="2024-02-12T17:19:00Z">
        <w:r w:rsidR="00B86452" w:rsidDel="002446A5">
          <w:rPr>
            <w:rFonts w:hint="eastAsia"/>
            <w:lang w:eastAsia="ko-KR"/>
          </w:rPr>
          <w:delText>A</w:delText>
        </w:r>
      </w:del>
      <w:del w:id="766" w:author="Li, Ki Joune" w:date="2024-02-12T17:21:00Z">
        <w:r w:rsidR="009A7B37" w:rsidRPr="00165E04" w:rsidDel="002446A5">
          <w:rPr>
            <w:color w:val="FF0000"/>
          </w:rPr>
          <w:delText xml:space="preserve"> </w:delText>
        </w:r>
        <w:r w:rsidR="009A7B37" w:rsidDel="002446A5">
          <w:delText>Bibliography</w:delText>
        </w:r>
      </w:del>
    </w:p>
    <w:sdt>
      <w:sdtPr>
        <w:rPr>
          <w:rFonts w:asciiTheme="minorHAnsi" w:eastAsiaTheme="minorHAnsi" w:hAnsiTheme="minorHAnsi" w:cstheme="minorBidi"/>
          <w:b w:val="0"/>
          <w:bCs w:val="0"/>
          <w:caps/>
          <w:sz w:val="24"/>
          <w:szCs w:val="22"/>
          <w:lang w:val="en-AU"/>
        </w:rPr>
        <w:id w:val="152269147"/>
        <w:docPartObj>
          <w:docPartGallery w:val="Bibliographies"/>
          <w:docPartUnique/>
        </w:docPartObj>
      </w:sdtPr>
      <w:sdtEndPr>
        <w:rPr>
          <w:caps w:val="0"/>
          <w:sz w:val="22"/>
        </w:rPr>
      </w:sdtEndPr>
      <w:sdtContent>
        <w:p w14:paraId="7C47227A" w14:textId="70C32B7B" w:rsidR="00181604" w:rsidRPr="003228DA" w:rsidRDefault="00181604" w:rsidP="00181604">
          <w:pPr>
            <w:pStyle w:val="1"/>
            <w:numPr>
              <w:ilvl w:val="0"/>
              <w:numId w:val="0"/>
            </w:numPr>
            <w:tabs>
              <w:tab w:val="left" w:pos="400"/>
              <w:tab w:val="left" w:pos="560"/>
            </w:tabs>
            <w:suppressAutoHyphens/>
            <w:spacing w:before="270" w:after="120" w:line="-270" w:lineRule="auto"/>
            <w:jc w:val="both"/>
            <w:rPr>
              <w:rStyle w:val="3Char"/>
              <w:b/>
              <w:bCs/>
              <w:sz w:val="28"/>
            </w:rPr>
          </w:pPr>
        </w:p>
        <w:p w14:paraId="5002A645" w14:textId="77777777" w:rsidR="00181604" w:rsidRPr="00826850" w:rsidRDefault="00181604" w:rsidP="00601140">
          <w:pPr>
            <w:pStyle w:val="af3"/>
            <w:numPr>
              <w:ilvl w:val="0"/>
              <w:numId w:val="43"/>
            </w:numPr>
            <w:ind w:leftChars="0" w:left="0"/>
            <w:rPr>
              <w:rFonts w:eastAsiaTheme="minorHAnsi"/>
              <w:noProof/>
            </w:rPr>
          </w:pPr>
          <w:r w:rsidRPr="00826850">
            <w:rPr>
              <w:rFonts w:eastAsiaTheme="minorHAnsi"/>
              <w:noProof/>
            </w:rPr>
            <w:t>Alattas A, S. Zlatanova, P. van Oosterom P, E. Chatzinikolaou, C. Lemmen and K-J. Li (2017) Supporting Indoor Navigation Using Access Rights to Spaces Based on Combined Use of IndoorGML and LADM Models, ISPRS International Journal of Geoinformation, vol. 6 (12), pp. 384</w:t>
          </w:r>
        </w:p>
        <w:p w14:paraId="10B179F7" w14:textId="593A48F4"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Diakité, A. A. and S. Zlatanova (2018). Spatial subdivision of complex indoor environments for 3D indoor navigation. International Journal of Geographical Information Science, 213-235.</w:t>
          </w:r>
        </w:p>
        <w:p w14:paraId="03A0A47E" w14:textId="77777777" w:rsidR="00181604" w:rsidRPr="00826850" w:rsidRDefault="00181604" w:rsidP="00601140">
          <w:pPr>
            <w:pStyle w:val="af3"/>
            <w:numPr>
              <w:ilvl w:val="0"/>
              <w:numId w:val="43"/>
            </w:numPr>
            <w:ind w:leftChars="0" w:left="0"/>
            <w:rPr>
              <w:rFonts w:eastAsiaTheme="minorHAnsi"/>
              <w:noProof/>
            </w:rPr>
          </w:pPr>
          <w:r w:rsidRPr="00826850">
            <w:rPr>
              <w:rFonts w:eastAsiaTheme="minorHAnsi"/>
              <w:noProof/>
            </w:rPr>
            <w:t xml:space="preserve">Egenhofer M.J. (1989) A formal definition of binary topological relationships. In: Litwin W., Schek HJ. (eds) Foundations of Data Organization and Algorithms. FODO 1989. Lecture Notes in Computer Science, vol 367. Springer, Berlin, Heidelberg. </w:t>
          </w:r>
          <w:hyperlink r:id="rId76" w:history="1">
            <w:r w:rsidRPr="00826850">
              <w:rPr>
                <w:rFonts w:eastAsiaTheme="minorHAnsi"/>
                <w:noProof/>
              </w:rPr>
              <w:t>https://doi.org/10.1007/3-540-51295-0_148</w:t>
            </w:r>
          </w:hyperlink>
        </w:p>
        <w:p w14:paraId="44D32C3F" w14:textId="77777777" w:rsidR="00181604" w:rsidRPr="00826850" w:rsidRDefault="00181604" w:rsidP="00601140">
          <w:pPr>
            <w:pStyle w:val="af3"/>
            <w:numPr>
              <w:ilvl w:val="0"/>
              <w:numId w:val="43"/>
            </w:numPr>
            <w:ind w:leftChars="0" w:left="0"/>
            <w:rPr>
              <w:rFonts w:eastAsiaTheme="minorHAnsi"/>
              <w:noProof/>
            </w:rPr>
          </w:pPr>
          <w:r w:rsidRPr="00826850">
            <w:rPr>
              <w:rFonts w:eastAsiaTheme="minorHAnsi"/>
              <w:noProof/>
            </w:rPr>
            <w:t xml:space="preserve">Gröger, G., B. George (2012) Geometry and Topology, in Kresse and Danko (eds) Handbook of Geographic Information, Springer 10.1007/978-3-540-72680-7, pp. 303-321 </w:t>
          </w:r>
        </w:p>
        <w:p w14:paraId="745548BF" w14:textId="77777777" w:rsidR="00181604" w:rsidRPr="00826850" w:rsidRDefault="00181604" w:rsidP="00601140">
          <w:pPr>
            <w:pStyle w:val="af3"/>
            <w:numPr>
              <w:ilvl w:val="0"/>
              <w:numId w:val="43"/>
            </w:numPr>
            <w:ind w:leftChars="0" w:left="0"/>
            <w:rPr>
              <w:rFonts w:eastAsiaTheme="minorHAnsi"/>
              <w:noProof/>
            </w:rPr>
          </w:pPr>
          <w:r w:rsidRPr="00826850">
            <w:rPr>
              <w:rFonts w:eastAsiaTheme="minorHAnsi"/>
              <w:noProof/>
            </w:rPr>
            <w:t>ISO (2012) ISO 19152:2012, Geographic Information – Land Administration Domain Model (LADM)</w:t>
          </w:r>
        </w:p>
        <w:p w14:paraId="06D4BBC1" w14:textId="77777777" w:rsidR="00181604" w:rsidRPr="00826850" w:rsidRDefault="00181604" w:rsidP="00601140">
          <w:pPr>
            <w:pStyle w:val="af3"/>
            <w:numPr>
              <w:ilvl w:val="0"/>
              <w:numId w:val="43"/>
            </w:numPr>
            <w:ind w:leftChars="0" w:left="0"/>
            <w:rPr>
              <w:rFonts w:eastAsiaTheme="minorHAnsi"/>
              <w:noProof/>
            </w:rPr>
          </w:pPr>
          <w:r w:rsidRPr="00826850">
            <w:rPr>
              <w:rFonts w:eastAsiaTheme="minorHAnsi"/>
              <w:noProof/>
            </w:rPr>
            <w:t xml:space="preserve">ISO (2018) ISO 16739-1:2018, Industry Foundation Classes (IFC) for data sharing in the construction and facility management industries — Part 1: Data schema, </w:t>
          </w:r>
        </w:p>
        <w:p w14:paraId="2A33920A"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ISO. (2019). ISO 19107:2019, Geographic information - Spatial Schema. Retrieved 02 10, 2020, from International Organization for Standardization: https://www.iso.org/standard/66175.html</w:t>
          </w:r>
        </w:p>
        <w:p w14:paraId="17764295"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Morris, S. (2019). Topology Without Tears. Retrieved 02 10, 2020, from Topology Without Tears Online Book: http://www.topologywithouttears.net/topbook.pdf</w:t>
          </w:r>
        </w:p>
        <w:p w14:paraId="2EE50367"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Munkres, J. R. (2018). Elements of algebraic topology. CRC Press.</w:t>
          </w:r>
        </w:p>
        <w:p w14:paraId="22C065E1"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Lee, J. (2004). A spatial access-oriented implementation of a 3D GIS topological data model for urban entities. GeoInformatica, 237-264.</w:t>
          </w:r>
        </w:p>
        <w:p w14:paraId="4A112BF3" w14:textId="77777777" w:rsidR="00181604" w:rsidRPr="00826850" w:rsidRDefault="00181604" w:rsidP="00601140">
          <w:pPr>
            <w:pStyle w:val="af3"/>
            <w:numPr>
              <w:ilvl w:val="0"/>
              <w:numId w:val="43"/>
            </w:numPr>
            <w:ind w:leftChars="0" w:left="0"/>
            <w:rPr>
              <w:rFonts w:eastAsiaTheme="minorHAnsi"/>
              <w:noProof/>
            </w:rPr>
          </w:pPr>
          <w:r w:rsidRPr="00826850">
            <w:rPr>
              <w:rFonts w:eastAsiaTheme="minorHAnsi"/>
              <w:noProof/>
            </w:rPr>
            <w:t>OGC (2012) City Geography Markup Language (CityGML) Encoding Standard, Open Geospatial Consortium</w:t>
          </w:r>
        </w:p>
        <w:p w14:paraId="0FCFE07F" w14:textId="77777777" w:rsidR="00181604" w:rsidRPr="00826850" w:rsidRDefault="00181604" w:rsidP="00601140">
          <w:pPr>
            <w:pStyle w:val="af3"/>
            <w:numPr>
              <w:ilvl w:val="0"/>
              <w:numId w:val="43"/>
            </w:numPr>
            <w:ind w:leftChars="0" w:left="0"/>
            <w:rPr>
              <w:rFonts w:eastAsiaTheme="minorHAnsi"/>
              <w:noProof/>
            </w:rPr>
          </w:pPr>
          <w:r w:rsidRPr="00826850">
            <w:rPr>
              <w:rFonts w:eastAsiaTheme="minorHAnsi"/>
              <w:noProof/>
            </w:rPr>
            <w:t>OGC (2015) OGC KML 2.3, Encoding Standard, Open Geospatial Consortium</w:t>
          </w:r>
        </w:p>
        <w:p w14:paraId="34E42C19" w14:textId="77777777" w:rsidR="00181604" w:rsidRPr="00826850" w:rsidRDefault="00181604" w:rsidP="00601140">
          <w:pPr>
            <w:pStyle w:val="af3"/>
            <w:numPr>
              <w:ilvl w:val="0"/>
              <w:numId w:val="43"/>
            </w:numPr>
            <w:ind w:leftChars="0" w:left="0"/>
            <w:rPr>
              <w:rFonts w:eastAsiaTheme="minorHAnsi"/>
              <w:noProof/>
            </w:rPr>
          </w:pPr>
          <w:r w:rsidRPr="00826850">
            <w:rPr>
              <w:rFonts w:eastAsiaTheme="minorHAnsi"/>
              <w:noProof/>
            </w:rPr>
            <w:t xml:space="preserve">OGC (2021) Indoor Mapping Data Format, OGC community standard  </w:t>
          </w:r>
        </w:p>
        <w:p w14:paraId="307C8B42"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OGC. (2009). The Specification Model – A Standard for Modular specifications. Open Geospatial Consortium.</w:t>
          </w:r>
        </w:p>
        <w:p w14:paraId="34F72417"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OGC. (2015). IndoorGML. Retrieved 02 06, 2020, from https://www.opengeospatial.org/standards/indoorgml</w:t>
          </w:r>
        </w:p>
        <w:p w14:paraId="08305A47"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Princeton University. (2010). About Wordnet. (Princeton University) Retrieved 02 06, 2020, from https://wordnet.princeton.edu/</w:t>
          </w:r>
        </w:p>
        <w:p w14:paraId="42041A0E"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fr-FR"/>
            </w:rPr>
            <w:t xml:space="preserve">Yan, J., Diakité, A. A., &amp; Zlatanova, S. (2019). </w:t>
          </w:r>
          <w:r w:rsidRPr="00826850">
            <w:rPr>
              <w:rFonts w:ascii="Times New Roman" w:hAnsi="Times New Roman" w:cs="Times New Roman"/>
              <w:noProof/>
              <w:sz w:val="24"/>
              <w:szCs w:val="24"/>
              <w:lang w:val="en-GB"/>
            </w:rPr>
            <w:t>A generic space definition framework to support seamless indoor/outdoor navigation systems. Transactions in GIS, 23(6), 1273-1295.</w:t>
          </w:r>
        </w:p>
        <w:p w14:paraId="326850C5"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Zlatanova, S., Yan, J., Wang, Y., Diakité, A., Isikdag, U., Sithole, G., &amp; Barton, J. (2020). Spaces in Spatial Science and Urban Applications—State of the Art Review. ISPRS International Journal of Geo-Information, 9(1), 58.</w:t>
          </w:r>
        </w:p>
      </w:sdtContent>
    </w:sdt>
    <w:p w14:paraId="3297B057" w14:textId="6605B8A8" w:rsidR="004A5507" w:rsidRPr="00165E04" w:rsidRDefault="004A5507" w:rsidP="00181604">
      <w:pPr>
        <w:pStyle w:val="OGCtableheader"/>
      </w:pPr>
    </w:p>
    <w:sectPr w:rsidR="004A5507" w:rsidRPr="00165E04" w:rsidSect="009358C0">
      <w:footerReference w:type="default" r:id="rId77"/>
      <w:pgSz w:w="12240" w:h="15840" w:code="1"/>
      <w:pgMar w:top="1440" w:right="1080" w:bottom="1440" w:left="108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0" w:author="Li, Ki Joune" w:date="2024-01-18T15:13:00Z" w:initials="LKJ">
    <w:p w14:paraId="549C0385" w14:textId="41FC8EBE" w:rsidR="002032F3" w:rsidRDefault="002032F3">
      <w:pPr>
        <w:pStyle w:val="afd"/>
        <w:rPr>
          <w:lang w:eastAsia="ko-KR"/>
        </w:rPr>
      </w:pPr>
      <w:r>
        <w:rPr>
          <w:rStyle w:val="aff6"/>
        </w:rPr>
        <w:annotationRef/>
      </w:r>
      <w:r>
        <w:rPr>
          <w:rFonts w:hint="eastAsia"/>
          <w:lang w:eastAsia="ko-KR"/>
        </w:rPr>
        <w:t>A</w:t>
      </w:r>
      <w:r>
        <w:rPr>
          <w:lang w:eastAsia="ko-KR"/>
        </w:rPr>
        <w:t>bdou will decide to include or not</w:t>
      </w:r>
    </w:p>
  </w:comment>
  <w:comment w:id="81" w:author="Abdou D" w:date="2024-01-29T15:18:00Z" w:initials="AD">
    <w:p w14:paraId="0133CB32" w14:textId="4D32FA5A" w:rsidR="00634D55" w:rsidRDefault="000B251E">
      <w:pPr>
        <w:pStyle w:val="afd"/>
      </w:pPr>
      <w:r>
        <w:rPr>
          <w:rStyle w:val="aff6"/>
        </w:rPr>
        <w:annotationRef/>
      </w:r>
      <w:r>
        <w:t>I think this needs some additional thoughts</w:t>
      </w:r>
      <w:r w:rsidR="00634D55">
        <w:t>/discussions</w:t>
      </w:r>
      <w:r>
        <w:t xml:space="preserve"> before we can include it. </w:t>
      </w:r>
      <w:r w:rsidR="00634D55">
        <w:t>Maybe for v2.1?</w:t>
      </w:r>
    </w:p>
  </w:comment>
  <w:comment w:id="169" w:author="Li Ki-Joune" w:date="2023-09-21T17:41:00Z" w:initials="L">
    <w:p w14:paraId="50FCDDC7" w14:textId="77777777" w:rsidR="00904644" w:rsidRDefault="00904644">
      <w:pPr>
        <w:pStyle w:val="afd"/>
        <w:rPr>
          <w:lang w:eastAsia="ko-KR"/>
        </w:rPr>
      </w:pPr>
      <w:r>
        <w:rPr>
          <w:rStyle w:val="aff6"/>
        </w:rPr>
        <w:annotationRef/>
      </w:r>
      <w:r>
        <w:rPr>
          <w:lang w:eastAsia="ko-KR"/>
        </w:rPr>
        <w:t>Not very visible.</w:t>
      </w:r>
    </w:p>
    <w:p w14:paraId="09179A69" w14:textId="2E38FEEF" w:rsidR="002032F3" w:rsidRDefault="002032F3" w:rsidP="002032F3">
      <w:pPr>
        <w:pStyle w:val="afd"/>
        <w:numPr>
          <w:ilvl w:val="0"/>
          <w:numId w:val="57"/>
        </w:numPr>
        <w:rPr>
          <w:lang w:eastAsia="ko-KR"/>
        </w:rPr>
      </w:pPr>
      <w:r>
        <w:rPr>
          <w:lang w:eastAsia="ko-KR"/>
        </w:rPr>
        <w:t>Abdou</w:t>
      </w:r>
    </w:p>
  </w:comment>
  <w:comment w:id="170" w:author="Li, Ki Joune [2]" w:date="2023-09-20T10:35:00Z" w:initials="LKJ">
    <w:p w14:paraId="145886D0" w14:textId="77777777" w:rsidR="00904644" w:rsidRDefault="00904644">
      <w:pPr>
        <w:pStyle w:val="afd"/>
        <w:rPr>
          <w:lang w:eastAsia="ko-KR"/>
        </w:rPr>
      </w:pPr>
      <w:r>
        <w:rPr>
          <w:rStyle w:val="aff6"/>
        </w:rPr>
        <w:annotationRef/>
      </w:r>
      <w:r>
        <w:rPr>
          <w:rFonts w:hint="eastAsia"/>
          <w:lang w:eastAsia="ko-KR"/>
        </w:rPr>
        <w:t>R</w:t>
      </w:r>
      <w:r>
        <w:rPr>
          <w:lang w:eastAsia="ko-KR"/>
        </w:rPr>
        <w:t>oute in Core Module? Not in Navigation Module?</w:t>
      </w:r>
    </w:p>
    <w:p w14:paraId="61041F04" w14:textId="6A58E7CF" w:rsidR="002032F3" w:rsidRDefault="002032F3" w:rsidP="002032F3">
      <w:pPr>
        <w:pStyle w:val="afd"/>
        <w:numPr>
          <w:ilvl w:val="0"/>
          <w:numId w:val="57"/>
        </w:numPr>
        <w:rPr>
          <w:lang w:eastAsia="ko-KR"/>
        </w:rPr>
      </w:pPr>
      <w:r>
        <w:rPr>
          <w:lang w:eastAsia="ko-KR"/>
        </w:rPr>
        <w:t>Abdou will check it</w:t>
      </w:r>
    </w:p>
  </w:comment>
  <w:comment w:id="185" w:author="Li, Ki Joune [2]" w:date="2023-09-20T11:44:00Z" w:initials="LKJ">
    <w:p w14:paraId="7B5651EF" w14:textId="77777777" w:rsidR="00904644" w:rsidRDefault="00904644">
      <w:pPr>
        <w:pStyle w:val="afd"/>
        <w:rPr>
          <w:lang w:eastAsia="ko-KR"/>
        </w:rPr>
      </w:pPr>
      <w:r>
        <w:rPr>
          <w:rStyle w:val="aff6"/>
        </w:rPr>
        <w:annotationRef/>
      </w:r>
      <w:r>
        <w:rPr>
          <w:rFonts w:hint="eastAsia"/>
          <w:lang w:eastAsia="ko-KR"/>
        </w:rPr>
        <w:t>n</w:t>
      </w:r>
      <w:r>
        <w:rPr>
          <w:lang w:eastAsia="ko-KR"/>
        </w:rPr>
        <w:t xml:space="preserve">ame is already included as a property of </w:t>
      </w:r>
      <w:r>
        <w:rPr>
          <w:lang w:eastAsia="ko-KR"/>
        </w:rPr>
        <w:t>gmlFeature, which is a super class of everything. Is it different from the name of gmlFeature?</w:t>
      </w:r>
    </w:p>
    <w:p w14:paraId="374F3192" w14:textId="49A4322E" w:rsidR="002032F3" w:rsidRDefault="002032F3">
      <w:pPr>
        <w:pStyle w:val="afd"/>
        <w:rPr>
          <w:lang w:eastAsia="ko-KR"/>
        </w:rPr>
      </w:pPr>
      <w:r>
        <w:rPr>
          <w:lang w:eastAsia="ko-KR"/>
        </w:rPr>
        <w:sym w:font="Wingdings" w:char="F0E0"/>
      </w:r>
      <w:r>
        <w:rPr>
          <w:lang w:eastAsia="ko-KR"/>
        </w:rPr>
        <w:t xml:space="preserve"> think of JSON. Keep it.</w:t>
      </w:r>
    </w:p>
    <w:p w14:paraId="0519BEA4" w14:textId="77777777" w:rsidR="002032F3" w:rsidRDefault="002032F3">
      <w:pPr>
        <w:pStyle w:val="afd"/>
        <w:rPr>
          <w:lang w:eastAsia="ko-KR"/>
        </w:rPr>
      </w:pPr>
      <w:r>
        <w:rPr>
          <w:lang w:eastAsia="ko-KR"/>
        </w:rPr>
        <w:sym w:font="Wingdings" w:char="F0E0"/>
      </w:r>
      <w:r>
        <w:rPr>
          <w:lang w:eastAsia="ko-KR"/>
        </w:rPr>
        <w:t xml:space="preserve"> </w:t>
      </w:r>
      <w:r>
        <w:rPr>
          <w:lang w:eastAsia="ko-KR"/>
        </w:rPr>
        <w:t>XSD ??</w:t>
      </w:r>
    </w:p>
    <w:p w14:paraId="6A20AA44" w14:textId="29B0EE42" w:rsidR="002032F3" w:rsidRDefault="002032F3">
      <w:pPr>
        <w:pStyle w:val="afd"/>
        <w:rPr>
          <w:lang w:eastAsia="ko-KR"/>
        </w:rPr>
      </w:pPr>
      <w:r>
        <w:rPr>
          <w:lang w:eastAsia="ko-KR"/>
        </w:rPr>
        <w:sym w:font="Wingdings" w:char="F0E0"/>
      </w:r>
      <w:r>
        <w:rPr>
          <w:lang w:eastAsia="ko-KR"/>
        </w:rPr>
        <w:t xml:space="preserve"> cellSpaceName instead of name!!</w:t>
      </w:r>
    </w:p>
  </w:comment>
  <w:comment w:id="187" w:author="Li, Ki Joune [2]" w:date="2023-09-20T11:18:00Z" w:initials="LKJ">
    <w:p w14:paraId="4B4EC0EA" w14:textId="77777777" w:rsidR="00904644" w:rsidRDefault="00904644">
      <w:pPr>
        <w:pStyle w:val="afd"/>
        <w:rPr>
          <w:lang w:eastAsia="ko-KR"/>
        </w:rPr>
      </w:pPr>
      <w:r>
        <w:rPr>
          <w:rStyle w:val="aff6"/>
        </w:rPr>
        <w:annotationRef/>
      </w:r>
      <w:r>
        <w:rPr>
          <w:lang w:eastAsia="ko-KR"/>
        </w:rPr>
        <w:t>These two properties are not attributes but associations</w:t>
      </w:r>
      <w:r>
        <w:rPr>
          <w:rFonts w:hint="eastAsia"/>
          <w:lang w:eastAsia="ko-KR"/>
        </w:rPr>
        <w:t>.</w:t>
      </w:r>
      <w:r>
        <w:rPr>
          <w:lang w:eastAsia="ko-KR"/>
        </w:rPr>
        <w:t xml:space="preserve"> They have to be deleted.</w:t>
      </w:r>
    </w:p>
    <w:p w14:paraId="4D1A7D8F" w14:textId="1CF61693" w:rsidR="00442C56" w:rsidRDefault="00442C56" w:rsidP="00442C56">
      <w:pPr>
        <w:pStyle w:val="afd"/>
        <w:rPr>
          <w:lang w:eastAsia="ko-KR"/>
        </w:rPr>
      </w:pPr>
      <w:r>
        <w:rPr>
          <w:lang w:eastAsia="ko-KR"/>
        </w:rPr>
        <w:sym w:font="Wingdings" w:char="F0E0"/>
      </w:r>
      <w:r>
        <w:rPr>
          <w:lang w:eastAsia="ko-KR"/>
        </w:rPr>
        <w:t xml:space="preserve"> Delete it (AB)</w:t>
      </w:r>
    </w:p>
  </w:comment>
  <w:comment w:id="191" w:author="Li, Ki Joune [2]" w:date="2023-09-20T11:39:00Z" w:initials="LKJ">
    <w:p w14:paraId="2BCAD50D" w14:textId="0E9507CB" w:rsidR="00904644" w:rsidRDefault="00904644">
      <w:pPr>
        <w:pStyle w:val="afd"/>
        <w:rPr>
          <w:lang w:eastAsia="ko-KR"/>
        </w:rPr>
      </w:pPr>
      <w:r>
        <w:rPr>
          <w:rStyle w:val="aff6"/>
        </w:rPr>
        <w:annotationRef/>
      </w:r>
      <w:r>
        <w:rPr>
          <w:rFonts w:hint="eastAsia"/>
          <w:lang w:eastAsia="ko-KR"/>
        </w:rPr>
        <w:t>A</w:t>
      </w:r>
      <w:r>
        <w:rPr>
          <w:lang w:eastAsia="ko-KR"/>
        </w:rPr>
        <w:t xml:space="preserve"> little bit confusing. Is it a union of Geometry2D and Geometry3D? Where Geometry2D or Geometry3D are defined? </w:t>
      </w:r>
    </w:p>
  </w:comment>
  <w:comment w:id="193" w:author="Li, Ki Joune [2]" w:date="2023-09-20T11:41:00Z" w:initials="LKJ">
    <w:p w14:paraId="0658BA8F" w14:textId="1BBD1430" w:rsidR="00904644" w:rsidRDefault="00904644">
      <w:pPr>
        <w:pStyle w:val="afd"/>
        <w:rPr>
          <w:lang w:eastAsia="ko-KR"/>
        </w:rPr>
      </w:pPr>
      <w:r>
        <w:rPr>
          <w:rStyle w:val="aff6"/>
        </w:rPr>
        <w:annotationRef/>
      </w:r>
      <w:r>
        <w:rPr>
          <w:lang w:eastAsia="ko-KR"/>
        </w:rPr>
        <w:t>“and” or “or”</w:t>
      </w:r>
    </w:p>
  </w:comment>
  <w:comment w:id="194" w:author="Abdou D" w:date="2024-01-29T15:45:00Z" w:initials="AD">
    <w:p w14:paraId="596BC2A6" w14:textId="2F836994" w:rsidR="00120FBD" w:rsidRDefault="00120FBD">
      <w:pPr>
        <w:pStyle w:val="afd"/>
      </w:pPr>
      <w:r>
        <w:rPr>
          <w:rStyle w:val="aff6"/>
        </w:rPr>
        <w:annotationRef/>
      </w:r>
      <w:r>
        <w:t>or</w:t>
      </w:r>
    </w:p>
  </w:comment>
  <w:comment w:id="250" w:author="Li, Ki Joune [2]" w:date="2023-09-20T11:19:00Z" w:initials="LKJ">
    <w:p w14:paraId="2DD4EDAD" w14:textId="3D2C1763" w:rsidR="00904644" w:rsidRDefault="00904644">
      <w:pPr>
        <w:pStyle w:val="afd"/>
        <w:rPr>
          <w:lang w:eastAsia="ko-KR"/>
        </w:rPr>
      </w:pPr>
      <w:r>
        <w:rPr>
          <w:rStyle w:val="aff6"/>
        </w:rPr>
        <w:annotationRef/>
      </w:r>
      <w:r>
        <w:rPr>
          <w:rFonts w:hint="eastAsia"/>
          <w:lang w:eastAsia="ko-KR"/>
        </w:rPr>
        <w:t>N</w:t>
      </w:r>
      <w:r>
        <w:rPr>
          <w:lang w:eastAsia="ko-KR"/>
        </w:rPr>
        <w:t>ot properties but associations. To be deleted</w:t>
      </w:r>
    </w:p>
  </w:comment>
  <w:comment w:id="265" w:author="Li, Ki Joune" w:date="2024-01-18T15:32:00Z" w:initials="LKJ">
    <w:p w14:paraId="72ABE8D8" w14:textId="77777777" w:rsidR="00442C56" w:rsidRDefault="00442C56">
      <w:pPr>
        <w:pStyle w:val="afd"/>
        <w:rPr>
          <w:lang w:eastAsia="ko-KR"/>
        </w:rPr>
      </w:pPr>
      <w:r>
        <w:rPr>
          <w:rStyle w:val="aff6"/>
        </w:rPr>
        <w:annotationRef/>
      </w:r>
      <w:r>
        <w:rPr>
          <w:rFonts w:hint="eastAsia"/>
          <w:lang w:eastAsia="ko-KR"/>
        </w:rPr>
        <w:t>F</w:t>
      </w:r>
      <w:r>
        <w:rPr>
          <w:lang w:eastAsia="ko-KR"/>
        </w:rPr>
        <w:t xml:space="preserve">rom Node to </w:t>
      </w:r>
      <w:r>
        <w:rPr>
          <w:lang w:eastAsia="ko-KR"/>
        </w:rPr>
        <w:t>Interlayerconnection: [</w:t>
      </w:r>
      <w:r>
        <w:rPr>
          <w:lang w:eastAsia="ko-KR"/>
        </w:rPr>
        <w:t>0..*]</w:t>
      </w:r>
    </w:p>
    <w:p w14:paraId="2EA7D44E" w14:textId="77777777" w:rsidR="00442C56" w:rsidRDefault="00442C56">
      <w:pPr>
        <w:pStyle w:val="afd"/>
        <w:rPr>
          <w:lang w:eastAsia="ko-KR"/>
        </w:rPr>
      </w:pPr>
      <w:r>
        <w:rPr>
          <w:rFonts w:hint="eastAsia"/>
          <w:lang w:eastAsia="ko-KR"/>
        </w:rPr>
        <w:t>F</w:t>
      </w:r>
      <w:r>
        <w:rPr>
          <w:lang w:eastAsia="ko-KR"/>
        </w:rPr>
        <w:t>rom CellSpace to InterlayerconnectionL [0..*]</w:t>
      </w:r>
    </w:p>
    <w:p w14:paraId="114E35CB" w14:textId="77777777" w:rsidR="00B50CC4" w:rsidRDefault="00B50CC4">
      <w:pPr>
        <w:pStyle w:val="afd"/>
        <w:rPr>
          <w:lang w:eastAsia="ko-KR"/>
        </w:rPr>
      </w:pPr>
      <w:r>
        <w:rPr>
          <w:rFonts w:hint="eastAsia"/>
          <w:lang w:eastAsia="ko-KR"/>
        </w:rPr>
        <w:t>F</w:t>
      </w:r>
      <w:r>
        <w:rPr>
          <w:lang w:eastAsia="ko-KR"/>
        </w:rPr>
        <w:t>rom Interlayerconnection to CellSpace [0/2]</w:t>
      </w:r>
    </w:p>
    <w:p w14:paraId="12100AAE" w14:textId="3A599F5F" w:rsidR="00B50CC4" w:rsidRDefault="00B50CC4">
      <w:pPr>
        <w:pStyle w:val="afd"/>
        <w:rPr>
          <w:lang w:eastAsia="ko-KR"/>
        </w:rPr>
      </w:pPr>
      <w:r>
        <w:rPr>
          <w:rFonts w:hint="eastAsia"/>
          <w:lang w:eastAsia="ko-KR"/>
        </w:rPr>
        <w:t>F</w:t>
      </w:r>
      <w:r>
        <w:rPr>
          <w:lang w:eastAsia="ko-KR"/>
        </w:rPr>
        <w:t>rom InterLayerConnection to Node [0,2]</w:t>
      </w:r>
    </w:p>
  </w:comment>
  <w:comment w:id="266" w:author="Li, Ki Joune" w:date="2024-01-18T15:37:00Z" w:initials="LKJ">
    <w:p w14:paraId="1B43D528" w14:textId="14552A9D" w:rsidR="00B50CC4" w:rsidRDefault="00B50CC4">
      <w:pPr>
        <w:pStyle w:val="afd"/>
      </w:pPr>
      <w:r>
        <w:rPr>
          <w:rStyle w:val="aff6"/>
        </w:rPr>
        <w:annotationRef/>
      </w:r>
    </w:p>
  </w:comment>
  <w:comment w:id="267" w:author="Li, Ki Joune" w:date="2024-01-18T15:37:00Z" w:initials="LKJ">
    <w:p w14:paraId="22507CAA" w14:textId="750CFC78" w:rsidR="00B50CC4" w:rsidRDefault="00B50CC4">
      <w:pPr>
        <w:pStyle w:val="afd"/>
        <w:rPr>
          <w:lang w:eastAsia="ko-KR"/>
        </w:rPr>
      </w:pPr>
      <w:r>
        <w:rPr>
          <w:rStyle w:val="aff6"/>
        </w:rPr>
        <w:annotationRef/>
      </w:r>
      <w:r>
        <w:rPr>
          <w:rFonts w:hint="eastAsia"/>
          <w:lang w:eastAsia="ko-KR"/>
        </w:rPr>
        <w:t>t</w:t>
      </w:r>
      <w:r>
        <w:rPr>
          <w:lang w:eastAsia="ko-KR"/>
        </w:rPr>
        <w:t>opoExpressionValue is mandatory</w:t>
      </w:r>
    </w:p>
  </w:comment>
  <w:comment w:id="268" w:author="Li, Ki Joune [2]" w:date="2023-09-20T10:58:00Z" w:initials="LKJ">
    <w:p w14:paraId="391E4517" w14:textId="1E57316E" w:rsidR="00904644" w:rsidRDefault="00904644">
      <w:pPr>
        <w:pStyle w:val="afd"/>
        <w:rPr>
          <w:lang w:eastAsia="ko-KR"/>
        </w:rPr>
      </w:pPr>
      <w:r>
        <w:rPr>
          <w:rStyle w:val="aff6"/>
        </w:rPr>
        <w:annotationRef/>
      </w:r>
      <w:r>
        <w:rPr>
          <w:lang w:eastAsia="ko-KR"/>
        </w:rPr>
        <w:t>Cardinality</w:t>
      </w:r>
      <w:r w:rsidR="00442C56">
        <w:rPr>
          <w:lang w:eastAsia="ko-KR"/>
        </w:rPr>
        <w:t xml:space="preserve"> from </w:t>
      </w:r>
      <w:r w:rsidR="00442C56">
        <w:rPr>
          <w:lang w:eastAsia="ko-KR"/>
        </w:rPr>
        <w:t>ThematicLayer</w:t>
      </w:r>
      <w:r>
        <w:rPr>
          <w:lang w:eastAsia="ko-KR"/>
        </w:rPr>
        <w:t xml:space="preserve"> to Interlayerconnection shall be [</w:t>
      </w:r>
      <w:r>
        <w:rPr>
          <w:lang w:eastAsia="ko-KR"/>
        </w:rPr>
        <w:t>0..*]</w:t>
      </w:r>
    </w:p>
  </w:comment>
  <w:comment w:id="269" w:author="Li, Ki Joune [2]" w:date="2023-09-20T10:56:00Z" w:initials="LKJ">
    <w:p w14:paraId="06E76D27" w14:textId="4E15E5D0" w:rsidR="00904644" w:rsidRDefault="00904644">
      <w:pPr>
        <w:pStyle w:val="afd"/>
        <w:rPr>
          <w:lang w:eastAsia="ko-KR"/>
        </w:rPr>
      </w:pPr>
      <w:r>
        <w:rPr>
          <w:rStyle w:val="aff6"/>
        </w:rPr>
        <w:annotationRef/>
      </w:r>
      <w:r>
        <w:rPr>
          <w:lang w:eastAsia="ko-KR"/>
        </w:rPr>
        <w:t>Interlayerconnection is not commutative. It means contains(</w:t>
      </w:r>
      <w:r>
        <w:rPr>
          <w:lang w:eastAsia="ko-KR"/>
        </w:rPr>
        <w:t>A,B) is not contains (B,A), where A and B are two cell spaces. How to distinguish the order of two cells (or nodes)?</w:t>
      </w:r>
    </w:p>
  </w:comment>
  <w:comment w:id="277" w:author="Li, Ki Joune [2]" w:date="2023-09-20T11:19:00Z" w:initials="LKJ">
    <w:p w14:paraId="5F8A0B40" w14:textId="6B0E880C" w:rsidR="00904644" w:rsidRDefault="00904644">
      <w:pPr>
        <w:pStyle w:val="afd"/>
        <w:rPr>
          <w:lang w:eastAsia="ko-KR"/>
        </w:rPr>
      </w:pPr>
      <w:r>
        <w:rPr>
          <w:rStyle w:val="aff6"/>
        </w:rPr>
        <w:annotationRef/>
      </w:r>
      <w:r>
        <w:rPr>
          <w:lang w:eastAsia="ko-KR"/>
        </w:rPr>
        <w:t xml:space="preserve">To delete </w:t>
      </w:r>
      <w:r>
        <w:rPr>
          <w:rFonts w:hint="eastAsia"/>
          <w:lang w:eastAsia="ko-KR"/>
        </w:rPr>
        <w:t xml:space="preserve">as </w:t>
      </w:r>
      <w:r>
        <w:rPr>
          <w:lang w:eastAsia="ko-KR"/>
        </w:rPr>
        <w:t>they are defined as association</w:t>
      </w:r>
    </w:p>
  </w:comment>
  <w:comment w:id="294" w:author="Li, Ki Joune" w:date="2024-01-18T15:52:00Z" w:initials="LKJ">
    <w:p w14:paraId="15EF0C29" w14:textId="79E0C0C9" w:rsidR="00FD4329" w:rsidRDefault="00FD4329">
      <w:pPr>
        <w:pStyle w:val="afd"/>
        <w:rPr>
          <w:lang w:eastAsia="ko-KR"/>
        </w:rPr>
      </w:pPr>
      <w:r>
        <w:rPr>
          <w:rStyle w:val="aff6"/>
        </w:rPr>
        <w:annotationRef/>
      </w:r>
      <w:r>
        <w:rPr>
          <w:lang w:eastAsia="ko-KR"/>
        </w:rPr>
        <w:t>AB will check it.</w:t>
      </w:r>
    </w:p>
  </w:comment>
  <w:comment w:id="301" w:author="Li, Ki Joune" w:date="2024-01-18T00:45:00Z" w:initials="LKJ">
    <w:p w14:paraId="0F60DBCA" w14:textId="20073D47" w:rsidR="00904644" w:rsidRDefault="00904644">
      <w:pPr>
        <w:pStyle w:val="afd"/>
        <w:rPr>
          <w:lang w:eastAsia="ko-KR"/>
        </w:rPr>
      </w:pPr>
      <w:r>
        <w:rPr>
          <w:rStyle w:val="aff6"/>
        </w:rPr>
        <w:annotationRef/>
      </w:r>
      <w:r>
        <w:rPr>
          <w:lang w:eastAsia="ko-KR"/>
        </w:rPr>
        <w:t>Bad visibility. To include bigger image</w:t>
      </w:r>
    </w:p>
  </w:comment>
  <w:comment w:id="313" w:author="Abdou D" w:date="2024-02-06T17:06:00Z" w:initials="AD">
    <w:p w14:paraId="0F665450" w14:textId="48E65A6E" w:rsidR="00511C1E" w:rsidRDefault="00511C1E">
      <w:pPr>
        <w:pStyle w:val="afd"/>
      </w:pPr>
      <w:r>
        <w:rPr>
          <w:rStyle w:val="aff6"/>
        </w:rPr>
        <w:annotationRef/>
      </w:r>
      <w:r>
        <w:t>AnchorSpace is actually defined already</w:t>
      </w:r>
    </w:p>
  </w:comment>
  <w:comment w:id="340" w:author="Abdou D" w:date="2024-02-06T17:07:00Z" w:initials="AD">
    <w:p w14:paraId="78EB3576" w14:textId="349D0E6E" w:rsidR="00511C1E" w:rsidRDefault="00511C1E">
      <w:pPr>
        <w:pStyle w:val="afd"/>
      </w:pPr>
      <w:r>
        <w:rPr>
          <w:rStyle w:val="aff6"/>
        </w:rPr>
        <w:annotationRef/>
      </w:r>
      <w:r>
        <w:t>I am not sure about this attribute anymore. What was is about?</w:t>
      </w:r>
    </w:p>
  </w:comment>
  <w:comment w:id="428" w:author="Li, Ki Joune [2]" w:date="2023-09-20T11:24:00Z" w:initials="LKJ">
    <w:p w14:paraId="51152DB9" w14:textId="345012DC" w:rsidR="00904644" w:rsidRDefault="00904644">
      <w:pPr>
        <w:pStyle w:val="afd"/>
        <w:rPr>
          <w:lang w:eastAsia="ko-KR"/>
        </w:rPr>
      </w:pPr>
      <w:r>
        <w:rPr>
          <w:rStyle w:val="aff6"/>
        </w:rPr>
        <w:annotationRef/>
      </w:r>
      <w:r>
        <w:rPr>
          <w:lang w:eastAsia="ko-KR"/>
        </w:rPr>
        <w:t xml:space="preserve">semantic or </w:t>
      </w:r>
      <w:r>
        <w:rPr>
          <w:lang w:eastAsia="ko-KR"/>
        </w:rPr>
        <w:t>semanticExpression? (8.4.3)</w:t>
      </w:r>
    </w:p>
    <w:p w14:paraId="1E9A5526" w14:textId="068D1DAF" w:rsidR="00904644" w:rsidRDefault="00904644">
      <w:pPr>
        <w:pStyle w:val="afd"/>
        <w:rPr>
          <w:lang w:eastAsia="ko-KR"/>
        </w:rPr>
      </w:pPr>
      <w:r>
        <w:rPr>
          <w:rFonts w:hint="eastAsia"/>
          <w:lang w:eastAsia="ko-KR"/>
        </w:rPr>
        <w:t>A</w:t>
      </w:r>
      <w:r>
        <w:rPr>
          <w:lang w:eastAsia="ko-KR"/>
        </w:rPr>
        <w:t>ny example?</w:t>
      </w:r>
    </w:p>
  </w:comment>
  <w:comment w:id="429" w:author="Abdou D" w:date="2024-01-29T16:29:00Z" w:initials="AD">
    <w:p w14:paraId="4BB30006" w14:textId="21AF3805" w:rsidR="005F72F4" w:rsidRDefault="005F72F4">
      <w:pPr>
        <w:pStyle w:val="afd"/>
      </w:pPr>
      <w:r>
        <w:rPr>
          <w:rStyle w:val="aff6"/>
        </w:rPr>
        <w:annotationRef/>
      </w:r>
      <w:r>
        <w:t xml:space="preserve">I think it should be </w:t>
      </w:r>
      <w:r>
        <w:t>semanticExtension</w:t>
      </w:r>
    </w:p>
  </w:comment>
  <w:comment w:id="432" w:author="Li, Ki Joune [2]" w:date="2023-09-14T18:03:00Z" w:initials="LKJ">
    <w:p w14:paraId="1D862332" w14:textId="77777777" w:rsidR="00904644" w:rsidRDefault="00904644">
      <w:pPr>
        <w:pStyle w:val="afd"/>
        <w:rPr>
          <w:lang w:eastAsia="ko-KR"/>
        </w:rPr>
      </w:pPr>
      <w:r>
        <w:rPr>
          <w:rStyle w:val="aff6"/>
        </w:rPr>
        <w:annotationRef/>
      </w:r>
      <w:r>
        <w:rPr>
          <w:rFonts w:hint="eastAsia"/>
          <w:lang w:eastAsia="ko-KR"/>
        </w:rPr>
        <w:t>E</w:t>
      </w:r>
      <w:r>
        <w:rPr>
          <w:lang w:eastAsia="ko-KR"/>
        </w:rPr>
        <w:t>numeration type?</w:t>
      </w:r>
    </w:p>
    <w:p w14:paraId="59FB01CF" w14:textId="790FDE36" w:rsidR="00651C57" w:rsidRDefault="00651C57">
      <w:pPr>
        <w:pStyle w:val="afd"/>
        <w:rPr>
          <w:lang w:eastAsia="ko-KR"/>
        </w:rPr>
      </w:pPr>
      <w:r>
        <w:rPr>
          <w:lang w:eastAsia="ko-KR"/>
        </w:rPr>
        <w:sym w:font="Wingdings" w:char="F0E0"/>
      </w:r>
      <w:r>
        <w:rPr>
          <w:lang w:eastAsia="ko-KR"/>
        </w:rPr>
        <w:t xml:space="preserve"> AB will include in UML</w:t>
      </w:r>
    </w:p>
  </w:comment>
  <w:comment w:id="436" w:author="Li, Ki Joune [2]" w:date="2023-09-14T18:06:00Z" w:initials="LKJ">
    <w:p w14:paraId="64141AE7" w14:textId="0351F912" w:rsidR="00904644" w:rsidRDefault="00904644">
      <w:pPr>
        <w:pStyle w:val="afd"/>
        <w:rPr>
          <w:lang w:eastAsia="ko-KR"/>
        </w:rPr>
      </w:pPr>
      <w:r>
        <w:rPr>
          <w:rStyle w:val="aff6"/>
        </w:rPr>
        <w:annotationRef/>
      </w:r>
      <w:r>
        <w:rPr>
          <w:lang w:eastAsia="ko-KR"/>
        </w:rPr>
        <w:t xml:space="preserve">In figure 16, </w:t>
      </w:r>
      <w:r>
        <w:rPr>
          <w:lang w:eastAsia="ko-KR"/>
        </w:rPr>
        <w:t>CellBoundaryMember NOT cellBoundaryMember</w:t>
      </w:r>
    </w:p>
  </w:comment>
  <w:comment w:id="438" w:author="Li, Ki Joune [2]" w:date="2023-09-20T11:43:00Z" w:initials="LKJ">
    <w:p w14:paraId="4E5A6BED" w14:textId="673151EC" w:rsidR="00904644" w:rsidRDefault="00904644">
      <w:pPr>
        <w:pStyle w:val="afd"/>
        <w:rPr>
          <w:lang w:eastAsia="ko-KR"/>
        </w:rPr>
      </w:pPr>
      <w:r>
        <w:rPr>
          <w:rStyle w:val="aff6"/>
        </w:rPr>
        <w:annotationRef/>
      </w:r>
      <w:r>
        <w:rPr>
          <w:lang w:eastAsia="ko-KR"/>
        </w:rPr>
        <w:t xml:space="preserve">Where </w:t>
      </w:r>
      <w:r>
        <w:rPr>
          <w:lang w:eastAsia="ko-KR"/>
        </w:rPr>
        <w:t>CellSpaceGeometryType is defined?</w:t>
      </w:r>
    </w:p>
  </w:comment>
  <w:comment w:id="444" w:author="Li, Ki Joune" w:date="2024-01-18T00:27:00Z" w:initials="LKJ">
    <w:p w14:paraId="337168EC" w14:textId="786C6360" w:rsidR="00E04311" w:rsidRDefault="00E04311">
      <w:pPr>
        <w:pStyle w:val="afd"/>
        <w:rPr>
          <w:lang w:eastAsia="ko-KR"/>
        </w:rPr>
      </w:pPr>
      <w:r>
        <w:rPr>
          <w:rStyle w:val="aff6"/>
        </w:rPr>
        <w:annotationRef/>
      </w:r>
      <w:r>
        <w:rPr>
          <w:lang w:eastAsia="ko-KR"/>
        </w:rPr>
        <w:t xml:space="preserve">Is it mandatory? </w:t>
      </w:r>
    </w:p>
  </w:comment>
  <w:comment w:id="445" w:author="Abdou D" w:date="2024-01-29T16:32:00Z" w:initials="AD">
    <w:p w14:paraId="50D453B7" w14:textId="0B0EF247" w:rsidR="004F69E5" w:rsidRDefault="004F69E5">
      <w:pPr>
        <w:pStyle w:val="afd"/>
      </w:pPr>
      <w:r>
        <w:rPr>
          <w:rStyle w:val="aff6"/>
        </w:rPr>
        <w:annotationRef/>
      </w:r>
      <w:r>
        <w:t>No</w:t>
      </w:r>
    </w:p>
  </w:comment>
  <w:comment w:id="475" w:author="Li, Ki Joune" w:date="2024-01-18T16:01:00Z" w:initials="LKJ">
    <w:p w14:paraId="4F88833F" w14:textId="003B5D70" w:rsidR="00651C57" w:rsidRDefault="00651C57">
      <w:pPr>
        <w:pStyle w:val="afd"/>
        <w:rPr>
          <w:lang w:eastAsia="ko-KR"/>
        </w:rPr>
      </w:pPr>
      <w:r>
        <w:rPr>
          <w:rStyle w:val="aff6"/>
        </w:rPr>
        <w:annotationRef/>
      </w:r>
      <w:r>
        <w:rPr>
          <w:lang w:eastAsia="ko-KR"/>
        </w:rPr>
        <w:t xml:space="preserve">AB will Refine it </w:t>
      </w:r>
    </w:p>
  </w:comment>
  <w:comment w:id="478" w:author="Li, Ki Joune [2]" w:date="2023-09-14T18:04:00Z" w:initials="LKJ">
    <w:p w14:paraId="6AF12182" w14:textId="77777777" w:rsidR="00904644" w:rsidRDefault="00904644" w:rsidP="005A721F">
      <w:pPr>
        <w:pStyle w:val="afd"/>
        <w:rPr>
          <w:lang w:eastAsia="ko-KR"/>
        </w:rPr>
      </w:pPr>
      <w:r>
        <w:rPr>
          <w:rStyle w:val="aff6"/>
        </w:rPr>
        <w:annotationRef/>
      </w:r>
      <w:r>
        <w:rPr>
          <w:rFonts w:hint="eastAsia"/>
          <w:lang w:eastAsia="ko-KR"/>
        </w:rPr>
        <w:t>D</w:t>
      </w:r>
      <w:r>
        <w:rPr>
          <w:lang w:eastAsia="ko-KR"/>
        </w:rPr>
        <w:t>oes it have no super class?</w:t>
      </w:r>
    </w:p>
  </w:comment>
  <w:comment w:id="484" w:author="Li, Ki Joune [2]" w:date="2023-09-20T11:08:00Z" w:initials="LKJ">
    <w:p w14:paraId="3F9F67CC" w14:textId="77777777" w:rsidR="00904644" w:rsidRDefault="00904644" w:rsidP="005A721F">
      <w:pPr>
        <w:pStyle w:val="afd"/>
        <w:rPr>
          <w:lang w:eastAsia="ko-KR"/>
        </w:rPr>
      </w:pPr>
      <w:r>
        <w:rPr>
          <w:rStyle w:val="aff6"/>
        </w:rPr>
        <w:annotationRef/>
      </w:r>
      <w:r>
        <w:rPr>
          <w:lang w:eastAsia="ko-KR"/>
        </w:rPr>
        <w:t>Duplication: cell space and node (do we need both or only one)</w:t>
      </w:r>
    </w:p>
  </w:comment>
  <w:comment w:id="480" w:author="Li, Ki Joune [2]" w:date="2023-09-20T11:04:00Z" w:initials="LKJ">
    <w:p w14:paraId="615DC26B" w14:textId="77777777" w:rsidR="00904644" w:rsidRDefault="00904644" w:rsidP="005A721F">
      <w:pPr>
        <w:pStyle w:val="afd"/>
        <w:rPr>
          <w:lang w:eastAsia="ko-KR"/>
        </w:rPr>
      </w:pPr>
      <w:r>
        <w:rPr>
          <w:rStyle w:val="aff6"/>
        </w:rPr>
        <w:annotationRef/>
      </w:r>
      <w:r>
        <w:rPr>
          <w:rFonts w:hint="eastAsia"/>
          <w:lang w:eastAsia="ko-KR"/>
        </w:rPr>
        <w:t>N</w:t>
      </w:r>
      <w:r>
        <w:rPr>
          <w:lang w:eastAsia="ko-KR"/>
        </w:rPr>
        <w:t>ot [</w:t>
      </w:r>
      <w:r>
        <w:rPr>
          <w:lang w:eastAsia="ko-KR"/>
        </w:rPr>
        <w:t>2..2] ? I don’t find any case where it is 0 or 1</w:t>
      </w:r>
    </w:p>
  </w:comment>
  <w:comment w:id="481" w:author="Abdou D" w:date="2024-01-29T16:51:00Z" w:initials="AD">
    <w:p w14:paraId="682E1991" w14:textId="1BBCF22A" w:rsidR="000D4DFB" w:rsidRDefault="000D4DFB">
      <w:pPr>
        <w:pStyle w:val="afd"/>
      </w:pPr>
      <w:r>
        <w:rPr>
          <w:rStyle w:val="aff6"/>
        </w:rPr>
        <w:annotationRef/>
      </w:r>
      <w:r>
        <w:t xml:space="preserve">UML does not seem to accept </w:t>
      </w:r>
      <w:r w:rsidR="00816044">
        <w:t xml:space="preserve">“0 or 2” kind of multiplicity. It is suggested to use </w:t>
      </w:r>
      <w:r w:rsidR="00C46942">
        <w:t>[</w:t>
      </w:r>
      <w:r w:rsidR="00C46942">
        <w:t>0..2] and specify in the constraint that it cannot be 1.</w:t>
      </w:r>
      <w:r w:rsidR="00816044">
        <w:t xml:space="preserve"> </w:t>
      </w:r>
    </w:p>
  </w:comment>
  <w:comment w:id="487" w:author="Li, Ki Joune [2]" w:date="2023-09-14T18:01:00Z" w:initials="LKJ">
    <w:p w14:paraId="64F85D62" w14:textId="77777777" w:rsidR="00904644" w:rsidRDefault="00904644" w:rsidP="005A721F">
      <w:pPr>
        <w:pStyle w:val="afd"/>
        <w:rPr>
          <w:lang w:eastAsia="ko-KR"/>
        </w:rPr>
      </w:pPr>
      <w:r>
        <w:rPr>
          <w:rStyle w:val="aff6"/>
        </w:rPr>
        <w:annotationRef/>
      </w:r>
      <w:r>
        <w:rPr>
          <w:lang w:eastAsia="ko-KR"/>
        </w:rPr>
        <w:t>Enumeration type?</w:t>
      </w:r>
    </w:p>
  </w:comment>
  <w:comment w:id="488" w:author="Li, Ki Joune [2]" w:date="2023-09-14T18:01:00Z" w:initials="LKJ">
    <w:p w14:paraId="272362A0" w14:textId="77777777" w:rsidR="00904644" w:rsidRDefault="00904644" w:rsidP="005A721F">
      <w:pPr>
        <w:pStyle w:val="afd"/>
        <w:rPr>
          <w:lang w:eastAsia="ko-KR"/>
        </w:rPr>
      </w:pPr>
      <w:r>
        <w:rPr>
          <w:rStyle w:val="aff6"/>
        </w:rPr>
        <w:annotationRef/>
      </w:r>
      <w:r>
        <w:rPr>
          <w:lang w:eastAsia="ko-KR"/>
        </w:rPr>
        <w:t>Why [</w:t>
      </w:r>
      <w:r>
        <w:rPr>
          <w:lang w:eastAsia="ko-KR"/>
        </w:rPr>
        <w:t>0..2] Not [1..1] or [0..1]?</w:t>
      </w:r>
    </w:p>
  </w:comment>
  <w:comment w:id="489" w:author="Abdou D" w:date="2024-01-29T16:50:00Z" w:initials="AD">
    <w:p w14:paraId="1A5B7B69" w14:textId="03407628" w:rsidR="00B95E96" w:rsidRDefault="00B95E96">
      <w:pPr>
        <w:pStyle w:val="afd"/>
      </w:pPr>
      <w:r>
        <w:rPr>
          <w:rStyle w:val="aff6"/>
        </w:rPr>
        <w:annotationRef/>
      </w:r>
      <w:r>
        <w:t>[</w:t>
      </w:r>
      <w:r>
        <w:t>1..1] indeed!</w:t>
      </w:r>
    </w:p>
  </w:comment>
  <w:comment w:id="504" w:author="Li, Ki Joune" w:date="2024-01-18T00:59:00Z" w:initials="LKJ">
    <w:p w14:paraId="0309EE0E" w14:textId="6A2697E5" w:rsidR="00904644" w:rsidRDefault="00904644">
      <w:pPr>
        <w:pStyle w:val="afd"/>
        <w:rPr>
          <w:lang w:eastAsia="ko-KR"/>
        </w:rPr>
      </w:pPr>
      <w:r>
        <w:rPr>
          <w:rStyle w:val="aff6"/>
        </w:rPr>
        <w:annotationRef/>
      </w:r>
      <w:r>
        <w:rPr>
          <w:lang w:eastAsia="ko-KR"/>
        </w:rPr>
        <w:t>Is it mandatory?</w:t>
      </w:r>
    </w:p>
  </w:comment>
  <w:comment w:id="509" w:author="Li, Ki Joune [2]" w:date="2023-09-20T13:48:00Z" w:initials="LKJ">
    <w:p w14:paraId="2500B281" w14:textId="5D812CA2" w:rsidR="00904644" w:rsidRDefault="00904644">
      <w:pPr>
        <w:pStyle w:val="afd"/>
        <w:rPr>
          <w:lang w:eastAsia="ko-KR"/>
        </w:rPr>
      </w:pPr>
      <w:r>
        <w:rPr>
          <w:rStyle w:val="aff6"/>
        </w:rPr>
        <w:annotationRef/>
      </w:r>
      <w:r>
        <w:rPr>
          <w:lang w:eastAsia="ko-KR"/>
        </w:rPr>
        <w:t>Enumeration type</w:t>
      </w:r>
    </w:p>
  </w:comment>
  <w:comment w:id="512" w:author="Li, Ki Joune" w:date="2023-09-22T16:02:00Z" w:initials="LKJ">
    <w:p w14:paraId="2B622E93" w14:textId="7346C8CC" w:rsidR="00904644" w:rsidRDefault="00904644">
      <w:pPr>
        <w:pStyle w:val="afd"/>
        <w:rPr>
          <w:lang w:eastAsia="ko-KR"/>
        </w:rPr>
      </w:pPr>
      <w:r>
        <w:rPr>
          <w:rStyle w:val="aff6"/>
        </w:rPr>
        <w:annotationRef/>
      </w:r>
      <w:r>
        <w:rPr>
          <w:lang w:eastAsia="ko-KR"/>
        </w:rPr>
        <w:t>Why do we need the number of objects? It may be optional.</w:t>
      </w:r>
    </w:p>
  </w:comment>
  <w:comment w:id="513" w:author="Abdou D" w:date="2024-01-29T16:57:00Z" w:initials="AD">
    <w:p w14:paraId="1ABF58C2" w14:textId="032E84F7" w:rsidR="00B82484" w:rsidRDefault="00B82484">
      <w:pPr>
        <w:pStyle w:val="afd"/>
      </w:pPr>
      <w:r>
        <w:rPr>
          <w:rStyle w:val="aff6"/>
        </w:rPr>
        <w:annotationRef/>
      </w:r>
      <w:r>
        <w:t>Agreed!</w:t>
      </w:r>
    </w:p>
  </w:comment>
  <w:comment w:id="517" w:author="Li, Ki Joune" w:date="2023-09-22T16:01:00Z" w:initials="LKJ">
    <w:p w14:paraId="61C66933" w14:textId="697290E2" w:rsidR="00904644" w:rsidRDefault="00904644">
      <w:pPr>
        <w:pStyle w:val="afd"/>
        <w:rPr>
          <w:lang w:eastAsia="ko-KR"/>
        </w:rPr>
      </w:pPr>
      <w:r>
        <w:rPr>
          <w:rStyle w:val="aff6"/>
        </w:rPr>
        <w:annotationRef/>
      </w:r>
      <w:r>
        <w:rPr>
          <w:rFonts w:hint="eastAsia"/>
          <w:lang w:eastAsia="ko-KR"/>
        </w:rPr>
        <w:t>I</w:t>
      </w:r>
      <w:r>
        <w:rPr>
          <w:lang w:eastAsia="ko-KR"/>
        </w:rPr>
        <w:t xml:space="preserve"> think it is necessary</w:t>
      </w:r>
    </w:p>
  </w:comment>
  <w:comment w:id="518" w:author="Abdou D" w:date="2024-01-29T16:58:00Z" w:initials="AD">
    <w:p w14:paraId="123F62F0" w14:textId="523BEB39" w:rsidR="00A12405" w:rsidRDefault="00A12405">
      <w:pPr>
        <w:pStyle w:val="afd"/>
      </w:pPr>
      <w:r>
        <w:rPr>
          <w:rStyle w:val="aff6"/>
        </w:rPr>
        <w:annotationRef/>
      </w:r>
      <w:r>
        <w:t>Why?</w:t>
      </w:r>
    </w:p>
  </w:comment>
  <w:comment w:id="519" w:author="Abdou D" w:date="2024-01-30T17:27:00Z" w:initials="AD">
    <w:p w14:paraId="5599E2FE" w14:textId="4F31ECC5" w:rsidR="00726E7E" w:rsidRDefault="00726E7E">
      <w:pPr>
        <w:pStyle w:val="afd"/>
      </w:pPr>
      <w:r>
        <w:rPr>
          <w:rStyle w:val="aff6"/>
        </w:rPr>
        <w:annotationRef/>
      </w:r>
      <w:r>
        <w:t>Already in CellSpace.</w:t>
      </w:r>
    </w:p>
  </w:comment>
  <w:comment w:id="526" w:author="Abdou D" w:date="2024-02-06T16:02:00Z" w:initials="AD">
    <w:p w14:paraId="42EA4131" w14:textId="5E13BA56" w:rsidR="00223836" w:rsidRDefault="00223836">
      <w:pPr>
        <w:pStyle w:val="afd"/>
      </w:pPr>
      <w:r>
        <w:rPr>
          <w:rStyle w:val="aff6"/>
        </w:rPr>
        <w:annotationRef/>
      </w:r>
      <w:r>
        <w:t>Made it optional</w:t>
      </w:r>
    </w:p>
  </w:comment>
  <w:comment w:id="529" w:author="Li, Ki Joune" w:date="2023-09-22T16:03:00Z" w:initials="LKJ">
    <w:p w14:paraId="6B5F3C5D" w14:textId="7070A48C" w:rsidR="00904644" w:rsidRDefault="00904644">
      <w:pPr>
        <w:pStyle w:val="afd"/>
      </w:pPr>
      <w:r>
        <w:rPr>
          <w:rStyle w:val="aff6"/>
        </w:rPr>
        <w:annotationRef/>
      </w:r>
      <w:r>
        <w:t>Need to discuss</w:t>
      </w:r>
    </w:p>
  </w:comment>
  <w:comment w:id="530" w:author="Li, Ki Joune" w:date="2023-09-22T16:03:00Z" w:initials="LKJ">
    <w:p w14:paraId="02BD3B1C" w14:textId="77777777" w:rsidR="00904644" w:rsidRDefault="00904644">
      <w:pPr>
        <w:pStyle w:val="afd"/>
      </w:pPr>
      <w:r>
        <w:rPr>
          <w:rStyle w:val="aff6"/>
        </w:rPr>
        <w:annotationRef/>
      </w:r>
      <w:r>
        <w:t>Need to discuss</w:t>
      </w:r>
    </w:p>
    <w:p w14:paraId="14C6FE6B" w14:textId="11126E9B" w:rsidR="00037B59" w:rsidRDefault="00037B59">
      <w:pPr>
        <w:pStyle w:val="afd"/>
        <w:rPr>
          <w:lang w:eastAsia="ko-KR"/>
        </w:rPr>
      </w:pPr>
      <w:r>
        <w:rPr>
          <w:lang w:eastAsia="ko-KR"/>
        </w:rPr>
        <w:sym w:font="Wingdings" w:char="F0E0"/>
      </w:r>
      <w:r>
        <w:rPr>
          <w:lang w:eastAsia="ko-KR"/>
        </w:rPr>
        <w:t xml:space="preserve"> AB will refine it</w:t>
      </w:r>
    </w:p>
  </w:comment>
  <w:comment w:id="531" w:author="Abdou D" w:date="2024-01-29T17:07:00Z" w:initials="AD">
    <w:p w14:paraId="2473DFB8" w14:textId="792DA641" w:rsidR="00550EC7" w:rsidRDefault="00550EC7">
      <w:pPr>
        <w:pStyle w:val="afd"/>
      </w:pPr>
      <w:r>
        <w:rPr>
          <w:rStyle w:val="aff6"/>
        </w:rPr>
        <w:annotationRef/>
      </w:r>
      <w:r>
        <w:t>How about this new version? A bit long perhaps.</w:t>
      </w:r>
    </w:p>
  </w:comment>
  <w:comment w:id="532" w:author="Li, Ki Joune" w:date="2023-09-22T16:14:00Z" w:initials="LKJ">
    <w:p w14:paraId="64623512" w14:textId="4AC557E7" w:rsidR="00904644" w:rsidRDefault="00904644">
      <w:pPr>
        <w:pStyle w:val="afd"/>
        <w:rPr>
          <w:lang w:eastAsia="ko-KR"/>
        </w:rPr>
      </w:pPr>
      <w:r>
        <w:rPr>
          <w:rStyle w:val="aff6"/>
        </w:rPr>
        <w:annotationRef/>
      </w:r>
      <w:r>
        <w:rPr>
          <w:lang w:eastAsia="ko-KR"/>
        </w:rPr>
        <w:t xml:space="preserve">We have to choose </w:t>
      </w:r>
      <w:r>
        <w:rPr>
          <w:rFonts w:hint="eastAsia"/>
          <w:lang w:eastAsia="ko-KR"/>
        </w:rPr>
        <w:t>O</w:t>
      </w:r>
      <w:r>
        <w:rPr>
          <w:lang w:eastAsia="ko-KR"/>
        </w:rPr>
        <w:t>bject-1 or Object-1’</w:t>
      </w:r>
    </w:p>
  </w:comment>
  <w:comment w:id="546" w:author="Li, Ki Joune" w:date="2023-09-24T14:02:00Z" w:initials="LKJ">
    <w:p w14:paraId="10BE80DF" w14:textId="77777777" w:rsidR="00904644" w:rsidRDefault="00904644">
      <w:pPr>
        <w:pStyle w:val="afd"/>
        <w:rPr>
          <w:lang w:eastAsia="ko-KR"/>
        </w:rPr>
      </w:pPr>
      <w:r>
        <w:rPr>
          <w:rStyle w:val="aff6"/>
        </w:rPr>
        <w:annotationRef/>
      </w:r>
      <w:r>
        <w:rPr>
          <w:rFonts w:hint="eastAsia"/>
          <w:lang w:eastAsia="ko-KR"/>
        </w:rPr>
        <w:t>I</w:t>
      </w:r>
      <w:r>
        <w:rPr>
          <w:lang w:eastAsia="ko-KR"/>
        </w:rPr>
        <w:t>s it [</w:t>
      </w:r>
      <w:r>
        <w:rPr>
          <w:lang w:eastAsia="ko-KR"/>
        </w:rPr>
        <w:t>1..*]</w:t>
      </w:r>
    </w:p>
    <w:p w14:paraId="6B7CFE71" w14:textId="4487C821" w:rsidR="00037B59" w:rsidRDefault="00037B59">
      <w:pPr>
        <w:pStyle w:val="afd"/>
        <w:rPr>
          <w:lang w:eastAsia="ko-KR"/>
        </w:rPr>
      </w:pPr>
      <w:r>
        <w:rPr>
          <w:lang w:eastAsia="ko-KR"/>
        </w:rPr>
        <w:sym w:font="Wingdings" w:char="F0E0"/>
      </w:r>
      <w:r>
        <w:rPr>
          <w:lang w:eastAsia="ko-KR"/>
        </w:rPr>
        <w:t xml:space="preserve"> AB will update UML</w:t>
      </w:r>
    </w:p>
  </w:comment>
  <w:comment w:id="547" w:author="Abdou D" w:date="2024-02-06T15:47:00Z" w:initials="AD">
    <w:p w14:paraId="04589AFC" w14:textId="69AF985E" w:rsidR="00545A22" w:rsidRDefault="00545A22">
      <w:pPr>
        <w:pStyle w:val="afd"/>
      </w:pPr>
      <w:r>
        <w:rPr>
          <w:rStyle w:val="aff6"/>
        </w:rPr>
        <w:annotationRef/>
      </w:r>
      <w:r>
        <w:t>Not sure this should be mandatory. So I set it’s cardinality to optional [</w:t>
      </w:r>
      <w:r>
        <w:t>0..1]</w:t>
      </w:r>
    </w:p>
  </w:comment>
  <w:comment w:id="551" w:author="Li, Ki Joune" w:date="2023-09-22T16:03:00Z" w:initials="LKJ">
    <w:p w14:paraId="7B78EEAC" w14:textId="77777777" w:rsidR="00904644" w:rsidRDefault="00904644">
      <w:pPr>
        <w:pStyle w:val="afd"/>
      </w:pPr>
      <w:r>
        <w:rPr>
          <w:rStyle w:val="aff6"/>
        </w:rPr>
        <w:annotationRef/>
      </w:r>
      <w:r>
        <w:t>Need to discuss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49C0385" w15:done="0"/>
  <w15:commentEx w15:paraId="0133CB32" w15:paraIdParent="549C0385" w15:done="0"/>
  <w15:commentEx w15:paraId="09179A69" w15:done="1"/>
  <w15:commentEx w15:paraId="61041F04" w15:done="0"/>
  <w15:commentEx w15:paraId="6A20AA44" w15:done="1"/>
  <w15:commentEx w15:paraId="4D1A7D8F" w15:done="1"/>
  <w15:commentEx w15:paraId="2BCAD50D" w15:done="1"/>
  <w15:commentEx w15:paraId="0658BA8F" w15:done="1"/>
  <w15:commentEx w15:paraId="596BC2A6" w15:paraIdParent="0658BA8F" w15:done="1"/>
  <w15:commentEx w15:paraId="2DD4EDAD" w15:done="0"/>
  <w15:commentEx w15:paraId="12100AAE" w15:done="1"/>
  <w15:commentEx w15:paraId="1B43D528" w15:paraIdParent="12100AAE" w15:done="1"/>
  <w15:commentEx w15:paraId="22507CAA" w15:done="1"/>
  <w15:commentEx w15:paraId="391E4517" w15:done="1"/>
  <w15:commentEx w15:paraId="06E76D27" w15:done="0"/>
  <w15:commentEx w15:paraId="5F8A0B40" w15:done="0"/>
  <w15:commentEx w15:paraId="15EF0C29" w15:done="0"/>
  <w15:commentEx w15:paraId="0F60DBCA" w15:done="0"/>
  <w15:commentEx w15:paraId="0F665450" w15:done="0"/>
  <w15:commentEx w15:paraId="78EB3576" w15:done="0"/>
  <w15:commentEx w15:paraId="1E9A5526" w15:done="0"/>
  <w15:commentEx w15:paraId="4BB30006" w15:paraIdParent="1E9A5526" w15:done="0"/>
  <w15:commentEx w15:paraId="59FB01CF" w15:done="0"/>
  <w15:commentEx w15:paraId="64141AE7" w15:done="1"/>
  <w15:commentEx w15:paraId="4E5A6BED" w15:done="1"/>
  <w15:commentEx w15:paraId="337168EC" w15:done="1"/>
  <w15:commentEx w15:paraId="50D453B7" w15:paraIdParent="337168EC" w15:done="1"/>
  <w15:commentEx w15:paraId="4F88833F" w15:done="0"/>
  <w15:commentEx w15:paraId="6AF12182" w15:done="0"/>
  <w15:commentEx w15:paraId="3F9F67CC" w15:done="0"/>
  <w15:commentEx w15:paraId="615DC26B" w15:done="0"/>
  <w15:commentEx w15:paraId="682E1991" w15:paraIdParent="615DC26B" w15:done="0"/>
  <w15:commentEx w15:paraId="64F85D62" w15:done="1"/>
  <w15:commentEx w15:paraId="272362A0" w15:done="1"/>
  <w15:commentEx w15:paraId="1A5B7B69" w15:paraIdParent="272362A0" w15:done="1"/>
  <w15:commentEx w15:paraId="0309EE0E" w15:done="0"/>
  <w15:commentEx w15:paraId="2500B281" w15:done="1"/>
  <w15:commentEx w15:paraId="2B622E93" w15:done="1"/>
  <w15:commentEx w15:paraId="1ABF58C2" w15:paraIdParent="2B622E93" w15:done="1"/>
  <w15:commentEx w15:paraId="61C66933" w15:done="1"/>
  <w15:commentEx w15:paraId="123F62F0" w15:paraIdParent="61C66933" w15:done="1"/>
  <w15:commentEx w15:paraId="5599E2FE" w15:paraIdParent="61C66933" w15:done="1"/>
  <w15:commentEx w15:paraId="42EA4131" w15:done="0"/>
  <w15:commentEx w15:paraId="6B5F3C5D" w15:done="0"/>
  <w15:commentEx w15:paraId="14C6FE6B" w15:done="0"/>
  <w15:commentEx w15:paraId="2473DFB8" w15:paraIdParent="14C6FE6B" w15:done="0"/>
  <w15:commentEx w15:paraId="64623512" w15:done="0"/>
  <w15:commentEx w15:paraId="6B7CFE71" w15:done="1"/>
  <w15:commentEx w15:paraId="04589AFC" w15:done="0"/>
  <w15:commentEx w15:paraId="7B78EEA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382C9AD" w16cex:dateUtc="2024-01-29T04:18:00Z"/>
  <w16cex:commentExtensible w16cex:durableId="28B54986" w16cex:dateUtc="2023-09-20T01:35:00Z"/>
  <w16cex:commentExtensible w16cex:durableId="28B559B0" w16cex:dateUtc="2023-09-20T02:44:00Z"/>
  <w16cex:commentExtensible w16cex:durableId="28B55396" w16cex:dateUtc="2023-09-20T02:18:00Z"/>
  <w16cex:commentExtensible w16cex:durableId="28B5588D" w16cex:dateUtc="2023-09-20T02:39:00Z"/>
  <w16cex:commentExtensible w16cex:durableId="28B558E8" w16cex:dateUtc="2023-09-20T02:41:00Z"/>
  <w16cex:commentExtensible w16cex:durableId="554EBA98" w16cex:dateUtc="2024-01-29T04:45:00Z"/>
  <w16cex:commentExtensible w16cex:durableId="28B553AB" w16cex:dateUtc="2023-09-20T02:19:00Z"/>
  <w16cex:commentExtensible w16cex:durableId="28B54EE2" w16cex:dateUtc="2023-09-20T01:58:00Z"/>
  <w16cex:commentExtensible w16cex:durableId="28B54E71" w16cex:dateUtc="2023-09-20T01:56:00Z"/>
  <w16cex:commentExtensible w16cex:durableId="28B553DA" w16cex:dateUtc="2023-09-20T02:19:00Z"/>
  <w16cex:commentExtensible w16cex:durableId="6E33F7DF" w16cex:dateUtc="2024-02-06T06:06:00Z"/>
  <w16cex:commentExtensible w16cex:durableId="4BA99596" w16cex:dateUtc="2024-02-06T06:07:00Z"/>
  <w16cex:commentExtensible w16cex:durableId="28B554D6" w16cex:dateUtc="2023-09-20T02:24:00Z"/>
  <w16cex:commentExtensible w16cex:durableId="4359A052" w16cex:dateUtc="2024-01-29T05:29:00Z"/>
  <w16cex:commentExtensible w16cex:durableId="28ADC964" w16cex:dateUtc="2023-09-14T09:03:00Z"/>
  <w16cex:commentExtensible w16cex:durableId="28ADCA12" w16cex:dateUtc="2023-09-14T09:06:00Z"/>
  <w16cex:commentExtensible w16cex:durableId="28B55951" w16cex:dateUtc="2023-09-20T02:43:00Z"/>
  <w16cex:commentExtensible w16cex:durableId="71C6B474" w16cex:dateUtc="2024-01-29T05:32:00Z"/>
  <w16cex:commentExtensible w16cex:durableId="28ADC997" w16cex:dateUtc="2023-09-14T09:04:00Z"/>
  <w16cex:commentExtensible w16cex:durableId="28B55049" w16cex:dateUtc="2023-09-20T02:04:00Z"/>
  <w16cex:commentExtensible w16cex:durableId="29C2C0E1" w16cex:dateUtc="2024-01-29T05:51:00Z"/>
  <w16cex:commentExtensible w16cex:durableId="28ADC8F7" w16cex:dateUtc="2023-09-14T09:01:00Z"/>
  <w16cex:commentExtensible w16cex:durableId="28ADC909" w16cex:dateUtc="2023-09-14T09:01:00Z"/>
  <w16cex:commentExtensible w16cex:durableId="4F2E50E5" w16cex:dateUtc="2024-01-29T05:50:00Z"/>
  <w16cex:commentExtensible w16cex:durableId="28B5769C" w16cex:dateUtc="2023-09-20T04:48:00Z"/>
  <w16cex:commentExtensible w16cex:durableId="152203E4" w16cex:dateUtc="2024-01-29T05:57:00Z"/>
  <w16cex:commentExtensible w16cex:durableId="60B96B1C" w16cex:dateUtc="2024-01-29T05:58:00Z"/>
  <w16cex:commentExtensible w16cex:durableId="4B3A4C6B" w16cex:dateUtc="2024-01-30T06:27:00Z"/>
  <w16cex:commentExtensible w16cex:durableId="6CA14CE6" w16cex:dateUtc="2024-02-06T05:02:00Z"/>
  <w16cex:commentExtensible w16cex:durableId="45E291C4" w16cex:dateUtc="2024-01-29T06:07:00Z"/>
  <w16cex:commentExtensible w16cex:durableId="671D8B3D" w16cex:dateUtc="2024-02-06T04: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49C0385" w16cid:durableId="2953BEA9"/>
  <w16cid:commentId w16cid:paraId="0133CB32" w16cid:durableId="6382C9AD"/>
  <w16cid:commentId w16cid:paraId="09179A69" w16cid:durableId="28B6FEC1"/>
  <w16cid:commentId w16cid:paraId="61041F04" w16cid:durableId="28B54986"/>
  <w16cid:commentId w16cid:paraId="6A20AA44" w16cid:durableId="28B559B0"/>
  <w16cid:commentId w16cid:paraId="4D1A7D8F" w16cid:durableId="28B55396"/>
  <w16cid:commentId w16cid:paraId="2BCAD50D" w16cid:durableId="28B5588D"/>
  <w16cid:commentId w16cid:paraId="0658BA8F" w16cid:durableId="28B558E8"/>
  <w16cid:commentId w16cid:paraId="596BC2A6" w16cid:durableId="554EBA98"/>
  <w16cid:commentId w16cid:paraId="2DD4EDAD" w16cid:durableId="28B553AB"/>
  <w16cid:commentId w16cid:paraId="12100AAE" w16cid:durableId="2953C30D"/>
  <w16cid:commentId w16cid:paraId="1B43D528" w16cid:durableId="2953C437"/>
  <w16cid:commentId w16cid:paraId="22507CAA" w16cid:durableId="2953C440"/>
  <w16cid:commentId w16cid:paraId="391E4517" w16cid:durableId="28B54EE2"/>
  <w16cid:commentId w16cid:paraId="06E76D27" w16cid:durableId="28B54E71"/>
  <w16cid:commentId w16cid:paraId="5F8A0B40" w16cid:durableId="28B553DA"/>
  <w16cid:commentId w16cid:paraId="15EF0C29" w16cid:durableId="2953C7A1"/>
  <w16cid:commentId w16cid:paraId="0F60DBCA" w16cid:durableId="2952F324"/>
  <w16cid:commentId w16cid:paraId="0F665450" w16cid:durableId="6E33F7DF"/>
  <w16cid:commentId w16cid:paraId="78EB3576" w16cid:durableId="4BA99596"/>
  <w16cid:commentId w16cid:paraId="1E9A5526" w16cid:durableId="28B554D6"/>
  <w16cid:commentId w16cid:paraId="4BB30006" w16cid:durableId="4359A052"/>
  <w16cid:commentId w16cid:paraId="59FB01CF" w16cid:durableId="28ADC964"/>
  <w16cid:commentId w16cid:paraId="64141AE7" w16cid:durableId="28ADCA12"/>
  <w16cid:commentId w16cid:paraId="4E5A6BED" w16cid:durableId="28B55951"/>
  <w16cid:commentId w16cid:paraId="337168EC" w16cid:durableId="2952EEFC"/>
  <w16cid:commentId w16cid:paraId="50D453B7" w16cid:durableId="71C6B474"/>
  <w16cid:commentId w16cid:paraId="4F88833F" w16cid:durableId="2953C9F0"/>
  <w16cid:commentId w16cid:paraId="6AF12182" w16cid:durableId="28ADC997"/>
  <w16cid:commentId w16cid:paraId="3F9F67CC" w16cid:durableId="71445A45"/>
  <w16cid:commentId w16cid:paraId="615DC26B" w16cid:durableId="28B55049"/>
  <w16cid:commentId w16cid:paraId="682E1991" w16cid:durableId="29C2C0E1"/>
  <w16cid:commentId w16cid:paraId="64F85D62" w16cid:durableId="28ADC8F7"/>
  <w16cid:commentId w16cid:paraId="272362A0" w16cid:durableId="28ADC909"/>
  <w16cid:commentId w16cid:paraId="1A5B7B69" w16cid:durableId="4F2E50E5"/>
  <w16cid:commentId w16cid:paraId="0309EE0E" w16cid:durableId="2952F664"/>
  <w16cid:commentId w16cid:paraId="2500B281" w16cid:durableId="28B5769C"/>
  <w16cid:commentId w16cid:paraId="2B622E93" w16cid:durableId="28B83903"/>
  <w16cid:commentId w16cid:paraId="1ABF58C2" w16cid:durableId="152203E4"/>
  <w16cid:commentId w16cid:paraId="61C66933" w16cid:durableId="28B838EC"/>
  <w16cid:commentId w16cid:paraId="123F62F0" w16cid:durableId="60B96B1C"/>
  <w16cid:commentId w16cid:paraId="5599E2FE" w16cid:durableId="4B3A4C6B"/>
  <w16cid:commentId w16cid:paraId="42EA4131" w16cid:durableId="6CA14CE6"/>
  <w16cid:commentId w16cid:paraId="6B5F3C5D" w16cid:durableId="28B8395A"/>
  <w16cid:commentId w16cid:paraId="14C6FE6B" w16cid:durableId="2953B7DE"/>
  <w16cid:commentId w16cid:paraId="2473DFB8" w16cid:durableId="45E291C4"/>
  <w16cid:commentId w16cid:paraId="64623512" w16cid:durableId="28B83BD6"/>
  <w16cid:commentId w16cid:paraId="6B7CFE71" w16cid:durableId="28BAC009"/>
  <w16cid:commentId w16cid:paraId="04589AFC" w16cid:durableId="671D8B3D"/>
  <w16cid:commentId w16cid:paraId="7B78EEAC" w16cid:durableId="0642D5C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3E1E40" w14:textId="77777777" w:rsidR="00FB7722" w:rsidRDefault="00FB7722">
      <w:pPr>
        <w:spacing w:after="0"/>
      </w:pPr>
      <w:r>
        <w:separator/>
      </w:r>
    </w:p>
  </w:endnote>
  <w:endnote w:type="continuationSeparator" w:id="0">
    <w:p w14:paraId="76619998" w14:textId="77777777" w:rsidR="00FB7722" w:rsidRDefault="00FB772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auto"/>
    <w:pitch w:val="variable"/>
    <w:sig w:usb0="00000003" w:usb1="00000000" w:usb2="00000000" w:usb3="00000000" w:csb0="00000003"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함초롬바탕">
    <w:panose1 w:val="020B08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7450079"/>
      <w:docPartObj>
        <w:docPartGallery w:val="Page Numbers (Bottom of Page)"/>
        <w:docPartUnique/>
      </w:docPartObj>
    </w:sdtPr>
    <w:sdtEndPr>
      <w:rPr>
        <w:noProof/>
      </w:rPr>
    </w:sdtEndPr>
    <w:sdtContent>
      <w:p w14:paraId="7B12340C" w14:textId="77777777" w:rsidR="00904644" w:rsidRDefault="00904644">
        <w:pPr>
          <w:pStyle w:val="ac"/>
          <w:jc w:val="center"/>
        </w:pPr>
        <w:r>
          <w:fldChar w:fldCharType="begin"/>
        </w:r>
        <w:r>
          <w:instrText xml:space="preserve"> PAGE   \* MERGEFORMAT </w:instrText>
        </w:r>
        <w:r>
          <w:fldChar w:fldCharType="separate"/>
        </w:r>
        <w:r>
          <w:rPr>
            <w:noProof/>
          </w:rPr>
          <w:t>4</w:t>
        </w:r>
        <w:r>
          <w:rPr>
            <w:noProof/>
          </w:rPr>
          <w:fldChar w:fldCharType="end"/>
        </w:r>
      </w:p>
    </w:sdtContent>
  </w:sdt>
  <w:p w14:paraId="0463BD01" w14:textId="1E241580" w:rsidR="00904644" w:rsidRPr="0079517D" w:rsidRDefault="00904644" w:rsidP="0079517D">
    <w:pPr>
      <w:pStyle w:val="ac"/>
      <w:jc w:val="right"/>
      <w:rPr>
        <w:sz w:val="16"/>
        <w:szCs w:val="16"/>
      </w:rPr>
    </w:pPr>
    <w:r w:rsidRPr="0079517D">
      <w:rPr>
        <w:sz w:val="16"/>
        <w:szCs w:val="16"/>
      </w:rPr>
      <w:t xml:space="preserve">Copyright © </w:t>
    </w:r>
    <w:r>
      <w:rPr>
        <w:sz w:val="16"/>
        <w:szCs w:val="16"/>
      </w:rPr>
      <w:t>2022</w:t>
    </w:r>
    <w:r w:rsidRPr="004203F0">
      <w:rPr>
        <w:color w:val="FF0000"/>
        <w:sz w:val="16"/>
        <w:szCs w:val="16"/>
      </w:rPr>
      <w:t xml:space="preserve"> </w:t>
    </w:r>
    <w:r w:rsidRPr="0079517D">
      <w:rPr>
        <w:sz w:val="16"/>
        <w:szCs w:val="16"/>
      </w:rPr>
      <w:t>Open Geospatial Consortium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3F3490" w14:textId="77777777" w:rsidR="00FB7722" w:rsidRDefault="00FB7722">
      <w:pPr>
        <w:spacing w:after="0"/>
      </w:pPr>
      <w:r>
        <w:separator/>
      </w:r>
    </w:p>
  </w:footnote>
  <w:footnote w:type="continuationSeparator" w:id="0">
    <w:p w14:paraId="4646125C" w14:textId="77777777" w:rsidR="00FB7722" w:rsidRDefault="00FB7722">
      <w:pPr>
        <w:spacing w:after="0"/>
      </w:pPr>
      <w:r>
        <w:continuationSeparator/>
      </w:r>
    </w:p>
  </w:footnote>
  <w:footnote w:id="1">
    <w:p w14:paraId="6A87CE7C" w14:textId="137CAD5D" w:rsidR="00904644" w:rsidRDefault="00904644">
      <w:pPr>
        <w:pStyle w:val="a7"/>
      </w:pPr>
      <w:r>
        <w:rPr>
          <w:rStyle w:val="af2"/>
        </w:rPr>
        <w:footnoteRef/>
      </w:r>
      <w:r>
        <w:t xml:space="preserve"> </w:t>
      </w:r>
      <w:hyperlink r:id="rId1" w:history="1">
        <w:r w:rsidRPr="00850603">
          <w:rPr>
            <w:rStyle w:val="a4"/>
          </w:rPr>
          <w:t>https://portal.ogc.org/public_ogc/directives/directives.php</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E07E1"/>
    <w:multiLevelType w:val="hybridMultilevel"/>
    <w:tmpl w:val="EB9EB2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086411F"/>
    <w:multiLevelType w:val="hybridMultilevel"/>
    <w:tmpl w:val="EAE4F45E"/>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3" w15:restartNumberingAfterBreak="0">
    <w:nsid w:val="01A84369"/>
    <w:multiLevelType w:val="hybridMultilevel"/>
    <w:tmpl w:val="0BF8AC62"/>
    <w:lvl w:ilvl="0" w:tplc="A774834C">
      <w:start w:val="1"/>
      <w:numFmt w:val="bullet"/>
      <w:pStyle w:val="Textkrper2"/>
      <w:lvlText w:val=""/>
      <w:lvlJc w:val="left"/>
      <w:pPr>
        <w:tabs>
          <w:tab w:val="num" w:pos="360"/>
        </w:tabs>
        <w:ind w:left="360" w:hanging="360"/>
      </w:pPr>
      <w:rPr>
        <w:rFonts w:ascii="Symbol" w:hAnsi="Symbol" w:hint="default"/>
      </w:rPr>
    </w:lvl>
    <w:lvl w:ilvl="1" w:tplc="04090003">
      <w:start w:val="1"/>
      <w:numFmt w:val="bullet"/>
      <w:lvlText w:val="o"/>
      <w:lvlJc w:val="left"/>
      <w:pPr>
        <w:tabs>
          <w:tab w:val="num" w:pos="2102"/>
        </w:tabs>
        <w:ind w:left="2102" w:hanging="360"/>
      </w:pPr>
      <w:rPr>
        <w:rFonts w:ascii="Courier New" w:hAnsi="Courier New" w:hint="default"/>
      </w:rPr>
    </w:lvl>
    <w:lvl w:ilvl="2" w:tplc="04090005" w:tentative="1">
      <w:start w:val="1"/>
      <w:numFmt w:val="bullet"/>
      <w:lvlText w:val=""/>
      <w:lvlJc w:val="left"/>
      <w:pPr>
        <w:tabs>
          <w:tab w:val="num" w:pos="2822"/>
        </w:tabs>
        <w:ind w:left="2822" w:hanging="360"/>
      </w:pPr>
      <w:rPr>
        <w:rFonts w:ascii="Wingdings" w:hAnsi="Wingdings" w:hint="default"/>
      </w:rPr>
    </w:lvl>
    <w:lvl w:ilvl="3" w:tplc="04090001" w:tentative="1">
      <w:start w:val="1"/>
      <w:numFmt w:val="bullet"/>
      <w:lvlText w:val=""/>
      <w:lvlJc w:val="left"/>
      <w:pPr>
        <w:tabs>
          <w:tab w:val="num" w:pos="3542"/>
        </w:tabs>
        <w:ind w:left="3542" w:hanging="360"/>
      </w:pPr>
      <w:rPr>
        <w:rFonts w:ascii="Symbol" w:hAnsi="Symbol" w:hint="default"/>
      </w:rPr>
    </w:lvl>
    <w:lvl w:ilvl="4" w:tplc="04090003" w:tentative="1">
      <w:start w:val="1"/>
      <w:numFmt w:val="bullet"/>
      <w:lvlText w:val="o"/>
      <w:lvlJc w:val="left"/>
      <w:pPr>
        <w:tabs>
          <w:tab w:val="num" w:pos="4262"/>
        </w:tabs>
        <w:ind w:left="4262" w:hanging="360"/>
      </w:pPr>
      <w:rPr>
        <w:rFonts w:ascii="Courier New" w:hAnsi="Courier New" w:hint="default"/>
      </w:rPr>
    </w:lvl>
    <w:lvl w:ilvl="5" w:tplc="04090005" w:tentative="1">
      <w:start w:val="1"/>
      <w:numFmt w:val="bullet"/>
      <w:lvlText w:val=""/>
      <w:lvlJc w:val="left"/>
      <w:pPr>
        <w:tabs>
          <w:tab w:val="num" w:pos="4982"/>
        </w:tabs>
        <w:ind w:left="4982" w:hanging="360"/>
      </w:pPr>
      <w:rPr>
        <w:rFonts w:ascii="Wingdings" w:hAnsi="Wingdings" w:hint="default"/>
      </w:rPr>
    </w:lvl>
    <w:lvl w:ilvl="6" w:tplc="04090001" w:tentative="1">
      <w:start w:val="1"/>
      <w:numFmt w:val="bullet"/>
      <w:lvlText w:val=""/>
      <w:lvlJc w:val="left"/>
      <w:pPr>
        <w:tabs>
          <w:tab w:val="num" w:pos="5702"/>
        </w:tabs>
        <w:ind w:left="5702" w:hanging="360"/>
      </w:pPr>
      <w:rPr>
        <w:rFonts w:ascii="Symbol" w:hAnsi="Symbol" w:hint="default"/>
      </w:rPr>
    </w:lvl>
    <w:lvl w:ilvl="7" w:tplc="04090003" w:tentative="1">
      <w:start w:val="1"/>
      <w:numFmt w:val="bullet"/>
      <w:lvlText w:val="o"/>
      <w:lvlJc w:val="left"/>
      <w:pPr>
        <w:tabs>
          <w:tab w:val="num" w:pos="6422"/>
        </w:tabs>
        <w:ind w:left="6422" w:hanging="360"/>
      </w:pPr>
      <w:rPr>
        <w:rFonts w:ascii="Courier New" w:hAnsi="Courier New" w:hint="default"/>
      </w:rPr>
    </w:lvl>
    <w:lvl w:ilvl="8" w:tplc="04090005" w:tentative="1">
      <w:start w:val="1"/>
      <w:numFmt w:val="bullet"/>
      <w:lvlText w:val=""/>
      <w:lvlJc w:val="left"/>
      <w:pPr>
        <w:tabs>
          <w:tab w:val="num" w:pos="7142"/>
        </w:tabs>
        <w:ind w:left="7142" w:hanging="360"/>
      </w:pPr>
      <w:rPr>
        <w:rFonts w:ascii="Wingdings" w:hAnsi="Wingdings" w:hint="default"/>
      </w:rPr>
    </w:lvl>
  </w:abstractNum>
  <w:abstractNum w:abstractNumId="4" w15:restartNumberingAfterBreak="0">
    <w:nsid w:val="01B80EE3"/>
    <w:multiLevelType w:val="hybridMultilevel"/>
    <w:tmpl w:val="B5504886"/>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5" w15:restartNumberingAfterBreak="0">
    <w:nsid w:val="038E0E2F"/>
    <w:multiLevelType w:val="hybridMultilevel"/>
    <w:tmpl w:val="84088BFC"/>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6" w15:restartNumberingAfterBreak="0">
    <w:nsid w:val="047360CC"/>
    <w:multiLevelType w:val="hybridMultilevel"/>
    <w:tmpl w:val="268EA13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099B214E"/>
    <w:multiLevelType w:val="hybridMultilevel"/>
    <w:tmpl w:val="C6B6C8F8"/>
    <w:lvl w:ilvl="0" w:tplc="126AD682">
      <w:start w:val="1"/>
      <w:numFmt w:val="lowerLetter"/>
      <w:lvlText w:val="%1)"/>
      <w:lvlJc w:val="left"/>
      <w:pPr>
        <w:ind w:left="3120" w:hanging="360"/>
      </w:pPr>
      <w:rPr>
        <w:rFonts w:hint="default"/>
        <w:color w:val="auto"/>
      </w:rPr>
    </w:lvl>
    <w:lvl w:ilvl="1" w:tplc="0C090019" w:tentative="1">
      <w:start w:val="1"/>
      <w:numFmt w:val="lowerLetter"/>
      <w:lvlText w:val="%2."/>
      <w:lvlJc w:val="left"/>
      <w:pPr>
        <w:ind w:left="3840" w:hanging="360"/>
      </w:pPr>
    </w:lvl>
    <w:lvl w:ilvl="2" w:tplc="0C09001B" w:tentative="1">
      <w:start w:val="1"/>
      <w:numFmt w:val="lowerRoman"/>
      <w:lvlText w:val="%3."/>
      <w:lvlJc w:val="right"/>
      <w:pPr>
        <w:ind w:left="4560" w:hanging="180"/>
      </w:pPr>
    </w:lvl>
    <w:lvl w:ilvl="3" w:tplc="0C09000F" w:tentative="1">
      <w:start w:val="1"/>
      <w:numFmt w:val="decimal"/>
      <w:lvlText w:val="%4."/>
      <w:lvlJc w:val="left"/>
      <w:pPr>
        <w:ind w:left="5280" w:hanging="360"/>
      </w:pPr>
    </w:lvl>
    <w:lvl w:ilvl="4" w:tplc="0C090019" w:tentative="1">
      <w:start w:val="1"/>
      <w:numFmt w:val="lowerLetter"/>
      <w:lvlText w:val="%5."/>
      <w:lvlJc w:val="left"/>
      <w:pPr>
        <w:ind w:left="6000" w:hanging="360"/>
      </w:pPr>
    </w:lvl>
    <w:lvl w:ilvl="5" w:tplc="0C09001B" w:tentative="1">
      <w:start w:val="1"/>
      <w:numFmt w:val="lowerRoman"/>
      <w:lvlText w:val="%6."/>
      <w:lvlJc w:val="right"/>
      <w:pPr>
        <w:ind w:left="6720" w:hanging="180"/>
      </w:pPr>
    </w:lvl>
    <w:lvl w:ilvl="6" w:tplc="0C09000F" w:tentative="1">
      <w:start w:val="1"/>
      <w:numFmt w:val="decimal"/>
      <w:lvlText w:val="%7."/>
      <w:lvlJc w:val="left"/>
      <w:pPr>
        <w:ind w:left="7440" w:hanging="360"/>
      </w:pPr>
    </w:lvl>
    <w:lvl w:ilvl="7" w:tplc="0C090019" w:tentative="1">
      <w:start w:val="1"/>
      <w:numFmt w:val="lowerLetter"/>
      <w:lvlText w:val="%8."/>
      <w:lvlJc w:val="left"/>
      <w:pPr>
        <w:ind w:left="8160" w:hanging="360"/>
      </w:pPr>
    </w:lvl>
    <w:lvl w:ilvl="8" w:tplc="0C09001B" w:tentative="1">
      <w:start w:val="1"/>
      <w:numFmt w:val="lowerRoman"/>
      <w:lvlText w:val="%9."/>
      <w:lvlJc w:val="right"/>
      <w:pPr>
        <w:ind w:left="8880" w:hanging="180"/>
      </w:pPr>
    </w:lvl>
  </w:abstractNum>
  <w:abstractNum w:abstractNumId="8" w15:restartNumberingAfterBreak="0">
    <w:nsid w:val="09E42729"/>
    <w:multiLevelType w:val="hybridMultilevel"/>
    <w:tmpl w:val="2968E2F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9" w15:restartNumberingAfterBreak="0">
    <w:nsid w:val="0D7449E1"/>
    <w:multiLevelType w:val="hybridMultilevel"/>
    <w:tmpl w:val="FBCEC11A"/>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10" w15:restartNumberingAfterBreak="0">
    <w:nsid w:val="158E29B9"/>
    <w:multiLevelType w:val="hybridMultilevel"/>
    <w:tmpl w:val="C926667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11" w15:restartNumberingAfterBreak="0">
    <w:nsid w:val="16B252F9"/>
    <w:multiLevelType w:val="hybridMultilevel"/>
    <w:tmpl w:val="BA2C9DC4"/>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12" w15:restartNumberingAfterBreak="0">
    <w:nsid w:val="18DB5197"/>
    <w:multiLevelType w:val="hybridMultilevel"/>
    <w:tmpl w:val="BE1AA52A"/>
    <w:lvl w:ilvl="0" w:tplc="9BE2B4D4">
      <w:start w:val="1"/>
      <w:numFmt w:val="bullet"/>
      <w:pStyle w:val="BulletItem"/>
      <w:lvlText w:val=""/>
      <w:lvlJc w:val="left"/>
      <w:pPr>
        <w:tabs>
          <w:tab w:val="num" w:pos="1295"/>
        </w:tabs>
        <w:ind w:left="1162" w:hanging="227"/>
      </w:pPr>
      <w:rPr>
        <w:rFonts w:ascii="Symbol" w:hAnsi="Symbol" w:hint="default"/>
        <w:sz w:val="22"/>
      </w:rPr>
    </w:lvl>
    <w:lvl w:ilvl="1" w:tplc="04070003">
      <w:start w:val="1"/>
      <w:numFmt w:val="bullet"/>
      <w:lvlText w:val="o"/>
      <w:lvlJc w:val="left"/>
      <w:pPr>
        <w:tabs>
          <w:tab w:val="num" w:pos="2375"/>
        </w:tabs>
        <w:ind w:left="2375" w:hanging="360"/>
      </w:pPr>
      <w:rPr>
        <w:rFonts w:ascii="Courier New" w:hAnsi="Courier New" w:hint="default"/>
      </w:rPr>
    </w:lvl>
    <w:lvl w:ilvl="2" w:tplc="04070005" w:tentative="1">
      <w:start w:val="1"/>
      <w:numFmt w:val="bullet"/>
      <w:lvlText w:val=""/>
      <w:lvlJc w:val="left"/>
      <w:pPr>
        <w:tabs>
          <w:tab w:val="num" w:pos="3095"/>
        </w:tabs>
        <w:ind w:left="3095" w:hanging="360"/>
      </w:pPr>
      <w:rPr>
        <w:rFonts w:ascii="Wingdings" w:hAnsi="Wingdings" w:hint="default"/>
      </w:rPr>
    </w:lvl>
    <w:lvl w:ilvl="3" w:tplc="04070001" w:tentative="1">
      <w:start w:val="1"/>
      <w:numFmt w:val="bullet"/>
      <w:lvlText w:val=""/>
      <w:lvlJc w:val="left"/>
      <w:pPr>
        <w:tabs>
          <w:tab w:val="num" w:pos="3815"/>
        </w:tabs>
        <w:ind w:left="3815" w:hanging="360"/>
      </w:pPr>
      <w:rPr>
        <w:rFonts w:ascii="Symbol" w:hAnsi="Symbol" w:hint="default"/>
      </w:rPr>
    </w:lvl>
    <w:lvl w:ilvl="4" w:tplc="04070003" w:tentative="1">
      <w:start w:val="1"/>
      <w:numFmt w:val="bullet"/>
      <w:lvlText w:val="o"/>
      <w:lvlJc w:val="left"/>
      <w:pPr>
        <w:tabs>
          <w:tab w:val="num" w:pos="4535"/>
        </w:tabs>
        <w:ind w:left="4535" w:hanging="360"/>
      </w:pPr>
      <w:rPr>
        <w:rFonts w:ascii="Courier New" w:hAnsi="Courier New" w:hint="default"/>
      </w:rPr>
    </w:lvl>
    <w:lvl w:ilvl="5" w:tplc="04070005" w:tentative="1">
      <w:start w:val="1"/>
      <w:numFmt w:val="bullet"/>
      <w:lvlText w:val=""/>
      <w:lvlJc w:val="left"/>
      <w:pPr>
        <w:tabs>
          <w:tab w:val="num" w:pos="5255"/>
        </w:tabs>
        <w:ind w:left="5255" w:hanging="360"/>
      </w:pPr>
      <w:rPr>
        <w:rFonts w:ascii="Wingdings" w:hAnsi="Wingdings" w:hint="default"/>
      </w:rPr>
    </w:lvl>
    <w:lvl w:ilvl="6" w:tplc="04070001" w:tentative="1">
      <w:start w:val="1"/>
      <w:numFmt w:val="bullet"/>
      <w:lvlText w:val=""/>
      <w:lvlJc w:val="left"/>
      <w:pPr>
        <w:tabs>
          <w:tab w:val="num" w:pos="5975"/>
        </w:tabs>
        <w:ind w:left="5975" w:hanging="360"/>
      </w:pPr>
      <w:rPr>
        <w:rFonts w:ascii="Symbol" w:hAnsi="Symbol" w:hint="default"/>
      </w:rPr>
    </w:lvl>
    <w:lvl w:ilvl="7" w:tplc="04070003" w:tentative="1">
      <w:start w:val="1"/>
      <w:numFmt w:val="bullet"/>
      <w:lvlText w:val="o"/>
      <w:lvlJc w:val="left"/>
      <w:pPr>
        <w:tabs>
          <w:tab w:val="num" w:pos="6695"/>
        </w:tabs>
        <w:ind w:left="6695" w:hanging="360"/>
      </w:pPr>
      <w:rPr>
        <w:rFonts w:ascii="Courier New" w:hAnsi="Courier New" w:hint="default"/>
      </w:rPr>
    </w:lvl>
    <w:lvl w:ilvl="8" w:tplc="04070005" w:tentative="1">
      <w:start w:val="1"/>
      <w:numFmt w:val="bullet"/>
      <w:lvlText w:val=""/>
      <w:lvlJc w:val="left"/>
      <w:pPr>
        <w:tabs>
          <w:tab w:val="num" w:pos="7415"/>
        </w:tabs>
        <w:ind w:left="7415" w:hanging="360"/>
      </w:pPr>
      <w:rPr>
        <w:rFonts w:ascii="Wingdings" w:hAnsi="Wingdings" w:hint="default"/>
      </w:rPr>
    </w:lvl>
  </w:abstractNum>
  <w:abstractNum w:abstractNumId="13" w15:restartNumberingAfterBreak="0">
    <w:nsid w:val="1AAB4CF0"/>
    <w:multiLevelType w:val="multilevel"/>
    <w:tmpl w:val="84868434"/>
    <w:lvl w:ilvl="0">
      <w:start w:val="1"/>
      <w:numFmt w:val="decimal"/>
      <w:pStyle w:val="1"/>
      <w:lvlText w:val="%1"/>
      <w:lvlJc w:val="left"/>
      <w:pPr>
        <w:tabs>
          <w:tab w:val="num" w:pos="432"/>
        </w:tabs>
        <w:ind w:left="432" w:hanging="432"/>
      </w:pPr>
      <w:rPr>
        <w:rFonts w:hint="default"/>
        <w:b/>
        <w:sz w:val="28"/>
      </w:rPr>
    </w:lvl>
    <w:lvl w:ilvl="1">
      <w:start w:val="4"/>
      <w:numFmt w:val="decimal"/>
      <w:pStyle w:val="2"/>
      <w:lvlText w:val="%1.%2"/>
      <w:lvlJc w:val="left"/>
      <w:pPr>
        <w:tabs>
          <w:tab w:val="num" w:pos="576"/>
        </w:tabs>
        <w:ind w:left="576" w:hanging="576"/>
      </w:pPr>
      <w:rPr>
        <w:rFonts w:hint="eastAsia"/>
        <w:sz w:val="24"/>
        <w:szCs w:val="24"/>
      </w:rPr>
    </w:lvl>
    <w:lvl w:ilvl="2">
      <w:start w:val="1"/>
      <w:numFmt w:val="decimal"/>
      <w:lvlRestart w:val="0"/>
      <w:pStyle w:val="3"/>
      <w:lvlText w:val="%1.%2.%3"/>
      <w:lvlJc w:val="left"/>
      <w:pPr>
        <w:tabs>
          <w:tab w:val="num" w:pos="720"/>
        </w:tabs>
        <w:ind w:left="720" w:hanging="72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14" w15:restartNumberingAfterBreak="0">
    <w:nsid w:val="1D5F7A87"/>
    <w:multiLevelType w:val="singleLevel"/>
    <w:tmpl w:val="14BCD474"/>
    <w:lvl w:ilvl="0">
      <w:start w:val="1"/>
      <w:numFmt w:val="lowerLetter"/>
      <w:pStyle w:val="List1OGCletters"/>
      <w:lvlText w:val="%1)"/>
      <w:lvlJc w:val="left"/>
      <w:pPr>
        <w:tabs>
          <w:tab w:val="num" w:pos="720"/>
        </w:tabs>
        <w:ind w:left="720" w:hanging="360"/>
      </w:pPr>
      <w:rPr>
        <w:rFonts w:ascii="Times New Roman" w:hAnsi="Times New Roman" w:cs="Times New Roman"/>
      </w:rPr>
    </w:lvl>
  </w:abstractNum>
  <w:abstractNum w:abstractNumId="15" w15:restartNumberingAfterBreak="0">
    <w:nsid w:val="1DF445B9"/>
    <w:multiLevelType w:val="hybridMultilevel"/>
    <w:tmpl w:val="F79A6F38"/>
    <w:lvl w:ilvl="0" w:tplc="08C4959E">
      <w:start w:val="1"/>
      <w:numFmt w:val="lowerRoman"/>
      <w:pStyle w:val="Vorbemerkungen"/>
      <w:lvlText w:val="%1."/>
      <w:lvlJc w:val="left"/>
      <w:pPr>
        <w:tabs>
          <w:tab w:val="num" w:pos="1968"/>
        </w:tabs>
        <w:ind w:left="1428" w:hanging="18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6" w15:restartNumberingAfterBreak="0">
    <w:nsid w:val="1E184840"/>
    <w:multiLevelType w:val="hybridMultilevel"/>
    <w:tmpl w:val="4F40C02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1E5B3F09"/>
    <w:multiLevelType w:val="hybridMultilevel"/>
    <w:tmpl w:val="DF9884B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18" w15:restartNumberingAfterBreak="0">
    <w:nsid w:val="2491763C"/>
    <w:multiLevelType w:val="hybridMultilevel"/>
    <w:tmpl w:val="5B4275DA"/>
    <w:lvl w:ilvl="0" w:tplc="B4FA5F52">
      <w:start w:val="1"/>
      <w:numFmt w:val="decimal"/>
      <w:pStyle w:val="Requirement"/>
      <w:lvlText w:val="Req %1"/>
      <w:lvlJc w:val="left"/>
      <w:pPr>
        <w:tabs>
          <w:tab w:val="num" w:pos="900"/>
        </w:tabs>
      </w:pPr>
      <w:rPr>
        <w:rFonts w:ascii="Times New Roman" w:hAnsi="Times New Roman" w:cs="Times New Roman" w:hint="default"/>
        <w:b/>
        <w:i w:val="0"/>
      </w:rPr>
    </w:lvl>
    <w:lvl w:ilvl="1" w:tplc="04070003">
      <w:start w:val="1"/>
      <w:numFmt w:val="lowerLetter"/>
      <w:lvlText w:val="%2."/>
      <w:lvlJc w:val="left"/>
      <w:pPr>
        <w:tabs>
          <w:tab w:val="num" w:pos="1620"/>
        </w:tabs>
        <w:ind w:left="1620" w:hanging="360"/>
      </w:pPr>
      <w:rPr>
        <w:rFonts w:ascii="Times New Roman" w:hAnsi="Times New Roman" w:cs="Times New Roman"/>
      </w:rPr>
    </w:lvl>
    <w:lvl w:ilvl="2" w:tplc="04070005">
      <w:start w:val="1"/>
      <w:numFmt w:val="lowerRoman"/>
      <w:lvlText w:val="%3."/>
      <w:lvlJc w:val="right"/>
      <w:pPr>
        <w:tabs>
          <w:tab w:val="num" w:pos="2340"/>
        </w:tabs>
        <w:ind w:left="2340" w:hanging="180"/>
      </w:pPr>
      <w:rPr>
        <w:rFonts w:ascii="Times New Roman" w:hAnsi="Times New Roman" w:cs="Times New Roman"/>
      </w:rPr>
    </w:lvl>
    <w:lvl w:ilvl="3" w:tplc="04070001">
      <w:start w:val="1"/>
      <w:numFmt w:val="decimal"/>
      <w:lvlText w:val="%4."/>
      <w:lvlJc w:val="left"/>
      <w:pPr>
        <w:tabs>
          <w:tab w:val="num" w:pos="3060"/>
        </w:tabs>
        <w:ind w:left="3060" w:hanging="360"/>
      </w:pPr>
      <w:rPr>
        <w:rFonts w:ascii="Times New Roman" w:hAnsi="Times New Roman" w:cs="Times New Roman"/>
      </w:rPr>
    </w:lvl>
    <w:lvl w:ilvl="4" w:tplc="04070003">
      <w:start w:val="1"/>
      <w:numFmt w:val="lowerLetter"/>
      <w:lvlText w:val="%5."/>
      <w:lvlJc w:val="left"/>
      <w:pPr>
        <w:tabs>
          <w:tab w:val="num" w:pos="3780"/>
        </w:tabs>
        <w:ind w:left="3780" w:hanging="360"/>
      </w:pPr>
      <w:rPr>
        <w:rFonts w:ascii="Times New Roman" w:hAnsi="Times New Roman" w:cs="Times New Roman"/>
      </w:rPr>
    </w:lvl>
    <w:lvl w:ilvl="5" w:tplc="04070005">
      <w:start w:val="1"/>
      <w:numFmt w:val="lowerRoman"/>
      <w:lvlText w:val="%6."/>
      <w:lvlJc w:val="right"/>
      <w:pPr>
        <w:tabs>
          <w:tab w:val="num" w:pos="4500"/>
        </w:tabs>
        <w:ind w:left="4500" w:hanging="180"/>
      </w:pPr>
      <w:rPr>
        <w:rFonts w:ascii="Times New Roman" w:hAnsi="Times New Roman" w:cs="Times New Roman"/>
      </w:rPr>
    </w:lvl>
    <w:lvl w:ilvl="6" w:tplc="04070001">
      <w:start w:val="1"/>
      <w:numFmt w:val="decimal"/>
      <w:lvlText w:val="%7."/>
      <w:lvlJc w:val="left"/>
      <w:pPr>
        <w:tabs>
          <w:tab w:val="num" w:pos="5220"/>
        </w:tabs>
        <w:ind w:left="5220" w:hanging="360"/>
      </w:pPr>
      <w:rPr>
        <w:rFonts w:ascii="Times New Roman" w:hAnsi="Times New Roman" w:cs="Times New Roman"/>
      </w:rPr>
    </w:lvl>
    <w:lvl w:ilvl="7" w:tplc="04070003">
      <w:start w:val="1"/>
      <w:numFmt w:val="lowerLetter"/>
      <w:lvlText w:val="%8."/>
      <w:lvlJc w:val="left"/>
      <w:pPr>
        <w:tabs>
          <w:tab w:val="num" w:pos="5940"/>
        </w:tabs>
        <w:ind w:left="5940" w:hanging="360"/>
      </w:pPr>
      <w:rPr>
        <w:rFonts w:ascii="Times New Roman" w:hAnsi="Times New Roman" w:cs="Times New Roman"/>
      </w:rPr>
    </w:lvl>
    <w:lvl w:ilvl="8" w:tplc="04070005">
      <w:start w:val="1"/>
      <w:numFmt w:val="lowerRoman"/>
      <w:lvlText w:val="%9."/>
      <w:lvlJc w:val="right"/>
      <w:pPr>
        <w:tabs>
          <w:tab w:val="num" w:pos="6660"/>
        </w:tabs>
        <w:ind w:left="6660" w:hanging="180"/>
      </w:pPr>
      <w:rPr>
        <w:rFonts w:ascii="Times New Roman" w:hAnsi="Times New Roman" w:cs="Times New Roman"/>
      </w:rPr>
    </w:lvl>
  </w:abstractNum>
  <w:abstractNum w:abstractNumId="19" w15:restartNumberingAfterBreak="0">
    <w:nsid w:val="264C69DF"/>
    <w:multiLevelType w:val="hybridMultilevel"/>
    <w:tmpl w:val="B31251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667650B"/>
    <w:multiLevelType w:val="hybridMultilevel"/>
    <w:tmpl w:val="654EF594"/>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21" w15:restartNumberingAfterBreak="0">
    <w:nsid w:val="27FB7A3C"/>
    <w:multiLevelType w:val="singleLevel"/>
    <w:tmpl w:val="70AE539E"/>
    <w:lvl w:ilvl="0">
      <w:start w:val="1"/>
      <w:numFmt w:val="decimal"/>
      <w:pStyle w:val="TermNum"/>
      <w:lvlText w:val="4.%1"/>
      <w:lvlJc w:val="left"/>
      <w:pPr>
        <w:tabs>
          <w:tab w:val="num" w:pos="720"/>
        </w:tabs>
        <w:ind w:left="720" w:hanging="720"/>
      </w:pPr>
      <w:rPr>
        <w:rFonts w:ascii="Arial" w:hAnsi="Arial" w:cs="Arial" w:hint="default"/>
        <w:b/>
        <w:i w:val="0"/>
      </w:rPr>
    </w:lvl>
  </w:abstractNum>
  <w:abstractNum w:abstractNumId="22" w15:restartNumberingAfterBreak="0">
    <w:nsid w:val="2A8E5315"/>
    <w:multiLevelType w:val="hybridMultilevel"/>
    <w:tmpl w:val="33860D42"/>
    <w:lvl w:ilvl="0" w:tplc="12161CEE">
      <w:start w:val="1"/>
      <w:numFmt w:val="bullet"/>
      <w:pStyle w:val="List2OGCbullets"/>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AA8275B"/>
    <w:multiLevelType w:val="hybridMultilevel"/>
    <w:tmpl w:val="0D0CC94E"/>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24" w15:restartNumberingAfterBreak="0">
    <w:nsid w:val="32D717B2"/>
    <w:multiLevelType w:val="hybridMultilevel"/>
    <w:tmpl w:val="8788FF9A"/>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25" w15:restartNumberingAfterBreak="0">
    <w:nsid w:val="35AA7DCC"/>
    <w:multiLevelType w:val="multilevel"/>
    <w:tmpl w:val="65249020"/>
    <w:lvl w:ilvl="0">
      <w:start w:val="1"/>
      <w:numFmt w:val="upperLetter"/>
      <w:pStyle w:val="zzForward"/>
      <w:lvlText w:val="Annex %1"/>
      <w:lvlJc w:val="left"/>
      <w:pPr>
        <w:tabs>
          <w:tab w:val="num" w:pos="432"/>
        </w:tabs>
        <w:ind w:left="432" w:hanging="432"/>
      </w:pPr>
      <w:rPr>
        <w:rFonts w:ascii="Times New Roman" w:hAnsi="Times New Roman" w:cs="Times New Roman" w:hint="default"/>
      </w:rPr>
    </w:lvl>
    <w:lvl w:ilvl="1">
      <w:start w:val="1"/>
      <w:numFmt w:val="decimal"/>
      <w:pStyle w:val="AnnexLevel2"/>
      <w:lvlText w:val="%1.%2"/>
      <w:lvlJc w:val="left"/>
      <w:pPr>
        <w:tabs>
          <w:tab w:val="num" w:pos="576"/>
        </w:tabs>
        <w:ind w:left="576" w:hanging="576"/>
      </w:pPr>
      <w:rPr>
        <w:rFonts w:ascii="Times New Roman" w:hAnsi="Times New Roman" w:cs="Times New Roman" w:hint="default"/>
      </w:rPr>
    </w:lvl>
    <w:lvl w:ilvl="2">
      <w:start w:val="1"/>
      <w:numFmt w:val="decimal"/>
      <w:pStyle w:val="Annexlevel3"/>
      <w:lvlText w:val="%1.%2.%3"/>
      <w:lvlJc w:val="left"/>
      <w:pPr>
        <w:tabs>
          <w:tab w:val="num" w:pos="720"/>
        </w:tabs>
        <w:ind w:left="720" w:hanging="720"/>
      </w:pPr>
      <w:rPr>
        <w:rFonts w:ascii="Times New Roman" w:hAnsi="Times New Roman" w:cs="Times New Roman" w:hint="default"/>
      </w:rPr>
    </w:lvl>
    <w:lvl w:ilvl="3">
      <w:start w:val="1"/>
      <w:numFmt w:val="decimal"/>
      <w:lvlText w:val="%1.%2.%3.%4"/>
      <w:lvlJc w:val="left"/>
      <w:pPr>
        <w:tabs>
          <w:tab w:val="num" w:pos="864"/>
        </w:tabs>
        <w:ind w:left="864" w:hanging="864"/>
      </w:pPr>
      <w:rPr>
        <w:rFonts w:ascii="Times New Roman" w:hAnsi="Times New Roman" w:cs="Times New Roman" w:hint="default"/>
      </w:rPr>
    </w:lvl>
    <w:lvl w:ilvl="4">
      <w:start w:val="1"/>
      <w:numFmt w:val="decimal"/>
      <w:pStyle w:val="a5"/>
      <w:lvlText w:val="%1.%2.%3.%4.%5"/>
      <w:lvlJc w:val="left"/>
      <w:pPr>
        <w:tabs>
          <w:tab w:val="num" w:pos="1008"/>
        </w:tabs>
        <w:ind w:left="1008" w:hanging="1008"/>
      </w:pPr>
      <w:rPr>
        <w:rFonts w:ascii="Times New Roman" w:hAnsi="Times New Roman" w:cs="Times New Roman" w:hint="default"/>
      </w:rPr>
    </w:lvl>
    <w:lvl w:ilvl="5">
      <w:start w:val="1"/>
      <w:numFmt w:val="decimal"/>
      <w:pStyle w:val="a6"/>
      <w:lvlText w:val="%1.%2.%3.%4.%5.%6"/>
      <w:lvlJc w:val="left"/>
      <w:pPr>
        <w:tabs>
          <w:tab w:val="num" w:pos="1152"/>
        </w:tabs>
        <w:ind w:left="1152" w:hanging="1152"/>
      </w:pPr>
      <w:rPr>
        <w:rFonts w:ascii="Times New Roman" w:hAnsi="Times New Roman" w:cs="Times New Roman" w:hint="default"/>
      </w:rPr>
    </w:lvl>
    <w:lvl w:ilvl="6">
      <w:start w:val="1"/>
      <w:numFmt w:val="decimal"/>
      <w:lvlText w:val="%1.%2.%3.%4.%5.%6.%7"/>
      <w:lvlJc w:val="left"/>
      <w:pPr>
        <w:tabs>
          <w:tab w:val="num" w:pos="1296"/>
        </w:tabs>
        <w:ind w:left="1296" w:hanging="1296"/>
      </w:pPr>
      <w:rPr>
        <w:rFonts w:ascii="Times New Roman" w:hAnsi="Times New Roman" w:cs="Times New Roman" w:hint="default"/>
      </w:rPr>
    </w:lvl>
    <w:lvl w:ilvl="7">
      <w:start w:val="1"/>
      <w:numFmt w:val="decimal"/>
      <w:lvlText w:val="%1.%2.%3.%4.%5.%6.%7.%8"/>
      <w:lvlJc w:val="left"/>
      <w:pPr>
        <w:tabs>
          <w:tab w:val="num" w:pos="1440"/>
        </w:tabs>
        <w:ind w:left="1440" w:hanging="1440"/>
      </w:pPr>
      <w:rPr>
        <w:rFonts w:ascii="Times New Roman" w:hAnsi="Times New Roman" w:cs="Times New Roman" w:hint="default"/>
      </w:rPr>
    </w:lvl>
    <w:lvl w:ilvl="8">
      <w:start w:val="1"/>
      <w:numFmt w:val="decimal"/>
      <w:lvlText w:val="%1.%2.%3.%4.%5.%6.%7.%8.%9"/>
      <w:lvlJc w:val="left"/>
      <w:pPr>
        <w:tabs>
          <w:tab w:val="num" w:pos="1584"/>
        </w:tabs>
        <w:ind w:left="1584" w:hanging="1584"/>
      </w:pPr>
      <w:rPr>
        <w:rFonts w:ascii="Times New Roman" w:hAnsi="Times New Roman" w:cs="Times New Roman" w:hint="default"/>
      </w:rPr>
    </w:lvl>
  </w:abstractNum>
  <w:abstractNum w:abstractNumId="26" w15:restartNumberingAfterBreak="0">
    <w:nsid w:val="367C7667"/>
    <w:multiLevelType w:val="hybridMultilevel"/>
    <w:tmpl w:val="432E8C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3B2364ED"/>
    <w:multiLevelType w:val="hybridMultilevel"/>
    <w:tmpl w:val="191CA88A"/>
    <w:lvl w:ilvl="0" w:tplc="D220BD4A">
      <w:start w:val="1"/>
      <w:numFmt w:val="bullet"/>
      <w:pStyle w:val="20"/>
      <w:lvlText w:val=""/>
      <w:lvlJc w:val="left"/>
      <w:pPr>
        <w:tabs>
          <w:tab w:val="num" w:pos="360"/>
        </w:tabs>
        <w:ind w:left="360" w:hanging="360"/>
      </w:pPr>
      <w:rPr>
        <w:rFonts w:ascii="Symbol" w:hAnsi="Symbol" w:hint="default"/>
      </w:rPr>
    </w:lvl>
    <w:lvl w:ilvl="1" w:tplc="77B02782">
      <w:numFmt w:val="decimal"/>
      <w:lvlText w:val=""/>
      <w:lvlJc w:val="left"/>
    </w:lvl>
    <w:lvl w:ilvl="2" w:tplc="1B1E8E4A">
      <w:numFmt w:val="decimal"/>
      <w:lvlText w:val=""/>
      <w:lvlJc w:val="left"/>
    </w:lvl>
    <w:lvl w:ilvl="3" w:tplc="50D6A500">
      <w:numFmt w:val="decimal"/>
      <w:lvlText w:val=""/>
      <w:lvlJc w:val="left"/>
    </w:lvl>
    <w:lvl w:ilvl="4" w:tplc="89726E2A">
      <w:numFmt w:val="decimal"/>
      <w:lvlText w:val=""/>
      <w:lvlJc w:val="left"/>
    </w:lvl>
    <w:lvl w:ilvl="5" w:tplc="C812CD58">
      <w:numFmt w:val="decimal"/>
      <w:lvlText w:val=""/>
      <w:lvlJc w:val="left"/>
    </w:lvl>
    <w:lvl w:ilvl="6" w:tplc="3494912E">
      <w:numFmt w:val="decimal"/>
      <w:lvlText w:val=""/>
      <w:lvlJc w:val="left"/>
    </w:lvl>
    <w:lvl w:ilvl="7" w:tplc="06B6CD56">
      <w:numFmt w:val="decimal"/>
      <w:lvlText w:val=""/>
      <w:lvlJc w:val="left"/>
    </w:lvl>
    <w:lvl w:ilvl="8" w:tplc="02501326">
      <w:numFmt w:val="decimal"/>
      <w:lvlText w:val=""/>
      <w:lvlJc w:val="left"/>
    </w:lvl>
  </w:abstractNum>
  <w:abstractNum w:abstractNumId="28" w15:restartNumberingAfterBreak="0">
    <w:nsid w:val="3C9F51CC"/>
    <w:multiLevelType w:val="hybridMultilevel"/>
    <w:tmpl w:val="6F5EC10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40925DE3"/>
    <w:multiLevelType w:val="multilevel"/>
    <w:tmpl w:val="0409001D"/>
    <w:numStyleLink w:val="10"/>
  </w:abstractNum>
  <w:abstractNum w:abstractNumId="30" w15:restartNumberingAfterBreak="0">
    <w:nsid w:val="41FC101E"/>
    <w:multiLevelType w:val="hybridMultilevel"/>
    <w:tmpl w:val="EA0EAE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43265B63"/>
    <w:multiLevelType w:val="hybridMultilevel"/>
    <w:tmpl w:val="3984052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32" w15:restartNumberingAfterBreak="0">
    <w:nsid w:val="43985B1A"/>
    <w:multiLevelType w:val="hybridMultilevel"/>
    <w:tmpl w:val="94D67E42"/>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33" w15:restartNumberingAfterBreak="0">
    <w:nsid w:val="46E1659D"/>
    <w:multiLevelType w:val="hybridMultilevel"/>
    <w:tmpl w:val="13C85D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47875BE2"/>
    <w:multiLevelType w:val="hybridMultilevel"/>
    <w:tmpl w:val="824652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47EE2834"/>
    <w:multiLevelType w:val="hybridMultilevel"/>
    <w:tmpl w:val="5C0836B0"/>
    <w:lvl w:ilvl="0" w:tplc="C6729478">
      <w:start w:val="1"/>
      <w:numFmt w:val="lowerLetter"/>
      <w:lvlText w:val="%1)"/>
      <w:lvlJc w:val="left"/>
      <w:pPr>
        <w:ind w:left="720" w:hanging="360"/>
      </w:pPr>
      <w:rPr>
        <w:rFonts w:hint="default"/>
        <w:color w:val="00000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49837613"/>
    <w:multiLevelType w:val="hybridMultilevel"/>
    <w:tmpl w:val="661251F6"/>
    <w:lvl w:ilvl="0" w:tplc="DAFCAEF4">
      <w:numFmt w:val="bullet"/>
      <w:lvlText w:val=""/>
      <w:lvlJc w:val="left"/>
      <w:pPr>
        <w:ind w:left="760" w:hanging="360"/>
      </w:pPr>
      <w:rPr>
        <w:rFonts w:ascii="Wingdings" w:eastAsia="맑은 고딕"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7" w15:restartNumberingAfterBreak="0">
    <w:nsid w:val="4AB0029C"/>
    <w:multiLevelType w:val="multilevel"/>
    <w:tmpl w:val="444EB8DE"/>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8" w15:restartNumberingAfterBreak="0">
    <w:nsid w:val="5D9142D1"/>
    <w:multiLevelType w:val="hybridMultilevel"/>
    <w:tmpl w:val="40E872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5DF00DE9"/>
    <w:multiLevelType w:val="multilevel"/>
    <w:tmpl w:val="0409001D"/>
    <w:styleLink w:val="10"/>
    <w:lvl w:ilvl="0">
      <w:start w:val="1"/>
      <w:numFmt w:val="upperLetter"/>
      <w:lvlText w:val="%1"/>
      <w:lvlJc w:val="left"/>
      <w:pPr>
        <w:ind w:left="425" w:hanging="425"/>
      </w:pPr>
      <w:rPr>
        <w:rFonts w:hint="eastAsia"/>
      </w:rPr>
    </w:lvl>
    <w:lvl w:ilvl="1">
      <w:start w:val="1"/>
      <w:numFmt w:val="decimal"/>
      <w:lvlText w:val="%1.%2"/>
      <w:lvlJc w:val="left"/>
      <w:pPr>
        <w:ind w:left="567"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0" w15:restartNumberingAfterBreak="0">
    <w:nsid w:val="5FF75ED9"/>
    <w:multiLevelType w:val="hybridMultilevel"/>
    <w:tmpl w:val="6408034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60624DC5"/>
    <w:multiLevelType w:val="hybridMultilevel"/>
    <w:tmpl w:val="8580F4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6A0B63E4"/>
    <w:multiLevelType w:val="hybridMultilevel"/>
    <w:tmpl w:val="ED5096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6B223BBE"/>
    <w:multiLevelType w:val="hybridMultilevel"/>
    <w:tmpl w:val="229046E8"/>
    <w:name w:val="numbered list2"/>
    <w:lvl w:ilvl="0" w:tplc="465A7760">
      <w:start w:val="1"/>
      <w:numFmt w:val="lowerLetter"/>
      <w:lvlText w:val="%1)"/>
      <w:lvlJc w:val="left"/>
      <w:pPr>
        <w:tabs>
          <w:tab w:val="num" w:pos="360"/>
        </w:tabs>
        <w:ind w:left="400" w:hanging="400"/>
      </w:pPr>
    </w:lvl>
    <w:lvl w:ilvl="1" w:tplc="2662C91A">
      <w:start w:val="1"/>
      <w:numFmt w:val="decimal"/>
      <w:lvlText w:val="%2)"/>
      <w:lvlJc w:val="left"/>
      <w:pPr>
        <w:tabs>
          <w:tab w:val="num" w:pos="1080"/>
        </w:tabs>
        <w:ind w:left="800" w:hanging="400"/>
      </w:pPr>
    </w:lvl>
    <w:lvl w:ilvl="2" w:tplc="6A06FB00">
      <w:start w:val="1"/>
      <w:numFmt w:val="lowerRoman"/>
      <w:lvlText w:val="%3)"/>
      <w:lvlJc w:val="left"/>
      <w:pPr>
        <w:tabs>
          <w:tab w:val="num" w:pos="1800"/>
        </w:tabs>
        <w:ind w:left="1200" w:hanging="400"/>
      </w:pPr>
    </w:lvl>
    <w:lvl w:ilvl="3" w:tplc="F8161C0A">
      <w:start w:val="1"/>
      <w:numFmt w:val="upperRoman"/>
      <w:lvlText w:val="%4)"/>
      <w:lvlJc w:val="left"/>
      <w:pPr>
        <w:tabs>
          <w:tab w:val="num" w:pos="2520"/>
        </w:tabs>
        <w:ind w:left="1600" w:hanging="400"/>
      </w:pPr>
    </w:lvl>
    <w:lvl w:ilvl="4" w:tplc="29CCD47A">
      <w:start w:val="1"/>
      <w:numFmt w:val="none"/>
      <w:suff w:val="nothing"/>
      <w:lvlText w:val=" "/>
      <w:lvlJc w:val="left"/>
      <w:pPr>
        <w:tabs>
          <w:tab w:val="num" w:pos="3240"/>
        </w:tabs>
        <w:ind w:left="0" w:firstLine="0"/>
      </w:pPr>
    </w:lvl>
    <w:lvl w:ilvl="5" w:tplc="00E8FD72">
      <w:start w:val="1"/>
      <w:numFmt w:val="none"/>
      <w:suff w:val="nothing"/>
      <w:lvlText w:val=" "/>
      <w:lvlJc w:val="left"/>
      <w:pPr>
        <w:tabs>
          <w:tab w:val="num" w:pos="3960"/>
        </w:tabs>
        <w:ind w:left="0" w:firstLine="0"/>
      </w:pPr>
    </w:lvl>
    <w:lvl w:ilvl="6" w:tplc="C88C5138">
      <w:start w:val="1"/>
      <w:numFmt w:val="lowerRoman"/>
      <w:lvlText w:val="(%7)"/>
      <w:lvlJc w:val="left"/>
      <w:pPr>
        <w:tabs>
          <w:tab w:val="num" w:pos="4680"/>
        </w:tabs>
        <w:ind w:left="4320" w:firstLine="0"/>
      </w:pPr>
    </w:lvl>
    <w:lvl w:ilvl="7" w:tplc="4454E04C">
      <w:start w:val="1"/>
      <w:numFmt w:val="lowerLetter"/>
      <w:lvlText w:val="(%8)"/>
      <w:lvlJc w:val="left"/>
      <w:pPr>
        <w:tabs>
          <w:tab w:val="num" w:pos="5400"/>
        </w:tabs>
        <w:ind w:left="5040" w:firstLine="0"/>
      </w:pPr>
    </w:lvl>
    <w:lvl w:ilvl="8" w:tplc="7898BB34">
      <w:start w:val="1"/>
      <w:numFmt w:val="lowerRoman"/>
      <w:lvlText w:val="(%9)"/>
      <w:lvlJc w:val="left"/>
      <w:pPr>
        <w:tabs>
          <w:tab w:val="num" w:pos="6120"/>
        </w:tabs>
        <w:ind w:left="5760" w:firstLine="0"/>
      </w:pPr>
    </w:lvl>
  </w:abstractNum>
  <w:abstractNum w:abstractNumId="44" w15:restartNumberingAfterBreak="0">
    <w:nsid w:val="6C194582"/>
    <w:multiLevelType w:val="hybridMultilevel"/>
    <w:tmpl w:val="1E4CAF9A"/>
    <w:lvl w:ilvl="0" w:tplc="78BC2BE4">
      <w:numFmt w:val="bullet"/>
      <w:lvlText w:val="-"/>
      <w:lvlJc w:val="left"/>
      <w:pPr>
        <w:ind w:left="760" w:hanging="360"/>
      </w:pPr>
      <w:rPr>
        <w:rFonts w:ascii="Times New Roman" w:eastAsia="바탕"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5" w15:restartNumberingAfterBreak="0">
    <w:nsid w:val="6F50181D"/>
    <w:multiLevelType w:val="hybridMultilevel"/>
    <w:tmpl w:val="67DE1752"/>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46" w15:restartNumberingAfterBreak="0">
    <w:nsid w:val="72880A28"/>
    <w:multiLevelType w:val="multilevel"/>
    <w:tmpl w:val="229046E8"/>
    <w:name w:val="numbered list"/>
    <w:lvl w:ilvl="0">
      <w:start w:val="1"/>
      <w:numFmt w:val="lowerLetter"/>
      <w:lvlText w:val="%1)"/>
      <w:lvlJc w:val="left"/>
      <w:pPr>
        <w:tabs>
          <w:tab w:val="num" w:pos="360"/>
        </w:tabs>
        <w:ind w:left="400" w:hanging="400"/>
      </w:pPr>
    </w:lvl>
    <w:lvl w:ilvl="1">
      <w:start w:val="1"/>
      <w:numFmt w:val="decimal"/>
      <w:lvlText w:val="%2)"/>
      <w:lvlJc w:val="left"/>
      <w:pPr>
        <w:tabs>
          <w:tab w:val="num" w:pos="1080"/>
        </w:tabs>
        <w:ind w:left="800" w:hanging="400"/>
      </w:pPr>
    </w:lvl>
    <w:lvl w:ilvl="2">
      <w:start w:val="1"/>
      <w:numFmt w:val="lowerRoman"/>
      <w:lvlText w:val="%3)"/>
      <w:lvlJc w:val="left"/>
      <w:pPr>
        <w:tabs>
          <w:tab w:val="num" w:pos="1800"/>
        </w:tabs>
        <w:ind w:left="1200" w:hanging="400"/>
      </w:pPr>
    </w:lvl>
    <w:lvl w:ilvl="3">
      <w:start w:val="1"/>
      <w:numFmt w:val="upperRoman"/>
      <w:lvlText w:val="%4)"/>
      <w:lvlJc w:val="left"/>
      <w:pPr>
        <w:tabs>
          <w:tab w:val="num" w:pos="2520"/>
        </w:tabs>
        <w:ind w:left="1600" w:hanging="400"/>
      </w:pPr>
    </w:lvl>
    <w:lvl w:ilvl="4">
      <w:start w:val="1"/>
      <w:numFmt w:val="none"/>
      <w:suff w:val="nothing"/>
      <w:lvlText w:val=" "/>
      <w:lvlJc w:val="left"/>
      <w:pPr>
        <w:tabs>
          <w:tab w:val="num" w:pos="3240"/>
        </w:tabs>
        <w:ind w:left="0" w:firstLine="0"/>
      </w:pPr>
    </w:lvl>
    <w:lvl w:ilvl="5">
      <w:start w:val="1"/>
      <w:numFmt w:val="none"/>
      <w:suff w:val="nothing"/>
      <w:lvlText w:val=" "/>
      <w:lvlJc w:val="left"/>
      <w:pPr>
        <w:tabs>
          <w:tab w:val="num" w:pos="3960"/>
        </w:tabs>
        <w:ind w:left="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47" w15:restartNumberingAfterBreak="0">
    <w:nsid w:val="73722853"/>
    <w:multiLevelType w:val="hybridMultilevel"/>
    <w:tmpl w:val="D982F372"/>
    <w:lvl w:ilvl="0" w:tplc="A32C66C8">
      <w:start w:val="1"/>
      <w:numFmt w:val="lowerLetter"/>
      <w:pStyle w:val="a"/>
      <w:lvlText w:val="%1)"/>
      <w:lvlJc w:val="left"/>
      <w:pPr>
        <w:tabs>
          <w:tab w:val="num" w:pos="405"/>
        </w:tabs>
        <w:ind w:left="405" w:hanging="405"/>
      </w:pPr>
      <w:rPr>
        <w:rFonts w:hint="default"/>
      </w:rPr>
    </w:lvl>
    <w:lvl w:ilvl="1" w:tplc="882A5A22">
      <w:numFmt w:val="decimal"/>
      <w:lvlText w:val=""/>
      <w:lvlJc w:val="left"/>
    </w:lvl>
    <w:lvl w:ilvl="2" w:tplc="4EA21EA6">
      <w:numFmt w:val="decimal"/>
      <w:lvlText w:val=""/>
      <w:lvlJc w:val="left"/>
    </w:lvl>
    <w:lvl w:ilvl="3" w:tplc="3F8658B2">
      <w:numFmt w:val="decimal"/>
      <w:lvlText w:val=""/>
      <w:lvlJc w:val="left"/>
    </w:lvl>
    <w:lvl w:ilvl="4" w:tplc="F746DE16">
      <w:numFmt w:val="decimal"/>
      <w:lvlText w:val=""/>
      <w:lvlJc w:val="left"/>
    </w:lvl>
    <w:lvl w:ilvl="5" w:tplc="970E641E">
      <w:numFmt w:val="decimal"/>
      <w:lvlText w:val=""/>
      <w:lvlJc w:val="left"/>
    </w:lvl>
    <w:lvl w:ilvl="6" w:tplc="5598355A">
      <w:numFmt w:val="decimal"/>
      <w:lvlText w:val=""/>
      <w:lvlJc w:val="left"/>
    </w:lvl>
    <w:lvl w:ilvl="7" w:tplc="49DE19BE">
      <w:numFmt w:val="decimal"/>
      <w:lvlText w:val=""/>
      <w:lvlJc w:val="left"/>
    </w:lvl>
    <w:lvl w:ilvl="8" w:tplc="F320A268">
      <w:numFmt w:val="decimal"/>
      <w:lvlText w:val=""/>
      <w:lvlJc w:val="left"/>
    </w:lvl>
  </w:abstractNum>
  <w:abstractNum w:abstractNumId="48" w15:restartNumberingAfterBreak="0">
    <w:nsid w:val="77DB4C92"/>
    <w:multiLevelType w:val="hybridMultilevel"/>
    <w:tmpl w:val="7DF80264"/>
    <w:lvl w:ilvl="0" w:tplc="0C090001">
      <w:start w:val="1"/>
      <w:numFmt w:val="bullet"/>
      <w:lvlText w:val=""/>
      <w:lvlJc w:val="left"/>
      <w:pPr>
        <w:ind w:left="760" w:hanging="360"/>
      </w:pPr>
      <w:rPr>
        <w:rFonts w:ascii="Symbol" w:hAnsi="Symbol"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9" w15:restartNumberingAfterBreak="0">
    <w:nsid w:val="793D6CE6"/>
    <w:multiLevelType w:val="hybridMultilevel"/>
    <w:tmpl w:val="0CC2E498"/>
    <w:lvl w:ilvl="0" w:tplc="AF8E5FE0">
      <w:start w:val="1"/>
      <w:numFmt w:val="lowerRoman"/>
      <w:pStyle w:val="30"/>
      <w:lvlText w:val="%1)"/>
      <w:lvlJc w:val="left"/>
      <w:pPr>
        <w:tabs>
          <w:tab w:val="num" w:pos="1800"/>
        </w:tabs>
        <w:ind w:left="1440" w:hanging="360"/>
      </w:pPr>
    </w:lvl>
    <w:lvl w:ilvl="1" w:tplc="7FD0F5C6">
      <w:numFmt w:val="decimal"/>
      <w:lvlText w:val=""/>
      <w:lvlJc w:val="left"/>
    </w:lvl>
    <w:lvl w:ilvl="2" w:tplc="3560F102">
      <w:numFmt w:val="decimal"/>
      <w:lvlText w:val=""/>
      <w:lvlJc w:val="left"/>
    </w:lvl>
    <w:lvl w:ilvl="3" w:tplc="6E288B08">
      <w:numFmt w:val="decimal"/>
      <w:lvlText w:val=""/>
      <w:lvlJc w:val="left"/>
    </w:lvl>
    <w:lvl w:ilvl="4" w:tplc="53985524">
      <w:numFmt w:val="decimal"/>
      <w:lvlText w:val=""/>
      <w:lvlJc w:val="left"/>
    </w:lvl>
    <w:lvl w:ilvl="5" w:tplc="C5ACFDF4">
      <w:numFmt w:val="decimal"/>
      <w:lvlText w:val=""/>
      <w:lvlJc w:val="left"/>
    </w:lvl>
    <w:lvl w:ilvl="6" w:tplc="248211B2">
      <w:numFmt w:val="decimal"/>
      <w:lvlText w:val=""/>
      <w:lvlJc w:val="left"/>
    </w:lvl>
    <w:lvl w:ilvl="7" w:tplc="4CB66F7C">
      <w:numFmt w:val="decimal"/>
      <w:lvlText w:val=""/>
      <w:lvlJc w:val="left"/>
    </w:lvl>
    <w:lvl w:ilvl="8" w:tplc="80BE911A">
      <w:numFmt w:val="decimal"/>
      <w:lvlText w:val=""/>
      <w:lvlJc w:val="left"/>
    </w:lvl>
  </w:abstractNum>
  <w:num w:numId="1">
    <w:abstractNumId w:val="0"/>
  </w:num>
  <w:num w:numId="2">
    <w:abstractNumId w:val="14"/>
  </w:num>
  <w:num w:numId="3">
    <w:abstractNumId w:val="22"/>
  </w:num>
  <w:num w:numId="4">
    <w:abstractNumId w:val="21"/>
  </w:num>
  <w:num w:numId="5">
    <w:abstractNumId w:val="18"/>
  </w:num>
  <w:num w:numId="6">
    <w:abstractNumId w:val="25"/>
  </w:num>
  <w:num w:numId="7">
    <w:abstractNumId w:val="34"/>
  </w:num>
  <w:num w:numId="8">
    <w:abstractNumId w:val="42"/>
  </w:num>
  <w:num w:numId="9">
    <w:abstractNumId w:val="30"/>
  </w:num>
  <w:num w:numId="10">
    <w:abstractNumId w:val="13"/>
  </w:num>
  <w:num w:numId="11">
    <w:abstractNumId w:val="1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26"/>
  </w:num>
  <w:num w:numId="14">
    <w:abstractNumId w:val="47"/>
  </w:num>
  <w:num w:numId="15">
    <w:abstractNumId w:val="27"/>
  </w:num>
  <w:num w:numId="16">
    <w:abstractNumId w:val="49"/>
  </w:num>
  <w:num w:numId="17">
    <w:abstractNumId w:val="12"/>
  </w:num>
  <w:num w:numId="18">
    <w:abstractNumId w:val="3"/>
  </w:num>
  <w:num w:numId="19">
    <w:abstractNumId w:val="15"/>
  </w:num>
  <w:num w:numId="20">
    <w:abstractNumId w:val="37"/>
  </w:num>
  <w:num w:numId="21">
    <w:abstractNumId w:val="1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8"/>
  </w:num>
  <w:num w:numId="23">
    <w:abstractNumId w:val="1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9"/>
  </w:num>
  <w:num w:numId="25">
    <w:abstractNumId w:val="31"/>
  </w:num>
  <w:num w:numId="26">
    <w:abstractNumId w:val="45"/>
  </w:num>
  <w:num w:numId="27">
    <w:abstractNumId w:val="10"/>
  </w:num>
  <w:num w:numId="28">
    <w:abstractNumId w:val="23"/>
  </w:num>
  <w:num w:numId="29">
    <w:abstractNumId w:val="33"/>
  </w:num>
  <w:num w:numId="30">
    <w:abstractNumId w:val="20"/>
  </w:num>
  <w:num w:numId="31">
    <w:abstractNumId w:val="17"/>
  </w:num>
  <w:num w:numId="32">
    <w:abstractNumId w:val="9"/>
  </w:num>
  <w:num w:numId="33">
    <w:abstractNumId w:val="2"/>
  </w:num>
  <w:num w:numId="34">
    <w:abstractNumId w:val="8"/>
  </w:num>
  <w:num w:numId="35">
    <w:abstractNumId w:val="5"/>
  </w:num>
  <w:num w:numId="36">
    <w:abstractNumId w:val="4"/>
  </w:num>
  <w:num w:numId="37">
    <w:abstractNumId w:val="32"/>
  </w:num>
  <w:num w:numId="38">
    <w:abstractNumId w:val="38"/>
  </w:num>
  <w:num w:numId="39">
    <w:abstractNumId w:val="7"/>
  </w:num>
  <w:num w:numId="40">
    <w:abstractNumId w:val="11"/>
  </w:num>
  <w:num w:numId="41">
    <w:abstractNumId w:val="24"/>
  </w:num>
  <w:num w:numId="4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41"/>
  </w:num>
  <w:num w:numId="44">
    <w:abstractNumId w:val="6"/>
  </w:num>
  <w:num w:numId="45">
    <w:abstractNumId w:val="16"/>
  </w:num>
  <w:num w:numId="46">
    <w:abstractNumId w:val="28"/>
  </w:num>
  <w:num w:numId="47">
    <w:abstractNumId w:val="40"/>
  </w:num>
  <w:num w:numId="48">
    <w:abstractNumId w:val="35"/>
  </w:num>
  <w:num w:numId="49">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3"/>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3"/>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3"/>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13"/>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3"/>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3"/>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44"/>
  </w:num>
  <w:num w:numId="57">
    <w:abstractNumId w:val="36"/>
  </w:num>
  <w:num w:numId="58">
    <w:abstractNumId w:val="39"/>
  </w:num>
  <w:num w:numId="59">
    <w:abstractNumId w:val="29"/>
    <w:lvlOverride w:ilvl="0">
      <w:lvl w:ilvl="0">
        <w:start w:val="1"/>
        <w:numFmt w:val="upperLetter"/>
        <w:lvlText w:val="%1"/>
        <w:lvlJc w:val="left"/>
        <w:pPr>
          <w:ind w:left="425" w:hanging="425"/>
        </w:pPr>
        <w:rPr>
          <w:rFonts w:hint="eastAsia"/>
          <w:sz w:val="28"/>
        </w:rPr>
      </w:lvl>
    </w:lvlOverride>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bdou D">
    <w15:presenceInfo w15:providerId="Windows Live" w15:userId="fe3e8b0f259d2dcb"/>
  </w15:person>
  <w15:person w15:author="Li, Ki Joune">
    <w15:presenceInfo w15:providerId="AD" w15:userId="S-1-5-21-885640310-2907868037-2126664031-1001"/>
  </w15:person>
  <w15:person w15:author="Li Ki-Joune">
    <w15:presenceInfo w15:providerId="Windows Live" w15:userId="632eac561daca092"/>
  </w15:person>
  <w15:person w15:author="Li, Ki Joune [2]">
    <w15:presenceInfo w15:providerId="None" w15:userId="Li, Ki Joune"/>
  </w15:person>
  <w15:person w15:author="LIK">
    <w15:presenceInfo w15:providerId="Windows Live" w15:userId="632eac561daca09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trackRevisions/>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6E0"/>
    <w:rsid w:val="000009F5"/>
    <w:rsid w:val="000254AF"/>
    <w:rsid w:val="00026E4A"/>
    <w:rsid w:val="00027A80"/>
    <w:rsid w:val="00037B59"/>
    <w:rsid w:val="000430D2"/>
    <w:rsid w:val="00064CC3"/>
    <w:rsid w:val="000757DC"/>
    <w:rsid w:val="00096D6D"/>
    <w:rsid w:val="000B251E"/>
    <w:rsid w:val="000D4DFB"/>
    <w:rsid w:val="000D7633"/>
    <w:rsid w:val="000E2EBF"/>
    <w:rsid w:val="000E670A"/>
    <w:rsid w:val="000E6E49"/>
    <w:rsid w:val="001038A5"/>
    <w:rsid w:val="00107D02"/>
    <w:rsid w:val="00115C4B"/>
    <w:rsid w:val="00120FBD"/>
    <w:rsid w:val="0012391C"/>
    <w:rsid w:val="00131CCB"/>
    <w:rsid w:val="0013283D"/>
    <w:rsid w:val="00134931"/>
    <w:rsid w:val="00144570"/>
    <w:rsid w:val="0014502E"/>
    <w:rsid w:val="001471CE"/>
    <w:rsid w:val="00154114"/>
    <w:rsid w:val="001647A4"/>
    <w:rsid w:val="00165E04"/>
    <w:rsid w:val="00166F9C"/>
    <w:rsid w:val="001811FA"/>
    <w:rsid w:val="00181604"/>
    <w:rsid w:val="001953CD"/>
    <w:rsid w:val="001B6CCC"/>
    <w:rsid w:val="001B771E"/>
    <w:rsid w:val="001C2151"/>
    <w:rsid w:val="001E4D41"/>
    <w:rsid w:val="001F5384"/>
    <w:rsid w:val="002032F3"/>
    <w:rsid w:val="002115DA"/>
    <w:rsid w:val="00211657"/>
    <w:rsid w:val="00220E56"/>
    <w:rsid w:val="00223836"/>
    <w:rsid w:val="00223BF6"/>
    <w:rsid w:val="00226DDE"/>
    <w:rsid w:val="00235B6E"/>
    <w:rsid w:val="00235E3E"/>
    <w:rsid w:val="0023655F"/>
    <w:rsid w:val="002446A5"/>
    <w:rsid w:val="00252DB5"/>
    <w:rsid w:val="002544C8"/>
    <w:rsid w:val="00256139"/>
    <w:rsid w:val="00260E6D"/>
    <w:rsid w:val="00266E8F"/>
    <w:rsid w:val="0026708D"/>
    <w:rsid w:val="002707D3"/>
    <w:rsid w:val="00274AAD"/>
    <w:rsid w:val="00275AE8"/>
    <w:rsid w:val="00280670"/>
    <w:rsid w:val="002A37DF"/>
    <w:rsid w:val="002C0B9E"/>
    <w:rsid w:val="002C1219"/>
    <w:rsid w:val="002C387D"/>
    <w:rsid w:val="002D769B"/>
    <w:rsid w:val="002E052F"/>
    <w:rsid w:val="003132AC"/>
    <w:rsid w:val="00313ACF"/>
    <w:rsid w:val="003228DA"/>
    <w:rsid w:val="00331BAF"/>
    <w:rsid w:val="003334F1"/>
    <w:rsid w:val="003336D8"/>
    <w:rsid w:val="00343783"/>
    <w:rsid w:val="00344CD7"/>
    <w:rsid w:val="003566B5"/>
    <w:rsid w:val="00377235"/>
    <w:rsid w:val="00384761"/>
    <w:rsid w:val="00391877"/>
    <w:rsid w:val="00392635"/>
    <w:rsid w:val="003B5D4E"/>
    <w:rsid w:val="003B756B"/>
    <w:rsid w:val="003C2749"/>
    <w:rsid w:val="003D5F6D"/>
    <w:rsid w:val="003F70DF"/>
    <w:rsid w:val="004111ED"/>
    <w:rsid w:val="004203F0"/>
    <w:rsid w:val="00423C22"/>
    <w:rsid w:val="004271DC"/>
    <w:rsid w:val="00442C56"/>
    <w:rsid w:val="0044777B"/>
    <w:rsid w:val="0046640A"/>
    <w:rsid w:val="004724FE"/>
    <w:rsid w:val="0047498D"/>
    <w:rsid w:val="004828D9"/>
    <w:rsid w:val="00487162"/>
    <w:rsid w:val="004A5507"/>
    <w:rsid w:val="004B4E92"/>
    <w:rsid w:val="004B6A2F"/>
    <w:rsid w:val="004C1E9F"/>
    <w:rsid w:val="004C43DA"/>
    <w:rsid w:val="004C5549"/>
    <w:rsid w:val="004D2798"/>
    <w:rsid w:val="004D2D26"/>
    <w:rsid w:val="004E325F"/>
    <w:rsid w:val="004F0010"/>
    <w:rsid w:val="004F4A4D"/>
    <w:rsid w:val="004F51E1"/>
    <w:rsid w:val="004F69E5"/>
    <w:rsid w:val="005046D7"/>
    <w:rsid w:val="00505742"/>
    <w:rsid w:val="00511C1E"/>
    <w:rsid w:val="00527E55"/>
    <w:rsid w:val="005434C7"/>
    <w:rsid w:val="00545A22"/>
    <w:rsid w:val="00550EC7"/>
    <w:rsid w:val="005811DC"/>
    <w:rsid w:val="00581B8F"/>
    <w:rsid w:val="00583692"/>
    <w:rsid w:val="00584D32"/>
    <w:rsid w:val="00586711"/>
    <w:rsid w:val="00590B0A"/>
    <w:rsid w:val="00591098"/>
    <w:rsid w:val="005A721F"/>
    <w:rsid w:val="005C6D6F"/>
    <w:rsid w:val="005D0298"/>
    <w:rsid w:val="005D2148"/>
    <w:rsid w:val="005F72F4"/>
    <w:rsid w:val="00601140"/>
    <w:rsid w:val="00601CAA"/>
    <w:rsid w:val="00604542"/>
    <w:rsid w:val="00606C3F"/>
    <w:rsid w:val="00606F26"/>
    <w:rsid w:val="006073C1"/>
    <w:rsid w:val="00611D04"/>
    <w:rsid w:val="006136E0"/>
    <w:rsid w:val="0061560E"/>
    <w:rsid w:val="00623C0D"/>
    <w:rsid w:val="0063253C"/>
    <w:rsid w:val="00632F28"/>
    <w:rsid w:val="00633047"/>
    <w:rsid w:val="00634D55"/>
    <w:rsid w:val="006371DE"/>
    <w:rsid w:val="00644EF0"/>
    <w:rsid w:val="00651C57"/>
    <w:rsid w:val="0066083E"/>
    <w:rsid w:val="00670B8C"/>
    <w:rsid w:val="00674C60"/>
    <w:rsid w:val="006811D6"/>
    <w:rsid w:val="00684C85"/>
    <w:rsid w:val="00685785"/>
    <w:rsid w:val="00687BA6"/>
    <w:rsid w:val="006A74BD"/>
    <w:rsid w:val="006B1B25"/>
    <w:rsid w:val="006C46AB"/>
    <w:rsid w:val="006D2EDB"/>
    <w:rsid w:val="006D6B92"/>
    <w:rsid w:val="006E501E"/>
    <w:rsid w:val="006E7F3A"/>
    <w:rsid w:val="006F688F"/>
    <w:rsid w:val="007071B9"/>
    <w:rsid w:val="007116E2"/>
    <w:rsid w:val="00726E7E"/>
    <w:rsid w:val="007370D4"/>
    <w:rsid w:val="0075776A"/>
    <w:rsid w:val="00765890"/>
    <w:rsid w:val="007707C9"/>
    <w:rsid w:val="007817D4"/>
    <w:rsid w:val="00782E36"/>
    <w:rsid w:val="007927D6"/>
    <w:rsid w:val="007946D7"/>
    <w:rsid w:val="0079517D"/>
    <w:rsid w:val="0079523E"/>
    <w:rsid w:val="007B2F4F"/>
    <w:rsid w:val="007E2CA2"/>
    <w:rsid w:val="007E3261"/>
    <w:rsid w:val="007F4D46"/>
    <w:rsid w:val="007F6680"/>
    <w:rsid w:val="00805C39"/>
    <w:rsid w:val="008105E9"/>
    <w:rsid w:val="008111EF"/>
    <w:rsid w:val="00816044"/>
    <w:rsid w:val="0082404D"/>
    <w:rsid w:val="00841CC7"/>
    <w:rsid w:val="00850D4C"/>
    <w:rsid w:val="0086074D"/>
    <w:rsid w:val="00877243"/>
    <w:rsid w:val="00892662"/>
    <w:rsid w:val="008A08B4"/>
    <w:rsid w:val="008A47BD"/>
    <w:rsid w:val="008A4A86"/>
    <w:rsid w:val="008A4C00"/>
    <w:rsid w:val="008B2C60"/>
    <w:rsid w:val="008C0C7D"/>
    <w:rsid w:val="008D4DD5"/>
    <w:rsid w:val="008D5EF0"/>
    <w:rsid w:val="008D60B2"/>
    <w:rsid w:val="008E696E"/>
    <w:rsid w:val="00904644"/>
    <w:rsid w:val="00910861"/>
    <w:rsid w:val="0091297F"/>
    <w:rsid w:val="00913BA0"/>
    <w:rsid w:val="00927754"/>
    <w:rsid w:val="009358C0"/>
    <w:rsid w:val="00937289"/>
    <w:rsid w:val="00940AB7"/>
    <w:rsid w:val="009412CB"/>
    <w:rsid w:val="00960DE7"/>
    <w:rsid w:val="00965BFC"/>
    <w:rsid w:val="009A04AC"/>
    <w:rsid w:val="009A3044"/>
    <w:rsid w:val="009A7B37"/>
    <w:rsid w:val="009E106A"/>
    <w:rsid w:val="009E3085"/>
    <w:rsid w:val="009E50F8"/>
    <w:rsid w:val="009F2EA0"/>
    <w:rsid w:val="009F373D"/>
    <w:rsid w:val="00A12405"/>
    <w:rsid w:val="00A33B79"/>
    <w:rsid w:val="00A35280"/>
    <w:rsid w:val="00A362EC"/>
    <w:rsid w:val="00A37EDC"/>
    <w:rsid w:val="00A43ABB"/>
    <w:rsid w:val="00A67053"/>
    <w:rsid w:val="00A710B3"/>
    <w:rsid w:val="00A7757F"/>
    <w:rsid w:val="00A824C0"/>
    <w:rsid w:val="00A84EE1"/>
    <w:rsid w:val="00A95313"/>
    <w:rsid w:val="00AA4D53"/>
    <w:rsid w:val="00AB25DF"/>
    <w:rsid w:val="00AC2ADC"/>
    <w:rsid w:val="00AC2E40"/>
    <w:rsid w:val="00AC5166"/>
    <w:rsid w:val="00AC559D"/>
    <w:rsid w:val="00AE0777"/>
    <w:rsid w:val="00AE31C2"/>
    <w:rsid w:val="00AE5002"/>
    <w:rsid w:val="00AF39A3"/>
    <w:rsid w:val="00B02327"/>
    <w:rsid w:val="00B060A7"/>
    <w:rsid w:val="00B06F8E"/>
    <w:rsid w:val="00B2093E"/>
    <w:rsid w:val="00B30B68"/>
    <w:rsid w:val="00B31486"/>
    <w:rsid w:val="00B50CC4"/>
    <w:rsid w:val="00B5136B"/>
    <w:rsid w:val="00B54B22"/>
    <w:rsid w:val="00B77F4D"/>
    <w:rsid w:val="00B82484"/>
    <w:rsid w:val="00B82E3D"/>
    <w:rsid w:val="00B84AE0"/>
    <w:rsid w:val="00B86452"/>
    <w:rsid w:val="00B86DD5"/>
    <w:rsid w:val="00B8767A"/>
    <w:rsid w:val="00B95C0E"/>
    <w:rsid w:val="00B95E96"/>
    <w:rsid w:val="00BB17D8"/>
    <w:rsid w:val="00BC09AF"/>
    <w:rsid w:val="00BD7744"/>
    <w:rsid w:val="00BE4466"/>
    <w:rsid w:val="00BF10A4"/>
    <w:rsid w:val="00BF491E"/>
    <w:rsid w:val="00BF7173"/>
    <w:rsid w:val="00C05FB1"/>
    <w:rsid w:val="00C32ECC"/>
    <w:rsid w:val="00C35F6F"/>
    <w:rsid w:val="00C425B1"/>
    <w:rsid w:val="00C42DEE"/>
    <w:rsid w:val="00C4493C"/>
    <w:rsid w:val="00C46942"/>
    <w:rsid w:val="00C5017D"/>
    <w:rsid w:val="00C60AAD"/>
    <w:rsid w:val="00C675A6"/>
    <w:rsid w:val="00C7222C"/>
    <w:rsid w:val="00C72945"/>
    <w:rsid w:val="00C7304E"/>
    <w:rsid w:val="00C8315C"/>
    <w:rsid w:val="00C93168"/>
    <w:rsid w:val="00C93833"/>
    <w:rsid w:val="00CA03F1"/>
    <w:rsid w:val="00CA4FF6"/>
    <w:rsid w:val="00CA65C3"/>
    <w:rsid w:val="00CA6A84"/>
    <w:rsid w:val="00CB02AA"/>
    <w:rsid w:val="00CD1AF5"/>
    <w:rsid w:val="00CE3F46"/>
    <w:rsid w:val="00CF2FF2"/>
    <w:rsid w:val="00D05E54"/>
    <w:rsid w:val="00D07922"/>
    <w:rsid w:val="00D1121F"/>
    <w:rsid w:val="00D249FF"/>
    <w:rsid w:val="00D349EC"/>
    <w:rsid w:val="00D51CC2"/>
    <w:rsid w:val="00D54754"/>
    <w:rsid w:val="00D56A17"/>
    <w:rsid w:val="00D5712A"/>
    <w:rsid w:val="00D75B15"/>
    <w:rsid w:val="00D92F21"/>
    <w:rsid w:val="00DA2A1B"/>
    <w:rsid w:val="00DA3C07"/>
    <w:rsid w:val="00DB0FEE"/>
    <w:rsid w:val="00DB1F99"/>
    <w:rsid w:val="00DC1526"/>
    <w:rsid w:val="00DC15C4"/>
    <w:rsid w:val="00DC5440"/>
    <w:rsid w:val="00DC6019"/>
    <w:rsid w:val="00DE7A41"/>
    <w:rsid w:val="00E01A7D"/>
    <w:rsid w:val="00E04311"/>
    <w:rsid w:val="00E22C0F"/>
    <w:rsid w:val="00E349F7"/>
    <w:rsid w:val="00E36F49"/>
    <w:rsid w:val="00E50724"/>
    <w:rsid w:val="00E62168"/>
    <w:rsid w:val="00E63252"/>
    <w:rsid w:val="00E70397"/>
    <w:rsid w:val="00E74EC0"/>
    <w:rsid w:val="00E9151F"/>
    <w:rsid w:val="00EA4738"/>
    <w:rsid w:val="00EB5B24"/>
    <w:rsid w:val="00EC0D1D"/>
    <w:rsid w:val="00ED3122"/>
    <w:rsid w:val="00EF741B"/>
    <w:rsid w:val="00F24DBB"/>
    <w:rsid w:val="00F27D5A"/>
    <w:rsid w:val="00F45A2D"/>
    <w:rsid w:val="00F60CB2"/>
    <w:rsid w:val="00F64927"/>
    <w:rsid w:val="00F66693"/>
    <w:rsid w:val="00FB7722"/>
    <w:rsid w:val="00FC2757"/>
    <w:rsid w:val="00FC6FB7"/>
    <w:rsid w:val="00FD20B1"/>
    <w:rsid w:val="00FD4329"/>
    <w:rsid w:val="00FD7DA3"/>
    <w:rsid w:val="00FE02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0513FE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바탕"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iPriority="0"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iPriority="0"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0">
    <w:name w:val="Normal"/>
    <w:qFormat/>
    <w:rsid w:val="00181604"/>
    <w:pPr>
      <w:spacing w:after="240"/>
    </w:pPr>
    <w:rPr>
      <w:sz w:val="24"/>
      <w:szCs w:val="24"/>
    </w:rPr>
  </w:style>
  <w:style w:type="paragraph" w:styleId="1">
    <w:name w:val="heading 1"/>
    <w:aliases w:val="OGC Header Level 1,numbered,h1,clause,H1"/>
    <w:basedOn w:val="a0"/>
    <w:next w:val="a0"/>
    <w:link w:val="1Char"/>
    <w:qFormat/>
    <w:rsid w:val="00F27D5A"/>
    <w:pPr>
      <w:keepNext/>
      <w:numPr>
        <w:numId w:val="10"/>
      </w:numPr>
      <w:spacing w:before="480" w:line="360" w:lineRule="auto"/>
      <w:outlineLvl w:val="0"/>
    </w:pPr>
    <w:rPr>
      <w:b/>
      <w:bCs/>
      <w:sz w:val="28"/>
    </w:rPr>
  </w:style>
  <w:style w:type="paragraph" w:styleId="2">
    <w:name w:val="heading 2"/>
    <w:aliases w:val="OGC Heading 2,h2,sub-clause 2,H2"/>
    <w:basedOn w:val="a0"/>
    <w:next w:val="a0"/>
    <w:link w:val="2Char"/>
    <w:qFormat/>
    <w:rsid w:val="00F27D5A"/>
    <w:pPr>
      <w:keepNext/>
      <w:numPr>
        <w:ilvl w:val="1"/>
        <w:numId w:val="10"/>
      </w:numPr>
      <w:spacing w:before="240" w:after="60"/>
      <w:outlineLvl w:val="1"/>
    </w:pPr>
    <w:rPr>
      <w:rFonts w:cs="Arial"/>
      <w:b/>
      <w:bCs/>
      <w:iCs/>
      <w:szCs w:val="28"/>
    </w:rPr>
  </w:style>
  <w:style w:type="paragraph" w:styleId="3">
    <w:name w:val="heading 3"/>
    <w:aliases w:val="OGC Heading 3,h3,sub-clause 3,H3,hd3"/>
    <w:basedOn w:val="a0"/>
    <w:next w:val="a0"/>
    <w:link w:val="3Char"/>
    <w:qFormat/>
    <w:rsid w:val="00F27D5A"/>
    <w:pPr>
      <w:keepNext/>
      <w:numPr>
        <w:ilvl w:val="2"/>
        <w:numId w:val="10"/>
      </w:numPr>
      <w:spacing w:before="240" w:after="60"/>
      <w:outlineLvl w:val="2"/>
    </w:pPr>
    <w:rPr>
      <w:rFonts w:cs="Arial"/>
      <w:b/>
      <w:bCs/>
      <w:szCs w:val="26"/>
    </w:rPr>
  </w:style>
  <w:style w:type="paragraph" w:styleId="4">
    <w:name w:val="heading 4"/>
    <w:aliases w:val="OGC Heading 4,h4,sub-clause 4,heading 4,H4,hd4"/>
    <w:basedOn w:val="a0"/>
    <w:next w:val="a0"/>
    <w:link w:val="4Char"/>
    <w:qFormat/>
    <w:rsid w:val="00F27D5A"/>
    <w:pPr>
      <w:keepNext/>
      <w:numPr>
        <w:ilvl w:val="3"/>
        <w:numId w:val="10"/>
      </w:numPr>
      <w:spacing w:before="240" w:after="60"/>
      <w:outlineLvl w:val="3"/>
    </w:pPr>
    <w:rPr>
      <w:b/>
      <w:bCs/>
      <w:szCs w:val="28"/>
    </w:rPr>
  </w:style>
  <w:style w:type="paragraph" w:styleId="5">
    <w:name w:val="heading 5"/>
    <w:aliases w:val="h5,sub-clause 5,H5"/>
    <w:basedOn w:val="a0"/>
    <w:next w:val="a0"/>
    <w:link w:val="5Char"/>
    <w:qFormat/>
    <w:rsid w:val="00F27D5A"/>
    <w:pPr>
      <w:numPr>
        <w:ilvl w:val="4"/>
        <w:numId w:val="10"/>
      </w:numPr>
      <w:spacing w:before="240" w:after="60"/>
      <w:outlineLvl w:val="4"/>
    </w:pPr>
    <w:rPr>
      <w:b/>
      <w:bCs/>
      <w:i/>
      <w:iCs/>
      <w:sz w:val="26"/>
      <w:szCs w:val="26"/>
    </w:rPr>
  </w:style>
  <w:style w:type="paragraph" w:styleId="6">
    <w:name w:val="heading 6"/>
    <w:aliases w:val="h6,sub-clause 6,H6"/>
    <w:basedOn w:val="a0"/>
    <w:next w:val="a0"/>
    <w:link w:val="6Char"/>
    <w:qFormat/>
    <w:rsid w:val="00F27D5A"/>
    <w:pPr>
      <w:numPr>
        <w:ilvl w:val="5"/>
        <w:numId w:val="10"/>
      </w:numPr>
      <w:spacing w:before="240" w:after="60"/>
      <w:outlineLvl w:val="5"/>
    </w:pPr>
    <w:rPr>
      <w:b/>
      <w:bCs/>
      <w:sz w:val="22"/>
      <w:szCs w:val="22"/>
    </w:rPr>
  </w:style>
  <w:style w:type="paragraph" w:styleId="7">
    <w:name w:val="heading 7"/>
    <w:basedOn w:val="a0"/>
    <w:next w:val="a0"/>
    <w:link w:val="7Char"/>
    <w:qFormat/>
    <w:rsid w:val="00F27D5A"/>
    <w:pPr>
      <w:numPr>
        <w:ilvl w:val="6"/>
        <w:numId w:val="10"/>
      </w:numPr>
      <w:spacing w:before="240" w:after="60"/>
      <w:outlineLvl w:val="6"/>
    </w:pPr>
  </w:style>
  <w:style w:type="paragraph" w:styleId="8">
    <w:name w:val="heading 8"/>
    <w:basedOn w:val="a0"/>
    <w:next w:val="a0"/>
    <w:link w:val="8Char"/>
    <w:qFormat/>
    <w:rsid w:val="00F27D5A"/>
    <w:pPr>
      <w:numPr>
        <w:ilvl w:val="7"/>
        <w:numId w:val="10"/>
      </w:numPr>
      <w:spacing w:before="240" w:after="60"/>
      <w:outlineLvl w:val="7"/>
    </w:pPr>
    <w:rPr>
      <w:i/>
      <w:iCs/>
    </w:rPr>
  </w:style>
  <w:style w:type="paragraph" w:styleId="9">
    <w:name w:val="heading 9"/>
    <w:basedOn w:val="a0"/>
    <w:next w:val="a0"/>
    <w:link w:val="9Char"/>
    <w:qFormat/>
    <w:rsid w:val="00F27D5A"/>
    <w:pPr>
      <w:numPr>
        <w:ilvl w:val="8"/>
        <w:numId w:val="10"/>
      </w:numPr>
      <w:spacing w:before="240" w:after="60"/>
      <w:outlineLvl w:val="8"/>
    </w:pPr>
    <w:rPr>
      <w:rFonts w:ascii="Arial" w:hAnsi="Arial" w:cs="Arial"/>
      <w:sz w:val="22"/>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제목 1 Char"/>
    <w:aliases w:val="OGC Header Level 1 Char,numbered Char,h1 Char,clause Char,H1 Char"/>
    <w:basedOn w:val="a1"/>
    <w:link w:val="1"/>
    <w:rsid w:val="00D56A17"/>
    <w:rPr>
      <w:b/>
      <w:bCs/>
      <w:sz w:val="28"/>
      <w:szCs w:val="24"/>
    </w:rPr>
  </w:style>
  <w:style w:type="character" w:customStyle="1" w:styleId="2Char">
    <w:name w:val="제목 2 Char"/>
    <w:aliases w:val="OGC Heading 2 Char,h2 Char,sub-clause 2 Char,H2 Char"/>
    <w:basedOn w:val="a1"/>
    <w:link w:val="2"/>
    <w:rsid w:val="004A5507"/>
    <w:rPr>
      <w:rFonts w:cs="Arial"/>
      <w:b/>
      <w:bCs/>
      <w:iCs/>
      <w:sz w:val="24"/>
      <w:szCs w:val="28"/>
    </w:rPr>
  </w:style>
  <w:style w:type="character" w:customStyle="1" w:styleId="3Char">
    <w:name w:val="제목 3 Char"/>
    <w:aliases w:val="OGC Heading 3 Char,h3 Char,sub-clause 3 Char,H3 Char,hd3 Char"/>
    <w:basedOn w:val="a1"/>
    <w:link w:val="3"/>
    <w:rsid w:val="00D56A17"/>
    <w:rPr>
      <w:rFonts w:cs="Arial"/>
      <w:b/>
      <w:bCs/>
      <w:sz w:val="24"/>
      <w:szCs w:val="26"/>
    </w:rPr>
  </w:style>
  <w:style w:type="character" w:customStyle="1" w:styleId="4Char">
    <w:name w:val="제목 4 Char"/>
    <w:aliases w:val="OGC Heading 4 Char,h4 Char,sub-clause 4 Char,heading 4 Char,H4 Char,hd4 Char"/>
    <w:basedOn w:val="a1"/>
    <w:link w:val="4"/>
    <w:rsid w:val="00D56A17"/>
    <w:rPr>
      <w:b/>
      <w:bCs/>
      <w:sz w:val="24"/>
      <w:szCs w:val="28"/>
    </w:rPr>
  </w:style>
  <w:style w:type="character" w:customStyle="1" w:styleId="5Char">
    <w:name w:val="제목 5 Char"/>
    <w:aliases w:val="h5 Char,sub-clause 5 Char,H5 Char"/>
    <w:basedOn w:val="a1"/>
    <w:link w:val="5"/>
    <w:rsid w:val="00D56A17"/>
    <w:rPr>
      <w:b/>
      <w:bCs/>
      <w:i/>
      <w:iCs/>
      <w:sz w:val="26"/>
      <w:szCs w:val="26"/>
    </w:rPr>
  </w:style>
  <w:style w:type="character" w:customStyle="1" w:styleId="6Char">
    <w:name w:val="제목 6 Char"/>
    <w:aliases w:val="h6 Char,sub-clause 6 Char,H6 Char"/>
    <w:basedOn w:val="a1"/>
    <w:link w:val="6"/>
    <w:rsid w:val="00D56A17"/>
    <w:rPr>
      <w:b/>
      <w:bCs/>
      <w:sz w:val="22"/>
      <w:szCs w:val="22"/>
    </w:rPr>
  </w:style>
  <w:style w:type="character" w:customStyle="1" w:styleId="7Char">
    <w:name w:val="제목 7 Char"/>
    <w:basedOn w:val="a1"/>
    <w:link w:val="7"/>
    <w:rsid w:val="00D56A17"/>
    <w:rPr>
      <w:sz w:val="24"/>
      <w:szCs w:val="24"/>
    </w:rPr>
  </w:style>
  <w:style w:type="character" w:customStyle="1" w:styleId="8Char">
    <w:name w:val="제목 8 Char"/>
    <w:basedOn w:val="a1"/>
    <w:link w:val="8"/>
    <w:rsid w:val="00D56A17"/>
    <w:rPr>
      <w:i/>
      <w:iCs/>
      <w:sz w:val="24"/>
      <w:szCs w:val="24"/>
    </w:rPr>
  </w:style>
  <w:style w:type="character" w:customStyle="1" w:styleId="9Char">
    <w:name w:val="제목 9 Char"/>
    <w:basedOn w:val="a1"/>
    <w:link w:val="9"/>
    <w:rsid w:val="00D56A17"/>
    <w:rPr>
      <w:rFonts w:ascii="Arial" w:hAnsi="Arial" w:cs="Arial"/>
      <w:sz w:val="22"/>
      <w:szCs w:val="22"/>
    </w:rPr>
  </w:style>
  <w:style w:type="paragraph" w:customStyle="1" w:styleId="p2">
    <w:name w:val="p2"/>
    <w:basedOn w:val="a0"/>
    <w:next w:val="a0"/>
    <w:rsid w:val="00F27D5A"/>
    <w:pPr>
      <w:tabs>
        <w:tab w:val="left" w:pos="560"/>
      </w:tabs>
    </w:pPr>
    <w:rPr>
      <w:szCs w:val="20"/>
      <w:lang w:val="en-GB"/>
    </w:rPr>
  </w:style>
  <w:style w:type="paragraph" w:customStyle="1" w:styleId="OGCClause">
    <w:name w:val="OGC Clause"/>
    <w:basedOn w:val="a0"/>
    <w:next w:val="a0"/>
    <w:autoRedefine/>
    <w:rsid w:val="00F27D5A"/>
    <w:pPr>
      <w:keepNext/>
      <w:numPr>
        <w:numId w:val="1"/>
      </w:numPr>
      <w:tabs>
        <w:tab w:val="left" w:pos="400"/>
      </w:tabs>
      <w:spacing w:before="960" w:after="310"/>
    </w:pPr>
    <w:rPr>
      <w:b/>
      <w:sz w:val="28"/>
      <w:szCs w:val="20"/>
    </w:rPr>
  </w:style>
  <w:style w:type="paragraph" w:customStyle="1" w:styleId="introelements">
    <w:name w:val="intro elements"/>
    <w:basedOn w:val="OGCClause"/>
    <w:qFormat/>
    <w:rsid w:val="007F6680"/>
    <w:pPr>
      <w:spacing w:before="360" w:after="70"/>
    </w:pPr>
  </w:style>
  <w:style w:type="paragraph" w:customStyle="1" w:styleId="zzCopyright">
    <w:name w:val="zzCopyright"/>
    <w:basedOn w:val="a0"/>
    <w:next w:val="a0"/>
    <w:rsid w:val="00F27D5A"/>
    <w:pPr>
      <w:pBdr>
        <w:top w:val="single" w:sz="6" w:space="1" w:color="auto"/>
        <w:left w:val="single" w:sz="6" w:space="4" w:color="auto"/>
        <w:bottom w:val="single" w:sz="6" w:space="1" w:color="auto"/>
        <w:right w:val="single" w:sz="6" w:space="4" w:color="auto"/>
      </w:pBdr>
      <w:tabs>
        <w:tab w:val="left" w:pos="514"/>
        <w:tab w:val="left" w:pos="9623"/>
      </w:tabs>
      <w:ind w:left="284" w:right="284"/>
    </w:pPr>
    <w:rPr>
      <w:color w:val="0000FF"/>
      <w:szCs w:val="20"/>
      <w:lang w:val="en-GB"/>
    </w:rPr>
  </w:style>
  <w:style w:type="paragraph" w:customStyle="1" w:styleId="zzCover">
    <w:name w:val="zzCover"/>
    <w:basedOn w:val="a0"/>
    <w:rsid w:val="00F27D5A"/>
    <w:pPr>
      <w:spacing w:after="220"/>
      <w:jc w:val="right"/>
    </w:pPr>
    <w:rPr>
      <w:b/>
      <w:color w:val="000000"/>
      <w:szCs w:val="20"/>
      <w:lang w:val="en-GB"/>
    </w:rPr>
  </w:style>
  <w:style w:type="character" w:styleId="a4">
    <w:name w:val="Hyperlink"/>
    <w:basedOn w:val="a1"/>
    <w:uiPriority w:val="99"/>
    <w:rsid w:val="00F27D5A"/>
    <w:rPr>
      <w:rFonts w:cs="Times New Roman"/>
      <w:color w:val="0000FF"/>
      <w:u w:val="single"/>
    </w:rPr>
  </w:style>
  <w:style w:type="paragraph" w:customStyle="1" w:styleId="OGCtableheader">
    <w:name w:val="OGC table header"/>
    <w:basedOn w:val="a0"/>
    <w:autoRedefine/>
    <w:qFormat/>
    <w:rsid w:val="00165E04"/>
    <w:pPr>
      <w:spacing w:before="60" w:after="60" w:line="211" w:lineRule="auto"/>
    </w:pPr>
    <w:rPr>
      <w:color w:val="FF0000"/>
      <w:lang w:val="en-GB"/>
    </w:rPr>
  </w:style>
  <w:style w:type="paragraph" w:customStyle="1" w:styleId="OGCtabletext">
    <w:name w:val="OGC table text"/>
    <w:basedOn w:val="OGCtableheader"/>
    <w:autoRedefine/>
    <w:rsid w:val="00F27D5A"/>
    <w:rPr>
      <w:b/>
      <w:color w:val="008000"/>
    </w:rPr>
  </w:style>
  <w:style w:type="paragraph" w:customStyle="1" w:styleId="List1OGCletters">
    <w:name w:val="List 1 OGC letters"/>
    <w:basedOn w:val="a0"/>
    <w:qFormat/>
    <w:rsid w:val="00F27D5A"/>
    <w:pPr>
      <w:numPr>
        <w:numId w:val="2"/>
      </w:numPr>
      <w:tabs>
        <w:tab w:val="clear" w:pos="720"/>
        <w:tab w:val="num" w:pos="360"/>
      </w:tabs>
      <w:ind w:left="360"/>
    </w:pPr>
    <w:rPr>
      <w:szCs w:val="20"/>
      <w:lang w:val="en-GB"/>
    </w:rPr>
  </w:style>
  <w:style w:type="paragraph" w:styleId="a7">
    <w:name w:val="footnote text"/>
    <w:basedOn w:val="a0"/>
    <w:link w:val="Char"/>
    <w:semiHidden/>
    <w:rsid w:val="00F27D5A"/>
    <w:rPr>
      <w:sz w:val="20"/>
      <w:szCs w:val="20"/>
    </w:rPr>
  </w:style>
  <w:style w:type="character" w:customStyle="1" w:styleId="Char">
    <w:name w:val="각주 텍스트 Char"/>
    <w:basedOn w:val="a1"/>
    <w:link w:val="a7"/>
    <w:semiHidden/>
    <w:rsid w:val="00D56A17"/>
  </w:style>
  <w:style w:type="character" w:customStyle="1" w:styleId="Codefragment">
    <w:name w:val="Codefragment"/>
    <w:basedOn w:val="a1"/>
    <w:rsid w:val="00F27D5A"/>
    <w:rPr>
      <w:rFonts w:ascii="Courier New" w:hAnsi="Courier New" w:cs="Courier New"/>
      <w:noProof/>
      <w:sz w:val="22"/>
      <w:szCs w:val="22"/>
      <w:lang w:val="en-US"/>
    </w:rPr>
  </w:style>
  <w:style w:type="paragraph" w:customStyle="1" w:styleId="List2OGCbullets">
    <w:name w:val="List 2 OGC bullets"/>
    <w:basedOn w:val="a0"/>
    <w:qFormat/>
    <w:rsid w:val="00F27D5A"/>
    <w:pPr>
      <w:numPr>
        <w:numId w:val="3"/>
      </w:numPr>
    </w:pPr>
  </w:style>
  <w:style w:type="paragraph" w:customStyle="1" w:styleId="Definition">
    <w:name w:val="Definition"/>
    <w:basedOn w:val="a0"/>
    <w:next w:val="TermNum"/>
    <w:qFormat/>
    <w:rsid w:val="00F27D5A"/>
    <w:rPr>
      <w:szCs w:val="20"/>
      <w:lang w:val="en-GB"/>
    </w:rPr>
  </w:style>
  <w:style w:type="paragraph" w:customStyle="1" w:styleId="TermNum">
    <w:name w:val="TermNum"/>
    <w:basedOn w:val="a0"/>
    <w:next w:val="Terms"/>
    <w:qFormat/>
    <w:rsid w:val="00F27D5A"/>
    <w:pPr>
      <w:keepNext/>
      <w:numPr>
        <w:numId w:val="4"/>
      </w:numPr>
      <w:spacing w:after="0"/>
    </w:pPr>
    <w:rPr>
      <w:b/>
      <w:szCs w:val="20"/>
      <w:lang w:val="en-GB"/>
    </w:rPr>
  </w:style>
  <w:style w:type="paragraph" w:customStyle="1" w:styleId="Terms">
    <w:name w:val="Term(s)"/>
    <w:basedOn w:val="a0"/>
    <w:next w:val="Definition"/>
    <w:qFormat/>
    <w:rsid w:val="00F27D5A"/>
    <w:pPr>
      <w:keepNext/>
      <w:suppressAutoHyphens/>
      <w:spacing w:after="0"/>
    </w:pPr>
    <w:rPr>
      <w:b/>
      <w:szCs w:val="20"/>
      <w:lang w:val="en-GB"/>
    </w:rPr>
  </w:style>
  <w:style w:type="paragraph" w:customStyle="1" w:styleId="Requirement">
    <w:name w:val="Requirement"/>
    <w:basedOn w:val="a0"/>
    <w:next w:val="a0"/>
    <w:qFormat/>
    <w:rsid w:val="00F27D5A"/>
    <w:pPr>
      <w:numPr>
        <w:numId w:val="5"/>
      </w:numPr>
      <w:tabs>
        <w:tab w:val="left" w:pos="964"/>
      </w:tabs>
    </w:pPr>
    <w:rPr>
      <w:noProof/>
      <w:sz w:val="23"/>
      <w:lang w:val="en-GB"/>
    </w:rPr>
  </w:style>
  <w:style w:type="paragraph" w:customStyle="1" w:styleId="AnnexLevel1main">
    <w:name w:val="Annex Level 1 (main)"/>
    <w:basedOn w:val="a0"/>
    <w:next w:val="a0"/>
    <w:link w:val="AnnexLevel1mainChar"/>
    <w:rsid w:val="00F27D5A"/>
    <w:pPr>
      <w:spacing w:after="200" w:line="276" w:lineRule="auto"/>
      <w:jc w:val="center"/>
    </w:pPr>
    <w:rPr>
      <w:b/>
      <w:sz w:val="28"/>
      <w:szCs w:val="22"/>
    </w:rPr>
  </w:style>
  <w:style w:type="character" w:customStyle="1" w:styleId="AnnexLevel1mainChar">
    <w:name w:val="Annex Level 1 (main) Char"/>
    <w:basedOn w:val="a1"/>
    <w:link w:val="AnnexLevel1main"/>
    <w:rsid w:val="004A5507"/>
    <w:rPr>
      <w:b/>
      <w:sz w:val="28"/>
      <w:szCs w:val="22"/>
    </w:rPr>
  </w:style>
  <w:style w:type="paragraph" w:customStyle="1" w:styleId="Annexlevel3">
    <w:name w:val="Annex level 3"/>
    <w:basedOn w:val="3"/>
    <w:next w:val="a0"/>
    <w:rsid w:val="00F27D5A"/>
    <w:pPr>
      <w:numPr>
        <w:numId w:val="6"/>
      </w:numPr>
      <w:tabs>
        <w:tab w:val="left" w:pos="660"/>
        <w:tab w:val="left" w:pos="880"/>
      </w:tabs>
      <w:suppressAutoHyphens/>
      <w:spacing w:before="60" w:after="240" w:line="-230" w:lineRule="auto"/>
      <w:ind w:left="432" w:hanging="432"/>
    </w:pPr>
    <w:rPr>
      <w:rFonts w:cs="Times New Roman"/>
      <w:bCs w:val="0"/>
      <w:sz w:val="20"/>
      <w:szCs w:val="20"/>
      <w:lang w:val="en-AU" w:eastAsia="en-AU"/>
    </w:rPr>
  </w:style>
  <w:style w:type="paragraph" w:styleId="a8">
    <w:name w:val="No Spacing"/>
    <w:uiPriority w:val="1"/>
    <w:qFormat/>
    <w:rsid w:val="004A5507"/>
    <w:rPr>
      <w:sz w:val="24"/>
      <w:szCs w:val="24"/>
    </w:rPr>
  </w:style>
  <w:style w:type="paragraph" w:customStyle="1" w:styleId="AnnexLevel2">
    <w:name w:val="Annex Level 2"/>
    <w:basedOn w:val="2"/>
    <w:link w:val="AnnexLevel2Char"/>
    <w:rsid w:val="00F27D5A"/>
    <w:pPr>
      <w:numPr>
        <w:numId w:val="6"/>
      </w:numPr>
      <w:tabs>
        <w:tab w:val="left" w:pos="540"/>
        <w:tab w:val="left" w:pos="700"/>
      </w:tabs>
      <w:suppressAutoHyphens/>
      <w:spacing w:before="100" w:beforeAutospacing="1" w:after="240" w:line="250" w:lineRule="exact"/>
    </w:pPr>
    <w:rPr>
      <w:rFonts w:cs="Times New Roman"/>
      <w:bCs w:val="0"/>
      <w:iCs w:val="0"/>
      <w:sz w:val="22"/>
      <w:szCs w:val="20"/>
      <w:lang w:val="en-AU" w:eastAsia="en-AU"/>
    </w:rPr>
  </w:style>
  <w:style w:type="character" w:customStyle="1" w:styleId="AnnexLevel2Char">
    <w:name w:val="Annex Level 2 Char"/>
    <w:basedOn w:val="2Char"/>
    <w:link w:val="AnnexLevel2"/>
    <w:rsid w:val="004A5507"/>
    <w:rPr>
      <w:rFonts w:cs="Arial"/>
      <w:b/>
      <w:bCs w:val="0"/>
      <w:iCs w:val="0"/>
      <w:sz w:val="22"/>
      <w:szCs w:val="28"/>
      <w:lang w:val="en-AU" w:eastAsia="en-AU"/>
    </w:rPr>
  </w:style>
  <w:style w:type="paragraph" w:styleId="a9">
    <w:name w:val="List Bullet"/>
    <w:basedOn w:val="aa"/>
    <w:autoRedefine/>
    <w:semiHidden/>
    <w:rsid w:val="00F27D5A"/>
    <w:pPr>
      <w:spacing w:after="120"/>
      <w:ind w:left="1440"/>
    </w:pPr>
    <w:rPr>
      <w:szCs w:val="20"/>
      <w:lang w:val="en-GB"/>
    </w:rPr>
  </w:style>
  <w:style w:type="paragraph" w:styleId="aa">
    <w:name w:val="List"/>
    <w:basedOn w:val="a0"/>
    <w:semiHidden/>
    <w:rsid w:val="00F27D5A"/>
    <w:pPr>
      <w:ind w:left="360" w:hanging="360"/>
    </w:pPr>
  </w:style>
  <w:style w:type="paragraph" w:customStyle="1" w:styleId="Annex">
    <w:name w:val="Annex"/>
    <w:basedOn w:val="AnnexLevel1main"/>
    <w:next w:val="a0"/>
    <w:link w:val="AnnexChar"/>
    <w:qFormat/>
    <w:rsid w:val="004A5507"/>
  </w:style>
  <w:style w:type="character" w:customStyle="1" w:styleId="AnnexChar">
    <w:name w:val="Annex Char"/>
    <w:basedOn w:val="AnnexLevel1mainChar"/>
    <w:link w:val="Annex"/>
    <w:rsid w:val="004A5507"/>
    <w:rPr>
      <w:b/>
      <w:sz w:val="28"/>
      <w:szCs w:val="22"/>
    </w:rPr>
  </w:style>
  <w:style w:type="paragraph" w:customStyle="1" w:styleId="AnnexNumbered">
    <w:name w:val="Annex Numbered"/>
    <w:basedOn w:val="AnnexLevel2"/>
    <w:link w:val="AnnexNumberedChar"/>
    <w:qFormat/>
    <w:rsid w:val="004A5507"/>
  </w:style>
  <w:style w:type="character" w:customStyle="1" w:styleId="AnnexNumberedChar">
    <w:name w:val="Annex Numbered Char"/>
    <w:basedOn w:val="AnnexLevel2Char"/>
    <w:link w:val="AnnexNumbered"/>
    <w:rsid w:val="004A5507"/>
    <w:rPr>
      <w:rFonts w:cs="Arial"/>
      <w:b/>
      <w:bCs w:val="0"/>
      <w:iCs w:val="0"/>
      <w:sz w:val="22"/>
      <w:szCs w:val="28"/>
      <w:lang w:val="en-AU" w:eastAsia="en-AU"/>
    </w:rPr>
  </w:style>
  <w:style w:type="paragraph" w:customStyle="1" w:styleId="a40">
    <w:name w:val="a4"/>
    <w:basedOn w:val="4"/>
    <w:next w:val="a0"/>
    <w:rsid w:val="00F60CB2"/>
    <w:pPr>
      <w:numPr>
        <w:ilvl w:val="0"/>
        <w:numId w:val="0"/>
      </w:numPr>
      <w:tabs>
        <w:tab w:val="left" w:pos="860"/>
        <w:tab w:val="left" w:pos="1060"/>
      </w:tabs>
      <w:suppressAutoHyphens/>
      <w:spacing w:before="60" w:after="240" w:line="-230" w:lineRule="auto"/>
      <w:outlineLvl w:val="9"/>
    </w:pPr>
    <w:rPr>
      <w:noProof/>
      <w:sz w:val="22"/>
      <w:szCs w:val="20"/>
    </w:rPr>
  </w:style>
  <w:style w:type="paragraph" w:styleId="TOC">
    <w:name w:val="TOC Heading"/>
    <w:basedOn w:val="1"/>
    <w:next w:val="a0"/>
    <w:uiPriority w:val="39"/>
    <w:semiHidden/>
    <w:unhideWhenUsed/>
    <w:qFormat/>
    <w:rsid w:val="00F60CB2"/>
    <w:pPr>
      <w:keepLines/>
      <w:numPr>
        <w:numId w:val="0"/>
      </w:numPr>
      <w:spacing w:after="0" w:line="276" w:lineRule="auto"/>
      <w:outlineLvl w:val="9"/>
    </w:pPr>
    <w:rPr>
      <w:rFonts w:ascii="Cambria" w:hAnsi="Cambria"/>
      <w:color w:val="365F91"/>
      <w:szCs w:val="28"/>
    </w:rPr>
  </w:style>
  <w:style w:type="paragraph" w:styleId="11">
    <w:name w:val="toc 1"/>
    <w:basedOn w:val="a0"/>
    <w:next w:val="a0"/>
    <w:autoRedefine/>
    <w:uiPriority w:val="39"/>
    <w:unhideWhenUsed/>
    <w:rsid w:val="00F60CB2"/>
  </w:style>
  <w:style w:type="paragraph" w:styleId="21">
    <w:name w:val="toc 2"/>
    <w:basedOn w:val="a0"/>
    <w:next w:val="a0"/>
    <w:autoRedefine/>
    <w:uiPriority w:val="39"/>
    <w:unhideWhenUsed/>
    <w:rsid w:val="00F60CB2"/>
    <w:pPr>
      <w:ind w:left="240"/>
    </w:pPr>
  </w:style>
  <w:style w:type="paragraph" w:styleId="31">
    <w:name w:val="toc 3"/>
    <w:basedOn w:val="a0"/>
    <w:next w:val="a0"/>
    <w:autoRedefine/>
    <w:uiPriority w:val="39"/>
    <w:unhideWhenUsed/>
    <w:rsid w:val="00275AE8"/>
    <w:pPr>
      <w:tabs>
        <w:tab w:val="left" w:pos="1440"/>
        <w:tab w:val="right" w:leader="dot" w:pos="8630"/>
      </w:tabs>
      <w:spacing w:after="120"/>
      <w:ind w:left="482"/>
    </w:pPr>
  </w:style>
  <w:style w:type="paragraph" w:styleId="ab">
    <w:name w:val="header"/>
    <w:basedOn w:val="a0"/>
    <w:link w:val="Char0"/>
    <w:uiPriority w:val="99"/>
    <w:unhideWhenUsed/>
    <w:rsid w:val="0079517D"/>
    <w:pPr>
      <w:tabs>
        <w:tab w:val="center" w:pos="4680"/>
        <w:tab w:val="right" w:pos="9360"/>
      </w:tabs>
      <w:spacing w:after="0"/>
    </w:pPr>
  </w:style>
  <w:style w:type="character" w:customStyle="1" w:styleId="Char0">
    <w:name w:val="머리글 Char"/>
    <w:basedOn w:val="a1"/>
    <w:link w:val="ab"/>
    <w:uiPriority w:val="99"/>
    <w:rsid w:val="0079517D"/>
    <w:rPr>
      <w:sz w:val="24"/>
      <w:szCs w:val="24"/>
    </w:rPr>
  </w:style>
  <w:style w:type="paragraph" w:styleId="ac">
    <w:name w:val="footer"/>
    <w:basedOn w:val="a0"/>
    <w:link w:val="Char1"/>
    <w:uiPriority w:val="99"/>
    <w:unhideWhenUsed/>
    <w:rsid w:val="0079517D"/>
    <w:pPr>
      <w:tabs>
        <w:tab w:val="center" w:pos="4680"/>
        <w:tab w:val="right" w:pos="9360"/>
      </w:tabs>
      <w:spacing w:after="0"/>
    </w:pPr>
  </w:style>
  <w:style w:type="character" w:customStyle="1" w:styleId="Char1">
    <w:name w:val="바닥글 Char"/>
    <w:basedOn w:val="a1"/>
    <w:link w:val="ac"/>
    <w:uiPriority w:val="99"/>
    <w:rsid w:val="0079517D"/>
    <w:rPr>
      <w:sz w:val="24"/>
      <w:szCs w:val="24"/>
    </w:rPr>
  </w:style>
  <w:style w:type="paragraph" w:styleId="ad">
    <w:name w:val="Body Text Indent"/>
    <w:basedOn w:val="a0"/>
    <w:link w:val="Char2"/>
    <w:rsid w:val="00FE0219"/>
    <w:pPr>
      <w:spacing w:before="40" w:after="40" w:line="211" w:lineRule="auto"/>
      <w:ind w:left="144" w:hanging="144"/>
    </w:pPr>
    <w:rPr>
      <w:sz w:val="22"/>
      <w:szCs w:val="22"/>
    </w:rPr>
  </w:style>
  <w:style w:type="character" w:customStyle="1" w:styleId="Char2">
    <w:name w:val="본문 들여쓰기 Char"/>
    <w:basedOn w:val="a1"/>
    <w:link w:val="ad"/>
    <w:rsid w:val="00FE0219"/>
    <w:rPr>
      <w:sz w:val="22"/>
      <w:szCs w:val="22"/>
    </w:rPr>
  </w:style>
  <w:style w:type="paragraph" w:customStyle="1" w:styleId="TablefootnoteChar">
    <w:name w:val="Table footnote Char"/>
    <w:basedOn w:val="a0"/>
    <w:rsid w:val="00FE0219"/>
    <w:pPr>
      <w:tabs>
        <w:tab w:val="left" w:pos="340"/>
      </w:tabs>
      <w:spacing w:before="60" w:after="60" w:line="210" w:lineRule="auto"/>
    </w:pPr>
    <w:rPr>
      <w:sz w:val="18"/>
      <w:szCs w:val="18"/>
    </w:rPr>
  </w:style>
  <w:style w:type="character" w:styleId="ae">
    <w:name w:val="FollowedHyperlink"/>
    <w:basedOn w:val="a1"/>
    <w:unhideWhenUsed/>
    <w:rsid w:val="004111ED"/>
    <w:rPr>
      <w:color w:val="800080" w:themeColor="followedHyperlink"/>
      <w:u w:val="single"/>
    </w:rPr>
  </w:style>
  <w:style w:type="paragraph" w:styleId="af">
    <w:name w:val="Document Map"/>
    <w:basedOn w:val="a0"/>
    <w:link w:val="Char3"/>
    <w:semiHidden/>
    <w:unhideWhenUsed/>
    <w:rsid w:val="006136E0"/>
    <w:pPr>
      <w:spacing w:after="0"/>
    </w:pPr>
  </w:style>
  <w:style w:type="character" w:customStyle="1" w:styleId="Char3">
    <w:name w:val="문서 구조 Char"/>
    <w:basedOn w:val="a1"/>
    <w:link w:val="af"/>
    <w:semiHidden/>
    <w:rsid w:val="006136E0"/>
    <w:rPr>
      <w:sz w:val="24"/>
      <w:szCs w:val="24"/>
    </w:rPr>
  </w:style>
  <w:style w:type="table" w:styleId="af0">
    <w:name w:val="Table Grid"/>
    <w:basedOn w:val="a2"/>
    <w:uiPriority w:val="59"/>
    <w:rsid w:val="001038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Unresolved Mention"/>
    <w:basedOn w:val="a1"/>
    <w:uiPriority w:val="99"/>
    <w:rsid w:val="00107D02"/>
    <w:rPr>
      <w:color w:val="605E5C"/>
      <w:shd w:val="clear" w:color="auto" w:fill="E1DFDD"/>
    </w:rPr>
  </w:style>
  <w:style w:type="character" w:styleId="af2">
    <w:name w:val="footnote reference"/>
    <w:basedOn w:val="a1"/>
    <w:semiHidden/>
    <w:unhideWhenUsed/>
    <w:rsid w:val="00107D02"/>
    <w:rPr>
      <w:vertAlign w:val="superscript"/>
    </w:rPr>
  </w:style>
  <w:style w:type="paragraph" w:styleId="af3">
    <w:name w:val="List Paragraph"/>
    <w:basedOn w:val="a0"/>
    <w:uiPriority w:val="34"/>
    <w:qFormat/>
    <w:rsid w:val="00027A80"/>
    <w:pPr>
      <w:spacing w:after="0"/>
      <w:ind w:leftChars="400" w:left="800"/>
      <w:jc w:val="both"/>
    </w:pPr>
    <w:rPr>
      <w:rFonts w:eastAsia="맑은 고딕"/>
      <w:lang w:val="en-GB"/>
    </w:rPr>
  </w:style>
  <w:style w:type="paragraph" w:styleId="af4">
    <w:name w:val="caption"/>
    <w:basedOn w:val="a0"/>
    <w:next w:val="a0"/>
    <w:qFormat/>
    <w:rsid w:val="00D56A17"/>
    <w:pPr>
      <w:spacing w:before="120" w:after="120"/>
      <w:jc w:val="center"/>
    </w:pPr>
    <w:rPr>
      <w:rFonts w:eastAsia="맑은 고딕" w:cs="Arial"/>
      <w:szCs w:val="20"/>
      <w:lang w:val="de-DE"/>
    </w:rPr>
  </w:style>
  <w:style w:type="paragraph" w:styleId="af5">
    <w:name w:val="Balloon Text"/>
    <w:basedOn w:val="a0"/>
    <w:link w:val="Char4"/>
    <w:uiPriority w:val="99"/>
    <w:semiHidden/>
    <w:unhideWhenUsed/>
    <w:rsid w:val="00D56A17"/>
    <w:pPr>
      <w:spacing w:after="0"/>
      <w:jc w:val="both"/>
    </w:pPr>
    <w:rPr>
      <w:rFonts w:ascii="Segoe UI" w:eastAsia="맑은 고딕" w:hAnsi="Segoe UI" w:cs="Segoe UI"/>
      <w:sz w:val="18"/>
      <w:szCs w:val="18"/>
      <w:lang w:val="en-GB"/>
    </w:rPr>
  </w:style>
  <w:style w:type="character" w:customStyle="1" w:styleId="Char4">
    <w:name w:val="풍선 도움말 텍스트 Char"/>
    <w:basedOn w:val="a1"/>
    <w:link w:val="af5"/>
    <w:uiPriority w:val="99"/>
    <w:semiHidden/>
    <w:rsid w:val="00D56A17"/>
    <w:rPr>
      <w:rFonts w:ascii="Segoe UI" w:eastAsia="맑은 고딕" w:hAnsi="Segoe UI" w:cs="Segoe UI"/>
      <w:sz w:val="18"/>
      <w:szCs w:val="18"/>
      <w:lang w:val="en-GB"/>
    </w:rPr>
  </w:style>
  <w:style w:type="paragraph" w:customStyle="1" w:styleId="a20">
    <w:name w:val="a2"/>
    <w:basedOn w:val="2"/>
    <w:next w:val="a0"/>
    <w:rsid w:val="00D56A17"/>
    <w:pPr>
      <w:numPr>
        <w:ilvl w:val="0"/>
        <w:numId w:val="0"/>
      </w:numPr>
      <w:tabs>
        <w:tab w:val="left" w:pos="500"/>
        <w:tab w:val="left" w:pos="720"/>
      </w:tabs>
      <w:suppressAutoHyphens/>
      <w:spacing w:before="270" w:after="120" w:line="-270" w:lineRule="auto"/>
      <w:jc w:val="both"/>
      <w:outlineLvl w:val="9"/>
    </w:pPr>
    <w:rPr>
      <w:rFonts w:eastAsia="맑은 고딕" w:cs="Times New Roman"/>
      <w:bCs w:val="0"/>
      <w:iCs w:val="0"/>
      <w:szCs w:val="20"/>
      <w:lang w:val="en-GB"/>
    </w:rPr>
  </w:style>
  <w:style w:type="paragraph" w:customStyle="1" w:styleId="a30">
    <w:name w:val="a3"/>
    <w:basedOn w:val="3"/>
    <w:next w:val="a0"/>
    <w:rsid w:val="00D56A17"/>
    <w:pPr>
      <w:numPr>
        <w:ilvl w:val="0"/>
        <w:numId w:val="0"/>
      </w:numPr>
      <w:tabs>
        <w:tab w:val="left" w:pos="640"/>
        <w:tab w:val="num" w:pos="720"/>
        <w:tab w:val="left" w:pos="880"/>
      </w:tabs>
      <w:suppressAutoHyphens/>
      <w:spacing w:before="60" w:after="120" w:line="-250" w:lineRule="auto"/>
      <w:ind w:left="720" w:hanging="720"/>
      <w:jc w:val="both"/>
      <w:outlineLvl w:val="9"/>
    </w:pPr>
    <w:rPr>
      <w:rFonts w:eastAsia="맑은 고딕" w:cs="Times New Roman"/>
      <w:bCs w:val="0"/>
      <w:sz w:val="22"/>
      <w:szCs w:val="20"/>
      <w:lang w:val="en-GB"/>
    </w:rPr>
  </w:style>
  <w:style w:type="paragraph" w:customStyle="1" w:styleId="a5">
    <w:name w:val="a5"/>
    <w:basedOn w:val="5"/>
    <w:next w:val="a0"/>
    <w:rsid w:val="00D56A17"/>
    <w:pPr>
      <w:keepNext/>
      <w:numPr>
        <w:numId w:val="6"/>
      </w:numPr>
      <w:tabs>
        <w:tab w:val="left" w:pos="1140"/>
        <w:tab w:val="left" w:pos="1360"/>
      </w:tabs>
      <w:suppressAutoHyphens/>
      <w:spacing w:before="60" w:after="120" w:line="-230" w:lineRule="auto"/>
      <w:jc w:val="both"/>
      <w:outlineLvl w:val="9"/>
    </w:pPr>
    <w:rPr>
      <w:rFonts w:eastAsia="맑은 고딕"/>
      <w:bCs w:val="0"/>
      <w:i w:val="0"/>
      <w:iCs w:val="0"/>
      <w:sz w:val="20"/>
      <w:szCs w:val="20"/>
      <w:lang w:val="en-GB"/>
    </w:rPr>
  </w:style>
  <w:style w:type="paragraph" w:customStyle="1" w:styleId="a6">
    <w:name w:val="a6"/>
    <w:basedOn w:val="6"/>
    <w:next w:val="a0"/>
    <w:rsid w:val="00D56A17"/>
    <w:pPr>
      <w:keepNext/>
      <w:numPr>
        <w:numId w:val="6"/>
      </w:numPr>
      <w:tabs>
        <w:tab w:val="clear" w:pos="1152"/>
        <w:tab w:val="left" w:pos="360"/>
        <w:tab w:val="left" w:pos="1140"/>
        <w:tab w:val="left" w:pos="1360"/>
      </w:tabs>
      <w:suppressAutoHyphens/>
      <w:spacing w:before="60" w:after="120" w:line="-230" w:lineRule="auto"/>
      <w:ind w:left="360" w:hanging="360"/>
      <w:jc w:val="both"/>
      <w:outlineLvl w:val="9"/>
    </w:pPr>
    <w:rPr>
      <w:rFonts w:eastAsia="맑은 고딕"/>
      <w:bCs w:val="0"/>
      <w:sz w:val="20"/>
      <w:szCs w:val="20"/>
      <w:lang w:val="en-GB"/>
    </w:rPr>
  </w:style>
  <w:style w:type="paragraph" w:customStyle="1" w:styleId="ANNEX0">
    <w:name w:val="ANNEX"/>
    <w:basedOn w:val="a0"/>
    <w:next w:val="a0"/>
    <w:rsid w:val="00D56A17"/>
    <w:pPr>
      <w:keepNext/>
      <w:pageBreakBefore/>
      <w:spacing w:after="760" w:line="-310" w:lineRule="auto"/>
      <w:jc w:val="center"/>
    </w:pPr>
    <w:rPr>
      <w:rFonts w:eastAsia="맑은 고딕"/>
      <w:b/>
      <w:sz w:val="28"/>
      <w:szCs w:val="20"/>
      <w:lang w:val="en-GB"/>
    </w:rPr>
  </w:style>
  <w:style w:type="paragraph" w:customStyle="1" w:styleId="12">
    <w:name w:val="참고 문헌1"/>
    <w:basedOn w:val="a0"/>
    <w:rsid w:val="00D56A17"/>
    <w:pPr>
      <w:tabs>
        <w:tab w:val="left" w:pos="660"/>
      </w:tabs>
      <w:spacing w:after="120"/>
      <w:ind w:left="658" w:hanging="658"/>
      <w:jc w:val="both"/>
    </w:pPr>
    <w:rPr>
      <w:rFonts w:eastAsia="맑은 고딕"/>
      <w:szCs w:val="20"/>
      <w:lang w:val="en-GB"/>
    </w:rPr>
  </w:style>
  <w:style w:type="paragraph" w:styleId="af6">
    <w:name w:val="Body Text"/>
    <w:basedOn w:val="a0"/>
    <w:link w:val="Char5"/>
    <w:rsid w:val="00D56A17"/>
    <w:pPr>
      <w:spacing w:before="60" w:after="60"/>
      <w:jc w:val="both"/>
    </w:pPr>
    <w:rPr>
      <w:rFonts w:eastAsia="맑은 고딕"/>
      <w:szCs w:val="20"/>
      <w:lang w:val="en-GB"/>
    </w:rPr>
  </w:style>
  <w:style w:type="character" w:customStyle="1" w:styleId="Char5">
    <w:name w:val="본문 Char"/>
    <w:basedOn w:val="a1"/>
    <w:link w:val="af6"/>
    <w:rsid w:val="00D56A17"/>
    <w:rPr>
      <w:rFonts w:eastAsia="맑은 고딕"/>
      <w:sz w:val="24"/>
      <w:lang w:val="en-GB"/>
    </w:rPr>
  </w:style>
  <w:style w:type="paragraph" w:styleId="32">
    <w:name w:val="Body Text 3"/>
    <w:basedOn w:val="a0"/>
    <w:link w:val="3Char0"/>
    <w:rsid w:val="00D56A17"/>
    <w:pPr>
      <w:spacing w:before="20" w:after="20"/>
      <w:jc w:val="both"/>
    </w:pPr>
    <w:rPr>
      <w:rFonts w:eastAsia="맑은 고딕"/>
      <w:sz w:val="18"/>
      <w:szCs w:val="20"/>
      <w:lang w:val="en-GB"/>
    </w:rPr>
  </w:style>
  <w:style w:type="character" w:customStyle="1" w:styleId="3Char0">
    <w:name w:val="본문 3 Char"/>
    <w:basedOn w:val="a1"/>
    <w:link w:val="32"/>
    <w:rsid w:val="00D56A17"/>
    <w:rPr>
      <w:rFonts w:eastAsia="맑은 고딕"/>
      <w:sz w:val="18"/>
      <w:lang w:val="en-GB"/>
    </w:rPr>
  </w:style>
  <w:style w:type="character" w:customStyle="1" w:styleId="Defterms">
    <w:name w:val="Defterms"/>
    <w:rsid w:val="00D56A17"/>
    <w:rPr>
      <w:color w:val="auto"/>
    </w:rPr>
  </w:style>
  <w:style w:type="paragraph" w:customStyle="1" w:styleId="Example">
    <w:name w:val="Example"/>
    <w:basedOn w:val="a0"/>
    <w:next w:val="a0"/>
    <w:rsid w:val="00D56A17"/>
    <w:pPr>
      <w:tabs>
        <w:tab w:val="left" w:pos="1360"/>
      </w:tabs>
      <w:spacing w:after="120" w:line="210" w:lineRule="auto"/>
      <w:jc w:val="both"/>
    </w:pPr>
    <w:rPr>
      <w:rFonts w:eastAsia="맑은 고딕"/>
      <w:sz w:val="18"/>
      <w:szCs w:val="20"/>
      <w:lang w:val="en-GB"/>
    </w:rPr>
  </w:style>
  <w:style w:type="paragraph" w:customStyle="1" w:styleId="Figurefootnote">
    <w:name w:val="Figure footnote"/>
    <w:basedOn w:val="a0"/>
    <w:rsid w:val="00D56A17"/>
    <w:pPr>
      <w:keepNext/>
      <w:tabs>
        <w:tab w:val="left" w:pos="340"/>
      </w:tabs>
      <w:spacing w:after="60" w:line="210" w:lineRule="auto"/>
      <w:jc w:val="both"/>
    </w:pPr>
    <w:rPr>
      <w:rFonts w:eastAsia="맑은 고딕"/>
      <w:sz w:val="18"/>
      <w:szCs w:val="20"/>
      <w:lang w:val="en-GB"/>
    </w:rPr>
  </w:style>
  <w:style w:type="paragraph" w:customStyle="1" w:styleId="Figuretitle">
    <w:name w:val="Figure title"/>
    <w:basedOn w:val="a0"/>
    <w:next w:val="a0"/>
    <w:rsid w:val="00D56A17"/>
    <w:pPr>
      <w:suppressAutoHyphens/>
      <w:spacing w:before="220" w:after="220"/>
      <w:jc w:val="center"/>
    </w:pPr>
    <w:rPr>
      <w:rFonts w:eastAsia="맑은 고딕"/>
      <w:b/>
      <w:szCs w:val="20"/>
      <w:lang w:val="en-GB"/>
    </w:rPr>
  </w:style>
  <w:style w:type="paragraph" w:customStyle="1" w:styleId="Foreword">
    <w:name w:val="Foreword"/>
    <w:basedOn w:val="a0"/>
    <w:rsid w:val="00D56A17"/>
    <w:pPr>
      <w:spacing w:after="120"/>
      <w:jc w:val="both"/>
    </w:pPr>
    <w:rPr>
      <w:rFonts w:eastAsia="맑은 고딕"/>
      <w:color w:val="0000FF"/>
      <w:szCs w:val="20"/>
      <w:lang w:val="en-GB"/>
    </w:rPr>
  </w:style>
  <w:style w:type="paragraph" w:customStyle="1" w:styleId="Formula">
    <w:name w:val="Formula"/>
    <w:basedOn w:val="a0"/>
    <w:next w:val="a0"/>
    <w:rsid w:val="00D56A17"/>
    <w:pPr>
      <w:keepNext/>
      <w:tabs>
        <w:tab w:val="right" w:pos="8640"/>
      </w:tabs>
      <w:spacing w:after="220"/>
      <w:ind w:left="400"/>
      <w:jc w:val="both"/>
    </w:pPr>
    <w:rPr>
      <w:rFonts w:eastAsia="맑은 고딕"/>
      <w:szCs w:val="20"/>
      <w:lang w:val="en-GB"/>
    </w:rPr>
  </w:style>
  <w:style w:type="paragraph" w:styleId="13">
    <w:name w:val="index 1"/>
    <w:basedOn w:val="a0"/>
    <w:next w:val="a0"/>
    <w:autoRedefine/>
    <w:semiHidden/>
    <w:rsid w:val="00D56A17"/>
    <w:pPr>
      <w:spacing w:after="120" w:line="210" w:lineRule="auto"/>
      <w:ind w:left="340" w:hanging="340"/>
      <w:jc w:val="both"/>
    </w:pPr>
    <w:rPr>
      <w:rFonts w:eastAsia="맑은 고딕"/>
      <w:b/>
      <w:sz w:val="18"/>
      <w:szCs w:val="20"/>
      <w:lang w:val="en-GB"/>
    </w:rPr>
  </w:style>
  <w:style w:type="paragraph" w:customStyle="1" w:styleId="Introduction">
    <w:name w:val="Introduction"/>
    <w:basedOn w:val="a0"/>
    <w:next w:val="a0"/>
    <w:rsid w:val="00D56A17"/>
    <w:pPr>
      <w:pageBreakBefore/>
      <w:tabs>
        <w:tab w:val="left" w:pos="400"/>
      </w:tabs>
      <w:spacing w:before="960" w:after="310" w:line="-310" w:lineRule="auto"/>
      <w:jc w:val="both"/>
    </w:pPr>
    <w:rPr>
      <w:rFonts w:eastAsia="맑은 고딕"/>
      <w:b/>
      <w:sz w:val="28"/>
      <w:szCs w:val="20"/>
      <w:lang w:val="en-GB"/>
    </w:rPr>
  </w:style>
  <w:style w:type="paragraph" w:styleId="a">
    <w:name w:val="List Number"/>
    <w:aliases w:val="List Number Char"/>
    <w:basedOn w:val="a0"/>
    <w:rsid w:val="00D56A17"/>
    <w:pPr>
      <w:numPr>
        <w:numId w:val="14"/>
      </w:numPr>
      <w:spacing w:after="120"/>
      <w:jc w:val="both"/>
    </w:pPr>
    <w:rPr>
      <w:rFonts w:eastAsia="맑은 고딕"/>
      <w:szCs w:val="20"/>
      <w:lang w:val="en-GB"/>
    </w:rPr>
  </w:style>
  <w:style w:type="paragraph" w:styleId="22">
    <w:name w:val="List Number 2"/>
    <w:basedOn w:val="a0"/>
    <w:semiHidden/>
    <w:rsid w:val="00D56A17"/>
    <w:pPr>
      <w:tabs>
        <w:tab w:val="left" w:pos="800"/>
      </w:tabs>
      <w:spacing w:after="120"/>
      <w:ind w:left="800" w:hanging="400"/>
      <w:jc w:val="both"/>
    </w:pPr>
    <w:rPr>
      <w:rFonts w:eastAsia="맑은 고딕"/>
      <w:szCs w:val="20"/>
      <w:lang w:val="en-GB"/>
    </w:rPr>
  </w:style>
  <w:style w:type="paragraph" w:styleId="30">
    <w:name w:val="List Number 3"/>
    <w:basedOn w:val="a0"/>
    <w:semiHidden/>
    <w:rsid w:val="00D56A17"/>
    <w:pPr>
      <w:numPr>
        <w:numId w:val="16"/>
      </w:numPr>
      <w:tabs>
        <w:tab w:val="clear" w:pos="1800"/>
        <w:tab w:val="left" w:pos="1080"/>
        <w:tab w:val="num" w:pos="1520"/>
      </w:tabs>
      <w:spacing w:after="120"/>
      <w:ind w:left="1080"/>
      <w:jc w:val="both"/>
    </w:pPr>
    <w:rPr>
      <w:rFonts w:eastAsia="맑은 고딕"/>
      <w:szCs w:val="20"/>
      <w:lang w:val="en-GB"/>
    </w:rPr>
  </w:style>
  <w:style w:type="paragraph" w:styleId="40">
    <w:name w:val="List Number 4"/>
    <w:basedOn w:val="a0"/>
    <w:semiHidden/>
    <w:rsid w:val="00D56A17"/>
    <w:pPr>
      <w:tabs>
        <w:tab w:val="left" w:pos="1600"/>
      </w:tabs>
      <w:spacing w:after="120"/>
      <w:ind w:left="1600" w:hanging="400"/>
      <w:jc w:val="both"/>
    </w:pPr>
    <w:rPr>
      <w:rFonts w:eastAsia="맑은 고딕"/>
      <w:szCs w:val="20"/>
      <w:lang w:val="en-GB"/>
    </w:rPr>
  </w:style>
  <w:style w:type="paragraph" w:styleId="af7">
    <w:name w:val="List Continue"/>
    <w:aliases w:val="list-1"/>
    <w:basedOn w:val="a0"/>
    <w:semiHidden/>
    <w:rsid w:val="00D56A17"/>
    <w:pPr>
      <w:tabs>
        <w:tab w:val="left" w:pos="400"/>
        <w:tab w:val="num" w:pos="1440"/>
      </w:tabs>
      <w:spacing w:after="120"/>
      <w:ind w:left="1440" w:hanging="360"/>
      <w:jc w:val="both"/>
    </w:pPr>
    <w:rPr>
      <w:rFonts w:eastAsia="맑은 고딕"/>
      <w:szCs w:val="20"/>
      <w:lang w:val="en-GB"/>
    </w:rPr>
  </w:style>
  <w:style w:type="paragraph" w:styleId="20">
    <w:name w:val="List Continue 2"/>
    <w:aliases w:val="list-2"/>
    <w:basedOn w:val="af7"/>
    <w:semiHidden/>
    <w:rsid w:val="00D56A17"/>
    <w:pPr>
      <w:numPr>
        <w:numId w:val="15"/>
      </w:numPr>
      <w:tabs>
        <w:tab w:val="clear" w:pos="360"/>
        <w:tab w:val="clear" w:pos="400"/>
      </w:tabs>
      <w:ind w:left="720"/>
    </w:pPr>
  </w:style>
  <w:style w:type="paragraph" w:styleId="33">
    <w:name w:val="List Continue 3"/>
    <w:aliases w:val="list-3"/>
    <w:basedOn w:val="af7"/>
    <w:semiHidden/>
    <w:rsid w:val="00D56A17"/>
    <w:pPr>
      <w:tabs>
        <w:tab w:val="clear" w:pos="400"/>
        <w:tab w:val="clear" w:pos="1440"/>
      </w:tabs>
      <w:ind w:left="1080"/>
    </w:pPr>
  </w:style>
  <w:style w:type="paragraph" w:styleId="41">
    <w:name w:val="List Continue 4"/>
    <w:basedOn w:val="af7"/>
    <w:semiHidden/>
    <w:rsid w:val="00D56A17"/>
    <w:pPr>
      <w:tabs>
        <w:tab w:val="clear" w:pos="400"/>
        <w:tab w:val="left" w:pos="1600"/>
      </w:tabs>
      <w:ind w:left="1600"/>
    </w:pPr>
  </w:style>
  <w:style w:type="paragraph" w:customStyle="1" w:styleId="Note">
    <w:name w:val="Note"/>
    <w:basedOn w:val="a0"/>
    <w:next w:val="a0"/>
    <w:rsid w:val="00D56A17"/>
    <w:pPr>
      <w:tabs>
        <w:tab w:val="left" w:pos="960"/>
      </w:tabs>
      <w:spacing w:after="120" w:line="210" w:lineRule="auto"/>
      <w:jc w:val="both"/>
    </w:pPr>
    <w:rPr>
      <w:rFonts w:eastAsia="맑은 고딕"/>
      <w:sz w:val="18"/>
      <w:szCs w:val="20"/>
      <w:lang w:val="en-GB"/>
    </w:rPr>
  </w:style>
  <w:style w:type="character" w:styleId="af8">
    <w:name w:val="page number"/>
    <w:basedOn w:val="a1"/>
    <w:rsid w:val="00D56A17"/>
  </w:style>
  <w:style w:type="paragraph" w:customStyle="1" w:styleId="p3">
    <w:name w:val="p3"/>
    <w:basedOn w:val="a0"/>
    <w:next w:val="a0"/>
    <w:rsid w:val="00D56A17"/>
    <w:pPr>
      <w:tabs>
        <w:tab w:val="left" w:pos="720"/>
      </w:tabs>
      <w:spacing w:after="120"/>
      <w:jc w:val="both"/>
    </w:pPr>
    <w:rPr>
      <w:rFonts w:eastAsia="맑은 고딕"/>
      <w:szCs w:val="20"/>
      <w:lang w:val="en-GB"/>
    </w:rPr>
  </w:style>
  <w:style w:type="paragraph" w:customStyle="1" w:styleId="p4">
    <w:name w:val="p4"/>
    <w:basedOn w:val="a0"/>
    <w:next w:val="a0"/>
    <w:rsid w:val="00D56A17"/>
    <w:pPr>
      <w:tabs>
        <w:tab w:val="left" w:pos="1100"/>
      </w:tabs>
      <w:spacing w:after="120"/>
      <w:jc w:val="both"/>
    </w:pPr>
    <w:rPr>
      <w:rFonts w:eastAsia="맑은 고딕"/>
      <w:szCs w:val="20"/>
      <w:lang w:val="en-GB"/>
    </w:rPr>
  </w:style>
  <w:style w:type="paragraph" w:customStyle="1" w:styleId="p5">
    <w:name w:val="p5"/>
    <w:basedOn w:val="a0"/>
    <w:next w:val="a0"/>
    <w:rsid w:val="00D56A17"/>
    <w:pPr>
      <w:tabs>
        <w:tab w:val="left" w:pos="1100"/>
      </w:tabs>
      <w:spacing w:after="120"/>
      <w:jc w:val="both"/>
    </w:pPr>
    <w:rPr>
      <w:rFonts w:eastAsia="맑은 고딕"/>
      <w:szCs w:val="20"/>
      <w:lang w:val="en-GB"/>
    </w:rPr>
  </w:style>
  <w:style w:type="paragraph" w:customStyle="1" w:styleId="p6">
    <w:name w:val="p6"/>
    <w:basedOn w:val="a0"/>
    <w:next w:val="a0"/>
    <w:rsid w:val="00D56A17"/>
    <w:pPr>
      <w:tabs>
        <w:tab w:val="left" w:pos="1440"/>
      </w:tabs>
      <w:spacing w:after="120"/>
      <w:jc w:val="both"/>
    </w:pPr>
    <w:rPr>
      <w:rFonts w:eastAsia="맑은 고딕"/>
      <w:szCs w:val="20"/>
      <w:lang w:val="en-GB"/>
    </w:rPr>
  </w:style>
  <w:style w:type="paragraph" w:customStyle="1" w:styleId="RefNorm">
    <w:name w:val="RefNorm"/>
    <w:basedOn w:val="a0"/>
    <w:next w:val="a0"/>
    <w:rsid w:val="00D56A17"/>
    <w:pPr>
      <w:spacing w:after="120"/>
      <w:jc w:val="both"/>
    </w:pPr>
    <w:rPr>
      <w:rFonts w:eastAsia="맑은 고딕"/>
      <w:szCs w:val="20"/>
      <w:lang w:val="en-GB"/>
    </w:rPr>
  </w:style>
  <w:style w:type="paragraph" w:customStyle="1" w:styleId="Special">
    <w:name w:val="Special"/>
    <w:basedOn w:val="a0"/>
    <w:next w:val="a0"/>
    <w:rsid w:val="00D56A17"/>
    <w:pPr>
      <w:spacing w:after="120"/>
      <w:jc w:val="both"/>
    </w:pPr>
    <w:rPr>
      <w:rFonts w:eastAsia="맑은 고딕"/>
      <w:szCs w:val="20"/>
      <w:lang w:val="en-GB"/>
    </w:rPr>
  </w:style>
  <w:style w:type="paragraph" w:customStyle="1" w:styleId="Tablefootnote">
    <w:name w:val="Table footnote"/>
    <w:basedOn w:val="a0"/>
    <w:rsid w:val="00D56A17"/>
    <w:pPr>
      <w:tabs>
        <w:tab w:val="left" w:pos="340"/>
      </w:tabs>
      <w:spacing w:before="60" w:after="60" w:line="210" w:lineRule="auto"/>
      <w:jc w:val="both"/>
    </w:pPr>
    <w:rPr>
      <w:rFonts w:eastAsia="맑은 고딕"/>
      <w:sz w:val="18"/>
      <w:szCs w:val="20"/>
      <w:lang w:val="en-GB"/>
    </w:rPr>
  </w:style>
  <w:style w:type="paragraph" w:customStyle="1" w:styleId="Tabletitle">
    <w:name w:val="Table title"/>
    <w:basedOn w:val="a0"/>
    <w:next w:val="a0"/>
    <w:rsid w:val="00D56A17"/>
    <w:pPr>
      <w:keepNext/>
      <w:suppressAutoHyphens/>
      <w:spacing w:before="120" w:after="120" w:line="-230" w:lineRule="auto"/>
      <w:jc w:val="center"/>
    </w:pPr>
    <w:rPr>
      <w:rFonts w:eastAsia="맑은 고딕"/>
      <w:b/>
      <w:szCs w:val="20"/>
      <w:lang w:val="en-GB"/>
    </w:rPr>
  </w:style>
  <w:style w:type="character" w:customStyle="1" w:styleId="TableFootNoteXref">
    <w:name w:val="TableFootNoteXref"/>
    <w:rsid w:val="00D56A17"/>
    <w:rPr>
      <w:position w:val="6"/>
      <w:sz w:val="16"/>
    </w:rPr>
  </w:style>
  <w:style w:type="paragraph" w:styleId="af9">
    <w:name w:val="index heading"/>
    <w:basedOn w:val="a0"/>
    <w:next w:val="13"/>
    <w:semiHidden/>
    <w:rsid w:val="00D56A17"/>
    <w:pPr>
      <w:keepNext/>
      <w:spacing w:before="480" w:after="210"/>
      <w:jc w:val="center"/>
    </w:pPr>
    <w:rPr>
      <w:rFonts w:eastAsia="맑은 고딕"/>
      <w:szCs w:val="20"/>
      <w:lang w:val="en-GB"/>
    </w:rPr>
  </w:style>
  <w:style w:type="paragraph" w:styleId="42">
    <w:name w:val="toc 4"/>
    <w:basedOn w:val="21"/>
    <w:next w:val="a0"/>
    <w:autoRedefine/>
    <w:uiPriority w:val="39"/>
    <w:rsid w:val="00D56A17"/>
    <w:pPr>
      <w:tabs>
        <w:tab w:val="left" w:pos="1440"/>
        <w:tab w:val="right" w:leader="dot" w:pos="8640"/>
      </w:tabs>
      <w:suppressAutoHyphens/>
      <w:spacing w:after="0"/>
      <w:ind w:left="1440" w:right="500" w:hanging="1440"/>
      <w:jc w:val="both"/>
    </w:pPr>
    <w:rPr>
      <w:rFonts w:eastAsia="맑은 고딕"/>
      <w:b/>
      <w:noProof/>
      <w:szCs w:val="20"/>
      <w:lang w:val="en-GB"/>
    </w:rPr>
  </w:style>
  <w:style w:type="paragraph" w:styleId="50">
    <w:name w:val="toc 5"/>
    <w:basedOn w:val="42"/>
    <w:next w:val="a0"/>
    <w:autoRedefine/>
    <w:uiPriority w:val="39"/>
    <w:rsid w:val="00D56A17"/>
  </w:style>
  <w:style w:type="paragraph" w:styleId="60">
    <w:name w:val="toc 6"/>
    <w:basedOn w:val="42"/>
    <w:next w:val="a0"/>
    <w:autoRedefine/>
    <w:uiPriority w:val="39"/>
    <w:rsid w:val="00D56A17"/>
  </w:style>
  <w:style w:type="paragraph" w:styleId="90">
    <w:name w:val="toc 9"/>
    <w:basedOn w:val="11"/>
    <w:next w:val="a0"/>
    <w:autoRedefine/>
    <w:uiPriority w:val="39"/>
    <w:rsid w:val="00D56A17"/>
    <w:pPr>
      <w:tabs>
        <w:tab w:val="right" w:leader="dot" w:pos="8640"/>
      </w:tabs>
      <w:suppressAutoHyphens/>
      <w:spacing w:before="120" w:after="0"/>
      <w:ind w:right="500"/>
      <w:jc w:val="both"/>
    </w:pPr>
    <w:rPr>
      <w:rFonts w:eastAsia="맑은 고딕"/>
      <w:b/>
      <w:noProof/>
      <w:szCs w:val="20"/>
      <w:lang w:val="en-GB"/>
    </w:rPr>
  </w:style>
  <w:style w:type="paragraph" w:customStyle="1" w:styleId="zzBiblio">
    <w:name w:val="zzBiblio"/>
    <w:basedOn w:val="a0"/>
    <w:next w:val="12"/>
    <w:rsid w:val="00D56A17"/>
    <w:pPr>
      <w:pageBreakBefore/>
      <w:spacing w:after="760" w:line="-310" w:lineRule="auto"/>
      <w:jc w:val="center"/>
    </w:pPr>
    <w:rPr>
      <w:rFonts w:eastAsia="맑은 고딕"/>
      <w:b/>
      <w:sz w:val="28"/>
      <w:szCs w:val="20"/>
      <w:lang w:val="en-GB"/>
    </w:rPr>
  </w:style>
  <w:style w:type="paragraph" w:customStyle="1" w:styleId="zzContents">
    <w:name w:val="zzContents"/>
    <w:basedOn w:val="Introduction"/>
    <w:next w:val="11"/>
    <w:rsid w:val="00D56A17"/>
  </w:style>
  <w:style w:type="paragraph" w:customStyle="1" w:styleId="zzForeword">
    <w:name w:val="zzForeword"/>
    <w:basedOn w:val="Introduction"/>
    <w:next w:val="a0"/>
    <w:rsid w:val="00D56A17"/>
    <w:rPr>
      <w:color w:val="0000FF"/>
    </w:rPr>
  </w:style>
  <w:style w:type="paragraph" w:customStyle="1" w:styleId="zzHelp">
    <w:name w:val="zzHelp"/>
    <w:basedOn w:val="a0"/>
    <w:rsid w:val="00D56A17"/>
    <w:pPr>
      <w:spacing w:after="120"/>
      <w:jc w:val="both"/>
    </w:pPr>
    <w:rPr>
      <w:rFonts w:eastAsia="맑은 고딕"/>
      <w:color w:val="008000"/>
      <w:szCs w:val="20"/>
      <w:lang w:val="en-GB"/>
    </w:rPr>
  </w:style>
  <w:style w:type="paragraph" w:customStyle="1" w:styleId="zzIndex">
    <w:name w:val="zzIndex"/>
    <w:basedOn w:val="zzBiblio"/>
    <w:next w:val="a0"/>
    <w:rsid w:val="00D56A17"/>
  </w:style>
  <w:style w:type="paragraph" w:customStyle="1" w:styleId="zzSTDTitle">
    <w:name w:val="zzSTDTitle"/>
    <w:basedOn w:val="a0"/>
    <w:next w:val="a0"/>
    <w:rsid w:val="00D56A17"/>
    <w:pPr>
      <w:suppressAutoHyphens/>
      <w:spacing w:before="400" w:after="760" w:line="-350" w:lineRule="auto"/>
      <w:jc w:val="both"/>
    </w:pPr>
    <w:rPr>
      <w:rFonts w:eastAsia="맑은 고딕"/>
      <w:b/>
      <w:color w:val="0000FF"/>
      <w:sz w:val="32"/>
      <w:szCs w:val="20"/>
      <w:lang w:val="en-GB"/>
    </w:rPr>
  </w:style>
  <w:style w:type="character" w:customStyle="1" w:styleId="ExtXref">
    <w:name w:val="ExtXref"/>
    <w:rsid w:val="00D56A17"/>
    <w:rPr>
      <w:color w:val="auto"/>
    </w:rPr>
  </w:style>
  <w:style w:type="paragraph" w:customStyle="1" w:styleId="a10">
    <w:name w:val="a1"/>
    <w:basedOn w:val="a0"/>
    <w:next w:val="a0"/>
    <w:rsid w:val="00D56A17"/>
    <w:pPr>
      <w:tabs>
        <w:tab w:val="num" w:pos="1080"/>
      </w:tabs>
      <w:spacing w:after="120"/>
      <w:ind w:left="432" w:hanging="432"/>
      <w:jc w:val="both"/>
    </w:pPr>
    <w:rPr>
      <w:rFonts w:eastAsia="맑은 고딕"/>
      <w:b/>
      <w:szCs w:val="20"/>
      <w:lang w:val="en-GB"/>
    </w:rPr>
  </w:style>
  <w:style w:type="paragraph" w:customStyle="1" w:styleId="ListBulletLast">
    <w:name w:val="List Bullet Last"/>
    <w:basedOn w:val="a9"/>
    <w:next w:val="af6"/>
    <w:rsid w:val="00D56A17"/>
    <w:pPr>
      <w:spacing w:after="240"/>
      <w:jc w:val="both"/>
    </w:pPr>
    <w:rPr>
      <w:rFonts w:eastAsia="맑은 고딕"/>
    </w:rPr>
  </w:style>
  <w:style w:type="paragraph" w:styleId="34">
    <w:name w:val="Body Text Indent 3"/>
    <w:basedOn w:val="a0"/>
    <w:link w:val="3Char1"/>
    <w:rsid w:val="00D56A17"/>
    <w:pPr>
      <w:spacing w:after="0"/>
      <w:ind w:left="450" w:hanging="270"/>
      <w:jc w:val="both"/>
    </w:pPr>
    <w:rPr>
      <w:rFonts w:eastAsia="맑은 고딕"/>
      <w:szCs w:val="20"/>
    </w:rPr>
  </w:style>
  <w:style w:type="character" w:customStyle="1" w:styleId="3Char1">
    <w:name w:val="본문 들여쓰기 3 Char"/>
    <w:basedOn w:val="a1"/>
    <w:link w:val="34"/>
    <w:rsid w:val="00D56A17"/>
    <w:rPr>
      <w:rFonts w:eastAsia="맑은 고딕"/>
      <w:sz w:val="24"/>
    </w:rPr>
  </w:style>
  <w:style w:type="paragraph" w:styleId="70">
    <w:name w:val="toc 7"/>
    <w:basedOn w:val="a0"/>
    <w:next w:val="a0"/>
    <w:autoRedefine/>
    <w:uiPriority w:val="39"/>
    <w:rsid w:val="00D56A17"/>
    <w:pPr>
      <w:spacing w:after="120"/>
      <w:ind w:left="1200"/>
      <w:jc w:val="both"/>
    </w:pPr>
    <w:rPr>
      <w:rFonts w:eastAsia="맑은 고딕"/>
      <w:szCs w:val="20"/>
      <w:lang w:val="en-GB"/>
    </w:rPr>
  </w:style>
  <w:style w:type="paragraph" w:styleId="80">
    <w:name w:val="toc 8"/>
    <w:basedOn w:val="a0"/>
    <w:next w:val="a0"/>
    <w:autoRedefine/>
    <w:uiPriority w:val="39"/>
    <w:rsid w:val="00D56A17"/>
    <w:pPr>
      <w:spacing w:after="120"/>
      <w:ind w:left="1400"/>
      <w:jc w:val="both"/>
    </w:pPr>
    <w:rPr>
      <w:rFonts w:eastAsia="맑은 고딕"/>
      <w:szCs w:val="20"/>
      <w:lang w:val="en-GB"/>
    </w:rPr>
  </w:style>
  <w:style w:type="paragraph" w:customStyle="1" w:styleId="List1">
    <w:name w:val="List 1"/>
    <w:basedOn w:val="a0"/>
    <w:rsid w:val="00D56A17"/>
    <w:pPr>
      <w:tabs>
        <w:tab w:val="num" w:pos="360"/>
      </w:tabs>
      <w:spacing w:after="120"/>
      <w:ind w:left="360" w:hanging="360"/>
      <w:jc w:val="both"/>
    </w:pPr>
    <w:rPr>
      <w:rFonts w:eastAsia="맑은 고딕"/>
      <w:szCs w:val="20"/>
      <w:lang w:val="en-GB"/>
    </w:rPr>
  </w:style>
  <w:style w:type="paragraph" w:styleId="23">
    <w:name w:val="Body Text 2"/>
    <w:basedOn w:val="a0"/>
    <w:link w:val="2Char0"/>
    <w:rsid w:val="00D56A17"/>
    <w:pPr>
      <w:spacing w:before="40" w:after="40"/>
      <w:jc w:val="both"/>
    </w:pPr>
    <w:rPr>
      <w:rFonts w:eastAsia="맑은 고딕"/>
      <w:sz w:val="20"/>
      <w:szCs w:val="20"/>
      <w:lang w:val="en-GB"/>
    </w:rPr>
  </w:style>
  <w:style w:type="character" w:customStyle="1" w:styleId="2Char0">
    <w:name w:val="본문 2 Char"/>
    <w:basedOn w:val="a1"/>
    <w:link w:val="23"/>
    <w:rsid w:val="00D56A17"/>
    <w:rPr>
      <w:rFonts w:eastAsia="맑은 고딕"/>
      <w:lang w:val="en-GB"/>
    </w:rPr>
  </w:style>
  <w:style w:type="paragraph" w:styleId="43">
    <w:name w:val="List 4"/>
    <w:basedOn w:val="aa"/>
    <w:semiHidden/>
    <w:rsid w:val="00D56A17"/>
    <w:pPr>
      <w:tabs>
        <w:tab w:val="left" w:pos="1800"/>
        <w:tab w:val="left" w:pos="2160"/>
      </w:tabs>
      <w:spacing w:after="80"/>
      <w:ind w:left="1800"/>
      <w:jc w:val="both"/>
    </w:pPr>
    <w:rPr>
      <w:rFonts w:eastAsia="맑은 고딕"/>
      <w:sz w:val="18"/>
      <w:szCs w:val="20"/>
    </w:rPr>
  </w:style>
  <w:style w:type="paragraph" w:customStyle="1" w:styleId="Code1">
    <w:name w:val="Code 1"/>
    <w:basedOn w:val="a0"/>
    <w:rsid w:val="00D56A17"/>
    <w:pPr>
      <w:keepLines/>
      <w:spacing w:after="0"/>
      <w:ind w:left="720" w:hanging="720"/>
      <w:jc w:val="both"/>
    </w:pPr>
    <w:rPr>
      <w:rFonts w:ascii="Courier" w:eastAsia="맑은 고딕" w:hAnsi="Courier"/>
      <w:snapToGrid w:val="0"/>
      <w:sz w:val="22"/>
      <w:szCs w:val="20"/>
      <w:lang w:val="en-GB"/>
    </w:rPr>
  </w:style>
  <w:style w:type="paragraph" w:customStyle="1" w:styleId="Code10">
    <w:name w:val="Code 10"/>
    <w:basedOn w:val="a0"/>
    <w:rsid w:val="00D56A17"/>
    <w:pPr>
      <w:keepLines/>
      <w:spacing w:after="0"/>
      <w:ind w:left="3600" w:hanging="360"/>
      <w:jc w:val="both"/>
    </w:pPr>
    <w:rPr>
      <w:rFonts w:ascii="Courier" w:eastAsia="맑은 고딕" w:hAnsi="Courier"/>
      <w:snapToGrid w:val="0"/>
      <w:sz w:val="22"/>
      <w:szCs w:val="20"/>
      <w:lang w:val="en-GB"/>
    </w:rPr>
  </w:style>
  <w:style w:type="paragraph" w:customStyle="1" w:styleId="Code11">
    <w:name w:val="Code 11"/>
    <w:basedOn w:val="a0"/>
    <w:rsid w:val="00D56A17"/>
    <w:pPr>
      <w:keepLines/>
      <w:spacing w:after="0"/>
      <w:ind w:left="4320" w:hanging="720"/>
      <w:jc w:val="both"/>
    </w:pPr>
    <w:rPr>
      <w:rFonts w:ascii="Courier" w:eastAsia="맑은 고딕" w:hAnsi="Courier"/>
      <w:snapToGrid w:val="0"/>
      <w:sz w:val="22"/>
      <w:szCs w:val="20"/>
      <w:lang w:val="en-GB"/>
    </w:rPr>
  </w:style>
  <w:style w:type="paragraph" w:customStyle="1" w:styleId="Code2">
    <w:name w:val="Code 2"/>
    <w:basedOn w:val="a0"/>
    <w:rsid w:val="00D56A17"/>
    <w:pPr>
      <w:keepLines/>
      <w:spacing w:after="0"/>
      <w:ind w:left="1080" w:hanging="720"/>
      <w:jc w:val="both"/>
    </w:pPr>
    <w:rPr>
      <w:rFonts w:ascii="Courier" w:eastAsia="맑은 고딕" w:hAnsi="Courier"/>
      <w:snapToGrid w:val="0"/>
      <w:sz w:val="22"/>
      <w:szCs w:val="20"/>
      <w:lang w:val="en-GB"/>
    </w:rPr>
  </w:style>
  <w:style w:type="paragraph" w:customStyle="1" w:styleId="Code3">
    <w:name w:val="Code 3"/>
    <w:basedOn w:val="a0"/>
    <w:rsid w:val="00D56A17"/>
    <w:pPr>
      <w:keepLines/>
      <w:spacing w:after="0"/>
      <w:ind w:left="1440" w:hanging="720"/>
      <w:jc w:val="both"/>
    </w:pPr>
    <w:rPr>
      <w:rFonts w:ascii="Courier" w:eastAsia="맑은 고딕" w:hAnsi="Courier"/>
      <w:snapToGrid w:val="0"/>
      <w:sz w:val="22"/>
      <w:szCs w:val="20"/>
      <w:lang w:val="en-GB"/>
    </w:rPr>
  </w:style>
  <w:style w:type="paragraph" w:customStyle="1" w:styleId="Code4">
    <w:name w:val="Code 4"/>
    <w:basedOn w:val="a0"/>
    <w:rsid w:val="00D56A17"/>
    <w:pPr>
      <w:keepLines/>
      <w:spacing w:after="0"/>
      <w:ind w:left="1800" w:hanging="720"/>
      <w:jc w:val="both"/>
    </w:pPr>
    <w:rPr>
      <w:rFonts w:ascii="Courier" w:eastAsia="맑은 고딕" w:hAnsi="Courier"/>
      <w:snapToGrid w:val="0"/>
      <w:sz w:val="22"/>
      <w:szCs w:val="20"/>
      <w:lang w:val="en-GB"/>
    </w:rPr>
  </w:style>
  <w:style w:type="paragraph" w:customStyle="1" w:styleId="Code5">
    <w:name w:val="Code 5"/>
    <w:basedOn w:val="a0"/>
    <w:rsid w:val="00D56A17"/>
    <w:pPr>
      <w:keepLines/>
      <w:spacing w:after="0"/>
      <w:ind w:left="2160" w:hanging="720"/>
      <w:jc w:val="both"/>
    </w:pPr>
    <w:rPr>
      <w:rFonts w:ascii="Courier" w:eastAsia="맑은 고딕" w:hAnsi="Courier"/>
      <w:snapToGrid w:val="0"/>
      <w:sz w:val="22"/>
      <w:szCs w:val="20"/>
      <w:lang w:val="en-GB"/>
    </w:rPr>
  </w:style>
  <w:style w:type="paragraph" w:customStyle="1" w:styleId="Code6">
    <w:name w:val="Code 6"/>
    <w:basedOn w:val="a0"/>
    <w:rsid w:val="00D56A17"/>
    <w:pPr>
      <w:keepLines/>
      <w:spacing w:after="0"/>
      <w:ind w:left="2520" w:hanging="720"/>
      <w:jc w:val="both"/>
    </w:pPr>
    <w:rPr>
      <w:rFonts w:ascii="Courier" w:eastAsia="맑은 고딕" w:hAnsi="Courier"/>
      <w:snapToGrid w:val="0"/>
      <w:sz w:val="22"/>
      <w:szCs w:val="20"/>
      <w:lang w:val="en-GB"/>
    </w:rPr>
  </w:style>
  <w:style w:type="paragraph" w:customStyle="1" w:styleId="Code7">
    <w:name w:val="Code 7"/>
    <w:basedOn w:val="a0"/>
    <w:rsid w:val="00D56A17"/>
    <w:pPr>
      <w:keepLines/>
      <w:spacing w:after="0"/>
      <w:ind w:left="2880" w:hanging="720"/>
      <w:jc w:val="both"/>
    </w:pPr>
    <w:rPr>
      <w:rFonts w:ascii="Courier" w:eastAsia="맑은 고딕" w:hAnsi="Courier"/>
      <w:snapToGrid w:val="0"/>
      <w:sz w:val="22"/>
      <w:szCs w:val="20"/>
      <w:lang w:val="en-GB"/>
    </w:rPr>
  </w:style>
  <w:style w:type="paragraph" w:customStyle="1" w:styleId="Code8">
    <w:name w:val="Code 8"/>
    <w:basedOn w:val="a0"/>
    <w:rsid w:val="00D56A17"/>
    <w:pPr>
      <w:keepLines/>
      <w:spacing w:after="0"/>
      <w:ind w:left="3240" w:hanging="720"/>
      <w:jc w:val="both"/>
    </w:pPr>
    <w:rPr>
      <w:rFonts w:ascii="Courier" w:eastAsia="맑은 고딕" w:hAnsi="Courier"/>
      <w:snapToGrid w:val="0"/>
      <w:sz w:val="22"/>
      <w:szCs w:val="20"/>
      <w:lang w:val="en-GB"/>
    </w:rPr>
  </w:style>
  <w:style w:type="paragraph" w:customStyle="1" w:styleId="Code9">
    <w:name w:val="Code 9"/>
    <w:basedOn w:val="a0"/>
    <w:rsid w:val="00D56A17"/>
    <w:pPr>
      <w:keepLines/>
      <w:spacing w:after="0"/>
      <w:ind w:left="3600" w:hanging="720"/>
      <w:jc w:val="both"/>
    </w:pPr>
    <w:rPr>
      <w:rFonts w:ascii="Courier" w:eastAsia="맑은 고딕" w:hAnsi="Courier"/>
      <w:snapToGrid w:val="0"/>
      <w:sz w:val="22"/>
      <w:szCs w:val="20"/>
      <w:lang w:val="en-GB"/>
    </w:rPr>
  </w:style>
  <w:style w:type="paragraph" w:customStyle="1" w:styleId="Figureart">
    <w:name w:val="Figure art"/>
    <w:basedOn w:val="a0"/>
    <w:next w:val="Figuretitle"/>
    <w:rsid w:val="00D56A17"/>
    <w:pPr>
      <w:keepNext/>
      <w:spacing w:after="0"/>
      <w:jc w:val="center"/>
    </w:pPr>
    <w:rPr>
      <w:rFonts w:eastAsia="맑은 고딕"/>
      <w:szCs w:val="20"/>
      <w:lang w:val="en-GB"/>
    </w:rPr>
  </w:style>
  <w:style w:type="paragraph" w:customStyle="1" w:styleId="CODE">
    <w:name w:val="CODE"/>
    <w:basedOn w:val="a0"/>
    <w:rsid w:val="00D56A17"/>
    <w:pPr>
      <w:keepLines/>
      <w:spacing w:after="0"/>
      <w:jc w:val="both"/>
    </w:pPr>
    <w:rPr>
      <w:rFonts w:ascii="Courier New" w:eastAsia="맑은 고딕" w:hAnsi="Courier New"/>
      <w:snapToGrid w:val="0"/>
      <w:sz w:val="22"/>
      <w:szCs w:val="20"/>
      <w:lang w:val="en-GB"/>
    </w:rPr>
  </w:style>
  <w:style w:type="paragraph" w:styleId="afa">
    <w:name w:val="Block Text"/>
    <w:basedOn w:val="a0"/>
    <w:semiHidden/>
    <w:rsid w:val="00D56A17"/>
    <w:pPr>
      <w:spacing w:after="120"/>
      <w:ind w:left="1440" w:right="1440"/>
      <w:jc w:val="both"/>
    </w:pPr>
    <w:rPr>
      <w:rFonts w:eastAsia="맑은 고딕"/>
      <w:szCs w:val="20"/>
      <w:lang w:val="en-GB"/>
    </w:rPr>
  </w:style>
  <w:style w:type="paragraph" w:customStyle="1" w:styleId="StyleCopyrightStuff8ptBlack">
    <w:name w:val="Style CopyrightStuff + 8 pt Black"/>
    <w:basedOn w:val="a0"/>
    <w:rsid w:val="00D56A17"/>
    <w:pPr>
      <w:autoSpaceDE w:val="0"/>
      <w:autoSpaceDN w:val="0"/>
      <w:adjustRightInd w:val="0"/>
      <w:spacing w:before="120" w:after="0"/>
      <w:jc w:val="both"/>
    </w:pPr>
    <w:rPr>
      <w:rFonts w:eastAsia="맑은 고딕"/>
      <w:color w:val="000000"/>
      <w:sz w:val="16"/>
    </w:rPr>
  </w:style>
  <w:style w:type="paragraph" w:customStyle="1" w:styleId="Default">
    <w:name w:val="Default"/>
    <w:rsid w:val="00D56A17"/>
    <w:pPr>
      <w:widowControl w:val="0"/>
      <w:autoSpaceDE w:val="0"/>
      <w:autoSpaceDN w:val="0"/>
      <w:adjustRightInd w:val="0"/>
    </w:pPr>
    <w:rPr>
      <w:rFonts w:eastAsia="맑은 고딕"/>
      <w:color w:val="000000"/>
      <w:sz w:val="24"/>
      <w:szCs w:val="24"/>
      <w:lang w:eastAsia="ko-KR"/>
    </w:rPr>
  </w:style>
  <w:style w:type="paragraph" w:customStyle="1" w:styleId="BulletItem">
    <w:name w:val="Bullet Item"/>
    <w:rsid w:val="00D56A17"/>
    <w:pPr>
      <w:numPr>
        <w:numId w:val="17"/>
      </w:numPr>
      <w:tabs>
        <w:tab w:val="clear" w:pos="1295"/>
        <w:tab w:val="left" w:pos="227"/>
        <w:tab w:val="num" w:pos="360"/>
        <w:tab w:val="left" w:pos="454"/>
      </w:tabs>
      <w:ind w:left="0" w:firstLine="0"/>
      <w:jc w:val="both"/>
    </w:pPr>
    <w:rPr>
      <w:rFonts w:ascii="Times" w:eastAsia="맑은 고딕" w:hAnsi="Times"/>
      <w:sz w:val="22"/>
      <w:lang w:val="de-DE" w:eastAsia="de-DE"/>
    </w:rPr>
  </w:style>
  <w:style w:type="paragraph" w:customStyle="1" w:styleId="Maintext">
    <w:name w:val="Maintext"/>
    <w:rsid w:val="00D56A17"/>
    <w:pPr>
      <w:ind w:firstLine="284"/>
      <w:jc w:val="both"/>
    </w:pPr>
    <w:rPr>
      <w:rFonts w:eastAsia="맑은 고딕"/>
      <w:kern w:val="28"/>
      <w:lang w:eastAsia="ko-KR"/>
    </w:rPr>
  </w:style>
  <w:style w:type="paragraph" w:styleId="afb">
    <w:name w:val="Title"/>
    <w:basedOn w:val="a0"/>
    <w:link w:val="Char6"/>
    <w:qFormat/>
    <w:rsid w:val="00D56A17"/>
    <w:pPr>
      <w:spacing w:after="0"/>
      <w:jc w:val="center"/>
    </w:pPr>
    <w:rPr>
      <w:rFonts w:ascii="Arial" w:eastAsia="맑은 고딕" w:hAnsi="Arial" w:cs="Arial"/>
      <w:b/>
      <w:bCs/>
      <w:sz w:val="28"/>
      <w:lang w:val="de-DE"/>
    </w:rPr>
  </w:style>
  <w:style w:type="character" w:customStyle="1" w:styleId="Char6">
    <w:name w:val="제목 Char"/>
    <w:basedOn w:val="a1"/>
    <w:link w:val="afb"/>
    <w:rsid w:val="00D56A17"/>
    <w:rPr>
      <w:rFonts w:ascii="Arial" w:eastAsia="맑은 고딕" w:hAnsi="Arial" w:cs="Arial"/>
      <w:b/>
      <w:bCs/>
      <w:sz w:val="28"/>
      <w:szCs w:val="24"/>
      <w:lang w:val="de-DE"/>
    </w:rPr>
  </w:style>
  <w:style w:type="character" w:customStyle="1" w:styleId="Char7">
    <w:name w:val="Char"/>
    <w:rsid w:val="00D56A17"/>
    <w:rPr>
      <w:rFonts w:cs="Arial"/>
      <w:szCs w:val="19"/>
      <w:lang w:val="de-DE" w:eastAsia="de-DE" w:bidi="ar-SA"/>
    </w:rPr>
  </w:style>
  <w:style w:type="paragraph" w:styleId="afc">
    <w:name w:val="Normal (Web)"/>
    <w:basedOn w:val="a0"/>
    <w:uiPriority w:val="99"/>
    <w:rsid w:val="00D56A17"/>
    <w:pPr>
      <w:spacing w:before="100" w:beforeAutospacing="1" w:after="100" w:afterAutospacing="1"/>
      <w:jc w:val="both"/>
    </w:pPr>
    <w:rPr>
      <w:rFonts w:eastAsia="맑은 고딕"/>
      <w:lang w:val="en-GB"/>
    </w:rPr>
  </w:style>
  <w:style w:type="paragraph" w:styleId="24">
    <w:name w:val="Body Text Indent 2"/>
    <w:basedOn w:val="a0"/>
    <w:link w:val="2Char1"/>
    <w:rsid w:val="00D56A17"/>
    <w:pPr>
      <w:spacing w:after="0"/>
      <w:ind w:left="720" w:hanging="712"/>
      <w:jc w:val="both"/>
    </w:pPr>
    <w:rPr>
      <w:rFonts w:ascii="Arial" w:eastAsia="맑은 고딕" w:hAnsi="Arial"/>
      <w:sz w:val="16"/>
      <w:lang w:val="de-DE"/>
    </w:rPr>
  </w:style>
  <w:style w:type="character" w:customStyle="1" w:styleId="2Char1">
    <w:name w:val="본문 들여쓰기 2 Char"/>
    <w:basedOn w:val="a1"/>
    <w:link w:val="24"/>
    <w:rsid w:val="00D56A17"/>
    <w:rPr>
      <w:rFonts w:ascii="Arial" w:eastAsia="맑은 고딕" w:hAnsi="Arial"/>
      <w:sz w:val="16"/>
      <w:szCs w:val="24"/>
      <w:lang w:val="de-DE"/>
    </w:rPr>
  </w:style>
  <w:style w:type="paragraph" w:styleId="HTML">
    <w:name w:val="HTML Preformatted"/>
    <w:basedOn w:val="a0"/>
    <w:link w:val="HTMLChar"/>
    <w:rsid w:val="00D56A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pPr>
    <w:rPr>
      <w:rFonts w:ascii="Courier New" w:eastAsia="Courier New" w:hAnsi="Courier New" w:cs="Courier New"/>
      <w:sz w:val="20"/>
      <w:szCs w:val="20"/>
      <w:lang w:val="en-GB"/>
    </w:rPr>
  </w:style>
  <w:style w:type="character" w:customStyle="1" w:styleId="HTMLChar">
    <w:name w:val="미리 서식이 지정된 HTML Char"/>
    <w:basedOn w:val="a1"/>
    <w:link w:val="HTML"/>
    <w:rsid w:val="00D56A17"/>
    <w:rPr>
      <w:rFonts w:ascii="Courier New" w:eastAsia="Courier New" w:hAnsi="Courier New" w:cs="Courier New"/>
      <w:lang w:val="en-GB"/>
    </w:rPr>
  </w:style>
  <w:style w:type="paragraph" w:customStyle="1" w:styleId="Textkrper2">
    <w:name w:val="Textkörper2"/>
    <w:basedOn w:val="a0"/>
    <w:rsid w:val="00D56A17"/>
    <w:pPr>
      <w:numPr>
        <w:numId w:val="18"/>
      </w:numPr>
      <w:tabs>
        <w:tab w:val="clear" w:pos="360"/>
        <w:tab w:val="num" w:pos="405"/>
      </w:tabs>
      <w:spacing w:before="80" w:after="0" w:line="264" w:lineRule="auto"/>
      <w:ind w:left="405" w:hanging="405"/>
      <w:jc w:val="both"/>
    </w:pPr>
    <w:rPr>
      <w:rFonts w:ascii="Arial" w:eastAsia="맑은 고딕" w:hAnsi="Arial" w:cs="Arial"/>
      <w:sz w:val="20"/>
      <w:lang w:val="de-DE"/>
    </w:rPr>
  </w:style>
  <w:style w:type="character" w:customStyle="1" w:styleId="m1">
    <w:name w:val="m1"/>
    <w:rsid w:val="00D56A17"/>
    <w:rPr>
      <w:color w:val="0000FF"/>
    </w:rPr>
  </w:style>
  <w:style w:type="character" w:customStyle="1" w:styleId="pubsearchitem1">
    <w:name w:val="pubsearchitem1"/>
    <w:rsid w:val="00D56A17"/>
    <w:rPr>
      <w:shd w:val="clear" w:color="auto" w:fill="FFFF66"/>
    </w:rPr>
  </w:style>
  <w:style w:type="paragraph" w:styleId="afd">
    <w:name w:val="annotation text"/>
    <w:basedOn w:val="a0"/>
    <w:link w:val="Char8"/>
    <w:semiHidden/>
    <w:rsid w:val="00D56A17"/>
    <w:pPr>
      <w:spacing w:after="0"/>
      <w:jc w:val="both"/>
    </w:pPr>
    <w:rPr>
      <w:rFonts w:eastAsia="맑은 고딕"/>
      <w:sz w:val="20"/>
      <w:szCs w:val="20"/>
      <w:lang w:val="en-GB"/>
    </w:rPr>
  </w:style>
  <w:style w:type="character" w:customStyle="1" w:styleId="Char8">
    <w:name w:val="메모 텍스트 Char"/>
    <w:basedOn w:val="a1"/>
    <w:link w:val="afd"/>
    <w:semiHidden/>
    <w:rsid w:val="00D56A17"/>
    <w:rPr>
      <w:rFonts w:eastAsia="맑은 고딕"/>
      <w:lang w:val="en-GB"/>
    </w:rPr>
  </w:style>
  <w:style w:type="character" w:styleId="afe">
    <w:name w:val="Strong"/>
    <w:qFormat/>
    <w:rsid w:val="00D56A17"/>
    <w:rPr>
      <w:b/>
      <w:bCs/>
    </w:rPr>
  </w:style>
  <w:style w:type="character" w:customStyle="1" w:styleId="moz-txt-citetags">
    <w:name w:val="moz-txt-citetags"/>
    <w:rsid w:val="00D56A17"/>
  </w:style>
  <w:style w:type="paragraph" w:customStyle="1" w:styleId="heading3">
    <w:name w:val="heading3"/>
    <w:basedOn w:val="a0"/>
    <w:next w:val="a0"/>
    <w:rsid w:val="00D56A17"/>
    <w:pPr>
      <w:keepNext/>
      <w:keepLines/>
      <w:tabs>
        <w:tab w:val="left" w:pos="284"/>
      </w:tabs>
      <w:suppressAutoHyphens/>
      <w:overflowPunct w:val="0"/>
      <w:autoSpaceDE w:val="0"/>
      <w:autoSpaceDN w:val="0"/>
      <w:adjustRightInd w:val="0"/>
      <w:spacing w:before="320" w:after="160" w:line="220" w:lineRule="exact"/>
      <w:jc w:val="both"/>
      <w:textAlignment w:val="baseline"/>
    </w:pPr>
    <w:rPr>
      <w:rFonts w:ascii="Helvetica" w:eastAsia="맑은 고딕" w:hAnsi="Helvetica"/>
      <w:b/>
      <w:i/>
      <w:sz w:val="22"/>
      <w:szCs w:val="20"/>
      <w:lang w:eastAsia="de-DE"/>
    </w:rPr>
  </w:style>
  <w:style w:type="paragraph" w:customStyle="1" w:styleId="figlegend">
    <w:name w:val="figlegend"/>
    <w:basedOn w:val="a0"/>
    <w:next w:val="a0"/>
    <w:rsid w:val="00D56A17"/>
    <w:pPr>
      <w:keepNext/>
      <w:keepLines/>
      <w:overflowPunct w:val="0"/>
      <w:autoSpaceDE w:val="0"/>
      <w:autoSpaceDN w:val="0"/>
      <w:adjustRightInd w:val="0"/>
      <w:spacing w:before="120" w:after="120"/>
      <w:jc w:val="both"/>
      <w:textAlignment w:val="baseline"/>
    </w:pPr>
    <w:rPr>
      <w:rFonts w:ascii="Times" w:eastAsia="맑은 고딕" w:hAnsi="Times"/>
      <w:sz w:val="20"/>
      <w:szCs w:val="20"/>
      <w:lang w:eastAsia="de-DE"/>
    </w:rPr>
  </w:style>
  <w:style w:type="paragraph" w:customStyle="1" w:styleId="tablenotes">
    <w:name w:val="tablenotes"/>
    <w:basedOn w:val="a0"/>
    <w:next w:val="a0"/>
    <w:rsid w:val="00D56A17"/>
    <w:pPr>
      <w:widowControl w:val="0"/>
      <w:overflowPunct w:val="0"/>
      <w:autoSpaceDE w:val="0"/>
      <w:autoSpaceDN w:val="0"/>
      <w:adjustRightInd w:val="0"/>
      <w:spacing w:after="0"/>
      <w:jc w:val="both"/>
      <w:textAlignment w:val="baseline"/>
    </w:pPr>
    <w:rPr>
      <w:rFonts w:ascii="Times" w:eastAsia="맑은 고딕" w:hAnsi="Times"/>
      <w:sz w:val="20"/>
      <w:szCs w:val="20"/>
      <w:lang w:val="de-DE" w:eastAsia="de-DE"/>
    </w:rPr>
  </w:style>
  <w:style w:type="paragraph" w:customStyle="1" w:styleId="figurelegend">
    <w:name w:val="figure legend"/>
    <w:basedOn w:val="a0"/>
    <w:next w:val="a0"/>
    <w:rsid w:val="00D56A17"/>
    <w:pPr>
      <w:keepLines/>
      <w:overflowPunct w:val="0"/>
      <w:autoSpaceDE w:val="0"/>
      <w:autoSpaceDN w:val="0"/>
      <w:adjustRightInd w:val="0"/>
      <w:spacing w:before="120" w:after="120"/>
      <w:jc w:val="both"/>
      <w:textAlignment w:val="baseline"/>
    </w:pPr>
    <w:rPr>
      <w:rFonts w:ascii="Times" w:eastAsia="맑은 고딕" w:hAnsi="Times"/>
      <w:sz w:val="20"/>
      <w:szCs w:val="20"/>
      <w:lang w:eastAsia="de-DE"/>
    </w:rPr>
  </w:style>
  <w:style w:type="paragraph" w:customStyle="1" w:styleId="reference">
    <w:name w:val="reference"/>
    <w:basedOn w:val="a0"/>
    <w:link w:val="referenceZchn"/>
    <w:rsid w:val="00D56A17"/>
    <w:pPr>
      <w:tabs>
        <w:tab w:val="left" w:pos="340"/>
      </w:tabs>
      <w:overflowPunct w:val="0"/>
      <w:autoSpaceDE w:val="0"/>
      <w:autoSpaceDN w:val="0"/>
      <w:adjustRightInd w:val="0"/>
      <w:spacing w:after="120"/>
      <w:ind w:left="340" w:hanging="340"/>
      <w:jc w:val="both"/>
      <w:textAlignment w:val="baseline"/>
    </w:pPr>
    <w:rPr>
      <w:rFonts w:ascii="Times" w:eastAsia="맑은 고딕" w:hAnsi="Times"/>
      <w:sz w:val="20"/>
      <w:szCs w:val="20"/>
      <w:lang w:eastAsia="de-DE"/>
    </w:rPr>
  </w:style>
  <w:style w:type="character" w:customStyle="1" w:styleId="referenceZchn">
    <w:name w:val="reference Zchn"/>
    <w:link w:val="reference"/>
    <w:rsid w:val="00D56A17"/>
    <w:rPr>
      <w:rFonts w:ascii="Times" w:eastAsia="맑은 고딕" w:hAnsi="Times"/>
      <w:lang w:eastAsia="de-DE"/>
    </w:rPr>
  </w:style>
  <w:style w:type="paragraph" w:customStyle="1" w:styleId="Firstparagraph">
    <w:name w:val="First paragraph"/>
    <w:basedOn w:val="a0"/>
    <w:next w:val="a0"/>
    <w:rsid w:val="00D56A17"/>
    <w:pPr>
      <w:tabs>
        <w:tab w:val="left" w:pos="4706"/>
      </w:tabs>
      <w:overflowPunct w:val="0"/>
      <w:autoSpaceDE w:val="0"/>
      <w:autoSpaceDN w:val="0"/>
      <w:adjustRightInd w:val="0"/>
      <w:spacing w:after="0" w:line="240" w:lineRule="exact"/>
      <w:jc w:val="both"/>
      <w:textAlignment w:val="baseline"/>
    </w:pPr>
    <w:rPr>
      <w:rFonts w:eastAsia="맑은 고딕"/>
      <w:sz w:val="22"/>
      <w:szCs w:val="20"/>
    </w:rPr>
  </w:style>
  <w:style w:type="character" w:customStyle="1" w:styleId="FirstparagraphZchn">
    <w:name w:val="First paragraph Zchn"/>
    <w:rsid w:val="00D56A17"/>
    <w:rPr>
      <w:sz w:val="22"/>
      <w:lang w:val="en-US" w:eastAsia="en-US" w:bidi="ar-SA"/>
    </w:rPr>
  </w:style>
  <w:style w:type="paragraph" w:customStyle="1" w:styleId="Figurecaption">
    <w:name w:val="Figure caption"/>
    <w:basedOn w:val="a0"/>
    <w:next w:val="a0"/>
    <w:rsid w:val="00D56A17"/>
    <w:pPr>
      <w:overflowPunct w:val="0"/>
      <w:autoSpaceDE w:val="0"/>
      <w:autoSpaceDN w:val="0"/>
      <w:adjustRightInd w:val="0"/>
      <w:spacing w:after="0" w:line="220" w:lineRule="exact"/>
      <w:jc w:val="both"/>
      <w:textAlignment w:val="baseline"/>
    </w:pPr>
    <w:rPr>
      <w:rFonts w:eastAsia="맑은 고딕"/>
      <w:sz w:val="20"/>
      <w:szCs w:val="20"/>
    </w:rPr>
  </w:style>
  <w:style w:type="paragraph" w:customStyle="1" w:styleId="Referencetext">
    <w:name w:val="Reference text"/>
    <w:basedOn w:val="a0"/>
    <w:rsid w:val="00D56A17"/>
    <w:pPr>
      <w:overflowPunct w:val="0"/>
      <w:autoSpaceDE w:val="0"/>
      <w:autoSpaceDN w:val="0"/>
      <w:adjustRightInd w:val="0"/>
      <w:spacing w:after="0" w:line="220" w:lineRule="exact"/>
      <w:ind w:left="230" w:hanging="230"/>
      <w:jc w:val="both"/>
      <w:textAlignment w:val="baseline"/>
    </w:pPr>
    <w:rPr>
      <w:rFonts w:eastAsia="맑은 고딕"/>
      <w:sz w:val="20"/>
      <w:szCs w:val="20"/>
    </w:rPr>
  </w:style>
  <w:style w:type="character" w:styleId="aff">
    <w:name w:val="Emphasis"/>
    <w:qFormat/>
    <w:rsid w:val="00D56A17"/>
    <w:rPr>
      <w:i/>
      <w:iCs/>
    </w:rPr>
  </w:style>
  <w:style w:type="character" w:customStyle="1" w:styleId="technicalcommitteestandardslist-content1">
    <w:name w:val="technicalcommitteestandardslist-content1"/>
    <w:rsid w:val="00D56A17"/>
    <w:rPr>
      <w:rFonts w:ascii="Verdana" w:hAnsi="Verdana" w:hint="default"/>
      <w:color w:val="002597"/>
      <w:sz w:val="16"/>
      <w:szCs w:val="16"/>
    </w:rPr>
  </w:style>
  <w:style w:type="paragraph" w:customStyle="1" w:styleId="b">
    <w:name w:val="b"/>
    <w:basedOn w:val="a0"/>
    <w:rsid w:val="00D56A17"/>
    <w:pPr>
      <w:spacing w:before="100" w:beforeAutospacing="1" w:after="100" w:afterAutospacing="1"/>
      <w:jc w:val="both"/>
    </w:pPr>
    <w:rPr>
      <w:rFonts w:ascii="Courier New" w:eastAsia="맑은 고딕" w:hAnsi="Courier New" w:cs="Courier New"/>
      <w:b/>
      <w:bCs/>
      <w:color w:val="FF0000"/>
      <w:lang w:val="en-GB"/>
    </w:rPr>
  </w:style>
  <w:style w:type="paragraph" w:customStyle="1" w:styleId="e">
    <w:name w:val="e"/>
    <w:basedOn w:val="a0"/>
    <w:rsid w:val="00D56A17"/>
    <w:pPr>
      <w:spacing w:before="100" w:beforeAutospacing="1" w:after="100" w:afterAutospacing="1"/>
      <w:ind w:left="240" w:right="240" w:hanging="240"/>
      <w:jc w:val="both"/>
    </w:pPr>
    <w:rPr>
      <w:rFonts w:eastAsia="맑은 고딕"/>
      <w:lang w:val="en-GB"/>
    </w:rPr>
  </w:style>
  <w:style w:type="paragraph" w:customStyle="1" w:styleId="k">
    <w:name w:val="k"/>
    <w:basedOn w:val="a0"/>
    <w:rsid w:val="00D56A17"/>
    <w:pPr>
      <w:spacing w:before="100" w:beforeAutospacing="1" w:after="100" w:afterAutospacing="1"/>
      <w:ind w:left="240" w:right="240" w:hanging="240"/>
      <w:jc w:val="both"/>
    </w:pPr>
    <w:rPr>
      <w:rFonts w:eastAsia="맑은 고딕"/>
      <w:lang w:val="en-GB"/>
    </w:rPr>
  </w:style>
  <w:style w:type="paragraph" w:customStyle="1" w:styleId="t">
    <w:name w:val="t"/>
    <w:basedOn w:val="a0"/>
    <w:rsid w:val="00D56A17"/>
    <w:pPr>
      <w:spacing w:before="100" w:beforeAutospacing="1" w:after="100" w:afterAutospacing="1"/>
      <w:jc w:val="both"/>
    </w:pPr>
    <w:rPr>
      <w:rFonts w:eastAsia="맑은 고딕"/>
      <w:color w:val="990000"/>
      <w:lang w:val="en-GB"/>
    </w:rPr>
  </w:style>
  <w:style w:type="paragraph" w:customStyle="1" w:styleId="xt">
    <w:name w:val="xt"/>
    <w:basedOn w:val="a0"/>
    <w:rsid w:val="00D56A17"/>
    <w:pPr>
      <w:spacing w:before="100" w:beforeAutospacing="1" w:after="100" w:afterAutospacing="1"/>
      <w:jc w:val="both"/>
    </w:pPr>
    <w:rPr>
      <w:rFonts w:eastAsia="맑은 고딕"/>
      <w:color w:val="990099"/>
      <w:lang w:val="en-GB"/>
    </w:rPr>
  </w:style>
  <w:style w:type="paragraph" w:customStyle="1" w:styleId="dt">
    <w:name w:val="dt"/>
    <w:basedOn w:val="a0"/>
    <w:rsid w:val="00D56A17"/>
    <w:pPr>
      <w:spacing w:before="100" w:beforeAutospacing="1" w:after="100" w:afterAutospacing="1"/>
      <w:jc w:val="both"/>
    </w:pPr>
    <w:rPr>
      <w:rFonts w:eastAsia="맑은 고딕"/>
      <w:color w:val="008000"/>
      <w:lang w:val="en-GB"/>
    </w:rPr>
  </w:style>
  <w:style w:type="paragraph" w:customStyle="1" w:styleId="tx">
    <w:name w:val="tx"/>
    <w:basedOn w:val="a0"/>
    <w:rsid w:val="00D56A17"/>
    <w:pPr>
      <w:spacing w:before="100" w:beforeAutospacing="1" w:after="100" w:afterAutospacing="1"/>
      <w:jc w:val="both"/>
    </w:pPr>
    <w:rPr>
      <w:rFonts w:eastAsia="맑은 고딕"/>
      <w:b/>
      <w:bCs/>
      <w:lang w:val="en-GB"/>
    </w:rPr>
  </w:style>
  <w:style w:type="paragraph" w:customStyle="1" w:styleId="db">
    <w:name w:val="db"/>
    <w:basedOn w:val="a0"/>
    <w:rsid w:val="00D56A17"/>
    <w:pPr>
      <w:pBdr>
        <w:left w:val="single" w:sz="4" w:space="4" w:color="CCCCCC"/>
      </w:pBdr>
      <w:spacing w:after="0"/>
      <w:ind w:left="240"/>
      <w:jc w:val="both"/>
    </w:pPr>
    <w:rPr>
      <w:rFonts w:ascii="Courier" w:eastAsia="맑은 고딕" w:hAnsi="Courier"/>
      <w:lang w:val="en-GB"/>
    </w:rPr>
  </w:style>
  <w:style w:type="paragraph" w:customStyle="1" w:styleId="di">
    <w:name w:val="di"/>
    <w:basedOn w:val="a0"/>
    <w:rsid w:val="00D56A17"/>
    <w:pPr>
      <w:spacing w:before="100" w:beforeAutospacing="1" w:after="100" w:afterAutospacing="1"/>
      <w:jc w:val="both"/>
    </w:pPr>
    <w:rPr>
      <w:rFonts w:ascii="Courier" w:eastAsia="맑은 고딕" w:hAnsi="Courier"/>
      <w:lang w:val="en-GB"/>
    </w:rPr>
  </w:style>
  <w:style w:type="paragraph" w:customStyle="1" w:styleId="d">
    <w:name w:val="d"/>
    <w:basedOn w:val="a0"/>
    <w:rsid w:val="00D56A17"/>
    <w:pPr>
      <w:spacing w:before="100" w:beforeAutospacing="1" w:after="100" w:afterAutospacing="1"/>
      <w:jc w:val="both"/>
    </w:pPr>
    <w:rPr>
      <w:rFonts w:eastAsia="맑은 고딕"/>
      <w:color w:val="0000FF"/>
      <w:lang w:val="en-GB"/>
    </w:rPr>
  </w:style>
  <w:style w:type="paragraph" w:customStyle="1" w:styleId="cb">
    <w:name w:val="cb"/>
    <w:basedOn w:val="a0"/>
    <w:rsid w:val="00D56A17"/>
    <w:pPr>
      <w:spacing w:after="0"/>
      <w:ind w:left="240"/>
      <w:jc w:val="both"/>
    </w:pPr>
    <w:rPr>
      <w:rFonts w:ascii="Courier" w:eastAsia="맑은 고딕" w:hAnsi="Courier"/>
      <w:color w:val="888888"/>
      <w:lang w:val="en-GB"/>
    </w:rPr>
  </w:style>
  <w:style w:type="paragraph" w:customStyle="1" w:styleId="ci">
    <w:name w:val="ci"/>
    <w:basedOn w:val="a0"/>
    <w:rsid w:val="00D56A17"/>
    <w:pPr>
      <w:spacing w:before="100" w:beforeAutospacing="1" w:after="100" w:afterAutospacing="1"/>
      <w:jc w:val="both"/>
    </w:pPr>
    <w:rPr>
      <w:rFonts w:ascii="Courier" w:eastAsia="맑은 고딕" w:hAnsi="Courier"/>
      <w:color w:val="888888"/>
      <w:lang w:val="en-GB"/>
    </w:rPr>
  </w:style>
  <w:style w:type="character" w:customStyle="1" w:styleId="t1">
    <w:name w:val="t1"/>
    <w:rsid w:val="00D56A17"/>
    <w:rPr>
      <w:color w:val="990000"/>
    </w:rPr>
  </w:style>
  <w:style w:type="character" w:customStyle="1" w:styleId="ci1">
    <w:name w:val="ci1"/>
    <w:rsid w:val="00D56A17"/>
    <w:rPr>
      <w:rFonts w:ascii="Courier" w:hAnsi="Courier" w:hint="default"/>
      <w:color w:val="888888"/>
      <w:sz w:val="24"/>
      <w:szCs w:val="24"/>
    </w:rPr>
  </w:style>
  <w:style w:type="character" w:customStyle="1" w:styleId="b1">
    <w:name w:val="b1"/>
    <w:rsid w:val="00D56A17"/>
    <w:rPr>
      <w:rFonts w:ascii="Courier New" w:hAnsi="Courier New" w:cs="Courier New" w:hint="default"/>
      <w:b/>
      <w:bCs/>
      <w:strike w:val="0"/>
      <w:dstrike w:val="0"/>
      <w:color w:val="FF0000"/>
      <w:u w:val="none"/>
      <w:effect w:val="none"/>
    </w:rPr>
  </w:style>
  <w:style w:type="character" w:customStyle="1" w:styleId="tx1">
    <w:name w:val="tx1"/>
    <w:rsid w:val="00D56A17"/>
    <w:rPr>
      <w:b/>
      <w:bCs/>
    </w:rPr>
  </w:style>
  <w:style w:type="paragraph" w:customStyle="1" w:styleId="Lliterature">
    <w:name w:val="Lliterature"/>
    <w:basedOn w:val="a0"/>
    <w:rsid w:val="00D56A17"/>
    <w:pPr>
      <w:tabs>
        <w:tab w:val="left" w:pos="425"/>
      </w:tabs>
      <w:autoSpaceDE w:val="0"/>
      <w:autoSpaceDN w:val="0"/>
      <w:spacing w:before="40" w:after="0" w:line="240" w:lineRule="exact"/>
      <w:ind w:left="567" w:hanging="567"/>
      <w:jc w:val="both"/>
    </w:pPr>
    <w:rPr>
      <w:rFonts w:eastAsia="맑은 고딕"/>
      <w:sz w:val="22"/>
      <w:szCs w:val="22"/>
      <w:lang w:val="de-DE" w:eastAsia="de-DE"/>
    </w:rPr>
  </w:style>
  <w:style w:type="character" w:customStyle="1" w:styleId="c">
    <w:name w:val="c"/>
    <w:rsid w:val="00D56A17"/>
  </w:style>
  <w:style w:type="character" w:customStyle="1" w:styleId="cb1">
    <w:name w:val="cb1"/>
    <w:rsid w:val="00D56A17"/>
    <w:rPr>
      <w:rFonts w:ascii="Courier" w:hAnsi="Courier" w:hint="default"/>
      <w:color w:val="888888"/>
      <w:w w:val="0"/>
      <w:sz w:val="24"/>
      <w:szCs w:val="24"/>
    </w:rPr>
  </w:style>
  <w:style w:type="character" w:customStyle="1" w:styleId="pi1">
    <w:name w:val="pi1"/>
    <w:rsid w:val="00D56A17"/>
    <w:rPr>
      <w:color w:val="0000FF"/>
    </w:rPr>
  </w:style>
  <w:style w:type="character" w:customStyle="1" w:styleId="ns1">
    <w:name w:val="ns1"/>
    <w:rsid w:val="00D56A17"/>
    <w:rPr>
      <w:color w:val="FF0000"/>
    </w:rPr>
  </w:style>
  <w:style w:type="paragraph" w:customStyle="1" w:styleId="Beitragstitel">
    <w:name w:val="Beitragstitel"/>
    <w:basedOn w:val="Default"/>
    <w:next w:val="Default"/>
    <w:rsid w:val="00D56A17"/>
    <w:pPr>
      <w:widowControl/>
      <w:spacing w:after="240"/>
    </w:pPr>
    <w:rPr>
      <w:color w:val="auto"/>
      <w:lang w:eastAsia="en-US"/>
    </w:rPr>
  </w:style>
  <w:style w:type="paragraph" w:customStyle="1" w:styleId="Vorbemerkungen">
    <w:name w:val="Vorbemerkungen"/>
    <w:basedOn w:val="aff0"/>
    <w:next w:val="23"/>
    <w:rsid w:val="00D56A17"/>
    <w:pPr>
      <w:numPr>
        <w:numId w:val="19"/>
      </w:numPr>
      <w:tabs>
        <w:tab w:val="clear" w:pos="1968"/>
        <w:tab w:val="num" w:pos="720"/>
        <w:tab w:val="left" w:pos="851"/>
      </w:tabs>
      <w:spacing w:before="240" w:after="240" w:line="264" w:lineRule="auto"/>
      <w:ind w:left="851" w:hanging="851"/>
    </w:pPr>
    <w:rPr>
      <w:b/>
      <w:lang w:val="en-US"/>
    </w:rPr>
  </w:style>
  <w:style w:type="paragraph" w:styleId="aff0">
    <w:name w:val="Normal Indent"/>
    <w:basedOn w:val="a0"/>
    <w:rsid w:val="00D56A17"/>
    <w:pPr>
      <w:spacing w:after="0"/>
      <w:ind w:left="708"/>
      <w:jc w:val="both"/>
    </w:pPr>
    <w:rPr>
      <w:rFonts w:eastAsia="맑은 고딕"/>
      <w:lang w:val="en-GB"/>
    </w:rPr>
  </w:style>
  <w:style w:type="paragraph" w:customStyle="1" w:styleId="ns">
    <w:name w:val="ns"/>
    <w:basedOn w:val="a0"/>
    <w:rsid w:val="00D56A17"/>
    <w:pPr>
      <w:spacing w:before="100" w:beforeAutospacing="1" w:after="100" w:afterAutospacing="1"/>
      <w:jc w:val="both"/>
    </w:pPr>
    <w:rPr>
      <w:rFonts w:eastAsia="맑은 고딕"/>
      <w:color w:val="FF0000"/>
      <w:lang w:val="en-GB"/>
    </w:rPr>
  </w:style>
  <w:style w:type="paragraph" w:customStyle="1" w:styleId="m">
    <w:name w:val="m"/>
    <w:basedOn w:val="a0"/>
    <w:rsid w:val="00D56A17"/>
    <w:pPr>
      <w:spacing w:before="100" w:beforeAutospacing="1" w:after="100" w:afterAutospacing="1"/>
      <w:jc w:val="both"/>
    </w:pPr>
    <w:rPr>
      <w:rFonts w:eastAsia="맑은 고딕"/>
      <w:color w:val="0000FF"/>
      <w:lang w:val="en-GB"/>
    </w:rPr>
  </w:style>
  <w:style w:type="paragraph" w:customStyle="1" w:styleId="pi">
    <w:name w:val="pi"/>
    <w:basedOn w:val="a0"/>
    <w:rsid w:val="00D56A17"/>
    <w:pPr>
      <w:spacing w:before="100" w:beforeAutospacing="1" w:after="100" w:afterAutospacing="1"/>
      <w:jc w:val="both"/>
    </w:pPr>
    <w:rPr>
      <w:rFonts w:eastAsia="맑은 고딕"/>
      <w:color w:val="0000FF"/>
      <w:lang w:val="en-GB"/>
    </w:rPr>
  </w:style>
  <w:style w:type="paragraph" w:customStyle="1" w:styleId="FunotentextFootnote">
    <w:name w:val="Fußnotentext.Footnote"/>
    <w:basedOn w:val="a0"/>
    <w:rsid w:val="00D56A17"/>
    <w:pPr>
      <w:tabs>
        <w:tab w:val="left" w:pos="170"/>
      </w:tabs>
      <w:overflowPunct w:val="0"/>
      <w:autoSpaceDE w:val="0"/>
      <w:autoSpaceDN w:val="0"/>
      <w:adjustRightInd w:val="0"/>
      <w:spacing w:after="0"/>
      <w:ind w:left="170" w:hanging="170"/>
      <w:jc w:val="both"/>
      <w:textAlignment w:val="baseline"/>
    </w:pPr>
    <w:rPr>
      <w:rFonts w:ascii="Times" w:eastAsia="맑은 고딕" w:hAnsi="Times"/>
      <w:sz w:val="20"/>
      <w:szCs w:val="20"/>
      <w:lang w:eastAsia="de-DE"/>
    </w:rPr>
  </w:style>
  <w:style w:type="paragraph" w:customStyle="1" w:styleId="p1a">
    <w:name w:val="p1a"/>
    <w:basedOn w:val="a0"/>
    <w:next w:val="a0"/>
    <w:link w:val="p1aZchn"/>
    <w:rsid w:val="00D56A17"/>
    <w:pPr>
      <w:overflowPunct w:val="0"/>
      <w:autoSpaceDE w:val="0"/>
      <w:autoSpaceDN w:val="0"/>
      <w:adjustRightInd w:val="0"/>
      <w:spacing w:after="0"/>
      <w:jc w:val="both"/>
      <w:textAlignment w:val="baseline"/>
    </w:pPr>
    <w:rPr>
      <w:rFonts w:ascii="Times" w:eastAsia="맑은 고딕" w:hAnsi="Times"/>
      <w:sz w:val="22"/>
      <w:szCs w:val="20"/>
      <w:lang w:eastAsia="de-DE"/>
    </w:rPr>
  </w:style>
  <w:style w:type="character" w:customStyle="1" w:styleId="p1aZchn">
    <w:name w:val="p1a Zchn"/>
    <w:link w:val="p1a"/>
    <w:rsid w:val="00D56A17"/>
    <w:rPr>
      <w:rFonts w:ascii="Times" w:eastAsia="맑은 고딕" w:hAnsi="Times"/>
      <w:sz w:val="22"/>
      <w:lang w:eastAsia="de-DE"/>
    </w:rPr>
  </w:style>
  <w:style w:type="paragraph" w:customStyle="1" w:styleId="NumberedItem">
    <w:name w:val="Numbered Item"/>
    <w:basedOn w:val="a0"/>
    <w:rsid w:val="00D56A17"/>
    <w:pPr>
      <w:tabs>
        <w:tab w:val="num" w:pos="360"/>
      </w:tabs>
      <w:spacing w:after="0"/>
      <w:ind w:left="454" w:hanging="227"/>
      <w:jc w:val="both"/>
    </w:pPr>
    <w:rPr>
      <w:rFonts w:ascii="Times" w:eastAsia="맑은 고딕" w:hAnsi="Times"/>
      <w:sz w:val="22"/>
      <w:szCs w:val="20"/>
      <w:lang w:val="de-DE" w:eastAsia="de-DE"/>
    </w:rPr>
  </w:style>
  <w:style w:type="paragraph" w:customStyle="1" w:styleId="heading1">
    <w:name w:val="heading1"/>
    <w:basedOn w:val="a0"/>
    <w:next w:val="p1a"/>
    <w:link w:val="heading1Zchn"/>
    <w:rsid w:val="00D56A17"/>
    <w:pPr>
      <w:keepNext/>
      <w:keepLines/>
      <w:tabs>
        <w:tab w:val="left" w:pos="454"/>
      </w:tabs>
      <w:suppressAutoHyphens/>
      <w:overflowPunct w:val="0"/>
      <w:autoSpaceDE w:val="0"/>
      <w:autoSpaceDN w:val="0"/>
      <w:adjustRightInd w:val="0"/>
      <w:spacing w:before="520" w:after="280" w:line="280" w:lineRule="exact"/>
      <w:jc w:val="both"/>
      <w:textAlignment w:val="baseline"/>
    </w:pPr>
    <w:rPr>
      <w:rFonts w:ascii="Helvetica" w:eastAsia="맑은 고딕" w:hAnsi="Helvetica"/>
      <w:b/>
      <w:szCs w:val="20"/>
      <w:lang w:eastAsia="de-DE"/>
    </w:rPr>
  </w:style>
  <w:style w:type="character" w:customStyle="1" w:styleId="heading1Zchn">
    <w:name w:val="heading1 Zchn"/>
    <w:link w:val="heading1"/>
    <w:rsid w:val="00D56A17"/>
    <w:rPr>
      <w:rFonts w:ascii="Helvetica" w:eastAsia="맑은 고딕" w:hAnsi="Helvetica"/>
      <w:b/>
      <w:sz w:val="24"/>
      <w:lang w:eastAsia="de-DE"/>
    </w:rPr>
  </w:style>
  <w:style w:type="paragraph" w:customStyle="1" w:styleId="heading2">
    <w:name w:val="heading2"/>
    <w:basedOn w:val="a0"/>
    <w:next w:val="p1a"/>
    <w:rsid w:val="00D56A17"/>
    <w:pPr>
      <w:keepNext/>
      <w:keepLines/>
      <w:tabs>
        <w:tab w:val="left" w:pos="510"/>
      </w:tabs>
      <w:suppressAutoHyphens/>
      <w:overflowPunct w:val="0"/>
      <w:autoSpaceDE w:val="0"/>
      <w:autoSpaceDN w:val="0"/>
      <w:adjustRightInd w:val="0"/>
      <w:spacing w:before="440" w:after="220" w:line="240" w:lineRule="exact"/>
      <w:jc w:val="both"/>
      <w:textAlignment w:val="baseline"/>
    </w:pPr>
    <w:rPr>
      <w:rFonts w:ascii="Helvetica" w:eastAsia="맑은 고딕" w:hAnsi="Helvetica"/>
      <w:b/>
      <w:sz w:val="22"/>
      <w:szCs w:val="20"/>
      <w:lang w:eastAsia="de-DE"/>
    </w:rPr>
  </w:style>
  <w:style w:type="paragraph" w:customStyle="1" w:styleId="FigureandTable">
    <w:name w:val="Figure and Table"/>
    <w:link w:val="FigureandTableZchn"/>
    <w:autoRedefine/>
    <w:rsid w:val="00D56A17"/>
    <w:pPr>
      <w:spacing w:before="120" w:after="120"/>
      <w:jc w:val="center"/>
    </w:pPr>
    <w:rPr>
      <w:rFonts w:ascii="Arial" w:eastAsia="맑은 고딕" w:hAnsi="Arial"/>
      <w:b/>
      <w:kern w:val="28"/>
      <w:sz w:val="16"/>
      <w:lang w:val="en-GB" w:eastAsia="ko-KR"/>
    </w:rPr>
  </w:style>
  <w:style w:type="character" w:customStyle="1" w:styleId="FigureandTableZchn">
    <w:name w:val="Figure and Table Zchn"/>
    <w:link w:val="FigureandTable"/>
    <w:rsid w:val="00D56A17"/>
    <w:rPr>
      <w:rFonts w:ascii="Arial" w:eastAsia="맑은 고딕" w:hAnsi="Arial"/>
      <w:b/>
      <w:kern w:val="28"/>
      <w:sz w:val="16"/>
      <w:lang w:val="en-GB" w:eastAsia="ko-KR"/>
    </w:rPr>
  </w:style>
  <w:style w:type="paragraph" w:customStyle="1" w:styleId="FigureandCaptionCaptions">
    <w:name w:val="Figure and Caption Captions"/>
    <w:basedOn w:val="a0"/>
    <w:link w:val="FigureandCaptionCaptionsZchn"/>
    <w:rsid w:val="00D56A17"/>
    <w:pPr>
      <w:spacing w:before="120" w:after="120"/>
      <w:jc w:val="center"/>
    </w:pPr>
    <w:rPr>
      <w:rFonts w:ascii="Helvetica" w:eastAsia="맑은 고딕" w:hAnsi="Helvetica"/>
      <w:b/>
      <w:sz w:val="16"/>
      <w:szCs w:val="20"/>
    </w:rPr>
  </w:style>
  <w:style w:type="character" w:customStyle="1" w:styleId="FigureandCaptionCaptionsZchn">
    <w:name w:val="Figure and Caption Captions Zchn"/>
    <w:link w:val="FigureandCaptionCaptions"/>
    <w:rsid w:val="00D56A17"/>
    <w:rPr>
      <w:rFonts w:ascii="Helvetica" w:eastAsia="맑은 고딕" w:hAnsi="Helvetica"/>
      <w:b/>
      <w:sz w:val="16"/>
    </w:rPr>
  </w:style>
  <w:style w:type="paragraph" w:customStyle="1" w:styleId="zzForward">
    <w:name w:val="zzForward"/>
    <w:basedOn w:val="1"/>
    <w:rsid w:val="00D56A17"/>
    <w:pPr>
      <w:numPr>
        <w:numId w:val="6"/>
      </w:numPr>
      <w:tabs>
        <w:tab w:val="left" w:pos="851"/>
      </w:tabs>
      <w:spacing w:before="240" w:after="120" w:line="264" w:lineRule="auto"/>
      <w:jc w:val="both"/>
    </w:pPr>
    <w:rPr>
      <w:rFonts w:eastAsia="맑은 고딕" w:cs="Arial"/>
      <w:caps/>
      <w:sz w:val="24"/>
      <w:lang w:val="en-GB"/>
    </w:rPr>
  </w:style>
  <w:style w:type="paragraph" w:customStyle="1" w:styleId="petit">
    <w:name w:val="petit"/>
    <w:basedOn w:val="a0"/>
    <w:link w:val="petitZchn"/>
    <w:rsid w:val="00D56A17"/>
    <w:pPr>
      <w:overflowPunct w:val="0"/>
      <w:autoSpaceDE w:val="0"/>
      <w:autoSpaceDN w:val="0"/>
      <w:adjustRightInd w:val="0"/>
      <w:spacing w:after="0"/>
      <w:ind w:firstLine="227"/>
      <w:jc w:val="both"/>
      <w:textAlignment w:val="baseline"/>
    </w:pPr>
    <w:rPr>
      <w:rFonts w:ascii="Times" w:eastAsia="맑은 고딕" w:hAnsi="Times"/>
      <w:sz w:val="20"/>
      <w:szCs w:val="20"/>
      <w:lang w:eastAsia="de-DE"/>
    </w:rPr>
  </w:style>
  <w:style w:type="character" w:customStyle="1" w:styleId="petitZchn">
    <w:name w:val="petit Zchn"/>
    <w:link w:val="petit"/>
    <w:rsid w:val="00D56A17"/>
    <w:rPr>
      <w:rFonts w:ascii="Times" w:eastAsia="맑은 고딕" w:hAnsi="Times"/>
      <w:lang w:eastAsia="de-DE"/>
    </w:rPr>
  </w:style>
  <w:style w:type="paragraph" w:styleId="aff1">
    <w:name w:val="annotation subject"/>
    <w:basedOn w:val="afd"/>
    <w:next w:val="afd"/>
    <w:link w:val="Char9"/>
    <w:rsid w:val="00D56A17"/>
    <w:rPr>
      <w:b/>
      <w:bCs/>
    </w:rPr>
  </w:style>
  <w:style w:type="character" w:customStyle="1" w:styleId="Char9">
    <w:name w:val="메모 주제 Char"/>
    <w:basedOn w:val="Char8"/>
    <w:link w:val="aff1"/>
    <w:rsid w:val="00D56A17"/>
    <w:rPr>
      <w:rFonts w:eastAsia="맑은 고딕"/>
      <w:b/>
      <w:bCs/>
      <w:lang w:val="en-GB"/>
    </w:rPr>
  </w:style>
  <w:style w:type="paragraph" w:styleId="aff2">
    <w:name w:val="Revision"/>
    <w:hidden/>
    <w:uiPriority w:val="99"/>
    <w:semiHidden/>
    <w:rsid w:val="00D56A17"/>
    <w:rPr>
      <w:rFonts w:eastAsia="맑은 고딕"/>
      <w:sz w:val="24"/>
      <w:lang w:val="en-GB"/>
    </w:rPr>
  </w:style>
  <w:style w:type="paragraph" w:styleId="aff3">
    <w:name w:val="Date"/>
    <w:basedOn w:val="a0"/>
    <w:next w:val="a0"/>
    <w:link w:val="Chara"/>
    <w:uiPriority w:val="99"/>
    <w:semiHidden/>
    <w:unhideWhenUsed/>
    <w:rsid w:val="00D56A17"/>
    <w:pPr>
      <w:spacing w:after="120"/>
      <w:jc w:val="both"/>
    </w:pPr>
    <w:rPr>
      <w:rFonts w:eastAsia="맑은 고딕"/>
      <w:szCs w:val="20"/>
      <w:lang w:val="en-GB"/>
    </w:rPr>
  </w:style>
  <w:style w:type="character" w:customStyle="1" w:styleId="Chara">
    <w:name w:val="날짜 Char"/>
    <w:basedOn w:val="a1"/>
    <w:link w:val="aff3"/>
    <w:uiPriority w:val="99"/>
    <w:semiHidden/>
    <w:rsid w:val="00D56A17"/>
    <w:rPr>
      <w:rFonts w:eastAsia="맑은 고딕"/>
      <w:sz w:val="24"/>
      <w:lang w:val="en-GB"/>
    </w:rPr>
  </w:style>
  <w:style w:type="paragraph" w:customStyle="1" w:styleId="default0">
    <w:name w:val="default"/>
    <w:basedOn w:val="a0"/>
    <w:rsid w:val="00D56A17"/>
    <w:pPr>
      <w:spacing w:after="0"/>
      <w:jc w:val="both"/>
    </w:pPr>
    <w:rPr>
      <w:rFonts w:eastAsiaTheme="minorEastAsia"/>
      <w:lang w:val="en-GB" w:eastAsia="ko-KR"/>
    </w:rPr>
  </w:style>
  <w:style w:type="character" w:customStyle="1" w:styleId="apple-converted-space">
    <w:name w:val="apple-converted-space"/>
    <w:basedOn w:val="a1"/>
    <w:rsid w:val="00D56A17"/>
  </w:style>
  <w:style w:type="paragraph" w:styleId="aff4">
    <w:name w:val="Bibliography"/>
    <w:basedOn w:val="a0"/>
    <w:next w:val="a0"/>
    <w:uiPriority w:val="37"/>
    <w:unhideWhenUsed/>
    <w:rsid w:val="00D56A17"/>
    <w:pPr>
      <w:spacing w:after="160" w:line="259" w:lineRule="auto"/>
      <w:jc w:val="both"/>
    </w:pPr>
    <w:rPr>
      <w:rFonts w:asciiTheme="minorHAnsi" w:eastAsiaTheme="minorHAnsi" w:hAnsiTheme="minorHAnsi" w:cstheme="minorBidi"/>
      <w:sz w:val="22"/>
      <w:szCs w:val="22"/>
      <w:lang w:val="en-AU"/>
    </w:rPr>
  </w:style>
  <w:style w:type="paragraph" w:customStyle="1" w:styleId="msonormal0">
    <w:name w:val="msonormal"/>
    <w:basedOn w:val="a0"/>
    <w:rsid w:val="00D56A17"/>
    <w:pPr>
      <w:spacing w:before="100" w:beforeAutospacing="1" w:after="100" w:afterAutospacing="1"/>
      <w:jc w:val="both"/>
    </w:pPr>
    <w:rPr>
      <w:rFonts w:eastAsia="Times New Roman"/>
      <w:lang w:val="en-AU" w:eastAsia="en-AU"/>
    </w:rPr>
  </w:style>
  <w:style w:type="paragraph" w:styleId="aff5">
    <w:name w:val="Plain Text"/>
    <w:basedOn w:val="a0"/>
    <w:link w:val="Charb"/>
    <w:uiPriority w:val="99"/>
    <w:unhideWhenUsed/>
    <w:rsid w:val="00D56A17"/>
    <w:pPr>
      <w:spacing w:after="0"/>
    </w:pPr>
    <w:rPr>
      <w:rFonts w:ascii="Consolas" w:eastAsiaTheme="minorHAnsi" w:hAnsi="Consolas" w:cstheme="minorBidi"/>
      <w:sz w:val="21"/>
      <w:szCs w:val="21"/>
      <w:lang w:val="en-AU"/>
    </w:rPr>
  </w:style>
  <w:style w:type="character" w:customStyle="1" w:styleId="Charb">
    <w:name w:val="글자만 Char"/>
    <w:basedOn w:val="a1"/>
    <w:link w:val="aff5"/>
    <w:uiPriority w:val="99"/>
    <w:rsid w:val="00D56A17"/>
    <w:rPr>
      <w:rFonts w:ascii="Consolas" w:eastAsiaTheme="minorHAnsi" w:hAnsi="Consolas" w:cstheme="minorBidi"/>
      <w:sz w:val="21"/>
      <w:szCs w:val="21"/>
      <w:lang w:val="en-AU"/>
    </w:rPr>
  </w:style>
  <w:style w:type="character" w:styleId="aff6">
    <w:name w:val="annotation reference"/>
    <w:semiHidden/>
    <w:rsid w:val="003228DA"/>
    <w:rPr>
      <w:sz w:val="16"/>
      <w:szCs w:val="16"/>
    </w:rPr>
  </w:style>
  <w:style w:type="paragraph" w:customStyle="1" w:styleId="aff7">
    <w:name w:val="바탕글"/>
    <w:basedOn w:val="a0"/>
    <w:rsid w:val="0047498D"/>
    <w:pPr>
      <w:widowControl w:val="0"/>
      <w:wordWrap w:val="0"/>
      <w:autoSpaceDE w:val="0"/>
      <w:autoSpaceDN w:val="0"/>
      <w:spacing w:after="0" w:line="384" w:lineRule="auto"/>
      <w:jc w:val="both"/>
      <w:textAlignment w:val="baseline"/>
    </w:pPr>
    <w:rPr>
      <w:rFonts w:ascii="함초롬바탕" w:eastAsia="굴림" w:hAnsi="굴림" w:cs="굴림"/>
      <w:color w:val="000000"/>
      <w:sz w:val="20"/>
      <w:szCs w:val="20"/>
      <w:lang w:eastAsia="ko-KR"/>
    </w:rPr>
  </w:style>
  <w:style w:type="numbering" w:customStyle="1" w:styleId="10">
    <w:name w:val="스타일1"/>
    <w:uiPriority w:val="99"/>
    <w:rsid w:val="002446A5"/>
    <w:pPr>
      <w:numPr>
        <w:numId w:val="5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512632">
      <w:bodyDiv w:val="1"/>
      <w:marLeft w:val="0"/>
      <w:marRight w:val="0"/>
      <w:marTop w:val="0"/>
      <w:marBottom w:val="0"/>
      <w:divBdr>
        <w:top w:val="none" w:sz="0" w:space="0" w:color="auto"/>
        <w:left w:val="none" w:sz="0" w:space="0" w:color="auto"/>
        <w:bottom w:val="none" w:sz="0" w:space="0" w:color="auto"/>
        <w:right w:val="none" w:sz="0" w:space="0" w:color="auto"/>
      </w:divBdr>
    </w:div>
    <w:div w:id="862598779">
      <w:bodyDiv w:val="1"/>
      <w:marLeft w:val="0"/>
      <w:marRight w:val="0"/>
      <w:marTop w:val="0"/>
      <w:marBottom w:val="0"/>
      <w:divBdr>
        <w:top w:val="none" w:sz="0" w:space="0" w:color="auto"/>
        <w:left w:val="none" w:sz="0" w:space="0" w:color="auto"/>
        <w:bottom w:val="none" w:sz="0" w:space="0" w:color="auto"/>
        <w:right w:val="none" w:sz="0" w:space="0" w:color="auto"/>
      </w:divBdr>
    </w:div>
    <w:div w:id="1220628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comments" Target="comments.xml"/><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oter" Target="footer1.xml"/><Relationship Id="rId8" Type="http://schemas.openxmlformats.org/officeDocument/2006/relationships/hyperlink" Target="http://www.opengis.net/doc/is/IndoorGML/" TargetMode="Externa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microsoft.com/office/2011/relationships/commentsExtended" Target="commentsExtended.xml"/><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22.sv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ntTable" Target="fontTable.xml"/><Relationship Id="rId81"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hyperlink" Target="http://www.opengeospatial.org/legal/" TargetMode="External"/><Relationship Id="rId13" Type="http://schemas.openxmlformats.org/officeDocument/2006/relationships/image" Target="media/image4.svg"/><Relationship Id="rId18" Type="http://schemas.openxmlformats.org/officeDocument/2006/relationships/image" Target="media/image9.png"/><Relationship Id="rId39" Type="http://schemas.microsoft.com/office/2016/09/relationships/commentsIds" Target="commentsIds.xml"/><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doi.org/10.1007/3-540-51295-0_148" TargetMode="Externa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_rels/footnotes.xml.rels><?xml version="1.0" encoding="UTF-8" standalone="yes"?>
<Relationships xmlns="http://schemas.openxmlformats.org/package/2006/relationships"><Relationship Id="rId1" Type="http://schemas.openxmlformats.org/officeDocument/2006/relationships/hyperlink" Target="https://portal.ogc.org/public_ogc/directives/directives.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Con09</b:Tag>
    <b:SourceType>Report</b:SourceType>
    <b:Guid>{48F51548-0B6C-49D4-8F6F-5D56FB674CE8}</b:Guid>
    <b:Author>
      <b:Author>
        <b:NameList>
          <b:Person>
            <b:Last>OGC</b:Last>
          </b:Person>
        </b:NameList>
      </b:Author>
    </b:Author>
    <b:Title>The Specification Model – A Standard for Modular specifications</b:Title>
    <b:Year>2009</b:Year>
    <b:StandardNumber>OGC 08-131r3</b:StandardNumber>
    <b:Publisher>Open Geospatial Consortium</b:Publisher>
    <b:RefOrder>1</b:RefOrder>
  </b:Source>
  <b:Source>
    <b:Tag>Zla20</b:Tag>
    <b:SourceType>JournalArticle</b:SourceType>
    <b:Guid>{8C4E32A1-CF60-4468-BA8D-E60C027C60D2}</b:Guid>
    <b:Author>
      <b:Author>
        <b:NameList>
          <b:Person>
            <b:Last>Zlatanova</b:Last>
            <b:First>Sisi</b:First>
          </b:Person>
          <b:Person>
            <b:Last>Yan</b:Last>
            <b:First>Jinjin</b:First>
          </b:Person>
          <b:Person>
            <b:Last>Wang</b:Last>
            <b:First>Yijing</b:First>
          </b:Person>
          <b:Person>
            <b:Last>Diakité</b:Last>
            <b:First>Abdoulaye</b:First>
          </b:Person>
          <b:Person>
            <b:Last>Isikdag</b:Last>
            <b:First>Umit</b:First>
          </b:Person>
          <b:Person>
            <b:Last>Sithole</b:Last>
            <b:First>George</b:First>
          </b:Person>
          <b:Person>
            <b:Last>Barton</b:Last>
            <b:First>Jack</b:First>
          </b:Person>
        </b:NameList>
      </b:Author>
    </b:Author>
    <b:Title>Spaces in Spatial Science and Urban Applications—State of the Art Review</b:Title>
    <b:JournalName>ISPRS International Journal of Geo-Information</b:JournalName>
    <b:Year>2020</b:Year>
    <b:Pages>58</b:Pages>
    <b:Volume>9</b:Volume>
    <b:Issue>1</b:Issue>
    <b:RefOrder>2</b:RefOrder>
  </b:Source>
  <b:Source>
    <b:Tag>Pri10</b:Tag>
    <b:SourceType>InternetSite</b:SourceType>
    <b:Guid>{8A085CE6-2EEC-45A8-B3B3-605087B7C4CD}</b:Guid>
    <b:Title>About Wordnet</b:Title>
    <b:Year>2010</b:Year>
    <b:Author>
      <b:Author>
        <b:Corporate>Princeton University</b:Corporate>
      </b:Author>
    </b:Author>
    <b:Publisher>Princeton University</b:Publisher>
    <b:ProductionCompany>Princeton University</b:ProductionCompany>
    <b:YearAccessed>2020</b:YearAccessed>
    <b:MonthAccessed>02</b:MonthAccessed>
    <b:DayAccessed>06</b:DayAccessed>
    <b:URL>https://wordnet.princeton.edu/</b:URL>
    <b:RefOrder>3</b:RefOrder>
  </b:Source>
  <b:Source>
    <b:Tag>Yan19</b:Tag>
    <b:SourceType>JournalArticle</b:SourceType>
    <b:Guid>{D5C85CC6-3DA2-4D69-B684-A3A9E946C70F}</b:Guid>
    <b:Author>
      <b:Author>
        <b:NameList>
          <b:Person>
            <b:Last>Yan</b:Last>
            <b:First>Jinjin</b:First>
          </b:Person>
          <b:Person>
            <b:Last>Diakité</b:Last>
            <b:First>Abdoulaye</b:First>
            <b:Middle>A.</b:Middle>
          </b:Person>
          <b:Person>
            <b:Last>Zlatanova</b:Last>
            <b:First>Sisi</b:First>
          </b:Person>
        </b:NameList>
      </b:Author>
    </b:Author>
    <b:Title>A generic space definition framework to support seamless indoor/outdoor navigation systems</b:Title>
    <b:Year>2019</b:Year>
    <b:JournalName>Transactions in GIS</b:JournalName>
    <b:Pages>1273-1295</b:Pages>
    <b:Publisher>Wiley Online Library</b:Publisher>
    <b:Volume>23</b:Volume>
    <b:Issue>6</b:Issue>
    <b:RefOrder>4</b:RefOrder>
  </b:Source>
  <b:Source>
    <b:Tag>Mor89</b:Tag>
    <b:SourceType>InternetSite</b:SourceType>
    <b:Guid>{B0218E2F-29EE-4EA1-9C8A-DA074C708E6F}</b:Guid>
    <b:Author>
      <b:Author>
        <b:NameList>
          <b:Person>
            <b:Last>Morris</b:Last>
            <b:First>Sidney</b:First>
          </b:Person>
        </b:NameList>
      </b:Author>
    </b:Author>
    <b:Title>Topology Without Tears</b:Title>
    <b:InternetSiteTitle>Topology Without Tears Online Book</b:InternetSiteTitle>
    <b:Year>2019</b:Year>
    <b:URL>http://www.topologywithouttears.net/topbook.pdf</b:URL>
    <b:YearAccessed>2020</b:YearAccessed>
    <b:MonthAccessed>02</b:MonthAccessed>
    <b:DayAccessed>10</b:DayAccessed>
    <b:RefOrder>5</b:RefOrder>
  </b:Source>
  <b:Source>
    <b:Tag>ISO19</b:Tag>
    <b:SourceType>DocumentFromInternetSite</b:SourceType>
    <b:Guid>{683CE355-7179-4504-BC7B-F4FE32424908}</b:Guid>
    <b:Title>ISO 19107:2019, Geographic information - Spatial Schema</b:Title>
    <b:InternetSiteTitle>International Organization for Standardization</b:InternetSiteTitle>
    <b:Year>2019</b:Year>
    <b:URL>https://www.iso.org/standard/66175.html</b:URL>
    <b:Author>
      <b:Author>
        <b:NameList>
          <b:Person>
            <b:Last>ISO</b:Last>
          </b:Person>
        </b:NameList>
      </b:Author>
    </b:Author>
    <b:YearAccessed>2020</b:YearAccessed>
    <b:MonthAccessed>02</b:MonthAccessed>
    <b:DayAccessed>10</b:DayAccessed>
    <b:RefOrder>6</b:RefOrder>
  </b:Source>
  <b:Source>
    <b:Tag>Mun18</b:Tag>
    <b:SourceType>Book</b:SourceType>
    <b:Guid>{E534769B-0F1F-4426-9FAB-6BC0B18E730E}</b:Guid>
    <b:Title>Elements of algebraic topology</b:Title>
    <b:Year>2018</b:Year>
    <b:Author>
      <b:Author>
        <b:NameList>
          <b:Person>
            <b:Last>Munkres</b:Last>
            <b:First>James</b:First>
            <b:Middle>R</b:Middle>
          </b:Person>
        </b:NameList>
      </b:Author>
    </b:Author>
    <b:Publisher>CRC Press</b:Publisher>
    <b:RefOrder>7</b:RefOrder>
  </b:Source>
  <b:Source>
    <b:Tag>Lee04</b:Tag>
    <b:SourceType>JournalArticle</b:SourceType>
    <b:Guid>{416D2D57-286D-447C-AD38-95604E5887E2}</b:Guid>
    <b:Title>A spatial access-oriented implementation of a 3D GIS topological data model for urban entities</b:Title>
    <b:Year>2004</b:Year>
    <b:Author>
      <b:Author>
        <b:NameList>
          <b:Person>
            <b:Last>Lee</b:Last>
            <b:First>Jiyeong</b:First>
          </b:Person>
        </b:NameList>
      </b:Author>
    </b:Author>
    <b:JournalName>GeoInformatica</b:JournalName>
    <b:Pages>237-264</b:Pages>
    <b:RefOrder>8</b:RefOrder>
  </b:Source>
  <b:Source>
    <b:Tag>Dia18</b:Tag>
    <b:SourceType>JournalArticle</b:SourceType>
    <b:Guid>{D4001A38-1A80-4C95-B658-D5D1C75C6F38}</b:Guid>
    <b:Title>Spatial subdivision of complex indoor environments for 3D indoor navigation.</b:Title>
    <b:Year>2018</b:Year>
    <b:Author>
      <b:Author>
        <b:NameList>
          <b:Person>
            <b:Last>Diakité</b:Last>
            <b:First>Abdoulaye</b:First>
            <b:Middle>A., and Sisi Zlatanova</b:Middle>
          </b:Person>
        </b:NameList>
      </b:Author>
    </b:Author>
    <b:JournalName>International Journal of Geographical Information Science</b:JournalName>
    <b:Pages>213-235</b:Pages>
    <b:RefOrder>9</b:RefOrder>
  </b:Source>
  <b:Source>
    <b:Tag>ISO21</b:Tag>
    <b:SourceType>DocumentFromInternetSite</b:SourceType>
    <b:Guid>{F210BF1E-347F-465C-8471-64A131686128}</b:Guid>
    <b:Title>OmniClass - Table 13</b:Title>
    <b:Year>2021</b:Year>
    <b:Author>
      <b:Author>
        <b:NameList>
          <b:Person>
            <b:Last>OmniClass</b:Last>
          </b:Person>
        </b:NameList>
      </b:Author>
    </b:Author>
    <b:InternetSiteTitle>CSI Resource</b:InternetSiteTitle>
    <b:Month>Sept.</b:Month>
    <b:RefOrder>10</b:RefOrder>
  </b:Source>
</b:Sources>
</file>

<file path=customXml/itemProps1.xml><?xml version="1.0" encoding="utf-8"?>
<ds:datastoreItem xmlns:ds="http://schemas.openxmlformats.org/officeDocument/2006/customXml" ds:itemID="{83482EC7-F229-42A2-AEAB-DCD9F9AB48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55</Pages>
  <Words>14345</Words>
  <Characters>81771</Characters>
  <Application>Microsoft Office Word</Application>
  <DocSecurity>0</DocSecurity>
  <Lines>681</Lines>
  <Paragraphs>191</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Open Geospatial Consortium</vt:lpstr>
      <vt:lpstr>Open Geospatial Consortium</vt:lpstr>
    </vt:vector>
  </TitlesOfParts>
  <Company>OGC</Company>
  <LinksUpToDate>false</LinksUpToDate>
  <CharactersWithSpaces>95925</CharactersWithSpaces>
  <SharedDoc>false</SharedDoc>
  <HLinks>
    <vt:vector size="24" baseType="variant">
      <vt:variant>
        <vt:i4>2097207</vt:i4>
      </vt:variant>
      <vt:variant>
        <vt:i4>9</vt:i4>
      </vt:variant>
      <vt:variant>
        <vt:i4>0</vt:i4>
      </vt:variant>
      <vt:variant>
        <vt:i4>5</vt:i4>
      </vt:variant>
      <vt:variant>
        <vt:lpwstr>http://opengis.net/spec/WCS/2.0/core/exception</vt:lpwstr>
      </vt:variant>
      <vt:variant>
        <vt:lpwstr/>
      </vt:variant>
      <vt:variant>
        <vt:i4>1310803</vt:i4>
      </vt:variant>
      <vt:variant>
        <vt:i4>3</vt:i4>
      </vt:variant>
      <vt:variant>
        <vt:i4>0</vt:i4>
      </vt:variant>
      <vt:variant>
        <vt:i4>5</vt:i4>
      </vt:variant>
      <vt:variant>
        <vt:lpwstr>http://www.opengeospatial.org/legal/</vt:lpwstr>
      </vt:variant>
      <vt:variant>
        <vt:lpwstr/>
      </vt:variant>
      <vt:variant>
        <vt:i4>1572887</vt:i4>
      </vt:variant>
      <vt:variant>
        <vt:i4>0</vt:i4>
      </vt:variant>
      <vt:variant>
        <vt:i4>0</vt:i4>
      </vt:variant>
      <vt:variant>
        <vt:i4>5</vt:i4>
      </vt:variant>
      <vt:variant>
        <vt:lpwstr>http://www.opengis.net/doc/template/standard/1.0</vt:lpwstr>
      </vt:variant>
      <vt:variant>
        <vt:lpwstr/>
      </vt:variant>
      <vt:variant>
        <vt:i4>3342371</vt:i4>
      </vt:variant>
      <vt:variant>
        <vt:i4>0</vt:i4>
      </vt:variant>
      <vt:variant>
        <vt:i4>0</vt:i4>
      </vt:variant>
      <vt:variant>
        <vt:i4>5</vt:i4>
      </vt:variant>
      <vt:variant>
        <vt:lpwstr>http://www.opengeospatial.org/cite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 Geospatial Consortium</dc:title>
  <dc:subject>OGC Standards document template</dc:subject>
  <dc:creator>Scott Simmons</dc:creator>
  <cp:lastModifiedBy>LIK</cp:lastModifiedBy>
  <cp:revision>4</cp:revision>
  <cp:lastPrinted>2023-04-20T05:24:00Z</cp:lastPrinted>
  <dcterms:created xsi:type="dcterms:W3CDTF">2024-02-12T08:16:00Z</dcterms:created>
  <dcterms:modified xsi:type="dcterms:W3CDTF">2024-02-13T03:06:00Z</dcterms:modified>
</cp:coreProperties>
</file>