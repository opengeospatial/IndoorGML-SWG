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21E8F" w14:textId="77777777" w:rsidR="009A7B37" w:rsidRDefault="009A7B37" w:rsidP="00234460">
      <w:pPr>
        <w:pStyle w:val="AnnexNumbered"/>
        <w:numPr>
          <w:ilvl w:val="0"/>
          <w:numId w:val="0"/>
        </w:numPr>
        <w:outlineLvl w:val="9"/>
        <w:rPr>
          <w:color w:val="0000FF"/>
        </w:rPr>
        <w:pPrChange w:id="0" w:author="Li, Ki Joune" w:date="2024-04-19T18:04:00Z">
          <w:pPr>
            <w:jc w:val="right"/>
          </w:pPr>
        </w:pPrChange>
      </w:pPr>
      <w:bookmarkStart w:id="1" w:name="_GoBack"/>
      <w:bookmarkEnd w:id="1"/>
      <w:r>
        <w:t>Open Geospatial Consortium</w:t>
      </w:r>
      <w:r>
        <w:rPr>
          <w:color w:val="0000FF"/>
        </w:rPr>
        <w:t xml:space="preserve"> </w:t>
      </w:r>
    </w:p>
    <w:p w14:paraId="438B4278" w14:textId="68B323E0" w:rsidR="00DB1F99" w:rsidRPr="00DC1526" w:rsidRDefault="00DB1F99">
      <w:pPr>
        <w:jc w:val="right"/>
        <w:rPr>
          <w:sz w:val="20"/>
          <w:szCs w:val="20"/>
        </w:rPr>
      </w:pPr>
      <w:r w:rsidRPr="00DC1526">
        <w:rPr>
          <w:sz w:val="20"/>
          <w:szCs w:val="20"/>
        </w:rPr>
        <w:t>Submission Date: &lt;</w:t>
      </w:r>
      <w:commentRangeStart w:id="2"/>
      <w:commentRangeStart w:id="3"/>
      <w:r w:rsidR="00674C60" w:rsidRPr="00DC1526">
        <w:rPr>
          <w:sz w:val="20"/>
          <w:szCs w:val="20"/>
        </w:rPr>
        <w:t>202</w:t>
      </w:r>
      <w:r w:rsidR="00136DB5">
        <w:rPr>
          <w:sz w:val="20"/>
          <w:szCs w:val="20"/>
        </w:rPr>
        <w:t>4</w:t>
      </w:r>
      <w:r w:rsidRPr="00DC1526">
        <w:rPr>
          <w:sz w:val="20"/>
          <w:szCs w:val="20"/>
        </w:rPr>
        <w:t>-</w:t>
      </w:r>
      <w:r w:rsidR="006C3AE7">
        <w:rPr>
          <w:sz w:val="20"/>
          <w:szCs w:val="20"/>
        </w:rPr>
        <w:t>04</w:t>
      </w:r>
      <w:ins w:id="4" w:author="Li, Ki Joune" w:date="2024-04-19T13:02:00Z">
        <w:r w:rsidR="00136DB5">
          <w:rPr>
            <w:sz w:val="20"/>
            <w:szCs w:val="20"/>
          </w:rPr>
          <w:t>-xx</w:t>
        </w:r>
      </w:ins>
      <w:commentRangeEnd w:id="2"/>
      <w:r w:rsidR="006177E8">
        <w:rPr>
          <w:rStyle w:val="aff6"/>
          <w:rFonts w:eastAsia="맑은 고딕"/>
          <w:lang w:val="en-GB"/>
        </w:rPr>
        <w:commentReference w:id="2"/>
      </w:r>
      <w:commentRangeEnd w:id="3"/>
      <w:r w:rsidR="006C3AE7">
        <w:rPr>
          <w:rStyle w:val="aff6"/>
          <w:rFonts w:eastAsia="맑은 고딕"/>
          <w:lang w:val="en-GB"/>
        </w:rPr>
        <w:commentReference w:id="3"/>
      </w:r>
      <w:r w:rsidRPr="00DC1526">
        <w:rPr>
          <w:sz w:val="20"/>
          <w:szCs w:val="20"/>
        </w:rPr>
        <w:t>&gt;</w:t>
      </w:r>
    </w:p>
    <w:p w14:paraId="5081CC5C" w14:textId="77777777" w:rsidR="00154114" w:rsidRPr="00DC1526" w:rsidRDefault="00154114">
      <w:pPr>
        <w:jc w:val="right"/>
        <w:rPr>
          <w:sz w:val="20"/>
          <w:szCs w:val="20"/>
        </w:rPr>
      </w:pPr>
      <w:r w:rsidRPr="00DC1526">
        <w:rPr>
          <w:sz w:val="20"/>
          <w:szCs w:val="20"/>
        </w:rPr>
        <w:t xml:space="preserve">Approval </w:t>
      </w:r>
      <w:r w:rsidR="009A7B37" w:rsidRPr="00DC1526">
        <w:rPr>
          <w:sz w:val="20"/>
          <w:szCs w:val="20"/>
        </w:rPr>
        <w:t>Date:   </w:t>
      </w:r>
      <w:r w:rsidRPr="00DC1526">
        <w:rPr>
          <w:sz w:val="20"/>
          <w:szCs w:val="20"/>
        </w:rPr>
        <w:t>&lt;yyyy-</w:t>
      </w:r>
      <w:r w:rsidR="006136E0" w:rsidRPr="00DC1526">
        <w:rPr>
          <w:sz w:val="20"/>
          <w:szCs w:val="20"/>
        </w:rPr>
        <w:t>mm-dd</w:t>
      </w:r>
      <w:r w:rsidR="00377235" w:rsidRPr="00DC1526">
        <w:rPr>
          <w:sz w:val="20"/>
          <w:szCs w:val="20"/>
        </w:rPr>
        <w:t>&gt;</w:t>
      </w:r>
    </w:p>
    <w:p w14:paraId="1E89CC4D" w14:textId="77777777" w:rsidR="009A7B37" w:rsidRPr="00DC1526" w:rsidRDefault="00154114" w:rsidP="00154114">
      <w:pPr>
        <w:jc w:val="right"/>
        <w:rPr>
          <w:sz w:val="20"/>
          <w:szCs w:val="20"/>
        </w:rPr>
      </w:pPr>
      <w:r w:rsidRPr="00DC1526">
        <w:rPr>
          <w:sz w:val="20"/>
          <w:szCs w:val="20"/>
        </w:rPr>
        <w:t>Publication Date:   &lt;yyyy-</w:t>
      </w:r>
      <w:r w:rsidR="006136E0" w:rsidRPr="00DC1526">
        <w:rPr>
          <w:sz w:val="20"/>
          <w:szCs w:val="20"/>
        </w:rPr>
        <w:t>mm-dd</w:t>
      </w:r>
      <w:r w:rsidRPr="00DC1526">
        <w:rPr>
          <w:sz w:val="20"/>
          <w:szCs w:val="20"/>
        </w:rPr>
        <w:t>&gt;</w:t>
      </w:r>
      <w:r w:rsidR="00377235" w:rsidRPr="00DC1526">
        <w:rPr>
          <w:b/>
          <w:sz w:val="20"/>
          <w:szCs w:val="20"/>
        </w:rPr>
        <w:t xml:space="preserve"> </w:t>
      </w:r>
    </w:p>
    <w:p w14:paraId="276F6883" w14:textId="0764272A" w:rsidR="009A7B37" w:rsidRPr="00DC1526" w:rsidRDefault="009A7B37">
      <w:pPr>
        <w:jc w:val="right"/>
        <w:rPr>
          <w:sz w:val="20"/>
          <w:szCs w:val="20"/>
        </w:rPr>
      </w:pPr>
      <w:bookmarkStart w:id="5" w:name="Cover_RemoveText2"/>
      <w:r w:rsidRPr="00DC1526">
        <w:rPr>
          <w:sz w:val="20"/>
          <w:szCs w:val="20"/>
        </w:rPr>
        <w:t>External identifier of this OGC</w:t>
      </w:r>
      <w:r w:rsidRPr="00DC1526">
        <w:rPr>
          <w:sz w:val="20"/>
          <w:szCs w:val="20"/>
          <w:vertAlign w:val="superscript"/>
        </w:rPr>
        <w:t>®</w:t>
      </w:r>
      <w:r w:rsidRPr="00DC1526">
        <w:rPr>
          <w:sz w:val="20"/>
          <w:szCs w:val="20"/>
        </w:rPr>
        <w:t xml:space="preserve"> document: </w:t>
      </w:r>
      <w:r w:rsidR="004C43DA" w:rsidRPr="00DC1526">
        <w:rPr>
          <w:sz w:val="20"/>
          <w:szCs w:val="20"/>
        </w:rPr>
        <w:t>&lt;</w:t>
      </w:r>
      <w:hyperlink r:id="rId11" w:history="1">
        <w:r w:rsidR="00027A80" w:rsidRPr="00DC1526">
          <w:rPr>
            <w:rStyle w:val="a4"/>
            <w:color w:val="auto"/>
            <w:sz w:val="20"/>
            <w:szCs w:val="20"/>
          </w:rPr>
          <w:t>http://www.opengis.net/doc/</w:t>
        </w:r>
        <w:r w:rsidR="00027A80" w:rsidRPr="00DC1526">
          <w:rPr>
            <w:rStyle w:val="a4"/>
            <w:rFonts w:hint="eastAsia"/>
            <w:color w:val="auto"/>
            <w:sz w:val="20"/>
            <w:szCs w:val="20"/>
            <w:lang w:eastAsia="ko-KR"/>
          </w:rPr>
          <w:t>i</w:t>
        </w:r>
        <w:r w:rsidR="00027A80" w:rsidRPr="00DC1526">
          <w:rPr>
            <w:rStyle w:val="a4"/>
            <w:color w:val="auto"/>
            <w:sz w:val="20"/>
            <w:szCs w:val="20"/>
            <w:lang w:eastAsia="ko-KR"/>
          </w:rPr>
          <w:t>s/IndoorGML</w:t>
        </w:r>
        <w:r w:rsidR="00027A80" w:rsidRPr="00DC1526">
          <w:rPr>
            <w:rStyle w:val="a4"/>
            <w:color w:val="auto"/>
            <w:sz w:val="20"/>
            <w:szCs w:val="20"/>
          </w:rPr>
          <w:t>/</w:t>
        </w:r>
      </w:hyperlink>
      <w:r w:rsidR="00027A80" w:rsidRPr="00DC1526">
        <w:rPr>
          <w:sz w:val="20"/>
          <w:szCs w:val="20"/>
        </w:rPr>
        <w:t>2.0</w:t>
      </w:r>
      <w:r w:rsidR="004C43DA" w:rsidRPr="00DC1526">
        <w:rPr>
          <w:sz w:val="20"/>
          <w:szCs w:val="20"/>
        </w:rPr>
        <w:t>&gt;</w:t>
      </w:r>
    </w:p>
    <w:p w14:paraId="78092874" w14:textId="2C38A8DB" w:rsidR="009A7B37" w:rsidRPr="00DC1526" w:rsidRDefault="009A7B37">
      <w:pPr>
        <w:jc w:val="right"/>
        <w:rPr>
          <w:sz w:val="20"/>
          <w:szCs w:val="20"/>
        </w:rPr>
      </w:pPr>
      <w:r w:rsidRPr="00DC1526">
        <w:rPr>
          <w:sz w:val="20"/>
          <w:szCs w:val="20"/>
        </w:rPr>
        <w:t>Internal reference number of this OGC</w:t>
      </w:r>
      <w:r w:rsidRPr="00DC1526">
        <w:rPr>
          <w:sz w:val="20"/>
          <w:szCs w:val="20"/>
          <w:vertAlign w:val="superscript"/>
        </w:rPr>
        <w:t>®</w:t>
      </w:r>
      <w:r w:rsidRPr="00DC1526">
        <w:rPr>
          <w:sz w:val="20"/>
          <w:szCs w:val="20"/>
        </w:rPr>
        <w:t xml:space="preserve"> document:   </w:t>
      </w:r>
      <w:bookmarkEnd w:id="5"/>
      <w:r w:rsidR="00027A80" w:rsidRPr="00DC1526">
        <w:rPr>
          <w:sz w:val="20"/>
          <w:szCs w:val="20"/>
        </w:rPr>
        <w:t>OGC</w:t>
      </w:r>
      <w:r w:rsidRPr="00DC1526">
        <w:rPr>
          <w:sz w:val="20"/>
          <w:szCs w:val="20"/>
        </w:rPr>
        <w:t> </w:t>
      </w:r>
      <w:r w:rsidR="00027A80" w:rsidRPr="00DC1526">
        <w:rPr>
          <w:sz w:val="20"/>
          <w:szCs w:val="20"/>
        </w:rPr>
        <w:t>22</w:t>
      </w:r>
      <w:r w:rsidR="004C43DA" w:rsidRPr="00DC1526">
        <w:rPr>
          <w:sz w:val="20"/>
          <w:szCs w:val="20"/>
        </w:rPr>
        <w:t>-</w:t>
      </w:r>
      <w:r w:rsidR="00027A80" w:rsidRPr="00DC1526">
        <w:rPr>
          <w:sz w:val="20"/>
          <w:szCs w:val="20"/>
        </w:rPr>
        <w:t>045</w:t>
      </w:r>
      <w:r w:rsidR="00F87A19">
        <w:rPr>
          <w:sz w:val="20"/>
          <w:szCs w:val="20"/>
        </w:rPr>
        <w:t>r1</w:t>
      </w:r>
      <w:r w:rsidR="004C43DA" w:rsidRPr="00DC1526">
        <w:rPr>
          <w:sz w:val="20"/>
          <w:szCs w:val="20"/>
        </w:rPr>
        <w:t xml:space="preserve"> </w:t>
      </w:r>
    </w:p>
    <w:p w14:paraId="1261D331" w14:textId="7C5DA8C6" w:rsidR="009A7B37" w:rsidRPr="00DC1526" w:rsidRDefault="009A7B37">
      <w:pPr>
        <w:jc w:val="right"/>
        <w:rPr>
          <w:sz w:val="20"/>
          <w:szCs w:val="20"/>
        </w:rPr>
      </w:pPr>
      <w:r w:rsidRPr="00DC1526">
        <w:rPr>
          <w:sz w:val="20"/>
          <w:szCs w:val="20"/>
        </w:rPr>
        <w:t xml:space="preserve">Version: </w:t>
      </w:r>
      <w:r w:rsidR="00DB0FEE" w:rsidRPr="00DC1526">
        <w:rPr>
          <w:sz w:val="20"/>
          <w:szCs w:val="20"/>
        </w:rPr>
        <w:t>1</w:t>
      </w:r>
      <w:r w:rsidR="00027A80" w:rsidRPr="00DC1526">
        <w:rPr>
          <w:sz w:val="20"/>
          <w:szCs w:val="20"/>
        </w:rPr>
        <w:t>.0</w:t>
      </w:r>
    </w:p>
    <w:p w14:paraId="4DEFCBC0" w14:textId="5193DE07" w:rsidR="009A7B37" w:rsidRPr="00DC1526" w:rsidRDefault="009A7B37">
      <w:pPr>
        <w:jc w:val="right"/>
        <w:rPr>
          <w:sz w:val="20"/>
          <w:szCs w:val="20"/>
        </w:rPr>
      </w:pPr>
      <w:r w:rsidRPr="00DC1526">
        <w:rPr>
          <w:sz w:val="20"/>
          <w:szCs w:val="20"/>
        </w:rPr>
        <w:t>Category: OGC</w:t>
      </w:r>
      <w:r w:rsidRPr="00DC1526">
        <w:rPr>
          <w:sz w:val="20"/>
          <w:szCs w:val="20"/>
          <w:vertAlign w:val="superscript"/>
        </w:rPr>
        <w:t>®</w:t>
      </w:r>
      <w:r w:rsidRPr="00DC1526">
        <w:rPr>
          <w:sz w:val="20"/>
          <w:szCs w:val="20"/>
        </w:rPr>
        <w:t xml:space="preserve"> </w:t>
      </w:r>
      <w:r w:rsidR="00027A80" w:rsidRPr="00DC1526">
        <w:rPr>
          <w:sz w:val="20"/>
          <w:szCs w:val="20"/>
        </w:rPr>
        <w:t>Standard</w:t>
      </w:r>
    </w:p>
    <w:p w14:paraId="0368737F" w14:textId="36082B8F" w:rsidR="00E50724" w:rsidRPr="00DC1526" w:rsidRDefault="009A7B37" w:rsidP="00AC2E40">
      <w:pPr>
        <w:jc w:val="right"/>
        <w:rPr>
          <w:b/>
          <w:sz w:val="20"/>
          <w:szCs w:val="20"/>
          <w:lang w:val="en-GB"/>
        </w:rPr>
      </w:pPr>
      <w:r w:rsidRPr="00DC1526">
        <w:rPr>
          <w:sz w:val="20"/>
          <w:szCs w:val="20"/>
        </w:rPr>
        <w:t>Editor</w:t>
      </w:r>
      <w:r w:rsidR="00255A88">
        <w:rPr>
          <w:sz w:val="20"/>
          <w:szCs w:val="20"/>
        </w:rPr>
        <w:t>s</w:t>
      </w:r>
      <w:r w:rsidRPr="00DC1526">
        <w:rPr>
          <w:sz w:val="20"/>
          <w:szCs w:val="20"/>
        </w:rPr>
        <w:t>:   </w:t>
      </w:r>
      <w:r w:rsidR="00027A80" w:rsidRPr="00DC1526">
        <w:rPr>
          <w:sz w:val="20"/>
          <w:szCs w:val="20"/>
        </w:rPr>
        <w:t>Sisi Zlatanova, Abdoulaye Diakit</w:t>
      </w:r>
      <w:r w:rsidR="00027A80" w:rsidRPr="00255A88">
        <w:rPr>
          <w:sz w:val="20"/>
          <w:szCs w:val="20"/>
        </w:rPr>
        <w:t>é</w:t>
      </w:r>
      <w:r w:rsidR="00027A80" w:rsidRPr="00DC1526">
        <w:rPr>
          <w:sz w:val="20"/>
          <w:szCs w:val="20"/>
        </w:rPr>
        <w:t xml:space="preserve">, </w:t>
      </w:r>
      <w:r w:rsidR="00255A88">
        <w:rPr>
          <w:sz w:val="20"/>
          <w:szCs w:val="20"/>
        </w:rPr>
        <w:t xml:space="preserve">Taehoon Kim, </w:t>
      </w:r>
      <w:r w:rsidR="00027A80" w:rsidRPr="00DC1526">
        <w:rPr>
          <w:sz w:val="20"/>
          <w:szCs w:val="20"/>
        </w:rPr>
        <w:t>and Ki-Joune Li</w:t>
      </w:r>
    </w:p>
    <w:p w14:paraId="59239472" w14:textId="77777777" w:rsidR="00AC2E40" w:rsidRPr="001471CE" w:rsidRDefault="00AC2E40" w:rsidP="00AC2E40">
      <w:pPr>
        <w:jc w:val="right"/>
        <w:rPr>
          <w:b/>
          <w:sz w:val="28"/>
          <w:szCs w:val="28"/>
          <w:lang w:val="en-GB"/>
        </w:rPr>
      </w:pPr>
    </w:p>
    <w:p w14:paraId="4502B3ED" w14:textId="77777777" w:rsidR="00AC2E40" w:rsidRPr="00DC1526" w:rsidRDefault="00AC2E40" w:rsidP="00AC2E40">
      <w:pPr>
        <w:jc w:val="right"/>
        <w:rPr>
          <w:b/>
          <w:sz w:val="28"/>
          <w:szCs w:val="28"/>
          <w:lang w:val="en-GB"/>
        </w:rPr>
      </w:pPr>
    </w:p>
    <w:p w14:paraId="13BD7520" w14:textId="77777777" w:rsidR="00AC2E40" w:rsidRPr="00DC1526" w:rsidRDefault="00AC2E40" w:rsidP="00AC2E40">
      <w:pPr>
        <w:jc w:val="right"/>
        <w:rPr>
          <w:b/>
          <w:sz w:val="28"/>
          <w:szCs w:val="28"/>
          <w:lang w:val="en-GB"/>
        </w:rPr>
      </w:pPr>
    </w:p>
    <w:p w14:paraId="328C8B90" w14:textId="559B3B19" w:rsidR="00F66693" w:rsidRPr="00F66693" w:rsidRDefault="00AC2E40" w:rsidP="00F66693">
      <w:pPr>
        <w:jc w:val="center"/>
        <w:rPr>
          <w:sz w:val="36"/>
          <w:szCs w:val="36"/>
        </w:rPr>
      </w:pPr>
      <w:r w:rsidRPr="00DC1526">
        <w:rPr>
          <w:sz w:val="36"/>
          <w:szCs w:val="36"/>
        </w:rPr>
        <w:t xml:space="preserve">OGC </w:t>
      </w:r>
      <w:r w:rsidR="00027A80" w:rsidRPr="00DC1526">
        <w:rPr>
          <w:sz w:val="36"/>
          <w:szCs w:val="36"/>
        </w:rPr>
        <w:t xml:space="preserve">IndoorGML </w:t>
      </w:r>
      <w:r w:rsidR="00F66693" w:rsidRPr="00F66693">
        <w:rPr>
          <w:rFonts w:hint="eastAsia"/>
          <w:sz w:val="36"/>
          <w:szCs w:val="36"/>
          <w:lang w:eastAsia="ko-KR"/>
        </w:rPr>
        <w:t>P</w:t>
      </w:r>
      <w:r w:rsidR="00F66693" w:rsidRPr="00F66693">
        <w:rPr>
          <w:sz w:val="36"/>
          <w:szCs w:val="36"/>
          <w:lang w:eastAsia="ko-KR"/>
        </w:rPr>
        <w:t>art I – Conceptual Model</w:t>
      </w:r>
    </w:p>
    <w:p w14:paraId="338755B2" w14:textId="77777777" w:rsidR="00E50724" w:rsidRDefault="00E50724">
      <w:pPr>
        <w:pStyle w:val="zzCopyright"/>
        <w:pBdr>
          <w:top w:val="none" w:sz="0" w:space="0" w:color="auto"/>
          <w:left w:val="none" w:sz="0" w:space="0" w:color="auto"/>
          <w:bottom w:val="none" w:sz="0" w:space="0" w:color="auto"/>
          <w:right w:val="none" w:sz="0" w:space="0" w:color="auto"/>
        </w:pBdr>
        <w:jc w:val="center"/>
        <w:rPr>
          <w:b/>
          <w:color w:val="auto"/>
        </w:rPr>
      </w:pPr>
    </w:p>
    <w:p w14:paraId="69EF6015" w14:textId="77777777" w:rsidR="00AC2E40" w:rsidRPr="00AC2E40" w:rsidRDefault="00AC2E40" w:rsidP="00AC2E40">
      <w:pPr>
        <w:rPr>
          <w:lang w:val="en-GB"/>
        </w:rPr>
      </w:pPr>
    </w:p>
    <w:p w14:paraId="1F45FE57" w14:textId="77777777" w:rsidR="009A7B37" w:rsidRDefault="009A7B37">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5B3B1AFB" w14:textId="3ED887A8" w:rsidR="009A7B37" w:rsidRDefault="004203F0" w:rsidP="00E50724">
      <w:pPr>
        <w:jc w:val="center"/>
        <w:rPr>
          <w:b/>
        </w:rPr>
      </w:pPr>
      <w:r>
        <w:t xml:space="preserve">Copyright </w:t>
      </w:r>
      <w:r w:rsidRPr="00DC1526">
        <w:t xml:space="preserve">© </w:t>
      </w:r>
      <w:r w:rsidR="00027A80" w:rsidRPr="00DC1526">
        <w:t>202</w:t>
      </w:r>
      <w:r w:rsidR="00F87A19">
        <w:t>4</w:t>
      </w:r>
      <w:r w:rsidR="00E50724" w:rsidRPr="00DC1526">
        <w:t xml:space="preserve"> </w:t>
      </w:r>
      <w:r w:rsidR="00E50724">
        <w:t>Open Geospatial Consortium</w:t>
      </w:r>
      <w:r w:rsidR="009A7B37">
        <w:br/>
        <w:t xml:space="preserve">To obtain additional rights of use, visit </w:t>
      </w:r>
      <w:hyperlink r:id="rId12" w:history="1">
        <w:r w:rsidR="009A7B37">
          <w:rPr>
            <w:rStyle w:val="a4"/>
            <w:color w:val="auto"/>
          </w:rPr>
          <w:t>http://www.opengeospatial.org/legal/</w:t>
        </w:r>
      </w:hyperlink>
      <w:r w:rsidR="009A7B37">
        <w:t>.</w:t>
      </w:r>
    </w:p>
    <w:p w14:paraId="0587050D" w14:textId="77777777" w:rsidR="00684C85" w:rsidRDefault="00684C85" w:rsidP="00684C85">
      <w:pPr>
        <w:jc w:val="center"/>
        <w:rPr>
          <w:b/>
          <w:bCs/>
        </w:rPr>
      </w:pPr>
    </w:p>
    <w:p w14:paraId="27D96C7C" w14:textId="77777777" w:rsidR="009A7B37" w:rsidRPr="00684C85" w:rsidRDefault="009A7B37" w:rsidP="00684C85">
      <w:pPr>
        <w:jc w:val="center"/>
        <w:rPr>
          <w:b/>
          <w:bCs/>
        </w:rPr>
      </w:pPr>
      <w:r>
        <w:rPr>
          <w:b/>
          <w:bCs/>
        </w:rPr>
        <w:t>Warning</w:t>
      </w:r>
    </w:p>
    <w:p w14:paraId="5B23A3B1" w14:textId="77777777" w:rsidR="009A7B37" w:rsidRDefault="009A7B37">
      <w:r>
        <w:t>This doc</w:t>
      </w:r>
      <w:r w:rsidR="00F60CB2">
        <w:t>ument is not an OGC Standard. This document</w:t>
      </w:r>
      <w:r>
        <w:t xml:space="preserve"> is distri</w:t>
      </w:r>
      <w:r w:rsidR="00F60CB2">
        <w:t>buted for review and comment. This document</w:t>
      </w:r>
      <w:r>
        <w:t xml:space="preserve"> is subject to change without notice and may not be referred to as an OGC Standard.</w:t>
      </w:r>
    </w:p>
    <w:p w14:paraId="014BA48E" w14:textId="6AD0673B" w:rsidR="009A7B37" w:rsidRPr="00384761" w:rsidRDefault="009A7B37">
      <w:pPr>
        <w:pStyle w:val="zzCover"/>
        <w:framePr w:hSpace="142" w:vSpace="142" w:wrap="auto" w:vAnchor="page" w:hAnchor="page" w:x="798" w:y="13865"/>
        <w:tabs>
          <w:tab w:val="left" w:pos="1980"/>
        </w:tabs>
        <w:suppressAutoHyphens/>
        <w:spacing w:after="0"/>
        <w:jc w:val="left"/>
        <w:rPr>
          <w:b w:val="0"/>
          <w:color w:val="auto"/>
          <w:sz w:val="20"/>
          <w:lang w:val="fr-FR"/>
        </w:rPr>
      </w:pPr>
      <w:r w:rsidRPr="00384761">
        <w:rPr>
          <w:b w:val="0"/>
          <w:color w:val="auto"/>
          <w:sz w:val="20"/>
          <w:lang w:val="fr-FR"/>
        </w:rPr>
        <w:t>Document type:   </w:t>
      </w:r>
      <w:r w:rsidRPr="00384761">
        <w:rPr>
          <w:b w:val="0"/>
          <w:color w:val="auto"/>
          <w:sz w:val="20"/>
          <w:lang w:val="fr-FR"/>
        </w:rPr>
        <w:tab/>
        <w:t>OGC</w:t>
      </w:r>
      <w:r w:rsidRPr="00384761">
        <w:rPr>
          <w:b w:val="0"/>
          <w:color w:val="auto"/>
          <w:sz w:val="20"/>
          <w:vertAlign w:val="superscript"/>
          <w:lang w:val="fr-FR"/>
        </w:rPr>
        <w:t>®</w:t>
      </w:r>
      <w:r w:rsidRPr="00384761">
        <w:rPr>
          <w:b w:val="0"/>
          <w:color w:val="auto"/>
          <w:sz w:val="20"/>
          <w:lang w:val="fr-FR"/>
        </w:rPr>
        <w:t xml:space="preserve"> </w:t>
      </w:r>
      <w:r w:rsidRPr="00384761">
        <w:rPr>
          <w:b w:val="0"/>
          <w:color w:val="FF0000"/>
          <w:sz w:val="20"/>
          <w:lang w:val="fr-FR"/>
        </w:rPr>
        <w:t>Standard</w:t>
      </w:r>
    </w:p>
    <w:p w14:paraId="4DF49A9A" w14:textId="77777777" w:rsidR="009A7B37" w:rsidRPr="00384761" w:rsidRDefault="009A7B37">
      <w:pPr>
        <w:pStyle w:val="zzCover"/>
        <w:framePr w:hSpace="142" w:vSpace="142" w:wrap="auto" w:vAnchor="page" w:hAnchor="page" w:x="798" w:y="13865"/>
        <w:tabs>
          <w:tab w:val="left" w:pos="1980"/>
        </w:tabs>
        <w:suppressAutoHyphens/>
        <w:spacing w:after="0"/>
        <w:jc w:val="left"/>
        <w:rPr>
          <w:b w:val="0"/>
          <w:color w:val="auto"/>
          <w:sz w:val="20"/>
          <w:lang w:val="fr-FR"/>
        </w:rPr>
      </w:pPr>
      <w:r w:rsidRPr="00384761">
        <w:rPr>
          <w:b w:val="0"/>
          <w:color w:val="auto"/>
          <w:sz w:val="20"/>
          <w:lang w:val="fr-FR"/>
        </w:rPr>
        <w:t>Document subtype:   </w:t>
      </w:r>
      <w:r w:rsidRPr="00384761">
        <w:rPr>
          <w:b w:val="0"/>
          <w:color w:val="auto"/>
          <w:sz w:val="20"/>
          <w:lang w:val="fr-FR"/>
        </w:rPr>
        <w:tab/>
        <w:t>if applicable</w:t>
      </w:r>
    </w:p>
    <w:p w14:paraId="3BDBD692" w14:textId="77777777"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7BC36F0F" w14:textId="77777777" w:rsidR="009A7B37" w:rsidRDefault="009A7B37">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388925B" w14:textId="77777777" w:rsidR="007F6680" w:rsidRDefault="009A7B37" w:rsidP="00F60CB2">
      <w:r>
        <w:t>Recipients of this document are invited to submit, with their comments, notification of any relevant patent rights of which they are aware and to provide supporting documentation.</w:t>
      </w:r>
      <w:bookmarkStart w:id="6" w:name="_Toc165888228"/>
    </w:p>
    <w:p w14:paraId="796362EE" w14:textId="77777777" w:rsidR="00F60CB2" w:rsidRPr="000B65F0" w:rsidRDefault="00F60CB2" w:rsidP="00F60CB2">
      <w:pPr>
        <w:rPr>
          <w:sz w:val="16"/>
          <w:szCs w:val="16"/>
        </w:rPr>
      </w:pPr>
      <w:r>
        <w:br w:type="page"/>
      </w:r>
      <w:commentRangeStart w:id="7"/>
      <w:commentRangeStart w:id="8"/>
      <w:r w:rsidRPr="000B65F0">
        <w:rPr>
          <w:sz w:val="16"/>
          <w:szCs w:val="16"/>
        </w:rPr>
        <w:lastRenderedPageBreak/>
        <w:t>License Agreement</w:t>
      </w:r>
      <w:commentRangeEnd w:id="7"/>
      <w:r w:rsidR="006177E8">
        <w:rPr>
          <w:rStyle w:val="aff6"/>
          <w:rFonts w:eastAsia="맑은 고딕"/>
          <w:lang w:val="en-GB"/>
        </w:rPr>
        <w:commentReference w:id="7"/>
      </w:r>
      <w:commentRangeEnd w:id="8"/>
      <w:r w:rsidR="006C3AE7">
        <w:rPr>
          <w:rStyle w:val="aff6"/>
          <w:rFonts w:eastAsia="맑은 고딕"/>
          <w:lang w:val="en-GB"/>
        </w:rPr>
        <w:commentReference w:id="8"/>
      </w:r>
    </w:p>
    <w:p w14:paraId="74D7354D" w14:textId="77777777" w:rsidR="00F60CB2" w:rsidRPr="000B65F0" w:rsidRDefault="00F60CB2" w:rsidP="00F60CB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7F24BA16" w14:textId="77777777" w:rsidR="00F60CB2" w:rsidRPr="000B65F0" w:rsidRDefault="00F60CB2" w:rsidP="00F60CB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3F03EC95" w14:textId="77777777" w:rsidR="00F60CB2" w:rsidRPr="000B65F0" w:rsidRDefault="00F60CB2" w:rsidP="00F60CB2">
      <w:pPr>
        <w:rPr>
          <w:sz w:val="16"/>
          <w:szCs w:val="16"/>
        </w:rPr>
      </w:pPr>
      <w:r w:rsidRPr="000B65F0">
        <w:rPr>
          <w:sz w:val="16"/>
          <w:szCs w:val="16"/>
        </w:rPr>
        <w:t>THIS LICENSE IS A COPYRIGHT LICENSE ONLY, AND DOES NOT CONVEY ANY RIGHTS UNDER ANY PATENTS THAT MAY BE IN FORCE ANYWHERE IN THE WORLD.</w:t>
      </w:r>
    </w:p>
    <w:p w14:paraId="1497DD15" w14:textId="77777777" w:rsidR="00F60CB2" w:rsidRPr="000B65F0" w:rsidRDefault="00F60CB2" w:rsidP="00F60CB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1093703" w14:textId="77777777" w:rsidR="00F60CB2" w:rsidRPr="000B65F0" w:rsidRDefault="00F60CB2" w:rsidP="00F60CB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9903365" w14:textId="77777777" w:rsidR="00F60CB2" w:rsidRPr="00F60CB2" w:rsidRDefault="00F60CB2" w:rsidP="00F60CB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2C10AA92" w14:textId="77777777" w:rsidR="00F60CB2" w:rsidRPr="00F60CB2" w:rsidRDefault="00F60CB2" w:rsidP="00F60CB2">
      <w:r>
        <w:br w:type="page"/>
      </w:r>
    </w:p>
    <w:p w14:paraId="166C66B4" w14:textId="1077250F" w:rsidR="00F60CB2" w:rsidRDefault="00F60CB2">
      <w:pPr>
        <w:pStyle w:val="TOC"/>
      </w:pPr>
      <w:r>
        <w:lastRenderedPageBreak/>
        <w:t>Contents</w:t>
      </w:r>
    </w:p>
    <w:p w14:paraId="45D57AA1" w14:textId="77777777" w:rsidR="0026708D" w:rsidRPr="0026708D" w:rsidRDefault="0026708D" w:rsidP="0026708D"/>
    <w:p w14:paraId="07C49BAA" w14:textId="1546CB1A" w:rsidR="00234460" w:rsidRDefault="0026708D">
      <w:pPr>
        <w:pStyle w:val="11"/>
        <w:tabs>
          <w:tab w:val="right" w:leader="dot" w:pos="10070"/>
        </w:tabs>
        <w:rPr>
          <w:ins w:id="9" w:author="Li, Ki Joune" w:date="2024-04-19T18:04:00Z"/>
          <w:rFonts w:asciiTheme="minorHAnsi" w:eastAsiaTheme="minorEastAsia" w:hAnsiTheme="minorHAnsi" w:cstheme="minorBidi"/>
          <w:noProof/>
          <w:kern w:val="2"/>
          <w:sz w:val="20"/>
          <w:szCs w:val="22"/>
          <w:lang w:eastAsia="ko-KR"/>
        </w:rPr>
      </w:pPr>
      <w:r>
        <w:fldChar w:fldCharType="begin"/>
      </w:r>
      <w:r>
        <w:instrText xml:space="preserve"> TOC \o "1-3" \h \z \u </w:instrText>
      </w:r>
      <w:r>
        <w:fldChar w:fldCharType="separate"/>
      </w:r>
      <w:ins w:id="10" w:author="Li, Ki Joune" w:date="2024-04-19T18:04:00Z">
        <w:r w:rsidR="00234460" w:rsidRPr="000C69D7">
          <w:rPr>
            <w:rStyle w:val="a4"/>
            <w:noProof/>
          </w:rPr>
          <w:fldChar w:fldCharType="begin"/>
        </w:r>
        <w:r w:rsidR="00234460" w:rsidRPr="000C69D7">
          <w:rPr>
            <w:rStyle w:val="a4"/>
            <w:noProof/>
          </w:rPr>
          <w:instrText xml:space="preserve"> </w:instrText>
        </w:r>
        <w:r w:rsidR="00234460">
          <w:rPr>
            <w:noProof/>
          </w:rPr>
          <w:instrText>HYPERLINK \l "_Toc164442377"</w:instrText>
        </w:r>
        <w:r w:rsidR="00234460" w:rsidRPr="000C69D7">
          <w:rPr>
            <w:rStyle w:val="a4"/>
            <w:noProof/>
          </w:rPr>
          <w:instrText xml:space="preserve"> </w:instrText>
        </w:r>
        <w:r w:rsidR="00234460" w:rsidRPr="000C69D7">
          <w:rPr>
            <w:rStyle w:val="a4"/>
            <w:noProof/>
          </w:rPr>
        </w:r>
        <w:r w:rsidR="00234460" w:rsidRPr="000C69D7">
          <w:rPr>
            <w:rStyle w:val="a4"/>
            <w:noProof/>
          </w:rPr>
          <w:fldChar w:fldCharType="separate"/>
        </w:r>
        <w:r w:rsidR="00234460" w:rsidRPr="000C69D7">
          <w:rPr>
            <w:rStyle w:val="a4"/>
            <w:noProof/>
          </w:rPr>
          <w:t>II.  KEYWORDS</w:t>
        </w:r>
        <w:r w:rsidR="00234460">
          <w:rPr>
            <w:noProof/>
            <w:webHidden/>
          </w:rPr>
          <w:tab/>
        </w:r>
        <w:r w:rsidR="00234460">
          <w:rPr>
            <w:noProof/>
            <w:webHidden/>
          </w:rPr>
          <w:fldChar w:fldCharType="begin"/>
        </w:r>
        <w:r w:rsidR="00234460">
          <w:rPr>
            <w:noProof/>
            <w:webHidden/>
          </w:rPr>
          <w:instrText xml:space="preserve"> PAGEREF _Toc164442377 \h </w:instrText>
        </w:r>
        <w:r w:rsidR="00234460">
          <w:rPr>
            <w:noProof/>
            <w:webHidden/>
          </w:rPr>
        </w:r>
      </w:ins>
      <w:r w:rsidR="00234460">
        <w:rPr>
          <w:noProof/>
          <w:webHidden/>
        </w:rPr>
        <w:fldChar w:fldCharType="separate"/>
      </w:r>
      <w:ins w:id="11" w:author="Li, Ki Joune" w:date="2024-04-19T18:04:00Z">
        <w:r w:rsidR="00234460">
          <w:rPr>
            <w:noProof/>
            <w:webHidden/>
          </w:rPr>
          <w:t>7</w:t>
        </w:r>
        <w:r w:rsidR="00234460">
          <w:rPr>
            <w:noProof/>
            <w:webHidden/>
          </w:rPr>
          <w:fldChar w:fldCharType="end"/>
        </w:r>
        <w:r w:rsidR="00234460" w:rsidRPr="000C69D7">
          <w:rPr>
            <w:rStyle w:val="a4"/>
            <w:noProof/>
          </w:rPr>
          <w:fldChar w:fldCharType="end"/>
        </w:r>
      </w:ins>
    </w:p>
    <w:p w14:paraId="1C9485D4" w14:textId="555307FB" w:rsidR="00234460" w:rsidRDefault="00234460">
      <w:pPr>
        <w:pStyle w:val="11"/>
        <w:tabs>
          <w:tab w:val="right" w:leader="dot" w:pos="10070"/>
        </w:tabs>
        <w:rPr>
          <w:ins w:id="12" w:author="Li, Ki Joune" w:date="2024-04-19T18:04:00Z"/>
          <w:rFonts w:asciiTheme="minorHAnsi" w:eastAsiaTheme="minorEastAsia" w:hAnsiTheme="minorHAnsi" w:cstheme="minorBidi"/>
          <w:noProof/>
          <w:kern w:val="2"/>
          <w:sz w:val="20"/>
          <w:szCs w:val="22"/>
          <w:lang w:eastAsia="ko-KR"/>
        </w:rPr>
      </w:pPr>
      <w:ins w:id="13" w:author="Li, Ki Joune" w:date="2024-04-19T18:04:00Z">
        <w:r w:rsidRPr="000C69D7">
          <w:rPr>
            <w:rStyle w:val="a4"/>
            <w:noProof/>
          </w:rPr>
          <w:fldChar w:fldCharType="begin"/>
        </w:r>
        <w:r w:rsidRPr="000C69D7">
          <w:rPr>
            <w:rStyle w:val="a4"/>
            <w:noProof/>
          </w:rPr>
          <w:instrText xml:space="preserve"> </w:instrText>
        </w:r>
        <w:r>
          <w:rPr>
            <w:noProof/>
          </w:rPr>
          <w:instrText>HYPERLINK \l "_Toc164442378"</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III.  PREFACE</w:t>
        </w:r>
        <w:r>
          <w:rPr>
            <w:noProof/>
            <w:webHidden/>
          </w:rPr>
          <w:tab/>
        </w:r>
        <w:r>
          <w:rPr>
            <w:noProof/>
            <w:webHidden/>
          </w:rPr>
          <w:fldChar w:fldCharType="begin"/>
        </w:r>
        <w:r>
          <w:rPr>
            <w:noProof/>
            <w:webHidden/>
          </w:rPr>
          <w:instrText xml:space="preserve"> PAGEREF _Toc164442378 \h </w:instrText>
        </w:r>
        <w:r>
          <w:rPr>
            <w:noProof/>
            <w:webHidden/>
          </w:rPr>
        </w:r>
      </w:ins>
      <w:r>
        <w:rPr>
          <w:noProof/>
          <w:webHidden/>
        </w:rPr>
        <w:fldChar w:fldCharType="separate"/>
      </w:r>
      <w:ins w:id="14" w:author="Li, Ki Joune" w:date="2024-04-19T18:04:00Z">
        <w:r>
          <w:rPr>
            <w:noProof/>
            <w:webHidden/>
          </w:rPr>
          <w:t>7</w:t>
        </w:r>
        <w:r>
          <w:rPr>
            <w:noProof/>
            <w:webHidden/>
          </w:rPr>
          <w:fldChar w:fldCharType="end"/>
        </w:r>
        <w:r w:rsidRPr="000C69D7">
          <w:rPr>
            <w:rStyle w:val="a4"/>
            <w:noProof/>
          </w:rPr>
          <w:fldChar w:fldCharType="end"/>
        </w:r>
      </w:ins>
    </w:p>
    <w:p w14:paraId="08DECAEB" w14:textId="249C8D7B" w:rsidR="00234460" w:rsidRDefault="00234460">
      <w:pPr>
        <w:pStyle w:val="11"/>
        <w:tabs>
          <w:tab w:val="right" w:leader="dot" w:pos="10070"/>
        </w:tabs>
        <w:rPr>
          <w:ins w:id="15" w:author="Li, Ki Joune" w:date="2024-04-19T18:04:00Z"/>
          <w:rFonts w:asciiTheme="minorHAnsi" w:eastAsiaTheme="minorEastAsia" w:hAnsiTheme="minorHAnsi" w:cstheme="minorBidi"/>
          <w:noProof/>
          <w:kern w:val="2"/>
          <w:sz w:val="20"/>
          <w:szCs w:val="22"/>
          <w:lang w:eastAsia="ko-KR"/>
        </w:rPr>
      </w:pPr>
      <w:ins w:id="16" w:author="Li, Ki Joune" w:date="2024-04-19T18:04:00Z">
        <w:r w:rsidRPr="000C69D7">
          <w:rPr>
            <w:rStyle w:val="a4"/>
            <w:noProof/>
          </w:rPr>
          <w:fldChar w:fldCharType="begin"/>
        </w:r>
        <w:r w:rsidRPr="000C69D7">
          <w:rPr>
            <w:rStyle w:val="a4"/>
            <w:noProof/>
          </w:rPr>
          <w:instrText xml:space="preserve"> </w:instrText>
        </w:r>
        <w:r>
          <w:rPr>
            <w:noProof/>
          </w:rPr>
          <w:instrText>HYPERLINK \l "_Toc164442379"</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IV.  SECURITY CONSIDERATIONS</w:t>
        </w:r>
        <w:r>
          <w:rPr>
            <w:noProof/>
            <w:webHidden/>
          </w:rPr>
          <w:tab/>
        </w:r>
        <w:r>
          <w:rPr>
            <w:noProof/>
            <w:webHidden/>
          </w:rPr>
          <w:fldChar w:fldCharType="begin"/>
        </w:r>
        <w:r>
          <w:rPr>
            <w:noProof/>
            <w:webHidden/>
          </w:rPr>
          <w:instrText xml:space="preserve"> PAGEREF _Toc164442379 \h </w:instrText>
        </w:r>
        <w:r>
          <w:rPr>
            <w:noProof/>
            <w:webHidden/>
          </w:rPr>
        </w:r>
      </w:ins>
      <w:r>
        <w:rPr>
          <w:noProof/>
          <w:webHidden/>
        </w:rPr>
        <w:fldChar w:fldCharType="separate"/>
      </w:r>
      <w:ins w:id="17" w:author="Li, Ki Joune" w:date="2024-04-19T18:04:00Z">
        <w:r>
          <w:rPr>
            <w:noProof/>
            <w:webHidden/>
          </w:rPr>
          <w:t>8</w:t>
        </w:r>
        <w:r>
          <w:rPr>
            <w:noProof/>
            <w:webHidden/>
          </w:rPr>
          <w:fldChar w:fldCharType="end"/>
        </w:r>
        <w:r w:rsidRPr="000C69D7">
          <w:rPr>
            <w:rStyle w:val="a4"/>
            <w:noProof/>
          </w:rPr>
          <w:fldChar w:fldCharType="end"/>
        </w:r>
      </w:ins>
    </w:p>
    <w:p w14:paraId="661B55FC" w14:textId="70D62BB1" w:rsidR="00234460" w:rsidRDefault="00234460">
      <w:pPr>
        <w:pStyle w:val="11"/>
        <w:tabs>
          <w:tab w:val="right" w:leader="dot" w:pos="10070"/>
        </w:tabs>
        <w:rPr>
          <w:ins w:id="18" w:author="Li, Ki Joune" w:date="2024-04-19T18:04:00Z"/>
          <w:rFonts w:asciiTheme="minorHAnsi" w:eastAsiaTheme="minorEastAsia" w:hAnsiTheme="minorHAnsi" w:cstheme="minorBidi"/>
          <w:noProof/>
          <w:kern w:val="2"/>
          <w:sz w:val="20"/>
          <w:szCs w:val="22"/>
          <w:lang w:eastAsia="ko-KR"/>
        </w:rPr>
      </w:pPr>
      <w:ins w:id="19" w:author="Li, Ki Joune" w:date="2024-04-19T18:04:00Z">
        <w:r w:rsidRPr="000C69D7">
          <w:rPr>
            <w:rStyle w:val="a4"/>
            <w:noProof/>
          </w:rPr>
          <w:fldChar w:fldCharType="begin"/>
        </w:r>
        <w:r w:rsidRPr="000C69D7">
          <w:rPr>
            <w:rStyle w:val="a4"/>
            <w:noProof/>
          </w:rPr>
          <w:instrText xml:space="preserve"> </w:instrText>
        </w:r>
        <w:r>
          <w:rPr>
            <w:noProof/>
          </w:rPr>
          <w:instrText>HYPERLINK \l "_Toc164442380"</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V.  SUBMITTING ORGANIZATIONS</w:t>
        </w:r>
        <w:r>
          <w:rPr>
            <w:noProof/>
            <w:webHidden/>
          </w:rPr>
          <w:tab/>
        </w:r>
        <w:r>
          <w:rPr>
            <w:noProof/>
            <w:webHidden/>
          </w:rPr>
          <w:fldChar w:fldCharType="begin"/>
        </w:r>
        <w:r>
          <w:rPr>
            <w:noProof/>
            <w:webHidden/>
          </w:rPr>
          <w:instrText xml:space="preserve"> PAGEREF _Toc164442380 \h </w:instrText>
        </w:r>
        <w:r>
          <w:rPr>
            <w:noProof/>
            <w:webHidden/>
          </w:rPr>
        </w:r>
      </w:ins>
      <w:r>
        <w:rPr>
          <w:noProof/>
          <w:webHidden/>
        </w:rPr>
        <w:fldChar w:fldCharType="separate"/>
      </w:r>
      <w:ins w:id="20" w:author="Li, Ki Joune" w:date="2024-04-19T18:04:00Z">
        <w:r>
          <w:rPr>
            <w:noProof/>
            <w:webHidden/>
          </w:rPr>
          <w:t>8</w:t>
        </w:r>
        <w:r>
          <w:rPr>
            <w:noProof/>
            <w:webHidden/>
          </w:rPr>
          <w:fldChar w:fldCharType="end"/>
        </w:r>
        <w:r w:rsidRPr="000C69D7">
          <w:rPr>
            <w:rStyle w:val="a4"/>
            <w:noProof/>
          </w:rPr>
          <w:fldChar w:fldCharType="end"/>
        </w:r>
      </w:ins>
    </w:p>
    <w:p w14:paraId="41BEA2BA" w14:textId="0DF6CF89" w:rsidR="00234460" w:rsidRDefault="00234460">
      <w:pPr>
        <w:pStyle w:val="11"/>
        <w:tabs>
          <w:tab w:val="right" w:leader="dot" w:pos="10070"/>
        </w:tabs>
        <w:rPr>
          <w:ins w:id="21" w:author="Li, Ki Joune" w:date="2024-04-19T18:04:00Z"/>
          <w:rFonts w:asciiTheme="minorHAnsi" w:eastAsiaTheme="minorEastAsia" w:hAnsiTheme="minorHAnsi" w:cstheme="minorBidi"/>
          <w:noProof/>
          <w:kern w:val="2"/>
          <w:sz w:val="20"/>
          <w:szCs w:val="22"/>
          <w:lang w:eastAsia="ko-KR"/>
        </w:rPr>
      </w:pPr>
      <w:ins w:id="22" w:author="Li, Ki Joune" w:date="2024-04-19T18:04:00Z">
        <w:r w:rsidRPr="000C69D7">
          <w:rPr>
            <w:rStyle w:val="a4"/>
            <w:noProof/>
          </w:rPr>
          <w:fldChar w:fldCharType="begin"/>
        </w:r>
        <w:r w:rsidRPr="000C69D7">
          <w:rPr>
            <w:rStyle w:val="a4"/>
            <w:noProof/>
          </w:rPr>
          <w:instrText xml:space="preserve"> </w:instrText>
        </w:r>
        <w:r>
          <w:rPr>
            <w:noProof/>
          </w:rPr>
          <w:instrText>HYPERLINK \l "_Toc164442381"</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VI.  SUBMISSION CONTACT POINTS</w:t>
        </w:r>
        <w:r>
          <w:rPr>
            <w:noProof/>
            <w:webHidden/>
          </w:rPr>
          <w:tab/>
        </w:r>
        <w:r>
          <w:rPr>
            <w:noProof/>
            <w:webHidden/>
          </w:rPr>
          <w:fldChar w:fldCharType="begin"/>
        </w:r>
        <w:r>
          <w:rPr>
            <w:noProof/>
            <w:webHidden/>
          </w:rPr>
          <w:instrText xml:space="preserve"> PAGEREF _Toc164442381 \h </w:instrText>
        </w:r>
        <w:r>
          <w:rPr>
            <w:noProof/>
            <w:webHidden/>
          </w:rPr>
        </w:r>
      </w:ins>
      <w:r>
        <w:rPr>
          <w:noProof/>
          <w:webHidden/>
        </w:rPr>
        <w:fldChar w:fldCharType="separate"/>
      </w:r>
      <w:ins w:id="23" w:author="Li, Ki Joune" w:date="2024-04-19T18:04:00Z">
        <w:r>
          <w:rPr>
            <w:noProof/>
            <w:webHidden/>
          </w:rPr>
          <w:t>8</w:t>
        </w:r>
        <w:r>
          <w:rPr>
            <w:noProof/>
            <w:webHidden/>
          </w:rPr>
          <w:fldChar w:fldCharType="end"/>
        </w:r>
        <w:r w:rsidRPr="000C69D7">
          <w:rPr>
            <w:rStyle w:val="a4"/>
            <w:noProof/>
          </w:rPr>
          <w:fldChar w:fldCharType="end"/>
        </w:r>
      </w:ins>
    </w:p>
    <w:p w14:paraId="49758EEA" w14:textId="675CC5CB" w:rsidR="00234460" w:rsidRDefault="00234460">
      <w:pPr>
        <w:pStyle w:val="11"/>
        <w:tabs>
          <w:tab w:val="left" w:pos="482"/>
          <w:tab w:val="right" w:leader="dot" w:pos="10070"/>
        </w:tabs>
        <w:rPr>
          <w:ins w:id="24" w:author="Li, Ki Joune" w:date="2024-04-19T18:04:00Z"/>
          <w:rFonts w:asciiTheme="minorHAnsi" w:eastAsiaTheme="minorEastAsia" w:hAnsiTheme="minorHAnsi" w:cstheme="minorBidi"/>
          <w:noProof/>
          <w:kern w:val="2"/>
          <w:sz w:val="20"/>
          <w:szCs w:val="22"/>
          <w:lang w:eastAsia="ko-KR"/>
        </w:rPr>
      </w:pPr>
      <w:ins w:id="25" w:author="Li, Ki Joune" w:date="2024-04-19T18:04:00Z">
        <w:r w:rsidRPr="000C69D7">
          <w:rPr>
            <w:rStyle w:val="a4"/>
            <w:noProof/>
          </w:rPr>
          <w:fldChar w:fldCharType="begin"/>
        </w:r>
        <w:r w:rsidRPr="000C69D7">
          <w:rPr>
            <w:rStyle w:val="a4"/>
            <w:noProof/>
          </w:rPr>
          <w:instrText xml:space="preserve"> </w:instrText>
        </w:r>
        <w:r>
          <w:rPr>
            <w:noProof/>
          </w:rPr>
          <w:instrText>HYPERLINK \l "_Toc164442382"</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1</w:t>
        </w:r>
        <w:r>
          <w:rPr>
            <w:rFonts w:asciiTheme="minorHAnsi" w:eastAsiaTheme="minorEastAsia" w:hAnsiTheme="minorHAnsi" w:cstheme="minorBidi"/>
            <w:noProof/>
            <w:kern w:val="2"/>
            <w:sz w:val="20"/>
            <w:szCs w:val="22"/>
            <w:lang w:eastAsia="ko-KR"/>
          </w:rPr>
          <w:tab/>
        </w:r>
        <w:r w:rsidRPr="000C69D7">
          <w:rPr>
            <w:rStyle w:val="a4"/>
            <w:noProof/>
          </w:rPr>
          <w:t>Scope</w:t>
        </w:r>
        <w:r>
          <w:rPr>
            <w:noProof/>
            <w:webHidden/>
          </w:rPr>
          <w:tab/>
        </w:r>
        <w:r>
          <w:rPr>
            <w:noProof/>
            <w:webHidden/>
          </w:rPr>
          <w:fldChar w:fldCharType="begin"/>
        </w:r>
        <w:r>
          <w:rPr>
            <w:noProof/>
            <w:webHidden/>
          </w:rPr>
          <w:instrText xml:space="preserve"> PAGEREF _Toc164442382 \h </w:instrText>
        </w:r>
        <w:r>
          <w:rPr>
            <w:noProof/>
            <w:webHidden/>
          </w:rPr>
        </w:r>
      </w:ins>
      <w:r>
        <w:rPr>
          <w:noProof/>
          <w:webHidden/>
        </w:rPr>
        <w:fldChar w:fldCharType="separate"/>
      </w:r>
      <w:ins w:id="26" w:author="Li, Ki Joune" w:date="2024-04-19T18:04:00Z">
        <w:r>
          <w:rPr>
            <w:noProof/>
            <w:webHidden/>
          </w:rPr>
          <w:t>9</w:t>
        </w:r>
        <w:r>
          <w:rPr>
            <w:noProof/>
            <w:webHidden/>
          </w:rPr>
          <w:fldChar w:fldCharType="end"/>
        </w:r>
        <w:r w:rsidRPr="000C69D7">
          <w:rPr>
            <w:rStyle w:val="a4"/>
            <w:noProof/>
          </w:rPr>
          <w:fldChar w:fldCharType="end"/>
        </w:r>
      </w:ins>
    </w:p>
    <w:p w14:paraId="3DF87C94" w14:textId="598DB5F3" w:rsidR="00234460" w:rsidRDefault="00234460">
      <w:pPr>
        <w:pStyle w:val="11"/>
        <w:tabs>
          <w:tab w:val="left" w:pos="482"/>
          <w:tab w:val="right" w:leader="dot" w:pos="10070"/>
        </w:tabs>
        <w:rPr>
          <w:ins w:id="27" w:author="Li, Ki Joune" w:date="2024-04-19T18:04:00Z"/>
          <w:rFonts w:asciiTheme="minorHAnsi" w:eastAsiaTheme="minorEastAsia" w:hAnsiTheme="minorHAnsi" w:cstheme="minorBidi"/>
          <w:noProof/>
          <w:kern w:val="2"/>
          <w:sz w:val="20"/>
          <w:szCs w:val="22"/>
          <w:lang w:eastAsia="ko-KR"/>
        </w:rPr>
      </w:pPr>
      <w:ins w:id="28" w:author="Li, Ki Joune" w:date="2024-04-19T18:04:00Z">
        <w:r w:rsidRPr="000C69D7">
          <w:rPr>
            <w:rStyle w:val="a4"/>
            <w:noProof/>
          </w:rPr>
          <w:fldChar w:fldCharType="begin"/>
        </w:r>
        <w:r w:rsidRPr="000C69D7">
          <w:rPr>
            <w:rStyle w:val="a4"/>
            <w:noProof/>
          </w:rPr>
          <w:instrText xml:space="preserve"> </w:instrText>
        </w:r>
        <w:r>
          <w:rPr>
            <w:noProof/>
          </w:rPr>
          <w:instrText>HYPERLINK \l "_Toc164442383"</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2</w:t>
        </w:r>
        <w:r>
          <w:rPr>
            <w:rFonts w:asciiTheme="minorHAnsi" w:eastAsiaTheme="minorEastAsia" w:hAnsiTheme="minorHAnsi" w:cstheme="minorBidi"/>
            <w:noProof/>
            <w:kern w:val="2"/>
            <w:sz w:val="20"/>
            <w:szCs w:val="22"/>
            <w:lang w:eastAsia="ko-KR"/>
          </w:rPr>
          <w:tab/>
        </w:r>
        <w:r w:rsidRPr="000C69D7">
          <w:rPr>
            <w:rStyle w:val="a4"/>
            <w:noProof/>
          </w:rPr>
          <w:t>Conformance</w:t>
        </w:r>
        <w:r>
          <w:rPr>
            <w:noProof/>
            <w:webHidden/>
          </w:rPr>
          <w:tab/>
        </w:r>
        <w:r>
          <w:rPr>
            <w:noProof/>
            <w:webHidden/>
          </w:rPr>
          <w:fldChar w:fldCharType="begin"/>
        </w:r>
        <w:r>
          <w:rPr>
            <w:noProof/>
            <w:webHidden/>
          </w:rPr>
          <w:instrText xml:space="preserve"> PAGEREF _Toc164442383 \h </w:instrText>
        </w:r>
        <w:r>
          <w:rPr>
            <w:noProof/>
            <w:webHidden/>
          </w:rPr>
        </w:r>
      </w:ins>
      <w:r>
        <w:rPr>
          <w:noProof/>
          <w:webHidden/>
        </w:rPr>
        <w:fldChar w:fldCharType="separate"/>
      </w:r>
      <w:ins w:id="29" w:author="Li, Ki Joune" w:date="2024-04-19T18:04:00Z">
        <w:r>
          <w:rPr>
            <w:noProof/>
            <w:webHidden/>
          </w:rPr>
          <w:t>9</w:t>
        </w:r>
        <w:r>
          <w:rPr>
            <w:noProof/>
            <w:webHidden/>
          </w:rPr>
          <w:fldChar w:fldCharType="end"/>
        </w:r>
        <w:r w:rsidRPr="000C69D7">
          <w:rPr>
            <w:rStyle w:val="a4"/>
            <w:noProof/>
          </w:rPr>
          <w:fldChar w:fldCharType="end"/>
        </w:r>
      </w:ins>
    </w:p>
    <w:p w14:paraId="00CFFDE1" w14:textId="2208155C" w:rsidR="00234460" w:rsidRDefault="00234460">
      <w:pPr>
        <w:pStyle w:val="11"/>
        <w:tabs>
          <w:tab w:val="left" w:pos="482"/>
          <w:tab w:val="right" w:leader="dot" w:pos="10070"/>
        </w:tabs>
        <w:rPr>
          <w:ins w:id="30" w:author="Li, Ki Joune" w:date="2024-04-19T18:04:00Z"/>
          <w:rFonts w:asciiTheme="minorHAnsi" w:eastAsiaTheme="minorEastAsia" w:hAnsiTheme="minorHAnsi" w:cstheme="minorBidi"/>
          <w:noProof/>
          <w:kern w:val="2"/>
          <w:sz w:val="20"/>
          <w:szCs w:val="22"/>
          <w:lang w:eastAsia="ko-KR"/>
        </w:rPr>
      </w:pPr>
      <w:ins w:id="31" w:author="Li, Ki Joune" w:date="2024-04-19T18:04:00Z">
        <w:r w:rsidRPr="000C69D7">
          <w:rPr>
            <w:rStyle w:val="a4"/>
            <w:noProof/>
          </w:rPr>
          <w:fldChar w:fldCharType="begin"/>
        </w:r>
        <w:r w:rsidRPr="000C69D7">
          <w:rPr>
            <w:rStyle w:val="a4"/>
            <w:noProof/>
          </w:rPr>
          <w:instrText xml:space="preserve"> </w:instrText>
        </w:r>
        <w:r>
          <w:rPr>
            <w:noProof/>
          </w:rPr>
          <w:instrText>HYPERLINK \l "_Toc164442384"</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3</w:t>
        </w:r>
        <w:r>
          <w:rPr>
            <w:rFonts w:asciiTheme="minorHAnsi" w:eastAsiaTheme="minorEastAsia" w:hAnsiTheme="minorHAnsi" w:cstheme="minorBidi"/>
            <w:noProof/>
            <w:kern w:val="2"/>
            <w:sz w:val="20"/>
            <w:szCs w:val="22"/>
            <w:lang w:eastAsia="ko-KR"/>
          </w:rPr>
          <w:tab/>
        </w:r>
        <w:r w:rsidRPr="000C69D7">
          <w:rPr>
            <w:rStyle w:val="a4"/>
            <w:noProof/>
          </w:rPr>
          <w:t>References</w:t>
        </w:r>
        <w:r>
          <w:rPr>
            <w:noProof/>
            <w:webHidden/>
          </w:rPr>
          <w:tab/>
        </w:r>
        <w:r>
          <w:rPr>
            <w:noProof/>
            <w:webHidden/>
          </w:rPr>
          <w:fldChar w:fldCharType="begin"/>
        </w:r>
        <w:r>
          <w:rPr>
            <w:noProof/>
            <w:webHidden/>
          </w:rPr>
          <w:instrText xml:space="preserve"> PAGEREF _Toc164442384 \h </w:instrText>
        </w:r>
        <w:r>
          <w:rPr>
            <w:noProof/>
            <w:webHidden/>
          </w:rPr>
        </w:r>
      </w:ins>
      <w:r>
        <w:rPr>
          <w:noProof/>
          <w:webHidden/>
        </w:rPr>
        <w:fldChar w:fldCharType="separate"/>
      </w:r>
      <w:ins w:id="32" w:author="Li, Ki Joune" w:date="2024-04-19T18:04:00Z">
        <w:r>
          <w:rPr>
            <w:noProof/>
            <w:webHidden/>
          </w:rPr>
          <w:t>9</w:t>
        </w:r>
        <w:r>
          <w:rPr>
            <w:noProof/>
            <w:webHidden/>
          </w:rPr>
          <w:fldChar w:fldCharType="end"/>
        </w:r>
        <w:r w:rsidRPr="000C69D7">
          <w:rPr>
            <w:rStyle w:val="a4"/>
            <w:noProof/>
          </w:rPr>
          <w:fldChar w:fldCharType="end"/>
        </w:r>
      </w:ins>
    </w:p>
    <w:p w14:paraId="464B587C" w14:textId="244E6BD5" w:rsidR="00234460" w:rsidRDefault="00234460">
      <w:pPr>
        <w:pStyle w:val="11"/>
        <w:tabs>
          <w:tab w:val="left" w:pos="482"/>
          <w:tab w:val="right" w:leader="dot" w:pos="10070"/>
        </w:tabs>
        <w:rPr>
          <w:ins w:id="33" w:author="Li, Ki Joune" w:date="2024-04-19T18:04:00Z"/>
          <w:rFonts w:asciiTheme="minorHAnsi" w:eastAsiaTheme="minorEastAsia" w:hAnsiTheme="minorHAnsi" w:cstheme="minorBidi"/>
          <w:noProof/>
          <w:kern w:val="2"/>
          <w:sz w:val="20"/>
          <w:szCs w:val="22"/>
          <w:lang w:eastAsia="ko-KR"/>
        </w:rPr>
      </w:pPr>
      <w:ins w:id="34" w:author="Li, Ki Joune" w:date="2024-04-19T18:04:00Z">
        <w:r w:rsidRPr="000C69D7">
          <w:rPr>
            <w:rStyle w:val="a4"/>
            <w:noProof/>
          </w:rPr>
          <w:fldChar w:fldCharType="begin"/>
        </w:r>
        <w:r w:rsidRPr="000C69D7">
          <w:rPr>
            <w:rStyle w:val="a4"/>
            <w:noProof/>
          </w:rPr>
          <w:instrText xml:space="preserve"> </w:instrText>
        </w:r>
        <w:r>
          <w:rPr>
            <w:noProof/>
          </w:rPr>
          <w:instrText>HYPERLINK \l "_Toc164442385"</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4</w:t>
        </w:r>
        <w:r>
          <w:rPr>
            <w:rFonts w:asciiTheme="minorHAnsi" w:eastAsiaTheme="minorEastAsia" w:hAnsiTheme="minorHAnsi" w:cstheme="minorBidi"/>
            <w:noProof/>
            <w:kern w:val="2"/>
            <w:sz w:val="20"/>
            <w:szCs w:val="22"/>
            <w:lang w:eastAsia="ko-KR"/>
          </w:rPr>
          <w:tab/>
        </w:r>
        <w:r w:rsidRPr="000C69D7">
          <w:rPr>
            <w:rStyle w:val="a4"/>
            <w:noProof/>
          </w:rPr>
          <w:t>Terms and Definitions</w:t>
        </w:r>
        <w:r>
          <w:rPr>
            <w:noProof/>
            <w:webHidden/>
          </w:rPr>
          <w:tab/>
        </w:r>
        <w:r>
          <w:rPr>
            <w:noProof/>
            <w:webHidden/>
          </w:rPr>
          <w:fldChar w:fldCharType="begin"/>
        </w:r>
        <w:r>
          <w:rPr>
            <w:noProof/>
            <w:webHidden/>
          </w:rPr>
          <w:instrText xml:space="preserve"> PAGEREF _Toc164442385 \h </w:instrText>
        </w:r>
        <w:r>
          <w:rPr>
            <w:noProof/>
            <w:webHidden/>
          </w:rPr>
        </w:r>
      </w:ins>
      <w:r>
        <w:rPr>
          <w:noProof/>
          <w:webHidden/>
        </w:rPr>
        <w:fldChar w:fldCharType="separate"/>
      </w:r>
      <w:ins w:id="35" w:author="Li, Ki Joune" w:date="2024-04-19T18:04:00Z">
        <w:r>
          <w:rPr>
            <w:noProof/>
            <w:webHidden/>
          </w:rPr>
          <w:t>10</w:t>
        </w:r>
        <w:r>
          <w:rPr>
            <w:noProof/>
            <w:webHidden/>
          </w:rPr>
          <w:fldChar w:fldCharType="end"/>
        </w:r>
        <w:r w:rsidRPr="000C69D7">
          <w:rPr>
            <w:rStyle w:val="a4"/>
            <w:noProof/>
          </w:rPr>
          <w:fldChar w:fldCharType="end"/>
        </w:r>
      </w:ins>
    </w:p>
    <w:p w14:paraId="538E6C48" w14:textId="0DE5590E" w:rsidR="00234460" w:rsidRDefault="00234460">
      <w:pPr>
        <w:pStyle w:val="21"/>
        <w:rPr>
          <w:ins w:id="36" w:author="Li, Ki Joune" w:date="2024-04-19T18:04:00Z"/>
          <w:rFonts w:asciiTheme="minorHAnsi" w:eastAsiaTheme="minorEastAsia" w:hAnsiTheme="minorHAnsi" w:cstheme="minorBidi"/>
          <w:noProof/>
          <w:kern w:val="2"/>
          <w:sz w:val="20"/>
          <w:szCs w:val="22"/>
          <w:lang w:eastAsia="ko-KR"/>
        </w:rPr>
      </w:pPr>
      <w:ins w:id="37" w:author="Li, Ki Joune" w:date="2024-04-19T18:04:00Z">
        <w:r w:rsidRPr="000C69D7">
          <w:rPr>
            <w:rStyle w:val="a4"/>
            <w:noProof/>
          </w:rPr>
          <w:fldChar w:fldCharType="begin"/>
        </w:r>
        <w:r w:rsidRPr="000C69D7">
          <w:rPr>
            <w:rStyle w:val="a4"/>
            <w:noProof/>
          </w:rPr>
          <w:instrText xml:space="preserve"> </w:instrText>
        </w:r>
        <w:r>
          <w:rPr>
            <w:noProof/>
          </w:rPr>
          <w:instrText>HYPERLINK \l "_Toc164442386"</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4.1</w:t>
        </w:r>
        <w:r>
          <w:rPr>
            <w:rFonts w:asciiTheme="minorHAnsi" w:eastAsiaTheme="minorEastAsia" w:hAnsiTheme="minorHAnsi" w:cstheme="minorBidi"/>
            <w:noProof/>
            <w:kern w:val="2"/>
            <w:sz w:val="20"/>
            <w:szCs w:val="22"/>
            <w:lang w:eastAsia="ko-KR"/>
          </w:rPr>
          <w:tab/>
        </w:r>
        <w:r w:rsidRPr="000C69D7">
          <w:rPr>
            <w:rStyle w:val="a4"/>
            <w:noProof/>
          </w:rPr>
          <w:t>Indoor Space</w:t>
        </w:r>
        <w:r>
          <w:rPr>
            <w:noProof/>
            <w:webHidden/>
          </w:rPr>
          <w:tab/>
        </w:r>
        <w:r>
          <w:rPr>
            <w:noProof/>
            <w:webHidden/>
          </w:rPr>
          <w:fldChar w:fldCharType="begin"/>
        </w:r>
        <w:r>
          <w:rPr>
            <w:noProof/>
            <w:webHidden/>
          </w:rPr>
          <w:instrText xml:space="preserve"> PAGEREF _Toc164442386 \h </w:instrText>
        </w:r>
        <w:r>
          <w:rPr>
            <w:noProof/>
            <w:webHidden/>
          </w:rPr>
        </w:r>
      </w:ins>
      <w:r>
        <w:rPr>
          <w:noProof/>
          <w:webHidden/>
        </w:rPr>
        <w:fldChar w:fldCharType="separate"/>
      </w:r>
      <w:ins w:id="38" w:author="Li, Ki Joune" w:date="2024-04-19T18:04:00Z">
        <w:r>
          <w:rPr>
            <w:noProof/>
            <w:webHidden/>
          </w:rPr>
          <w:t>10</w:t>
        </w:r>
        <w:r>
          <w:rPr>
            <w:noProof/>
            <w:webHidden/>
          </w:rPr>
          <w:fldChar w:fldCharType="end"/>
        </w:r>
        <w:r w:rsidRPr="000C69D7">
          <w:rPr>
            <w:rStyle w:val="a4"/>
            <w:noProof/>
          </w:rPr>
          <w:fldChar w:fldCharType="end"/>
        </w:r>
      </w:ins>
    </w:p>
    <w:p w14:paraId="19DCE64B" w14:textId="18317D33" w:rsidR="00234460" w:rsidRDefault="00234460">
      <w:pPr>
        <w:pStyle w:val="21"/>
        <w:rPr>
          <w:ins w:id="39" w:author="Li, Ki Joune" w:date="2024-04-19T18:04:00Z"/>
          <w:rFonts w:asciiTheme="minorHAnsi" w:eastAsiaTheme="minorEastAsia" w:hAnsiTheme="minorHAnsi" w:cstheme="minorBidi"/>
          <w:noProof/>
          <w:kern w:val="2"/>
          <w:sz w:val="20"/>
          <w:szCs w:val="22"/>
          <w:lang w:eastAsia="ko-KR"/>
        </w:rPr>
      </w:pPr>
      <w:ins w:id="40" w:author="Li, Ki Joune" w:date="2024-04-19T18:04:00Z">
        <w:r w:rsidRPr="000C69D7">
          <w:rPr>
            <w:rStyle w:val="a4"/>
            <w:noProof/>
          </w:rPr>
          <w:fldChar w:fldCharType="begin"/>
        </w:r>
        <w:r w:rsidRPr="000C69D7">
          <w:rPr>
            <w:rStyle w:val="a4"/>
            <w:noProof/>
          </w:rPr>
          <w:instrText xml:space="preserve"> </w:instrText>
        </w:r>
        <w:r>
          <w:rPr>
            <w:noProof/>
          </w:rPr>
          <w:instrText>HYPERLINK \l "_Toc164442387"</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4.2</w:t>
        </w:r>
        <w:r>
          <w:rPr>
            <w:rFonts w:asciiTheme="minorHAnsi" w:eastAsiaTheme="minorEastAsia" w:hAnsiTheme="minorHAnsi" w:cstheme="minorBidi"/>
            <w:noProof/>
            <w:kern w:val="2"/>
            <w:sz w:val="20"/>
            <w:szCs w:val="22"/>
            <w:lang w:eastAsia="ko-KR"/>
          </w:rPr>
          <w:tab/>
        </w:r>
        <w:r w:rsidRPr="000C69D7">
          <w:rPr>
            <w:rStyle w:val="a4"/>
            <w:noProof/>
          </w:rPr>
          <w:t>Cellular Space</w:t>
        </w:r>
        <w:r>
          <w:rPr>
            <w:noProof/>
            <w:webHidden/>
          </w:rPr>
          <w:tab/>
        </w:r>
        <w:r>
          <w:rPr>
            <w:noProof/>
            <w:webHidden/>
          </w:rPr>
          <w:fldChar w:fldCharType="begin"/>
        </w:r>
        <w:r>
          <w:rPr>
            <w:noProof/>
            <w:webHidden/>
          </w:rPr>
          <w:instrText xml:space="preserve"> PAGEREF _Toc164442387 \h </w:instrText>
        </w:r>
        <w:r>
          <w:rPr>
            <w:noProof/>
            <w:webHidden/>
          </w:rPr>
        </w:r>
      </w:ins>
      <w:r>
        <w:rPr>
          <w:noProof/>
          <w:webHidden/>
        </w:rPr>
        <w:fldChar w:fldCharType="separate"/>
      </w:r>
      <w:ins w:id="41" w:author="Li, Ki Joune" w:date="2024-04-19T18:04:00Z">
        <w:r>
          <w:rPr>
            <w:noProof/>
            <w:webHidden/>
          </w:rPr>
          <w:t>10</w:t>
        </w:r>
        <w:r>
          <w:rPr>
            <w:noProof/>
            <w:webHidden/>
          </w:rPr>
          <w:fldChar w:fldCharType="end"/>
        </w:r>
        <w:r w:rsidRPr="000C69D7">
          <w:rPr>
            <w:rStyle w:val="a4"/>
            <w:noProof/>
          </w:rPr>
          <w:fldChar w:fldCharType="end"/>
        </w:r>
      </w:ins>
    </w:p>
    <w:p w14:paraId="4A7B8072" w14:textId="44FAEB59" w:rsidR="00234460" w:rsidRDefault="00234460">
      <w:pPr>
        <w:pStyle w:val="21"/>
        <w:rPr>
          <w:ins w:id="42" w:author="Li, Ki Joune" w:date="2024-04-19T18:04:00Z"/>
          <w:rFonts w:asciiTheme="minorHAnsi" w:eastAsiaTheme="minorEastAsia" w:hAnsiTheme="minorHAnsi" w:cstheme="minorBidi"/>
          <w:noProof/>
          <w:kern w:val="2"/>
          <w:sz w:val="20"/>
          <w:szCs w:val="22"/>
          <w:lang w:eastAsia="ko-KR"/>
        </w:rPr>
      </w:pPr>
      <w:ins w:id="43" w:author="Li, Ki Joune" w:date="2024-04-19T18:04:00Z">
        <w:r w:rsidRPr="000C69D7">
          <w:rPr>
            <w:rStyle w:val="a4"/>
            <w:noProof/>
          </w:rPr>
          <w:fldChar w:fldCharType="begin"/>
        </w:r>
        <w:r w:rsidRPr="000C69D7">
          <w:rPr>
            <w:rStyle w:val="a4"/>
            <w:noProof/>
          </w:rPr>
          <w:instrText xml:space="preserve"> </w:instrText>
        </w:r>
        <w:r>
          <w:rPr>
            <w:noProof/>
          </w:rPr>
          <w:instrText>HYPERLINK \l "_Toc164442388"</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4.3</w:t>
        </w:r>
        <w:r>
          <w:rPr>
            <w:rFonts w:asciiTheme="minorHAnsi" w:eastAsiaTheme="minorEastAsia" w:hAnsiTheme="minorHAnsi" w:cstheme="minorBidi"/>
            <w:noProof/>
            <w:kern w:val="2"/>
            <w:sz w:val="20"/>
            <w:szCs w:val="22"/>
            <w:lang w:eastAsia="ko-KR"/>
          </w:rPr>
          <w:tab/>
        </w:r>
        <w:r w:rsidRPr="000C69D7">
          <w:rPr>
            <w:rStyle w:val="a4"/>
            <w:noProof/>
          </w:rPr>
          <w:t>Graph</w:t>
        </w:r>
        <w:r>
          <w:rPr>
            <w:noProof/>
            <w:webHidden/>
          </w:rPr>
          <w:tab/>
        </w:r>
        <w:r>
          <w:rPr>
            <w:noProof/>
            <w:webHidden/>
          </w:rPr>
          <w:fldChar w:fldCharType="begin"/>
        </w:r>
        <w:r>
          <w:rPr>
            <w:noProof/>
            <w:webHidden/>
          </w:rPr>
          <w:instrText xml:space="preserve"> PAGEREF _Toc164442388 \h </w:instrText>
        </w:r>
        <w:r>
          <w:rPr>
            <w:noProof/>
            <w:webHidden/>
          </w:rPr>
        </w:r>
      </w:ins>
      <w:r>
        <w:rPr>
          <w:noProof/>
          <w:webHidden/>
        </w:rPr>
        <w:fldChar w:fldCharType="separate"/>
      </w:r>
      <w:ins w:id="44" w:author="Li, Ki Joune" w:date="2024-04-19T18:04:00Z">
        <w:r>
          <w:rPr>
            <w:noProof/>
            <w:webHidden/>
          </w:rPr>
          <w:t>10</w:t>
        </w:r>
        <w:r>
          <w:rPr>
            <w:noProof/>
            <w:webHidden/>
          </w:rPr>
          <w:fldChar w:fldCharType="end"/>
        </w:r>
        <w:r w:rsidRPr="000C69D7">
          <w:rPr>
            <w:rStyle w:val="a4"/>
            <w:noProof/>
          </w:rPr>
          <w:fldChar w:fldCharType="end"/>
        </w:r>
      </w:ins>
    </w:p>
    <w:p w14:paraId="7EFB6DE7" w14:textId="7377D4EC" w:rsidR="00234460" w:rsidRDefault="00234460">
      <w:pPr>
        <w:pStyle w:val="21"/>
        <w:rPr>
          <w:ins w:id="45" w:author="Li, Ki Joune" w:date="2024-04-19T18:04:00Z"/>
          <w:rFonts w:asciiTheme="minorHAnsi" w:eastAsiaTheme="minorEastAsia" w:hAnsiTheme="minorHAnsi" w:cstheme="minorBidi"/>
          <w:noProof/>
          <w:kern w:val="2"/>
          <w:sz w:val="20"/>
          <w:szCs w:val="22"/>
          <w:lang w:eastAsia="ko-KR"/>
        </w:rPr>
      </w:pPr>
      <w:ins w:id="46" w:author="Li, Ki Joune" w:date="2024-04-19T18:04:00Z">
        <w:r w:rsidRPr="000C69D7">
          <w:rPr>
            <w:rStyle w:val="a4"/>
            <w:noProof/>
          </w:rPr>
          <w:fldChar w:fldCharType="begin"/>
        </w:r>
        <w:r w:rsidRPr="000C69D7">
          <w:rPr>
            <w:rStyle w:val="a4"/>
            <w:noProof/>
          </w:rPr>
          <w:instrText xml:space="preserve"> </w:instrText>
        </w:r>
        <w:r>
          <w:rPr>
            <w:noProof/>
          </w:rPr>
          <w:instrText>HYPERLINK \l "_Toc164442389"</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4.4</w:t>
        </w:r>
        <w:r>
          <w:rPr>
            <w:rFonts w:asciiTheme="minorHAnsi" w:eastAsiaTheme="minorEastAsia" w:hAnsiTheme="minorHAnsi" w:cstheme="minorBidi"/>
            <w:noProof/>
            <w:kern w:val="2"/>
            <w:sz w:val="20"/>
            <w:szCs w:val="22"/>
            <w:lang w:eastAsia="ko-KR"/>
          </w:rPr>
          <w:tab/>
        </w:r>
        <w:r w:rsidRPr="000C69D7">
          <w:rPr>
            <w:rStyle w:val="a4"/>
            <w:noProof/>
          </w:rPr>
          <w:t>Adjacency Graph</w:t>
        </w:r>
        <w:r>
          <w:rPr>
            <w:noProof/>
            <w:webHidden/>
          </w:rPr>
          <w:tab/>
        </w:r>
        <w:r>
          <w:rPr>
            <w:noProof/>
            <w:webHidden/>
          </w:rPr>
          <w:fldChar w:fldCharType="begin"/>
        </w:r>
        <w:r>
          <w:rPr>
            <w:noProof/>
            <w:webHidden/>
          </w:rPr>
          <w:instrText xml:space="preserve"> PAGEREF _Toc164442389 \h </w:instrText>
        </w:r>
        <w:r>
          <w:rPr>
            <w:noProof/>
            <w:webHidden/>
          </w:rPr>
        </w:r>
      </w:ins>
      <w:r>
        <w:rPr>
          <w:noProof/>
          <w:webHidden/>
        </w:rPr>
        <w:fldChar w:fldCharType="separate"/>
      </w:r>
      <w:ins w:id="47" w:author="Li, Ki Joune" w:date="2024-04-19T18:04:00Z">
        <w:r>
          <w:rPr>
            <w:noProof/>
            <w:webHidden/>
          </w:rPr>
          <w:t>11</w:t>
        </w:r>
        <w:r>
          <w:rPr>
            <w:noProof/>
            <w:webHidden/>
          </w:rPr>
          <w:fldChar w:fldCharType="end"/>
        </w:r>
        <w:r w:rsidRPr="000C69D7">
          <w:rPr>
            <w:rStyle w:val="a4"/>
            <w:noProof/>
          </w:rPr>
          <w:fldChar w:fldCharType="end"/>
        </w:r>
      </w:ins>
    </w:p>
    <w:p w14:paraId="0EB4249E" w14:textId="24A86BB8" w:rsidR="00234460" w:rsidRDefault="00234460">
      <w:pPr>
        <w:pStyle w:val="21"/>
        <w:rPr>
          <w:ins w:id="48" w:author="Li, Ki Joune" w:date="2024-04-19T18:04:00Z"/>
          <w:rFonts w:asciiTheme="minorHAnsi" w:eastAsiaTheme="minorEastAsia" w:hAnsiTheme="minorHAnsi" w:cstheme="minorBidi"/>
          <w:noProof/>
          <w:kern w:val="2"/>
          <w:sz w:val="20"/>
          <w:szCs w:val="22"/>
          <w:lang w:eastAsia="ko-KR"/>
        </w:rPr>
      </w:pPr>
      <w:ins w:id="49" w:author="Li, Ki Joune" w:date="2024-04-19T18:04:00Z">
        <w:r w:rsidRPr="000C69D7">
          <w:rPr>
            <w:rStyle w:val="a4"/>
            <w:noProof/>
          </w:rPr>
          <w:fldChar w:fldCharType="begin"/>
        </w:r>
        <w:r w:rsidRPr="000C69D7">
          <w:rPr>
            <w:rStyle w:val="a4"/>
            <w:noProof/>
          </w:rPr>
          <w:instrText xml:space="preserve"> </w:instrText>
        </w:r>
        <w:r>
          <w:rPr>
            <w:noProof/>
          </w:rPr>
          <w:instrText>HYPERLINK \l "_Toc164442390"</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4.5</w:t>
        </w:r>
        <w:r>
          <w:rPr>
            <w:rFonts w:asciiTheme="minorHAnsi" w:eastAsiaTheme="minorEastAsia" w:hAnsiTheme="minorHAnsi" w:cstheme="minorBidi"/>
            <w:noProof/>
            <w:kern w:val="2"/>
            <w:sz w:val="20"/>
            <w:szCs w:val="22"/>
            <w:lang w:eastAsia="ko-KR"/>
          </w:rPr>
          <w:tab/>
        </w:r>
        <w:r w:rsidRPr="000C69D7">
          <w:rPr>
            <w:rStyle w:val="a4"/>
            <w:noProof/>
          </w:rPr>
          <w:t>Connectivity Graph</w:t>
        </w:r>
        <w:r>
          <w:rPr>
            <w:noProof/>
            <w:webHidden/>
          </w:rPr>
          <w:tab/>
        </w:r>
        <w:r>
          <w:rPr>
            <w:noProof/>
            <w:webHidden/>
          </w:rPr>
          <w:fldChar w:fldCharType="begin"/>
        </w:r>
        <w:r>
          <w:rPr>
            <w:noProof/>
            <w:webHidden/>
          </w:rPr>
          <w:instrText xml:space="preserve"> PAGEREF _Toc164442390 \h </w:instrText>
        </w:r>
        <w:r>
          <w:rPr>
            <w:noProof/>
            <w:webHidden/>
          </w:rPr>
        </w:r>
      </w:ins>
      <w:r>
        <w:rPr>
          <w:noProof/>
          <w:webHidden/>
        </w:rPr>
        <w:fldChar w:fldCharType="separate"/>
      </w:r>
      <w:ins w:id="50" w:author="Li, Ki Joune" w:date="2024-04-19T18:04:00Z">
        <w:r>
          <w:rPr>
            <w:noProof/>
            <w:webHidden/>
          </w:rPr>
          <w:t>11</w:t>
        </w:r>
        <w:r>
          <w:rPr>
            <w:noProof/>
            <w:webHidden/>
          </w:rPr>
          <w:fldChar w:fldCharType="end"/>
        </w:r>
        <w:r w:rsidRPr="000C69D7">
          <w:rPr>
            <w:rStyle w:val="a4"/>
            <w:noProof/>
          </w:rPr>
          <w:fldChar w:fldCharType="end"/>
        </w:r>
      </w:ins>
    </w:p>
    <w:p w14:paraId="2FED71E1" w14:textId="7B9B0EDD" w:rsidR="00234460" w:rsidRDefault="00234460">
      <w:pPr>
        <w:pStyle w:val="21"/>
        <w:rPr>
          <w:ins w:id="51" w:author="Li, Ki Joune" w:date="2024-04-19T18:04:00Z"/>
          <w:rFonts w:asciiTheme="minorHAnsi" w:eastAsiaTheme="minorEastAsia" w:hAnsiTheme="minorHAnsi" w:cstheme="minorBidi"/>
          <w:noProof/>
          <w:kern w:val="2"/>
          <w:sz w:val="20"/>
          <w:szCs w:val="22"/>
          <w:lang w:eastAsia="ko-KR"/>
        </w:rPr>
      </w:pPr>
      <w:ins w:id="52" w:author="Li, Ki Joune" w:date="2024-04-19T18:04:00Z">
        <w:r w:rsidRPr="000C69D7">
          <w:rPr>
            <w:rStyle w:val="a4"/>
            <w:noProof/>
          </w:rPr>
          <w:fldChar w:fldCharType="begin"/>
        </w:r>
        <w:r w:rsidRPr="000C69D7">
          <w:rPr>
            <w:rStyle w:val="a4"/>
            <w:noProof/>
          </w:rPr>
          <w:instrText xml:space="preserve"> </w:instrText>
        </w:r>
        <w:r>
          <w:rPr>
            <w:noProof/>
          </w:rPr>
          <w:instrText>HYPERLINK \l "_Toc164442391"</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4.6</w:t>
        </w:r>
        <w:r>
          <w:rPr>
            <w:rFonts w:asciiTheme="minorHAnsi" w:eastAsiaTheme="minorEastAsia" w:hAnsiTheme="minorHAnsi" w:cstheme="minorBidi"/>
            <w:noProof/>
            <w:kern w:val="2"/>
            <w:sz w:val="20"/>
            <w:szCs w:val="22"/>
            <w:lang w:eastAsia="ko-KR"/>
          </w:rPr>
          <w:tab/>
        </w:r>
        <w:r w:rsidRPr="000C69D7">
          <w:rPr>
            <w:rStyle w:val="a4"/>
            <w:noProof/>
          </w:rPr>
          <w:t>Logical Network</w:t>
        </w:r>
        <w:r>
          <w:rPr>
            <w:noProof/>
            <w:webHidden/>
          </w:rPr>
          <w:tab/>
        </w:r>
        <w:r>
          <w:rPr>
            <w:noProof/>
            <w:webHidden/>
          </w:rPr>
          <w:fldChar w:fldCharType="begin"/>
        </w:r>
        <w:r>
          <w:rPr>
            <w:noProof/>
            <w:webHidden/>
          </w:rPr>
          <w:instrText xml:space="preserve"> PAGEREF _Toc164442391 \h </w:instrText>
        </w:r>
        <w:r>
          <w:rPr>
            <w:noProof/>
            <w:webHidden/>
          </w:rPr>
        </w:r>
      </w:ins>
      <w:r>
        <w:rPr>
          <w:noProof/>
          <w:webHidden/>
        </w:rPr>
        <w:fldChar w:fldCharType="separate"/>
      </w:r>
      <w:ins w:id="53" w:author="Li, Ki Joune" w:date="2024-04-19T18:04:00Z">
        <w:r>
          <w:rPr>
            <w:noProof/>
            <w:webHidden/>
          </w:rPr>
          <w:t>11</w:t>
        </w:r>
        <w:r>
          <w:rPr>
            <w:noProof/>
            <w:webHidden/>
          </w:rPr>
          <w:fldChar w:fldCharType="end"/>
        </w:r>
        <w:r w:rsidRPr="000C69D7">
          <w:rPr>
            <w:rStyle w:val="a4"/>
            <w:noProof/>
          </w:rPr>
          <w:fldChar w:fldCharType="end"/>
        </w:r>
      </w:ins>
    </w:p>
    <w:p w14:paraId="43368C38" w14:textId="40C9CC6C" w:rsidR="00234460" w:rsidRDefault="00234460">
      <w:pPr>
        <w:pStyle w:val="21"/>
        <w:rPr>
          <w:ins w:id="54" w:author="Li, Ki Joune" w:date="2024-04-19T18:04:00Z"/>
          <w:rFonts w:asciiTheme="minorHAnsi" w:eastAsiaTheme="minorEastAsia" w:hAnsiTheme="minorHAnsi" w:cstheme="minorBidi"/>
          <w:noProof/>
          <w:kern w:val="2"/>
          <w:sz w:val="20"/>
          <w:szCs w:val="22"/>
          <w:lang w:eastAsia="ko-KR"/>
        </w:rPr>
      </w:pPr>
      <w:ins w:id="55" w:author="Li, Ki Joune" w:date="2024-04-19T18:04:00Z">
        <w:r w:rsidRPr="000C69D7">
          <w:rPr>
            <w:rStyle w:val="a4"/>
            <w:noProof/>
          </w:rPr>
          <w:fldChar w:fldCharType="begin"/>
        </w:r>
        <w:r w:rsidRPr="000C69D7">
          <w:rPr>
            <w:rStyle w:val="a4"/>
            <w:noProof/>
          </w:rPr>
          <w:instrText xml:space="preserve"> </w:instrText>
        </w:r>
        <w:r>
          <w:rPr>
            <w:noProof/>
          </w:rPr>
          <w:instrText>HYPERLINK \l "_Toc164442392"</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4.7</w:t>
        </w:r>
        <w:r>
          <w:rPr>
            <w:rFonts w:asciiTheme="minorHAnsi" w:eastAsiaTheme="minorEastAsia" w:hAnsiTheme="minorHAnsi" w:cstheme="minorBidi"/>
            <w:noProof/>
            <w:kern w:val="2"/>
            <w:sz w:val="20"/>
            <w:szCs w:val="22"/>
            <w:lang w:eastAsia="ko-KR"/>
          </w:rPr>
          <w:tab/>
        </w:r>
        <w:r w:rsidRPr="000C69D7">
          <w:rPr>
            <w:rStyle w:val="a4"/>
            <w:noProof/>
          </w:rPr>
          <w:t>Geometric Network</w:t>
        </w:r>
        <w:r>
          <w:rPr>
            <w:noProof/>
            <w:webHidden/>
          </w:rPr>
          <w:tab/>
        </w:r>
        <w:r>
          <w:rPr>
            <w:noProof/>
            <w:webHidden/>
          </w:rPr>
          <w:fldChar w:fldCharType="begin"/>
        </w:r>
        <w:r>
          <w:rPr>
            <w:noProof/>
            <w:webHidden/>
          </w:rPr>
          <w:instrText xml:space="preserve"> PAGEREF _Toc164442392 \h </w:instrText>
        </w:r>
        <w:r>
          <w:rPr>
            <w:noProof/>
            <w:webHidden/>
          </w:rPr>
        </w:r>
      </w:ins>
      <w:r>
        <w:rPr>
          <w:noProof/>
          <w:webHidden/>
        </w:rPr>
        <w:fldChar w:fldCharType="separate"/>
      </w:r>
      <w:ins w:id="56" w:author="Li, Ki Joune" w:date="2024-04-19T18:04:00Z">
        <w:r>
          <w:rPr>
            <w:noProof/>
            <w:webHidden/>
          </w:rPr>
          <w:t>11</w:t>
        </w:r>
        <w:r>
          <w:rPr>
            <w:noProof/>
            <w:webHidden/>
          </w:rPr>
          <w:fldChar w:fldCharType="end"/>
        </w:r>
        <w:r w:rsidRPr="000C69D7">
          <w:rPr>
            <w:rStyle w:val="a4"/>
            <w:noProof/>
          </w:rPr>
          <w:fldChar w:fldCharType="end"/>
        </w:r>
      </w:ins>
    </w:p>
    <w:p w14:paraId="1EAE2520" w14:textId="74AA5D58" w:rsidR="00234460" w:rsidRDefault="00234460">
      <w:pPr>
        <w:pStyle w:val="21"/>
        <w:rPr>
          <w:ins w:id="57" w:author="Li, Ki Joune" w:date="2024-04-19T18:04:00Z"/>
          <w:rFonts w:asciiTheme="minorHAnsi" w:eastAsiaTheme="minorEastAsia" w:hAnsiTheme="minorHAnsi" w:cstheme="minorBidi"/>
          <w:noProof/>
          <w:kern w:val="2"/>
          <w:sz w:val="20"/>
          <w:szCs w:val="22"/>
          <w:lang w:eastAsia="ko-KR"/>
        </w:rPr>
      </w:pPr>
      <w:ins w:id="58" w:author="Li, Ki Joune" w:date="2024-04-19T18:04:00Z">
        <w:r w:rsidRPr="000C69D7">
          <w:rPr>
            <w:rStyle w:val="a4"/>
            <w:noProof/>
          </w:rPr>
          <w:fldChar w:fldCharType="begin"/>
        </w:r>
        <w:r w:rsidRPr="000C69D7">
          <w:rPr>
            <w:rStyle w:val="a4"/>
            <w:noProof/>
          </w:rPr>
          <w:instrText xml:space="preserve"> </w:instrText>
        </w:r>
        <w:r>
          <w:rPr>
            <w:noProof/>
          </w:rPr>
          <w:instrText>HYPERLINK \l "_Toc164442393"</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4.8</w:t>
        </w:r>
        <w:r>
          <w:rPr>
            <w:rFonts w:asciiTheme="minorHAnsi" w:eastAsiaTheme="minorEastAsia" w:hAnsiTheme="minorHAnsi" w:cstheme="minorBidi"/>
            <w:noProof/>
            <w:kern w:val="2"/>
            <w:sz w:val="20"/>
            <w:szCs w:val="22"/>
            <w:lang w:eastAsia="ko-KR"/>
          </w:rPr>
          <w:tab/>
        </w:r>
        <w:r w:rsidRPr="000C69D7">
          <w:rPr>
            <w:rStyle w:val="a4"/>
            <w:noProof/>
          </w:rPr>
          <w:t>Multi-Layered Space Model</w:t>
        </w:r>
        <w:r>
          <w:rPr>
            <w:noProof/>
            <w:webHidden/>
          </w:rPr>
          <w:tab/>
        </w:r>
        <w:r>
          <w:rPr>
            <w:noProof/>
            <w:webHidden/>
          </w:rPr>
          <w:fldChar w:fldCharType="begin"/>
        </w:r>
        <w:r>
          <w:rPr>
            <w:noProof/>
            <w:webHidden/>
          </w:rPr>
          <w:instrText xml:space="preserve"> PAGEREF _Toc164442393 \h </w:instrText>
        </w:r>
        <w:r>
          <w:rPr>
            <w:noProof/>
            <w:webHidden/>
          </w:rPr>
        </w:r>
      </w:ins>
      <w:r>
        <w:rPr>
          <w:noProof/>
          <w:webHidden/>
        </w:rPr>
        <w:fldChar w:fldCharType="separate"/>
      </w:r>
      <w:ins w:id="59" w:author="Li, Ki Joune" w:date="2024-04-19T18:04:00Z">
        <w:r>
          <w:rPr>
            <w:noProof/>
            <w:webHidden/>
          </w:rPr>
          <w:t>11</w:t>
        </w:r>
        <w:r>
          <w:rPr>
            <w:noProof/>
            <w:webHidden/>
          </w:rPr>
          <w:fldChar w:fldCharType="end"/>
        </w:r>
        <w:r w:rsidRPr="000C69D7">
          <w:rPr>
            <w:rStyle w:val="a4"/>
            <w:noProof/>
          </w:rPr>
          <w:fldChar w:fldCharType="end"/>
        </w:r>
      </w:ins>
    </w:p>
    <w:p w14:paraId="19D2FBDE" w14:textId="07645BD2" w:rsidR="00234460" w:rsidRDefault="00234460">
      <w:pPr>
        <w:pStyle w:val="11"/>
        <w:tabs>
          <w:tab w:val="left" w:pos="482"/>
          <w:tab w:val="right" w:leader="dot" w:pos="10070"/>
        </w:tabs>
        <w:rPr>
          <w:ins w:id="60" w:author="Li, Ki Joune" w:date="2024-04-19T18:04:00Z"/>
          <w:rFonts w:asciiTheme="minorHAnsi" w:eastAsiaTheme="minorEastAsia" w:hAnsiTheme="minorHAnsi" w:cstheme="minorBidi"/>
          <w:noProof/>
          <w:kern w:val="2"/>
          <w:sz w:val="20"/>
          <w:szCs w:val="22"/>
          <w:lang w:eastAsia="ko-KR"/>
        </w:rPr>
      </w:pPr>
      <w:ins w:id="61" w:author="Li, Ki Joune" w:date="2024-04-19T18:04:00Z">
        <w:r w:rsidRPr="000C69D7">
          <w:rPr>
            <w:rStyle w:val="a4"/>
            <w:noProof/>
          </w:rPr>
          <w:fldChar w:fldCharType="begin"/>
        </w:r>
        <w:r w:rsidRPr="000C69D7">
          <w:rPr>
            <w:rStyle w:val="a4"/>
            <w:noProof/>
          </w:rPr>
          <w:instrText xml:space="preserve"> </w:instrText>
        </w:r>
        <w:r>
          <w:rPr>
            <w:noProof/>
          </w:rPr>
          <w:instrText>HYPERLINK \l "_Toc164442394"</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5</w:t>
        </w:r>
        <w:r>
          <w:rPr>
            <w:rFonts w:asciiTheme="minorHAnsi" w:eastAsiaTheme="minorEastAsia" w:hAnsiTheme="minorHAnsi" w:cstheme="minorBidi"/>
            <w:noProof/>
            <w:kern w:val="2"/>
            <w:sz w:val="20"/>
            <w:szCs w:val="22"/>
            <w:lang w:eastAsia="ko-KR"/>
          </w:rPr>
          <w:tab/>
        </w:r>
        <w:r w:rsidRPr="000C69D7">
          <w:rPr>
            <w:rStyle w:val="a4"/>
            <w:noProof/>
          </w:rPr>
          <w:t>Conventions</w:t>
        </w:r>
        <w:r>
          <w:rPr>
            <w:noProof/>
            <w:webHidden/>
          </w:rPr>
          <w:tab/>
        </w:r>
        <w:r>
          <w:rPr>
            <w:noProof/>
            <w:webHidden/>
          </w:rPr>
          <w:fldChar w:fldCharType="begin"/>
        </w:r>
        <w:r>
          <w:rPr>
            <w:noProof/>
            <w:webHidden/>
          </w:rPr>
          <w:instrText xml:space="preserve"> PAGEREF _Toc164442394 \h </w:instrText>
        </w:r>
        <w:r>
          <w:rPr>
            <w:noProof/>
            <w:webHidden/>
          </w:rPr>
        </w:r>
      </w:ins>
      <w:r>
        <w:rPr>
          <w:noProof/>
          <w:webHidden/>
        </w:rPr>
        <w:fldChar w:fldCharType="separate"/>
      </w:r>
      <w:ins w:id="62" w:author="Li, Ki Joune" w:date="2024-04-19T18:04:00Z">
        <w:r>
          <w:rPr>
            <w:noProof/>
            <w:webHidden/>
          </w:rPr>
          <w:t>11</w:t>
        </w:r>
        <w:r>
          <w:rPr>
            <w:noProof/>
            <w:webHidden/>
          </w:rPr>
          <w:fldChar w:fldCharType="end"/>
        </w:r>
        <w:r w:rsidRPr="000C69D7">
          <w:rPr>
            <w:rStyle w:val="a4"/>
            <w:noProof/>
          </w:rPr>
          <w:fldChar w:fldCharType="end"/>
        </w:r>
      </w:ins>
    </w:p>
    <w:p w14:paraId="4E1532D0" w14:textId="5D539322" w:rsidR="00234460" w:rsidRDefault="00234460">
      <w:pPr>
        <w:pStyle w:val="21"/>
        <w:rPr>
          <w:ins w:id="63" w:author="Li, Ki Joune" w:date="2024-04-19T18:04:00Z"/>
          <w:rFonts w:asciiTheme="minorHAnsi" w:eastAsiaTheme="minorEastAsia" w:hAnsiTheme="minorHAnsi" w:cstheme="minorBidi"/>
          <w:noProof/>
          <w:kern w:val="2"/>
          <w:sz w:val="20"/>
          <w:szCs w:val="22"/>
          <w:lang w:eastAsia="ko-KR"/>
        </w:rPr>
      </w:pPr>
      <w:ins w:id="64" w:author="Li, Ki Joune" w:date="2024-04-19T18:04:00Z">
        <w:r w:rsidRPr="000C69D7">
          <w:rPr>
            <w:rStyle w:val="a4"/>
            <w:noProof/>
          </w:rPr>
          <w:fldChar w:fldCharType="begin"/>
        </w:r>
        <w:r w:rsidRPr="000C69D7">
          <w:rPr>
            <w:rStyle w:val="a4"/>
            <w:noProof/>
          </w:rPr>
          <w:instrText xml:space="preserve"> </w:instrText>
        </w:r>
        <w:r>
          <w:rPr>
            <w:noProof/>
          </w:rPr>
          <w:instrText>HYPERLINK \l "_Toc164442395"</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rFonts w:eastAsia="Times New Roman"/>
            <w:noProof/>
          </w:rPr>
          <w:t>5.2.  UML Notation</w:t>
        </w:r>
        <w:r>
          <w:rPr>
            <w:noProof/>
            <w:webHidden/>
          </w:rPr>
          <w:tab/>
        </w:r>
        <w:r>
          <w:rPr>
            <w:noProof/>
            <w:webHidden/>
          </w:rPr>
          <w:fldChar w:fldCharType="begin"/>
        </w:r>
        <w:r>
          <w:rPr>
            <w:noProof/>
            <w:webHidden/>
          </w:rPr>
          <w:instrText xml:space="preserve"> PAGEREF _Toc164442395 \h </w:instrText>
        </w:r>
        <w:r>
          <w:rPr>
            <w:noProof/>
            <w:webHidden/>
          </w:rPr>
        </w:r>
      </w:ins>
      <w:r>
        <w:rPr>
          <w:noProof/>
          <w:webHidden/>
        </w:rPr>
        <w:fldChar w:fldCharType="separate"/>
      </w:r>
      <w:ins w:id="65" w:author="Li, Ki Joune" w:date="2024-04-19T18:04:00Z">
        <w:r>
          <w:rPr>
            <w:noProof/>
            <w:webHidden/>
          </w:rPr>
          <w:t>12</w:t>
        </w:r>
        <w:r>
          <w:rPr>
            <w:noProof/>
            <w:webHidden/>
          </w:rPr>
          <w:fldChar w:fldCharType="end"/>
        </w:r>
        <w:r w:rsidRPr="000C69D7">
          <w:rPr>
            <w:rStyle w:val="a4"/>
            <w:noProof/>
          </w:rPr>
          <w:fldChar w:fldCharType="end"/>
        </w:r>
      </w:ins>
    </w:p>
    <w:p w14:paraId="1E4B3420" w14:textId="0E2E2BF5" w:rsidR="00234460" w:rsidRDefault="00234460">
      <w:pPr>
        <w:pStyle w:val="21"/>
        <w:rPr>
          <w:ins w:id="66" w:author="Li, Ki Joune" w:date="2024-04-19T18:04:00Z"/>
          <w:rFonts w:asciiTheme="minorHAnsi" w:eastAsiaTheme="minorEastAsia" w:hAnsiTheme="minorHAnsi" w:cstheme="minorBidi"/>
          <w:noProof/>
          <w:kern w:val="2"/>
          <w:sz w:val="20"/>
          <w:szCs w:val="22"/>
          <w:lang w:eastAsia="ko-KR"/>
        </w:rPr>
      </w:pPr>
      <w:ins w:id="67" w:author="Li, Ki Joune" w:date="2024-04-19T18:04:00Z">
        <w:r w:rsidRPr="000C69D7">
          <w:rPr>
            <w:rStyle w:val="a4"/>
            <w:noProof/>
          </w:rPr>
          <w:fldChar w:fldCharType="begin"/>
        </w:r>
        <w:r w:rsidRPr="000C69D7">
          <w:rPr>
            <w:rStyle w:val="a4"/>
            <w:noProof/>
          </w:rPr>
          <w:instrText xml:space="preserve"> </w:instrText>
        </w:r>
        <w:r>
          <w:rPr>
            <w:noProof/>
          </w:rPr>
          <w:instrText>HYPERLINK \l "_Toc164442396"</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5.4</w:t>
        </w:r>
        <w:r>
          <w:rPr>
            <w:rFonts w:asciiTheme="minorHAnsi" w:eastAsiaTheme="minorEastAsia" w:hAnsiTheme="minorHAnsi" w:cstheme="minorBidi"/>
            <w:noProof/>
            <w:kern w:val="2"/>
            <w:sz w:val="20"/>
            <w:szCs w:val="22"/>
            <w:lang w:eastAsia="ko-KR"/>
          </w:rPr>
          <w:tab/>
        </w:r>
        <w:r w:rsidRPr="000C69D7">
          <w:rPr>
            <w:rStyle w:val="a4"/>
            <w:noProof/>
          </w:rPr>
          <w:t>Identifiers</w:t>
        </w:r>
        <w:r>
          <w:rPr>
            <w:noProof/>
            <w:webHidden/>
          </w:rPr>
          <w:tab/>
        </w:r>
        <w:r>
          <w:rPr>
            <w:noProof/>
            <w:webHidden/>
          </w:rPr>
          <w:fldChar w:fldCharType="begin"/>
        </w:r>
        <w:r>
          <w:rPr>
            <w:noProof/>
            <w:webHidden/>
          </w:rPr>
          <w:instrText xml:space="preserve"> PAGEREF _Toc164442396 \h </w:instrText>
        </w:r>
        <w:r>
          <w:rPr>
            <w:noProof/>
            <w:webHidden/>
          </w:rPr>
        </w:r>
      </w:ins>
      <w:r>
        <w:rPr>
          <w:noProof/>
          <w:webHidden/>
        </w:rPr>
        <w:fldChar w:fldCharType="separate"/>
      </w:r>
      <w:ins w:id="68" w:author="Li, Ki Joune" w:date="2024-04-19T18:04:00Z">
        <w:r>
          <w:rPr>
            <w:noProof/>
            <w:webHidden/>
          </w:rPr>
          <w:t>13</w:t>
        </w:r>
        <w:r>
          <w:rPr>
            <w:noProof/>
            <w:webHidden/>
          </w:rPr>
          <w:fldChar w:fldCharType="end"/>
        </w:r>
        <w:r w:rsidRPr="000C69D7">
          <w:rPr>
            <w:rStyle w:val="a4"/>
            <w:noProof/>
          </w:rPr>
          <w:fldChar w:fldCharType="end"/>
        </w:r>
      </w:ins>
    </w:p>
    <w:p w14:paraId="461B6BF1" w14:textId="7652339D" w:rsidR="00234460" w:rsidRDefault="00234460">
      <w:pPr>
        <w:pStyle w:val="11"/>
        <w:tabs>
          <w:tab w:val="left" w:pos="482"/>
          <w:tab w:val="right" w:leader="dot" w:pos="10070"/>
        </w:tabs>
        <w:rPr>
          <w:ins w:id="69" w:author="Li, Ki Joune" w:date="2024-04-19T18:04:00Z"/>
          <w:rFonts w:asciiTheme="minorHAnsi" w:eastAsiaTheme="minorEastAsia" w:hAnsiTheme="minorHAnsi" w:cstheme="minorBidi"/>
          <w:noProof/>
          <w:kern w:val="2"/>
          <w:sz w:val="20"/>
          <w:szCs w:val="22"/>
          <w:lang w:eastAsia="ko-KR"/>
        </w:rPr>
      </w:pPr>
      <w:ins w:id="70" w:author="Li, Ki Joune" w:date="2024-04-19T18:04:00Z">
        <w:r w:rsidRPr="000C69D7">
          <w:rPr>
            <w:rStyle w:val="a4"/>
            <w:noProof/>
          </w:rPr>
          <w:fldChar w:fldCharType="begin"/>
        </w:r>
        <w:r w:rsidRPr="000C69D7">
          <w:rPr>
            <w:rStyle w:val="a4"/>
            <w:noProof/>
          </w:rPr>
          <w:instrText xml:space="preserve"> </w:instrText>
        </w:r>
        <w:r>
          <w:rPr>
            <w:noProof/>
          </w:rPr>
          <w:instrText>HYPERLINK \l "_Toc164442397"</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rPr>
          <w:t>6</w:t>
        </w:r>
        <w:r>
          <w:rPr>
            <w:rFonts w:asciiTheme="minorHAnsi" w:eastAsiaTheme="minorEastAsia" w:hAnsiTheme="minorHAnsi" w:cstheme="minorBidi"/>
            <w:noProof/>
            <w:kern w:val="2"/>
            <w:sz w:val="20"/>
            <w:szCs w:val="22"/>
            <w:lang w:eastAsia="ko-KR"/>
          </w:rPr>
          <w:tab/>
        </w:r>
        <w:r w:rsidRPr="000C69D7">
          <w:rPr>
            <w:rStyle w:val="a4"/>
            <w:noProof/>
          </w:rPr>
          <w:t>OVERVIEW</w:t>
        </w:r>
        <w:r w:rsidRPr="000C69D7">
          <w:rPr>
            <w:rStyle w:val="a4"/>
            <w:noProof/>
            <w:lang w:eastAsia="ko-KR"/>
          </w:rPr>
          <w:t xml:space="preserve"> OF INDOORGML</w:t>
        </w:r>
        <w:r>
          <w:rPr>
            <w:noProof/>
            <w:webHidden/>
          </w:rPr>
          <w:tab/>
        </w:r>
        <w:r>
          <w:rPr>
            <w:noProof/>
            <w:webHidden/>
          </w:rPr>
          <w:fldChar w:fldCharType="begin"/>
        </w:r>
        <w:r>
          <w:rPr>
            <w:noProof/>
            <w:webHidden/>
          </w:rPr>
          <w:instrText xml:space="preserve"> PAGEREF _Toc164442397 \h </w:instrText>
        </w:r>
        <w:r>
          <w:rPr>
            <w:noProof/>
            <w:webHidden/>
          </w:rPr>
        </w:r>
      </w:ins>
      <w:r>
        <w:rPr>
          <w:noProof/>
          <w:webHidden/>
        </w:rPr>
        <w:fldChar w:fldCharType="separate"/>
      </w:r>
      <w:ins w:id="71" w:author="Li, Ki Joune" w:date="2024-04-19T18:04:00Z">
        <w:r>
          <w:rPr>
            <w:noProof/>
            <w:webHidden/>
          </w:rPr>
          <w:t>13</w:t>
        </w:r>
        <w:r>
          <w:rPr>
            <w:noProof/>
            <w:webHidden/>
          </w:rPr>
          <w:fldChar w:fldCharType="end"/>
        </w:r>
        <w:r w:rsidRPr="000C69D7">
          <w:rPr>
            <w:rStyle w:val="a4"/>
            <w:noProof/>
          </w:rPr>
          <w:fldChar w:fldCharType="end"/>
        </w:r>
      </w:ins>
    </w:p>
    <w:p w14:paraId="2508DEDC" w14:textId="729F9956" w:rsidR="00234460" w:rsidRDefault="00234460">
      <w:pPr>
        <w:pStyle w:val="21"/>
        <w:rPr>
          <w:ins w:id="72" w:author="Li, Ki Joune" w:date="2024-04-19T18:04:00Z"/>
          <w:rFonts w:asciiTheme="minorHAnsi" w:eastAsiaTheme="minorEastAsia" w:hAnsiTheme="minorHAnsi" w:cstheme="minorBidi"/>
          <w:noProof/>
          <w:kern w:val="2"/>
          <w:sz w:val="20"/>
          <w:szCs w:val="22"/>
          <w:lang w:eastAsia="ko-KR"/>
        </w:rPr>
      </w:pPr>
      <w:ins w:id="73" w:author="Li, Ki Joune" w:date="2024-04-19T18:04:00Z">
        <w:r w:rsidRPr="000C69D7">
          <w:rPr>
            <w:rStyle w:val="a4"/>
            <w:noProof/>
          </w:rPr>
          <w:fldChar w:fldCharType="begin"/>
        </w:r>
        <w:r w:rsidRPr="000C69D7">
          <w:rPr>
            <w:rStyle w:val="a4"/>
            <w:noProof/>
          </w:rPr>
          <w:instrText xml:space="preserve"> </w:instrText>
        </w:r>
        <w:r>
          <w:rPr>
            <w:noProof/>
          </w:rPr>
          <w:instrText>HYPERLINK \l "_Toc164442398"</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rPr>
          <w:t>6.1</w:t>
        </w:r>
        <w:r>
          <w:rPr>
            <w:rFonts w:asciiTheme="minorHAnsi" w:eastAsiaTheme="minorEastAsia" w:hAnsiTheme="minorHAnsi" w:cstheme="minorBidi"/>
            <w:noProof/>
            <w:kern w:val="2"/>
            <w:sz w:val="20"/>
            <w:szCs w:val="22"/>
            <w:lang w:eastAsia="ko-KR"/>
          </w:rPr>
          <w:tab/>
        </w:r>
        <w:r w:rsidRPr="000C69D7">
          <w:rPr>
            <w:rStyle w:val="a4"/>
            <w:noProof/>
            <w:lang w:eastAsia="ko-KR"/>
          </w:rPr>
          <w:t>Motivation for developing the IndoorGML Standard</w:t>
        </w:r>
        <w:r>
          <w:rPr>
            <w:noProof/>
            <w:webHidden/>
          </w:rPr>
          <w:tab/>
        </w:r>
        <w:r>
          <w:rPr>
            <w:noProof/>
            <w:webHidden/>
          </w:rPr>
          <w:fldChar w:fldCharType="begin"/>
        </w:r>
        <w:r>
          <w:rPr>
            <w:noProof/>
            <w:webHidden/>
          </w:rPr>
          <w:instrText xml:space="preserve"> PAGEREF _Toc164442398 \h </w:instrText>
        </w:r>
        <w:r>
          <w:rPr>
            <w:noProof/>
            <w:webHidden/>
          </w:rPr>
        </w:r>
      </w:ins>
      <w:r>
        <w:rPr>
          <w:noProof/>
          <w:webHidden/>
        </w:rPr>
        <w:fldChar w:fldCharType="separate"/>
      </w:r>
      <w:ins w:id="74" w:author="Li, Ki Joune" w:date="2024-04-19T18:04:00Z">
        <w:r>
          <w:rPr>
            <w:noProof/>
            <w:webHidden/>
          </w:rPr>
          <w:t>13</w:t>
        </w:r>
        <w:r>
          <w:rPr>
            <w:noProof/>
            <w:webHidden/>
          </w:rPr>
          <w:fldChar w:fldCharType="end"/>
        </w:r>
        <w:r w:rsidRPr="000C69D7">
          <w:rPr>
            <w:rStyle w:val="a4"/>
            <w:noProof/>
          </w:rPr>
          <w:fldChar w:fldCharType="end"/>
        </w:r>
      </w:ins>
    </w:p>
    <w:p w14:paraId="605A5D62" w14:textId="1B4298D9" w:rsidR="00234460" w:rsidRDefault="00234460">
      <w:pPr>
        <w:pStyle w:val="21"/>
        <w:rPr>
          <w:ins w:id="75" w:author="Li, Ki Joune" w:date="2024-04-19T18:04:00Z"/>
          <w:rFonts w:asciiTheme="minorHAnsi" w:eastAsiaTheme="minorEastAsia" w:hAnsiTheme="minorHAnsi" w:cstheme="minorBidi"/>
          <w:noProof/>
          <w:kern w:val="2"/>
          <w:sz w:val="20"/>
          <w:szCs w:val="22"/>
          <w:lang w:eastAsia="ko-KR"/>
        </w:rPr>
      </w:pPr>
      <w:ins w:id="76" w:author="Li, Ki Joune" w:date="2024-04-19T18:04:00Z">
        <w:r w:rsidRPr="000C69D7">
          <w:rPr>
            <w:rStyle w:val="a4"/>
            <w:noProof/>
          </w:rPr>
          <w:fldChar w:fldCharType="begin"/>
        </w:r>
        <w:r w:rsidRPr="000C69D7">
          <w:rPr>
            <w:rStyle w:val="a4"/>
            <w:noProof/>
          </w:rPr>
          <w:instrText xml:space="preserve"> </w:instrText>
        </w:r>
        <w:r>
          <w:rPr>
            <w:noProof/>
          </w:rPr>
          <w:instrText>HYPERLINK \l "_Toc164442399"</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rPr>
          <w:t>6.2</w:t>
        </w:r>
        <w:r>
          <w:rPr>
            <w:rFonts w:asciiTheme="minorHAnsi" w:eastAsiaTheme="minorEastAsia" w:hAnsiTheme="minorHAnsi" w:cstheme="minorBidi"/>
            <w:noProof/>
            <w:kern w:val="2"/>
            <w:sz w:val="20"/>
            <w:szCs w:val="22"/>
            <w:lang w:eastAsia="ko-KR"/>
          </w:rPr>
          <w:tab/>
        </w:r>
        <w:r w:rsidRPr="000C69D7">
          <w:rPr>
            <w:rStyle w:val="a4"/>
            <w:noProof/>
            <w:lang w:eastAsia="ko-KR"/>
          </w:rPr>
          <w:t>Modularization</w:t>
        </w:r>
        <w:r>
          <w:rPr>
            <w:noProof/>
            <w:webHidden/>
          </w:rPr>
          <w:tab/>
        </w:r>
        <w:r>
          <w:rPr>
            <w:noProof/>
            <w:webHidden/>
          </w:rPr>
          <w:fldChar w:fldCharType="begin"/>
        </w:r>
        <w:r>
          <w:rPr>
            <w:noProof/>
            <w:webHidden/>
          </w:rPr>
          <w:instrText xml:space="preserve"> PAGEREF _Toc164442399 \h </w:instrText>
        </w:r>
        <w:r>
          <w:rPr>
            <w:noProof/>
            <w:webHidden/>
          </w:rPr>
        </w:r>
      </w:ins>
      <w:r>
        <w:rPr>
          <w:noProof/>
          <w:webHidden/>
        </w:rPr>
        <w:fldChar w:fldCharType="separate"/>
      </w:r>
      <w:ins w:id="77" w:author="Li, Ki Joune" w:date="2024-04-19T18:04:00Z">
        <w:r>
          <w:rPr>
            <w:noProof/>
            <w:webHidden/>
          </w:rPr>
          <w:t>14</w:t>
        </w:r>
        <w:r>
          <w:rPr>
            <w:noProof/>
            <w:webHidden/>
          </w:rPr>
          <w:fldChar w:fldCharType="end"/>
        </w:r>
        <w:r w:rsidRPr="000C69D7">
          <w:rPr>
            <w:rStyle w:val="a4"/>
            <w:noProof/>
          </w:rPr>
          <w:fldChar w:fldCharType="end"/>
        </w:r>
      </w:ins>
    </w:p>
    <w:p w14:paraId="05BD730A" w14:textId="2C91F523" w:rsidR="00234460" w:rsidRDefault="00234460">
      <w:pPr>
        <w:pStyle w:val="11"/>
        <w:tabs>
          <w:tab w:val="left" w:pos="482"/>
          <w:tab w:val="right" w:leader="dot" w:pos="10070"/>
        </w:tabs>
        <w:rPr>
          <w:ins w:id="78" w:author="Li, Ki Joune" w:date="2024-04-19T18:04:00Z"/>
          <w:rFonts w:asciiTheme="minorHAnsi" w:eastAsiaTheme="minorEastAsia" w:hAnsiTheme="minorHAnsi" w:cstheme="minorBidi"/>
          <w:noProof/>
          <w:kern w:val="2"/>
          <w:sz w:val="20"/>
          <w:szCs w:val="22"/>
          <w:lang w:eastAsia="ko-KR"/>
        </w:rPr>
      </w:pPr>
      <w:ins w:id="79" w:author="Li, Ki Joune" w:date="2024-04-19T18:04:00Z">
        <w:r w:rsidRPr="000C69D7">
          <w:rPr>
            <w:rStyle w:val="a4"/>
            <w:noProof/>
          </w:rPr>
          <w:lastRenderedPageBreak/>
          <w:fldChar w:fldCharType="begin"/>
        </w:r>
        <w:r w:rsidRPr="000C69D7">
          <w:rPr>
            <w:rStyle w:val="a4"/>
            <w:noProof/>
          </w:rPr>
          <w:instrText xml:space="preserve"> </w:instrText>
        </w:r>
        <w:r>
          <w:rPr>
            <w:noProof/>
          </w:rPr>
          <w:instrText>HYPERLINK \l "_Toc164442400"</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rPr>
          <w:t>7</w:t>
        </w:r>
        <w:r>
          <w:rPr>
            <w:rFonts w:asciiTheme="minorHAnsi" w:eastAsiaTheme="minorEastAsia" w:hAnsiTheme="minorHAnsi" w:cstheme="minorBidi"/>
            <w:noProof/>
            <w:kern w:val="2"/>
            <w:sz w:val="20"/>
            <w:szCs w:val="22"/>
            <w:lang w:eastAsia="ko-KR"/>
          </w:rPr>
          <w:tab/>
        </w:r>
        <w:r w:rsidRPr="000C69D7">
          <w:rPr>
            <w:rStyle w:val="a4"/>
            <w:noProof/>
          </w:rPr>
          <w:t xml:space="preserve">GENERAL </w:t>
        </w:r>
        <w:r w:rsidRPr="000C69D7">
          <w:rPr>
            <w:rStyle w:val="a4"/>
            <w:noProof/>
            <w:lang w:eastAsia="ko-KR"/>
          </w:rPr>
          <w:t xml:space="preserve">INDOORGML CONCEPTS </w:t>
        </w:r>
        <w:r>
          <w:rPr>
            <w:noProof/>
            <w:webHidden/>
          </w:rPr>
          <w:tab/>
        </w:r>
        <w:r>
          <w:rPr>
            <w:noProof/>
            <w:webHidden/>
          </w:rPr>
          <w:fldChar w:fldCharType="begin"/>
        </w:r>
        <w:r>
          <w:rPr>
            <w:noProof/>
            <w:webHidden/>
          </w:rPr>
          <w:instrText xml:space="preserve"> PAGEREF _Toc164442400 \h </w:instrText>
        </w:r>
        <w:r>
          <w:rPr>
            <w:noProof/>
            <w:webHidden/>
          </w:rPr>
        </w:r>
      </w:ins>
      <w:r>
        <w:rPr>
          <w:noProof/>
          <w:webHidden/>
        </w:rPr>
        <w:fldChar w:fldCharType="separate"/>
      </w:r>
      <w:ins w:id="80" w:author="Li, Ki Joune" w:date="2024-04-19T18:04:00Z">
        <w:r>
          <w:rPr>
            <w:noProof/>
            <w:webHidden/>
          </w:rPr>
          <w:t>15</w:t>
        </w:r>
        <w:r>
          <w:rPr>
            <w:noProof/>
            <w:webHidden/>
          </w:rPr>
          <w:fldChar w:fldCharType="end"/>
        </w:r>
        <w:r w:rsidRPr="000C69D7">
          <w:rPr>
            <w:rStyle w:val="a4"/>
            <w:noProof/>
          </w:rPr>
          <w:fldChar w:fldCharType="end"/>
        </w:r>
      </w:ins>
    </w:p>
    <w:p w14:paraId="4FF2F277" w14:textId="6B77187D" w:rsidR="00234460" w:rsidRDefault="00234460">
      <w:pPr>
        <w:pStyle w:val="21"/>
        <w:rPr>
          <w:ins w:id="81" w:author="Li, Ki Joune" w:date="2024-04-19T18:04:00Z"/>
          <w:rFonts w:asciiTheme="minorHAnsi" w:eastAsiaTheme="minorEastAsia" w:hAnsiTheme="minorHAnsi" w:cstheme="minorBidi"/>
          <w:noProof/>
          <w:kern w:val="2"/>
          <w:sz w:val="20"/>
          <w:szCs w:val="22"/>
          <w:lang w:eastAsia="ko-KR"/>
        </w:rPr>
      </w:pPr>
      <w:ins w:id="82" w:author="Li, Ki Joune" w:date="2024-04-19T18:04:00Z">
        <w:r w:rsidRPr="000C69D7">
          <w:rPr>
            <w:rStyle w:val="a4"/>
            <w:noProof/>
          </w:rPr>
          <w:fldChar w:fldCharType="begin"/>
        </w:r>
        <w:r w:rsidRPr="000C69D7">
          <w:rPr>
            <w:rStyle w:val="a4"/>
            <w:noProof/>
          </w:rPr>
          <w:instrText xml:space="preserve"> </w:instrText>
        </w:r>
        <w:r>
          <w:rPr>
            <w:noProof/>
          </w:rPr>
          <w:instrText>HYPERLINK \l "_Toc164442401"</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rPr>
          <w:t>7.1</w:t>
        </w:r>
        <w:r>
          <w:rPr>
            <w:rFonts w:asciiTheme="minorHAnsi" w:eastAsiaTheme="minorEastAsia" w:hAnsiTheme="minorHAnsi" w:cstheme="minorBidi"/>
            <w:noProof/>
            <w:kern w:val="2"/>
            <w:sz w:val="20"/>
            <w:szCs w:val="22"/>
            <w:lang w:eastAsia="ko-KR"/>
          </w:rPr>
          <w:tab/>
        </w:r>
        <w:r w:rsidRPr="000C69D7">
          <w:rPr>
            <w:rStyle w:val="a4"/>
            <w:noProof/>
            <w:lang w:eastAsia="ko-KR"/>
          </w:rPr>
          <w:t>Space</w:t>
        </w:r>
        <w:r>
          <w:rPr>
            <w:noProof/>
            <w:webHidden/>
          </w:rPr>
          <w:tab/>
        </w:r>
        <w:r>
          <w:rPr>
            <w:noProof/>
            <w:webHidden/>
          </w:rPr>
          <w:fldChar w:fldCharType="begin"/>
        </w:r>
        <w:r>
          <w:rPr>
            <w:noProof/>
            <w:webHidden/>
          </w:rPr>
          <w:instrText xml:space="preserve"> PAGEREF _Toc164442401 \h </w:instrText>
        </w:r>
        <w:r>
          <w:rPr>
            <w:noProof/>
            <w:webHidden/>
          </w:rPr>
        </w:r>
      </w:ins>
      <w:r>
        <w:rPr>
          <w:noProof/>
          <w:webHidden/>
        </w:rPr>
        <w:fldChar w:fldCharType="separate"/>
      </w:r>
      <w:ins w:id="83" w:author="Li, Ki Joune" w:date="2024-04-19T18:04:00Z">
        <w:r>
          <w:rPr>
            <w:noProof/>
            <w:webHidden/>
          </w:rPr>
          <w:t>15</w:t>
        </w:r>
        <w:r>
          <w:rPr>
            <w:noProof/>
            <w:webHidden/>
          </w:rPr>
          <w:fldChar w:fldCharType="end"/>
        </w:r>
        <w:r w:rsidRPr="000C69D7">
          <w:rPr>
            <w:rStyle w:val="a4"/>
            <w:noProof/>
          </w:rPr>
          <w:fldChar w:fldCharType="end"/>
        </w:r>
      </w:ins>
    </w:p>
    <w:p w14:paraId="364CA309" w14:textId="1827CD63" w:rsidR="00234460" w:rsidRDefault="00234460">
      <w:pPr>
        <w:pStyle w:val="21"/>
        <w:rPr>
          <w:ins w:id="84" w:author="Li, Ki Joune" w:date="2024-04-19T18:04:00Z"/>
          <w:rFonts w:asciiTheme="minorHAnsi" w:eastAsiaTheme="minorEastAsia" w:hAnsiTheme="minorHAnsi" w:cstheme="minorBidi"/>
          <w:noProof/>
          <w:kern w:val="2"/>
          <w:sz w:val="20"/>
          <w:szCs w:val="22"/>
          <w:lang w:eastAsia="ko-KR"/>
        </w:rPr>
      </w:pPr>
      <w:ins w:id="85" w:author="Li, Ki Joune" w:date="2024-04-19T18:04:00Z">
        <w:r w:rsidRPr="000C69D7">
          <w:rPr>
            <w:rStyle w:val="a4"/>
            <w:noProof/>
          </w:rPr>
          <w:fldChar w:fldCharType="begin"/>
        </w:r>
        <w:r w:rsidRPr="000C69D7">
          <w:rPr>
            <w:rStyle w:val="a4"/>
            <w:noProof/>
          </w:rPr>
          <w:instrText xml:space="preserve"> </w:instrText>
        </w:r>
        <w:r>
          <w:rPr>
            <w:noProof/>
          </w:rPr>
          <w:instrText>HYPERLINK \l "_Toc164442402"</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7.2</w:t>
        </w:r>
        <w:r>
          <w:rPr>
            <w:rFonts w:asciiTheme="minorHAnsi" w:eastAsiaTheme="minorEastAsia" w:hAnsiTheme="minorHAnsi" w:cstheme="minorBidi"/>
            <w:noProof/>
            <w:kern w:val="2"/>
            <w:sz w:val="20"/>
            <w:szCs w:val="22"/>
            <w:lang w:eastAsia="ko-KR"/>
          </w:rPr>
          <w:tab/>
        </w:r>
        <w:r w:rsidRPr="000C69D7">
          <w:rPr>
            <w:rStyle w:val="a4"/>
            <w:noProof/>
          </w:rPr>
          <w:t>Cellular space</w:t>
        </w:r>
        <w:r>
          <w:rPr>
            <w:noProof/>
            <w:webHidden/>
          </w:rPr>
          <w:tab/>
        </w:r>
        <w:r>
          <w:rPr>
            <w:noProof/>
            <w:webHidden/>
          </w:rPr>
          <w:fldChar w:fldCharType="begin"/>
        </w:r>
        <w:r>
          <w:rPr>
            <w:noProof/>
            <w:webHidden/>
          </w:rPr>
          <w:instrText xml:space="preserve"> PAGEREF _Toc164442402 \h </w:instrText>
        </w:r>
        <w:r>
          <w:rPr>
            <w:noProof/>
            <w:webHidden/>
          </w:rPr>
        </w:r>
      </w:ins>
      <w:r>
        <w:rPr>
          <w:noProof/>
          <w:webHidden/>
        </w:rPr>
        <w:fldChar w:fldCharType="separate"/>
      </w:r>
      <w:ins w:id="86" w:author="Li, Ki Joune" w:date="2024-04-19T18:04:00Z">
        <w:r>
          <w:rPr>
            <w:noProof/>
            <w:webHidden/>
          </w:rPr>
          <w:t>16</w:t>
        </w:r>
        <w:r>
          <w:rPr>
            <w:noProof/>
            <w:webHidden/>
          </w:rPr>
          <w:fldChar w:fldCharType="end"/>
        </w:r>
        <w:r w:rsidRPr="000C69D7">
          <w:rPr>
            <w:rStyle w:val="a4"/>
            <w:noProof/>
          </w:rPr>
          <w:fldChar w:fldCharType="end"/>
        </w:r>
      </w:ins>
    </w:p>
    <w:p w14:paraId="35176803" w14:textId="7015DC21" w:rsidR="00234460" w:rsidRDefault="00234460">
      <w:pPr>
        <w:pStyle w:val="31"/>
        <w:rPr>
          <w:ins w:id="87" w:author="Li, Ki Joune" w:date="2024-04-19T18:04:00Z"/>
          <w:rFonts w:asciiTheme="minorHAnsi" w:eastAsiaTheme="minorEastAsia" w:hAnsiTheme="minorHAnsi" w:cstheme="minorBidi"/>
          <w:noProof/>
          <w:kern w:val="2"/>
          <w:sz w:val="20"/>
          <w:szCs w:val="22"/>
          <w:lang w:eastAsia="ko-KR"/>
        </w:rPr>
      </w:pPr>
      <w:ins w:id="88" w:author="Li, Ki Joune" w:date="2024-04-19T18:04:00Z">
        <w:r w:rsidRPr="000C69D7">
          <w:rPr>
            <w:rStyle w:val="a4"/>
            <w:noProof/>
          </w:rPr>
          <w:fldChar w:fldCharType="begin"/>
        </w:r>
        <w:r w:rsidRPr="000C69D7">
          <w:rPr>
            <w:rStyle w:val="a4"/>
            <w:noProof/>
          </w:rPr>
          <w:instrText xml:space="preserve"> </w:instrText>
        </w:r>
        <w:r>
          <w:rPr>
            <w:noProof/>
          </w:rPr>
          <w:instrText>HYPERLINK \l "_Toc164442403"</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7.2.1</w:t>
        </w:r>
        <w:r>
          <w:rPr>
            <w:rFonts w:asciiTheme="minorHAnsi" w:eastAsiaTheme="minorEastAsia" w:hAnsiTheme="minorHAnsi" w:cstheme="minorBidi"/>
            <w:noProof/>
            <w:kern w:val="2"/>
            <w:sz w:val="20"/>
            <w:szCs w:val="22"/>
            <w:lang w:eastAsia="ko-KR"/>
          </w:rPr>
          <w:tab/>
        </w:r>
        <w:r w:rsidRPr="000C69D7">
          <w:rPr>
            <w:rStyle w:val="a4"/>
            <w:noProof/>
          </w:rPr>
          <w:t>Geometry</w:t>
        </w:r>
        <w:r>
          <w:rPr>
            <w:noProof/>
            <w:webHidden/>
          </w:rPr>
          <w:tab/>
        </w:r>
        <w:r>
          <w:rPr>
            <w:noProof/>
            <w:webHidden/>
          </w:rPr>
          <w:fldChar w:fldCharType="begin"/>
        </w:r>
        <w:r>
          <w:rPr>
            <w:noProof/>
            <w:webHidden/>
          </w:rPr>
          <w:instrText xml:space="preserve"> PAGEREF _Toc164442403 \h </w:instrText>
        </w:r>
        <w:r>
          <w:rPr>
            <w:noProof/>
            <w:webHidden/>
          </w:rPr>
        </w:r>
      </w:ins>
      <w:r>
        <w:rPr>
          <w:noProof/>
          <w:webHidden/>
        </w:rPr>
        <w:fldChar w:fldCharType="separate"/>
      </w:r>
      <w:ins w:id="89" w:author="Li, Ki Joune" w:date="2024-04-19T18:04:00Z">
        <w:r>
          <w:rPr>
            <w:noProof/>
            <w:webHidden/>
          </w:rPr>
          <w:t>17</w:t>
        </w:r>
        <w:r>
          <w:rPr>
            <w:noProof/>
            <w:webHidden/>
          </w:rPr>
          <w:fldChar w:fldCharType="end"/>
        </w:r>
        <w:r w:rsidRPr="000C69D7">
          <w:rPr>
            <w:rStyle w:val="a4"/>
            <w:noProof/>
          </w:rPr>
          <w:fldChar w:fldCharType="end"/>
        </w:r>
      </w:ins>
    </w:p>
    <w:p w14:paraId="5DFE0977" w14:textId="303331E2" w:rsidR="00234460" w:rsidRDefault="00234460">
      <w:pPr>
        <w:pStyle w:val="31"/>
        <w:rPr>
          <w:ins w:id="90" w:author="Li, Ki Joune" w:date="2024-04-19T18:04:00Z"/>
          <w:rFonts w:asciiTheme="minorHAnsi" w:eastAsiaTheme="minorEastAsia" w:hAnsiTheme="minorHAnsi" w:cstheme="minorBidi"/>
          <w:noProof/>
          <w:kern w:val="2"/>
          <w:sz w:val="20"/>
          <w:szCs w:val="22"/>
          <w:lang w:eastAsia="ko-KR"/>
        </w:rPr>
      </w:pPr>
      <w:ins w:id="91" w:author="Li, Ki Joune" w:date="2024-04-19T18:04:00Z">
        <w:r w:rsidRPr="000C69D7">
          <w:rPr>
            <w:rStyle w:val="a4"/>
            <w:noProof/>
          </w:rPr>
          <w:fldChar w:fldCharType="begin"/>
        </w:r>
        <w:r w:rsidRPr="000C69D7">
          <w:rPr>
            <w:rStyle w:val="a4"/>
            <w:noProof/>
          </w:rPr>
          <w:instrText xml:space="preserve"> </w:instrText>
        </w:r>
        <w:r>
          <w:rPr>
            <w:noProof/>
          </w:rPr>
          <w:instrText>HYPERLINK \l "_Toc164442404"</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7.2.2</w:t>
        </w:r>
        <w:r>
          <w:rPr>
            <w:rFonts w:asciiTheme="minorHAnsi" w:eastAsiaTheme="minorEastAsia" w:hAnsiTheme="minorHAnsi" w:cstheme="minorBidi"/>
            <w:noProof/>
            <w:kern w:val="2"/>
            <w:sz w:val="20"/>
            <w:szCs w:val="22"/>
            <w:lang w:eastAsia="ko-KR"/>
          </w:rPr>
          <w:tab/>
        </w:r>
        <w:r w:rsidRPr="000C69D7">
          <w:rPr>
            <w:rStyle w:val="a4"/>
            <w:noProof/>
          </w:rPr>
          <w:t>Topology</w:t>
        </w:r>
        <w:r>
          <w:rPr>
            <w:noProof/>
            <w:webHidden/>
          </w:rPr>
          <w:tab/>
        </w:r>
        <w:r>
          <w:rPr>
            <w:noProof/>
            <w:webHidden/>
          </w:rPr>
          <w:fldChar w:fldCharType="begin"/>
        </w:r>
        <w:r>
          <w:rPr>
            <w:noProof/>
            <w:webHidden/>
          </w:rPr>
          <w:instrText xml:space="preserve"> PAGEREF _Toc164442404 \h </w:instrText>
        </w:r>
        <w:r>
          <w:rPr>
            <w:noProof/>
            <w:webHidden/>
          </w:rPr>
        </w:r>
      </w:ins>
      <w:r>
        <w:rPr>
          <w:noProof/>
          <w:webHidden/>
        </w:rPr>
        <w:fldChar w:fldCharType="separate"/>
      </w:r>
      <w:ins w:id="92" w:author="Li, Ki Joune" w:date="2024-04-19T18:04:00Z">
        <w:r>
          <w:rPr>
            <w:noProof/>
            <w:webHidden/>
          </w:rPr>
          <w:t>18</w:t>
        </w:r>
        <w:r>
          <w:rPr>
            <w:noProof/>
            <w:webHidden/>
          </w:rPr>
          <w:fldChar w:fldCharType="end"/>
        </w:r>
        <w:r w:rsidRPr="000C69D7">
          <w:rPr>
            <w:rStyle w:val="a4"/>
            <w:noProof/>
          </w:rPr>
          <w:fldChar w:fldCharType="end"/>
        </w:r>
      </w:ins>
    </w:p>
    <w:p w14:paraId="75BDF3EB" w14:textId="7AD4DAE9" w:rsidR="00234460" w:rsidRDefault="00234460">
      <w:pPr>
        <w:pStyle w:val="31"/>
        <w:rPr>
          <w:ins w:id="93" w:author="Li, Ki Joune" w:date="2024-04-19T18:04:00Z"/>
          <w:rFonts w:asciiTheme="minorHAnsi" w:eastAsiaTheme="minorEastAsia" w:hAnsiTheme="minorHAnsi" w:cstheme="minorBidi"/>
          <w:noProof/>
          <w:kern w:val="2"/>
          <w:sz w:val="20"/>
          <w:szCs w:val="22"/>
          <w:lang w:eastAsia="ko-KR"/>
        </w:rPr>
      </w:pPr>
      <w:ins w:id="94" w:author="Li, Ki Joune" w:date="2024-04-19T18:04:00Z">
        <w:r w:rsidRPr="000C69D7">
          <w:rPr>
            <w:rStyle w:val="a4"/>
            <w:noProof/>
          </w:rPr>
          <w:fldChar w:fldCharType="begin"/>
        </w:r>
        <w:r w:rsidRPr="000C69D7">
          <w:rPr>
            <w:rStyle w:val="a4"/>
            <w:noProof/>
          </w:rPr>
          <w:instrText xml:space="preserve"> </w:instrText>
        </w:r>
        <w:r>
          <w:rPr>
            <w:noProof/>
          </w:rPr>
          <w:instrText>HYPERLINK \l "_Toc164442405"</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14:scene3d>
              <w14:camera w14:prst="orthographicFront"/>
              <w14:lightRig w14:rig="threePt" w14:dir="t">
                <w14:rot w14:lat="0" w14:lon="0" w14:rev="0"/>
              </w14:lightRig>
            </w14:scene3d>
          </w:rPr>
          <w:t>7.2.3</w:t>
        </w:r>
        <w:r>
          <w:rPr>
            <w:rFonts w:asciiTheme="minorHAnsi" w:eastAsiaTheme="minorEastAsia" w:hAnsiTheme="minorHAnsi" w:cstheme="minorBidi"/>
            <w:noProof/>
            <w:kern w:val="2"/>
            <w:sz w:val="20"/>
            <w:szCs w:val="22"/>
            <w:lang w:eastAsia="ko-KR"/>
          </w:rPr>
          <w:tab/>
        </w:r>
        <w:r w:rsidRPr="000C69D7">
          <w:rPr>
            <w:rStyle w:val="a4"/>
            <w:noProof/>
            <w:lang w:eastAsia="ko-KR"/>
          </w:rPr>
          <w:t>Subdivision, aggregation, and selection</w:t>
        </w:r>
        <w:r>
          <w:rPr>
            <w:noProof/>
            <w:webHidden/>
          </w:rPr>
          <w:tab/>
        </w:r>
        <w:r>
          <w:rPr>
            <w:noProof/>
            <w:webHidden/>
          </w:rPr>
          <w:fldChar w:fldCharType="begin"/>
        </w:r>
        <w:r>
          <w:rPr>
            <w:noProof/>
            <w:webHidden/>
          </w:rPr>
          <w:instrText xml:space="preserve"> PAGEREF _Toc164442405 \h </w:instrText>
        </w:r>
        <w:r>
          <w:rPr>
            <w:noProof/>
            <w:webHidden/>
          </w:rPr>
        </w:r>
      </w:ins>
      <w:r>
        <w:rPr>
          <w:noProof/>
          <w:webHidden/>
        </w:rPr>
        <w:fldChar w:fldCharType="separate"/>
      </w:r>
      <w:ins w:id="95" w:author="Li, Ki Joune" w:date="2024-04-19T18:04:00Z">
        <w:r>
          <w:rPr>
            <w:noProof/>
            <w:webHidden/>
          </w:rPr>
          <w:t>19</w:t>
        </w:r>
        <w:r>
          <w:rPr>
            <w:noProof/>
            <w:webHidden/>
          </w:rPr>
          <w:fldChar w:fldCharType="end"/>
        </w:r>
        <w:r w:rsidRPr="000C69D7">
          <w:rPr>
            <w:rStyle w:val="a4"/>
            <w:noProof/>
          </w:rPr>
          <w:fldChar w:fldCharType="end"/>
        </w:r>
      </w:ins>
    </w:p>
    <w:p w14:paraId="13436879" w14:textId="584CC35B" w:rsidR="00234460" w:rsidRDefault="00234460">
      <w:pPr>
        <w:pStyle w:val="21"/>
        <w:rPr>
          <w:ins w:id="96" w:author="Li, Ki Joune" w:date="2024-04-19T18:04:00Z"/>
          <w:rFonts w:asciiTheme="minorHAnsi" w:eastAsiaTheme="minorEastAsia" w:hAnsiTheme="minorHAnsi" w:cstheme="minorBidi"/>
          <w:noProof/>
          <w:kern w:val="2"/>
          <w:sz w:val="20"/>
          <w:szCs w:val="22"/>
          <w:lang w:eastAsia="ko-KR"/>
        </w:rPr>
      </w:pPr>
      <w:ins w:id="97" w:author="Li, Ki Joune" w:date="2024-04-19T18:04:00Z">
        <w:r w:rsidRPr="000C69D7">
          <w:rPr>
            <w:rStyle w:val="a4"/>
            <w:noProof/>
          </w:rPr>
          <w:fldChar w:fldCharType="begin"/>
        </w:r>
        <w:r w:rsidRPr="000C69D7">
          <w:rPr>
            <w:rStyle w:val="a4"/>
            <w:noProof/>
          </w:rPr>
          <w:instrText xml:space="preserve"> </w:instrText>
        </w:r>
        <w:r>
          <w:rPr>
            <w:noProof/>
          </w:rPr>
          <w:instrText>HYPERLINK \l "_Toc164442406"</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7.3</w:t>
        </w:r>
        <w:r>
          <w:rPr>
            <w:rFonts w:asciiTheme="minorHAnsi" w:eastAsiaTheme="minorEastAsia" w:hAnsiTheme="minorHAnsi" w:cstheme="minorBidi"/>
            <w:noProof/>
            <w:kern w:val="2"/>
            <w:sz w:val="20"/>
            <w:szCs w:val="22"/>
            <w:lang w:eastAsia="ko-KR"/>
          </w:rPr>
          <w:tab/>
        </w:r>
        <w:r w:rsidRPr="000C69D7">
          <w:rPr>
            <w:rStyle w:val="a4"/>
            <w:noProof/>
            <w:lang w:eastAsia="ko-KR"/>
          </w:rPr>
          <w:t>Poincar</w:t>
        </w:r>
        <w:r w:rsidRPr="000C69D7">
          <w:rPr>
            <w:rStyle w:val="a4"/>
            <w:noProof/>
          </w:rPr>
          <w:t>é</w:t>
        </w:r>
        <w:r w:rsidRPr="000C69D7">
          <w:rPr>
            <w:rStyle w:val="a4"/>
            <w:noProof/>
            <w:lang w:eastAsia="ko-KR"/>
          </w:rPr>
          <w:t xml:space="preserve"> Duality</w:t>
        </w:r>
        <w:r>
          <w:rPr>
            <w:noProof/>
            <w:webHidden/>
          </w:rPr>
          <w:tab/>
        </w:r>
        <w:r>
          <w:rPr>
            <w:noProof/>
            <w:webHidden/>
          </w:rPr>
          <w:fldChar w:fldCharType="begin"/>
        </w:r>
        <w:r>
          <w:rPr>
            <w:noProof/>
            <w:webHidden/>
          </w:rPr>
          <w:instrText xml:space="preserve"> PAGEREF _Toc164442406 \h </w:instrText>
        </w:r>
        <w:r>
          <w:rPr>
            <w:noProof/>
            <w:webHidden/>
          </w:rPr>
        </w:r>
      </w:ins>
      <w:r>
        <w:rPr>
          <w:noProof/>
          <w:webHidden/>
        </w:rPr>
        <w:fldChar w:fldCharType="separate"/>
      </w:r>
      <w:ins w:id="98" w:author="Li, Ki Joune" w:date="2024-04-19T18:04:00Z">
        <w:r>
          <w:rPr>
            <w:noProof/>
            <w:webHidden/>
          </w:rPr>
          <w:t>20</w:t>
        </w:r>
        <w:r>
          <w:rPr>
            <w:noProof/>
            <w:webHidden/>
          </w:rPr>
          <w:fldChar w:fldCharType="end"/>
        </w:r>
        <w:r w:rsidRPr="000C69D7">
          <w:rPr>
            <w:rStyle w:val="a4"/>
            <w:noProof/>
          </w:rPr>
          <w:fldChar w:fldCharType="end"/>
        </w:r>
      </w:ins>
    </w:p>
    <w:p w14:paraId="1C0BA53A" w14:textId="262BA1BE" w:rsidR="00234460" w:rsidRDefault="00234460">
      <w:pPr>
        <w:pStyle w:val="21"/>
        <w:rPr>
          <w:ins w:id="99" w:author="Li, Ki Joune" w:date="2024-04-19T18:04:00Z"/>
          <w:rFonts w:asciiTheme="minorHAnsi" w:eastAsiaTheme="minorEastAsia" w:hAnsiTheme="minorHAnsi" w:cstheme="minorBidi"/>
          <w:noProof/>
          <w:kern w:val="2"/>
          <w:sz w:val="20"/>
          <w:szCs w:val="22"/>
          <w:lang w:eastAsia="ko-KR"/>
        </w:rPr>
      </w:pPr>
      <w:ins w:id="100" w:author="Li, Ki Joune" w:date="2024-04-19T18:04:00Z">
        <w:r w:rsidRPr="000C69D7">
          <w:rPr>
            <w:rStyle w:val="a4"/>
            <w:noProof/>
          </w:rPr>
          <w:fldChar w:fldCharType="begin"/>
        </w:r>
        <w:r w:rsidRPr="000C69D7">
          <w:rPr>
            <w:rStyle w:val="a4"/>
            <w:noProof/>
          </w:rPr>
          <w:instrText xml:space="preserve"> </w:instrText>
        </w:r>
        <w:r>
          <w:rPr>
            <w:noProof/>
          </w:rPr>
          <w:instrText>HYPERLINK \l "_Toc164442407"</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7.4</w:t>
        </w:r>
        <w:r>
          <w:rPr>
            <w:rFonts w:asciiTheme="minorHAnsi" w:eastAsiaTheme="minorEastAsia" w:hAnsiTheme="minorHAnsi" w:cstheme="minorBidi"/>
            <w:noProof/>
            <w:kern w:val="2"/>
            <w:sz w:val="20"/>
            <w:szCs w:val="22"/>
            <w:lang w:eastAsia="ko-KR"/>
          </w:rPr>
          <w:tab/>
        </w:r>
        <w:r w:rsidRPr="000C69D7">
          <w:rPr>
            <w:rStyle w:val="a4"/>
            <w:noProof/>
          </w:rPr>
          <w:t>Structured space model</w:t>
        </w:r>
        <w:r>
          <w:rPr>
            <w:noProof/>
            <w:webHidden/>
          </w:rPr>
          <w:tab/>
        </w:r>
        <w:r>
          <w:rPr>
            <w:noProof/>
            <w:webHidden/>
          </w:rPr>
          <w:fldChar w:fldCharType="begin"/>
        </w:r>
        <w:r>
          <w:rPr>
            <w:noProof/>
            <w:webHidden/>
          </w:rPr>
          <w:instrText xml:space="preserve"> PAGEREF _Toc164442407 \h </w:instrText>
        </w:r>
        <w:r>
          <w:rPr>
            <w:noProof/>
            <w:webHidden/>
          </w:rPr>
        </w:r>
      </w:ins>
      <w:r>
        <w:rPr>
          <w:noProof/>
          <w:webHidden/>
        </w:rPr>
        <w:fldChar w:fldCharType="separate"/>
      </w:r>
      <w:ins w:id="101" w:author="Li, Ki Joune" w:date="2024-04-19T18:04:00Z">
        <w:r>
          <w:rPr>
            <w:noProof/>
            <w:webHidden/>
          </w:rPr>
          <w:t>22</w:t>
        </w:r>
        <w:r>
          <w:rPr>
            <w:noProof/>
            <w:webHidden/>
          </w:rPr>
          <w:fldChar w:fldCharType="end"/>
        </w:r>
        <w:r w:rsidRPr="000C69D7">
          <w:rPr>
            <w:rStyle w:val="a4"/>
            <w:noProof/>
          </w:rPr>
          <w:fldChar w:fldCharType="end"/>
        </w:r>
      </w:ins>
    </w:p>
    <w:p w14:paraId="05CE6F8D" w14:textId="06B94ECB" w:rsidR="00234460" w:rsidRDefault="00234460">
      <w:pPr>
        <w:pStyle w:val="21"/>
        <w:rPr>
          <w:ins w:id="102" w:author="Li, Ki Joune" w:date="2024-04-19T18:04:00Z"/>
          <w:rFonts w:asciiTheme="minorHAnsi" w:eastAsiaTheme="minorEastAsia" w:hAnsiTheme="minorHAnsi" w:cstheme="minorBidi"/>
          <w:noProof/>
          <w:kern w:val="2"/>
          <w:sz w:val="20"/>
          <w:szCs w:val="22"/>
          <w:lang w:eastAsia="ko-KR"/>
        </w:rPr>
      </w:pPr>
      <w:ins w:id="103" w:author="Li, Ki Joune" w:date="2024-04-19T18:04:00Z">
        <w:r w:rsidRPr="000C69D7">
          <w:rPr>
            <w:rStyle w:val="a4"/>
            <w:noProof/>
          </w:rPr>
          <w:fldChar w:fldCharType="begin"/>
        </w:r>
        <w:r w:rsidRPr="000C69D7">
          <w:rPr>
            <w:rStyle w:val="a4"/>
            <w:noProof/>
          </w:rPr>
          <w:instrText xml:space="preserve"> </w:instrText>
        </w:r>
        <w:r>
          <w:rPr>
            <w:noProof/>
          </w:rPr>
          <w:instrText>HYPERLINK \l "_Toc164442408"</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rPr>
          <w:t>7.5</w:t>
        </w:r>
        <w:r>
          <w:rPr>
            <w:rFonts w:asciiTheme="minorHAnsi" w:eastAsiaTheme="minorEastAsia" w:hAnsiTheme="minorHAnsi" w:cstheme="minorBidi"/>
            <w:noProof/>
            <w:kern w:val="2"/>
            <w:sz w:val="20"/>
            <w:szCs w:val="22"/>
            <w:lang w:eastAsia="ko-KR"/>
          </w:rPr>
          <w:tab/>
        </w:r>
        <w:r w:rsidRPr="000C69D7">
          <w:rPr>
            <w:rStyle w:val="a4"/>
            <w:noProof/>
            <w:lang w:eastAsia="ko-KR"/>
          </w:rPr>
          <w:t>Semantics</w:t>
        </w:r>
        <w:r>
          <w:rPr>
            <w:noProof/>
            <w:webHidden/>
          </w:rPr>
          <w:tab/>
        </w:r>
        <w:r>
          <w:rPr>
            <w:noProof/>
            <w:webHidden/>
          </w:rPr>
          <w:fldChar w:fldCharType="begin"/>
        </w:r>
        <w:r>
          <w:rPr>
            <w:noProof/>
            <w:webHidden/>
          </w:rPr>
          <w:instrText xml:space="preserve"> PAGEREF _Toc164442408 \h </w:instrText>
        </w:r>
        <w:r>
          <w:rPr>
            <w:noProof/>
            <w:webHidden/>
          </w:rPr>
        </w:r>
      </w:ins>
      <w:r>
        <w:rPr>
          <w:noProof/>
          <w:webHidden/>
        </w:rPr>
        <w:fldChar w:fldCharType="separate"/>
      </w:r>
      <w:ins w:id="104" w:author="Li, Ki Joune" w:date="2024-04-19T18:04:00Z">
        <w:r>
          <w:rPr>
            <w:noProof/>
            <w:webHidden/>
          </w:rPr>
          <w:t>23</w:t>
        </w:r>
        <w:r>
          <w:rPr>
            <w:noProof/>
            <w:webHidden/>
          </w:rPr>
          <w:fldChar w:fldCharType="end"/>
        </w:r>
        <w:r w:rsidRPr="000C69D7">
          <w:rPr>
            <w:rStyle w:val="a4"/>
            <w:noProof/>
          </w:rPr>
          <w:fldChar w:fldCharType="end"/>
        </w:r>
      </w:ins>
    </w:p>
    <w:p w14:paraId="5B9A20A7" w14:textId="590EC09F" w:rsidR="00234460" w:rsidRDefault="00234460">
      <w:pPr>
        <w:pStyle w:val="21"/>
        <w:rPr>
          <w:ins w:id="105" w:author="Li, Ki Joune" w:date="2024-04-19T18:04:00Z"/>
          <w:rFonts w:asciiTheme="minorHAnsi" w:eastAsiaTheme="minorEastAsia" w:hAnsiTheme="minorHAnsi" w:cstheme="minorBidi"/>
          <w:noProof/>
          <w:kern w:val="2"/>
          <w:sz w:val="20"/>
          <w:szCs w:val="22"/>
          <w:lang w:eastAsia="ko-KR"/>
        </w:rPr>
      </w:pPr>
      <w:ins w:id="106" w:author="Li, Ki Joune" w:date="2024-04-19T18:04:00Z">
        <w:r w:rsidRPr="000C69D7">
          <w:rPr>
            <w:rStyle w:val="a4"/>
            <w:noProof/>
          </w:rPr>
          <w:fldChar w:fldCharType="begin"/>
        </w:r>
        <w:r w:rsidRPr="000C69D7">
          <w:rPr>
            <w:rStyle w:val="a4"/>
            <w:noProof/>
          </w:rPr>
          <w:instrText xml:space="preserve"> </w:instrText>
        </w:r>
        <w:r>
          <w:rPr>
            <w:noProof/>
          </w:rPr>
          <w:instrText>HYPERLINK \l "_Toc164442409"</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rPr>
          <w:t>7.6</w:t>
        </w:r>
        <w:r>
          <w:rPr>
            <w:rFonts w:asciiTheme="minorHAnsi" w:eastAsiaTheme="minorEastAsia" w:hAnsiTheme="minorHAnsi" w:cstheme="minorBidi"/>
            <w:noProof/>
            <w:kern w:val="2"/>
            <w:sz w:val="20"/>
            <w:szCs w:val="22"/>
            <w:lang w:eastAsia="ko-KR"/>
          </w:rPr>
          <w:tab/>
        </w:r>
        <w:r w:rsidRPr="000C69D7">
          <w:rPr>
            <w:rStyle w:val="a4"/>
            <w:noProof/>
            <w:lang w:eastAsia="ko-KR"/>
          </w:rPr>
          <w:t>Thematic layers</w:t>
        </w:r>
        <w:r>
          <w:rPr>
            <w:noProof/>
            <w:webHidden/>
          </w:rPr>
          <w:tab/>
        </w:r>
        <w:r>
          <w:rPr>
            <w:noProof/>
            <w:webHidden/>
          </w:rPr>
          <w:fldChar w:fldCharType="begin"/>
        </w:r>
        <w:r>
          <w:rPr>
            <w:noProof/>
            <w:webHidden/>
          </w:rPr>
          <w:instrText xml:space="preserve"> PAGEREF _Toc164442409 \h </w:instrText>
        </w:r>
        <w:r>
          <w:rPr>
            <w:noProof/>
            <w:webHidden/>
          </w:rPr>
        </w:r>
      </w:ins>
      <w:r>
        <w:rPr>
          <w:noProof/>
          <w:webHidden/>
        </w:rPr>
        <w:fldChar w:fldCharType="separate"/>
      </w:r>
      <w:ins w:id="107" w:author="Li, Ki Joune" w:date="2024-04-19T18:04:00Z">
        <w:r>
          <w:rPr>
            <w:noProof/>
            <w:webHidden/>
          </w:rPr>
          <w:t>23</w:t>
        </w:r>
        <w:r>
          <w:rPr>
            <w:noProof/>
            <w:webHidden/>
          </w:rPr>
          <w:fldChar w:fldCharType="end"/>
        </w:r>
        <w:r w:rsidRPr="000C69D7">
          <w:rPr>
            <w:rStyle w:val="a4"/>
            <w:noProof/>
          </w:rPr>
          <w:fldChar w:fldCharType="end"/>
        </w:r>
      </w:ins>
    </w:p>
    <w:p w14:paraId="42E39BDB" w14:textId="6D736FEB" w:rsidR="00234460" w:rsidRDefault="00234460">
      <w:pPr>
        <w:pStyle w:val="31"/>
        <w:rPr>
          <w:ins w:id="108" w:author="Li, Ki Joune" w:date="2024-04-19T18:04:00Z"/>
          <w:rFonts w:asciiTheme="minorHAnsi" w:eastAsiaTheme="minorEastAsia" w:hAnsiTheme="minorHAnsi" w:cstheme="minorBidi"/>
          <w:noProof/>
          <w:kern w:val="2"/>
          <w:sz w:val="20"/>
          <w:szCs w:val="22"/>
          <w:lang w:eastAsia="ko-KR"/>
        </w:rPr>
      </w:pPr>
      <w:ins w:id="109" w:author="Li, Ki Joune" w:date="2024-04-19T18:04:00Z">
        <w:r w:rsidRPr="000C69D7">
          <w:rPr>
            <w:rStyle w:val="a4"/>
            <w:noProof/>
          </w:rPr>
          <w:fldChar w:fldCharType="begin"/>
        </w:r>
        <w:r w:rsidRPr="000C69D7">
          <w:rPr>
            <w:rStyle w:val="a4"/>
            <w:noProof/>
          </w:rPr>
          <w:instrText xml:space="preserve"> </w:instrText>
        </w:r>
        <w:r>
          <w:rPr>
            <w:noProof/>
          </w:rPr>
          <w:instrText>HYPERLINK \l "_Toc164442410"</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7.6.1</w:t>
        </w:r>
        <w:r>
          <w:rPr>
            <w:rFonts w:asciiTheme="minorHAnsi" w:eastAsiaTheme="minorEastAsia" w:hAnsiTheme="minorHAnsi" w:cstheme="minorBidi"/>
            <w:noProof/>
            <w:kern w:val="2"/>
            <w:sz w:val="20"/>
            <w:szCs w:val="22"/>
            <w:lang w:eastAsia="ko-KR"/>
          </w:rPr>
          <w:tab/>
        </w:r>
        <w:r w:rsidRPr="000C69D7">
          <w:rPr>
            <w:rStyle w:val="a4"/>
            <w:noProof/>
          </w:rPr>
          <w:t>Multiple-Layered Space representation</w:t>
        </w:r>
        <w:r>
          <w:rPr>
            <w:noProof/>
            <w:webHidden/>
          </w:rPr>
          <w:tab/>
        </w:r>
        <w:r>
          <w:rPr>
            <w:noProof/>
            <w:webHidden/>
          </w:rPr>
          <w:fldChar w:fldCharType="begin"/>
        </w:r>
        <w:r>
          <w:rPr>
            <w:noProof/>
            <w:webHidden/>
          </w:rPr>
          <w:instrText xml:space="preserve"> PAGEREF _Toc164442410 \h </w:instrText>
        </w:r>
        <w:r>
          <w:rPr>
            <w:noProof/>
            <w:webHidden/>
          </w:rPr>
        </w:r>
      </w:ins>
      <w:r>
        <w:rPr>
          <w:noProof/>
          <w:webHidden/>
        </w:rPr>
        <w:fldChar w:fldCharType="separate"/>
      </w:r>
      <w:ins w:id="110" w:author="Li, Ki Joune" w:date="2024-04-19T18:04:00Z">
        <w:r>
          <w:rPr>
            <w:noProof/>
            <w:webHidden/>
          </w:rPr>
          <w:t>25</w:t>
        </w:r>
        <w:r>
          <w:rPr>
            <w:noProof/>
            <w:webHidden/>
          </w:rPr>
          <w:fldChar w:fldCharType="end"/>
        </w:r>
        <w:r w:rsidRPr="000C69D7">
          <w:rPr>
            <w:rStyle w:val="a4"/>
            <w:noProof/>
          </w:rPr>
          <w:fldChar w:fldCharType="end"/>
        </w:r>
      </w:ins>
    </w:p>
    <w:p w14:paraId="30DEFDB2" w14:textId="469055B6" w:rsidR="00234460" w:rsidRDefault="00234460">
      <w:pPr>
        <w:pStyle w:val="31"/>
        <w:rPr>
          <w:ins w:id="111" w:author="Li, Ki Joune" w:date="2024-04-19T18:04:00Z"/>
          <w:rFonts w:asciiTheme="minorHAnsi" w:eastAsiaTheme="minorEastAsia" w:hAnsiTheme="minorHAnsi" w:cstheme="minorBidi"/>
          <w:noProof/>
          <w:kern w:val="2"/>
          <w:sz w:val="20"/>
          <w:szCs w:val="22"/>
          <w:lang w:eastAsia="ko-KR"/>
        </w:rPr>
      </w:pPr>
      <w:ins w:id="112" w:author="Li, Ki Joune" w:date="2024-04-19T18:04:00Z">
        <w:r w:rsidRPr="000C69D7">
          <w:rPr>
            <w:rStyle w:val="a4"/>
            <w:noProof/>
          </w:rPr>
          <w:fldChar w:fldCharType="begin"/>
        </w:r>
        <w:r w:rsidRPr="000C69D7">
          <w:rPr>
            <w:rStyle w:val="a4"/>
            <w:noProof/>
          </w:rPr>
          <w:instrText xml:space="preserve"> </w:instrText>
        </w:r>
        <w:r>
          <w:rPr>
            <w:noProof/>
          </w:rPr>
          <w:instrText>HYPERLINK \l "_Toc164442411"</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14:scene3d>
              <w14:camera w14:prst="orthographicFront"/>
              <w14:lightRig w14:rig="threePt" w14:dir="t">
                <w14:rot w14:lat="0" w14:lon="0" w14:rev="0"/>
              </w14:lightRig>
            </w14:scene3d>
          </w:rPr>
          <w:t>7.6.2</w:t>
        </w:r>
        <w:r>
          <w:rPr>
            <w:rFonts w:asciiTheme="minorHAnsi" w:eastAsiaTheme="minorEastAsia" w:hAnsiTheme="minorHAnsi" w:cstheme="minorBidi"/>
            <w:noProof/>
            <w:kern w:val="2"/>
            <w:sz w:val="20"/>
            <w:szCs w:val="22"/>
            <w:lang w:eastAsia="ko-KR"/>
          </w:rPr>
          <w:tab/>
        </w:r>
        <w:r w:rsidRPr="000C69D7">
          <w:rPr>
            <w:rStyle w:val="a4"/>
            <w:noProof/>
            <w:lang w:eastAsia="ko-KR"/>
          </w:rPr>
          <w:t>Inter-Layer Relations</w:t>
        </w:r>
        <w:r>
          <w:rPr>
            <w:noProof/>
            <w:webHidden/>
          </w:rPr>
          <w:tab/>
        </w:r>
        <w:r>
          <w:rPr>
            <w:noProof/>
            <w:webHidden/>
          </w:rPr>
          <w:fldChar w:fldCharType="begin"/>
        </w:r>
        <w:r>
          <w:rPr>
            <w:noProof/>
            <w:webHidden/>
          </w:rPr>
          <w:instrText xml:space="preserve"> PAGEREF _Toc164442411 \h </w:instrText>
        </w:r>
        <w:r>
          <w:rPr>
            <w:noProof/>
            <w:webHidden/>
          </w:rPr>
        </w:r>
      </w:ins>
      <w:r>
        <w:rPr>
          <w:noProof/>
          <w:webHidden/>
        </w:rPr>
        <w:fldChar w:fldCharType="separate"/>
      </w:r>
      <w:ins w:id="113" w:author="Li, Ki Joune" w:date="2024-04-19T18:04:00Z">
        <w:r>
          <w:rPr>
            <w:noProof/>
            <w:webHidden/>
          </w:rPr>
          <w:t>25</w:t>
        </w:r>
        <w:r>
          <w:rPr>
            <w:noProof/>
            <w:webHidden/>
          </w:rPr>
          <w:fldChar w:fldCharType="end"/>
        </w:r>
        <w:r w:rsidRPr="000C69D7">
          <w:rPr>
            <w:rStyle w:val="a4"/>
            <w:noProof/>
          </w:rPr>
          <w:fldChar w:fldCharType="end"/>
        </w:r>
      </w:ins>
    </w:p>
    <w:p w14:paraId="75B76709" w14:textId="5E46EA2F" w:rsidR="00234460" w:rsidRDefault="00234460">
      <w:pPr>
        <w:pStyle w:val="11"/>
        <w:tabs>
          <w:tab w:val="left" w:pos="482"/>
          <w:tab w:val="right" w:leader="dot" w:pos="10070"/>
        </w:tabs>
        <w:rPr>
          <w:ins w:id="114" w:author="Li, Ki Joune" w:date="2024-04-19T18:04:00Z"/>
          <w:rFonts w:asciiTheme="minorHAnsi" w:eastAsiaTheme="minorEastAsia" w:hAnsiTheme="minorHAnsi" w:cstheme="minorBidi"/>
          <w:noProof/>
          <w:kern w:val="2"/>
          <w:sz w:val="20"/>
          <w:szCs w:val="22"/>
          <w:lang w:eastAsia="ko-KR"/>
        </w:rPr>
      </w:pPr>
      <w:ins w:id="115" w:author="Li, Ki Joune" w:date="2024-04-19T18:04:00Z">
        <w:r w:rsidRPr="000C69D7">
          <w:rPr>
            <w:rStyle w:val="a4"/>
            <w:noProof/>
          </w:rPr>
          <w:fldChar w:fldCharType="begin"/>
        </w:r>
        <w:r w:rsidRPr="000C69D7">
          <w:rPr>
            <w:rStyle w:val="a4"/>
            <w:noProof/>
          </w:rPr>
          <w:instrText xml:space="preserve"> </w:instrText>
        </w:r>
        <w:r>
          <w:rPr>
            <w:noProof/>
          </w:rPr>
          <w:instrText>HYPERLINK \l "_Toc164442412"</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8</w:t>
        </w:r>
        <w:r>
          <w:rPr>
            <w:rFonts w:asciiTheme="minorHAnsi" w:eastAsiaTheme="minorEastAsia" w:hAnsiTheme="minorHAnsi" w:cstheme="minorBidi"/>
            <w:noProof/>
            <w:kern w:val="2"/>
            <w:sz w:val="20"/>
            <w:szCs w:val="22"/>
            <w:lang w:eastAsia="ko-KR"/>
          </w:rPr>
          <w:tab/>
        </w:r>
        <w:r w:rsidRPr="000C69D7">
          <w:rPr>
            <w:rStyle w:val="a4"/>
            <w:noProof/>
          </w:rPr>
          <w:t>Data model</w:t>
        </w:r>
        <w:r>
          <w:rPr>
            <w:noProof/>
            <w:webHidden/>
          </w:rPr>
          <w:tab/>
        </w:r>
        <w:r>
          <w:rPr>
            <w:noProof/>
            <w:webHidden/>
          </w:rPr>
          <w:fldChar w:fldCharType="begin"/>
        </w:r>
        <w:r>
          <w:rPr>
            <w:noProof/>
            <w:webHidden/>
          </w:rPr>
          <w:instrText xml:space="preserve"> PAGEREF _Toc164442412 \h </w:instrText>
        </w:r>
        <w:r>
          <w:rPr>
            <w:noProof/>
            <w:webHidden/>
          </w:rPr>
        </w:r>
      </w:ins>
      <w:r>
        <w:rPr>
          <w:noProof/>
          <w:webHidden/>
        </w:rPr>
        <w:fldChar w:fldCharType="separate"/>
      </w:r>
      <w:ins w:id="116" w:author="Li, Ki Joune" w:date="2024-04-19T18:04:00Z">
        <w:r>
          <w:rPr>
            <w:noProof/>
            <w:webHidden/>
          </w:rPr>
          <w:t>27</w:t>
        </w:r>
        <w:r>
          <w:rPr>
            <w:noProof/>
            <w:webHidden/>
          </w:rPr>
          <w:fldChar w:fldCharType="end"/>
        </w:r>
        <w:r w:rsidRPr="000C69D7">
          <w:rPr>
            <w:rStyle w:val="a4"/>
            <w:noProof/>
          </w:rPr>
          <w:fldChar w:fldCharType="end"/>
        </w:r>
      </w:ins>
    </w:p>
    <w:p w14:paraId="17F8A827" w14:textId="33D09D7F" w:rsidR="00234460" w:rsidRDefault="00234460">
      <w:pPr>
        <w:pStyle w:val="21"/>
        <w:rPr>
          <w:ins w:id="117" w:author="Li, Ki Joune" w:date="2024-04-19T18:04:00Z"/>
          <w:rFonts w:asciiTheme="minorHAnsi" w:eastAsiaTheme="minorEastAsia" w:hAnsiTheme="minorHAnsi" w:cstheme="minorBidi"/>
          <w:noProof/>
          <w:kern w:val="2"/>
          <w:sz w:val="20"/>
          <w:szCs w:val="22"/>
          <w:lang w:eastAsia="ko-KR"/>
        </w:rPr>
      </w:pPr>
      <w:ins w:id="118" w:author="Li, Ki Joune" w:date="2024-04-19T18:04:00Z">
        <w:r w:rsidRPr="000C69D7">
          <w:rPr>
            <w:rStyle w:val="a4"/>
            <w:noProof/>
          </w:rPr>
          <w:fldChar w:fldCharType="begin"/>
        </w:r>
        <w:r w:rsidRPr="000C69D7">
          <w:rPr>
            <w:rStyle w:val="a4"/>
            <w:noProof/>
          </w:rPr>
          <w:instrText xml:space="preserve"> </w:instrText>
        </w:r>
        <w:r>
          <w:rPr>
            <w:noProof/>
          </w:rPr>
          <w:instrText>HYPERLINK \l "_Toc164442413"</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8.1</w:t>
        </w:r>
        <w:r>
          <w:rPr>
            <w:rFonts w:asciiTheme="minorHAnsi" w:eastAsiaTheme="minorEastAsia" w:hAnsiTheme="minorHAnsi" w:cstheme="minorBidi"/>
            <w:noProof/>
            <w:kern w:val="2"/>
            <w:sz w:val="20"/>
            <w:szCs w:val="22"/>
            <w:lang w:eastAsia="ko-KR"/>
          </w:rPr>
          <w:tab/>
        </w:r>
        <w:r w:rsidRPr="000C69D7">
          <w:rPr>
            <w:rStyle w:val="a4"/>
            <w:noProof/>
          </w:rPr>
          <w:t>IndoorGML Core Module</w:t>
        </w:r>
        <w:r>
          <w:rPr>
            <w:noProof/>
            <w:webHidden/>
          </w:rPr>
          <w:tab/>
        </w:r>
        <w:r>
          <w:rPr>
            <w:noProof/>
            <w:webHidden/>
          </w:rPr>
          <w:fldChar w:fldCharType="begin"/>
        </w:r>
        <w:r>
          <w:rPr>
            <w:noProof/>
            <w:webHidden/>
          </w:rPr>
          <w:instrText xml:space="preserve"> PAGEREF _Toc164442413 \h </w:instrText>
        </w:r>
        <w:r>
          <w:rPr>
            <w:noProof/>
            <w:webHidden/>
          </w:rPr>
        </w:r>
      </w:ins>
      <w:r>
        <w:rPr>
          <w:noProof/>
          <w:webHidden/>
        </w:rPr>
        <w:fldChar w:fldCharType="separate"/>
      </w:r>
      <w:ins w:id="119" w:author="Li, Ki Joune" w:date="2024-04-19T18:04:00Z">
        <w:r>
          <w:rPr>
            <w:noProof/>
            <w:webHidden/>
          </w:rPr>
          <w:t>27</w:t>
        </w:r>
        <w:r>
          <w:rPr>
            <w:noProof/>
            <w:webHidden/>
          </w:rPr>
          <w:fldChar w:fldCharType="end"/>
        </w:r>
        <w:r w:rsidRPr="000C69D7">
          <w:rPr>
            <w:rStyle w:val="a4"/>
            <w:noProof/>
          </w:rPr>
          <w:fldChar w:fldCharType="end"/>
        </w:r>
      </w:ins>
    </w:p>
    <w:p w14:paraId="39579897" w14:textId="51876CC9" w:rsidR="00234460" w:rsidRDefault="00234460">
      <w:pPr>
        <w:pStyle w:val="31"/>
        <w:rPr>
          <w:ins w:id="120" w:author="Li, Ki Joune" w:date="2024-04-19T18:04:00Z"/>
          <w:rFonts w:asciiTheme="minorHAnsi" w:eastAsiaTheme="minorEastAsia" w:hAnsiTheme="minorHAnsi" w:cstheme="minorBidi"/>
          <w:noProof/>
          <w:kern w:val="2"/>
          <w:sz w:val="20"/>
          <w:szCs w:val="22"/>
          <w:lang w:eastAsia="ko-KR"/>
        </w:rPr>
      </w:pPr>
      <w:ins w:id="121" w:author="Li, Ki Joune" w:date="2024-04-19T18:04:00Z">
        <w:r w:rsidRPr="000C69D7">
          <w:rPr>
            <w:rStyle w:val="a4"/>
            <w:noProof/>
          </w:rPr>
          <w:fldChar w:fldCharType="begin"/>
        </w:r>
        <w:r w:rsidRPr="000C69D7">
          <w:rPr>
            <w:rStyle w:val="a4"/>
            <w:noProof/>
          </w:rPr>
          <w:instrText xml:space="preserve"> </w:instrText>
        </w:r>
        <w:r>
          <w:rPr>
            <w:noProof/>
          </w:rPr>
          <w:instrText>HYPERLINK \l "_Toc164442414"</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8.1.1</w:t>
        </w:r>
        <w:r>
          <w:rPr>
            <w:rFonts w:asciiTheme="minorHAnsi" w:eastAsiaTheme="minorEastAsia" w:hAnsiTheme="minorHAnsi" w:cstheme="minorBidi"/>
            <w:noProof/>
            <w:kern w:val="2"/>
            <w:sz w:val="20"/>
            <w:szCs w:val="22"/>
            <w:lang w:eastAsia="ko-KR"/>
          </w:rPr>
          <w:tab/>
        </w:r>
        <w:r w:rsidRPr="000C69D7">
          <w:rPr>
            <w:rStyle w:val="a4"/>
            <w:noProof/>
          </w:rPr>
          <w:t>CellSpace</w:t>
        </w:r>
        <w:r>
          <w:rPr>
            <w:noProof/>
            <w:webHidden/>
          </w:rPr>
          <w:tab/>
        </w:r>
        <w:r>
          <w:rPr>
            <w:noProof/>
            <w:webHidden/>
          </w:rPr>
          <w:fldChar w:fldCharType="begin"/>
        </w:r>
        <w:r>
          <w:rPr>
            <w:noProof/>
            <w:webHidden/>
          </w:rPr>
          <w:instrText xml:space="preserve"> PAGEREF _Toc164442414 \h </w:instrText>
        </w:r>
        <w:r>
          <w:rPr>
            <w:noProof/>
            <w:webHidden/>
          </w:rPr>
        </w:r>
      </w:ins>
      <w:r>
        <w:rPr>
          <w:noProof/>
          <w:webHidden/>
        </w:rPr>
        <w:fldChar w:fldCharType="separate"/>
      </w:r>
      <w:ins w:id="122" w:author="Li, Ki Joune" w:date="2024-04-19T18:04:00Z">
        <w:r>
          <w:rPr>
            <w:noProof/>
            <w:webHidden/>
          </w:rPr>
          <w:t>30</w:t>
        </w:r>
        <w:r>
          <w:rPr>
            <w:noProof/>
            <w:webHidden/>
          </w:rPr>
          <w:fldChar w:fldCharType="end"/>
        </w:r>
        <w:r w:rsidRPr="000C69D7">
          <w:rPr>
            <w:rStyle w:val="a4"/>
            <w:noProof/>
          </w:rPr>
          <w:fldChar w:fldCharType="end"/>
        </w:r>
      </w:ins>
    </w:p>
    <w:p w14:paraId="7085AA13" w14:textId="5F76AE0D" w:rsidR="00234460" w:rsidRDefault="00234460">
      <w:pPr>
        <w:pStyle w:val="31"/>
        <w:rPr>
          <w:ins w:id="123" w:author="Li, Ki Joune" w:date="2024-04-19T18:04:00Z"/>
          <w:rFonts w:asciiTheme="minorHAnsi" w:eastAsiaTheme="minorEastAsia" w:hAnsiTheme="minorHAnsi" w:cstheme="minorBidi"/>
          <w:noProof/>
          <w:kern w:val="2"/>
          <w:sz w:val="20"/>
          <w:szCs w:val="22"/>
          <w:lang w:eastAsia="ko-KR"/>
        </w:rPr>
      </w:pPr>
      <w:ins w:id="124" w:author="Li, Ki Joune" w:date="2024-04-19T18:04:00Z">
        <w:r w:rsidRPr="000C69D7">
          <w:rPr>
            <w:rStyle w:val="a4"/>
            <w:noProof/>
          </w:rPr>
          <w:fldChar w:fldCharType="begin"/>
        </w:r>
        <w:r w:rsidRPr="000C69D7">
          <w:rPr>
            <w:rStyle w:val="a4"/>
            <w:noProof/>
          </w:rPr>
          <w:instrText xml:space="preserve"> </w:instrText>
        </w:r>
        <w:r>
          <w:rPr>
            <w:noProof/>
          </w:rPr>
          <w:instrText>HYPERLINK \l "_Toc164442415"</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8.1.2</w:t>
        </w:r>
        <w:r>
          <w:rPr>
            <w:rFonts w:asciiTheme="minorHAnsi" w:eastAsiaTheme="minorEastAsia" w:hAnsiTheme="minorHAnsi" w:cstheme="minorBidi"/>
            <w:noProof/>
            <w:kern w:val="2"/>
            <w:sz w:val="20"/>
            <w:szCs w:val="22"/>
            <w:lang w:eastAsia="ko-KR"/>
          </w:rPr>
          <w:tab/>
        </w:r>
        <w:r w:rsidRPr="000C69D7">
          <w:rPr>
            <w:rStyle w:val="a4"/>
            <w:noProof/>
          </w:rPr>
          <w:t>CellBoundary</w:t>
        </w:r>
        <w:r>
          <w:rPr>
            <w:noProof/>
            <w:webHidden/>
          </w:rPr>
          <w:tab/>
        </w:r>
        <w:r>
          <w:rPr>
            <w:noProof/>
            <w:webHidden/>
          </w:rPr>
          <w:fldChar w:fldCharType="begin"/>
        </w:r>
        <w:r>
          <w:rPr>
            <w:noProof/>
            <w:webHidden/>
          </w:rPr>
          <w:instrText xml:space="preserve"> PAGEREF _Toc164442415 \h </w:instrText>
        </w:r>
        <w:r>
          <w:rPr>
            <w:noProof/>
            <w:webHidden/>
          </w:rPr>
        </w:r>
      </w:ins>
      <w:r>
        <w:rPr>
          <w:noProof/>
          <w:webHidden/>
        </w:rPr>
        <w:fldChar w:fldCharType="separate"/>
      </w:r>
      <w:ins w:id="125" w:author="Li, Ki Joune" w:date="2024-04-19T18:04:00Z">
        <w:r>
          <w:rPr>
            <w:noProof/>
            <w:webHidden/>
          </w:rPr>
          <w:t>31</w:t>
        </w:r>
        <w:r>
          <w:rPr>
            <w:noProof/>
            <w:webHidden/>
          </w:rPr>
          <w:fldChar w:fldCharType="end"/>
        </w:r>
        <w:r w:rsidRPr="000C69D7">
          <w:rPr>
            <w:rStyle w:val="a4"/>
            <w:noProof/>
          </w:rPr>
          <w:fldChar w:fldCharType="end"/>
        </w:r>
      </w:ins>
    </w:p>
    <w:p w14:paraId="52DA9735" w14:textId="52CF21D0" w:rsidR="00234460" w:rsidRDefault="00234460">
      <w:pPr>
        <w:pStyle w:val="31"/>
        <w:rPr>
          <w:ins w:id="126" w:author="Li, Ki Joune" w:date="2024-04-19T18:04:00Z"/>
          <w:rFonts w:asciiTheme="minorHAnsi" w:eastAsiaTheme="minorEastAsia" w:hAnsiTheme="minorHAnsi" w:cstheme="minorBidi"/>
          <w:noProof/>
          <w:kern w:val="2"/>
          <w:sz w:val="20"/>
          <w:szCs w:val="22"/>
          <w:lang w:eastAsia="ko-KR"/>
        </w:rPr>
      </w:pPr>
      <w:ins w:id="127" w:author="Li, Ki Joune" w:date="2024-04-19T18:04:00Z">
        <w:r w:rsidRPr="000C69D7">
          <w:rPr>
            <w:rStyle w:val="a4"/>
            <w:noProof/>
          </w:rPr>
          <w:fldChar w:fldCharType="begin"/>
        </w:r>
        <w:r w:rsidRPr="000C69D7">
          <w:rPr>
            <w:rStyle w:val="a4"/>
            <w:noProof/>
          </w:rPr>
          <w:instrText xml:space="preserve"> </w:instrText>
        </w:r>
        <w:r>
          <w:rPr>
            <w:noProof/>
          </w:rPr>
          <w:instrText>HYPERLINK \l "_Toc164442416"</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8.1.3</w:t>
        </w:r>
        <w:r>
          <w:rPr>
            <w:rFonts w:asciiTheme="minorHAnsi" w:eastAsiaTheme="minorEastAsia" w:hAnsiTheme="minorHAnsi" w:cstheme="minorBidi"/>
            <w:noProof/>
            <w:kern w:val="2"/>
            <w:sz w:val="20"/>
            <w:szCs w:val="22"/>
            <w:lang w:eastAsia="ko-KR"/>
          </w:rPr>
          <w:tab/>
        </w:r>
        <w:r w:rsidRPr="000C69D7">
          <w:rPr>
            <w:rStyle w:val="a4"/>
            <w:noProof/>
          </w:rPr>
          <w:t>PrimalSpaceLayer</w:t>
        </w:r>
        <w:r>
          <w:rPr>
            <w:noProof/>
            <w:webHidden/>
          </w:rPr>
          <w:tab/>
        </w:r>
        <w:r>
          <w:rPr>
            <w:noProof/>
            <w:webHidden/>
          </w:rPr>
          <w:fldChar w:fldCharType="begin"/>
        </w:r>
        <w:r>
          <w:rPr>
            <w:noProof/>
            <w:webHidden/>
          </w:rPr>
          <w:instrText xml:space="preserve"> PAGEREF _Toc164442416 \h </w:instrText>
        </w:r>
        <w:r>
          <w:rPr>
            <w:noProof/>
            <w:webHidden/>
          </w:rPr>
        </w:r>
      </w:ins>
      <w:r>
        <w:rPr>
          <w:noProof/>
          <w:webHidden/>
        </w:rPr>
        <w:fldChar w:fldCharType="separate"/>
      </w:r>
      <w:ins w:id="128" w:author="Li, Ki Joune" w:date="2024-04-19T18:04:00Z">
        <w:r>
          <w:rPr>
            <w:noProof/>
            <w:webHidden/>
          </w:rPr>
          <w:t>33</w:t>
        </w:r>
        <w:r>
          <w:rPr>
            <w:noProof/>
            <w:webHidden/>
          </w:rPr>
          <w:fldChar w:fldCharType="end"/>
        </w:r>
        <w:r w:rsidRPr="000C69D7">
          <w:rPr>
            <w:rStyle w:val="a4"/>
            <w:noProof/>
          </w:rPr>
          <w:fldChar w:fldCharType="end"/>
        </w:r>
      </w:ins>
    </w:p>
    <w:p w14:paraId="26E7B348" w14:textId="269B9987" w:rsidR="00234460" w:rsidRDefault="00234460">
      <w:pPr>
        <w:pStyle w:val="31"/>
        <w:rPr>
          <w:ins w:id="129" w:author="Li, Ki Joune" w:date="2024-04-19T18:04:00Z"/>
          <w:rFonts w:asciiTheme="minorHAnsi" w:eastAsiaTheme="minorEastAsia" w:hAnsiTheme="minorHAnsi" w:cstheme="minorBidi"/>
          <w:noProof/>
          <w:kern w:val="2"/>
          <w:sz w:val="20"/>
          <w:szCs w:val="22"/>
          <w:lang w:eastAsia="ko-KR"/>
        </w:rPr>
      </w:pPr>
      <w:ins w:id="130" w:author="Li, Ki Joune" w:date="2024-04-19T18:04:00Z">
        <w:r w:rsidRPr="000C69D7">
          <w:rPr>
            <w:rStyle w:val="a4"/>
            <w:noProof/>
          </w:rPr>
          <w:fldChar w:fldCharType="begin"/>
        </w:r>
        <w:r w:rsidRPr="000C69D7">
          <w:rPr>
            <w:rStyle w:val="a4"/>
            <w:noProof/>
          </w:rPr>
          <w:instrText xml:space="preserve"> </w:instrText>
        </w:r>
        <w:r>
          <w:rPr>
            <w:noProof/>
          </w:rPr>
          <w:instrText>HYPERLINK \l "_Toc164442417"</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8.1.4</w:t>
        </w:r>
        <w:r>
          <w:rPr>
            <w:rFonts w:asciiTheme="minorHAnsi" w:eastAsiaTheme="minorEastAsia" w:hAnsiTheme="minorHAnsi" w:cstheme="minorBidi"/>
            <w:noProof/>
            <w:kern w:val="2"/>
            <w:sz w:val="20"/>
            <w:szCs w:val="22"/>
            <w:lang w:eastAsia="ko-KR"/>
          </w:rPr>
          <w:tab/>
        </w:r>
        <w:r w:rsidRPr="000C69D7">
          <w:rPr>
            <w:rStyle w:val="a4"/>
            <w:noProof/>
          </w:rPr>
          <w:t>Node</w:t>
        </w:r>
        <w:r>
          <w:rPr>
            <w:noProof/>
            <w:webHidden/>
          </w:rPr>
          <w:tab/>
        </w:r>
        <w:r>
          <w:rPr>
            <w:noProof/>
            <w:webHidden/>
          </w:rPr>
          <w:fldChar w:fldCharType="begin"/>
        </w:r>
        <w:r>
          <w:rPr>
            <w:noProof/>
            <w:webHidden/>
          </w:rPr>
          <w:instrText xml:space="preserve"> PAGEREF _Toc164442417 \h </w:instrText>
        </w:r>
        <w:r>
          <w:rPr>
            <w:noProof/>
            <w:webHidden/>
          </w:rPr>
        </w:r>
      </w:ins>
      <w:r>
        <w:rPr>
          <w:noProof/>
          <w:webHidden/>
        </w:rPr>
        <w:fldChar w:fldCharType="separate"/>
      </w:r>
      <w:ins w:id="131" w:author="Li, Ki Joune" w:date="2024-04-19T18:04:00Z">
        <w:r>
          <w:rPr>
            <w:noProof/>
            <w:webHidden/>
          </w:rPr>
          <w:t>34</w:t>
        </w:r>
        <w:r>
          <w:rPr>
            <w:noProof/>
            <w:webHidden/>
          </w:rPr>
          <w:fldChar w:fldCharType="end"/>
        </w:r>
        <w:r w:rsidRPr="000C69D7">
          <w:rPr>
            <w:rStyle w:val="a4"/>
            <w:noProof/>
          </w:rPr>
          <w:fldChar w:fldCharType="end"/>
        </w:r>
      </w:ins>
    </w:p>
    <w:p w14:paraId="21D5A1A2" w14:textId="69A54EC2" w:rsidR="00234460" w:rsidRDefault="00234460">
      <w:pPr>
        <w:pStyle w:val="31"/>
        <w:rPr>
          <w:ins w:id="132" w:author="Li, Ki Joune" w:date="2024-04-19T18:04:00Z"/>
          <w:rFonts w:asciiTheme="minorHAnsi" w:eastAsiaTheme="minorEastAsia" w:hAnsiTheme="minorHAnsi" w:cstheme="minorBidi"/>
          <w:noProof/>
          <w:kern w:val="2"/>
          <w:sz w:val="20"/>
          <w:szCs w:val="22"/>
          <w:lang w:eastAsia="ko-KR"/>
        </w:rPr>
      </w:pPr>
      <w:ins w:id="133" w:author="Li, Ki Joune" w:date="2024-04-19T18:04:00Z">
        <w:r w:rsidRPr="000C69D7">
          <w:rPr>
            <w:rStyle w:val="a4"/>
            <w:noProof/>
          </w:rPr>
          <w:fldChar w:fldCharType="begin"/>
        </w:r>
        <w:r w:rsidRPr="000C69D7">
          <w:rPr>
            <w:rStyle w:val="a4"/>
            <w:noProof/>
          </w:rPr>
          <w:instrText xml:space="preserve"> </w:instrText>
        </w:r>
        <w:r>
          <w:rPr>
            <w:noProof/>
          </w:rPr>
          <w:instrText>HYPERLINK \l "_Toc164442418"</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8.1.5</w:t>
        </w:r>
        <w:r>
          <w:rPr>
            <w:rFonts w:asciiTheme="minorHAnsi" w:eastAsiaTheme="minorEastAsia" w:hAnsiTheme="minorHAnsi" w:cstheme="minorBidi"/>
            <w:noProof/>
            <w:kern w:val="2"/>
            <w:sz w:val="20"/>
            <w:szCs w:val="22"/>
            <w:lang w:eastAsia="ko-KR"/>
          </w:rPr>
          <w:tab/>
        </w:r>
        <w:r w:rsidRPr="000C69D7">
          <w:rPr>
            <w:rStyle w:val="a4"/>
            <w:noProof/>
          </w:rPr>
          <w:t>Edge</w:t>
        </w:r>
        <w:r>
          <w:rPr>
            <w:noProof/>
            <w:webHidden/>
          </w:rPr>
          <w:tab/>
        </w:r>
        <w:r>
          <w:rPr>
            <w:noProof/>
            <w:webHidden/>
          </w:rPr>
          <w:fldChar w:fldCharType="begin"/>
        </w:r>
        <w:r>
          <w:rPr>
            <w:noProof/>
            <w:webHidden/>
          </w:rPr>
          <w:instrText xml:space="preserve"> PAGEREF _Toc164442418 \h </w:instrText>
        </w:r>
        <w:r>
          <w:rPr>
            <w:noProof/>
            <w:webHidden/>
          </w:rPr>
        </w:r>
      </w:ins>
      <w:r>
        <w:rPr>
          <w:noProof/>
          <w:webHidden/>
        </w:rPr>
        <w:fldChar w:fldCharType="separate"/>
      </w:r>
      <w:ins w:id="134" w:author="Li, Ki Joune" w:date="2024-04-19T18:04:00Z">
        <w:r>
          <w:rPr>
            <w:noProof/>
            <w:webHidden/>
          </w:rPr>
          <w:t>34</w:t>
        </w:r>
        <w:r>
          <w:rPr>
            <w:noProof/>
            <w:webHidden/>
          </w:rPr>
          <w:fldChar w:fldCharType="end"/>
        </w:r>
        <w:r w:rsidRPr="000C69D7">
          <w:rPr>
            <w:rStyle w:val="a4"/>
            <w:noProof/>
          </w:rPr>
          <w:fldChar w:fldCharType="end"/>
        </w:r>
      </w:ins>
    </w:p>
    <w:p w14:paraId="1BA67A7A" w14:textId="35167800" w:rsidR="00234460" w:rsidRDefault="00234460">
      <w:pPr>
        <w:pStyle w:val="31"/>
        <w:rPr>
          <w:ins w:id="135" w:author="Li, Ki Joune" w:date="2024-04-19T18:04:00Z"/>
          <w:rFonts w:asciiTheme="minorHAnsi" w:eastAsiaTheme="minorEastAsia" w:hAnsiTheme="minorHAnsi" w:cstheme="minorBidi"/>
          <w:noProof/>
          <w:kern w:val="2"/>
          <w:sz w:val="20"/>
          <w:szCs w:val="22"/>
          <w:lang w:eastAsia="ko-KR"/>
        </w:rPr>
      </w:pPr>
      <w:ins w:id="136" w:author="Li, Ki Joune" w:date="2024-04-19T18:04:00Z">
        <w:r w:rsidRPr="000C69D7">
          <w:rPr>
            <w:rStyle w:val="a4"/>
            <w:noProof/>
          </w:rPr>
          <w:fldChar w:fldCharType="begin"/>
        </w:r>
        <w:r w:rsidRPr="000C69D7">
          <w:rPr>
            <w:rStyle w:val="a4"/>
            <w:noProof/>
          </w:rPr>
          <w:instrText xml:space="preserve"> </w:instrText>
        </w:r>
        <w:r>
          <w:rPr>
            <w:noProof/>
          </w:rPr>
          <w:instrText>HYPERLINK \l "_Toc164442419"</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8.1.6</w:t>
        </w:r>
        <w:r>
          <w:rPr>
            <w:rFonts w:asciiTheme="minorHAnsi" w:eastAsiaTheme="minorEastAsia" w:hAnsiTheme="minorHAnsi" w:cstheme="minorBidi"/>
            <w:noProof/>
            <w:kern w:val="2"/>
            <w:sz w:val="20"/>
            <w:szCs w:val="22"/>
            <w:lang w:eastAsia="ko-KR"/>
          </w:rPr>
          <w:tab/>
        </w:r>
        <w:r w:rsidRPr="000C69D7">
          <w:rPr>
            <w:rStyle w:val="a4"/>
            <w:noProof/>
          </w:rPr>
          <w:t>DualSpaceLayer</w:t>
        </w:r>
        <w:r>
          <w:rPr>
            <w:noProof/>
            <w:webHidden/>
          </w:rPr>
          <w:tab/>
        </w:r>
        <w:r>
          <w:rPr>
            <w:noProof/>
            <w:webHidden/>
          </w:rPr>
          <w:fldChar w:fldCharType="begin"/>
        </w:r>
        <w:r>
          <w:rPr>
            <w:noProof/>
            <w:webHidden/>
          </w:rPr>
          <w:instrText xml:space="preserve"> PAGEREF _Toc164442419 \h </w:instrText>
        </w:r>
        <w:r>
          <w:rPr>
            <w:noProof/>
            <w:webHidden/>
          </w:rPr>
        </w:r>
      </w:ins>
      <w:r>
        <w:rPr>
          <w:noProof/>
          <w:webHidden/>
        </w:rPr>
        <w:fldChar w:fldCharType="separate"/>
      </w:r>
      <w:ins w:id="137" w:author="Li, Ki Joune" w:date="2024-04-19T18:04:00Z">
        <w:r>
          <w:rPr>
            <w:noProof/>
            <w:webHidden/>
          </w:rPr>
          <w:t>35</w:t>
        </w:r>
        <w:r>
          <w:rPr>
            <w:noProof/>
            <w:webHidden/>
          </w:rPr>
          <w:fldChar w:fldCharType="end"/>
        </w:r>
        <w:r w:rsidRPr="000C69D7">
          <w:rPr>
            <w:rStyle w:val="a4"/>
            <w:noProof/>
          </w:rPr>
          <w:fldChar w:fldCharType="end"/>
        </w:r>
      </w:ins>
    </w:p>
    <w:p w14:paraId="5CB55DC1" w14:textId="346D41DA" w:rsidR="00234460" w:rsidRDefault="00234460">
      <w:pPr>
        <w:pStyle w:val="31"/>
        <w:rPr>
          <w:ins w:id="138" w:author="Li, Ki Joune" w:date="2024-04-19T18:04:00Z"/>
          <w:rFonts w:asciiTheme="minorHAnsi" w:eastAsiaTheme="minorEastAsia" w:hAnsiTheme="minorHAnsi" w:cstheme="minorBidi"/>
          <w:noProof/>
          <w:kern w:val="2"/>
          <w:sz w:val="20"/>
          <w:szCs w:val="22"/>
          <w:lang w:eastAsia="ko-KR"/>
        </w:rPr>
      </w:pPr>
      <w:ins w:id="139" w:author="Li, Ki Joune" w:date="2024-04-19T18:04:00Z">
        <w:r w:rsidRPr="000C69D7">
          <w:rPr>
            <w:rStyle w:val="a4"/>
            <w:noProof/>
          </w:rPr>
          <w:fldChar w:fldCharType="begin"/>
        </w:r>
        <w:r w:rsidRPr="000C69D7">
          <w:rPr>
            <w:rStyle w:val="a4"/>
            <w:noProof/>
          </w:rPr>
          <w:instrText xml:space="preserve"> </w:instrText>
        </w:r>
        <w:r>
          <w:rPr>
            <w:noProof/>
          </w:rPr>
          <w:instrText>HYPERLINK \l "_Toc164442420"</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8.1.7</w:t>
        </w:r>
        <w:r>
          <w:rPr>
            <w:rFonts w:asciiTheme="minorHAnsi" w:eastAsiaTheme="minorEastAsia" w:hAnsiTheme="minorHAnsi" w:cstheme="minorBidi"/>
            <w:noProof/>
            <w:kern w:val="2"/>
            <w:sz w:val="20"/>
            <w:szCs w:val="22"/>
            <w:lang w:eastAsia="ko-KR"/>
          </w:rPr>
          <w:tab/>
        </w:r>
        <w:r w:rsidRPr="000C69D7">
          <w:rPr>
            <w:rStyle w:val="a4"/>
            <w:noProof/>
          </w:rPr>
          <w:t>InterLayerConnection</w:t>
        </w:r>
        <w:r>
          <w:rPr>
            <w:noProof/>
            <w:webHidden/>
          </w:rPr>
          <w:tab/>
        </w:r>
        <w:r>
          <w:rPr>
            <w:noProof/>
            <w:webHidden/>
          </w:rPr>
          <w:fldChar w:fldCharType="begin"/>
        </w:r>
        <w:r>
          <w:rPr>
            <w:noProof/>
            <w:webHidden/>
          </w:rPr>
          <w:instrText xml:space="preserve"> PAGEREF _Toc164442420 \h </w:instrText>
        </w:r>
        <w:r>
          <w:rPr>
            <w:noProof/>
            <w:webHidden/>
          </w:rPr>
        </w:r>
      </w:ins>
      <w:r>
        <w:rPr>
          <w:noProof/>
          <w:webHidden/>
        </w:rPr>
        <w:fldChar w:fldCharType="separate"/>
      </w:r>
      <w:ins w:id="140" w:author="Li, Ki Joune" w:date="2024-04-19T18:04:00Z">
        <w:r>
          <w:rPr>
            <w:noProof/>
            <w:webHidden/>
          </w:rPr>
          <w:t>36</w:t>
        </w:r>
        <w:r>
          <w:rPr>
            <w:noProof/>
            <w:webHidden/>
          </w:rPr>
          <w:fldChar w:fldCharType="end"/>
        </w:r>
        <w:r w:rsidRPr="000C69D7">
          <w:rPr>
            <w:rStyle w:val="a4"/>
            <w:noProof/>
          </w:rPr>
          <w:fldChar w:fldCharType="end"/>
        </w:r>
      </w:ins>
    </w:p>
    <w:p w14:paraId="34DAA13C" w14:textId="6A0D8149" w:rsidR="00234460" w:rsidRDefault="00234460">
      <w:pPr>
        <w:pStyle w:val="31"/>
        <w:rPr>
          <w:ins w:id="141" w:author="Li, Ki Joune" w:date="2024-04-19T18:04:00Z"/>
          <w:rFonts w:asciiTheme="minorHAnsi" w:eastAsiaTheme="minorEastAsia" w:hAnsiTheme="minorHAnsi" w:cstheme="minorBidi"/>
          <w:noProof/>
          <w:kern w:val="2"/>
          <w:sz w:val="20"/>
          <w:szCs w:val="22"/>
          <w:lang w:eastAsia="ko-KR"/>
        </w:rPr>
      </w:pPr>
      <w:ins w:id="142" w:author="Li, Ki Joune" w:date="2024-04-19T18:04:00Z">
        <w:r w:rsidRPr="000C69D7">
          <w:rPr>
            <w:rStyle w:val="a4"/>
            <w:noProof/>
          </w:rPr>
          <w:fldChar w:fldCharType="begin"/>
        </w:r>
        <w:r w:rsidRPr="000C69D7">
          <w:rPr>
            <w:rStyle w:val="a4"/>
            <w:noProof/>
          </w:rPr>
          <w:instrText xml:space="preserve"> </w:instrText>
        </w:r>
        <w:r>
          <w:rPr>
            <w:noProof/>
          </w:rPr>
          <w:instrText>HYPERLINK \l "_Toc164442421"</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8.1.8</w:t>
        </w:r>
        <w:r>
          <w:rPr>
            <w:rFonts w:asciiTheme="minorHAnsi" w:eastAsiaTheme="minorEastAsia" w:hAnsiTheme="minorHAnsi" w:cstheme="minorBidi"/>
            <w:noProof/>
            <w:kern w:val="2"/>
            <w:sz w:val="20"/>
            <w:szCs w:val="22"/>
            <w:lang w:eastAsia="ko-KR"/>
          </w:rPr>
          <w:tab/>
        </w:r>
        <w:r w:rsidRPr="000C69D7">
          <w:rPr>
            <w:rStyle w:val="a4"/>
            <w:noProof/>
          </w:rPr>
          <w:t>ThematicLayer</w:t>
        </w:r>
        <w:r>
          <w:rPr>
            <w:noProof/>
            <w:webHidden/>
          </w:rPr>
          <w:tab/>
        </w:r>
        <w:r>
          <w:rPr>
            <w:noProof/>
            <w:webHidden/>
          </w:rPr>
          <w:fldChar w:fldCharType="begin"/>
        </w:r>
        <w:r>
          <w:rPr>
            <w:noProof/>
            <w:webHidden/>
          </w:rPr>
          <w:instrText xml:space="preserve"> PAGEREF _Toc164442421 \h </w:instrText>
        </w:r>
        <w:r>
          <w:rPr>
            <w:noProof/>
            <w:webHidden/>
          </w:rPr>
        </w:r>
      </w:ins>
      <w:r>
        <w:rPr>
          <w:noProof/>
          <w:webHidden/>
        </w:rPr>
        <w:fldChar w:fldCharType="separate"/>
      </w:r>
      <w:ins w:id="143" w:author="Li, Ki Joune" w:date="2024-04-19T18:04:00Z">
        <w:r>
          <w:rPr>
            <w:noProof/>
            <w:webHidden/>
          </w:rPr>
          <w:t>37</w:t>
        </w:r>
        <w:r>
          <w:rPr>
            <w:noProof/>
            <w:webHidden/>
          </w:rPr>
          <w:fldChar w:fldCharType="end"/>
        </w:r>
        <w:r w:rsidRPr="000C69D7">
          <w:rPr>
            <w:rStyle w:val="a4"/>
            <w:noProof/>
          </w:rPr>
          <w:fldChar w:fldCharType="end"/>
        </w:r>
      </w:ins>
    </w:p>
    <w:p w14:paraId="426858C2" w14:textId="0FB947E0" w:rsidR="00234460" w:rsidRDefault="00234460">
      <w:pPr>
        <w:pStyle w:val="21"/>
        <w:rPr>
          <w:ins w:id="144" w:author="Li, Ki Joune" w:date="2024-04-19T18:04:00Z"/>
          <w:rFonts w:asciiTheme="minorHAnsi" w:eastAsiaTheme="minorEastAsia" w:hAnsiTheme="minorHAnsi" w:cstheme="minorBidi"/>
          <w:noProof/>
          <w:kern w:val="2"/>
          <w:sz w:val="20"/>
          <w:szCs w:val="22"/>
          <w:lang w:eastAsia="ko-KR"/>
        </w:rPr>
      </w:pPr>
      <w:ins w:id="145" w:author="Li, Ki Joune" w:date="2024-04-19T18:04:00Z">
        <w:r w:rsidRPr="000C69D7">
          <w:rPr>
            <w:rStyle w:val="a4"/>
            <w:noProof/>
          </w:rPr>
          <w:fldChar w:fldCharType="begin"/>
        </w:r>
        <w:r w:rsidRPr="000C69D7">
          <w:rPr>
            <w:rStyle w:val="a4"/>
            <w:noProof/>
          </w:rPr>
          <w:instrText xml:space="preserve"> </w:instrText>
        </w:r>
        <w:r>
          <w:rPr>
            <w:noProof/>
          </w:rPr>
          <w:instrText>HYPERLINK \l "_Toc164442422"</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8.2</w:t>
        </w:r>
        <w:r>
          <w:rPr>
            <w:rFonts w:asciiTheme="minorHAnsi" w:eastAsiaTheme="minorEastAsia" w:hAnsiTheme="minorHAnsi" w:cstheme="minorBidi"/>
            <w:noProof/>
            <w:kern w:val="2"/>
            <w:sz w:val="20"/>
            <w:szCs w:val="22"/>
            <w:lang w:eastAsia="ko-KR"/>
          </w:rPr>
          <w:tab/>
        </w:r>
        <w:r w:rsidRPr="000C69D7">
          <w:rPr>
            <w:rStyle w:val="a4"/>
            <w:noProof/>
          </w:rPr>
          <w:t>Navigation extension module</w:t>
        </w:r>
        <w:r>
          <w:rPr>
            <w:noProof/>
            <w:webHidden/>
          </w:rPr>
          <w:tab/>
        </w:r>
        <w:r>
          <w:rPr>
            <w:noProof/>
            <w:webHidden/>
          </w:rPr>
          <w:fldChar w:fldCharType="begin"/>
        </w:r>
        <w:r>
          <w:rPr>
            <w:noProof/>
            <w:webHidden/>
          </w:rPr>
          <w:instrText xml:space="preserve"> PAGEREF _Toc164442422 \h </w:instrText>
        </w:r>
        <w:r>
          <w:rPr>
            <w:noProof/>
            <w:webHidden/>
          </w:rPr>
        </w:r>
      </w:ins>
      <w:r>
        <w:rPr>
          <w:noProof/>
          <w:webHidden/>
        </w:rPr>
        <w:fldChar w:fldCharType="separate"/>
      </w:r>
      <w:ins w:id="146" w:author="Li, Ki Joune" w:date="2024-04-19T18:04:00Z">
        <w:r>
          <w:rPr>
            <w:noProof/>
            <w:webHidden/>
          </w:rPr>
          <w:t>39</w:t>
        </w:r>
        <w:r>
          <w:rPr>
            <w:noProof/>
            <w:webHidden/>
          </w:rPr>
          <w:fldChar w:fldCharType="end"/>
        </w:r>
        <w:r w:rsidRPr="000C69D7">
          <w:rPr>
            <w:rStyle w:val="a4"/>
            <w:noProof/>
          </w:rPr>
          <w:fldChar w:fldCharType="end"/>
        </w:r>
      </w:ins>
    </w:p>
    <w:p w14:paraId="3821DBC6" w14:textId="2B259449" w:rsidR="00234460" w:rsidRDefault="00234460">
      <w:pPr>
        <w:pStyle w:val="31"/>
        <w:rPr>
          <w:ins w:id="147" w:author="Li, Ki Joune" w:date="2024-04-19T18:04:00Z"/>
          <w:rFonts w:asciiTheme="minorHAnsi" w:eastAsiaTheme="minorEastAsia" w:hAnsiTheme="minorHAnsi" w:cstheme="minorBidi"/>
          <w:noProof/>
          <w:kern w:val="2"/>
          <w:sz w:val="20"/>
          <w:szCs w:val="22"/>
          <w:lang w:eastAsia="ko-KR"/>
        </w:rPr>
      </w:pPr>
      <w:ins w:id="148" w:author="Li, Ki Joune" w:date="2024-04-19T18:04:00Z">
        <w:r w:rsidRPr="000C69D7">
          <w:rPr>
            <w:rStyle w:val="a4"/>
            <w:noProof/>
          </w:rPr>
          <w:fldChar w:fldCharType="begin"/>
        </w:r>
        <w:r w:rsidRPr="000C69D7">
          <w:rPr>
            <w:rStyle w:val="a4"/>
            <w:noProof/>
          </w:rPr>
          <w:instrText xml:space="preserve"> </w:instrText>
        </w:r>
        <w:r>
          <w:rPr>
            <w:noProof/>
          </w:rPr>
          <w:instrText>HYPERLINK \l "_Toc164442423"</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8.2.1</w:t>
        </w:r>
        <w:r>
          <w:rPr>
            <w:rFonts w:asciiTheme="minorHAnsi" w:eastAsiaTheme="minorEastAsia" w:hAnsiTheme="minorHAnsi" w:cstheme="minorBidi"/>
            <w:noProof/>
            <w:kern w:val="2"/>
            <w:sz w:val="20"/>
            <w:szCs w:val="22"/>
            <w:lang w:eastAsia="ko-KR"/>
          </w:rPr>
          <w:tab/>
        </w:r>
        <w:r w:rsidRPr="000C69D7">
          <w:rPr>
            <w:rStyle w:val="a4"/>
            <w:noProof/>
          </w:rPr>
          <w:t>NavigableSpace</w:t>
        </w:r>
        <w:r>
          <w:rPr>
            <w:noProof/>
            <w:webHidden/>
          </w:rPr>
          <w:tab/>
        </w:r>
        <w:r>
          <w:rPr>
            <w:noProof/>
            <w:webHidden/>
          </w:rPr>
          <w:fldChar w:fldCharType="begin"/>
        </w:r>
        <w:r>
          <w:rPr>
            <w:noProof/>
            <w:webHidden/>
          </w:rPr>
          <w:instrText xml:space="preserve"> PAGEREF _Toc164442423 \h </w:instrText>
        </w:r>
        <w:r>
          <w:rPr>
            <w:noProof/>
            <w:webHidden/>
          </w:rPr>
        </w:r>
      </w:ins>
      <w:r>
        <w:rPr>
          <w:noProof/>
          <w:webHidden/>
        </w:rPr>
        <w:fldChar w:fldCharType="separate"/>
      </w:r>
      <w:ins w:id="149" w:author="Li, Ki Joune" w:date="2024-04-19T18:04:00Z">
        <w:r>
          <w:rPr>
            <w:noProof/>
            <w:webHidden/>
          </w:rPr>
          <w:t>41</w:t>
        </w:r>
        <w:r>
          <w:rPr>
            <w:noProof/>
            <w:webHidden/>
          </w:rPr>
          <w:fldChar w:fldCharType="end"/>
        </w:r>
        <w:r w:rsidRPr="000C69D7">
          <w:rPr>
            <w:rStyle w:val="a4"/>
            <w:noProof/>
          </w:rPr>
          <w:fldChar w:fldCharType="end"/>
        </w:r>
      </w:ins>
    </w:p>
    <w:p w14:paraId="05F917D8" w14:textId="71C09786" w:rsidR="00234460" w:rsidRDefault="00234460">
      <w:pPr>
        <w:pStyle w:val="31"/>
        <w:rPr>
          <w:ins w:id="150" w:author="Li, Ki Joune" w:date="2024-04-19T18:04:00Z"/>
          <w:rFonts w:asciiTheme="minorHAnsi" w:eastAsiaTheme="minorEastAsia" w:hAnsiTheme="minorHAnsi" w:cstheme="minorBidi"/>
          <w:noProof/>
          <w:kern w:val="2"/>
          <w:sz w:val="20"/>
          <w:szCs w:val="22"/>
          <w:lang w:eastAsia="ko-KR"/>
        </w:rPr>
      </w:pPr>
      <w:ins w:id="151" w:author="Li, Ki Joune" w:date="2024-04-19T18:04:00Z">
        <w:r w:rsidRPr="000C69D7">
          <w:rPr>
            <w:rStyle w:val="a4"/>
            <w:noProof/>
          </w:rPr>
          <w:fldChar w:fldCharType="begin"/>
        </w:r>
        <w:r w:rsidRPr="000C69D7">
          <w:rPr>
            <w:rStyle w:val="a4"/>
            <w:noProof/>
          </w:rPr>
          <w:instrText xml:space="preserve"> </w:instrText>
        </w:r>
        <w:r>
          <w:rPr>
            <w:noProof/>
          </w:rPr>
          <w:instrText>HYPERLINK \l "_Toc164442424"</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8.2.2</w:t>
        </w:r>
        <w:r>
          <w:rPr>
            <w:rFonts w:asciiTheme="minorHAnsi" w:eastAsiaTheme="minorEastAsia" w:hAnsiTheme="minorHAnsi" w:cstheme="minorBidi"/>
            <w:noProof/>
            <w:kern w:val="2"/>
            <w:sz w:val="20"/>
            <w:szCs w:val="22"/>
            <w:lang w:eastAsia="ko-KR"/>
          </w:rPr>
          <w:tab/>
        </w:r>
        <w:r w:rsidRPr="000C69D7">
          <w:rPr>
            <w:rStyle w:val="a4"/>
            <w:noProof/>
          </w:rPr>
          <w:t>GeneralSpace</w:t>
        </w:r>
        <w:r>
          <w:rPr>
            <w:noProof/>
            <w:webHidden/>
          </w:rPr>
          <w:tab/>
        </w:r>
        <w:r>
          <w:rPr>
            <w:noProof/>
            <w:webHidden/>
          </w:rPr>
          <w:fldChar w:fldCharType="begin"/>
        </w:r>
        <w:r>
          <w:rPr>
            <w:noProof/>
            <w:webHidden/>
          </w:rPr>
          <w:instrText xml:space="preserve"> PAGEREF _Toc164442424 \h </w:instrText>
        </w:r>
        <w:r>
          <w:rPr>
            <w:noProof/>
            <w:webHidden/>
          </w:rPr>
        </w:r>
      </w:ins>
      <w:r>
        <w:rPr>
          <w:noProof/>
          <w:webHidden/>
        </w:rPr>
        <w:fldChar w:fldCharType="separate"/>
      </w:r>
      <w:ins w:id="152" w:author="Li, Ki Joune" w:date="2024-04-19T18:04:00Z">
        <w:r>
          <w:rPr>
            <w:noProof/>
            <w:webHidden/>
          </w:rPr>
          <w:t>42</w:t>
        </w:r>
        <w:r>
          <w:rPr>
            <w:noProof/>
            <w:webHidden/>
          </w:rPr>
          <w:fldChar w:fldCharType="end"/>
        </w:r>
        <w:r w:rsidRPr="000C69D7">
          <w:rPr>
            <w:rStyle w:val="a4"/>
            <w:noProof/>
          </w:rPr>
          <w:fldChar w:fldCharType="end"/>
        </w:r>
      </w:ins>
    </w:p>
    <w:p w14:paraId="401475F0" w14:textId="714D3F07" w:rsidR="00234460" w:rsidRDefault="00234460">
      <w:pPr>
        <w:pStyle w:val="31"/>
        <w:rPr>
          <w:ins w:id="153" w:author="Li, Ki Joune" w:date="2024-04-19T18:04:00Z"/>
          <w:rFonts w:asciiTheme="minorHAnsi" w:eastAsiaTheme="minorEastAsia" w:hAnsiTheme="minorHAnsi" w:cstheme="minorBidi"/>
          <w:noProof/>
          <w:kern w:val="2"/>
          <w:sz w:val="20"/>
          <w:szCs w:val="22"/>
          <w:lang w:eastAsia="ko-KR"/>
        </w:rPr>
      </w:pPr>
      <w:ins w:id="154" w:author="Li, Ki Joune" w:date="2024-04-19T18:04:00Z">
        <w:r w:rsidRPr="000C69D7">
          <w:rPr>
            <w:rStyle w:val="a4"/>
            <w:noProof/>
          </w:rPr>
          <w:fldChar w:fldCharType="begin"/>
        </w:r>
        <w:r w:rsidRPr="000C69D7">
          <w:rPr>
            <w:rStyle w:val="a4"/>
            <w:noProof/>
          </w:rPr>
          <w:instrText xml:space="preserve"> </w:instrText>
        </w:r>
        <w:r>
          <w:rPr>
            <w:noProof/>
          </w:rPr>
          <w:instrText>HYPERLINK \l "_Toc164442425"</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8.2.3</w:t>
        </w:r>
        <w:r>
          <w:rPr>
            <w:rFonts w:asciiTheme="minorHAnsi" w:eastAsiaTheme="minorEastAsia" w:hAnsiTheme="minorHAnsi" w:cstheme="minorBidi"/>
            <w:noProof/>
            <w:kern w:val="2"/>
            <w:sz w:val="20"/>
            <w:szCs w:val="22"/>
            <w:lang w:eastAsia="ko-KR"/>
          </w:rPr>
          <w:tab/>
        </w:r>
        <w:r w:rsidRPr="000C69D7">
          <w:rPr>
            <w:rStyle w:val="a4"/>
            <w:noProof/>
          </w:rPr>
          <w:t>TransferSpace</w:t>
        </w:r>
        <w:r>
          <w:rPr>
            <w:noProof/>
            <w:webHidden/>
          </w:rPr>
          <w:tab/>
        </w:r>
        <w:r>
          <w:rPr>
            <w:noProof/>
            <w:webHidden/>
          </w:rPr>
          <w:fldChar w:fldCharType="begin"/>
        </w:r>
        <w:r>
          <w:rPr>
            <w:noProof/>
            <w:webHidden/>
          </w:rPr>
          <w:instrText xml:space="preserve"> PAGEREF _Toc164442425 \h </w:instrText>
        </w:r>
        <w:r>
          <w:rPr>
            <w:noProof/>
            <w:webHidden/>
          </w:rPr>
        </w:r>
      </w:ins>
      <w:r>
        <w:rPr>
          <w:noProof/>
          <w:webHidden/>
        </w:rPr>
        <w:fldChar w:fldCharType="separate"/>
      </w:r>
      <w:ins w:id="155" w:author="Li, Ki Joune" w:date="2024-04-19T18:04:00Z">
        <w:r>
          <w:rPr>
            <w:noProof/>
            <w:webHidden/>
          </w:rPr>
          <w:t>42</w:t>
        </w:r>
        <w:r>
          <w:rPr>
            <w:noProof/>
            <w:webHidden/>
          </w:rPr>
          <w:fldChar w:fldCharType="end"/>
        </w:r>
        <w:r w:rsidRPr="000C69D7">
          <w:rPr>
            <w:rStyle w:val="a4"/>
            <w:noProof/>
          </w:rPr>
          <w:fldChar w:fldCharType="end"/>
        </w:r>
      </w:ins>
    </w:p>
    <w:p w14:paraId="6BFD4210" w14:textId="20B4FE9E" w:rsidR="00234460" w:rsidRDefault="00234460">
      <w:pPr>
        <w:pStyle w:val="31"/>
        <w:rPr>
          <w:ins w:id="156" w:author="Li, Ki Joune" w:date="2024-04-19T18:04:00Z"/>
          <w:rFonts w:asciiTheme="minorHAnsi" w:eastAsiaTheme="minorEastAsia" w:hAnsiTheme="minorHAnsi" w:cstheme="minorBidi"/>
          <w:noProof/>
          <w:kern w:val="2"/>
          <w:sz w:val="20"/>
          <w:szCs w:val="22"/>
          <w:lang w:eastAsia="ko-KR"/>
        </w:rPr>
      </w:pPr>
      <w:ins w:id="157" w:author="Li, Ki Joune" w:date="2024-04-19T18:04:00Z">
        <w:r w:rsidRPr="000C69D7">
          <w:rPr>
            <w:rStyle w:val="a4"/>
            <w:noProof/>
          </w:rPr>
          <w:fldChar w:fldCharType="begin"/>
        </w:r>
        <w:r w:rsidRPr="000C69D7">
          <w:rPr>
            <w:rStyle w:val="a4"/>
            <w:noProof/>
          </w:rPr>
          <w:instrText xml:space="preserve"> </w:instrText>
        </w:r>
        <w:r>
          <w:rPr>
            <w:noProof/>
          </w:rPr>
          <w:instrText>HYPERLINK \l "_Toc164442426"</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8.2.4</w:t>
        </w:r>
        <w:r>
          <w:rPr>
            <w:rFonts w:asciiTheme="minorHAnsi" w:eastAsiaTheme="minorEastAsia" w:hAnsiTheme="minorHAnsi" w:cstheme="minorBidi"/>
            <w:noProof/>
            <w:kern w:val="2"/>
            <w:sz w:val="20"/>
            <w:szCs w:val="22"/>
            <w:lang w:eastAsia="ko-KR"/>
          </w:rPr>
          <w:tab/>
        </w:r>
        <w:r w:rsidRPr="000C69D7">
          <w:rPr>
            <w:rStyle w:val="a4"/>
            <w:noProof/>
          </w:rPr>
          <w:t>NavigableBoundary</w:t>
        </w:r>
        <w:r>
          <w:rPr>
            <w:noProof/>
            <w:webHidden/>
          </w:rPr>
          <w:tab/>
        </w:r>
        <w:r>
          <w:rPr>
            <w:noProof/>
            <w:webHidden/>
          </w:rPr>
          <w:fldChar w:fldCharType="begin"/>
        </w:r>
        <w:r>
          <w:rPr>
            <w:noProof/>
            <w:webHidden/>
          </w:rPr>
          <w:instrText xml:space="preserve"> PAGEREF _Toc164442426 \h </w:instrText>
        </w:r>
        <w:r>
          <w:rPr>
            <w:noProof/>
            <w:webHidden/>
          </w:rPr>
        </w:r>
      </w:ins>
      <w:r>
        <w:rPr>
          <w:noProof/>
          <w:webHidden/>
        </w:rPr>
        <w:fldChar w:fldCharType="separate"/>
      </w:r>
      <w:ins w:id="158" w:author="Li, Ki Joune" w:date="2024-04-19T18:04:00Z">
        <w:r>
          <w:rPr>
            <w:noProof/>
            <w:webHidden/>
          </w:rPr>
          <w:t>43</w:t>
        </w:r>
        <w:r>
          <w:rPr>
            <w:noProof/>
            <w:webHidden/>
          </w:rPr>
          <w:fldChar w:fldCharType="end"/>
        </w:r>
        <w:r w:rsidRPr="000C69D7">
          <w:rPr>
            <w:rStyle w:val="a4"/>
            <w:noProof/>
          </w:rPr>
          <w:fldChar w:fldCharType="end"/>
        </w:r>
      </w:ins>
    </w:p>
    <w:p w14:paraId="6DDC63C2" w14:textId="77A0E564" w:rsidR="00234460" w:rsidRDefault="00234460">
      <w:pPr>
        <w:pStyle w:val="31"/>
        <w:rPr>
          <w:ins w:id="159" w:author="Li, Ki Joune" w:date="2024-04-19T18:04:00Z"/>
          <w:rFonts w:asciiTheme="minorHAnsi" w:eastAsiaTheme="minorEastAsia" w:hAnsiTheme="minorHAnsi" w:cstheme="minorBidi"/>
          <w:noProof/>
          <w:kern w:val="2"/>
          <w:sz w:val="20"/>
          <w:szCs w:val="22"/>
          <w:lang w:eastAsia="ko-KR"/>
        </w:rPr>
      </w:pPr>
      <w:ins w:id="160" w:author="Li, Ki Joune" w:date="2024-04-19T18:04:00Z">
        <w:r w:rsidRPr="000C69D7">
          <w:rPr>
            <w:rStyle w:val="a4"/>
            <w:noProof/>
          </w:rPr>
          <w:fldChar w:fldCharType="begin"/>
        </w:r>
        <w:r w:rsidRPr="000C69D7">
          <w:rPr>
            <w:rStyle w:val="a4"/>
            <w:noProof/>
          </w:rPr>
          <w:instrText xml:space="preserve"> </w:instrText>
        </w:r>
        <w:r>
          <w:rPr>
            <w:noProof/>
          </w:rPr>
          <w:instrText>HYPERLINK \l "_Toc164442427"</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8.2.5</w:t>
        </w:r>
        <w:r>
          <w:rPr>
            <w:rFonts w:asciiTheme="minorHAnsi" w:eastAsiaTheme="minorEastAsia" w:hAnsiTheme="minorHAnsi" w:cstheme="minorBidi"/>
            <w:noProof/>
            <w:kern w:val="2"/>
            <w:sz w:val="20"/>
            <w:szCs w:val="22"/>
            <w:lang w:eastAsia="ko-KR"/>
          </w:rPr>
          <w:tab/>
        </w:r>
        <w:r w:rsidRPr="000C69D7">
          <w:rPr>
            <w:rStyle w:val="a4"/>
            <w:noProof/>
          </w:rPr>
          <w:t>NonNavigableSpace</w:t>
        </w:r>
        <w:r>
          <w:rPr>
            <w:noProof/>
            <w:webHidden/>
          </w:rPr>
          <w:tab/>
        </w:r>
        <w:r>
          <w:rPr>
            <w:noProof/>
            <w:webHidden/>
          </w:rPr>
          <w:fldChar w:fldCharType="begin"/>
        </w:r>
        <w:r>
          <w:rPr>
            <w:noProof/>
            <w:webHidden/>
          </w:rPr>
          <w:instrText xml:space="preserve"> PAGEREF _Toc164442427 \h </w:instrText>
        </w:r>
        <w:r>
          <w:rPr>
            <w:noProof/>
            <w:webHidden/>
          </w:rPr>
        </w:r>
      </w:ins>
      <w:r>
        <w:rPr>
          <w:noProof/>
          <w:webHidden/>
        </w:rPr>
        <w:fldChar w:fldCharType="separate"/>
      </w:r>
      <w:ins w:id="161" w:author="Li, Ki Joune" w:date="2024-04-19T18:04:00Z">
        <w:r>
          <w:rPr>
            <w:noProof/>
            <w:webHidden/>
          </w:rPr>
          <w:t>44</w:t>
        </w:r>
        <w:r>
          <w:rPr>
            <w:noProof/>
            <w:webHidden/>
          </w:rPr>
          <w:fldChar w:fldCharType="end"/>
        </w:r>
        <w:r w:rsidRPr="000C69D7">
          <w:rPr>
            <w:rStyle w:val="a4"/>
            <w:noProof/>
          </w:rPr>
          <w:fldChar w:fldCharType="end"/>
        </w:r>
      </w:ins>
    </w:p>
    <w:p w14:paraId="3AEC04BC" w14:textId="0FE87AAA" w:rsidR="00234460" w:rsidRDefault="00234460">
      <w:pPr>
        <w:pStyle w:val="31"/>
        <w:rPr>
          <w:ins w:id="162" w:author="Li, Ki Joune" w:date="2024-04-19T18:04:00Z"/>
          <w:rFonts w:asciiTheme="minorHAnsi" w:eastAsiaTheme="minorEastAsia" w:hAnsiTheme="minorHAnsi" w:cstheme="minorBidi"/>
          <w:noProof/>
          <w:kern w:val="2"/>
          <w:sz w:val="20"/>
          <w:szCs w:val="22"/>
          <w:lang w:eastAsia="ko-KR"/>
        </w:rPr>
      </w:pPr>
      <w:ins w:id="163" w:author="Li, Ki Joune" w:date="2024-04-19T18:04:00Z">
        <w:r w:rsidRPr="000C69D7">
          <w:rPr>
            <w:rStyle w:val="a4"/>
            <w:noProof/>
          </w:rPr>
          <w:fldChar w:fldCharType="begin"/>
        </w:r>
        <w:r w:rsidRPr="000C69D7">
          <w:rPr>
            <w:rStyle w:val="a4"/>
            <w:noProof/>
          </w:rPr>
          <w:instrText xml:space="preserve"> </w:instrText>
        </w:r>
        <w:r>
          <w:rPr>
            <w:noProof/>
          </w:rPr>
          <w:instrText>HYPERLINK \l "_Toc164442428"</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8.2.6</w:t>
        </w:r>
        <w:r>
          <w:rPr>
            <w:rFonts w:asciiTheme="minorHAnsi" w:eastAsiaTheme="minorEastAsia" w:hAnsiTheme="minorHAnsi" w:cstheme="minorBidi"/>
            <w:noProof/>
            <w:kern w:val="2"/>
            <w:sz w:val="20"/>
            <w:szCs w:val="22"/>
            <w:lang w:eastAsia="ko-KR"/>
          </w:rPr>
          <w:tab/>
        </w:r>
        <w:r w:rsidRPr="000C69D7">
          <w:rPr>
            <w:rStyle w:val="a4"/>
            <w:noProof/>
          </w:rPr>
          <w:t>ObjectSpace</w:t>
        </w:r>
        <w:r>
          <w:rPr>
            <w:noProof/>
            <w:webHidden/>
          </w:rPr>
          <w:tab/>
        </w:r>
        <w:r>
          <w:rPr>
            <w:noProof/>
            <w:webHidden/>
          </w:rPr>
          <w:fldChar w:fldCharType="begin"/>
        </w:r>
        <w:r>
          <w:rPr>
            <w:noProof/>
            <w:webHidden/>
          </w:rPr>
          <w:instrText xml:space="preserve"> PAGEREF _Toc164442428 \h </w:instrText>
        </w:r>
        <w:r>
          <w:rPr>
            <w:noProof/>
            <w:webHidden/>
          </w:rPr>
        </w:r>
      </w:ins>
      <w:r>
        <w:rPr>
          <w:noProof/>
          <w:webHidden/>
        </w:rPr>
        <w:fldChar w:fldCharType="separate"/>
      </w:r>
      <w:ins w:id="164" w:author="Li, Ki Joune" w:date="2024-04-19T18:04:00Z">
        <w:r>
          <w:rPr>
            <w:noProof/>
            <w:webHidden/>
          </w:rPr>
          <w:t>44</w:t>
        </w:r>
        <w:r>
          <w:rPr>
            <w:noProof/>
            <w:webHidden/>
          </w:rPr>
          <w:fldChar w:fldCharType="end"/>
        </w:r>
        <w:r w:rsidRPr="000C69D7">
          <w:rPr>
            <w:rStyle w:val="a4"/>
            <w:noProof/>
          </w:rPr>
          <w:fldChar w:fldCharType="end"/>
        </w:r>
      </w:ins>
    </w:p>
    <w:p w14:paraId="0B7E727F" w14:textId="02D77396" w:rsidR="00234460" w:rsidRDefault="00234460">
      <w:pPr>
        <w:pStyle w:val="31"/>
        <w:rPr>
          <w:ins w:id="165" w:author="Li, Ki Joune" w:date="2024-04-19T18:04:00Z"/>
          <w:rFonts w:asciiTheme="minorHAnsi" w:eastAsiaTheme="minorEastAsia" w:hAnsiTheme="minorHAnsi" w:cstheme="minorBidi"/>
          <w:noProof/>
          <w:kern w:val="2"/>
          <w:sz w:val="20"/>
          <w:szCs w:val="22"/>
          <w:lang w:eastAsia="ko-KR"/>
        </w:rPr>
      </w:pPr>
      <w:ins w:id="166" w:author="Li, Ki Joune" w:date="2024-04-19T18:04:00Z">
        <w:r w:rsidRPr="000C69D7">
          <w:rPr>
            <w:rStyle w:val="a4"/>
            <w:noProof/>
          </w:rPr>
          <w:fldChar w:fldCharType="begin"/>
        </w:r>
        <w:r w:rsidRPr="000C69D7">
          <w:rPr>
            <w:rStyle w:val="a4"/>
            <w:noProof/>
          </w:rPr>
          <w:instrText xml:space="preserve"> </w:instrText>
        </w:r>
        <w:r>
          <w:rPr>
            <w:noProof/>
          </w:rPr>
          <w:instrText>HYPERLINK \l "_Toc164442429"</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8.2.7</w:t>
        </w:r>
        <w:r>
          <w:rPr>
            <w:rFonts w:asciiTheme="minorHAnsi" w:eastAsiaTheme="minorEastAsia" w:hAnsiTheme="minorHAnsi" w:cstheme="minorBidi"/>
            <w:noProof/>
            <w:kern w:val="2"/>
            <w:sz w:val="20"/>
            <w:szCs w:val="22"/>
            <w:lang w:eastAsia="ko-KR"/>
          </w:rPr>
          <w:tab/>
        </w:r>
        <w:r w:rsidRPr="000C69D7">
          <w:rPr>
            <w:rStyle w:val="a4"/>
            <w:noProof/>
          </w:rPr>
          <w:t>NonNavigableBoundary</w:t>
        </w:r>
        <w:r>
          <w:rPr>
            <w:noProof/>
            <w:webHidden/>
          </w:rPr>
          <w:tab/>
        </w:r>
        <w:r>
          <w:rPr>
            <w:noProof/>
            <w:webHidden/>
          </w:rPr>
          <w:fldChar w:fldCharType="begin"/>
        </w:r>
        <w:r>
          <w:rPr>
            <w:noProof/>
            <w:webHidden/>
          </w:rPr>
          <w:instrText xml:space="preserve"> PAGEREF _Toc164442429 \h </w:instrText>
        </w:r>
        <w:r>
          <w:rPr>
            <w:noProof/>
            <w:webHidden/>
          </w:rPr>
        </w:r>
      </w:ins>
      <w:r>
        <w:rPr>
          <w:noProof/>
          <w:webHidden/>
        </w:rPr>
        <w:fldChar w:fldCharType="separate"/>
      </w:r>
      <w:ins w:id="167" w:author="Li, Ki Joune" w:date="2024-04-19T18:04:00Z">
        <w:r>
          <w:rPr>
            <w:noProof/>
            <w:webHidden/>
          </w:rPr>
          <w:t>45</w:t>
        </w:r>
        <w:r>
          <w:rPr>
            <w:noProof/>
            <w:webHidden/>
          </w:rPr>
          <w:fldChar w:fldCharType="end"/>
        </w:r>
        <w:r w:rsidRPr="000C69D7">
          <w:rPr>
            <w:rStyle w:val="a4"/>
            <w:noProof/>
          </w:rPr>
          <w:fldChar w:fldCharType="end"/>
        </w:r>
      </w:ins>
    </w:p>
    <w:p w14:paraId="0CFB2F95" w14:textId="37A6F119" w:rsidR="00234460" w:rsidRDefault="00234460">
      <w:pPr>
        <w:pStyle w:val="31"/>
        <w:rPr>
          <w:ins w:id="168" w:author="Li, Ki Joune" w:date="2024-04-19T18:04:00Z"/>
          <w:rFonts w:asciiTheme="minorHAnsi" w:eastAsiaTheme="minorEastAsia" w:hAnsiTheme="minorHAnsi" w:cstheme="minorBidi"/>
          <w:noProof/>
          <w:kern w:val="2"/>
          <w:sz w:val="20"/>
          <w:szCs w:val="22"/>
          <w:lang w:eastAsia="ko-KR"/>
        </w:rPr>
      </w:pPr>
      <w:ins w:id="169" w:author="Li, Ki Joune" w:date="2024-04-19T18:04:00Z">
        <w:r w:rsidRPr="000C69D7">
          <w:rPr>
            <w:rStyle w:val="a4"/>
            <w:noProof/>
          </w:rPr>
          <w:lastRenderedPageBreak/>
          <w:fldChar w:fldCharType="begin"/>
        </w:r>
        <w:r w:rsidRPr="000C69D7">
          <w:rPr>
            <w:rStyle w:val="a4"/>
            <w:noProof/>
          </w:rPr>
          <w:instrText xml:space="preserve"> </w:instrText>
        </w:r>
        <w:r>
          <w:rPr>
            <w:noProof/>
          </w:rPr>
          <w:instrText>HYPERLINK \l "_Toc164442430"</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8.2.8</w:t>
        </w:r>
        <w:r>
          <w:rPr>
            <w:rFonts w:asciiTheme="minorHAnsi" w:eastAsiaTheme="minorEastAsia" w:hAnsiTheme="minorHAnsi" w:cstheme="minorBidi"/>
            <w:noProof/>
            <w:kern w:val="2"/>
            <w:sz w:val="20"/>
            <w:szCs w:val="22"/>
            <w:lang w:eastAsia="ko-KR"/>
          </w:rPr>
          <w:tab/>
        </w:r>
        <w:r w:rsidRPr="000C69D7">
          <w:rPr>
            <w:rStyle w:val="a4"/>
            <w:noProof/>
          </w:rPr>
          <w:t>Route</w:t>
        </w:r>
        <w:r>
          <w:rPr>
            <w:noProof/>
            <w:webHidden/>
          </w:rPr>
          <w:tab/>
        </w:r>
        <w:r>
          <w:rPr>
            <w:noProof/>
            <w:webHidden/>
          </w:rPr>
          <w:fldChar w:fldCharType="begin"/>
        </w:r>
        <w:r>
          <w:rPr>
            <w:noProof/>
            <w:webHidden/>
          </w:rPr>
          <w:instrText xml:space="preserve"> PAGEREF _Toc164442430 \h </w:instrText>
        </w:r>
        <w:r>
          <w:rPr>
            <w:noProof/>
            <w:webHidden/>
          </w:rPr>
        </w:r>
      </w:ins>
      <w:r>
        <w:rPr>
          <w:noProof/>
          <w:webHidden/>
        </w:rPr>
        <w:fldChar w:fldCharType="separate"/>
      </w:r>
      <w:ins w:id="170" w:author="Li, Ki Joune" w:date="2024-04-19T18:04:00Z">
        <w:r>
          <w:rPr>
            <w:noProof/>
            <w:webHidden/>
          </w:rPr>
          <w:t>45</w:t>
        </w:r>
        <w:r>
          <w:rPr>
            <w:noProof/>
            <w:webHidden/>
          </w:rPr>
          <w:fldChar w:fldCharType="end"/>
        </w:r>
        <w:r w:rsidRPr="000C69D7">
          <w:rPr>
            <w:rStyle w:val="a4"/>
            <w:noProof/>
          </w:rPr>
          <w:fldChar w:fldCharType="end"/>
        </w:r>
      </w:ins>
    </w:p>
    <w:p w14:paraId="1B5D1882" w14:textId="579A8962" w:rsidR="00234460" w:rsidRDefault="00234460">
      <w:pPr>
        <w:pStyle w:val="21"/>
        <w:rPr>
          <w:ins w:id="171" w:author="Li, Ki Joune" w:date="2024-04-19T18:04:00Z"/>
          <w:rFonts w:asciiTheme="minorHAnsi" w:eastAsiaTheme="minorEastAsia" w:hAnsiTheme="minorHAnsi" w:cstheme="minorBidi"/>
          <w:noProof/>
          <w:kern w:val="2"/>
          <w:sz w:val="20"/>
          <w:szCs w:val="22"/>
          <w:lang w:eastAsia="ko-KR"/>
        </w:rPr>
      </w:pPr>
      <w:ins w:id="172" w:author="Li, Ki Joune" w:date="2024-04-19T18:04:00Z">
        <w:r w:rsidRPr="000C69D7">
          <w:rPr>
            <w:rStyle w:val="a4"/>
            <w:noProof/>
          </w:rPr>
          <w:fldChar w:fldCharType="begin"/>
        </w:r>
        <w:r w:rsidRPr="000C69D7">
          <w:rPr>
            <w:rStyle w:val="a4"/>
            <w:noProof/>
          </w:rPr>
          <w:instrText xml:space="preserve"> </w:instrText>
        </w:r>
        <w:r>
          <w:rPr>
            <w:noProof/>
          </w:rPr>
          <w:instrText>HYPERLINK \l "_Toc164442431"</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8.3</w:t>
        </w:r>
        <w:r>
          <w:rPr>
            <w:rFonts w:asciiTheme="minorHAnsi" w:eastAsiaTheme="minorEastAsia" w:hAnsiTheme="minorHAnsi" w:cstheme="minorBidi"/>
            <w:noProof/>
            <w:kern w:val="2"/>
            <w:sz w:val="20"/>
            <w:szCs w:val="22"/>
            <w:lang w:eastAsia="ko-KR"/>
          </w:rPr>
          <w:tab/>
        </w:r>
        <w:r w:rsidRPr="000C69D7">
          <w:rPr>
            <w:rStyle w:val="a4"/>
            <w:noProof/>
          </w:rPr>
          <w:t>Requirements</w:t>
        </w:r>
        <w:r>
          <w:rPr>
            <w:noProof/>
            <w:webHidden/>
          </w:rPr>
          <w:tab/>
        </w:r>
        <w:r>
          <w:rPr>
            <w:noProof/>
            <w:webHidden/>
          </w:rPr>
          <w:fldChar w:fldCharType="begin"/>
        </w:r>
        <w:r>
          <w:rPr>
            <w:noProof/>
            <w:webHidden/>
          </w:rPr>
          <w:instrText xml:space="preserve"> PAGEREF _Toc164442431 \h </w:instrText>
        </w:r>
        <w:r>
          <w:rPr>
            <w:noProof/>
            <w:webHidden/>
          </w:rPr>
        </w:r>
      </w:ins>
      <w:r>
        <w:rPr>
          <w:noProof/>
          <w:webHidden/>
        </w:rPr>
        <w:fldChar w:fldCharType="separate"/>
      </w:r>
      <w:ins w:id="173" w:author="Li, Ki Joune" w:date="2024-04-19T18:04:00Z">
        <w:r>
          <w:rPr>
            <w:noProof/>
            <w:webHidden/>
          </w:rPr>
          <w:t>46</w:t>
        </w:r>
        <w:r>
          <w:rPr>
            <w:noProof/>
            <w:webHidden/>
          </w:rPr>
          <w:fldChar w:fldCharType="end"/>
        </w:r>
        <w:r w:rsidRPr="000C69D7">
          <w:rPr>
            <w:rStyle w:val="a4"/>
            <w:noProof/>
          </w:rPr>
          <w:fldChar w:fldCharType="end"/>
        </w:r>
      </w:ins>
    </w:p>
    <w:p w14:paraId="5D82019A" w14:textId="56960E02" w:rsidR="00234460" w:rsidRDefault="00234460">
      <w:pPr>
        <w:pStyle w:val="11"/>
        <w:tabs>
          <w:tab w:val="left" w:pos="482"/>
          <w:tab w:val="right" w:leader="dot" w:pos="10070"/>
        </w:tabs>
        <w:rPr>
          <w:ins w:id="174" w:author="Li, Ki Joune" w:date="2024-04-19T18:04:00Z"/>
          <w:rFonts w:asciiTheme="minorHAnsi" w:eastAsiaTheme="minorEastAsia" w:hAnsiTheme="minorHAnsi" w:cstheme="minorBidi"/>
          <w:noProof/>
          <w:kern w:val="2"/>
          <w:sz w:val="20"/>
          <w:szCs w:val="22"/>
          <w:lang w:eastAsia="ko-KR"/>
        </w:rPr>
      </w:pPr>
      <w:ins w:id="175" w:author="Li, Ki Joune" w:date="2024-04-19T18:04:00Z">
        <w:r w:rsidRPr="000C69D7">
          <w:rPr>
            <w:rStyle w:val="a4"/>
            <w:noProof/>
          </w:rPr>
          <w:fldChar w:fldCharType="begin"/>
        </w:r>
        <w:r w:rsidRPr="000C69D7">
          <w:rPr>
            <w:rStyle w:val="a4"/>
            <w:noProof/>
          </w:rPr>
          <w:instrText xml:space="preserve"> </w:instrText>
        </w:r>
        <w:r>
          <w:rPr>
            <w:noProof/>
          </w:rPr>
          <w:instrText>HYPERLINK \l "_Toc164442432"</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rPr>
          <w:t>9</w:t>
        </w:r>
        <w:r>
          <w:rPr>
            <w:rFonts w:asciiTheme="minorHAnsi" w:eastAsiaTheme="minorEastAsia" w:hAnsiTheme="minorHAnsi" w:cstheme="minorBidi"/>
            <w:noProof/>
            <w:kern w:val="2"/>
            <w:sz w:val="20"/>
            <w:szCs w:val="22"/>
            <w:lang w:eastAsia="ko-KR"/>
          </w:rPr>
          <w:tab/>
        </w:r>
        <w:r w:rsidRPr="000C69D7">
          <w:rPr>
            <w:rStyle w:val="a4"/>
            <w:noProof/>
            <w:lang w:eastAsia="ko-KR"/>
          </w:rPr>
          <w:t>Data dictionary and requirements</w:t>
        </w:r>
        <w:r>
          <w:rPr>
            <w:noProof/>
            <w:webHidden/>
          </w:rPr>
          <w:tab/>
        </w:r>
        <w:r>
          <w:rPr>
            <w:noProof/>
            <w:webHidden/>
          </w:rPr>
          <w:fldChar w:fldCharType="begin"/>
        </w:r>
        <w:r>
          <w:rPr>
            <w:noProof/>
            <w:webHidden/>
          </w:rPr>
          <w:instrText xml:space="preserve"> PAGEREF _Toc164442432 \h </w:instrText>
        </w:r>
        <w:r>
          <w:rPr>
            <w:noProof/>
            <w:webHidden/>
          </w:rPr>
        </w:r>
      </w:ins>
      <w:r>
        <w:rPr>
          <w:noProof/>
          <w:webHidden/>
        </w:rPr>
        <w:fldChar w:fldCharType="separate"/>
      </w:r>
      <w:ins w:id="176" w:author="Li, Ki Joune" w:date="2024-04-19T18:04:00Z">
        <w:r>
          <w:rPr>
            <w:noProof/>
            <w:webHidden/>
          </w:rPr>
          <w:t>47</w:t>
        </w:r>
        <w:r>
          <w:rPr>
            <w:noProof/>
            <w:webHidden/>
          </w:rPr>
          <w:fldChar w:fldCharType="end"/>
        </w:r>
        <w:r w:rsidRPr="000C69D7">
          <w:rPr>
            <w:rStyle w:val="a4"/>
            <w:noProof/>
          </w:rPr>
          <w:fldChar w:fldCharType="end"/>
        </w:r>
      </w:ins>
    </w:p>
    <w:p w14:paraId="5F844AA2" w14:textId="6052F7EA" w:rsidR="00234460" w:rsidRDefault="00234460">
      <w:pPr>
        <w:pStyle w:val="21"/>
        <w:rPr>
          <w:ins w:id="177" w:author="Li, Ki Joune" w:date="2024-04-19T18:04:00Z"/>
          <w:rFonts w:asciiTheme="minorHAnsi" w:eastAsiaTheme="minorEastAsia" w:hAnsiTheme="minorHAnsi" w:cstheme="minorBidi"/>
          <w:noProof/>
          <w:kern w:val="2"/>
          <w:sz w:val="20"/>
          <w:szCs w:val="22"/>
          <w:lang w:eastAsia="ko-KR"/>
        </w:rPr>
      </w:pPr>
      <w:ins w:id="178" w:author="Li, Ki Joune" w:date="2024-04-19T18:04:00Z">
        <w:r w:rsidRPr="000C69D7">
          <w:rPr>
            <w:rStyle w:val="a4"/>
            <w:noProof/>
          </w:rPr>
          <w:fldChar w:fldCharType="begin"/>
        </w:r>
        <w:r w:rsidRPr="000C69D7">
          <w:rPr>
            <w:rStyle w:val="a4"/>
            <w:noProof/>
          </w:rPr>
          <w:instrText xml:space="preserve"> </w:instrText>
        </w:r>
        <w:r>
          <w:rPr>
            <w:noProof/>
          </w:rPr>
          <w:instrText>HYPERLINK \l "_Toc164442433"</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rPr>
          <w:t>9.1</w:t>
        </w:r>
        <w:r>
          <w:rPr>
            <w:rFonts w:asciiTheme="minorHAnsi" w:eastAsiaTheme="minorEastAsia" w:hAnsiTheme="minorHAnsi" w:cstheme="minorBidi"/>
            <w:noProof/>
            <w:kern w:val="2"/>
            <w:sz w:val="20"/>
            <w:szCs w:val="22"/>
            <w:lang w:eastAsia="ko-KR"/>
          </w:rPr>
          <w:tab/>
        </w:r>
        <w:r w:rsidRPr="000C69D7">
          <w:rPr>
            <w:rStyle w:val="a4"/>
            <w:noProof/>
            <w:lang w:eastAsia="ko-KR"/>
          </w:rPr>
          <w:t>Feature Types in Core Module</w:t>
        </w:r>
        <w:r>
          <w:rPr>
            <w:noProof/>
            <w:webHidden/>
          </w:rPr>
          <w:tab/>
        </w:r>
        <w:r>
          <w:rPr>
            <w:noProof/>
            <w:webHidden/>
          </w:rPr>
          <w:fldChar w:fldCharType="begin"/>
        </w:r>
        <w:r>
          <w:rPr>
            <w:noProof/>
            <w:webHidden/>
          </w:rPr>
          <w:instrText xml:space="preserve"> PAGEREF _Toc164442433 \h </w:instrText>
        </w:r>
        <w:r>
          <w:rPr>
            <w:noProof/>
            <w:webHidden/>
          </w:rPr>
        </w:r>
      </w:ins>
      <w:r>
        <w:rPr>
          <w:noProof/>
          <w:webHidden/>
        </w:rPr>
        <w:fldChar w:fldCharType="separate"/>
      </w:r>
      <w:ins w:id="179" w:author="Li, Ki Joune" w:date="2024-04-19T18:04:00Z">
        <w:r>
          <w:rPr>
            <w:noProof/>
            <w:webHidden/>
          </w:rPr>
          <w:t>48</w:t>
        </w:r>
        <w:r>
          <w:rPr>
            <w:noProof/>
            <w:webHidden/>
          </w:rPr>
          <w:fldChar w:fldCharType="end"/>
        </w:r>
        <w:r w:rsidRPr="000C69D7">
          <w:rPr>
            <w:rStyle w:val="a4"/>
            <w:noProof/>
          </w:rPr>
          <w:fldChar w:fldCharType="end"/>
        </w:r>
      </w:ins>
    </w:p>
    <w:p w14:paraId="713012F3" w14:textId="4AAB15CA" w:rsidR="00234460" w:rsidRDefault="00234460">
      <w:pPr>
        <w:pStyle w:val="31"/>
        <w:rPr>
          <w:ins w:id="180" w:author="Li, Ki Joune" w:date="2024-04-19T18:04:00Z"/>
          <w:rFonts w:asciiTheme="minorHAnsi" w:eastAsiaTheme="minorEastAsia" w:hAnsiTheme="minorHAnsi" w:cstheme="minorBidi"/>
          <w:noProof/>
          <w:kern w:val="2"/>
          <w:sz w:val="20"/>
          <w:szCs w:val="22"/>
          <w:lang w:eastAsia="ko-KR"/>
        </w:rPr>
      </w:pPr>
      <w:ins w:id="181" w:author="Li, Ki Joune" w:date="2024-04-19T18:04:00Z">
        <w:r w:rsidRPr="000C69D7">
          <w:rPr>
            <w:rStyle w:val="a4"/>
            <w:noProof/>
          </w:rPr>
          <w:fldChar w:fldCharType="begin"/>
        </w:r>
        <w:r w:rsidRPr="000C69D7">
          <w:rPr>
            <w:rStyle w:val="a4"/>
            <w:noProof/>
          </w:rPr>
          <w:instrText xml:space="preserve"> </w:instrText>
        </w:r>
        <w:r>
          <w:rPr>
            <w:noProof/>
          </w:rPr>
          <w:instrText>HYPERLINK \l "_Toc164442434"</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14:scene3d>
              <w14:camera w14:prst="orthographicFront"/>
              <w14:lightRig w14:rig="threePt" w14:dir="t">
                <w14:rot w14:lat="0" w14:lon="0" w14:rev="0"/>
              </w14:lightRig>
            </w14:scene3d>
          </w:rPr>
          <w:t>9.1.1</w:t>
        </w:r>
        <w:r>
          <w:rPr>
            <w:rFonts w:asciiTheme="minorHAnsi" w:eastAsiaTheme="minorEastAsia" w:hAnsiTheme="minorHAnsi" w:cstheme="minorBidi"/>
            <w:noProof/>
            <w:kern w:val="2"/>
            <w:sz w:val="20"/>
            <w:szCs w:val="22"/>
            <w:lang w:eastAsia="ko-KR"/>
          </w:rPr>
          <w:tab/>
        </w:r>
        <w:r w:rsidRPr="000C69D7">
          <w:rPr>
            <w:rStyle w:val="a4"/>
            <w:rFonts w:cstheme="minorHAnsi"/>
            <w:noProof/>
            <w:lang w:eastAsia="ko-KR"/>
          </w:rPr>
          <w:t>IndoorFeatures</w:t>
        </w:r>
        <w:r>
          <w:rPr>
            <w:noProof/>
            <w:webHidden/>
          </w:rPr>
          <w:tab/>
        </w:r>
        <w:r>
          <w:rPr>
            <w:noProof/>
            <w:webHidden/>
          </w:rPr>
          <w:fldChar w:fldCharType="begin"/>
        </w:r>
        <w:r>
          <w:rPr>
            <w:noProof/>
            <w:webHidden/>
          </w:rPr>
          <w:instrText xml:space="preserve"> PAGEREF _Toc164442434 \h </w:instrText>
        </w:r>
        <w:r>
          <w:rPr>
            <w:noProof/>
            <w:webHidden/>
          </w:rPr>
        </w:r>
      </w:ins>
      <w:r>
        <w:rPr>
          <w:noProof/>
          <w:webHidden/>
        </w:rPr>
        <w:fldChar w:fldCharType="separate"/>
      </w:r>
      <w:ins w:id="182" w:author="Li, Ki Joune" w:date="2024-04-19T18:04:00Z">
        <w:r>
          <w:rPr>
            <w:noProof/>
            <w:webHidden/>
          </w:rPr>
          <w:t>48</w:t>
        </w:r>
        <w:r>
          <w:rPr>
            <w:noProof/>
            <w:webHidden/>
          </w:rPr>
          <w:fldChar w:fldCharType="end"/>
        </w:r>
        <w:r w:rsidRPr="000C69D7">
          <w:rPr>
            <w:rStyle w:val="a4"/>
            <w:noProof/>
          </w:rPr>
          <w:fldChar w:fldCharType="end"/>
        </w:r>
      </w:ins>
    </w:p>
    <w:p w14:paraId="5C53D5E8" w14:textId="57A1BA6C" w:rsidR="00234460" w:rsidRDefault="00234460">
      <w:pPr>
        <w:pStyle w:val="31"/>
        <w:rPr>
          <w:ins w:id="183" w:author="Li, Ki Joune" w:date="2024-04-19T18:04:00Z"/>
          <w:rFonts w:asciiTheme="minorHAnsi" w:eastAsiaTheme="minorEastAsia" w:hAnsiTheme="minorHAnsi" w:cstheme="minorBidi"/>
          <w:noProof/>
          <w:kern w:val="2"/>
          <w:sz w:val="20"/>
          <w:szCs w:val="22"/>
          <w:lang w:eastAsia="ko-KR"/>
        </w:rPr>
      </w:pPr>
      <w:ins w:id="184" w:author="Li, Ki Joune" w:date="2024-04-19T18:04:00Z">
        <w:r w:rsidRPr="000C69D7">
          <w:rPr>
            <w:rStyle w:val="a4"/>
            <w:noProof/>
          </w:rPr>
          <w:fldChar w:fldCharType="begin"/>
        </w:r>
        <w:r w:rsidRPr="000C69D7">
          <w:rPr>
            <w:rStyle w:val="a4"/>
            <w:noProof/>
          </w:rPr>
          <w:instrText xml:space="preserve"> </w:instrText>
        </w:r>
        <w:r>
          <w:rPr>
            <w:noProof/>
          </w:rPr>
          <w:instrText>HYPERLINK \l "_Toc164442435"</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9.1.2</w:t>
        </w:r>
        <w:r>
          <w:rPr>
            <w:rFonts w:asciiTheme="minorHAnsi" w:eastAsiaTheme="minorEastAsia" w:hAnsiTheme="minorHAnsi" w:cstheme="minorBidi"/>
            <w:noProof/>
            <w:kern w:val="2"/>
            <w:sz w:val="20"/>
            <w:szCs w:val="22"/>
            <w:lang w:eastAsia="ko-KR"/>
          </w:rPr>
          <w:tab/>
        </w:r>
        <w:r w:rsidRPr="000C69D7">
          <w:rPr>
            <w:rStyle w:val="a4"/>
            <w:rFonts w:cstheme="minorHAnsi"/>
            <w:noProof/>
          </w:rPr>
          <w:t>ThematicLayer</w:t>
        </w:r>
        <w:r>
          <w:rPr>
            <w:noProof/>
            <w:webHidden/>
          </w:rPr>
          <w:tab/>
        </w:r>
        <w:r>
          <w:rPr>
            <w:noProof/>
            <w:webHidden/>
          </w:rPr>
          <w:fldChar w:fldCharType="begin"/>
        </w:r>
        <w:r>
          <w:rPr>
            <w:noProof/>
            <w:webHidden/>
          </w:rPr>
          <w:instrText xml:space="preserve"> PAGEREF _Toc164442435 \h </w:instrText>
        </w:r>
        <w:r>
          <w:rPr>
            <w:noProof/>
            <w:webHidden/>
          </w:rPr>
        </w:r>
      </w:ins>
      <w:r>
        <w:rPr>
          <w:noProof/>
          <w:webHidden/>
        </w:rPr>
        <w:fldChar w:fldCharType="separate"/>
      </w:r>
      <w:ins w:id="185" w:author="Li, Ki Joune" w:date="2024-04-19T18:04:00Z">
        <w:r>
          <w:rPr>
            <w:noProof/>
            <w:webHidden/>
          </w:rPr>
          <w:t>48</w:t>
        </w:r>
        <w:r>
          <w:rPr>
            <w:noProof/>
            <w:webHidden/>
          </w:rPr>
          <w:fldChar w:fldCharType="end"/>
        </w:r>
        <w:r w:rsidRPr="000C69D7">
          <w:rPr>
            <w:rStyle w:val="a4"/>
            <w:noProof/>
          </w:rPr>
          <w:fldChar w:fldCharType="end"/>
        </w:r>
      </w:ins>
    </w:p>
    <w:p w14:paraId="17421933" w14:textId="504E6AA8" w:rsidR="00234460" w:rsidRDefault="00234460">
      <w:pPr>
        <w:pStyle w:val="31"/>
        <w:rPr>
          <w:ins w:id="186" w:author="Li, Ki Joune" w:date="2024-04-19T18:04:00Z"/>
          <w:rFonts w:asciiTheme="minorHAnsi" w:eastAsiaTheme="minorEastAsia" w:hAnsiTheme="minorHAnsi" w:cstheme="minorBidi"/>
          <w:noProof/>
          <w:kern w:val="2"/>
          <w:sz w:val="20"/>
          <w:szCs w:val="22"/>
          <w:lang w:eastAsia="ko-KR"/>
        </w:rPr>
      </w:pPr>
      <w:ins w:id="187" w:author="Li, Ki Joune" w:date="2024-04-19T18:04:00Z">
        <w:r w:rsidRPr="000C69D7">
          <w:rPr>
            <w:rStyle w:val="a4"/>
            <w:noProof/>
          </w:rPr>
          <w:fldChar w:fldCharType="begin"/>
        </w:r>
        <w:r w:rsidRPr="000C69D7">
          <w:rPr>
            <w:rStyle w:val="a4"/>
            <w:noProof/>
          </w:rPr>
          <w:instrText xml:space="preserve"> </w:instrText>
        </w:r>
        <w:r>
          <w:rPr>
            <w:noProof/>
          </w:rPr>
          <w:instrText>HYPERLINK \l "_Toc164442436"</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9.1.3</w:t>
        </w:r>
        <w:r>
          <w:rPr>
            <w:rFonts w:asciiTheme="minorHAnsi" w:eastAsiaTheme="minorEastAsia" w:hAnsiTheme="minorHAnsi" w:cstheme="minorBidi"/>
            <w:noProof/>
            <w:kern w:val="2"/>
            <w:sz w:val="20"/>
            <w:szCs w:val="22"/>
            <w:lang w:eastAsia="ko-KR"/>
          </w:rPr>
          <w:tab/>
        </w:r>
        <w:r w:rsidRPr="000C69D7">
          <w:rPr>
            <w:rStyle w:val="a4"/>
            <w:rFonts w:cstheme="minorHAnsi"/>
            <w:noProof/>
          </w:rPr>
          <w:t>PrimalSpaceLayer</w:t>
        </w:r>
        <w:r>
          <w:rPr>
            <w:noProof/>
            <w:webHidden/>
          </w:rPr>
          <w:tab/>
        </w:r>
        <w:r>
          <w:rPr>
            <w:noProof/>
            <w:webHidden/>
          </w:rPr>
          <w:fldChar w:fldCharType="begin"/>
        </w:r>
        <w:r>
          <w:rPr>
            <w:noProof/>
            <w:webHidden/>
          </w:rPr>
          <w:instrText xml:space="preserve"> PAGEREF _Toc164442436 \h </w:instrText>
        </w:r>
        <w:r>
          <w:rPr>
            <w:noProof/>
            <w:webHidden/>
          </w:rPr>
        </w:r>
      </w:ins>
      <w:r>
        <w:rPr>
          <w:noProof/>
          <w:webHidden/>
        </w:rPr>
        <w:fldChar w:fldCharType="separate"/>
      </w:r>
      <w:ins w:id="188" w:author="Li, Ki Joune" w:date="2024-04-19T18:04:00Z">
        <w:r>
          <w:rPr>
            <w:noProof/>
            <w:webHidden/>
          </w:rPr>
          <w:t>48</w:t>
        </w:r>
        <w:r>
          <w:rPr>
            <w:noProof/>
            <w:webHidden/>
          </w:rPr>
          <w:fldChar w:fldCharType="end"/>
        </w:r>
        <w:r w:rsidRPr="000C69D7">
          <w:rPr>
            <w:rStyle w:val="a4"/>
            <w:noProof/>
          </w:rPr>
          <w:fldChar w:fldCharType="end"/>
        </w:r>
      </w:ins>
    </w:p>
    <w:p w14:paraId="5DCD6CED" w14:textId="52018A1F" w:rsidR="00234460" w:rsidRDefault="00234460">
      <w:pPr>
        <w:pStyle w:val="31"/>
        <w:rPr>
          <w:ins w:id="189" w:author="Li, Ki Joune" w:date="2024-04-19T18:04:00Z"/>
          <w:rFonts w:asciiTheme="minorHAnsi" w:eastAsiaTheme="minorEastAsia" w:hAnsiTheme="minorHAnsi" w:cstheme="minorBidi"/>
          <w:noProof/>
          <w:kern w:val="2"/>
          <w:sz w:val="20"/>
          <w:szCs w:val="22"/>
          <w:lang w:eastAsia="ko-KR"/>
        </w:rPr>
      </w:pPr>
      <w:ins w:id="190" w:author="Li, Ki Joune" w:date="2024-04-19T18:04:00Z">
        <w:r w:rsidRPr="000C69D7">
          <w:rPr>
            <w:rStyle w:val="a4"/>
            <w:noProof/>
          </w:rPr>
          <w:fldChar w:fldCharType="begin"/>
        </w:r>
        <w:r w:rsidRPr="000C69D7">
          <w:rPr>
            <w:rStyle w:val="a4"/>
            <w:noProof/>
          </w:rPr>
          <w:instrText xml:space="preserve"> </w:instrText>
        </w:r>
        <w:r>
          <w:rPr>
            <w:noProof/>
          </w:rPr>
          <w:instrText>HYPERLINK \l "_Toc164442437"</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9.1.4</w:t>
        </w:r>
        <w:r>
          <w:rPr>
            <w:rFonts w:asciiTheme="minorHAnsi" w:eastAsiaTheme="minorEastAsia" w:hAnsiTheme="minorHAnsi" w:cstheme="minorBidi"/>
            <w:noProof/>
            <w:kern w:val="2"/>
            <w:sz w:val="20"/>
            <w:szCs w:val="22"/>
            <w:lang w:eastAsia="ko-KR"/>
          </w:rPr>
          <w:tab/>
        </w:r>
        <w:r w:rsidRPr="000C69D7">
          <w:rPr>
            <w:rStyle w:val="a4"/>
            <w:rFonts w:cstheme="minorHAnsi"/>
            <w:noProof/>
          </w:rPr>
          <w:t>CellSpace</w:t>
        </w:r>
        <w:r>
          <w:rPr>
            <w:noProof/>
            <w:webHidden/>
          </w:rPr>
          <w:tab/>
        </w:r>
        <w:r>
          <w:rPr>
            <w:noProof/>
            <w:webHidden/>
          </w:rPr>
          <w:fldChar w:fldCharType="begin"/>
        </w:r>
        <w:r>
          <w:rPr>
            <w:noProof/>
            <w:webHidden/>
          </w:rPr>
          <w:instrText xml:space="preserve"> PAGEREF _Toc164442437 \h </w:instrText>
        </w:r>
        <w:r>
          <w:rPr>
            <w:noProof/>
            <w:webHidden/>
          </w:rPr>
        </w:r>
      </w:ins>
      <w:r>
        <w:rPr>
          <w:noProof/>
          <w:webHidden/>
        </w:rPr>
        <w:fldChar w:fldCharType="separate"/>
      </w:r>
      <w:ins w:id="191" w:author="Li, Ki Joune" w:date="2024-04-19T18:04:00Z">
        <w:r>
          <w:rPr>
            <w:noProof/>
            <w:webHidden/>
          </w:rPr>
          <w:t>49</w:t>
        </w:r>
        <w:r>
          <w:rPr>
            <w:noProof/>
            <w:webHidden/>
          </w:rPr>
          <w:fldChar w:fldCharType="end"/>
        </w:r>
        <w:r w:rsidRPr="000C69D7">
          <w:rPr>
            <w:rStyle w:val="a4"/>
            <w:noProof/>
          </w:rPr>
          <w:fldChar w:fldCharType="end"/>
        </w:r>
      </w:ins>
    </w:p>
    <w:p w14:paraId="2CD8B12A" w14:textId="3C8CE539" w:rsidR="00234460" w:rsidRDefault="00234460">
      <w:pPr>
        <w:pStyle w:val="31"/>
        <w:rPr>
          <w:ins w:id="192" w:author="Li, Ki Joune" w:date="2024-04-19T18:04:00Z"/>
          <w:rFonts w:asciiTheme="minorHAnsi" w:eastAsiaTheme="minorEastAsia" w:hAnsiTheme="minorHAnsi" w:cstheme="minorBidi"/>
          <w:noProof/>
          <w:kern w:val="2"/>
          <w:sz w:val="20"/>
          <w:szCs w:val="22"/>
          <w:lang w:eastAsia="ko-KR"/>
        </w:rPr>
      </w:pPr>
      <w:ins w:id="193" w:author="Li, Ki Joune" w:date="2024-04-19T18:04:00Z">
        <w:r w:rsidRPr="000C69D7">
          <w:rPr>
            <w:rStyle w:val="a4"/>
            <w:noProof/>
          </w:rPr>
          <w:fldChar w:fldCharType="begin"/>
        </w:r>
        <w:r w:rsidRPr="000C69D7">
          <w:rPr>
            <w:rStyle w:val="a4"/>
            <w:noProof/>
          </w:rPr>
          <w:instrText xml:space="preserve"> </w:instrText>
        </w:r>
        <w:r>
          <w:rPr>
            <w:noProof/>
          </w:rPr>
          <w:instrText>HYPERLINK \l "_Toc164442438"</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9.1.5</w:t>
        </w:r>
        <w:r>
          <w:rPr>
            <w:rFonts w:asciiTheme="minorHAnsi" w:eastAsiaTheme="minorEastAsia" w:hAnsiTheme="minorHAnsi" w:cstheme="minorBidi"/>
            <w:noProof/>
            <w:kern w:val="2"/>
            <w:sz w:val="20"/>
            <w:szCs w:val="22"/>
            <w:lang w:eastAsia="ko-KR"/>
          </w:rPr>
          <w:tab/>
        </w:r>
        <w:r w:rsidRPr="000C69D7">
          <w:rPr>
            <w:rStyle w:val="a4"/>
            <w:rFonts w:cstheme="minorHAnsi"/>
            <w:noProof/>
          </w:rPr>
          <w:t>CellBoundary</w:t>
        </w:r>
        <w:r>
          <w:rPr>
            <w:noProof/>
            <w:webHidden/>
          </w:rPr>
          <w:tab/>
        </w:r>
        <w:r>
          <w:rPr>
            <w:noProof/>
            <w:webHidden/>
          </w:rPr>
          <w:fldChar w:fldCharType="begin"/>
        </w:r>
        <w:r>
          <w:rPr>
            <w:noProof/>
            <w:webHidden/>
          </w:rPr>
          <w:instrText xml:space="preserve"> PAGEREF _Toc164442438 \h </w:instrText>
        </w:r>
        <w:r>
          <w:rPr>
            <w:noProof/>
            <w:webHidden/>
          </w:rPr>
        </w:r>
      </w:ins>
      <w:r>
        <w:rPr>
          <w:noProof/>
          <w:webHidden/>
        </w:rPr>
        <w:fldChar w:fldCharType="separate"/>
      </w:r>
      <w:ins w:id="194" w:author="Li, Ki Joune" w:date="2024-04-19T18:04:00Z">
        <w:r>
          <w:rPr>
            <w:noProof/>
            <w:webHidden/>
          </w:rPr>
          <w:t>50</w:t>
        </w:r>
        <w:r>
          <w:rPr>
            <w:noProof/>
            <w:webHidden/>
          </w:rPr>
          <w:fldChar w:fldCharType="end"/>
        </w:r>
        <w:r w:rsidRPr="000C69D7">
          <w:rPr>
            <w:rStyle w:val="a4"/>
            <w:noProof/>
          </w:rPr>
          <w:fldChar w:fldCharType="end"/>
        </w:r>
      </w:ins>
    </w:p>
    <w:p w14:paraId="101175C6" w14:textId="62B9F352" w:rsidR="00234460" w:rsidRDefault="00234460">
      <w:pPr>
        <w:pStyle w:val="31"/>
        <w:rPr>
          <w:ins w:id="195" w:author="Li, Ki Joune" w:date="2024-04-19T18:04:00Z"/>
          <w:rFonts w:asciiTheme="minorHAnsi" w:eastAsiaTheme="minorEastAsia" w:hAnsiTheme="minorHAnsi" w:cstheme="minorBidi"/>
          <w:noProof/>
          <w:kern w:val="2"/>
          <w:sz w:val="20"/>
          <w:szCs w:val="22"/>
          <w:lang w:eastAsia="ko-KR"/>
        </w:rPr>
      </w:pPr>
      <w:ins w:id="196" w:author="Li, Ki Joune" w:date="2024-04-19T18:04:00Z">
        <w:r w:rsidRPr="000C69D7">
          <w:rPr>
            <w:rStyle w:val="a4"/>
            <w:noProof/>
          </w:rPr>
          <w:fldChar w:fldCharType="begin"/>
        </w:r>
        <w:r w:rsidRPr="000C69D7">
          <w:rPr>
            <w:rStyle w:val="a4"/>
            <w:noProof/>
          </w:rPr>
          <w:instrText xml:space="preserve"> </w:instrText>
        </w:r>
        <w:r>
          <w:rPr>
            <w:noProof/>
          </w:rPr>
          <w:instrText>HYPERLINK \l "_Toc164442439"</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9.1.6</w:t>
        </w:r>
        <w:r>
          <w:rPr>
            <w:rFonts w:asciiTheme="minorHAnsi" w:eastAsiaTheme="minorEastAsia" w:hAnsiTheme="minorHAnsi" w:cstheme="minorBidi"/>
            <w:noProof/>
            <w:kern w:val="2"/>
            <w:sz w:val="20"/>
            <w:szCs w:val="22"/>
            <w:lang w:eastAsia="ko-KR"/>
          </w:rPr>
          <w:tab/>
        </w:r>
        <w:r w:rsidRPr="000C69D7">
          <w:rPr>
            <w:rStyle w:val="a4"/>
            <w:noProof/>
          </w:rPr>
          <w:t>DualSpaceLayer</w:t>
        </w:r>
        <w:r>
          <w:rPr>
            <w:noProof/>
            <w:webHidden/>
          </w:rPr>
          <w:tab/>
        </w:r>
        <w:r>
          <w:rPr>
            <w:noProof/>
            <w:webHidden/>
          </w:rPr>
          <w:fldChar w:fldCharType="begin"/>
        </w:r>
        <w:r>
          <w:rPr>
            <w:noProof/>
            <w:webHidden/>
          </w:rPr>
          <w:instrText xml:space="preserve"> PAGEREF _Toc164442439 \h </w:instrText>
        </w:r>
        <w:r>
          <w:rPr>
            <w:noProof/>
            <w:webHidden/>
          </w:rPr>
        </w:r>
      </w:ins>
      <w:r>
        <w:rPr>
          <w:noProof/>
          <w:webHidden/>
        </w:rPr>
        <w:fldChar w:fldCharType="separate"/>
      </w:r>
      <w:ins w:id="197" w:author="Li, Ki Joune" w:date="2024-04-19T18:04:00Z">
        <w:r>
          <w:rPr>
            <w:noProof/>
            <w:webHidden/>
          </w:rPr>
          <w:t>50</w:t>
        </w:r>
        <w:r>
          <w:rPr>
            <w:noProof/>
            <w:webHidden/>
          </w:rPr>
          <w:fldChar w:fldCharType="end"/>
        </w:r>
        <w:r w:rsidRPr="000C69D7">
          <w:rPr>
            <w:rStyle w:val="a4"/>
            <w:noProof/>
          </w:rPr>
          <w:fldChar w:fldCharType="end"/>
        </w:r>
      </w:ins>
    </w:p>
    <w:p w14:paraId="08DFD46C" w14:textId="3D99EF48" w:rsidR="00234460" w:rsidRDefault="00234460">
      <w:pPr>
        <w:pStyle w:val="31"/>
        <w:rPr>
          <w:ins w:id="198" w:author="Li, Ki Joune" w:date="2024-04-19T18:04:00Z"/>
          <w:rFonts w:asciiTheme="minorHAnsi" w:eastAsiaTheme="minorEastAsia" w:hAnsiTheme="minorHAnsi" w:cstheme="minorBidi"/>
          <w:noProof/>
          <w:kern w:val="2"/>
          <w:sz w:val="20"/>
          <w:szCs w:val="22"/>
          <w:lang w:eastAsia="ko-KR"/>
        </w:rPr>
      </w:pPr>
      <w:ins w:id="199" w:author="Li, Ki Joune" w:date="2024-04-19T18:04:00Z">
        <w:r w:rsidRPr="000C69D7">
          <w:rPr>
            <w:rStyle w:val="a4"/>
            <w:noProof/>
          </w:rPr>
          <w:fldChar w:fldCharType="begin"/>
        </w:r>
        <w:r w:rsidRPr="000C69D7">
          <w:rPr>
            <w:rStyle w:val="a4"/>
            <w:noProof/>
          </w:rPr>
          <w:instrText xml:space="preserve"> </w:instrText>
        </w:r>
        <w:r>
          <w:rPr>
            <w:noProof/>
          </w:rPr>
          <w:instrText>HYPERLINK \l "_Toc164442440"</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9.1.7</w:t>
        </w:r>
        <w:r>
          <w:rPr>
            <w:rFonts w:asciiTheme="minorHAnsi" w:eastAsiaTheme="minorEastAsia" w:hAnsiTheme="minorHAnsi" w:cstheme="minorBidi"/>
            <w:noProof/>
            <w:kern w:val="2"/>
            <w:sz w:val="20"/>
            <w:szCs w:val="22"/>
            <w:lang w:eastAsia="ko-KR"/>
          </w:rPr>
          <w:tab/>
        </w:r>
        <w:r w:rsidRPr="000C69D7">
          <w:rPr>
            <w:rStyle w:val="a4"/>
            <w:noProof/>
          </w:rPr>
          <w:t>Node</w:t>
        </w:r>
        <w:r>
          <w:rPr>
            <w:noProof/>
            <w:webHidden/>
          </w:rPr>
          <w:tab/>
        </w:r>
        <w:r>
          <w:rPr>
            <w:noProof/>
            <w:webHidden/>
          </w:rPr>
          <w:fldChar w:fldCharType="begin"/>
        </w:r>
        <w:r>
          <w:rPr>
            <w:noProof/>
            <w:webHidden/>
          </w:rPr>
          <w:instrText xml:space="preserve"> PAGEREF _Toc164442440 \h </w:instrText>
        </w:r>
        <w:r>
          <w:rPr>
            <w:noProof/>
            <w:webHidden/>
          </w:rPr>
        </w:r>
      </w:ins>
      <w:r>
        <w:rPr>
          <w:noProof/>
          <w:webHidden/>
        </w:rPr>
        <w:fldChar w:fldCharType="separate"/>
      </w:r>
      <w:ins w:id="200" w:author="Li, Ki Joune" w:date="2024-04-19T18:04:00Z">
        <w:r>
          <w:rPr>
            <w:noProof/>
            <w:webHidden/>
          </w:rPr>
          <w:t>51</w:t>
        </w:r>
        <w:r>
          <w:rPr>
            <w:noProof/>
            <w:webHidden/>
          </w:rPr>
          <w:fldChar w:fldCharType="end"/>
        </w:r>
        <w:r w:rsidRPr="000C69D7">
          <w:rPr>
            <w:rStyle w:val="a4"/>
            <w:noProof/>
          </w:rPr>
          <w:fldChar w:fldCharType="end"/>
        </w:r>
      </w:ins>
    </w:p>
    <w:p w14:paraId="0DE4DC26" w14:textId="513746B7" w:rsidR="00234460" w:rsidRDefault="00234460">
      <w:pPr>
        <w:pStyle w:val="31"/>
        <w:rPr>
          <w:ins w:id="201" w:author="Li, Ki Joune" w:date="2024-04-19T18:04:00Z"/>
          <w:rFonts w:asciiTheme="minorHAnsi" w:eastAsiaTheme="minorEastAsia" w:hAnsiTheme="minorHAnsi" w:cstheme="minorBidi"/>
          <w:noProof/>
          <w:kern w:val="2"/>
          <w:sz w:val="20"/>
          <w:szCs w:val="22"/>
          <w:lang w:eastAsia="ko-KR"/>
        </w:rPr>
      </w:pPr>
      <w:ins w:id="202" w:author="Li, Ki Joune" w:date="2024-04-19T18:04:00Z">
        <w:r w:rsidRPr="000C69D7">
          <w:rPr>
            <w:rStyle w:val="a4"/>
            <w:noProof/>
          </w:rPr>
          <w:fldChar w:fldCharType="begin"/>
        </w:r>
        <w:r w:rsidRPr="000C69D7">
          <w:rPr>
            <w:rStyle w:val="a4"/>
            <w:noProof/>
          </w:rPr>
          <w:instrText xml:space="preserve"> </w:instrText>
        </w:r>
        <w:r>
          <w:rPr>
            <w:noProof/>
          </w:rPr>
          <w:instrText>HYPERLINK \l "_Toc164442441"</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9.1.8</w:t>
        </w:r>
        <w:r>
          <w:rPr>
            <w:rFonts w:asciiTheme="minorHAnsi" w:eastAsiaTheme="minorEastAsia" w:hAnsiTheme="minorHAnsi" w:cstheme="minorBidi"/>
            <w:noProof/>
            <w:kern w:val="2"/>
            <w:sz w:val="20"/>
            <w:szCs w:val="22"/>
            <w:lang w:eastAsia="ko-KR"/>
          </w:rPr>
          <w:tab/>
        </w:r>
        <w:r w:rsidRPr="000C69D7">
          <w:rPr>
            <w:rStyle w:val="a4"/>
            <w:noProof/>
          </w:rPr>
          <w:t>Edge</w:t>
        </w:r>
        <w:r>
          <w:rPr>
            <w:noProof/>
            <w:webHidden/>
          </w:rPr>
          <w:tab/>
        </w:r>
        <w:r>
          <w:rPr>
            <w:noProof/>
            <w:webHidden/>
          </w:rPr>
          <w:fldChar w:fldCharType="begin"/>
        </w:r>
        <w:r>
          <w:rPr>
            <w:noProof/>
            <w:webHidden/>
          </w:rPr>
          <w:instrText xml:space="preserve"> PAGEREF _Toc164442441 \h </w:instrText>
        </w:r>
        <w:r>
          <w:rPr>
            <w:noProof/>
            <w:webHidden/>
          </w:rPr>
        </w:r>
      </w:ins>
      <w:r>
        <w:rPr>
          <w:noProof/>
          <w:webHidden/>
        </w:rPr>
        <w:fldChar w:fldCharType="separate"/>
      </w:r>
      <w:ins w:id="203" w:author="Li, Ki Joune" w:date="2024-04-19T18:04:00Z">
        <w:r>
          <w:rPr>
            <w:noProof/>
            <w:webHidden/>
          </w:rPr>
          <w:t>51</w:t>
        </w:r>
        <w:r>
          <w:rPr>
            <w:noProof/>
            <w:webHidden/>
          </w:rPr>
          <w:fldChar w:fldCharType="end"/>
        </w:r>
        <w:r w:rsidRPr="000C69D7">
          <w:rPr>
            <w:rStyle w:val="a4"/>
            <w:noProof/>
          </w:rPr>
          <w:fldChar w:fldCharType="end"/>
        </w:r>
      </w:ins>
    </w:p>
    <w:p w14:paraId="1FDE5807" w14:textId="1838A889" w:rsidR="00234460" w:rsidRDefault="00234460">
      <w:pPr>
        <w:pStyle w:val="31"/>
        <w:rPr>
          <w:ins w:id="204" w:author="Li, Ki Joune" w:date="2024-04-19T18:04:00Z"/>
          <w:rFonts w:asciiTheme="minorHAnsi" w:eastAsiaTheme="minorEastAsia" w:hAnsiTheme="minorHAnsi" w:cstheme="minorBidi"/>
          <w:noProof/>
          <w:kern w:val="2"/>
          <w:sz w:val="20"/>
          <w:szCs w:val="22"/>
          <w:lang w:eastAsia="ko-KR"/>
        </w:rPr>
      </w:pPr>
      <w:ins w:id="205" w:author="Li, Ki Joune" w:date="2024-04-19T18:04:00Z">
        <w:r w:rsidRPr="000C69D7">
          <w:rPr>
            <w:rStyle w:val="a4"/>
            <w:noProof/>
          </w:rPr>
          <w:fldChar w:fldCharType="begin"/>
        </w:r>
        <w:r w:rsidRPr="000C69D7">
          <w:rPr>
            <w:rStyle w:val="a4"/>
            <w:noProof/>
          </w:rPr>
          <w:instrText xml:space="preserve"> </w:instrText>
        </w:r>
        <w:r>
          <w:rPr>
            <w:noProof/>
          </w:rPr>
          <w:instrText>HYPERLINK \l "_Toc164442442"</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9.1.9</w:t>
        </w:r>
        <w:r>
          <w:rPr>
            <w:rFonts w:asciiTheme="minorHAnsi" w:eastAsiaTheme="minorEastAsia" w:hAnsiTheme="minorHAnsi" w:cstheme="minorBidi"/>
            <w:noProof/>
            <w:kern w:val="2"/>
            <w:sz w:val="20"/>
            <w:szCs w:val="22"/>
            <w:lang w:eastAsia="ko-KR"/>
          </w:rPr>
          <w:tab/>
        </w:r>
        <w:r w:rsidRPr="000C69D7">
          <w:rPr>
            <w:rStyle w:val="a4"/>
            <w:noProof/>
          </w:rPr>
          <w:t>InterLayerConnection</w:t>
        </w:r>
        <w:r>
          <w:rPr>
            <w:noProof/>
            <w:webHidden/>
          </w:rPr>
          <w:tab/>
        </w:r>
        <w:r>
          <w:rPr>
            <w:noProof/>
            <w:webHidden/>
          </w:rPr>
          <w:fldChar w:fldCharType="begin"/>
        </w:r>
        <w:r>
          <w:rPr>
            <w:noProof/>
            <w:webHidden/>
          </w:rPr>
          <w:instrText xml:space="preserve"> PAGEREF _Toc164442442 \h </w:instrText>
        </w:r>
        <w:r>
          <w:rPr>
            <w:noProof/>
            <w:webHidden/>
          </w:rPr>
        </w:r>
      </w:ins>
      <w:r>
        <w:rPr>
          <w:noProof/>
          <w:webHidden/>
        </w:rPr>
        <w:fldChar w:fldCharType="separate"/>
      </w:r>
      <w:ins w:id="206" w:author="Li, Ki Joune" w:date="2024-04-19T18:04:00Z">
        <w:r>
          <w:rPr>
            <w:noProof/>
            <w:webHidden/>
          </w:rPr>
          <w:t>52</w:t>
        </w:r>
        <w:r>
          <w:rPr>
            <w:noProof/>
            <w:webHidden/>
          </w:rPr>
          <w:fldChar w:fldCharType="end"/>
        </w:r>
        <w:r w:rsidRPr="000C69D7">
          <w:rPr>
            <w:rStyle w:val="a4"/>
            <w:noProof/>
          </w:rPr>
          <w:fldChar w:fldCharType="end"/>
        </w:r>
      </w:ins>
    </w:p>
    <w:p w14:paraId="2FE3BD31" w14:textId="0F38C33A" w:rsidR="00234460" w:rsidRDefault="00234460">
      <w:pPr>
        <w:pStyle w:val="21"/>
        <w:rPr>
          <w:ins w:id="207" w:author="Li, Ki Joune" w:date="2024-04-19T18:04:00Z"/>
          <w:rFonts w:asciiTheme="minorHAnsi" w:eastAsiaTheme="minorEastAsia" w:hAnsiTheme="minorHAnsi" w:cstheme="minorBidi"/>
          <w:noProof/>
          <w:kern w:val="2"/>
          <w:sz w:val="20"/>
          <w:szCs w:val="22"/>
          <w:lang w:eastAsia="ko-KR"/>
        </w:rPr>
      </w:pPr>
      <w:ins w:id="208" w:author="Li, Ki Joune" w:date="2024-04-19T18:04:00Z">
        <w:r w:rsidRPr="000C69D7">
          <w:rPr>
            <w:rStyle w:val="a4"/>
            <w:noProof/>
          </w:rPr>
          <w:fldChar w:fldCharType="begin"/>
        </w:r>
        <w:r w:rsidRPr="000C69D7">
          <w:rPr>
            <w:rStyle w:val="a4"/>
            <w:noProof/>
          </w:rPr>
          <w:instrText xml:space="preserve"> </w:instrText>
        </w:r>
        <w:r>
          <w:rPr>
            <w:noProof/>
          </w:rPr>
          <w:instrText>HYPERLINK \l "_Toc164442443"</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9.2</w:t>
        </w:r>
        <w:r>
          <w:rPr>
            <w:rFonts w:asciiTheme="minorHAnsi" w:eastAsiaTheme="minorEastAsia" w:hAnsiTheme="minorHAnsi" w:cstheme="minorBidi"/>
            <w:noProof/>
            <w:kern w:val="2"/>
            <w:sz w:val="20"/>
            <w:szCs w:val="22"/>
            <w:lang w:eastAsia="ko-KR"/>
          </w:rPr>
          <w:tab/>
        </w:r>
        <w:r w:rsidRPr="000C69D7">
          <w:rPr>
            <w:rStyle w:val="a4"/>
            <w:noProof/>
            <w:lang w:eastAsia="ko-KR"/>
          </w:rPr>
          <w:t>Feature Types in Navigation Module</w:t>
        </w:r>
        <w:r>
          <w:rPr>
            <w:noProof/>
            <w:webHidden/>
          </w:rPr>
          <w:tab/>
        </w:r>
        <w:r>
          <w:rPr>
            <w:noProof/>
            <w:webHidden/>
          </w:rPr>
          <w:fldChar w:fldCharType="begin"/>
        </w:r>
        <w:r>
          <w:rPr>
            <w:noProof/>
            <w:webHidden/>
          </w:rPr>
          <w:instrText xml:space="preserve"> PAGEREF _Toc164442443 \h </w:instrText>
        </w:r>
        <w:r>
          <w:rPr>
            <w:noProof/>
            <w:webHidden/>
          </w:rPr>
        </w:r>
      </w:ins>
      <w:r>
        <w:rPr>
          <w:noProof/>
          <w:webHidden/>
        </w:rPr>
        <w:fldChar w:fldCharType="separate"/>
      </w:r>
      <w:ins w:id="209" w:author="Li, Ki Joune" w:date="2024-04-19T18:04:00Z">
        <w:r>
          <w:rPr>
            <w:noProof/>
            <w:webHidden/>
          </w:rPr>
          <w:t>52</w:t>
        </w:r>
        <w:r>
          <w:rPr>
            <w:noProof/>
            <w:webHidden/>
          </w:rPr>
          <w:fldChar w:fldCharType="end"/>
        </w:r>
        <w:r w:rsidRPr="000C69D7">
          <w:rPr>
            <w:rStyle w:val="a4"/>
            <w:noProof/>
          </w:rPr>
          <w:fldChar w:fldCharType="end"/>
        </w:r>
      </w:ins>
    </w:p>
    <w:p w14:paraId="4EDDC090" w14:textId="2791E2D8" w:rsidR="00234460" w:rsidRDefault="00234460">
      <w:pPr>
        <w:pStyle w:val="31"/>
        <w:rPr>
          <w:ins w:id="210" w:author="Li, Ki Joune" w:date="2024-04-19T18:04:00Z"/>
          <w:rFonts w:asciiTheme="minorHAnsi" w:eastAsiaTheme="minorEastAsia" w:hAnsiTheme="minorHAnsi" w:cstheme="minorBidi"/>
          <w:noProof/>
          <w:kern w:val="2"/>
          <w:sz w:val="20"/>
          <w:szCs w:val="22"/>
          <w:lang w:eastAsia="ko-KR"/>
        </w:rPr>
      </w:pPr>
      <w:ins w:id="211" w:author="Li, Ki Joune" w:date="2024-04-19T18:04:00Z">
        <w:r w:rsidRPr="000C69D7">
          <w:rPr>
            <w:rStyle w:val="a4"/>
            <w:noProof/>
          </w:rPr>
          <w:fldChar w:fldCharType="begin"/>
        </w:r>
        <w:r w:rsidRPr="000C69D7">
          <w:rPr>
            <w:rStyle w:val="a4"/>
            <w:noProof/>
          </w:rPr>
          <w:instrText xml:space="preserve"> </w:instrText>
        </w:r>
        <w:r>
          <w:rPr>
            <w:noProof/>
          </w:rPr>
          <w:instrText>HYPERLINK \l "_Toc164442444"</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9.2.1</w:t>
        </w:r>
        <w:r>
          <w:rPr>
            <w:rFonts w:asciiTheme="minorHAnsi" w:eastAsiaTheme="minorEastAsia" w:hAnsiTheme="minorHAnsi" w:cstheme="minorBidi"/>
            <w:noProof/>
            <w:kern w:val="2"/>
            <w:sz w:val="20"/>
            <w:szCs w:val="22"/>
            <w:lang w:eastAsia="ko-KR"/>
          </w:rPr>
          <w:tab/>
        </w:r>
        <w:r w:rsidRPr="000C69D7">
          <w:rPr>
            <w:rStyle w:val="a4"/>
            <w:noProof/>
          </w:rPr>
          <w:t>NavigableSpace</w:t>
        </w:r>
        <w:r>
          <w:rPr>
            <w:noProof/>
            <w:webHidden/>
          </w:rPr>
          <w:tab/>
        </w:r>
        <w:r>
          <w:rPr>
            <w:noProof/>
            <w:webHidden/>
          </w:rPr>
          <w:fldChar w:fldCharType="begin"/>
        </w:r>
        <w:r>
          <w:rPr>
            <w:noProof/>
            <w:webHidden/>
          </w:rPr>
          <w:instrText xml:space="preserve"> PAGEREF _Toc164442444 \h </w:instrText>
        </w:r>
        <w:r>
          <w:rPr>
            <w:noProof/>
            <w:webHidden/>
          </w:rPr>
        </w:r>
      </w:ins>
      <w:r>
        <w:rPr>
          <w:noProof/>
          <w:webHidden/>
        </w:rPr>
        <w:fldChar w:fldCharType="separate"/>
      </w:r>
      <w:ins w:id="212" w:author="Li, Ki Joune" w:date="2024-04-19T18:04:00Z">
        <w:r>
          <w:rPr>
            <w:noProof/>
            <w:webHidden/>
          </w:rPr>
          <w:t>52</w:t>
        </w:r>
        <w:r>
          <w:rPr>
            <w:noProof/>
            <w:webHidden/>
          </w:rPr>
          <w:fldChar w:fldCharType="end"/>
        </w:r>
        <w:r w:rsidRPr="000C69D7">
          <w:rPr>
            <w:rStyle w:val="a4"/>
            <w:noProof/>
          </w:rPr>
          <w:fldChar w:fldCharType="end"/>
        </w:r>
      </w:ins>
    </w:p>
    <w:p w14:paraId="2C314442" w14:textId="75B6EB10" w:rsidR="00234460" w:rsidRDefault="00234460">
      <w:pPr>
        <w:pStyle w:val="31"/>
        <w:rPr>
          <w:ins w:id="213" w:author="Li, Ki Joune" w:date="2024-04-19T18:04:00Z"/>
          <w:rFonts w:asciiTheme="minorHAnsi" w:eastAsiaTheme="minorEastAsia" w:hAnsiTheme="minorHAnsi" w:cstheme="minorBidi"/>
          <w:noProof/>
          <w:kern w:val="2"/>
          <w:sz w:val="20"/>
          <w:szCs w:val="22"/>
          <w:lang w:eastAsia="ko-KR"/>
        </w:rPr>
      </w:pPr>
      <w:ins w:id="214" w:author="Li, Ki Joune" w:date="2024-04-19T18:04:00Z">
        <w:r w:rsidRPr="000C69D7">
          <w:rPr>
            <w:rStyle w:val="a4"/>
            <w:noProof/>
          </w:rPr>
          <w:fldChar w:fldCharType="begin"/>
        </w:r>
        <w:r w:rsidRPr="000C69D7">
          <w:rPr>
            <w:rStyle w:val="a4"/>
            <w:noProof/>
          </w:rPr>
          <w:instrText xml:space="preserve"> </w:instrText>
        </w:r>
        <w:r>
          <w:rPr>
            <w:noProof/>
          </w:rPr>
          <w:instrText>HYPERLINK \l "_Toc164442445"</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9.2.2</w:t>
        </w:r>
        <w:r>
          <w:rPr>
            <w:rFonts w:asciiTheme="minorHAnsi" w:eastAsiaTheme="minorEastAsia" w:hAnsiTheme="minorHAnsi" w:cstheme="minorBidi"/>
            <w:noProof/>
            <w:kern w:val="2"/>
            <w:sz w:val="20"/>
            <w:szCs w:val="22"/>
            <w:lang w:eastAsia="ko-KR"/>
          </w:rPr>
          <w:tab/>
        </w:r>
        <w:r w:rsidRPr="000C69D7">
          <w:rPr>
            <w:rStyle w:val="a4"/>
            <w:noProof/>
          </w:rPr>
          <w:t>NonNavigableSpace</w:t>
        </w:r>
        <w:r>
          <w:rPr>
            <w:noProof/>
            <w:webHidden/>
          </w:rPr>
          <w:tab/>
        </w:r>
        <w:r>
          <w:rPr>
            <w:noProof/>
            <w:webHidden/>
          </w:rPr>
          <w:fldChar w:fldCharType="begin"/>
        </w:r>
        <w:r>
          <w:rPr>
            <w:noProof/>
            <w:webHidden/>
          </w:rPr>
          <w:instrText xml:space="preserve"> PAGEREF _Toc164442445 \h </w:instrText>
        </w:r>
        <w:r>
          <w:rPr>
            <w:noProof/>
            <w:webHidden/>
          </w:rPr>
        </w:r>
      </w:ins>
      <w:r>
        <w:rPr>
          <w:noProof/>
          <w:webHidden/>
        </w:rPr>
        <w:fldChar w:fldCharType="separate"/>
      </w:r>
      <w:ins w:id="215" w:author="Li, Ki Joune" w:date="2024-04-19T18:04:00Z">
        <w:r>
          <w:rPr>
            <w:noProof/>
            <w:webHidden/>
          </w:rPr>
          <w:t>53</w:t>
        </w:r>
        <w:r>
          <w:rPr>
            <w:noProof/>
            <w:webHidden/>
          </w:rPr>
          <w:fldChar w:fldCharType="end"/>
        </w:r>
        <w:r w:rsidRPr="000C69D7">
          <w:rPr>
            <w:rStyle w:val="a4"/>
            <w:noProof/>
          </w:rPr>
          <w:fldChar w:fldCharType="end"/>
        </w:r>
      </w:ins>
    </w:p>
    <w:p w14:paraId="791459AF" w14:textId="688EE114" w:rsidR="00234460" w:rsidRDefault="00234460">
      <w:pPr>
        <w:pStyle w:val="31"/>
        <w:rPr>
          <w:ins w:id="216" w:author="Li, Ki Joune" w:date="2024-04-19T18:04:00Z"/>
          <w:rFonts w:asciiTheme="minorHAnsi" w:eastAsiaTheme="minorEastAsia" w:hAnsiTheme="minorHAnsi" w:cstheme="minorBidi"/>
          <w:noProof/>
          <w:kern w:val="2"/>
          <w:sz w:val="20"/>
          <w:szCs w:val="22"/>
          <w:lang w:eastAsia="ko-KR"/>
        </w:rPr>
      </w:pPr>
      <w:ins w:id="217" w:author="Li, Ki Joune" w:date="2024-04-19T18:04:00Z">
        <w:r w:rsidRPr="000C69D7">
          <w:rPr>
            <w:rStyle w:val="a4"/>
            <w:noProof/>
          </w:rPr>
          <w:fldChar w:fldCharType="begin"/>
        </w:r>
        <w:r w:rsidRPr="000C69D7">
          <w:rPr>
            <w:rStyle w:val="a4"/>
            <w:noProof/>
          </w:rPr>
          <w:instrText xml:space="preserve"> </w:instrText>
        </w:r>
        <w:r>
          <w:rPr>
            <w:noProof/>
          </w:rPr>
          <w:instrText>HYPERLINK \l "_Toc164442446"</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9.2.3</w:t>
        </w:r>
        <w:r>
          <w:rPr>
            <w:rFonts w:asciiTheme="minorHAnsi" w:eastAsiaTheme="minorEastAsia" w:hAnsiTheme="minorHAnsi" w:cstheme="minorBidi"/>
            <w:noProof/>
            <w:kern w:val="2"/>
            <w:sz w:val="20"/>
            <w:szCs w:val="22"/>
            <w:lang w:eastAsia="ko-KR"/>
          </w:rPr>
          <w:tab/>
        </w:r>
        <w:r w:rsidRPr="000C69D7">
          <w:rPr>
            <w:rStyle w:val="a4"/>
            <w:noProof/>
          </w:rPr>
          <w:t>GeneralSpace</w:t>
        </w:r>
        <w:r>
          <w:rPr>
            <w:noProof/>
            <w:webHidden/>
          </w:rPr>
          <w:tab/>
        </w:r>
        <w:r>
          <w:rPr>
            <w:noProof/>
            <w:webHidden/>
          </w:rPr>
          <w:fldChar w:fldCharType="begin"/>
        </w:r>
        <w:r>
          <w:rPr>
            <w:noProof/>
            <w:webHidden/>
          </w:rPr>
          <w:instrText xml:space="preserve"> PAGEREF _Toc164442446 \h </w:instrText>
        </w:r>
        <w:r>
          <w:rPr>
            <w:noProof/>
            <w:webHidden/>
          </w:rPr>
        </w:r>
      </w:ins>
      <w:r>
        <w:rPr>
          <w:noProof/>
          <w:webHidden/>
        </w:rPr>
        <w:fldChar w:fldCharType="separate"/>
      </w:r>
      <w:ins w:id="218" w:author="Li, Ki Joune" w:date="2024-04-19T18:04:00Z">
        <w:r>
          <w:rPr>
            <w:noProof/>
            <w:webHidden/>
          </w:rPr>
          <w:t>53</w:t>
        </w:r>
        <w:r>
          <w:rPr>
            <w:noProof/>
            <w:webHidden/>
          </w:rPr>
          <w:fldChar w:fldCharType="end"/>
        </w:r>
        <w:r w:rsidRPr="000C69D7">
          <w:rPr>
            <w:rStyle w:val="a4"/>
            <w:noProof/>
          </w:rPr>
          <w:fldChar w:fldCharType="end"/>
        </w:r>
      </w:ins>
    </w:p>
    <w:p w14:paraId="1CC19A3E" w14:textId="4D3A00BE" w:rsidR="00234460" w:rsidRDefault="00234460">
      <w:pPr>
        <w:pStyle w:val="31"/>
        <w:rPr>
          <w:ins w:id="219" w:author="Li, Ki Joune" w:date="2024-04-19T18:04:00Z"/>
          <w:rFonts w:asciiTheme="minorHAnsi" w:eastAsiaTheme="minorEastAsia" w:hAnsiTheme="minorHAnsi" w:cstheme="minorBidi"/>
          <w:noProof/>
          <w:kern w:val="2"/>
          <w:sz w:val="20"/>
          <w:szCs w:val="22"/>
          <w:lang w:eastAsia="ko-KR"/>
        </w:rPr>
      </w:pPr>
      <w:ins w:id="220" w:author="Li, Ki Joune" w:date="2024-04-19T18:04:00Z">
        <w:r w:rsidRPr="000C69D7">
          <w:rPr>
            <w:rStyle w:val="a4"/>
            <w:noProof/>
          </w:rPr>
          <w:fldChar w:fldCharType="begin"/>
        </w:r>
        <w:r w:rsidRPr="000C69D7">
          <w:rPr>
            <w:rStyle w:val="a4"/>
            <w:noProof/>
          </w:rPr>
          <w:instrText xml:space="preserve"> </w:instrText>
        </w:r>
        <w:r>
          <w:rPr>
            <w:noProof/>
          </w:rPr>
          <w:instrText>HYPERLINK \l "_Toc164442447"</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9.2.4</w:t>
        </w:r>
        <w:r>
          <w:rPr>
            <w:rFonts w:asciiTheme="minorHAnsi" w:eastAsiaTheme="minorEastAsia" w:hAnsiTheme="minorHAnsi" w:cstheme="minorBidi"/>
            <w:noProof/>
            <w:kern w:val="2"/>
            <w:sz w:val="20"/>
            <w:szCs w:val="22"/>
            <w:lang w:eastAsia="ko-KR"/>
          </w:rPr>
          <w:tab/>
        </w:r>
        <w:r w:rsidRPr="000C69D7">
          <w:rPr>
            <w:rStyle w:val="a4"/>
            <w:noProof/>
          </w:rPr>
          <w:t>TransferSpace</w:t>
        </w:r>
        <w:r>
          <w:rPr>
            <w:noProof/>
            <w:webHidden/>
          </w:rPr>
          <w:tab/>
        </w:r>
        <w:r>
          <w:rPr>
            <w:noProof/>
            <w:webHidden/>
          </w:rPr>
          <w:fldChar w:fldCharType="begin"/>
        </w:r>
        <w:r>
          <w:rPr>
            <w:noProof/>
            <w:webHidden/>
          </w:rPr>
          <w:instrText xml:space="preserve"> PAGEREF _Toc164442447 \h </w:instrText>
        </w:r>
        <w:r>
          <w:rPr>
            <w:noProof/>
            <w:webHidden/>
          </w:rPr>
        </w:r>
      </w:ins>
      <w:r>
        <w:rPr>
          <w:noProof/>
          <w:webHidden/>
        </w:rPr>
        <w:fldChar w:fldCharType="separate"/>
      </w:r>
      <w:ins w:id="221" w:author="Li, Ki Joune" w:date="2024-04-19T18:04:00Z">
        <w:r>
          <w:rPr>
            <w:noProof/>
            <w:webHidden/>
          </w:rPr>
          <w:t>53</w:t>
        </w:r>
        <w:r>
          <w:rPr>
            <w:noProof/>
            <w:webHidden/>
          </w:rPr>
          <w:fldChar w:fldCharType="end"/>
        </w:r>
        <w:r w:rsidRPr="000C69D7">
          <w:rPr>
            <w:rStyle w:val="a4"/>
            <w:noProof/>
          </w:rPr>
          <w:fldChar w:fldCharType="end"/>
        </w:r>
      </w:ins>
    </w:p>
    <w:p w14:paraId="4A47062D" w14:textId="01CD01C4" w:rsidR="00234460" w:rsidRDefault="00234460">
      <w:pPr>
        <w:pStyle w:val="31"/>
        <w:rPr>
          <w:ins w:id="222" w:author="Li, Ki Joune" w:date="2024-04-19T18:04:00Z"/>
          <w:rFonts w:asciiTheme="minorHAnsi" w:eastAsiaTheme="minorEastAsia" w:hAnsiTheme="minorHAnsi" w:cstheme="minorBidi"/>
          <w:noProof/>
          <w:kern w:val="2"/>
          <w:sz w:val="20"/>
          <w:szCs w:val="22"/>
          <w:lang w:eastAsia="ko-KR"/>
        </w:rPr>
      </w:pPr>
      <w:ins w:id="223" w:author="Li, Ki Joune" w:date="2024-04-19T18:04:00Z">
        <w:r w:rsidRPr="000C69D7">
          <w:rPr>
            <w:rStyle w:val="a4"/>
            <w:noProof/>
          </w:rPr>
          <w:fldChar w:fldCharType="begin"/>
        </w:r>
        <w:r w:rsidRPr="000C69D7">
          <w:rPr>
            <w:rStyle w:val="a4"/>
            <w:noProof/>
          </w:rPr>
          <w:instrText xml:space="preserve"> </w:instrText>
        </w:r>
        <w:r>
          <w:rPr>
            <w:noProof/>
          </w:rPr>
          <w:instrText>HYPERLINK \l "_Toc164442448"</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9.2.5</w:t>
        </w:r>
        <w:r>
          <w:rPr>
            <w:rFonts w:asciiTheme="minorHAnsi" w:eastAsiaTheme="minorEastAsia" w:hAnsiTheme="minorHAnsi" w:cstheme="minorBidi"/>
            <w:noProof/>
            <w:kern w:val="2"/>
            <w:sz w:val="20"/>
            <w:szCs w:val="22"/>
            <w:lang w:eastAsia="ko-KR"/>
          </w:rPr>
          <w:tab/>
        </w:r>
        <w:r w:rsidRPr="000C69D7">
          <w:rPr>
            <w:rStyle w:val="a4"/>
            <w:noProof/>
          </w:rPr>
          <w:t>ObjectSpace</w:t>
        </w:r>
        <w:r>
          <w:rPr>
            <w:noProof/>
            <w:webHidden/>
          </w:rPr>
          <w:tab/>
        </w:r>
        <w:r>
          <w:rPr>
            <w:noProof/>
            <w:webHidden/>
          </w:rPr>
          <w:fldChar w:fldCharType="begin"/>
        </w:r>
        <w:r>
          <w:rPr>
            <w:noProof/>
            <w:webHidden/>
          </w:rPr>
          <w:instrText xml:space="preserve"> PAGEREF _Toc164442448 \h </w:instrText>
        </w:r>
        <w:r>
          <w:rPr>
            <w:noProof/>
            <w:webHidden/>
          </w:rPr>
        </w:r>
      </w:ins>
      <w:r>
        <w:rPr>
          <w:noProof/>
          <w:webHidden/>
        </w:rPr>
        <w:fldChar w:fldCharType="separate"/>
      </w:r>
      <w:ins w:id="224" w:author="Li, Ki Joune" w:date="2024-04-19T18:04:00Z">
        <w:r>
          <w:rPr>
            <w:noProof/>
            <w:webHidden/>
          </w:rPr>
          <w:t>53</w:t>
        </w:r>
        <w:r>
          <w:rPr>
            <w:noProof/>
            <w:webHidden/>
          </w:rPr>
          <w:fldChar w:fldCharType="end"/>
        </w:r>
        <w:r w:rsidRPr="000C69D7">
          <w:rPr>
            <w:rStyle w:val="a4"/>
            <w:noProof/>
          </w:rPr>
          <w:fldChar w:fldCharType="end"/>
        </w:r>
      </w:ins>
    </w:p>
    <w:p w14:paraId="21C4DB65" w14:textId="591AD469" w:rsidR="00234460" w:rsidRDefault="00234460">
      <w:pPr>
        <w:pStyle w:val="31"/>
        <w:rPr>
          <w:ins w:id="225" w:author="Li, Ki Joune" w:date="2024-04-19T18:04:00Z"/>
          <w:rFonts w:asciiTheme="minorHAnsi" w:eastAsiaTheme="minorEastAsia" w:hAnsiTheme="minorHAnsi" w:cstheme="minorBidi"/>
          <w:noProof/>
          <w:kern w:val="2"/>
          <w:sz w:val="20"/>
          <w:szCs w:val="22"/>
          <w:lang w:eastAsia="ko-KR"/>
        </w:rPr>
      </w:pPr>
      <w:ins w:id="226" w:author="Li, Ki Joune" w:date="2024-04-19T18:04:00Z">
        <w:r w:rsidRPr="000C69D7">
          <w:rPr>
            <w:rStyle w:val="a4"/>
            <w:noProof/>
          </w:rPr>
          <w:fldChar w:fldCharType="begin"/>
        </w:r>
        <w:r w:rsidRPr="000C69D7">
          <w:rPr>
            <w:rStyle w:val="a4"/>
            <w:noProof/>
          </w:rPr>
          <w:instrText xml:space="preserve"> </w:instrText>
        </w:r>
        <w:r>
          <w:rPr>
            <w:noProof/>
          </w:rPr>
          <w:instrText>HYPERLINK \l "_Toc164442449"</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9.2.6</w:t>
        </w:r>
        <w:r>
          <w:rPr>
            <w:rFonts w:asciiTheme="minorHAnsi" w:eastAsiaTheme="minorEastAsia" w:hAnsiTheme="minorHAnsi" w:cstheme="minorBidi"/>
            <w:noProof/>
            <w:kern w:val="2"/>
            <w:sz w:val="20"/>
            <w:szCs w:val="22"/>
            <w:lang w:eastAsia="ko-KR"/>
          </w:rPr>
          <w:tab/>
        </w:r>
        <w:r w:rsidRPr="000C69D7">
          <w:rPr>
            <w:rStyle w:val="a4"/>
            <w:noProof/>
          </w:rPr>
          <w:t>NavigableBoundary</w:t>
        </w:r>
        <w:r>
          <w:rPr>
            <w:noProof/>
            <w:webHidden/>
          </w:rPr>
          <w:tab/>
        </w:r>
        <w:r>
          <w:rPr>
            <w:noProof/>
            <w:webHidden/>
          </w:rPr>
          <w:fldChar w:fldCharType="begin"/>
        </w:r>
        <w:r>
          <w:rPr>
            <w:noProof/>
            <w:webHidden/>
          </w:rPr>
          <w:instrText xml:space="preserve"> PAGEREF _Toc164442449 \h </w:instrText>
        </w:r>
        <w:r>
          <w:rPr>
            <w:noProof/>
            <w:webHidden/>
          </w:rPr>
        </w:r>
      </w:ins>
      <w:r>
        <w:rPr>
          <w:noProof/>
          <w:webHidden/>
        </w:rPr>
        <w:fldChar w:fldCharType="separate"/>
      </w:r>
      <w:ins w:id="227" w:author="Li, Ki Joune" w:date="2024-04-19T18:04:00Z">
        <w:r>
          <w:rPr>
            <w:noProof/>
            <w:webHidden/>
          </w:rPr>
          <w:t>54</w:t>
        </w:r>
        <w:r>
          <w:rPr>
            <w:noProof/>
            <w:webHidden/>
          </w:rPr>
          <w:fldChar w:fldCharType="end"/>
        </w:r>
        <w:r w:rsidRPr="000C69D7">
          <w:rPr>
            <w:rStyle w:val="a4"/>
            <w:noProof/>
          </w:rPr>
          <w:fldChar w:fldCharType="end"/>
        </w:r>
      </w:ins>
    </w:p>
    <w:p w14:paraId="18216C83" w14:textId="1D94E0D2" w:rsidR="00234460" w:rsidRDefault="00234460">
      <w:pPr>
        <w:pStyle w:val="31"/>
        <w:rPr>
          <w:ins w:id="228" w:author="Li, Ki Joune" w:date="2024-04-19T18:04:00Z"/>
          <w:rFonts w:asciiTheme="minorHAnsi" w:eastAsiaTheme="minorEastAsia" w:hAnsiTheme="minorHAnsi" w:cstheme="minorBidi"/>
          <w:noProof/>
          <w:kern w:val="2"/>
          <w:sz w:val="20"/>
          <w:szCs w:val="22"/>
          <w:lang w:eastAsia="ko-KR"/>
        </w:rPr>
      </w:pPr>
      <w:ins w:id="229" w:author="Li, Ki Joune" w:date="2024-04-19T18:04:00Z">
        <w:r w:rsidRPr="000C69D7">
          <w:rPr>
            <w:rStyle w:val="a4"/>
            <w:noProof/>
          </w:rPr>
          <w:fldChar w:fldCharType="begin"/>
        </w:r>
        <w:r w:rsidRPr="000C69D7">
          <w:rPr>
            <w:rStyle w:val="a4"/>
            <w:noProof/>
          </w:rPr>
          <w:instrText xml:space="preserve"> </w:instrText>
        </w:r>
        <w:r>
          <w:rPr>
            <w:noProof/>
          </w:rPr>
          <w:instrText>HYPERLINK \l "_Toc164442450"</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9.2.7</w:t>
        </w:r>
        <w:r>
          <w:rPr>
            <w:rFonts w:asciiTheme="minorHAnsi" w:eastAsiaTheme="minorEastAsia" w:hAnsiTheme="minorHAnsi" w:cstheme="minorBidi"/>
            <w:noProof/>
            <w:kern w:val="2"/>
            <w:sz w:val="20"/>
            <w:szCs w:val="22"/>
            <w:lang w:eastAsia="ko-KR"/>
          </w:rPr>
          <w:tab/>
        </w:r>
        <w:r w:rsidRPr="000C69D7">
          <w:rPr>
            <w:rStyle w:val="a4"/>
            <w:noProof/>
          </w:rPr>
          <w:t>NonNavigableBoundary</w:t>
        </w:r>
        <w:r>
          <w:rPr>
            <w:noProof/>
            <w:webHidden/>
          </w:rPr>
          <w:tab/>
        </w:r>
        <w:r>
          <w:rPr>
            <w:noProof/>
            <w:webHidden/>
          </w:rPr>
          <w:fldChar w:fldCharType="begin"/>
        </w:r>
        <w:r>
          <w:rPr>
            <w:noProof/>
            <w:webHidden/>
          </w:rPr>
          <w:instrText xml:space="preserve"> PAGEREF _Toc164442450 \h </w:instrText>
        </w:r>
        <w:r>
          <w:rPr>
            <w:noProof/>
            <w:webHidden/>
          </w:rPr>
        </w:r>
      </w:ins>
      <w:r>
        <w:rPr>
          <w:noProof/>
          <w:webHidden/>
        </w:rPr>
        <w:fldChar w:fldCharType="separate"/>
      </w:r>
      <w:ins w:id="230" w:author="Li, Ki Joune" w:date="2024-04-19T18:04:00Z">
        <w:r>
          <w:rPr>
            <w:noProof/>
            <w:webHidden/>
          </w:rPr>
          <w:t>54</w:t>
        </w:r>
        <w:r>
          <w:rPr>
            <w:noProof/>
            <w:webHidden/>
          </w:rPr>
          <w:fldChar w:fldCharType="end"/>
        </w:r>
        <w:r w:rsidRPr="000C69D7">
          <w:rPr>
            <w:rStyle w:val="a4"/>
            <w:noProof/>
          </w:rPr>
          <w:fldChar w:fldCharType="end"/>
        </w:r>
      </w:ins>
    </w:p>
    <w:p w14:paraId="554CA79E" w14:textId="70C141EC" w:rsidR="00234460" w:rsidRDefault="00234460">
      <w:pPr>
        <w:pStyle w:val="31"/>
        <w:rPr>
          <w:ins w:id="231" w:author="Li, Ki Joune" w:date="2024-04-19T18:04:00Z"/>
          <w:rFonts w:asciiTheme="minorHAnsi" w:eastAsiaTheme="minorEastAsia" w:hAnsiTheme="minorHAnsi" w:cstheme="minorBidi"/>
          <w:noProof/>
          <w:kern w:val="2"/>
          <w:sz w:val="20"/>
          <w:szCs w:val="22"/>
          <w:lang w:eastAsia="ko-KR"/>
        </w:rPr>
      </w:pPr>
      <w:ins w:id="232" w:author="Li, Ki Joune" w:date="2024-04-19T18:04:00Z">
        <w:r w:rsidRPr="000C69D7">
          <w:rPr>
            <w:rStyle w:val="a4"/>
            <w:noProof/>
          </w:rPr>
          <w:fldChar w:fldCharType="begin"/>
        </w:r>
        <w:r w:rsidRPr="000C69D7">
          <w:rPr>
            <w:rStyle w:val="a4"/>
            <w:noProof/>
          </w:rPr>
          <w:instrText xml:space="preserve"> </w:instrText>
        </w:r>
        <w:r>
          <w:rPr>
            <w:noProof/>
          </w:rPr>
          <w:instrText>HYPERLINK \l "_Toc164442451"</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14:scene3d>
              <w14:camera w14:prst="orthographicFront"/>
              <w14:lightRig w14:rig="threePt" w14:dir="t">
                <w14:rot w14:lat="0" w14:lon="0" w14:rev="0"/>
              </w14:lightRig>
            </w14:scene3d>
          </w:rPr>
          <w:t>9.2.8</w:t>
        </w:r>
        <w:r>
          <w:rPr>
            <w:rFonts w:asciiTheme="minorHAnsi" w:eastAsiaTheme="minorEastAsia" w:hAnsiTheme="minorHAnsi" w:cstheme="minorBidi"/>
            <w:noProof/>
            <w:kern w:val="2"/>
            <w:sz w:val="20"/>
            <w:szCs w:val="22"/>
            <w:lang w:eastAsia="ko-KR"/>
          </w:rPr>
          <w:tab/>
        </w:r>
        <w:r w:rsidRPr="000C69D7">
          <w:rPr>
            <w:rStyle w:val="a4"/>
            <w:noProof/>
          </w:rPr>
          <w:t>Route</w:t>
        </w:r>
        <w:r>
          <w:rPr>
            <w:noProof/>
            <w:webHidden/>
          </w:rPr>
          <w:tab/>
        </w:r>
        <w:r>
          <w:rPr>
            <w:noProof/>
            <w:webHidden/>
          </w:rPr>
          <w:fldChar w:fldCharType="begin"/>
        </w:r>
        <w:r>
          <w:rPr>
            <w:noProof/>
            <w:webHidden/>
          </w:rPr>
          <w:instrText xml:space="preserve"> PAGEREF _Toc164442451 \h </w:instrText>
        </w:r>
        <w:r>
          <w:rPr>
            <w:noProof/>
            <w:webHidden/>
          </w:rPr>
        </w:r>
      </w:ins>
      <w:r>
        <w:rPr>
          <w:noProof/>
          <w:webHidden/>
        </w:rPr>
        <w:fldChar w:fldCharType="separate"/>
      </w:r>
      <w:ins w:id="233" w:author="Li, Ki Joune" w:date="2024-04-19T18:04:00Z">
        <w:r>
          <w:rPr>
            <w:noProof/>
            <w:webHidden/>
          </w:rPr>
          <w:t>54</w:t>
        </w:r>
        <w:r>
          <w:rPr>
            <w:noProof/>
            <w:webHidden/>
          </w:rPr>
          <w:fldChar w:fldCharType="end"/>
        </w:r>
        <w:r w:rsidRPr="000C69D7">
          <w:rPr>
            <w:rStyle w:val="a4"/>
            <w:noProof/>
          </w:rPr>
          <w:fldChar w:fldCharType="end"/>
        </w:r>
      </w:ins>
    </w:p>
    <w:p w14:paraId="78C743EB" w14:textId="0591D0A9" w:rsidR="00234460" w:rsidRDefault="00234460">
      <w:pPr>
        <w:pStyle w:val="21"/>
        <w:rPr>
          <w:ins w:id="234" w:author="Li, Ki Joune" w:date="2024-04-19T18:04:00Z"/>
          <w:rFonts w:asciiTheme="minorHAnsi" w:eastAsiaTheme="minorEastAsia" w:hAnsiTheme="minorHAnsi" w:cstheme="minorBidi"/>
          <w:noProof/>
          <w:kern w:val="2"/>
          <w:sz w:val="20"/>
          <w:szCs w:val="22"/>
          <w:lang w:eastAsia="ko-KR"/>
        </w:rPr>
      </w:pPr>
      <w:ins w:id="235" w:author="Li, Ki Joune" w:date="2024-04-19T18:04:00Z">
        <w:r w:rsidRPr="000C69D7">
          <w:rPr>
            <w:rStyle w:val="a4"/>
            <w:noProof/>
          </w:rPr>
          <w:fldChar w:fldCharType="begin"/>
        </w:r>
        <w:r w:rsidRPr="000C69D7">
          <w:rPr>
            <w:rStyle w:val="a4"/>
            <w:noProof/>
          </w:rPr>
          <w:instrText xml:space="preserve"> </w:instrText>
        </w:r>
        <w:r>
          <w:rPr>
            <w:noProof/>
          </w:rPr>
          <w:instrText>HYPERLINK \l "_Toc164442452"</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rPr>
          <w:t>A</w:t>
        </w:r>
        <w:r>
          <w:rPr>
            <w:rFonts w:asciiTheme="minorHAnsi" w:eastAsiaTheme="minorEastAsia" w:hAnsiTheme="minorHAnsi" w:cstheme="minorBidi"/>
            <w:noProof/>
            <w:kern w:val="2"/>
            <w:sz w:val="20"/>
            <w:szCs w:val="22"/>
            <w:lang w:eastAsia="ko-KR"/>
          </w:rPr>
          <w:tab/>
        </w:r>
        <w:r w:rsidRPr="000C69D7">
          <w:rPr>
            <w:rStyle w:val="a4"/>
            <w:noProof/>
            <w:lang w:eastAsia="ko-KR"/>
          </w:rPr>
          <w:t>Annex A (Normative) Abstract Test Suite</w:t>
        </w:r>
        <w:r>
          <w:rPr>
            <w:noProof/>
            <w:webHidden/>
          </w:rPr>
          <w:tab/>
        </w:r>
        <w:r>
          <w:rPr>
            <w:noProof/>
            <w:webHidden/>
          </w:rPr>
          <w:fldChar w:fldCharType="begin"/>
        </w:r>
        <w:r>
          <w:rPr>
            <w:noProof/>
            <w:webHidden/>
          </w:rPr>
          <w:instrText xml:space="preserve"> PAGEREF _Toc164442452 \h </w:instrText>
        </w:r>
        <w:r>
          <w:rPr>
            <w:noProof/>
            <w:webHidden/>
          </w:rPr>
        </w:r>
      </w:ins>
      <w:r>
        <w:rPr>
          <w:noProof/>
          <w:webHidden/>
        </w:rPr>
        <w:fldChar w:fldCharType="separate"/>
      </w:r>
      <w:ins w:id="236" w:author="Li, Ki Joune" w:date="2024-04-19T18:04:00Z">
        <w:r>
          <w:rPr>
            <w:noProof/>
            <w:webHidden/>
          </w:rPr>
          <w:t>55</w:t>
        </w:r>
        <w:r>
          <w:rPr>
            <w:noProof/>
            <w:webHidden/>
          </w:rPr>
          <w:fldChar w:fldCharType="end"/>
        </w:r>
        <w:r w:rsidRPr="000C69D7">
          <w:rPr>
            <w:rStyle w:val="a4"/>
            <w:noProof/>
          </w:rPr>
          <w:fldChar w:fldCharType="end"/>
        </w:r>
      </w:ins>
    </w:p>
    <w:p w14:paraId="0F858150" w14:textId="5B9EBD9B" w:rsidR="00234460" w:rsidRDefault="00234460">
      <w:pPr>
        <w:pStyle w:val="21"/>
        <w:rPr>
          <w:ins w:id="237" w:author="Li, Ki Joune" w:date="2024-04-19T18:04:00Z"/>
          <w:rFonts w:asciiTheme="minorHAnsi" w:eastAsiaTheme="minorEastAsia" w:hAnsiTheme="minorHAnsi" w:cstheme="minorBidi"/>
          <w:noProof/>
          <w:kern w:val="2"/>
          <w:sz w:val="20"/>
          <w:szCs w:val="22"/>
          <w:lang w:eastAsia="ko-KR"/>
        </w:rPr>
      </w:pPr>
      <w:ins w:id="238" w:author="Li, Ki Joune" w:date="2024-04-19T18:04:00Z">
        <w:r w:rsidRPr="000C69D7">
          <w:rPr>
            <w:rStyle w:val="a4"/>
            <w:noProof/>
          </w:rPr>
          <w:fldChar w:fldCharType="begin"/>
        </w:r>
        <w:r w:rsidRPr="000C69D7">
          <w:rPr>
            <w:rStyle w:val="a4"/>
            <w:noProof/>
          </w:rPr>
          <w:instrText xml:space="preserve"> </w:instrText>
        </w:r>
        <w:r>
          <w:rPr>
            <w:noProof/>
          </w:rPr>
          <w:instrText>HYPERLINK \l "_Toc164442453"</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rPr>
          <w:t>A.1</w:t>
        </w:r>
        <w:r>
          <w:rPr>
            <w:rFonts w:asciiTheme="minorHAnsi" w:eastAsiaTheme="minorEastAsia" w:hAnsiTheme="minorHAnsi" w:cstheme="minorBidi"/>
            <w:noProof/>
            <w:kern w:val="2"/>
            <w:sz w:val="20"/>
            <w:szCs w:val="22"/>
            <w:lang w:eastAsia="ko-KR"/>
          </w:rPr>
          <w:tab/>
        </w:r>
        <w:r w:rsidRPr="000C69D7">
          <w:rPr>
            <w:rStyle w:val="a4"/>
            <w:noProof/>
            <w:lang w:eastAsia="ko-KR"/>
          </w:rPr>
          <w:t>Introduction</w:t>
        </w:r>
        <w:r>
          <w:rPr>
            <w:noProof/>
            <w:webHidden/>
          </w:rPr>
          <w:tab/>
        </w:r>
        <w:r>
          <w:rPr>
            <w:noProof/>
            <w:webHidden/>
          </w:rPr>
          <w:fldChar w:fldCharType="begin"/>
        </w:r>
        <w:r>
          <w:rPr>
            <w:noProof/>
            <w:webHidden/>
          </w:rPr>
          <w:instrText xml:space="preserve"> PAGEREF _Toc164442453 \h </w:instrText>
        </w:r>
        <w:r>
          <w:rPr>
            <w:noProof/>
            <w:webHidden/>
          </w:rPr>
        </w:r>
      </w:ins>
      <w:r>
        <w:rPr>
          <w:noProof/>
          <w:webHidden/>
        </w:rPr>
        <w:fldChar w:fldCharType="separate"/>
      </w:r>
      <w:ins w:id="239" w:author="Li, Ki Joune" w:date="2024-04-19T18:04:00Z">
        <w:r>
          <w:rPr>
            <w:noProof/>
            <w:webHidden/>
          </w:rPr>
          <w:t>55</w:t>
        </w:r>
        <w:r>
          <w:rPr>
            <w:noProof/>
            <w:webHidden/>
          </w:rPr>
          <w:fldChar w:fldCharType="end"/>
        </w:r>
        <w:r w:rsidRPr="000C69D7">
          <w:rPr>
            <w:rStyle w:val="a4"/>
            <w:noProof/>
          </w:rPr>
          <w:fldChar w:fldCharType="end"/>
        </w:r>
      </w:ins>
    </w:p>
    <w:p w14:paraId="0FBEA61E" w14:textId="1A9301A9" w:rsidR="00234460" w:rsidRDefault="00234460">
      <w:pPr>
        <w:pStyle w:val="21"/>
        <w:rPr>
          <w:ins w:id="240" w:author="Li, Ki Joune" w:date="2024-04-19T18:04:00Z"/>
          <w:rFonts w:asciiTheme="minorHAnsi" w:eastAsiaTheme="minorEastAsia" w:hAnsiTheme="minorHAnsi" w:cstheme="minorBidi"/>
          <w:noProof/>
          <w:kern w:val="2"/>
          <w:sz w:val="20"/>
          <w:szCs w:val="22"/>
          <w:lang w:eastAsia="ko-KR"/>
        </w:rPr>
      </w:pPr>
      <w:ins w:id="241" w:author="Li, Ki Joune" w:date="2024-04-19T18:04:00Z">
        <w:r w:rsidRPr="000C69D7">
          <w:rPr>
            <w:rStyle w:val="a4"/>
            <w:noProof/>
          </w:rPr>
          <w:fldChar w:fldCharType="begin"/>
        </w:r>
        <w:r w:rsidRPr="000C69D7">
          <w:rPr>
            <w:rStyle w:val="a4"/>
            <w:noProof/>
          </w:rPr>
          <w:instrText xml:space="preserve"> </w:instrText>
        </w:r>
        <w:r>
          <w:rPr>
            <w:noProof/>
          </w:rPr>
          <w:instrText>HYPERLINK \l "_Toc164442454"</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rPr>
          <w:t>A.2</w:t>
        </w:r>
        <w:r>
          <w:rPr>
            <w:rFonts w:asciiTheme="minorHAnsi" w:eastAsiaTheme="minorEastAsia" w:hAnsiTheme="minorHAnsi" w:cstheme="minorBidi"/>
            <w:noProof/>
            <w:kern w:val="2"/>
            <w:sz w:val="20"/>
            <w:szCs w:val="22"/>
            <w:lang w:eastAsia="ko-KR"/>
          </w:rPr>
          <w:tab/>
        </w:r>
        <w:r w:rsidRPr="000C69D7">
          <w:rPr>
            <w:rStyle w:val="a4"/>
            <w:noProof/>
            <w:lang w:eastAsia="ko-KR"/>
          </w:rPr>
          <w:t>General Tests</w:t>
        </w:r>
        <w:r>
          <w:rPr>
            <w:noProof/>
            <w:webHidden/>
          </w:rPr>
          <w:tab/>
        </w:r>
        <w:r>
          <w:rPr>
            <w:noProof/>
            <w:webHidden/>
          </w:rPr>
          <w:fldChar w:fldCharType="begin"/>
        </w:r>
        <w:r>
          <w:rPr>
            <w:noProof/>
            <w:webHidden/>
          </w:rPr>
          <w:instrText xml:space="preserve"> PAGEREF _Toc164442454 \h </w:instrText>
        </w:r>
        <w:r>
          <w:rPr>
            <w:noProof/>
            <w:webHidden/>
          </w:rPr>
        </w:r>
      </w:ins>
      <w:r>
        <w:rPr>
          <w:noProof/>
          <w:webHidden/>
        </w:rPr>
        <w:fldChar w:fldCharType="separate"/>
      </w:r>
      <w:ins w:id="242" w:author="Li, Ki Joune" w:date="2024-04-19T18:04:00Z">
        <w:r>
          <w:rPr>
            <w:noProof/>
            <w:webHidden/>
          </w:rPr>
          <w:t>55</w:t>
        </w:r>
        <w:r>
          <w:rPr>
            <w:noProof/>
            <w:webHidden/>
          </w:rPr>
          <w:fldChar w:fldCharType="end"/>
        </w:r>
        <w:r w:rsidRPr="000C69D7">
          <w:rPr>
            <w:rStyle w:val="a4"/>
            <w:noProof/>
          </w:rPr>
          <w:fldChar w:fldCharType="end"/>
        </w:r>
      </w:ins>
    </w:p>
    <w:p w14:paraId="1FF78E63" w14:textId="60741B58" w:rsidR="00234460" w:rsidRDefault="00234460">
      <w:pPr>
        <w:pStyle w:val="21"/>
        <w:rPr>
          <w:ins w:id="243" w:author="Li, Ki Joune" w:date="2024-04-19T18:04:00Z"/>
          <w:rFonts w:asciiTheme="minorHAnsi" w:eastAsiaTheme="minorEastAsia" w:hAnsiTheme="minorHAnsi" w:cstheme="minorBidi"/>
          <w:noProof/>
          <w:kern w:val="2"/>
          <w:sz w:val="20"/>
          <w:szCs w:val="22"/>
          <w:lang w:eastAsia="ko-KR"/>
        </w:rPr>
      </w:pPr>
      <w:ins w:id="244" w:author="Li, Ki Joune" w:date="2024-04-19T18:04:00Z">
        <w:r w:rsidRPr="000C69D7">
          <w:rPr>
            <w:rStyle w:val="a4"/>
            <w:noProof/>
          </w:rPr>
          <w:fldChar w:fldCharType="begin"/>
        </w:r>
        <w:r w:rsidRPr="000C69D7">
          <w:rPr>
            <w:rStyle w:val="a4"/>
            <w:noProof/>
          </w:rPr>
          <w:instrText xml:space="preserve"> </w:instrText>
        </w:r>
        <w:r>
          <w:rPr>
            <w:noProof/>
          </w:rPr>
          <w:instrText>HYPERLINK \l "_Toc164442455"</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rPr>
          <w:t>A.3</w:t>
        </w:r>
        <w:r>
          <w:rPr>
            <w:rFonts w:asciiTheme="minorHAnsi" w:eastAsiaTheme="minorEastAsia" w:hAnsiTheme="minorHAnsi" w:cstheme="minorBidi"/>
            <w:noProof/>
            <w:kern w:val="2"/>
            <w:sz w:val="20"/>
            <w:szCs w:val="22"/>
            <w:lang w:eastAsia="ko-KR"/>
          </w:rPr>
          <w:tab/>
        </w:r>
        <w:r w:rsidRPr="000C69D7">
          <w:rPr>
            <w:rStyle w:val="a4"/>
            <w:noProof/>
            <w:lang w:eastAsia="ko-KR"/>
          </w:rPr>
          <w:t>UML Data Model</w:t>
        </w:r>
        <w:r>
          <w:rPr>
            <w:noProof/>
            <w:webHidden/>
          </w:rPr>
          <w:tab/>
        </w:r>
        <w:r>
          <w:rPr>
            <w:noProof/>
            <w:webHidden/>
          </w:rPr>
          <w:fldChar w:fldCharType="begin"/>
        </w:r>
        <w:r>
          <w:rPr>
            <w:noProof/>
            <w:webHidden/>
          </w:rPr>
          <w:instrText xml:space="preserve"> PAGEREF _Toc164442455 \h </w:instrText>
        </w:r>
        <w:r>
          <w:rPr>
            <w:noProof/>
            <w:webHidden/>
          </w:rPr>
        </w:r>
      </w:ins>
      <w:r>
        <w:rPr>
          <w:noProof/>
          <w:webHidden/>
        </w:rPr>
        <w:fldChar w:fldCharType="separate"/>
      </w:r>
      <w:ins w:id="245" w:author="Li, Ki Joune" w:date="2024-04-19T18:04:00Z">
        <w:r>
          <w:rPr>
            <w:noProof/>
            <w:webHidden/>
          </w:rPr>
          <w:t>55</w:t>
        </w:r>
        <w:r>
          <w:rPr>
            <w:noProof/>
            <w:webHidden/>
          </w:rPr>
          <w:fldChar w:fldCharType="end"/>
        </w:r>
        <w:r w:rsidRPr="000C69D7">
          <w:rPr>
            <w:rStyle w:val="a4"/>
            <w:noProof/>
          </w:rPr>
          <w:fldChar w:fldCharType="end"/>
        </w:r>
      </w:ins>
    </w:p>
    <w:p w14:paraId="771E3C5C" w14:textId="0E4F1C9A" w:rsidR="00234460" w:rsidRDefault="00234460">
      <w:pPr>
        <w:pStyle w:val="21"/>
        <w:rPr>
          <w:ins w:id="246" w:author="Li, Ki Joune" w:date="2024-04-19T18:04:00Z"/>
          <w:rFonts w:asciiTheme="minorHAnsi" w:eastAsiaTheme="minorEastAsia" w:hAnsiTheme="minorHAnsi" w:cstheme="minorBidi"/>
          <w:noProof/>
          <w:kern w:val="2"/>
          <w:sz w:val="20"/>
          <w:szCs w:val="22"/>
          <w:lang w:eastAsia="ko-KR"/>
        </w:rPr>
      </w:pPr>
      <w:ins w:id="247" w:author="Li, Ki Joune" w:date="2024-04-19T18:04:00Z">
        <w:r w:rsidRPr="000C69D7">
          <w:rPr>
            <w:rStyle w:val="a4"/>
            <w:noProof/>
          </w:rPr>
          <w:fldChar w:fldCharType="begin"/>
        </w:r>
        <w:r w:rsidRPr="000C69D7">
          <w:rPr>
            <w:rStyle w:val="a4"/>
            <w:noProof/>
          </w:rPr>
          <w:instrText xml:space="preserve"> </w:instrText>
        </w:r>
        <w:r>
          <w:rPr>
            <w:noProof/>
          </w:rPr>
          <w:instrText>HYPERLINK \l "_Toc164442456"</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rPr>
          <w:t>A.4</w:t>
        </w:r>
        <w:r>
          <w:rPr>
            <w:rFonts w:asciiTheme="minorHAnsi" w:eastAsiaTheme="minorEastAsia" w:hAnsiTheme="minorHAnsi" w:cstheme="minorBidi"/>
            <w:noProof/>
            <w:kern w:val="2"/>
            <w:sz w:val="20"/>
            <w:szCs w:val="22"/>
            <w:lang w:eastAsia="ko-KR"/>
          </w:rPr>
          <w:tab/>
        </w:r>
        <w:r w:rsidRPr="000C69D7">
          <w:rPr>
            <w:rStyle w:val="a4"/>
            <w:noProof/>
            <w:lang w:eastAsia="ko-KR"/>
          </w:rPr>
          <w:t xml:space="preserve">Class </w:t>
        </w:r>
        <w:r w:rsidRPr="000C69D7">
          <w:rPr>
            <w:rStyle w:val="a4"/>
            <w:rFonts w:ascii="Calibri" w:hAnsi="Calibri" w:cs="Calibri"/>
            <w:noProof/>
            <w:lang w:eastAsia="ko-KR"/>
          </w:rPr>
          <w:t>ThematicLayer</w:t>
        </w:r>
        <w:r>
          <w:rPr>
            <w:noProof/>
            <w:webHidden/>
          </w:rPr>
          <w:tab/>
        </w:r>
        <w:r>
          <w:rPr>
            <w:noProof/>
            <w:webHidden/>
          </w:rPr>
          <w:fldChar w:fldCharType="begin"/>
        </w:r>
        <w:r>
          <w:rPr>
            <w:noProof/>
            <w:webHidden/>
          </w:rPr>
          <w:instrText xml:space="preserve"> PAGEREF _Toc164442456 \h </w:instrText>
        </w:r>
        <w:r>
          <w:rPr>
            <w:noProof/>
            <w:webHidden/>
          </w:rPr>
        </w:r>
      </w:ins>
      <w:r>
        <w:rPr>
          <w:noProof/>
          <w:webHidden/>
        </w:rPr>
        <w:fldChar w:fldCharType="separate"/>
      </w:r>
      <w:ins w:id="248" w:author="Li, Ki Joune" w:date="2024-04-19T18:04:00Z">
        <w:r>
          <w:rPr>
            <w:noProof/>
            <w:webHidden/>
          </w:rPr>
          <w:t>55</w:t>
        </w:r>
        <w:r>
          <w:rPr>
            <w:noProof/>
            <w:webHidden/>
          </w:rPr>
          <w:fldChar w:fldCharType="end"/>
        </w:r>
        <w:r w:rsidRPr="000C69D7">
          <w:rPr>
            <w:rStyle w:val="a4"/>
            <w:noProof/>
          </w:rPr>
          <w:fldChar w:fldCharType="end"/>
        </w:r>
      </w:ins>
    </w:p>
    <w:p w14:paraId="5DFE91CD" w14:textId="272CC49D" w:rsidR="00234460" w:rsidRDefault="00234460">
      <w:pPr>
        <w:pStyle w:val="21"/>
        <w:rPr>
          <w:ins w:id="249" w:author="Li, Ki Joune" w:date="2024-04-19T18:04:00Z"/>
          <w:rFonts w:asciiTheme="minorHAnsi" w:eastAsiaTheme="minorEastAsia" w:hAnsiTheme="minorHAnsi" w:cstheme="minorBidi"/>
          <w:noProof/>
          <w:kern w:val="2"/>
          <w:sz w:val="20"/>
          <w:szCs w:val="22"/>
          <w:lang w:eastAsia="ko-KR"/>
        </w:rPr>
      </w:pPr>
      <w:ins w:id="250" w:author="Li, Ki Joune" w:date="2024-04-19T18:04:00Z">
        <w:r w:rsidRPr="000C69D7">
          <w:rPr>
            <w:rStyle w:val="a4"/>
            <w:noProof/>
          </w:rPr>
          <w:fldChar w:fldCharType="begin"/>
        </w:r>
        <w:r w:rsidRPr="000C69D7">
          <w:rPr>
            <w:rStyle w:val="a4"/>
            <w:noProof/>
          </w:rPr>
          <w:instrText xml:space="preserve"> </w:instrText>
        </w:r>
        <w:r>
          <w:rPr>
            <w:noProof/>
          </w:rPr>
          <w:instrText>HYPERLINK \l "_Toc164442457"</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rPr>
          <w:t>A.5</w:t>
        </w:r>
        <w:r>
          <w:rPr>
            <w:rFonts w:asciiTheme="minorHAnsi" w:eastAsiaTheme="minorEastAsia" w:hAnsiTheme="minorHAnsi" w:cstheme="minorBidi"/>
            <w:noProof/>
            <w:kern w:val="2"/>
            <w:sz w:val="20"/>
            <w:szCs w:val="22"/>
            <w:lang w:eastAsia="ko-KR"/>
          </w:rPr>
          <w:tab/>
        </w:r>
        <w:r w:rsidRPr="000C69D7">
          <w:rPr>
            <w:rStyle w:val="a4"/>
            <w:noProof/>
            <w:lang w:eastAsia="ko-KR"/>
          </w:rPr>
          <w:t xml:space="preserve">Class </w:t>
        </w:r>
        <w:r w:rsidRPr="000C69D7">
          <w:rPr>
            <w:rStyle w:val="a4"/>
            <w:rFonts w:ascii="Calibri" w:hAnsi="Calibri" w:cs="Calibri"/>
            <w:noProof/>
            <w:lang w:eastAsia="ko-KR"/>
          </w:rPr>
          <w:t>CellSpace</w:t>
        </w:r>
        <w:r>
          <w:rPr>
            <w:noProof/>
            <w:webHidden/>
          </w:rPr>
          <w:tab/>
        </w:r>
        <w:r>
          <w:rPr>
            <w:noProof/>
            <w:webHidden/>
          </w:rPr>
          <w:fldChar w:fldCharType="begin"/>
        </w:r>
        <w:r>
          <w:rPr>
            <w:noProof/>
            <w:webHidden/>
          </w:rPr>
          <w:instrText xml:space="preserve"> PAGEREF _Toc164442457 \h </w:instrText>
        </w:r>
        <w:r>
          <w:rPr>
            <w:noProof/>
            <w:webHidden/>
          </w:rPr>
        </w:r>
      </w:ins>
      <w:r>
        <w:rPr>
          <w:noProof/>
          <w:webHidden/>
        </w:rPr>
        <w:fldChar w:fldCharType="separate"/>
      </w:r>
      <w:ins w:id="251" w:author="Li, Ki Joune" w:date="2024-04-19T18:04:00Z">
        <w:r>
          <w:rPr>
            <w:noProof/>
            <w:webHidden/>
          </w:rPr>
          <w:t>55</w:t>
        </w:r>
        <w:r>
          <w:rPr>
            <w:noProof/>
            <w:webHidden/>
          </w:rPr>
          <w:fldChar w:fldCharType="end"/>
        </w:r>
        <w:r w:rsidRPr="000C69D7">
          <w:rPr>
            <w:rStyle w:val="a4"/>
            <w:noProof/>
          </w:rPr>
          <w:fldChar w:fldCharType="end"/>
        </w:r>
      </w:ins>
    </w:p>
    <w:p w14:paraId="0A2C5365" w14:textId="280210F8" w:rsidR="00234460" w:rsidRDefault="00234460">
      <w:pPr>
        <w:pStyle w:val="21"/>
        <w:rPr>
          <w:ins w:id="252" w:author="Li, Ki Joune" w:date="2024-04-19T18:04:00Z"/>
          <w:rFonts w:asciiTheme="minorHAnsi" w:eastAsiaTheme="minorEastAsia" w:hAnsiTheme="minorHAnsi" w:cstheme="minorBidi"/>
          <w:noProof/>
          <w:kern w:val="2"/>
          <w:sz w:val="20"/>
          <w:szCs w:val="22"/>
          <w:lang w:eastAsia="ko-KR"/>
        </w:rPr>
      </w:pPr>
      <w:ins w:id="253" w:author="Li, Ki Joune" w:date="2024-04-19T18:04:00Z">
        <w:r w:rsidRPr="000C69D7">
          <w:rPr>
            <w:rStyle w:val="a4"/>
            <w:noProof/>
          </w:rPr>
          <w:fldChar w:fldCharType="begin"/>
        </w:r>
        <w:r w:rsidRPr="000C69D7">
          <w:rPr>
            <w:rStyle w:val="a4"/>
            <w:noProof/>
          </w:rPr>
          <w:instrText xml:space="preserve"> </w:instrText>
        </w:r>
        <w:r>
          <w:rPr>
            <w:noProof/>
          </w:rPr>
          <w:instrText>HYPERLINK \l "_Toc164442458"</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rPr>
          <w:t>A.6</w:t>
        </w:r>
        <w:r>
          <w:rPr>
            <w:rFonts w:asciiTheme="minorHAnsi" w:eastAsiaTheme="minorEastAsia" w:hAnsiTheme="minorHAnsi" w:cstheme="minorBidi"/>
            <w:noProof/>
            <w:kern w:val="2"/>
            <w:sz w:val="20"/>
            <w:szCs w:val="22"/>
            <w:lang w:eastAsia="ko-KR"/>
          </w:rPr>
          <w:tab/>
        </w:r>
        <w:r w:rsidRPr="000C69D7">
          <w:rPr>
            <w:rStyle w:val="a4"/>
            <w:noProof/>
            <w:lang w:eastAsia="ko-KR"/>
          </w:rPr>
          <w:t xml:space="preserve">Class </w:t>
        </w:r>
        <w:r w:rsidRPr="000C69D7">
          <w:rPr>
            <w:rStyle w:val="a4"/>
            <w:rFonts w:ascii="Calibri" w:hAnsi="Calibri" w:cs="Calibri"/>
            <w:noProof/>
            <w:lang w:eastAsia="ko-KR"/>
          </w:rPr>
          <w:t>CellBoundary</w:t>
        </w:r>
        <w:r>
          <w:rPr>
            <w:noProof/>
            <w:webHidden/>
          </w:rPr>
          <w:tab/>
        </w:r>
        <w:r>
          <w:rPr>
            <w:noProof/>
            <w:webHidden/>
          </w:rPr>
          <w:fldChar w:fldCharType="begin"/>
        </w:r>
        <w:r>
          <w:rPr>
            <w:noProof/>
            <w:webHidden/>
          </w:rPr>
          <w:instrText xml:space="preserve"> PAGEREF _Toc164442458 \h </w:instrText>
        </w:r>
        <w:r>
          <w:rPr>
            <w:noProof/>
            <w:webHidden/>
          </w:rPr>
        </w:r>
      </w:ins>
      <w:r>
        <w:rPr>
          <w:noProof/>
          <w:webHidden/>
        </w:rPr>
        <w:fldChar w:fldCharType="separate"/>
      </w:r>
      <w:ins w:id="254" w:author="Li, Ki Joune" w:date="2024-04-19T18:04:00Z">
        <w:r>
          <w:rPr>
            <w:noProof/>
            <w:webHidden/>
          </w:rPr>
          <w:t>56</w:t>
        </w:r>
        <w:r>
          <w:rPr>
            <w:noProof/>
            <w:webHidden/>
          </w:rPr>
          <w:fldChar w:fldCharType="end"/>
        </w:r>
        <w:r w:rsidRPr="000C69D7">
          <w:rPr>
            <w:rStyle w:val="a4"/>
            <w:noProof/>
          </w:rPr>
          <w:fldChar w:fldCharType="end"/>
        </w:r>
      </w:ins>
    </w:p>
    <w:p w14:paraId="61880F13" w14:textId="0B081C11" w:rsidR="00234460" w:rsidRDefault="00234460">
      <w:pPr>
        <w:pStyle w:val="21"/>
        <w:rPr>
          <w:ins w:id="255" w:author="Li, Ki Joune" w:date="2024-04-19T18:04:00Z"/>
          <w:rFonts w:asciiTheme="minorHAnsi" w:eastAsiaTheme="minorEastAsia" w:hAnsiTheme="minorHAnsi" w:cstheme="minorBidi"/>
          <w:noProof/>
          <w:kern w:val="2"/>
          <w:sz w:val="20"/>
          <w:szCs w:val="22"/>
          <w:lang w:eastAsia="ko-KR"/>
        </w:rPr>
      </w:pPr>
      <w:ins w:id="256" w:author="Li, Ki Joune" w:date="2024-04-19T18:04:00Z">
        <w:r w:rsidRPr="000C69D7">
          <w:rPr>
            <w:rStyle w:val="a4"/>
            <w:noProof/>
          </w:rPr>
          <w:lastRenderedPageBreak/>
          <w:fldChar w:fldCharType="begin"/>
        </w:r>
        <w:r w:rsidRPr="000C69D7">
          <w:rPr>
            <w:rStyle w:val="a4"/>
            <w:noProof/>
          </w:rPr>
          <w:instrText xml:space="preserve"> </w:instrText>
        </w:r>
        <w:r>
          <w:rPr>
            <w:noProof/>
          </w:rPr>
          <w:instrText>HYPERLINK \l "_Toc164442459"</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rPr>
          <w:t>A.7</w:t>
        </w:r>
        <w:r>
          <w:rPr>
            <w:rFonts w:asciiTheme="minorHAnsi" w:eastAsiaTheme="minorEastAsia" w:hAnsiTheme="minorHAnsi" w:cstheme="minorBidi"/>
            <w:noProof/>
            <w:kern w:val="2"/>
            <w:sz w:val="20"/>
            <w:szCs w:val="22"/>
            <w:lang w:eastAsia="ko-KR"/>
          </w:rPr>
          <w:tab/>
        </w:r>
        <w:r w:rsidRPr="000C69D7">
          <w:rPr>
            <w:rStyle w:val="a4"/>
            <w:noProof/>
            <w:lang w:eastAsia="ko-KR"/>
          </w:rPr>
          <w:t xml:space="preserve">Class </w:t>
        </w:r>
        <w:r w:rsidRPr="000C69D7">
          <w:rPr>
            <w:rStyle w:val="a4"/>
            <w:rFonts w:ascii="Calibri" w:hAnsi="Calibri" w:cs="Calibri"/>
            <w:noProof/>
            <w:lang w:eastAsia="ko-KR"/>
          </w:rPr>
          <w:t>Node</w:t>
        </w:r>
        <w:r>
          <w:rPr>
            <w:noProof/>
            <w:webHidden/>
          </w:rPr>
          <w:tab/>
        </w:r>
        <w:r>
          <w:rPr>
            <w:noProof/>
            <w:webHidden/>
          </w:rPr>
          <w:fldChar w:fldCharType="begin"/>
        </w:r>
        <w:r>
          <w:rPr>
            <w:noProof/>
            <w:webHidden/>
          </w:rPr>
          <w:instrText xml:space="preserve"> PAGEREF _Toc164442459 \h </w:instrText>
        </w:r>
        <w:r>
          <w:rPr>
            <w:noProof/>
            <w:webHidden/>
          </w:rPr>
        </w:r>
      </w:ins>
      <w:r>
        <w:rPr>
          <w:noProof/>
          <w:webHidden/>
        </w:rPr>
        <w:fldChar w:fldCharType="separate"/>
      </w:r>
      <w:ins w:id="257" w:author="Li, Ki Joune" w:date="2024-04-19T18:04:00Z">
        <w:r>
          <w:rPr>
            <w:noProof/>
            <w:webHidden/>
          </w:rPr>
          <w:t>56</w:t>
        </w:r>
        <w:r>
          <w:rPr>
            <w:noProof/>
            <w:webHidden/>
          </w:rPr>
          <w:fldChar w:fldCharType="end"/>
        </w:r>
        <w:r w:rsidRPr="000C69D7">
          <w:rPr>
            <w:rStyle w:val="a4"/>
            <w:noProof/>
          </w:rPr>
          <w:fldChar w:fldCharType="end"/>
        </w:r>
      </w:ins>
    </w:p>
    <w:p w14:paraId="3BB72D62" w14:textId="3399BFC6" w:rsidR="00234460" w:rsidRDefault="00234460">
      <w:pPr>
        <w:pStyle w:val="21"/>
        <w:rPr>
          <w:ins w:id="258" w:author="Li, Ki Joune" w:date="2024-04-19T18:04:00Z"/>
          <w:rFonts w:asciiTheme="minorHAnsi" w:eastAsiaTheme="minorEastAsia" w:hAnsiTheme="minorHAnsi" w:cstheme="minorBidi"/>
          <w:noProof/>
          <w:kern w:val="2"/>
          <w:sz w:val="20"/>
          <w:szCs w:val="22"/>
          <w:lang w:eastAsia="ko-KR"/>
        </w:rPr>
      </w:pPr>
      <w:ins w:id="259" w:author="Li, Ki Joune" w:date="2024-04-19T18:04:00Z">
        <w:r w:rsidRPr="000C69D7">
          <w:rPr>
            <w:rStyle w:val="a4"/>
            <w:noProof/>
          </w:rPr>
          <w:fldChar w:fldCharType="begin"/>
        </w:r>
        <w:r w:rsidRPr="000C69D7">
          <w:rPr>
            <w:rStyle w:val="a4"/>
            <w:noProof/>
          </w:rPr>
          <w:instrText xml:space="preserve"> </w:instrText>
        </w:r>
        <w:r>
          <w:rPr>
            <w:noProof/>
          </w:rPr>
          <w:instrText>HYPERLINK \l "_Toc164442460"</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rPr>
          <w:t>A.8</w:t>
        </w:r>
        <w:r>
          <w:rPr>
            <w:rFonts w:asciiTheme="minorHAnsi" w:eastAsiaTheme="minorEastAsia" w:hAnsiTheme="minorHAnsi" w:cstheme="minorBidi"/>
            <w:noProof/>
            <w:kern w:val="2"/>
            <w:sz w:val="20"/>
            <w:szCs w:val="22"/>
            <w:lang w:eastAsia="ko-KR"/>
          </w:rPr>
          <w:tab/>
        </w:r>
        <w:r w:rsidRPr="000C69D7">
          <w:rPr>
            <w:rStyle w:val="a4"/>
            <w:noProof/>
            <w:lang w:eastAsia="ko-KR"/>
          </w:rPr>
          <w:t xml:space="preserve">Class </w:t>
        </w:r>
        <w:r w:rsidRPr="000C69D7">
          <w:rPr>
            <w:rStyle w:val="a4"/>
            <w:rFonts w:ascii="Calibri" w:hAnsi="Calibri" w:cs="Calibri"/>
            <w:noProof/>
            <w:lang w:eastAsia="ko-KR"/>
          </w:rPr>
          <w:t>Edge</w:t>
        </w:r>
        <w:r>
          <w:rPr>
            <w:noProof/>
            <w:webHidden/>
          </w:rPr>
          <w:tab/>
        </w:r>
        <w:r>
          <w:rPr>
            <w:noProof/>
            <w:webHidden/>
          </w:rPr>
          <w:fldChar w:fldCharType="begin"/>
        </w:r>
        <w:r>
          <w:rPr>
            <w:noProof/>
            <w:webHidden/>
          </w:rPr>
          <w:instrText xml:space="preserve"> PAGEREF _Toc164442460 \h </w:instrText>
        </w:r>
        <w:r>
          <w:rPr>
            <w:noProof/>
            <w:webHidden/>
          </w:rPr>
        </w:r>
      </w:ins>
      <w:r>
        <w:rPr>
          <w:noProof/>
          <w:webHidden/>
        </w:rPr>
        <w:fldChar w:fldCharType="separate"/>
      </w:r>
      <w:ins w:id="260" w:author="Li, Ki Joune" w:date="2024-04-19T18:04:00Z">
        <w:r>
          <w:rPr>
            <w:noProof/>
            <w:webHidden/>
          </w:rPr>
          <w:t>56</w:t>
        </w:r>
        <w:r>
          <w:rPr>
            <w:noProof/>
            <w:webHidden/>
          </w:rPr>
          <w:fldChar w:fldCharType="end"/>
        </w:r>
        <w:r w:rsidRPr="000C69D7">
          <w:rPr>
            <w:rStyle w:val="a4"/>
            <w:noProof/>
          </w:rPr>
          <w:fldChar w:fldCharType="end"/>
        </w:r>
      </w:ins>
    </w:p>
    <w:p w14:paraId="7D54EE80" w14:textId="171AF802" w:rsidR="00234460" w:rsidRDefault="00234460">
      <w:pPr>
        <w:pStyle w:val="21"/>
        <w:rPr>
          <w:ins w:id="261" w:author="Li, Ki Joune" w:date="2024-04-19T18:04:00Z"/>
          <w:rFonts w:asciiTheme="minorHAnsi" w:eastAsiaTheme="minorEastAsia" w:hAnsiTheme="minorHAnsi" w:cstheme="minorBidi"/>
          <w:noProof/>
          <w:kern w:val="2"/>
          <w:sz w:val="20"/>
          <w:szCs w:val="22"/>
          <w:lang w:eastAsia="ko-KR"/>
        </w:rPr>
      </w:pPr>
      <w:ins w:id="262" w:author="Li, Ki Joune" w:date="2024-04-19T18:04:00Z">
        <w:r w:rsidRPr="000C69D7">
          <w:rPr>
            <w:rStyle w:val="a4"/>
            <w:noProof/>
          </w:rPr>
          <w:fldChar w:fldCharType="begin"/>
        </w:r>
        <w:r w:rsidRPr="000C69D7">
          <w:rPr>
            <w:rStyle w:val="a4"/>
            <w:noProof/>
          </w:rPr>
          <w:instrText xml:space="preserve"> </w:instrText>
        </w:r>
        <w:r>
          <w:rPr>
            <w:noProof/>
          </w:rPr>
          <w:instrText>HYPERLINK \l "_Toc164442461"</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rPr>
          <w:t>A.9</w:t>
        </w:r>
        <w:r>
          <w:rPr>
            <w:rFonts w:asciiTheme="minorHAnsi" w:eastAsiaTheme="minorEastAsia" w:hAnsiTheme="minorHAnsi" w:cstheme="minorBidi"/>
            <w:noProof/>
            <w:kern w:val="2"/>
            <w:sz w:val="20"/>
            <w:szCs w:val="22"/>
            <w:lang w:eastAsia="ko-KR"/>
          </w:rPr>
          <w:tab/>
        </w:r>
        <w:r w:rsidRPr="000C69D7">
          <w:rPr>
            <w:rStyle w:val="a4"/>
            <w:noProof/>
            <w:lang w:eastAsia="ko-KR"/>
          </w:rPr>
          <w:t xml:space="preserve">Class </w:t>
        </w:r>
        <w:r w:rsidRPr="000C69D7">
          <w:rPr>
            <w:rStyle w:val="a4"/>
            <w:rFonts w:ascii="Calibri" w:hAnsi="Calibri" w:cs="Calibri"/>
            <w:noProof/>
            <w:lang w:eastAsia="ko-KR"/>
          </w:rPr>
          <w:t>InterLayerConnection</w:t>
        </w:r>
        <w:r>
          <w:rPr>
            <w:noProof/>
            <w:webHidden/>
          </w:rPr>
          <w:tab/>
        </w:r>
        <w:r>
          <w:rPr>
            <w:noProof/>
            <w:webHidden/>
          </w:rPr>
          <w:fldChar w:fldCharType="begin"/>
        </w:r>
        <w:r>
          <w:rPr>
            <w:noProof/>
            <w:webHidden/>
          </w:rPr>
          <w:instrText xml:space="preserve"> PAGEREF _Toc164442461 \h </w:instrText>
        </w:r>
        <w:r>
          <w:rPr>
            <w:noProof/>
            <w:webHidden/>
          </w:rPr>
        </w:r>
      </w:ins>
      <w:r>
        <w:rPr>
          <w:noProof/>
          <w:webHidden/>
        </w:rPr>
        <w:fldChar w:fldCharType="separate"/>
      </w:r>
      <w:ins w:id="263" w:author="Li, Ki Joune" w:date="2024-04-19T18:04:00Z">
        <w:r>
          <w:rPr>
            <w:noProof/>
            <w:webHidden/>
          </w:rPr>
          <w:t>56</w:t>
        </w:r>
        <w:r>
          <w:rPr>
            <w:noProof/>
            <w:webHidden/>
          </w:rPr>
          <w:fldChar w:fldCharType="end"/>
        </w:r>
        <w:r w:rsidRPr="000C69D7">
          <w:rPr>
            <w:rStyle w:val="a4"/>
            <w:noProof/>
          </w:rPr>
          <w:fldChar w:fldCharType="end"/>
        </w:r>
      </w:ins>
    </w:p>
    <w:p w14:paraId="3E4EA5E7" w14:textId="3BAF8A18" w:rsidR="00234460" w:rsidRDefault="00234460">
      <w:pPr>
        <w:pStyle w:val="21"/>
        <w:rPr>
          <w:ins w:id="264" w:author="Li, Ki Joune" w:date="2024-04-19T18:04:00Z"/>
          <w:rFonts w:asciiTheme="minorHAnsi" w:eastAsiaTheme="minorEastAsia" w:hAnsiTheme="minorHAnsi" w:cstheme="minorBidi"/>
          <w:noProof/>
          <w:kern w:val="2"/>
          <w:sz w:val="20"/>
          <w:szCs w:val="22"/>
          <w:lang w:eastAsia="ko-KR"/>
        </w:rPr>
      </w:pPr>
      <w:ins w:id="265" w:author="Li, Ki Joune" w:date="2024-04-19T18:04:00Z">
        <w:r w:rsidRPr="000C69D7">
          <w:rPr>
            <w:rStyle w:val="a4"/>
            <w:noProof/>
          </w:rPr>
          <w:fldChar w:fldCharType="begin"/>
        </w:r>
        <w:r w:rsidRPr="000C69D7">
          <w:rPr>
            <w:rStyle w:val="a4"/>
            <w:noProof/>
          </w:rPr>
          <w:instrText xml:space="preserve"> </w:instrText>
        </w:r>
        <w:r>
          <w:rPr>
            <w:noProof/>
          </w:rPr>
          <w:instrText>HYPERLINK \l "_Toc164442462"</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rPr>
          <w:t>A.10</w:t>
        </w:r>
        <w:r>
          <w:rPr>
            <w:rFonts w:asciiTheme="minorHAnsi" w:eastAsiaTheme="minorEastAsia" w:hAnsiTheme="minorHAnsi" w:cstheme="minorBidi"/>
            <w:noProof/>
            <w:kern w:val="2"/>
            <w:sz w:val="20"/>
            <w:szCs w:val="22"/>
            <w:lang w:eastAsia="ko-KR"/>
          </w:rPr>
          <w:tab/>
        </w:r>
        <w:r w:rsidRPr="000C69D7">
          <w:rPr>
            <w:rStyle w:val="a4"/>
            <w:noProof/>
            <w:lang w:eastAsia="ko-KR"/>
          </w:rPr>
          <w:t xml:space="preserve">Class </w:t>
        </w:r>
        <w:r w:rsidRPr="000C69D7">
          <w:rPr>
            <w:rStyle w:val="a4"/>
            <w:rFonts w:ascii="Calibri" w:hAnsi="Calibri" w:cs="Calibri"/>
            <w:noProof/>
            <w:lang w:eastAsia="ko-KR"/>
          </w:rPr>
          <w:t>ObjectSpace</w:t>
        </w:r>
        <w:r>
          <w:rPr>
            <w:noProof/>
            <w:webHidden/>
          </w:rPr>
          <w:tab/>
        </w:r>
        <w:r>
          <w:rPr>
            <w:noProof/>
            <w:webHidden/>
          </w:rPr>
          <w:fldChar w:fldCharType="begin"/>
        </w:r>
        <w:r>
          <w:rPr>
            <w:noProof/>
            <w:webHidden/>
          </w:rPr>
          <w:instrText xml:space="preserve"> PAGEREF _Toc164442462 \h </w:instrText>
        </w:r>
        <w:r>
          <w:rPr>
            <w:noProof/>
            <w:webHidden/>
          </w:rPr>
        </w:r>
      </w:ins>
      <w:r>
        <w:rPr>
          <w:noProof/>
          <w:webHidden/>
        </w:rPr>
        <w:fldChar w:fldCharType="separate"/>
      </w:r>
      <w:ins w:id="266" w:author="Li, Ki Joune" w:date="2024-04-19T18:04:00Z">
        <w:r>
          <w:rPr>
            <w:noProof/>
            <w:webHidden/>
          </w:rPr>
          <w:t>56</w:t>
        </w:r>
        <w:r>
          <w:rPr>
            <w:noProof/>
            <w:webHidden/>
          </w:rPr>
          <w:fldChar w:fldCharType="end"/>
        </w:r>
        <w:r w:rsidRPr="000C69D7">
          <w:rPr>
            <w:rStyle w:val="a4"/>
            <w:noProof/>
          </w:rPr>
          <w:fldChar w:fldCharType="end"/>
        </w:r>
      </w:ins>
    </w:p>
    <w:p w14:paraId="6A3F5D11" w14:textId="7E37A5F5" w:rsidR="00234460" w:rsidRDefault="00234460">
      <w:pPr>
        <w:pStyle w:val="21"/>
        <w:rPr>
          <w:ins w:id="267" w:author="Li, Ki Joune" w:date="2024-04-19T18:04:00Z"/>
          <w:rFonts w:asciiTheme="minorHAnsi" w:eastAsiaTheme="minorEastAsia" w:hAnsiTheme="minorHAnsi" w:cstheme="minorBidi"/>
          <w:noProof/>
          <w:kern w:val="2"/>
          <w:sz w:val="20"/>
          <w:szCs w:val="22"/>
          <w:lang w:eastAsia="ko-KR"/>
        </w:rPr>
      </w:pPr>
      <w:ins w:id="268" w:author="Li, Ki Joune" w:date="2024-04-19T18:04:00Z">
        <w:r w:rsidRPr="000C69D7">
          <w:rPr>
            <w:rStyle w:val="a4"/>
            <w:noProof/>
          </w:rPr>
          <w:fldChar w:fldCharType="begin"/>
        </w:r>
        <w:r w:rsidRPr="000C69D7">
          <w:rPr>
            <w:rStyle w:val="a4"/>
            <w:noProof/>
          </w:rPr>
          <w:instrText xml:space="preserve"> </w:instrText>
        </w:r>
        <w:r>
          <w:rPr>
            <w:noProof/>
          </w:rPr>
          <w:instrText>HYPERLINK \l "_Toc164442464"</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lang w:eastAsia="ko-KR"/>
          </w:rPr>
          <w:t>A.11</w:t>
        </w:r>
        <w:r>
          <w:rPr>
            <w:rFonts w:asciiTheme="minorHAnsi" w:eastAsiaTheme="minorEastAsia" w:hAnsiTheme="minorHAnsi" w:cstheme="minorBidi"/>
            <w:noProof/>
            <w:kern w:val="2"/>
            <w:sz w:val="20"/>
            <w:szCs w:val="22"/>
            <w:lang w:eastAsia="ko-KR"/>
          </w:rPr>
          <w:tab/>
        </w:r>
        <w:r w:rsidRPr="000C69D7">
          <w:rPr>
            <w:rStyle w:val="a4"/>
            <w:noProof/>
            <w:lang w:eastAsia="ko-KR"/>
          </w:rPr>
          <w:t xml:space="preserve">Class </w:t>
        </w:r>
        <w:r w:rsidRPr="000C69D7">
          <w:rPr>
            <w:rStyle w:val="a4"/>
            <w:rFonts w:ascii="Calibri" w:hAnsi="Calibri" w:cs="Calibri"/>
            <w:noProof/>
            <w:lang w:eastAsia="ko-KR"/>
          </w:rPr>
          <w:t>Route</w:t>
        </w:r>
        <w:r>
          <w:rPr>
            <w:noProof/>
            <w:webHidden/>
          </w:rPr>
          <w:tab/>
        </w:r>
        <w:r>
          <w:rPr>
            <w:noProof/>
            <w:webHidden/>
          </w:rPr>
          <w:fldChar w:fldCharType="begin"/>
        </w:r>
        <w:r>
          <w:rPr>
            <w:noProof/>
            <w:webHidden/>
          </w:rPr>
          <w:instrText xml:space="preserve"> PAGEREF _Toc164442464 \h </w:instrText>
        </w:r>
        <w:r>
          <w:rPr>
            <w:noProof/>
            <w:webHidden/>
          </w:rPr>
        </w:r>
      </w:ins>
      <w:r>
        <w:rPr>
          <w:noProof/>
          <w:webHidden/>
        </w:rPr>
        <w:fldChar w:fldCharType="separate"/>
      </w:r>
      <w:ins w:id="269" w:author="Li, Ki Joune" w:date="2024-04-19T18:04:00Z">
        <w:r>
          <w:rPr>
            <w:noProof/>
            <w:webHidden/>
          </w:rPr>
          <w:t>57</w:t>
        </w:r>
        <w:r>
          <w:rPr>
            <w:noProof/>
            <w:webHidden/>
          </w:rPr>
          <w:fldChar w:fldCharType="end"/>
        </w:r>
        <w:r w:rsidRPr="000C69D7">
          <w:rPr>
            <w:rStyle w:val="a4"/>
            <w:noProof/>
          </w:rPr>
          <w:fldChar w:fldCharType="end"/>
        </w:r>
      </w:ins>
    </w:p>
    <w:p w14:paraId="1BE24053" w14:textId="6C405C5D" w:rsidR="00234460" w:rsidRDefault="00234460">
      <w:pPr>
        <w:pStyle w:val="21"/>
        <w:rPr>
          <w:ins w:id="270" w:author="Li, Ki Joune" w:date="2024-04-19T18:04:00Z"/>
          <w:rFonts w:asciiTheme="minorHAnsi" w:eastAsiaTheme="minorEastAsia" w:hAnsiTheme="minorHAnsi" w:cstheme="minorBidi"/>
          <w:noProof/>
          <w:kern w:val="2"/>
          <w:sz w:val="20"/>
          <w:szCs w:val="22"/>
          <w:lang w:eastAsia="ko-KR"/>
        </w:rPr>
      </w:pPr>
      <w:ins w:id="271" w:author="Li, Ki Joune" w:date="2024-04-19T18:04:00Z">
        <w:r w:rsidRPr="000C69D7">
          <w:rPr>
            <w:rStyle w:val="a4"/>
            <w:noProof/>
          </w:rPr>
          <w:fldChar w:fldCharType="begin"/>
        </w:r>
        <w:r w:rsidRPr="000C69D7">
          <w:rPr>
            <w:rStyle w:val="a4"/>
            <w:noProof/>
          </w:rPr>
          <w:instrText xml:space="preserve"> </w:instrText>
        </w:r>
        <w:r>
          <w:rPr>
            <w:noProof/>
          </w:rPr>
          <w:instrText>HYPERLINK \l "_Toc164442465"</w:instrText>
        </w:r>
        <w:r w:rsidRPr="000C69D7">
          <w:rPr>
            <w:rStyle w:val="a4"/>
            <w:noProof/>
          </w:rPr>
          <w:instrText xml:space="preserve"> </w:instrText>
        </w:r>
        <w:r w:rsidRPr="000C69D7">
          <w:rPr>
            <w:rStyle w:val="a4"/>
            <w:noProof/>
          </w:rPr>
        </w:r>
        <w:r w:rsidRPr="000C69D7">
          <w:rPr>
            <w:rStyle w:val="a4"/>
            <w:noProof/>
          </w:rPr>
          <w:fldChar w:fldCharType="separate"/>
        </w:r>
        <w:r w:rsidRPr="000C69D7">
          <w:rPr>
            <w:rStyle w:val="a4"/>
            <w:noProof/>
          </w:rPr>
          <w:t>B</w:t>
        </w:r>
        <w:r>
          <w:rPr>
            <w:rFonts w:asciiTheme="minorHAnsi" w:eastAsiaTheme="minorEastAsia" w:hAnsiTheme="minorHAnsi" w:cstheme="minorBidi"/>
            <w:noProof/>
            <w:kern w:val="2"/>
            <w:sz w:val="20"/>
            <w:szCs w:val="22"/>
            <w:lang w:eastAsia="ko-KR"/>
          </w:rPr>
          <w:tab/>
        </w:r>
        <w:r w:rsidRPr="000C69D7">
          <w:rPr>
            <w:rStyle w:val="a4"/>
            <w:noProof/>
            <w:lang w:eastAsia="ko-KR"/>
          </w:rPr>
          <w:t xml:space="preserve">Annex B </w:t>
        </w:r>
        <w:r w:rsidRPr="000C69D7">
          <w:rPr>
            <w:rStyle w:val="a4"/>
            <w:noProof/>
          </w:rPr>
          <w:t>Bibliography</w:t>
        </w:r>
        <w:r>
          <w:rPr>
            <w:noProof/>
            <w:webHidden/>
          </w:rPr>
          <w:tab/>
        </w:r>
        <w:r>
          <w:rPr>
            <w:noProof/>
            <w:webHidden/>
          </w:rPr>
          <w:fldChar w:fldCharType="begin"/>
        </w:r>
        <w:r>
          <w:rPr>
            <w:noProof/>
            <w:webHidden/>
          </w:rPr>
          <w:instrText xml:space="preserve"> PAGEREF _Toc164442465 \h </w:instrText>
        </w:r>
        <w:r>
          <w:rPr>
            <w:noProof/>
            <w:webHidden/>
          </w:rPr>
        </w:r>
      </w:ins>
      <w:r>
        <w:rPr>
          <w:noProof/>
          <w:webHidden/>
        </w:rPr>
        <w:fldChar w:fldCharType="separate"/>
      </w:r>
      <w:ins w:id="272" w:author="Li, Ki Joune" w:date="2024-04-19T18:04:00Z">
        <w:r>
          <w:rPr>
            <w:noProof/>
            <w:webHidden/>
          </w:rPr>
          <w:t>58</w:t>
        </w:r>
        <w:r>
          <w:rPr>
            <w:noProof/>
            <w:webHidden/>
          </w:rPr>
          <w:fldChar w:fldCharType="end"/>
        </w:r>
        <w:r w:rsidRPr="000C69D7">
          <w:rPr>
            <w:rStyle w:val="a4"/>
            <w:noProof/>
          </w:rPr>
          <w:fldChar w:fldCharType="end"/>
        </w:r>
      </w:ins>
    </w:p>
    <w:p w14:paraId="66AC11FC" w14:textId="2B94D538" w:rsidR="00027A80" w:rsidRPr="00826850" w:rsidRDefault="0026708D" w:rsidP="00275AE8">
      <w:pPr>
        <w:pStyle w:val="ANNEX0"/>
        <w:jc w:val="left"/>
      </w:pPr>
      <w:r>
        <w:lastRenderedPageBreak/>
        <w:fldChar w:fldCharType="end"/>
      </w:r>
      <w:bookmarkEnd w:id="6"/>
      <w:r w:rsidR="00027A80" w:rsidRPr="00826850">
        <w:t>I.  ABSTRACT</w:t>
      </w:r>
    </w:p>
    <w:p w14:paraId="723AF026" w14:textId="35F07345" w:rsidR="00027A80" w:rsidRPr="00826850" w:rsidRDefault="00027A80">
      <w:pPr>
        <w:jc w:val="both"/>
        <w:pPrChange w:id="273" w:author="Li, Ki Joune" w:date="2024-04-19T13:09:00Z">
          <w:pPr/>
        </w:pPrChange>
      </w:pPr>
      <w:r w:rsidRPr="00826850">
        <w:t>Th</w:t>
      </w:r>
      <w:r w:rsidR="006177E8">
        <w:t>e</w:t>
      </w:r>
      <w:r w:rsidRPr="00826850">
        <w:t xml:space="preserve"> </w:t>
      </w:r>
      <w:r w:rsidR="006177E8" w:rsidRPr="006177E8">
        <w:t>OGC IndoorGML Part I – Conceptual Model</w:t>
      </w:r>
      <w:r w:rsidR="006177E8">
        <w:t xml:space="preserve"> Standard </w:t>
      </w:r>
      <w:r w:rsidR="00B94A5D">
        <w:t xml:space="preserve">(this Standard) </w:t>
      </w:r>
      <w:r w:rsidRPr="00826850">
        <w:t xml:space="preserve">specifies an </w:t>
      </w:r>
      <w:r w:rsidR="006177E8">
        <w:t>UML</w:t>
      </w:r>
      <w:r w:rsidRPr="00826850">
        <w:t xml:space="preserve"> model for indoor information</w:t>
      </w:r>
      <w:r w:rsidR="006177E8">
        <w:t>.</w:t>
      </w:r>
      <w:r w:rsidRPr="00826850">
        <w:t xml:space="preserve"> </w:t>
      </w:r>
      <w:r w:rsidR="006177E8">
        <w:t xml:space="preserve">Part 2 of the standard specifies </w:t>
      </w:r>
      <w:r w:rsidRPr="00826850">
        <w:t xml:space="preserve">technical implementation schemas in GML, SQL and JSON. While there are several 3D building modelling standards such as CityGML, </w:t>
      </w:r>
      <w:commentRangeStart w:id="274"/>
      <w:commentRangeStart w:id="275"/>
      <w:del w:id="276" w:author="Li, Ki Joune" w:date="2024-03-26T09:48:00Z">
        <w:r w:rsidRPr="00826850" w:rsidDel="003A38A0">
          <w:delText xml:space="preserve">KML, </w:delText>
        </w:r>
      </w:del>
      <w:r w:rsidRPr="00826850">
        <w:t xml:space="preserve">IFC, </w:t>
      </w:r>
      <w:del w:id="277" w:author="Li, Ki Joune" w:date="2024-03-26T09:48:00Z">
        <w:r w:rsidRPr="00826850" w:rsidDel="003A38A0">
          <w:delText xml:space="preserve">LADM </w:delText>
        </w:r>
      </w:del>
      <w:commentRangeEnd w:id="274"/>
      <w:r w:rsidR="006177E8">
        <w:rPr>
          <w:rStyle w:val="aff6"/>
          <w:rFonts w:eastAsia="맑은 고딕"/>
          <w:lang w:val="en-GB"/>
        </w:rPr>
        <w:commentReference w:id="274"/>
      </w:r>
      <w:commentRangeEnd w:id="275"/>
      <w:r w:rsidR="006C3AE7">
        <w:rPr>
          <w:rStyle w:val="aff6"/>
          <w:rFonts w:eastAsia="맑은 고딕"/>
          <w:lang w:val="en-GB"/>
        </w:rPr>
        <w:commentReference w:id="275"/>
      </w:r>
      <w:r w:rsidRPr="00826850">
        <w:t xml:space="preserve">and IMDF </w:t>
      </w:r>
      <w:r w:rsidR="006177E8">
        <w:t>that</w:t>
      </w:r>
      <w:r w:rsidR="006177E8" w:rsidRPr="00826850">
        <w:t xml:space="preserve"> </w:t>
      </w:r>
      <w:r w:rsidRPr="00826850">
        <w:t xml:space="preserve">deal with interiors of buildings from geometric, cartographic, and semantic viewpoints, IndoorGML focuses on modeling indoor spaces and their </w:t>
      </w:r>
      <w:r w:rsidR="006177E8">
        <w:rPr>
          <w:rStyle w:val="aff6"/>
          <w:rFonts w:eastAsia="맑은 고딕"/>
          <w:lang w:val="en-GB"/>
        </w:rPr>
        <w:commentReference w:id="278"/>
      </w:r>
      <w:r w:rsidR="006177E8" w:rsidRPr="00826850">
        <w:t>neighborhood</w:t>
      </w:r>
      <w:r w:rsidRPr="00826850">
        <w:t xml:space="preserve"> relationships to support indoor location-based services. </w:t>
      </w:r>
      <w:commentRangeStart w:id="279"/>
      <w:commentRangeStart w:id="280"/>
      <w:r w:rsidRPr="00826850">
        <w:t>This version of IndoorGML addresses spaces and networks for indoor navigation.</w:t>
      </w:r>
      <w:commentRangeEnd w:id="279"/>
      <w:r w:rsidR="006177E8">
        <w:rPr>
          <w:rStyle w:val="aff6"/>
          <w:rFonts w:eastAsia="맑은 고딕"/>
          <w:lang w:val="en-GB"/>
        </w:rPr>
        <w:commentReference w:id="279"/>
      </w:r>
      <w:commentRangeEnd w:id="280"/>
      <w:r w:rsidR="003A38A0">
        <w:rPr>
          <w:rStyle w:val="aff6"/>
          <w:rFonts w:eastAsia="맑은 고딕"/>
          <w:lang w:val="en-GB"/>
        </w:rPr>
        <w:commentReference w:id="280"/>
      </w:r>
    </w:p>
    <w:p w14:paraId="5A1BC875" w14:textId="77777777" w:rsidR="00027A80" w:rsidRPr="00826850" w:rsidRDefault="00027A80" w:rsidP="00027A80">
      <w:pPr>
        <w:pStyle w:val="1"/>
        <w:numPr>
          <w:ilvl w:val="0"/>
          <w:numId w:val="0"/>
        </w:numPr>
        <w:ind w:left="432" w:hanging="432"/>
      </w:pPr>
      <w:bookmarkStart w:id="281" w:name="_Toc164442377"/>
      <w:r w:rsidRPr="00826850">
        <w:t>II.  KEYWORDS</w:t>
      </w:r>
      <w:bookmarkEnd w:id="281"/>
    </w:p>
    <w:p w14:paraId="76E604A5" w14:textId="77777777" w:rsidR="00027A80" w:rsidRPr="00826850" w:rsidRDefault="00027A80" w:rsidP="00027A80">
      <w:pPr>
        <w:rPr>
          <w:b/>
        </w:rPr>
      </w:pPr>
      <w:r w:rsidRPr="00826850">
        <w:t>The following keywords are to be used by search engines and document catalogues.</w:t>
      </w:r>
    </w:p>
    <w:p w14:paraId="714D2D77" w14:textId="77777777" w:rsidR="00027A80" w:rsidRPr="00826850" w:rsidRDefault="00027A80" w:rsidP="00027A80">
      <w:r w:rsidRPr="00826850">
        <w:t>ogcdoc, ogc documents, indoor, navigation, indoorgml, gml, sql, json</w:t>
      </w:r>
    </w:p>
    <w:p w14:paraId="38D6346E" w14:textId="77777777" w:rsidR="00027A80" w:rsidRPr="00826850" w:rsidRDefault="00027A80" w:rsidP="00027A80">
      <w:pPr>
        <w:pStyle w:val="1"/>
        <w:numPr>
          <w:ilvl w:val="0"/>
          <w:numId w:val="0"/>
        </w:numPr>
        <w:ind w:left="432" w:hanging="432"/>
      </w:pPr>
      <w:bookmarkStart w:id="282" w:name="_Toc164442378"/>
      <w:r w:rsidRPr="00826850">
        <w:t>III.  PREFACE</w:t>
      </w:r>
      <w:bookmarkEnd w:id="282"/>
    </w:p>
    <w:p w14:paraId="0CA61FBA" w14:textId="7C245A56" w:rsidR="00027A80" w:rsidRPr="00826850" w:rsidRDefault="00027A80">
      <w:pPr>
        <w:jc w:val="both"/>
        <w:rPr>
          <w:b/>
        </w:rPr>
        <w:pPrChange w:id="283" w:author="Li, Ki Joune" w:date="2024-04-19T13:09:00Z">
          <w:pPr/>
        </w:pPrChange>
      </w:pPr>
      <w:r w:rsidRPr="00826850">
        <w:t xml:space="preserve">The goal of </w:t>
      </w:r>
      <w:r w:rsidR="00210D21">
        <w:t xml:space="preserve">the OGC </w:t>
      </w:r>
      <w:r w:rsidRPr="00826850">
        <w:t>IndoorGML</w:t>
      </w:r>
      <w:r w:rsidR="00210D21">
        <w:t xml:space="preserve"> Standard</w:t>
      </w:r>
      <w:r w:rsidRPr="00826850">
        <w:t xml:space="preserve"> is to represent and </w:t>
      </w:r>
      <w:r w:rsidR="006177E8">
        <w:t>support interoperable</w:t>
      </w:r>
      <w:r w:rsidRPr="00826850">
        <w:t xml:space="preserve"> exchange of geoinformation that is required to build and operate systems that rely on spaces and topological relationships between them such as path computation, sensor coverage, property accessibility, etc. Several standards such as CityGML (OGC, 2012</w:t>
      </w:r>
      <w:commentRangeStart w:id="284"/>
      <w:r w:rsidRPr="00826850">
        <w:t xml:space="preserve">), </w:t>
      </w:r>
      <w:del w:id="285" w:author="Li, Ki Joune" w:date="2024-03-26T09:49:00Z">
        <w:r w:rsidRPr="00826850" w:rsidDel="003A38A0">
          <w:delText xml:space="preserve">KML (OGC, 2015), LADM (ISO, 2012) </w:delText>
        </w:r>
        <w:commentRangeEnd w:id="284"/>
        <w:r w:rsidR="00210D21" w:rsidDel="003A38A0">
          <w:rPr>
            <w:rStyle w:val="aff6"/>
            <w:rFonts w:eastAsia="맑은 고딕"/>
            <w:lang w:val="en-GB"/>
          </w:rPr>
          <w:commentReference w:id="284"/>
        </w:r>
      </w:del>
      <w:r w:rsidRPr="00826850">
        <w:t>and IFC (ISO,2018) have been published to describe 3D geometry and semantics of building features</w:t>
      </w:r>
      <w:r w:rsidR="00210D21">
        <w:t>. However,</w:t>
      </w:r>
      <w:r w:rsidRPr="00826850">
        <w:t xml:space="preserve"> </w:t>
      </w:r>
      <w:r w:rsidR="00210D21">
        <w:t>these Standards</w:t>
      </w:r>
      <w:r w:rsidRPr="00826850">
        <w:t xml:space="preserve"> are not readily appropriate to derive spaces and their topological relationships. The </w:t>
      </w:r>
      <w:r w:rsidR="00210D21">
        <w:t>OGC</w:t>
      </w:r>
      <w:r w:rsidRPr="00826850">
        <w:t xml:space="preserve"> IMDF </w:t>
      </w:r>
      <w:r w:rsidR="00210D21">
        <w:t xml:space="preserve">Community Standard </w:t>
      </w:r>
      <w:r w:rsidRPr="00826850">
        <w:t>(OGC, 2021) provide</w:t>
      </w:r>
      <w:r w:rsidR="00210D21">
        <w:t>s</w:t>
      </w:r>
      <w:r w:rsidRPr="00826850">
        <w:t xml:space="preserve"> a comprehensive model to compute path</w:t>
      </w:r>
      <w:r w:rsidR="00210D21">
        <w:t>(s)</w:t>
      </w:r>
      <w:r w:rsidRPr="00826850">
        <w:t xml:space="preserve"> between features located on a map, but the derived network is application specific. Th</w:t>
      </w:r>
      <w:r w:rsidR="00210D21">
        <w:t xml:space="preserve">e IndoorGML </w:t>
      </w:r>
      <w:r w:rsidRPr="00826850">
        <w:t xml:space="preserve"> </w:t>
      </w:r>
      <w:r w:rsidR="00210D21">
        <w:t>S</w:t>
      </w:r>
      <w:r w:rsidRPr="00826850">
        <w:t>tandard aims to provide</w:t>
      </w:r>
      <w:r w:rsidR="00210D21">
        <w:t xml:space="preserve"> a</w:t>
      </w:r>
      <w:r w:rsidRPr="00826850">
        <w:t xml:space="preserve"> unified, standardi</w:t>
      </w:r>
      <w:r w:rsidR="00210D21">
        <w:t>z</w:t>
      </w:r>
      <w:r w:rsidRPr="00826850">
        <w:t>ed and flexible approach for indoor spatial information required for space-graph based applications such as indoor navigation.</w:t>
      </w:r>
    </w:p>
    <w:p w14:paraId="5C1BEC26" w14:textId="486B1F2E" w:rsidR="00027A80" w:rsidRPr="00826850" w:rsidRDefault="00210D21">
      <w:pPr>
        <w:jc w:val="both"/>
        <w:pPrChange w:id="286" w:author="Li, Ki Joune" w:date="2024-04-19T13:09:00Z">
          <w:pPr/>
        </w:pPrChange>
      </w:pPr>
      <w:r>
        <w:t>Version 2.0 of</w:t>
      </w:r>
      <w:r w:rsidR="00027A80" w:rsidRPr="00826850">
        <w:t xml:space="preserve"> the </w:t>
      </w:r>
      <w:r>
        <w:t>IndoorGML Part 1 - Conceptual Model S</w:t>
      </w:r>
      <w:r w:rsidR="00027A80" w:rsidRPr="00826850">
        <w:t>tandard consists of two components: 1) a core data model to describe topological connectivity and different contexts of indoor space, and 2) a data model for navigation in indoor space.</w:t>
      </w:r>
    </w:p>
    <w:p w14:paraId="363F55E2" w14:textId="4E240AB8" w:rsidR="00027A80" w:rsidRPr="00826850" w:rsidRDefault="00027A80">
      <w:pPr>
        <w:jc w:val="both"/>
        <w:pPrChange w:id="287" w:author="Li, Ki Joune" w:date="2024-04-19T13:10:00Z">
          <w:pPr/>
        </w:pPrChange>
      </w:pPr>
      <w:r w:rsidRPr="00826850">
        <w:t xml:space="preserve">This version of IndoorGML covers geometric and semantic properties of indoor spaces relevant for indoor navigation. These indoor spaces may differ from the spaces described by other standards such as </w:t>
      </w:r>
      <w:commentRangeStart w:id="288"/>
      <w:r w:rsidRPr="00826850">
        <w:t xml:space="preserve">CityGML, </w:t>
      </w:r>
      <w:del w:id="289" w:author="Li, Ki Joune" w:date="2024-03-26T09:49:00Z">
        <w:r w:rsidRPr="00826850" w:rsidDel="003A38A0">
          <w:delText xml:space="preserve">KML, </w:delText>
        </w:r>
      </w:del>
      <w:r w:rsidRPr="00826850">
        <w:t xml:space="preserve">IFC, </w:t>
      </w:r>
      <w:del w:id="290" w:author="Li, Ki Joune" w:date="2024-03-26T09:49:00Z">
        <w:r w:rsidRPr="00826850" w:rsidDel="003A38A0">
          <w:delText xml:space="preserve">LADM </w:delText>
        </w:r>
      </w:del>
      <w:r w:rsidRPr="00826850">
        <w:t xml:space="preserve">and IMDF. In this respect, IndoorGML is a complementary standard to CityGML, </w:t>
      </w:r>
      <w:del w:id="291" w:author="Li, Ki Joune" w:date="2024-03-26T09:49:00Z">
        <w:r w:rsidRPr="00826850" w:rsidDel="003A38A0">
          <w:delText>KML</w:delText>
        </w:r>
      </w:del>
      <w:r w:rsidRPr="00826850">
        <w:t xml:space="preserve">, IFC, </w:t>
      </w:r>
      <w:del w:id="292" w:author="Li, Ki Joune" w:date="2024-03-26T09:49:00Z">
        <w:r w:rsidRPr="00826850" w:rsidDel="003A38A0">
          <w:delText xml:space="preserve">LADM </w:delText>
        </w:r>
      </w:del>
      <w:r w:rsidRPr="00826850">
        <w:t>and IMDF</w:t>
      </w:r>
      <w:commentRangeEnd w:id="288"/>
      <w:r w:rsidR="00210D21">
        <w:rPr>
          <w:rStyle w:val="aff6"/>
          <w:rFonts w:eastAsia="맑은 고딕"/>
          <w:lang w:val="en-GB"/>
        </w:rPr>
        <w:commentReference w:id="288"/>
      </w:r>
      <w:r w:rsidRPr="00826850">
        <w:t xml:space="preserve"> to support location-based services for indoor navigation.</w:t>
      </w:r>
    </w:p>
    <w:p w14:paraId="36CE7E0B" w14:textId="77777777" w:rsidR="00027A80" w:rsidRPr="00826850" w:rsidRDefault="00027A80">
      <w:pPr>
        <w:jc w:val="both"/>
        <w:pPrChange w:id="293" w:author="Li, Ki Joune" w:date="2024-04-19T13:10:00Z">
          <w:pPr/>
        </w:pPrChange>
      </w:pPr>
      <w:r w:rsidRPr="00826850">
        <w:t>Attention is drawn to the possibility that some of the elements of this document may be the subject of patent rights. Open Geospatial Consortium shall not be held responsible for identifying any or all such patent rights. However, to date, no such rights have been claimed or identified.</w:t>
      </w:r>
    </w:p>
    <w:p w14:paraId="2AC635A7" w14:textId="77777777" w:rsidR="00027A80" w:rsidRPr="00826850" w:rsidRDefault="00027A80" w:rsidP="00027A80">
      <w:pPr>
        <w:rPr>
          <w:i/>
          <w:iCs/>
        </w:rPr>
      </w:pPr>
      <w:r w:rsidRPr="00826850">
        <w:rPr>
          <w:i/>
          <w:iCs/>
        </w:rPr>
        <w:lastRenderedPageBreak/>
        <w:t>Recipients of this document are requested to submit, with their comments, notification of any relevant patent claims or other intellectual property rights of which they may be aware that might be infringed by any implementation of the standard set forth in this document, and to provide supporting documentation.</w:t>
      </w:r>
    </w:p>
    <w:p w14:paraId="1105105A" w14:textId="77777777" w:rsidR="00027A80" w:rsidRPr="00826850" w:rsidRDefault="00027A80" w:rsidP="00027A80">
      <w:pPr>
        <w:pStyle w:val="1"/>
        <w:numPr>
          <w:ilvl w:val="0"/>
          <w:numId w:val="0"/>
        </w:numPr>
        <w:ind w:left="432" w:hanging="432"/>
      </w:pPr>
      <w:bookmarkStart w:id="294" w:name="_Toc164442379"/>
      <w:r w:rsidRPr="00826850">
        <w:t>IV.  SECURITY CONSIDERATIONS</w:t>
      </w:r>
      <w:bookmarkEnd w:id="294"/>
    </w:p>
    <w:p w14:paraId="0A510785" w14:textId="19AA8D81" w:rsidR="00027A80" w:rsidRPr="00826850" w:rsidRDefault="00027A80" w:rsidP="00027A80">
      <w:pPr>
        <w:rPr>
          <w:rFonts w:eastAsia="Times New Roman"/>
          <w:color w:val="00335B"/>
        </w:rPr>
      </w:pPr>
      <w:r w:rsidRPr="00826850">
        <w:rPr>
          <w:rFonts w:eastAsia="Times New Roman"/>
          <w:color w:val="00335B"/>
        </w:rPr>
        <w:t xml:space="preserve">No security considerations have been made for this </w:t>
      </w:r>
      <w:r w:rsidR="008F601D">
        <w:rPr>
          <w:rFonts w:eastAsia="Times New Roman"/>
          <w:color w:val="00335B"/>
        </w:rPr>
        <w:t>S</w:t>
      </w:r>
      <w:r w:rsidRPr="00826850">
        <w:rPr>
          <w:rFonts w:eastAsia="Times New Roman"/>
          <w:color w:val="00335B"/>
        </w:rPr>
        <w:t>tandard.</w:t>
      </w:r>
    </w:p>
    <w:p w14:paraId="619A1CFB" w14:textId="77777777" w:rsidR="00027A80" w:rsidRPr="00826850" w:rsidRDefault="00027A80" w:rsidP="00027A80">
      <w:pPr>
        <w:pStyle w:val="1"/>
        <w:numPr>
          <w:ilvl w:val="0"/>
          <w:numId w:val="0"/>
        </w:numPr>
        <w:ind w:left="432" w:hanging="432"/>
      </w:pPr>
      <w:bookmarkStart w:id="295" w:name="_Toc164442380"/>
      <w:r w:rsidRPr="00826850">
        <w:t>V.  SUBMITTING ORGANIZATIONS</w:t>
      </w:r>
      <w:bookmarkEnd w:id="295"/>
    </w:p>
    <w:p w14:paraId="7056B4B4" w14:textId="77777777" w:rsidR="00027A80" w:rsidRPr="00826850" w:rsidRDefault="00027A80" w:rsidP="00027A80">
      <w:r w:rsidRPr="00826850">
        <w:t>The following organizations submitted this Document to the Open Geospatial Consortium (OGC):</w:t>
      </w:r>
    </w:p>
    <w:p w14:paraId="495F5055" w14:textId="77777777" w:rsidR="00027A80" w:rsidRPr="00826850" w:rsidRDefault="00027A80" w:rsidP="00601140">
      <w:pPr>
        <w:pStyle w:val="af3"/>
        <w:numPr>
          <w:ilvl w:val="0"/>
          <w:numId w:val="7"/>
        </w:numPr>
        <w:ind w:leftChars="0"/>
        <w:rPr>
          <w:rFonts w:eastAsiaTheme="minorEastAsia"/>
        </w:rPr>
      </w:pPr>
      <w:r w:rsidRPr="00826850">
        <w:t>The University of New South Wales</w:t>
      </w:r>
    </w:p>
    <w:p w14:paraId="689998EE" w14:textId="77777777" w:rsidR="00027A80" w:rsidRPr="00826850" w:rsidRDefault="00027A80" w:rsidP="00601140">
      <w:pPr>
        <w:pStyle w:val="af3"/>
        <w:numPr>
          <w:ilvl w:val="0"/>
          <w:numId w:val="7"/>
        </w:numPr>
        <w:ind w:leftChars="0"/>
      </w:pPr>
      <w:r w:rsidRPr="00826850">
        <w:t>Pusan National University</w:t>
      </w:r>
    </w:p>
    <w:p w14:paraId="678CCA4F" w14:textId="77777777" w:rsidR="00027A80" w:rsidRPr="00826850" w:rsidRDefault="00027A80" w:rsidP="00601140">
      <w:pPr>
        <w:pStyle w:val="af3"/>
        <w:numPr>
          <w:ilvl w:val="0"/>
          <w:numId w:val="7"/>
        </w:numPr>
        <w:ind w:leftChars="0"/>
        <w:rPr>
          <w:rFonts w:eastAsiaTheme="minorEastAsia"/>
        </w:rPr>
      </w:pPr>
      <w:r w:rsidRPr="00826850">
        <w:t>Ordnance Survey</w:t>
      </w:r>
    </w:p>
    <w:p w14:paraId="1F3A2F76" w14:textId="77777777" w:rsidR="00027A80" w:rsidRPr="00826850" w:rsidRDefault="00027A80" w:rsidP="00601140">
      <w:pPr>
        <w:pStyle w:val="af3"/>
        <w:numPr>
          <w:ilvl w:val="0"/>
          <w:numId w:val="7"/>
        </w:numPr>
        <w:ind w:leftChars="0"/>
        <w:rPr>
          <w:rFonts w:eastAsiaTheme="minorEastAsia"/>
        </w:rPr>
      </w:pPr>
      <w:r w:rsidRPr="00826850">
        <w:t>University of Seoul</w:t>
      </w:r>
    </w:p>
    <w:p w14:paraId="163B97E3" w14:textId="023CB78E" w:rsidR="00027A80" w:rsidRPr="00826850" w:rsidDel="003A38A0" w:rsidRDefault="00027A80" w:rsidP="00601140">
      <w:pPr>
        <w:pStyle w:val="af3"/>
        <w:numPr>
          <w:ilvl w:val="0"/>
          <w:numId w:val="7"/>
        </w:numPr>
        <w:ind w:leftChars="0"/>
        <w:rPr>
          <w:del w:id="296" w:author="Li, Ki Joune" w:date="2024-03-26T09:52:00Z"/>
        </w:rPr>
      </w:pPr>
      <w:commentRangeStart w:id="297"/>
      <w:commentRangeStart w:id="298"/>
      <w:del w:id="299" w:author="Li, Ki Joune" w:date="2024-03-26T09:52:00Z">
        <w:r w:rsidRPr="00826850" w:rsidDel="003A38A0">
          <w:delText>All4Land</w:delText>
        </w:r>
        <w:commentRangeEnd w:id="297"/>
        <w:r w:rsidR="008F601D" w:rsidDel="003A38A0">
          <w:rPr>
            <w:rStyle w:val="aff6"/>
          </w:rPr>
          <w:commentReference w:id="297"/>
        </w:r>
        <w:commentRangeEnd w:id="298"/>
        <w:r w:rsidR="003A38A0" w:rsidDel="003A38A0">
          <w:rPr>
            <w:rStyle w:val="aff6"/>
          </w:rPr>
          <w:commentReference w:id="298"/>
        </w:r>
      </w:del>
    </w:p>
    <w:p w14:paraId="073EA706" w14:textId="77777777" w:rsidR="00027A80" w:rsidRPr="00826850" w:rsidRDefault="00027A80" w:rsidP="00601140">
      <w:pPr>
        <w:pStyle w:val="af3"/>
        <w:numPr>
          <w:ilvl w:val="0"/>
          <w:numId w:val="7"/>
        </w:numPr>
        <w:ind w:leftChars="0"/>
      </w:pPr>
      <w:r w:rsidRPr="00826850">
        <w:t>Delft University of Technology</w:t>
      </w:r>
    </w:p>
    <w:p w14:paraId="099A5691" w14:textId="77777777" w:rsidR="00027A80" w:rsidRPr="00826850" w:rsidRDefault="00027A80" w:rsidP="00027A80"/>
    <w:p w14:paraId="00F7B3CC" w14:textId="7E0214D7" w:rsidR="00027A80" w:rsidRPr="00826850" w:rsidRDefault="00027A80" w:rsidP="00027A80">
      <w:r w:rsidRPr="00826850">
        <w:t xml:space="preserve">The initial concepts </w:t>
      </w:r>
      <w:r w:rsidR="008F601D">
        <w:t>defined in this Standard were</w:t>
      </w:r>
      <w:r w:rsidRPr="00826850">
        <w:t xml:space="preserve"> developed with the support of</w:t>
      </w:r>
      <w:r w:rsidR="008F601D">
        <w:t>:</w:t>
      </w:r>
      <w:r w:rsidRPr="00826850">
        <w:t xml:space="preserve"> </w:t>
      </w:r>
    </w:p>
    <w:p w14:paraId="39B958A6" w14:textId="77777777" w:rsidR="00027A80" w:rsidRPr="00826850" w:rsidRDefault="00027A80" w:rsidP="00601140">
      <w:pPr>
        <w:pStyle w:val="af3"/>
        <w:numPr>
          <w:ilvl w:val="0"/>
          <w:numId w:val="8"/>
        </w:numPr>
        <w:ind w:leftChars="0"/>
        <w:rPr>
          <w:rFonts w:eastAsiaTheme="minorEastAsia"/>
        </w:rPr>
      </w:pPr>
      <w:r w:rsidRPr="00826850">
        <w:t>Technical University of Berlin</w:t>
      </w:r>
    </w:p>
    <w:p w14:paraId="168AB359" w14:textId="77777777" w:rsidR="00027A80" w:rsidRPr="00826850" w:rsidRDefault="00027A80" w:rsidP="00601140">
      <w:pPr>
        <w:pStyle w:val="af3"/>
        <w:numPr>
          <w:ilvl w:val="0"/>
          <w:numId w:val="8"/>
        </w:numPr>
        <w:ind w:leftChars="0"/>
        <w:rPr>
          <w:rFonts w:eastAsiaTheme="minorEastAsia"/>
        </w:rPr>
      </w:pPr>
      <w:r w:rsidRPr="00826850">
        <w:t>Technical University of Munich</w:t>
      </w:r>
    </w:p>
    <w:p w14:paraId="620F1082" w14:textId="77777777" w:rsidR="00027A80" w:rsidRPr="00826850" w:rsidRDefault="00027A80" w:rsidP="00027A80">
      <w:pPr>
        <w:rPr>
          <w:rFonts w:eastAsia="Times New Roman"/>
          <w:caps/>
          <w:color w:val="00335B"/>
        </w:rPr>
      </w:pPr>
    </w:p>
    <w:p w14:paraId="76F92763" w14:textId="77777777" w:rsidR="00027A80" w:rsidRPr="00826850" w:rsidRDefault="00027A80" w:rsidP="00027A80">
      <w:pPr>
        <w:pStyle w:val="1"/>
        <w:numPr>
          <w:ilvl w:val="0"/>
          <w:numId w:val="0"/>
        </w:numPr>
        <w:ind w:left="432" w:hanging="432"/>
      </w:pPr>
      <w:bookmarkStart w:id="300" w:name="_Toc164442381"/>
      <w:r w:rsidRPr="00826850">
        <w:t>VI.  SUBMISSION CONTACT POINTS</w:t>
      </w:r>
      <w:bookmarkEnd w:id="300"/>
    </w:p>
    <w:p w14:paraId="4F68EAD7" w14:textId="77777777" w:rsidR="00027A80" w:rsidRPr="00826850" w:rsidRDefault="00027A80" w:rsidP="00027A80">
      <w:pPr>
        <w:rPr>
          <w:rFonts w:eastAsia="Times New Roman"/>
        </w:rPr>
      </w:pPr>
      <w:r w:rsidRPr="00826850">
        <w:rPr>
          <w:rFonts w:eastAsia="Times New Roman"/>
        </w:rPr>
        <w:t>Questions regarding this submission should be directed to the editor or the submitters:</w:t>
      </w:r>
    </w:p>
    <w:tbl>
      <w:tblPr>
        <w:tblW w:w="10057"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2260"/>
        <w:gridCol w:w="4253"/>
        <w:gridCol w:w="3544"/>
        <w:tblGridChange w:id="301">
          <w:tblGrid>
            <w:gridCol w:w="2260"/>
            <w:gridCol w:w="4253"/>
            <w:gridCol w:w="3544"/>
          </w:tblGrid>
        </w:tblGridChange>
      </w:tblGrid>
      <w:tr w:rsidR="00027A80" w:rsidRPr="00826850" w14:paraId="43782C0C" w14:textId="77777777" w:rsidTr="00234460">
        <w:tc>
          <w:tcPr>
            <w:tcW w:w="2260" w:type="dxa"/>
            <w:tcBorders>
              <w:top w:val="single" w:sz="12" w:space="0" w:color="auto"/>
              <w:left w:val="single" w:sz="6" w:space="0" w:color="000000" w:themeColor="text1"/>
              <w:bottom w:val="single" w:sz="8" w:space="0" w:color="auto"/>
              <w:right w:val="single" w:sz="6" w:space="0" w:color="000000" w:themeColor="text1"/>
            </w:tcBorders>
          </w:tcPr>
          <w:p w14:paraId="070606E9" w14:textId="77777777" w:rsidR="00027A80" w:rsidRPr="00826850" w:rsidRDefault="00027A80" w:rsidP="00D56A17">
            <w:r w:rsidRPr="00826850">
              <w:rPr>
                <w:b/>
              </w:rPr>
              <w:t>Name</w:t>
            </w:r>
          </w:p>
        </w:tc>
        <w:tc>
          <w:tcPr>
            <w:tcW w:w="4253" w:type="dxa"/>
            <w:tcBorders>
              <w:top w:val="single" w:sz="12" w:space="0" w:color="auto"/>
              <w:left w:val="single" w:sz="6" w:space="0" w:color="000000" w:themeColor="text1"/>
              <w:bottom w:val="single" w:sz="8" w:space="0" w:color="auto"/>
              <w:right w:val="single" w:sz="6" w:space="0" w:color="000000" w:themeColor="text1"/>
            </w:tcBorders>
          </w:tcPr>
          <w:p w14:paraId="0D43D318" w14:textId="77777777" w:rsidR="00027A80" w:rsidRPr="00826850" w:rsidRDefault="00027A80" w:rsidP="00D56A17">
            <w:r w:rsidRPr="00826850">
              <w:rPr>
                <w:b/>
              </w:rPr>
              <w:t>Affiliation</w:t>
            </w:r>
          </w:p>
        </w:tc>
        <w:tc>
          <w:tcPr>
            <w:tcW w:w="3544" w:type="dxa"/>
            <w:tcBorders>
              <w:top w:val="single" w:sz="12" w:space="0" w:color="auto"/>
              <w:left w:val="single" w:sz="6" w:space="0" w:color="000000" w:themeColor="text1"/>
              <w:bottom w:val="single" w:sz="8" w:space="0" w:color="auto"/>
              <w:right w:val="single" w:sz="6" w:space="0" w:color="000000" w:themeColor="text1"/>
            </w:tcBorders>
          </w:tcPr>
          <w:p w14:paraId="7E05E6E7" w14:textId="77777777" w:rsidR="00027A80" w:rsidRPr="00826850" w:rsidRDefault="00027A80" w:rsidP="00D56A17">
            <w:r w:rsidRPr="00826850">
              <w:rPr>
                <w:b/>
              </w:rPr>
              <w:t>Contact</w:t>
            </w:r>
          </w:p>
        </w:tc>
      </w:tr>
      <w:tr w:rsidR="00027A80" w:rsidRPr="00826850" w14:paraId="117DD152" w14:textId="77777777" w:rsidTr="0049681B">
        <w:tblPrEx>
          <w:tblW w:w="10057"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ExChange w:id="302" w:author="Li, Ki Joune" w:date="2024-04-19T18:42:00Z">
            <w:tblPrEx>
              <w:tblW w:w="10057"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Ex>
          </w:tblPrExChange>
        </w:tblPrEx>
        <w:trPr>
          <w:trHeight w:val="235"/>
        </w:trPr>
        <w:tc>
          <w:tcPr>
            <w:tcW w:w="2260" w:type="dxa"/>
            <w:tcBorders>
              <w:top w:val="single" w:sz="8" w:space="0" w:color="auto"/>
              <w:left w:val="single" w:sz="6" w:space="0" w:color="000000" w:themeColor="text1"/>
              <w:bottom w:val="single" w:sz="8" w:space="0" w:color="auto"/>
              <w:right w:val="single" w:sz="6" w:space="0" w:color="000000" w:themeColor="text1"/>
            </w:tcBorders>
            <w:tcPrChange w:id="303" w:author="Li, Ki Joune" w:date="2024-04-19T18:42:00Z">
              <w:tcPr>
                <w:tcW w:w="2260" w:type="dxa"/>
                <w:tcBorders>
                  <w:top w:val="single" w:sz="8" w:space="0" w:color="auto"/>
                  <w:left w:val="single" w:sz="6" w:space="0" w:color="000000" w:themeColor="text1"/>
                  <w:bottom w:val="single" w:sz="8" w:space="0" w:color="auto"/>
                  <w:right w:val="single" w:sz="6" w:space="0" w:color="000000" w:themeColor="text1"/>
                </w:tcBorders>
              </w:tcPr>
            </w:tcPrChange>
          </w:tcPr>
          <w:p w14:paraId="743E9336" w14:textId="77777777" w:rsidR="00027A80" w:rsidRPr="00826850" w:rsidRDefault="00027A80" w:rsidP="00D56A17">
            <w:r w:rsidRPr="00826850">
              <w:t>Sisi Zlatanova</w:t>
            </w:r>
          </w:p>
        </w:tc>
        <w:tc>
          <w:tcPr>
            <w:tcW w:w="4253" w:type="dxa"/>
            <w:tcBorders>
              <w:top w:val="single" w:sz="8" w:space="0" w:color="auto"/>
              <w:left w:val="single" w:sz="6" w:space="0" w:color="000000" w:themeColor="text1"/>
              <w:bottom w:val="single" w:sz="8" w:space="0" w:color="auto"/>
              <w:right w:val="single" w:sz="6" w:space="0" w:color="000000" w:themeColor="text1"/>
            </w:tcBorders>
            <w:tcPrChange w:id="304" w:author="Li, Ki Joune" w:date="2024-04-19T18:42:00Z">
              <w:tcPr>
                <w:tcW w:w="4253" w:type="dxa"/>
                <w:tcBorders>
                  <w:top w:val="single" w:sz="8" w:space="0" w:color="auto"/>
                  <w:left w:val="single" w:sz="6" w:space="0" w:color="000000" w:themeColor="text1"/>
                  <w:bottom w:val="single" w:sz="8" w:space="0" w:color="auto"/>
                  <w:right w:val="single" w:sz="6" w:space="0" w:color="000000" w:themeColor="text1"/>
                </w:tcBorders>
              </w:tcPr>
            </w:tcPrChange>
          </w:tcPr>
          <w:p w14:paraId="1FA26A11" w14:textId="77777777" w:rsidR="00027A80" w:rsidRPr="00826850" w:rsidRDefault="00027A80" w:rsidP="00D56A17">
            <w:r w:rsidRPr="00826850">
              <w:t xml:space="preserve">University of New South Wales </w:t>
            </w:r>
          </w:p>
        </w:tc>
        <w:tc>
          <w:tcPr>
            <w:tcW w:w="3544" w:type="dxa"/>
            <w:tcBorders>
              <w:top w:val="single" w:sz="8" w:space="0" w:color="auto"/>
              <w:left w:val="single" w:sz="6" w:space="0" w:color="000000" w:themeColor="text1"/>
              <w:bottom w:val="single" w:sz="8" w:space="0" w:color="auto"/>
              <w:right w:val="single" w:sz="6" w:space="0" w:color="000000" w:themeColor="text1"/>
            </w:tcBorders>
            <w:tcPrChange w:id="305" w:author="Li, Ki Joune" w:date="2024-04-19T18:42:00Z">
              <w:tcPr>
                <w:tcW w:w="3544" w:type="dxa"/>
                <w:tcBorders>
                  <w:top w:val="single" w:sz="8" w:space="0" w:color="auto"/>
                  <w:left w:val="single" w:sz="6" w:space="0" w:color="000000" w:themeColor="text1"/>
                  <w:bottom w:val="single" w:sz="8" w:space="0" w:color="auto"/>
                  <w:right w:val="single" w:sz="6" w:space="0" w:color="000000" w:themeColor="text1"/>
                </w:tcBorders>
              </w:tcPr>
            </w:tcPrChange>
          </w:tcPr>
          <w:p w14:paraId="0A8E55CA" w14:textId="200FD97B" w:rsidR="00027A80" w:rsidRPr="00826850" w:rsidRDefault="00027A80" w:rsidP="00D56A17">
            <w:r w:rsidRPr="00826850">
              <w:t>s.zlatanova at unsw.edu.au</w:t>
            </w:r>
          </w:p>
        </w:tc>
      </w:tr>
      <w:tr w:rsidR="00027A80" w:rsidRPr="00826850" w14:paraId="2CDA6A58" w14:textId="77777777" w:rsidTr="00234460">
        <w:tc>
          <w:tcPr>
            <w:tcW w:w="2260" w:type="dxa"/>
            <w:tcBorders>
              <w:top w:val="single" w:sz="8" w:space="0" w:color="auto"/>
              <w:left w:val="single" w:sz="6" w:space="0" w:color="000000" w:themeColor="text1"/>
              <w:bottom w:val="single" w:sz="8" w:space="0" w:color="auto"/>
              <w:right w:val="single" w:sz="6" w:space="0" w:color="000000" w:themeColor="text1"/>
            </w:tcBorders>
          </w:tcPr>
          <w:p w14:paraId="22D3ED57" w14:textId="77777777" w:rsidR="00027A80" w:rsidRPr="00826850" w:rsidRDefault="00027A80" w:rsidP="00D56A17">
            <w:r w:rsidRPr="00826850">
              <w:t>Ki-Joune Li</w:t>
            </w:r>
          </w:p>
        </w:tc>
        <w:tc>
          <w:tcPr>
            <w:tcW w:w="4253" w:type="dxa"/>
            <w:tcBorders>
              <w:top w:val="single" w:sz="8" w:space="0" w:color="auto"/>
              <w:left w:val="single" w:sz="6" w:space="0" w:color="000000" w:themeColor="text1"/>
              <w:bottom w:val="single" w:sz="8" w:space="0" w:color="auto"/>
              <w:right w:val="single" w:sz="6" w:space="0" w:color="000000" w:themeColor="text1"/>
            </w:tcBorders>
          </w:tcPr>
          <w:p w14:paraId="3744DF13" w14:textId="77777777" w:rsidR="00027A80" w:rsidRPr="00826850" w:rsidRDefault="00027A80" w:rsidP="00D56A17">
            <w:r w:rsidRPr="00826850">
              <w:t>Pusan National University</w:t>
            </w:r>
          </w:p>
        </w:tc>
        <w:tc>
          <w:tcPr>
            <w:tcW w:w="3544" w:type="dxa"/>
            <w:tcBorders>
              <w:top w:val="single" w:sz="8" w:space="0" w:color="auto"/>
              <w:left w:val="single" w:sz="6" w:space="0" w:color="000000" w:themeColor="text1"/>
              <w:bottom w:val="single" w:sz="8" w:space="0" w:color="auto"/>
              <w:right w:val="single" w:sz="6" w:space="0" w:color="000000" w:themeColor="text1"/>
            </w:tcBorders>
          </w:tcPr>
          <w:p w14:paraId="609AC73D" w14:textId="77421D0A" w:rsidR="00027A80" w:rsidRPr="00826850" w:rsidRDefault="00027A80" w:rsidP="00D56A17">
            <w:r w:rsidRPr="00826850">
              <w:t>lik at pnu.edu</w:t>
            </w:r>
          </w:p>
        </w:tc>
      </w:tr>
      <w:tr w:rsidR="00027A80" w:rsidRPr="00826850" w14:paraId="377F46E7" w14:textId="77777777" w:rsidTr="00234460">
        <w:tc>
          <w:tcPr>
            <w:tcW w:w="2260" w:type="dxa"/>
            <w:tcBorders>
              <w:top w:val="single" w:sz="8" w:space="0" w:color="auto"/>
              <w:left w:val="single" w:sz="6" w:space="0" w:color="000000" w:themeColor="text1"/>
              <w:bottom w:val="single" w:sz="8" w:space="0" w:color="auto"/>
              <w:right w:val="single" w:sz="6" w:space="0" w:color="000000" w:themeColor="text1"/>
            </w:tcBorders>
          </w:tcPr>
          <w:p w14:paraId="522E7D1F" w14:textId="77777777" w:rsidR="00027A80" w:rsidRPr="00826850" w:rsidRDefault="00027A80" w:rsidP="00D56A17">
            <w:r w:rsidRPr="00826850">
              <w:t xml:space="preserve">Abdoulaye Diakite </w:t>
            </w:r>
          </w:p>
        </w:tc>
        <w:tc>
          <w:tcPr>
            <w:tcW w:w="4253" w:type="dxa"/>
            <w:tcBorders>
              <w:top w:val="single" w:sz="8" w:space="0" w:color="auto"/>
              <w:left w:val="single" w:sz="6" w:space="0" w:color="000000" w:themeColor="text1"/>
              <w:bottom w:val="single" w:sz="8" w:space="0" w:color="auto"/>
              <w:right w:val="single" w:sz="6" w:space="0" w:color="000000" w:themeColor="text1"/>
            </w:tcBorders>
          </w:tcPr>
          <w:p w14:paraId="5C82EF38" w14:textId="77777777" w:rsidR="00027A80" w:rsidRPr="00826850" w:rsidRDefault="00027A80" w:rsidP="00D56A17">
            <w:r w:rsidRPr="00826850">
              <w:t xml:space="preserve">The University of New South Wales </w:t>
            </w:r>
          </w:p>
        </w:tc>
        <w:tc>
          <w:tcPr>
            <w:tcW w:w="3544" w:type="dxa"/>
            <w:tcBorders>
              <w:top w:val="single" w:sz="8" w:space="0" w:color="auto"/>
              <w:left w:val="single" w:sz="6" w:space="0" w:color="000000" w:themeColor="text1"/>
              <w:bottom w:val="single" w:sz="8" w:space="0" w:color="auto"/>
              <w:right w:val="single" w:sz="6" w:space="0" w:color="000000" w:themeColor="text1"/>
            </w:tcBorders>
          </w:tcPr>
          <w:p w14:paraId="262012D5" w14:textId="77777777" w:rsidR="00027A80" w:rsidRPr="00826850" w:rsidRDefault="00027A80" w:rsidP="00D56A17">
            <w:r w:rsidRPr="00EB2981">
              <w:t>diakite.abdoulaye</w:t>
            </w:r>
            <w:r>
              <w:t xml:space="preserve"> at </w:t>
            </w:r>
            <w:r w:rsidRPr="00EB2981">
              <w:t>gmail.com</w:t>
            </w:r>
          </w:p>
        </w:tc>
      </w:tr>
      <w:tr w:rsidR="00027A80" w:rsidRPr="00826850" w14:paraId="0B662176" w14:textId="77777777" w:rsidTr="00234460">
        <w:tc>
          <w:tcPr>
            <w:tcW w:w="2260" w:type="dxa"/>
            <w:tcBorders>
              <w:top w:val="single" w:sz="8" w:space="0" w:color="auto"/>
              <w:left w:val="single" w:sz="6" w:space="0" w:color="000000" w:themeColor="text1"/>
              <w:bottom w:val="single" w:sz="8" w:space="0" w:color="auto"/>
              <w:right w:val="single" w:sz="6" w:space="0" w:color="000000" w:themeColor="text1"/>
            </w:tcBorders>
          </w:tcPr>
          <w:p w14:paraId="28CFD75F" w14:textId="77777777" w:rsidR="00027A80" w:rsidRPr="00826850" w:rsidRDefault="00027A80" w:rsidP="00D56A17">
            <w:r w:rsidRPr="00826850">
              <w:t>Jeremy Morley</w:t>
            </w:r>
          </w:p>
        </w:tc>
        <w:tc>
          <w:tcPr>
            <w:tcW w:w="4253" w:type="dxa"/>
            <w:tcBorders>
              <w:top w:val="single" w:sz="8" w:space="0" w:color="auto"/>
              <w:left w:val="single" w:sz="6" w:space="0" w:color="000000" w:themeColor="text1"/>
              <w:bottom w:val="single" w:sz="8" w:space="0" w:color="auto"/>
              <w:right w:val="single" w:sz="6" w:space="0" w:color="000000" w:themeColor="text1"/>
            </w:tcBorders>
          </w:tcPr>
          <w:p w14:paraId="48862DFB" w14:textId="77777777" w:rsidR="00027A80" w:rsidRPr="00826850" w:rsidRDefault="00027A80" w:rsidP="00D56A17">
            <w:r w:rsidRPr="00826850">
              <w:t>Ordnance Survey</w:t>
            </w:r>
          </w:p>
        </w:tc>
        <w:tc>
          <w:tcPr>
            <w:tcW w:w="3544" w:type="dxa"/>
            <w:tcBorders>
              <w:top w:val="single" w:sz="8" w:space="0" w:color="auto"/>
              <w:left w:val="single" w:sz="6" w:space="0" w:color="000000" w:themeColor="text1"/>
              <w:bottom w:val="single" w:sz="8" w:space="0" w:color="auto"/>
              <w:right w:val="single" w:sz="6" w:space="0" w:color="000000" w:themeColor="text1"/>
            </w:tcBorders>
          </w:tcPr>
          <w:p w14:paraId="5E9EC12F" w14:textId="77777777" w:rsidR="00027A80" w:rsidRPr="00826850" w:rsidRDefault="00027A80" w:rsidP="00D56A17">
            <w:r w:rsidRPr="00826850">
              <w:t>Jeremy.Morley at os.uk</w:t>
            </w:r>
          </w:p>
        </w:tc>
      </w:tr>
      <w:tr w:rsidR="00576707" w:rsidRPr="00826850" w14:paraId="0A576391" w14:textId="77777777" w:rsidTr="00234460">
        <w:tc>
          <w:tcPr>
            <w:tcW w:w="2260" w:type="dxa"/>
            <w:tcBorders>
              <w:top w:val="single" w:sz="8" w:space="0" w:color="auto"/>
              <w:left w:val="single" w:sz="6" w:space="0" w:color="000000" w:themeColor="text1"/>
              <w:bottom w:val="single" w:sz="8" w:space="0" w:color="auto"/>
              <w:right w:val="single" w:sz="6" w:space="0" w:color="000000" w:themeColor="text1"/>
            </w:tcBorders>
          </w:tcPr>
          <w:p w14:paraId="4E50DC53" w14:textId="04159F0C" w:rsidR="00576707" w:rsidRPr="00826850" w:rsidRDefault="00576707" w:rsidP="00D56A17">
            <w:pPr>
              <w:rPr>
                <w:lang w:eastAsia="ko-KR"/>
              </w:rPr>
            </w:pPr>
            <w:r>
              <w:rPr>
                <w:rFonts w:hint="eastAsia"/>
                <w:lang w:eastAsia="ko-KR"/>
              </w:rPr>
              <w:t>T</w:t>
            </w:r>
            <w:r>
              <w:rPr>
                <w:lang w:eastAsia="ko-KR"/>
              </w:rPr>
              <w:t>aehoon Kim</w:t>
            </w:r>
          </w:p>
        </w:tc>
        <w:tc>
          <w:tcPr>
            <w:tcW w:w="4253" w:type="dxa"/>
            <w:tcBorders>
              <w:top w:val="single" w:sz="8" w:space="0" w:color="auto"/>
              <w:left w:val="single" w:sz="6" w:space="0" w:color="000000" w:themeColor="text1"/>
              <w:bottom w:val="single" w:sz="8" w:space="0" w:color="auto"/>
              <w:right w:val="single" w:sz="6" w:space="0" w:color="000000" w:themeColor="text1"/>
            </w:tcBorders>
          </w:tcPr>
          <w:p w14:paraId="0F21297B" w14:textId="125A48F9" w:rsidR="00576707" w:rsidRPr="00826850" w:rsidRDefault="00576707" w:rsidP="00D56A17">
            <w:pPr>
              <w:rPr>
                <w:lang w:eastAsia="ko-KR"/>
              </w:rPr>
            </w:pPr>
            <w:r>
              <w:rPr>
                <w:rFonts w:hint="eastAsia"/>
                <w:lang w:eastAsia="ko-KR"/>
              </w:rPr>
              <w:t>N</w:t>
            </w:r>
            <w:r>
              <w:rPr>
                <w:lang w:eastAsia="ko-KR"/>
              </w:rPr>
              <w:t>ational Institute of Advanced Industrial Science and Technology</w:t>
            </w:r>
          </w:p>
        </w:tc>
        <w:tc>
          <w:tcPr>
            <w:tcW w:w="3544" w:type="dxa"/>
            <w:tcBorders>
              <w:top w:val="single" w:sz="8" w:space="0" w:color="auto"/>
              <w:left w:val="single" w:sz="6" w:space="0" w:color="000000" w:themeColor="text1"/>
              <w:bottom w:val="single" w:sz="8" w:space="0" w:color="auto"/>
              <w:right w:val="single" w:sz="6" w:space="0" w:color="000000" w:themeColor="text1"/>
            </w:tcBorders>
          </w:tcPr>
          <w:p w14:paraId="0641188C" w14:textId="699FDC95" w:rsidR="00576707" w:rsidRPr="00826850" w:rsidRDefault="00576707" w:rsidP="00D56A17">
            <w:pPr>
              <w:rPr>
                <w:lang w:eastAsia="ko-KR"/>
              </w:rPr>
            </w:pPr>
            <w:r>
              <w:rPr>
                <w:lang w:eastAsia="ko-KR"/>
              </w:rPr>
              <w:t>kim.taehoon at aist.jp</w:t>
            </w:r>
          </w:p>
        </w:tc>
      </w:tr>
    </w:tbl>
    <w:p w14:paraId="681E693B" w14:textId="77777777" w:rsidR="00027A80" w:rsidRPr="00826850" w:rsidRDefault="00027A80" w:rsidP="00027A80"/>
    <w:p w14:paraId="06DF15D2" w14:textId="77777777" w:rsidR="009A7B37" w:rsidRDefault="009A7B37">
      <w:pPr>
        <w:pStyle w:val="1"/>
      </w:pPr>
      <w:bookmarkStart w:id="306" w:name="_Toc164442382"/>
      <w:r>
        <w:t>Scope</w:t>
      </w:r>
      <w:bookmarkEnd w:id="306"/>
    </w:p>
    <w:p w14:paraId="4DEFBE00" w14:textId="7DF01456" w:rsidR="00027A80" w:rsidRPr="00826850" w:rsidRDefault="008F601D">
      <w:pPr>
        <w:jc w:val="both"/>
        <w:pPrChange w:id="307" w:author="Li, Ki Joune" w:date="2024-04-19T13:10:00Z">
          <w:pPr/>
        </w:pPrChange>
      </w:pPr>
      <w:r>
        <w:t xml:space="preserve">The OGC </w:t>
      </w:r>
      <w:r w:rsidR="00027A80" w:rsidRPr="00826850">
        <w:t xml:space="preserve">IndoorGML </w:t>
      </w:r>
      <w:r>
        <w:t xml:space="preserve">Standard is </w:t>
      </w:r>
      <w:r w:rsidR="00027A80" w:rsidRPr="00826850">
        <w:t xml:space="preserve">for the representation and </w:t>
      </w:r>
      <w:r>
        <w:t xml:space="preserve">interoperable </w:t>
      </w:r>
      <w:r w:rsidR="00027A80" w:rsidRPr="00826850">
        <w:t>exchange of indoor navigation network models. IndoorGML</w:t>
      </w:r>
      <w:r>
        <w:t xml:space="preserve"> Part 1</w:t>
      </w:r>
      <w:r w:rsidR="00027A80" w:rsidRPr="00826850">
        <w:t xml:space="preserve"> is a conceptual schema</w:t>
      </w:r>
      <w:r>
        <w:t xml:space="preserve"> documented using UML and Part 2 is an</w:t>
      </w:r>
      <w:r w:rsidR="00027A80" w:rsidRPr="00826850">
        <w:t xml:space="preserve"> implementation schema of the Geography Markup Language version 3.2.1</w:t>
      </w:r>
      <w:r w:rsidR="00027A80">
        <w:t>.</w:t>
      </w:r>
    </w:p>
    <w:p w14:paraId="0158EBFB" w14:textId="73952704" w:rsidR="00027A80" w:rsidRPr="00826850" w:rsidRDefault="00027A80">
      <w:pPr>
        <w:jc w:val="both"/>
        <w:pPrChange w:id="308" w:author="Li, Ki Joune" w:date="2024-04-19T13:10:00Z">
          <w:pPr/>
        </w:pPrChange>
      </w:pPr>
      <w:commentRangeStart w:id="309"/>
      <w:commentRangeStart w:id="310"/>
      <w:del w:id="311" w:author="Li, Ki Joune" w:date="2024-03-26T09:53:00Z">
        <w:r w:rsidRPr="00826850" w:rsidDel="003A38A0">
          <w:delText xml:space="preserve">This version of </w:delText>
        </w:r>
      </w:del>
      <w:r w:rsidRPr="00826850">
        <w:t xml:space="preserve">IndoorGML </w:t>
      </w:r>
      <w:ins w:id="312" w:author="Li, Ki Joune" w:date="2024-03-26T09:53:00Z">
        <w:r w:rsidR="003A38A0">
          <w:t xml:space="preserve">Part </w:t>
        </w:r>
      </w:ins>
      <w:ins w:id="313" w:author="Li, Ki Joune" w:date="2024-03-26T09:54:00Z">
        <w:r w:rsidR="003A38A0">
          <w:t xml:space="preserve">1 </w:t>
        </w:r>
      </w:ins>
      <w:r w:rsidRPr="00826850">
        <w:t xml:space="preserve">establishes a common schema for </w:t>
      </w:r>
      <w:ins w:id="314" w:author="Li, Ki Joune" w:date="2024-03-26T09:53:00Z">
        <w:r w:rsidR="003A38A0">
          <w:t xml:space="preserve">indoor space model and </w:t>
        </w:r>
      </w:ins>
      <w:r w:rsidRPr="00826850">
        <w:t>indoor navigation applications.</w:t>
      </w:r>
      <w:commentRangeEnd w:id="309"/>
      <w:r w:rsidR="008F601D">
        <w:rPr>
          <w:rStyle w:val="aff6"/>
          <w:rFonts w:eastAsia="맑은 고딕"/>
          <w:lang w:val="en-GB"/>
        </w:rPr>
        <w:commentReference w:id="309"/>
      </w:r>
      <w:commentRangeEnd w:id="310"/>
      <w:r w:rsidR="003A38A0">
        <w:rPr>
          <w:rStyle w:val="aff6"/>
          <w:rFonts w:eastAsia="맑은 고딕"/>
          <w:lang w:val="en-GB"/>
        </w:rPr>
        <w:commentReference w:id="310"/>
      </w:r>
      <w:r w:rsidRPr="00826850">
        <w:t xml:space="preserve"> </w:t>
      </w:r>
      <w:r w:rsidR="008F601D">
        <w:t>Part 1</w:t>
      </w:r>
      <w:r w:rsidRPr="00826850">
        <w:t xml:space="preserve"> models topology and semantics of indoor spaces, which are needed for the components of navigation networks. </w:t>
      </w:r>
      <w:r w:rsidR="008F601D">
        <w:t xml:space="preserve">The </w:t>
      </w:r>
      <w:r w:rsidRPr="00826850">
        <w:t xml:space="preserve">IndoorGML </w:t>
      </w:r>
      <w:r w:rsidR="008F601D">
        <w:t>Standard defines</w:t>
      </w:r>
      <w:r w:rsidRPr="00826850">
        <w:t xml:space="preserve"> a minimum set of generic, unified modelling concepts for indoor environments as follows: </w:t>
      </w:r>
    </w:p>
    <w:p w14:paraId="4B61B7D3" w14:textId="77777777" w:rsidR="00027A80" w:rsidRPr="00826850" w:rsidRDefault="00027A80" w:rsidP="00601140">
      <w:pPr>
        <w:pStyle w:val="af3"/>
        <w:numPr>
          <w:ilvl w:val="0"/>
          <w:numId w:val="9"/>
        </w:numPr>
        <w:ind w:leftChars="0"/>
        <w:jc w:val="left"/>
      </w:pPr>
      <w:r w:rsidRPr="00826850">
        <w:t>Spaces and space subdivision contexts;</w:t>
      </w:r>
    </w:p>
    <w:p w14:paraId="7ED609F8" w14:textId="77777777" w:rsidR="00027A80" w:rsidRPr="00826850" w:rsidRDefault="00027A80" w:rsidP="00601140">
      <w:pPr>
        <w:pStyle w:val="af3"/>
        <w:numPr>
          <w:ilvl w:val="0"/>
          <w:numId w:val="9"/>
        </w:numPr>
        <w:ind w:leftChars="0"/>
        <w:jc w:val="left"/>
        <w:rPr>
          <w:rFonts w:eastAsiaTheme="minorEastAsia"/>
        </w:rPr>
      </w:pPr>
      <w:r w:rsidRPr="00826850">
        <w:t xml:space="preserve">Geometric and semantic properties of spaces; </w:t>
      </w:r>
    </w:p>
    <w:p w14:paraId="74495F1C" w14:textId="77777777" w:rsidR="00027A80" w:rsidRPr="00826850" w:rsidRDefault="00027A80" w:rsidP="00601140">
      <w:pPr>
        <w:pStyle w:val="af3"/>
        <w:numPr>
          <w:ilvl w:val="0"/>
          <w:numId w:val="9"/>
        </w:numPr>
        <w:ind w:leftChars="0"/>
        <w:jc w:val="left"/>
      </w:pPr>
      <w:r w:rsidRPr="00826850">
        <w:t>Types of connectivity between spaces;</w:t>
      </w:r>
    </w:p>
    <w:p w14:paraId="3DD2A44A" w14:textId="77777777" w:rsidR="00027A80" w:rsidRPr="00826850" w:rsidRDefault="00027A80" w:rsidP="00601140">
      <w:pPr>
        <w:pStyle w:val="af3"/>
        <w:numPr>
          <w:ilvl w:val="0"/>
          <w:numId w:val="9"/>
        </w:numPr>
        <w:ind w:leftChars="0"/>
        <w:jc w:val="left"/>
      </w:pPr>
      <w:r w:rsidRPr="00826850">
        <w:t>Navigation networks (logical and metric) and their relationships.</w:t>
      </w:r>
    </w:p>
    <w:p w14:paraId="4CB31C31" w14:textId="77777777" w:rsidR="009A7B37" w:rsidRDefault="009A7B37">
      <w:pPr>
        <w:pStyle w:val="1"/>
      </w:pPr>
      <w:bookmarkStart w:id="315" w:name="_Toc164442383"/>
      <w:r>
        <w:t>Conformance</w:t>
      </w:r>
      <w:bookmarkEnd w:id="315"/>
    </w:p>
    <w:p w14:paraId="76C52B56" w14:textId="68517BB1" w:rsidR="00027A80" w:rsidRPr="00826850" w:rsidRDefault="00027A80">
      <w:pPr>
        <w:jc w:val="both"/>
        <w:pPrChange w:id="316" w:author="Li, Ki Joune" w:date="2024-04-19T13:10:00Z">
          <w:pPr/>
        </w:pPrChange>
      </w:pPr>
      <w:r w:rsidRPr="00826850">
        <w:t xml:space="preserve">Conformance targets of </w:t>
      </w:r>
      <w:ins w:id="317" w:author="Li, Ki Joune" w:date="2024-03-26T09:54:00Z">
        <w:r w:rsidR="003A38A0">
          <w:t xml:space="preserve">IndoorGML Part 1 </w:t>
        </w:r>
      </w:ins>
      <w:r w:rsidRPr="00826850">
        <w:t xml:space="preserve">are IndoorGML instance documents. Conformance with this </w:t>
      </w:r>
      <w:r w:rsidR="008F601D">
        <w:t>S</w:t>
      </w:r>
      <w:r w:rsidRPr="00826850">
        <w:t>tandard shall be checked whether IndoorGML instance documents achieve the criteria as defined in clause 7 to 9.</w:t>
      </w:r>
    </w:p>
    <w:p w14:paraId="051C72B7" w14:textId="19033030" w:rsidR="00027A80" w:rsidRPr="00826850" w:rsidRDefault="00027A80">
      <w:pPr>
        <w:jc w:val="both"/>
        <w:pPrChange w:id="318" w:author="Li, Ki Joune" w:date="2024-04-19T13:10:00Z">
          <w:pPr/>
        </w:pPrChange>
      </w:pPr>
      <w:r w:rsidRPr="00826850">
        <w:t>In order to conform to IndoorGML</w:t>
      </w:r>
      <w:r w:rsidR="008F601D">
        <w:t xml:space="preserve"> requirements</w:t>
      </w:r>
      <w:r w:rsidRPr="00826850">
        <w:t xml:space="preserve"> and schema document </w:t>
      </w:r>
      <w:r w:rsidR="008F601D">
        <w:t xml:space="preserve">implementations </w:t>
      </w:r>
      <w:commentRangeStart w:id="319"/>
      <w:commentRangeStart w:id="320"/>
      <w:del w:id="321" w:author="Li, Ki Joune" w:date="2024-03-26T09:55:00Z">
        <w:r w:rsidRPr="00826850" w:rsidDel="003A38A0">
          <w:delText>should</w:delText>
        </w:r>
        <w:commentRangeEnd w:id="319"/>
        <w:r w:rsidR="008F601D" w:rsidDel="003A38A0">
          <w:rPr>
            <w:rStyle w:val="aff6"/>
            <w:rFonts w:eastAsia="맑은 고딕"/>
            <w:lang w:val="en-GB"/>
          </w:rPr>
          <w:commentReference w:id="319"/>
        </w:r>
      </w:del>
      <w:commentRangeEnd w:id="320"/>
      <w:r w:rsidR="003A38A0">
        <w:rPr>
          <w:rStyle w:val="aff6"/>
          <w:rFonts w:eastAsia="맑은 고딕"/>
          <w:lang w:val="en-GB"/>
        </w:rPr>
        <w:commentReference w:id="320"/>
      </w:r>
      <w:ins w:id="322" w:author="Li, Ki Joune" w:date="2024-03-26T09:55:00Z">
        <w:r w:rsidR="003A38A0">
          <w:t>SHALL</w:t>
        </w:r>
      </w:ins>
      <w:r w:rsidRPr="00826850">
        <w:t>:</w:t>
      </w:r>
    </w:p>
    <w:p w14:paraId="2F697C52" w14:textId="2A5C50B8" w:rsidR="00027A80" w:rsidRPr="00826850" w:rsidRDefault="00027A80">
      <w:pPr>
        <w:jc w:val="both"/>
        <w:pPrChange w:id="323" w:author="Li, Ki Joune" w:date="2024-04-19T13:10:00Z">
          <w:pPr/>
        </w:pPrChange>
      </w:pPr>
      <w:r w:rsidRPr="00826850">
        <w:t xml:space="preserve">a) </w:t>
      </w:r>
      <w:r w:rsidR="008F601D">
        <w:t>C</w:t>
      </w:r>
      <w:r w:rsidRPr="00826850">
        <w:t>onform to the rules, specifications, and requirements in clauses 7 to 9; and</w:t>
      </w:r>
    </w:p>
    <w:p w14:paraId="7CD32536" w14:textId="087E28D2" w:rsidR="00027A80" w:rsidRPr="00826850" w:rsidRDefault="00027A80">
      <w:pPr>
        <w:jc w:val="both"/>
        <w:pPrChange w:id="324" w:author="Li, Ki Joune" w:date="2024-04-19T13:10:00Z">
          <w:pPr/>
        </w:pPrChange>
      </w:pPr>
      <w:r w:rsidRPr="00826850">
        <w:t>b) pass all relevant test cases of the</w:t>
      </w:r>
      <w:r w:rsidR="008F601D">
        <w:t xml:space="preserve"> A</w:t>
      </w:r>
      <w:r w:rsidRPr="00826850">
        <w:t xml:space="preserve">bstract </w:t>
      </w:r>
      <w:r w:rsidR="008F601D">
        <w:t>T</w:t>
      </w:r>
      <w:r w:rsidRPr="00826850">
        <w:t xml:space="preserve">est </w:t>
      </w:r>
      <w:r w:rsidR="008F601D">
        <w:t>S</w:t>
      </w:r>
      <w:r w:rsidRPr="00826850">
        <w:t xml:space="preserve">uite </w:t>
      </w:r>
      <w:r w:rsidR="008F601D">
        <w:t xml:space="preserve">(ATS) </w:t>
      </w:r>
      <w:r w:rsidRPr="00826850">
        <w:t>given in Annex A.</w:t>
      </w:r>
    </w:p>
    <w:p w14:paraId="4B477723" w14:textId="77777777" w:rsidR="00027A80" w:rsidRPr="00826850" w:rsidRDefault="00027A80">
      <w:pPr>
        <w:jc w:val="both"/>
        <w:pPrChange w:id="325" w:author="Li, Ki Joune" w:date="2024-04-19T13:10:00Z">
          <w:pPr/>
        </w:pPrChange>
      </w:pPr>
      <w:r w:rsidRPr="00826850">
        <w:t>The framework, concepts, and methodology for testing, and the criteria to be achieved to claim conformance are specified in the OGC Compliance Testing Policies and Procedures and the OGC Compliance Testing web site</w:t>
      </w:r>
      <w:r w:rsidRPr="00826850">
        <w:rPr>
          <w:color w:val="2E81C2"/>
          <w:vertAlign w:val="superscript"/>
        </w:rPr>
        <w:t>1</w:t>
      </w:r>
      <w:r w:rsidRPr="00826850">
        <w:t>.</w:t>
      </w:r>
    </w:p>
    <w:p w14:paraId="4113D17A" w14:textId="77777777" w:rsidR="009A7B37" w:rsidRDefault="009A7B37">
      <w:pPr>
        <w:pStyle w:val="1"/>
      </w:pPr>
      <w:bookmarkStart w:id="326" w:name="_Toc164442384"/>
      <w:r>
        <w:t>References</w:t>
      </w:r>
      <w:bookmarkEnd w:id="326"/>
    </w:p>
    <w:p w14:paraId="3058148E" w14:textId="77777777" w:rsidR="009A7B37" w:rsidRDefault="009A7B37" w:rsidP="00234460">
      <w:pPr>
        <w:jc w:val="both"/>
        <w:rPr>
          <w:color w:val="FF0000"/>
        </w:rPr>
      </w:pPr>
      <w:r>
        <w:t>The following normative documents contain provisions that, through reference in this text, constitute provisions of this document. For dated references, subsequent amendments to, or revisions of, any of these publications do not apply. For undated references, the latest edition of the normative document referred to applies.</w:t>
      </w:r>
    </w:p>
    <w:p w14:paraId="54E473E8" w14:textId="77777777" w:rsidR="00DB5231" w:rsidRPr="00826850" w:rsidRDefault="00DB5231" w:rsidP="00234460">
      <w:pPr>
        <w:jc w:val="both"/>
        <w:rPr>
          <w:ins w:id="327" w:author="Li, Ki Joune [2]" w:date="2024-04-10T20:30:00Z"/>
        </w:rPr>
      </w:pPr>
      <w:ins w:id="328" w:author="Li, Ki Joune [2]" w:date="2024-04-10T20:30:00Z">
        <w:r w:rsidRPr="00826850">
          <w:t>ISO: ISO 8601</w:t>
        </w:r>
        <w:r>
          <w:t>-1</w:t>
        </w:r>
        <w:r w:rsidRPr="00826850">
          <w:t>:20</w:t>
        </w:r>
        <w:r>
          <w:t>19</w:t>
        </w:r>
        <w:r w:rsidRPr="00826850">
          <w:t xml:space="preserve">, </w:t>
        </w:r>
        <w:r>
          <w:t xml:space="preserve">Date and time – Representation for information interchange – Part 1: Basic rules, </w:t>
        </w:r>
        <w:r w:rsidRPr="00826850">
          <w:t>, 20</w:t>
        </w:r>
        <w:r>
          <w:t>19</w:t>
        </w:r>
        <w:r w:rsidRPr="00826850">
          <w:t>. ISO (20</w:t>
        </w:r>
        <w:r>
          <w:t>19</w:t>
        </w:r>
        <w:r w:rsidRPr="00826850">
          <w:t>).</w:t>
        </w:r>
      </w:ins>
    </w:p>
    <w:p w14:paraId="5B3F64F8" w14:textId="77777777" w:rsidR="00DB5231" w:rsidRPr="00826850" w:rsidRDefault="00DB5231" w:rsidP="00234460">
      <w:pPr>
        <w:jc w:val="both"/>
        <w:rPr>
          <w:ins w:id="329" w:author="Li, Ki Joune [2]" w:date="2024-04-10T20:30:00Z"/>
        </w:rPr>
      </w:pPr>
      <w:ins w:id="330" w:author="Li, Ki Joune [2]" w:date="2024-04-10T20:30:00Z">
        <w:r w:rsidRPr="00826850">
          <w:lastRenderedPageBreak/>
          <w:t>ISO: ISO 19103:20</w:t>
        </w:r>
        <w:r>
          <w:t>1</w:t>
        </w:r>
        <w:r w:rsidRPr="00826850">
          <w:t>5, Geographic Information – Conceptual Schema Language, 20</w:t>
        </w:r>
        <w:r>
          <w:t>1</w:t>
        </w:r>
        <w:r w:rsidRPr="00826850">
          <w:t>5. ISO</w:t>
        </w:r>
        <w:r>
          <w:t xml:space="preserve"> </w:t>
        </w:r>
        <w:r w:rsidRPr="00826850">
          <w:t>(20</w:t>
        </w:r>
        <w:r>
          <w:t>1</w:t>
        </w:r>
        <w:r w:rsidRPr="00826850">
          <w:t>5).</w:t>
        </w:r>
      </w:ins>
    </w:p>
    <w:p w14:paraId="2A116832" w14:textId="77777777" w:rsidR="00DB5231" w:rsidRPr="00826850" w:rsidRDefault="00DB5231" w:rsidP="00234460">
      <w:pPr>
        <w:jc w:val="both"/>
        <w:rPr>
          <w:ins w:id="331" w:author="Li, Ki Joune [2]" w:date="2024-04-10T20:30:00Z"/>
        </w:rPr>
      </w:pPr>
      <w:ins w:id="332" w:author="Li, Ki Joune [2]" w:date="2024-04-10T20:30:00Z">
        <w:r w:rsidRPr="00826850">
          <w:t>ISO: ISO 19105:20</w:t>
        </w:r>
        <w:r>
          <w:t>22</w:t>
        </w:r>
        <w:r w:rsidRPr="00826850">
          <w:t>, Geographic information – Conformance and testing, 20</w:t>
        </w:r>
        <w:r>
          <w:t>22</w:t>
        </w:r>
        <w:r w:rsidRPr="00826850">
          <w:t>. ISO (20</w:t>
        </w:r>
        <w:r>
          <w:t>22</w:t>
        </w:r>
        <w:r w:rsidRPr="00826850">
          <w:t>).</w:t>
        </w:r>
      </w:ins>
    </w:p>
    <w:p w14:paraId="78D7016E" w14:textId="77777777" w:rsidR="00DB5231" w:rsidRPr="00826850" w:rsidRDefault="00DB5231" w:rsidP="00234460">
      <w:pPr>
        <w:jc w:val="both"/>
        <w:rPr>
          <w:ins w:id="333" w:author="Li, Ki Joune [2]" w:date="2024-04-10T20:30:00Z"/>
        </w:rPr>
      </w:pPr>
      <w:ins w:id="334" w:author="Li, Ki Joune [2]" w:date="2024-04-10T20:30:00Z">
        <w:r w:rsidRPr="00826850">
          <w:t>ISO: ISO 19107:20</w:t>
        </w:r>
        <w:r>
          <w:t>19</w:t>
        </w:r>
        <w:r w:rsidRPr="00826850">
          <w:t>, Geographic Information – Spatial Schema, 20</w:t>
        </w:r>
        <w:r>
          <w:t>19</w:t>
        </w:r>
        <w:r w:rsidRPr="00826850">
          <w:t>. ISO (20</w:t>
        </w:r>
        <w:r>
          <w:t>19</w:t>
        </w:r>
        <w:r w:rsidRPr="00826850">
          <w:t>).</w:t>
        </w:r>
      </w:ins>
    </w:p>
    <w:p w14:paraId="6B5ECCCC" w14:textId="77777777" w:rsidR="00DB5231" w:rsidRPr="00826850" w:rsidRDefault="00DB5231" w:rsidP="00234460">
      <w:pPr>
        <w:jc w:val="both"/>
        <w:rPr>
          <w:ins w:id="335" w:author="Li, Ki Joune [2]" w:date="2024-04-10T20:30:00Z"/>
        </w:rPr>
      </w:pPr>
      <w:ins w:id="336" w:author="Li, Ki Joune [2]" w:date="2024-04-10T20:30:00Z">
        <w:r w:rsidRPr="00826850">
          <w:t>ISO: ISO 19109:20</w:t>
        </w:r>
        <w:r>
          <w:t>1</w:t>
        </w:r>
        <w:r w:rsidRPr="00826850">
          <w:t>5, Geographic Information – Rules for Application Schemas, 20</w:t>
        </w:r>
        <w:r>
          <w:t>1</w:t>
        </w:r>
        <w:r w:rsidRPr="00826850">
          <w:t>5. ISO (20</w:t>
        </w:r>
        <w:r>
          <w:t>1</w:t>
        </w:r>
        <w:r w:rsidRPr="00826850">
          <w:t>5).</w:t>
        </w:r>
      </w:ins>
    </w:p>
    <w:p w14:paraId="2EE3A76B" w14:textId="77777777" w:rsidR="00DB5231" w:rsidRPr="00826850" w:rsidRDefault="00DB5231" w:rsidP="00234460">
      <w:pPr>
        <w:jc w:val="both"/>
        <w:rPr>
          <w:ins w:id="337" w:author="Li, Ki Joune [2]" w:date="2024-04-10T20:30:00Z"/>
        </w:rPr>
      </w:pPr>
      <w:ins w:id="338" w:author="Li, Ki Joune [2]" w:date="2024-04-10T20:30:00Z">
        <w:r w:rsidRPr="00826850">
          <w:t>ISO: ISO 19111:20</w:t>
        </w:r>
        <w:r>
          <w:t>19</w:t>
        </w:r>
        <w:r w:rsidRPr="00826850">
          <w:t xml:space="preserve">, Geographic information – </w:t>
        </w:r>
        <w:r>
          <w:t>R</w:t>
        </w:r>
        <w:r w:rsidRPr="00826850">
          <w:t>eferencing by coordinates, 20</w:t>
        </w:r>
        <w:r>
          <w:t>19</w:t>
        </w:r>
        <w:r w:rsidRPr="00826850">
          <w:t>. ISO (20</w:t>
        </w:r>
        <w:r>
          <w:t>19</w:t>
        </w:r>
        <w:r w:rsidRPr="00826850">
          <w:t>).</w:t>
        </w:r>
      </w:ins>
    </w:p>
    <w:p w14:paraId="6E9A90B4" w14:textId="77777777" w:rsidR="00DB5231" w:rsidRPr="00826850" w:rsidRDefault="00DB5231" w:rsidP="00234460">
      <w:pPr>
        <w:jc w:val="both"/>
        <w:rPr>
          <w:ins w:id="339" w:author="Li, Ki Joune [2]" w:date="2024-04-10T20:30:00Z"/>
        </w:rPr>
      </w:pPr>
      <w:ins w:id="340" w:author="Li, Ki Joune [2]" w:date="2024-04-10T20:30:00Z">
        <w:r w:rsidRPr="00826850">
          <w:t>ISO: ISO 19115-1:2014, Geographic Information – Metadata – Part 1: Fundamentals, 2014. ISO (2014).</w:t>
        </w:r>
      </w:ins>
    </w:p>
    <w:p w14:paraId="3AAE4B9E" w14:textId="77777777" w:rsidR="00DB5231" w:rsidRPr="00826850" w:rsidRDefault="00DB5231" w:rsidP="00234460">
      <w:pPr>
        <w:jc w:val="both"/>
        <w:rPr>
          <w:ins w:id="341" w:author="Li, Ki Joune [2]" w:date="2024-04-10T20:30:00Z"/>
        </w:rPr>
      </w:pPr>
      <w:ins w:id="342" w:author="Li, Ki Joune [2]" w:date="2024-04-10T20:30:00Z">
        <w:r w:rsidRPr="00826850">
          <w:t>ISO/TS: ISO/TS 19139:20</w:t>
        </w:r>
        <w:r>
          <w:t>19</w:t>
        </w:r>
        <w:r w:rsidRPr="00826850">
          <w:t>, Geographic Information –XML schema implementation</w:t>
        </w:r>
        <w:r>
          <w:t xml:space="preserve"> – Part 1: Encoding rules  </w:t>
        </w:r>
        <w:r w:rsidRPr="00826850">
          <w:t>20</w:t>
        </w:r>
        <w:r>
          <w:t>19</w:t>
        </w:r>
        <w:r w:rsidRPr="00826850">
          <w:t>. ISO and TS (20</w:t>
        </w:r>
        <w:r>
          <w:t>19</w:t>
        </w:r>
        <w:r w:rsidRPr="00826850">
          <w:t>).</w:t>
        </w:r>
      </w:ins>
    </w:p>
    <w:p w14:paraId="4B97BA8C" w14:textId="77777777" w:rsidR="00DB5231" w:rsidRPr="00826850" w:rsidRDefault="00DB5231" w:rsidP="00234460">
      <w:pPr>
        <w:jc w:val="both"/>
        <w:rPr>
          <w:ins w:id="343" w:author="Li, Ki Joune [2]" w:date="2024-04-10T20:30:00Z"/>
        </w:rPr>
      </w:pPr>
      <w:ins w:id="344" w:author="Li, Ki Joune [2]" w:date="2024-04-10T20:30:00Z">
        <w:r w:rsidRPr="00826850">
          <w:t>OGC 08-126, OGC® Abstract Specification Topic 5, The OpenGIS Feature, 2009</w:t>
        </w:r>
      </w:ins>
    </w:p>
    <w:p w14:paraId="16DC7802" w14:textId="77777777" w:rsidR="00DB5231" w:rsidRPr="00826850" w:rsidRDefault="00DB5231" w:rsidP="00234460">
      <w:pPr>
        <w:jc w:val="both"/>
        <w:rPr>
          <w:ins w:id="345" w:author="Li, Ki Joune [2]" w:date="2024-04-10T20:30:00Z"/>
        </w:rPr>
      </w:pPr>
      <w:ins w:id="346" w:author="Li, Ki Joune [2]" w:date="2024-04-10T20:30:00Z">
        <w:r w:rsidRPr="00826850">
          <w:t>OGC 99-108r2, OGC® Abstract Specification Topic 8, Relations between Features, 1999</w:t>
        </w:r>
      </w:ins>
    </w:p>
    <w:p w14:paraId="22F4B4D4" w14:textId="77777777" w:rsidR="00DB5231" w:rsidRPr="00826850" w:rsidRDefault="00DB5231" w:rsidP="00234460">
      <w:pPr>
        <w:jc w:val="both"/>
        <w:rPr>
          <w:ins w:id="347" w:author="Li, Ki Joune [2]" w:date="2024-04-10T20:30:00Z"/>
        </w:rPr>
      </w:pPr>
      <w:ins w:id="348" w:author="Li, Ki Joune [2]" w:date="2024-04-10T20:30:00Z">
        <w:r w:rsidRPr="00826850">
          <w:t>OGC 99-110, OGC® Abstract Specification Topic 10, Feature Collections, 1999</w:t>
        </w:r>
      </w:ins>
    </w:p>
    <w:p w14:paraId="20C9E32A" w14:textId="77777777" w:rsidR="00DB5231" w:rsidRPr="00826850" w:rsidRDefault="00DB5231" w:rsidP="00234460">
      <w:pPr>
        <w:jc w:val="both"/>
        <w:rPr>
          <w:ins w:id="349" w:author="Li, Ki Joune [2]" w:date="2024-04-10T20:30:00Z"/>
        </w:rPr>
      </w:pPr>
      <w:ins w:id="350" w:author="Li, Ki Joune [2]" w:date="2024-04-10T20:30:00Z">
        <w:r w:rsidRPr="00826850">
          <w:t>OGC 07-036, OGC® Geography Markup Language Implementation Specification, Version 3.2.1, 2007</w:t>
        </w:r>
      </w:ins>
    </w:p>
    <w:p w14:paraId="48916F6A" w14:textId="67AE362B" w:rsidR="00027A80" w:rsidRPr="00826850" w:rsidDel="00DB5231" w:rsidRDefault="00027A80" w:rsidP="00234460">
      <w:pPr>
        <w:jc w:val="both"/>
        <w:rPr>
          <w:del w:id="351" w:author="Li, Ki Joune [2]" w:date="2024-04-10T20:30:00Z"/>
        </w:rPr>
      </w:pPr>
      <w:del w:id="352" w:author="Li, Ki Joune [2]" w:date="2024-04-10T20:30:00Z">
        <w:r w:rsidRPr="00826850" w:rsidDel="00DB5231">
          <w:delText>ISO: ISO 8601:2004, Data elements and interchange formats – Information interchange – Representation of dates and times, 2004. ISO (2004).</w:delText>
        </w:r>
      </w:del>
    </w:p>
    <w:p w14:paraId="0E6C1725" w14:textId="2210B5B1" w:rsidR="00027A80" w:rsidRPr="00826850" w:rsidDel="00DB5231" w:rsidRDefault="00027A80" w:rsidP="00234460">
      <w:pPr>
        <w:jc w:val="both"/>
        <w:rPr>
          <w:del w:id="353" w:author="Li, Ki Joune [2]" w:date="2024-04-10T20:30:00Z"/>
        </w:rPr>
      </w:pPr>
      <w:del w:id="354" w:author="Li, Ki Joune [2]" w:date="2024-04-10T20:30:00Z">
        <w:r w:rsidRPr="00826850" w:rsidDel="00DB5231">
          <w:delText>ISO/TS: ISO/TS 19103:2005, Geographic Information – Conceptual Schema Language, 2005. ISO and TS (2005).</w:delText>
        </w:r>
      </w:del>
    </w:p>
    <w:p w14:paraId="63C08D8D" w14:textId="6C98A8B6" w:rsidR="00027A80" w:rsidRPr="00826850" w:rsidDel="00DB5231" w:rsidRDefault="00027A80" w:rsidP="00234460">
      <w:pPr>
        <w:jc w:val="both"/>
        <w:rPr>
          <w:del w:id="355" w:author="Li, Ki Joune [2]" w:date="2024-04-10T20:30:00Z"/>
        </w:rPr>
      </w:pPr>
      <w:del w:id="356" w:author="Li, Ki Joune [2]" w:date="2024-04-10T20:30:00Z">
        <w:r w:rsidRPr="00826850" w:rsidDel="00DB5231">
          <w:delText>ISO: ISO 19105:2000, Geographic information – Conformance and testing, 2000. ISO (2000).</w:delText>
        </w:r>
      </w:del>
    </w:p>
    <w:p w14:paraId="6D035361" w14:textId="3ED521A5" w:rsidR="00027A80" w:rsidRPr="00826850" w:rsidDel="00DB5231" w:rsidRDefault="00027A80" w:rsidP="00234460">
      <w:pPr>
        <w:jc w:val="both"/>
        <w:rPr>
          <w:del w:id="357" w:author="Li, Ki Joune [2]" w:date="2024-04-10T20:30:00Z"/>
        </w:rPr>
      </w:pPr>
      <w:del w:id="358" w:author="Li, Ki Joune [2]" w:date="2024-04-10T20:30:00Z">
        <w:r w:rsidRPr="00826850" w:rsidDel="00DB5231">
          <w:delText>ISO: ISO 19107:2003, Geographic Information – Spatial Schema, 2003. ISO (2003).</w:delText>
        </w:r>
      </w:del>
    </w:p>
    <w:p w14:paraId="33A2A56D" w14:textId="5A17B1A9" w:rsidR="00027A80" w:rsidRPr="00826850" w:rsidDel="00DB5231" w:rsidRDefault="00027A80" w:rsidP="00234460">
      <w:pPr>
        <w:jc w:val="both"/>
        <w:rPr>
          <w:del w:id="359" w:author="Li, Ki Joune [2]" w:date="2024-04-10T20:30:00Z"/>
        </w:rPr>
      </w:pPr>
      <w:del w:id="360" w:author="Li, Ki Joune [2]" w:date="2024-04-10T20:30:00Z">
        <w:r w:rsidRPr="00826850" w:rsidDel="00DB5231">
          <w:delText>ISO: ISO 19109:2005, Geographic Information – Rules for Application Schemas, 2005. ISO (2005).</w:delText>
        </w:r>
      </w:del>
    </w:p>
    <w:p w14:paraId="01B123BD" w14:textId="5F1B57B3" w:rsidR="00027A80" w:rsidRPr="00826850" w:rsidDel="00DB5231" w:rsidRDefault="00027A80" w:rsidP="00234460">
      <w:pPr>
        <w:jc w:val="both"/>
        <w:rPr>
          <w:del w:id="361" w:author="Li, Ki Joune [2]" w:date="2024-04-10T20:30:00Z"/>
        </w:rPr>
      </w:pPr>
      <w:del w:id="362" w:author="Li, Ki Joune [2]" w:date="2024-04-10T20:30:00Z">
        <w:r w:rsidRPr="00826850" w:rsidDel="00DB5231">
          <w:delText>ISO: ISO 19111:2003, Geographic information – Spatial referencing by coordinates, 2003. ISO (2003).</w:delText>
        </w:r>
      </w:del>
    </w:p>
    <w:p w14:paraId="03B4B4AC" w14:textId="2497B5DE" w:rsidR="00027A80" w:rsidRPr="00826850" w:rsidDel="00DB5231" w:rsidRDefault="00027A80" w:rsidP="00234460">
      <w:pPr>
        <w:jc w:val="both"/>
        <w:rPr>
          <w:del w:id="363" w:author="Li, Ki Joune [2]" w:date="2024-04-10T20:30:00Z"/>
        </w:rPr>
      </w:pPr>
      <w:del w:id="364" w:author="Li, Ki Joune [2]" w:date="2024-04-10T20:30:00Z">
        <w:r w:rsidRPr="00826850" w:rsidDel="00DB5231">
          <w:delText>ISO: ISO 19115-1:2014, Geographic Information – Metadata – Part 1: Fundamentals, 2014. ISO (2014).</w:delText>
        </w:r>
      </w:del>
    </w:p>
    <w:p w14:paraId="4683E801" w14:textId="1253F8ED" w:rsidR="00027A80" w:rsidRPr="00826850" w:rsidDel="00DB5231" w:rsidRDefault="00027A80" w:rsidP="00234460">
      <w:pPr>
        <w:jc w:val="both"/>
        <w:rPr>
          <w:del w:id="365" w:author="Li, Ki Joune [2]" w:date="2024-04-10T20:30:00Z"/>
        </w:rPr>
      </w:pPr>
      <w:del w:id="366" w:author="Li, Ki Joune [2]" w:date="2024-04-10T20:30:00Z">
        <w:r w:rsidRPr="00826850" w:rsidDel="00DB5231">
          <w:delText>ISO/TS: ISO/TS 19139:2007, Geographic Information – Metadata – XML schema implementation, 2007. ISO and TS (2007).</w:delText>
        </w:r>
      </w:del>
    </w:p>
    <w:p w14:paraId="4D683DB4" w14:textId="0ED0A0D3" w:rsidR="00027A80" w:rsidRPr="00826850" w:rsidDel="00DB5231" w:rsidRDefault="00027A80" w:rsidP="00234460">
      <w:pPr>
        <w:jc w:val="both"/>
        <w:rPr>
          <w:del w:id="367" w:author="Li, Ki Joune [2]" w:date="2024-04-10T20:30:00Z"/>
        </w:rPr>
      </w:pPr>
      <w:del w:id="368" w:author="Li, Ki Joune [2]" w:date="2024-04-10T20:30:00Z">
        <w:r w:rsidRPr="00826850" w:rsidDel="00DB5231">
          <w:delText>OGC 08-126, OGC® Abstract Specification Topic 5, The OpenGIS Feature, 2009</w:delText>
        </w:r>
      </w:del>
    </w:p>
    <w:p w14:paraId="3313FAA8" w14:textId="19F6E31D" w:rsidR="00027A80" w:rsidRPr="00826850" w:rsidDel="00DB5231" w:rsidRDefault="00027A80" w:rsidP="00234460">
      <w:pPr>
        <w:jc w:val="both"/>
        <w:rPr>
          <w:del w:id="369" w:author="Li, Ki Joune [2]" w:date="2024-04-10T20:30:00Z"/>
        </w:rPr>
      </w:pPr>
      <w:del w:id="370" w:author="Li, Ki Joune [2]" w:date="2024-04-10T20:30:00Z">
        <w:r w:rsidRPr="00826850" w:rsidDel="00DB5231">
          <w:delText>OGC 99-108r2, OGC® Abstract Specification Topic 8, Relations between Features, 1999</w:delText>
        </w:r>
      </w:del>
    </w:p>
    <w:p w14:paraId="2083D7D3" w14:textId="30CDF4EE" w:rsidR="00027A80" w:rsidRPr="00826850" w:rsidDel="00DB5231" w:rsidRDefault="00027A80" w:rsidP="00234460">
      <w:pPr>
        <w:jc w:val="both"/>
        <w:rPr>
          <w:del w:id="371" w:author="Li, Ki Joune [2]" w:date="2024-04-10T20:30:00Z"/>
        </w:rPr>
      </w:pPr>
      <w:del w:id="372" w:author="Li, Ki Joune [2]" w:date="2024-04-10T20:30:00Z">
        <w:r w:rsidRPr="00826850" w:rsidDel="00DB5231">
          <w:delText>OGC 99-110, OGC® Abstract Specification Topic 10, Feature Collections, 1999</w:delText>
        </w:r>
      </w:del>
    </w:p>
    <w:p w14:paraId="7CFB767E" w14:textId="19CFD328" w:rsidR="00027A80" w:rsidRPr="00826850" w:rsidDel="00DB5231" w:rsidRDefault="00027A80" w:rsidP="00234460">
      <w:pPr>
        <w:jc w:val="both"/>
        <w:rPr>
          <w:del w:id="373" w:author="Li, Ki Joune [2]" w:date="2024-04-10T20:30:00Z"/>
        </w:rPr>
      </w:pPr>
      <w:del w:id="374" w:author="Li, Ki Joune [2]" w:date="2024-04-10T20:30:00Z">
        <w:r w:rsidRPr="00826850" w:rsidDel="00DB5231">
          <w:delText>OGC 07-036, OGC® Geography Markup Language Implementation Specification, Version 3.2.1, 2007</w:delText>
        </w:r>
      </w:del>
    </w:p>
    <w:p w14:paraId="6E8E8131" w14:textId="77777777" w:rsidR="009A7B37" w:rsidRDefault="009A7B37">
      <w:pPr>
        <w:pStyle w:val="1"/>
      </w:pPr>
      <w:bookmarkStart w:id="375" w:name="_Toc164442385"/>
      <w:r>
        <w:lastRenderedPageBreak/>
        <w:t>Terms and Definitions</w:t>
      </w:r>
      <w:bookmarkEnd w:id="375"/>
    </w:p>
    <w:p w14:paraId="6BFF1DFF" w14:textId="0C93605A" w:rsidR="009A7B37" w:rsidRDefault="00107D02">
      <w:pPr>
        <w:jc w:val="both"/>
        <w:pPrChange w:id="376" w:author="Li, Ki Joune" w:date="2024-04-19T13:11:00Z">
          <w:pPr/>
        </w:pPrChange>
      </w:pPr>
      <w:r w:rsidRPr="00107D02">
        <w:t xml:space="preserve">This </w:t>
      </w:r>
      <w:r w:rsidR="008F601D">
        <w:t>Standard</w:t>
      </w:r>
      <w:r w:rsidR="008F601D" w:rsidRPr="00107D02">
        <w:t xml:space="preserve"> </w:t>
      </w:r>
      <w:r w:rsidRPr="00107D02">
        <w:t>used the terms defined in</w:t>
      </w:r>
      <w:r>
        <w:t xml:space="preserve"> </w:t>
      </w:r>
      <w:r w:rsidRPr="00107D02">
        <w:t>Policy Directive 49</w:t>
      </w:r>
      <w:r>
        <w:rPr>
          <w:rStyle w:val="af2"/>
        </w:rPr>
        <w:footnoteReference w:id="1"/>
      </w:r>
      <w:r w:rsidRPr="00107D02">
        <w:t xml:space="preserve">, which is based on the ISO/IEC Directives, Part 2, Rules for the structure and drafting of International Standards. In particular, the word “shall” (not “must”) is the verb form used to indicate a requirement to be strictly followed to conform to this </w:t>
      </w:r>
      <w:r w:rsidR="001C2151">
        <w:t>Standard</w:t>
      </w:r>
      <w:r w:rsidRPr="00107D02">
        <w:t xml:space="preserve"> and OGC documents do not use the equivalent phrases in the ISO/IEC Directives, Part 2</w:t>
      </w:r>
      <w:r w:rsidR="009A7B37">
        <w:t>.</w:t>
      </w:r>
    </w:p>
    <w:p w14:paraId="352EC0BD" w14:textId="77777777" w:rsidR="009A7B37" w:rsidRDefault="009A7B37">
      <w:r>
        <w:t>For the purposes of this document, the following additional terms and definitions apply.</w:t>
      </w:r>
    </w:p>
    <w:p w14:paraId="5EA757ED" w14:textId="77777777" w:rsidR="00027A80" w:rsidRPr="00826850" w:rsidRDefault="00027A80" w:rsidP="00601140">
      <w:pPr>
        <w:pStyle w:val="2"/>
        <w:numPr>
          <w:ilvl w:val="1"/>
          <w:numId w:val="11"/>
        </w:numPr>
      </w:pPr>
      <w:bookmarkStart w:id="377" w:name="_Toc164442386"/>
      <w:r w:rsidRPr="00826850">
        <w:t>Indoor Space</w:t>
      </w:r>
      <w:bookmarkEnd w:id="377"/>
    </w:p>
    <w:p w14:paraId="54E505F9" w14:textId="77777777" w:rsidR="00027A80" w:rsidRPr="00826850" w:rsidRDefault="00027A80" w:rsidP="00027A80">
      <w:r w:rsidRPr="00826850">
        <w:t>A space within one or multiple buildings.</w:t>
      </w:r>
    </w:p>
    <w:p w14:paraId="71230A5B"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378" w:name="_Toc164442387"/>
      <w:r w:rsidRPr="00826850">
        <w:rPr>
          <w:szCs w:val="24"/>
        </w:rPr>
        <w:t>Cellular Space</w:t>
      </w:r>
      <w:bookmarkEnd w:id="378"/>
    </w:p>
    <w:p w14:paraId="68512A49" w14:textId="0C8AB203" w:rsidR="00027A80" w:rsidRPr="00826850" w:rsidRDefault="00027A80" w:rsidP="00027A80">
      <w:pPr>
        <w:rPr>
          <w:vertAlign w:val="subscript"/>
        </w:rPr>
      </w:pPr>
      <w:r w:rsidRPr="00826850">
        <w:rPr>
          <w:lang w:eastAsia="ko-KR"/>
        </w:rPr>
        <w:t xml:space="preserve">A cellular space </w:t>
      </w:r>
      <w:r w:rsidRPr="00826850">
        <w:rPr>
          <w:i/>
          <w:lang w:eastAsia="ko-KR"/>
        </w:rPr>
        <w:t>S</w:t>
      </w:r>
      <w:r w:rsidRPr="00826850">
        <w:rPr>
          <w:lang w:eastAsia="ko-KR"/>
        </w:rPr>
        <w:t xml:space="preserve"> </w:t>
      </w:r>
      <w:r w:rsidRPr="00826850">
        <w:t xml:space="preserve">is a set of identifiable </w:t>
      </w:r>
      <w:ins w:id="379" w:author="Li, Ki Joune [2]" w:date="2024-04-10T20:31:00Z">
        <w:r w:rsidR="00DB5231">
          <w:t>c</w:t>
        </w:r>
      </w:ins>
      <w:del w:id="380" w:author="Li, Ki Joune [2]" w:date="2024-04-10T20:31:00Z">
        <w:r w:rsidRPr="00826850" w:rsidDel="00DB5231">
          <w:delText>s</w:delText>
        </w:r>
      </w:del>
      <w:r w:rsidRPr="00826850">
        <w:t xml:space="preserve">ells </w:t>
      </w:r>
      <w:r w:rsidRPr="00826850">
        <w:rPr>
          <w:i/>
          <w:iCs/>
        </w:rPr>
        <w:t>c</w:t>
      </w:r>
      <w:r w:rsidRPr="00826850">
        <w:rPr>
          <w:i/>
          <w:iCs/>
          <w:vertAlign w:val="subscript"/>
        </w:rPr>
        <w:t>i</w:t>
      </w:r>
      <w:r w:rsidRPr="00826850">
        <w:rPr>
          <w:lang w:eastAsia="ko-KR"/>
        </w:rPr>
        <w:t xml:space="preserve"> grouped according to theme </w:t>
      </w:r>
      <w:r w:rsidRPr="00826850">
        <w:rPr>
          <w:i/>
          <w:iCs/>
          <w:lang w:eastAsia="ko-KR"/>
        </w:rPr>
        <w:t>T</w:t>
      </w:r>
      <w:r w:rsidRPr="00826850">
        <w:rPr>
          <w:lang w:eastAsia="ko-KR"/>
        </w:rPr>
        <w:t xml:space="preserve"> and is noted </w:t>
      </w:r>
      <w:r w:rsidRPr="00826850">
        <w:rPr>
          <w:i/>
          <w:lang w:eastAsia="ko-KR"/>
        </w:rPr>
        <w:t>S</w:t>
      </w:r>
      <w:r w:rsidRPr="00826850">
        <w:rPr>
          <w:i/>
          <w:vertAlign w:val="superscript"/>
          <w:lang w:eastAsia="ko-KR"/>
        </w:rPr>
        <w:t>T</w:t>
      </w:r>
      <w:r w:rsidRPr="00826850">
        <w:rPr>
          <w:lang w:eastAsia="ko-KR"/>
        </w:rPr>
        <w:t xml:space="preserve"> is </w:t>
      </w:r>
      <w:r w:rsidRPr="00826850">
        <w:rPr>
          <w:i/>
          <w:lang w:eastAsia="ko-KR"/>
        </w:rPr>
        <w:t>S</w:t>
      </w:r>
      <w:r w:rsidRPr="00826850">
        <w:rPr>
          <w:i/>
          <w:vertAlign w:val="superscript"/>
          <w:lang w:eastAsia="ko-KR"/>
        </w:rPr>
        <w:t>T</w:t>
      </w:r>
      <w:r w:rsidRPr="00826850">
        <w:rPr>
          <w:lang w:eastAsia="ko-KR"/>
        </w:rPr>
        <w:t xml:space="preserve"> </w:t>
      </w:r>
      <w:r w:rsidRPr="00826850">
        <w:t>= {</w:t>
      </w:r>
      <w:r w:rsidRPr="00826850">
        <w:rPr>
          <w:i/>
        </w:rPr>
        <w:t>c</w:t>
      </w:r>
      <w:r w:rsidRPr="00826850">
        <w:rPr>
          <w:vertAlign w:val="subscript"/>
        </w:rPr>
        <w:t>1</w:t>
      </w:r>
      <w:r w:rsidRPr="00826850">
        <w:t xml:space="preserve">, </w:t>
      </w:r>
      <w:r w:rsidRPr="00826850">
        <w:rPr>
          <w:i/>
        </w:rPr>
        <w:t>c</w:t>
      </w:r>
      <w:r w:rsidRPr="00826850">
        <w:rPr>
          <w:vertAlign w:val="subscript"/>
        </w:rPr>
        <w:t>2</w:t>
      </w:r>
      <w:r w:rsidRPr="00826850">
        <w:t xml:space="preserve">, …, </w:t>
      </w:r>
      <w:r w:rsidRPr="00826850">
        <w:rPr>
          <w:i/>
        </w:rPr>
        <w:t>c</w:t>
      </w:r>
      <w:r w:rsidRPr="00826850">
        <w:rPr>
          <w:i/>
          <w:vertAlign w:val="subscript"/>
        </w:rPr>
        <w:t>n</w:t>
      </w:r>
      <w:r w:rsidRPr="00826850">
        <w:t xml:space="preserve">} </w:t>
      </w:r>
    </w:p>
    <w:p w14:paraId="0CD01BA6"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381" w:name="_Toc164442388"/>
      <w:r w:rsidRPr="00826850">
        <w:rPr>
          <w:szCs w:val="24"/>
        </w:rPr>
        <w:t>Graph</w:t>
      </w:r>
      <w:bookmarkEnd w:id="381"/>
    </w:p>
    <w:p w14:paraId="26C15CB7" w14:textId="77777777" w:rsidR="00027A80" w:rsidRPr="00826850" w:rsidRDefault="00027A80" w:rsidP="00027A80">
      <w:r w:rsidRPr="00826850">
        <w:t xml:space="preserve">A graph </w:t>
      </w:r>
      <w:r w:rsidRPr="00826850">
        <w:rPr>
          <w:i/>
          <w:iCs/>
        </w:rPr>
        <w:t xml:space="preserve">G </w:t>
      </w:r>
      <w:r w:rsidRPr="00826850">
        <w:t>(</w:t>
      </w:r>
      <w:r w:rsidRPr="00826850">
        <w:rPr>
          <w:i/>
        </w:rPr>
        <w:t>V</w:t>
      </w:r>
      <w:r w:rsidRPr="00826850">
        <w:t xml:space="preserve">, </w:t>
      </w:r>
      <w:r w:rsidRPr="00826850">
        <w:rPr>
          <w:i/>
        </w:rPr>
        <w:t>E</w:t>
      </w:r>
      <w:r w:rsidRPr="00826850">
        <w:t xml:space="preserve">) where </w:t>
      </w:r>
      <w:r w:rsidRPr="00826850">
        <w:rPr>
          <w:i/>
        </w:rPr>
        <w:t>V</w:t>
      </w:r>
      <w:r w:rsidRPr="00826850">
        <w:t xml:space="preserve"> is a set of nodes representing cells and </w:t>
      </w:r>
      <w:r w:rsidRPr="00826850">
        <w:rPr>
          <w:i/>
        </w:rPr>
        <w:t>E</w:t>
      </w:r>
      <w:r w:rsidRPr="00826850">
        <w:t xml:space="preserve"> is the set of edges indicating topological relationships.</w:t>
      </w:r>
    </w:p>
    <w:p w14:paraId="630E8ECD"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382" w:name="_Toc164442389"/>
      <w:r w:rsidRPr="00826850">
        <w:rPr>
          <w:szCs w:val="24"/>
        </w:rPr>
        <w:t>Adjacency Graph</w:t>
      </w:r>
      <w:bookmarkEnd w:id="382"/>
    </w:p>
    <w:p w14:paraId="408942C3" w14:textId="77777777" w:rsidR="00027A80" w:rsidRPr="00826850" w:rsidRDefault="00027A80" w:rsidP="00027A80">
      <w:r w:rsidRPr="00826850">
        <w:t xml:space="preserve">A graph </w:t>
      </w:r>
      <w:r w:rsidRPr="00826850">
        <w:rPr>
          <w:i/>
          <w:iCs/>
        </w:rPr>
        <w:t>G</w:t>
      </w:r>
      <w:r w:rsidRPr="00826850">
        <w:rPr>
          <w:i/>
          <w:iCs/>
          <w:vertAlign w:val="subscript"/>
        </w:rPr>
        <w:t xml:space="preserve">adj </w:t>
      </w:r>
      <w:r w:rsidRPr="00826850">
        <w:t>(</w:t>
      </w:r>
      <w:r w:rsidRPr="00826850">
        <w:rPr>
          <w:i/>
        </w:rPr>
        <w:t>V</w:t>
      </w:r>
      <w:r w:rsidRPr="00826850">
        <w:t xml:space="preserve">, </w:t>
      </w:r>
      <w:r w:rsidRPr="00826850">
        <w:rPr>
          <w:i/>
        </w:rPr>
        <w:t>E</w:t>
      </w:r>
      <w:r w:rsidRPr="00826850">
        <w:rPr>
          <w:i/>
          <w:vertAlign w:val="subscript"/>
        </w:rPr>
        <w:t>adj</w:t>
      </w:r>
      <w:r w:rsidRPr="00826850">
        <w:t xml:space="preserve">) where </w:t>
      </w:r>
      <w:r w:rsidRPr="00826850">
        <w:rPr>
          <w:i/>
        </w:rPr>
        <w:t>V</w:t>
      </w:r>
      <w:r w:rsidRPr="00826850">
        <w:t xml:space="preserve"> is a set of nodes representing cells and </w:t>
      </w:r>
      <w:r w:rsidRPr="00826850">
        <w:rPr>
          <w:i/>
        </w:rPr>
        <w:t>E</w:t>
      </w:r>
      <w:r w:rsidRPr="00826850">
        <w:rPr>
          <w:i/>
          <w:vertAlign w:val="subscript"/>
        </w:rPr>
        <w:t>adj</w:t>
      </w:r>
      <w:r w:rsidRPr="00826850">
        <w:t xml:space="preserve"> is the set of edges indicating the adjacency relationship.</w:t>
      </w:r>
    </w:p>
    <w:p w14:paraId="6CD30914"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383" w:name="_Toc164442390"/>
      <w:r w:rsidRPr="00826850">
        <w:rPr>
          <w:szCs w:val="24"/>
        </w:rPr>
        <w:t>Connectivity Graph</w:t>
      </w:r>
      <w:bookmarkEnd w:id="383"/>
    </w:p>
    <w:p w14:paraId="77104716" w14:textId="77777777" w:rsidR="00027A80" w:rsidRPr="00826850" w:rsidRDefault="00027A80" w:rsidP="00027A80">
      <w:r w:rsidRPr="00826850">
        <w:t>A graph G</w:t>
      </w:r>
      <w:r w:rsidRPr="00826850">
        <w:rPr>
          <w:vertAlign w:val="subscript"/>
        </w:rPr>
        <w:t>con</w:t>
      </w:r>
      <w:r w:rsidRPr="00826850">
        <w:t>(</w:t>
      </w:r>
      <w:r w:rsidRPr="00826850">
        <w:rPr>
          <w:i/>
        </w:rPr>
        <w:t>V</w:t>
      </w:r>
      <w:r w:rsidRPr="00826850">
        <w:t xml:space="preserve">, </w:t>
      </w:r>
      <w:r w:rsidRPr="00826850">
        <w:rPr>
          <w:i/>
        </w:rPr>
        <w:t>E</w:t>
      </w:r>
      <w:r w:rsidRPr="00826850">
        <w:rPr>
          <w:iCs/>
          <w:vertAlign w:val="subscript"/>
        </w:rPr>
        <w:t>con</w:t>
      </w:r>
      <w:r w:rsidRPr="00826850">
        <w:t xml:space="preserve">) where </w:t>
      </w:r>
      <w:r w:rsidRPr="00826850">
        <w:rPr>
          <w:i/>
        </w:rPr>
        <w:t>V</w:t>
      </w:r>
      <w:r w:rsidRPr="00826850">
        <w:t xml:space="preserve"> is a set of nodes representing cells in indoor space and </w:t>
      </w:r>
      <w:r w:rsidRPr="00826850">
        <w:rPr>
          <w:i/>
        </w:rPr>
        <w:t>E</w:t>
      </w:r>
      <w:r w:rsidRPr="00826850">
        <w:rPr>
          <w:i/>
          <w:vertAlign w:val="subscript"/>
        </w:rPr>
        <w:t>con</w:t>
      </w:r>
      <w:r w:rsidRPr="00826850">
        <w:t xml:space="preserve"> is the set of edges indicating the connectivity relationship.</w:t>
      </w:r>
    </w:p>
    <w:p w14:paraId="46841CE4"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384" w:name="_Toc164442391"/>
      <w:r w:rsidRPr="00826850">
        <w:rPr>
          <w:szCs w:val="24"/>
        </w:rPr>
        <w:t>Logical Network</w:t>
      </w:r>
      <w:bookmarkEnd w:id="384"/>
    </w:p>
    <w:p w14:paraId="55552115" w14:textId="77777777" w:rsidR="00027A80" w:rsidRPr="00826850" w:rsidRDefault="00027A80" w:rsidP="00027A80">
      <w:r w:rsidRPr="00826850">
        <w:t xml:space="preserve">A graph </w:t>
      </w:r>
      <w:r w:rsidRPr="00826850">
        <w:rPr>
          <w:i/>
          <w:iCs/>
        </w:rPr>
        <w:t xml:space="preserve">G </w:t>
      </w:r>
      <w:r w:rsidRPr="00826850">
        <w:t>(</w:t>
      </w:r>
      <w:r w:rsidRPr="00826850">
        <w:rPr>
          <w:i/>
        </w:rPr>
        <w:t>V</w:t>
      </w:r>
      <w:r w:rsidRPr="00826850">
        <w:t xml:space="preserve">, </w:t>
      </w:r>
      <w:r w:rsidRPr="00826850">
        <w:rPr>
          <w:i/>
        </w:rPr>
        <w:t>E</w:t>
      </w:r>
      <w:r w:rsidRPr="00826850">
        <w:t xml:space="preserve">), where node </w:t>
      </w:r>
      <w:r w:rsidRPr="00826850">
        <w:rPr>
          <w:i/>
        </w:rPr>
        <w:t>v</w:t>
      </w:r>
      <w:r w:rsidRPr="00826850">
        <w:t xml:space="preserve"> in </w:t>
      </w:r>
      <w:r w:rsidRPr="00826850">
        <w:rPr>
          <w:i/>
        </w:rPr>
        <w:t>V</w:t>
      </w:r>
      <w:r w:rsidRPr="00826850">
        <w:t xml:space="preserve"> and edge </w:t>
      </w:r>
      <w:r w:rsidRPr="00826850">
        <w:rPr>
          <w:i/>
        </w:rPr>
        <w:t>e</w:t>
      </w:r>
      <w:r w:rsidRPr="00826850">
        <w:t xml:space="preserve"> in </w:t>
      </w:r>
      <w:r w:rsidRPr="00826850">
        <w:rPr>
          <w:i/>
        </w:rPr>
        <w:t>E</w:t>
      </w:r>
      <w:r w:rsidRPr="00826850">
        <w:t xml:space="preserve"> do not contain any geometric properties.</w:t>
      </w:r>
    </w:p>
    <w:p w14:paraId="3DE2FCB1"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385" w:name="_Toc164442392"/>
      <w:r w:rsidRPr="00826850">
        <w:rPr>
          <w:szCs w:val="24"/>
        </w:rPr>
        <w:t>Geometric Network</w:t>
      </w:r>
      <w:bookmarkEnd w:id="385"/>
    </w:p>
    <w:p w14:paraId="4804F8E1" w14:textId="77777777" w:rsidR="00027A80" w:rsidRPr="00826850" w:rsidRDefault="00027A80" w:rsidP="00027A80">
      <w:r w:rsidRPr="00826850">
        <w:t xml:space="preserve">A graph </w:t>
      </w:r>
      <w:r w:rsidRPr="00826850">
        <w:rPr>
          <w:i/>
          <w:iCs/>
        </w:rPr>
        <w:t>G</w:t>
      </w:r>
      <w:r w:rsidRPr="00826850">
        <w:t xml:space="preserve"> (</w:t>
      </w:r>
      <w:r w:rsidRPr="00826850">
        <w:rPr>
          <w:i/>
        </w:rPr>
        <w:t>V</w:t>
      </w:r>
      <w:r w:rsidRPr="00826850">
        <w:t xml:space="preserve">, </w:t>
      </w:r>
      <w:r w:rsidRPr="00826850">
        <w:rPr>
          <w:i/>
        </w:rPr>
        <w:t>E</w:t>
      </w:r>
      <w:r w:rsidRPr="00826850">
        <w:t xml:space="preserve">) where node </w:t>
      </w:r>
      <w:r w:rsidRPr="00826850">
        <w:rPr>
          <w:i/>
        </w:rPr>
        <w:t>v</w:t>
      </w:r>
      <w:r w:rsidRPr="00826850">
        <w:t xml:space="preserve"> in </w:t>
      </w:r>
      <w:r w:rsidRPr="00826850">
        <w:rPr>
          <w:i/>
        </w:rPr>
        <w:t>V</w:t>
      </w:r>
      <w:r w:rsidRPr="00826850">
        <w:t xml:space="preserve"> and edge </w:t>
      </w:r>
      <w:r w:rsidRPr="00826850">
        <w:rPr>
          <w:i/>
        </w:rPr>
        <w:t>e</w:t>
      </w:r>
      <w:r w:rsidRPr="00826850">
        <w:t xml:space="preserve"> in </w:t>
      </w:r>
      <w:r w:rsidRPr="00826850">
        <w:rPr>
          <w:i/>
        </w:rPr>
        <w:t>E</w:t>
      </w:r>
      <w:r w:rsidRPr="00826850">
        <w:t xml:space="preserve"> contain both geometric properties.</w:t>
      </w:r>
    </w:p>
    <w:p w14:paraId="01CC9CC5"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386" w:name="_Toc164442393"/>
      <w:r w:rsidRPr="00826850">
        <w:rPr>
          <w:szCs w:val="24"/>
        </w:rPr>
        <w:t>Multi-Layered Space Model</w:t>
      </w:r>
      <w:bookmarkEnd w:id="386"/>
    </w:p>
    <w:p w14:paraId="21A6DA8E" w14:textId="77777777" w:rsidR="00027A80" w:rsidRPr="00826850" w:rsidRDefault="00027A80" w:rsidP="00027A80">
      <w:r w:rsidRPr="00826850">
        <w:t>A model representing multiple themes of cellular spaces and/or graphs and inter-layer connections between them.</w:t>
      </w:r>
    </w:p>
    <w:p w14:paraId="55136D4B" w14:textId="77777777" w:rsidR="009A7B37" w:rsidRDefault="009A7B37">
      <w:pPr>
        <w:pStyle w:val="1"/>
      </w:pPr>
      <w:bookmarkStart w:id="387" w:name="_Toc164442394"/>
      <w:r>
        <w:lastRenderedPageBreak/>
        <w:t>Conventions</w:t>
      </w:r>
      <w:bookmarkEnd w:id="387"/>
    </w:p>
    <w:p w14:paraId="46F6EACE" w14:textId="77777777" w:rsidR="00D56A17" w:rsidRPr="00826850" w:rsidRDefault="00D56A17" w:rsidP="00D56A17">
      <w:r w:rsidRPr="00826850">
        <w:rPr>
          <w:b/>
        </w:rPr>
        <w:t>5.1.  Symbols (and abbreviated terms)</w:t>
      </w:r>
    </w:p>
    <w:p w14:paraId="779CCB65" w14:textId="4DAEA557" w:rsidR="00D56A17" w:rsidRDefault="00D56A17" w:rsidP="00234460">
      <w:r w:rsidRPr="00826850">
        <w:t>The following symbols and abbreviated are used in this standard</w:t>
      </w:r>
      <w:r w:rsidR="007473E6">
        <w:t xml:space="preserve"> </w:t>
      </w:r>
    </w:p>
    <w:tbl>
      <w:tblPr>
        <w:tblW w:w="9016"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4508"/>
        <w:gridCol w:w="4508"/>
      </w:tblGrid>
      <w:tr w:rsidR="00D56A17" w:rsidRPr="00826850" w14:paraId="7997E21E" w14:textId="77777777" w:rsidTr="00234460">
        <w:trPr>
          <w:trHeight w:val="20"/>
        </w:trPr>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115CC07C" w14:textId="77777777" w:rsidR="00D56A17" w:rsidRPr="00826850" w:rsidRDefault="00D56A17" w:rsidP="00234460">
            <w:pPr>
              <w:spacing w:after="0"/>
            </w:pPr>
            <w:r w:rsidRPr="00826850">
              <w:rPr>
                <w:b/>
              </w:rPr>
              <w:t>Abbreviation</w:t>
            </w:r>
          </w:p>
        </w:tc>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2E512226" w14:textId="77777777" w:rsidR="00D56A17" w:rsidRPr="00826850" w:rsidRDefault="00D56A17" w:rsidP="00234460">
            <w:pPr>
              <w:spacing w:after="0"/>
            </w:pPr>
            <w:r w:rsidRPr="00826850">
              <w:rPr>
                <w:b/>
              </w:rPr>
              <w:t>Word or Phrase</w:t>
            </w:r>
          </w:p>
        </w:tc>
      </w:tr>
      <w:tr w:rsidR="00D56A17" w:rsidRPr="00826850" w14:paraId="498CC62A" w14:textId="77777777" w:rsidTr="00234460">
        <w:trPr>
          <w:trHeight w:val="20"/>
        </w:trPr>
        <w:tc>
          <w:tcPr>
            <w:tcW w:w="4508" w:type="dxa"/>
            <w:tcBorders>
              <w:top w:val="single" w:sz="12" w:space="0" w:color="auto"/>
              <w:left w:val="single" w:sz="6" w:space="0" w:color="000000" w:themeColor="text1"/>
              <w:bottom w:val="single" w:sz="8" w:space="0" w:color="auto"/>
              <w:right w:val="single" w:sz="6" w:space="0" w:color="000000" w:themeColor="text1"/>
            </w:tcBorders>
          </w:tcPr>
          <w:p w14:paraId="52CAA2B1" w14:textId="77777777" w:rsidR="00D56A17" w:rsidRPr="00826850" w:rsidRDefault="00D56A17" w:rsidP="00234460">
            <w:pPr>
              <w:spacing w:after="0"/>
            </w:pPr>
            <w:r w:rsidRPr="00826850">
              <w:t>BIM</w:t>
            </w:r>
          </w:p>
        </w:tc>
        <w:tc>
          <w:tcPr>
            <w:tcW w:w="4508" w:type="dxa"/>
            <w:tcBorders>
              <w:top w:val="single" w:sz="12" w:space="0" w:color="auto"/>
              <w:left w:val="single" w:sz="6" w:space="0" w:color="000000" w:themeColor="text1"/>
              <w:bottom w:val="single" w:sz="8" w:space="0" w:color="auto"/>
              <w:right w:val="single" w:sz="6" w:space="0" w:color="000000" w:themeColor="text1"/>
            </w:tcBorders>
          </w:tcPr>
          <w:p w14:paraId="42D03BA3" w14:textId="77777777" w:rsidR="00D56A17" w:rsidRPr="00826850" w:rsidRDefault="00D56A17" w:rsidP="00234460">
            <w:pPr>
              <w:spacing w:after="0"/>
            </w:pPr>
            <w:r w:rsidRPr="00826850">
              <w:t>Building Information Modeling</w:t>
            </w:r>
          </w:p>
        </w:tc>
      </w:tr>
      <w:tr w:rsidR="00D56A17" w:rsidRPr="00826850" w14:paraId="2EC91578"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389B0CF4" w14:textId="77777777" w:rsidR="00D56A17" w:rsidRPr="00826850" w:rsidRDefault="00D56A17" w:rsidP="00234460">
            <w:pPr>
              <w:spacing w:after="0"/>
            </w:pPr>
            <w:r w:rsidRPr="00826850">
              <w:t>CityGML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F4CC25C" w14:textId="77777777" w:rsidR="00D56A17" w:rsidRPr="00826850" w:rsidRDefault="00D56A17" w:rsidP="00234460">
            <w:pPr>
              <w:spacing w:after="0"/>
            </w:pPr>
            <w:r w:rsidRPr="00826850">
              <w:t>City Geographic Markup Language</w:t>
            </w:r>
          </w:p>
        </w:tc>
      </w:tr>
      <w:tr w:rsidR="00D56A17" w:rsidRPr="00826850" w14:paraId="4A2F90E5"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73497275" w14:textId="77777777" w:rsidR="00D56A17" w:rsidRPr="00826850" w:rsidRDefault="00D56A17" w:rsidP="00234460">
            <w:pPr>
              <w:spacing w:after="0"/>
            </w:pPr>
            <w:r w:rsidRPr="00826850">
              <w:t>GPS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63B8F8D9" w14:textId="77777777" w:rsidR="00D56A17" w:rsidRPr="00826850" w:rsidRDefault="00D56A17" w:rsidP="00234460">
            <w:pPr>
              <w:spacing w:after="0"/>
            </w:pPr>
            <w:r w:rsidRPr="00826850">
              <w:t>Global Positioning Systems</w:t>
            </w:r>
          </w:p>
        </w:tc>
      </w:tr>
      <w:tr w:rsidR="00D56A17" w:rsidRPr="00826850" w14:paraId="3FEA93EE"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1DD688E5" w14:textId="77777777" w:rsidR="00D56A17" w:rsidRPr="00826850" w:rsidRDefault="00D56A17" w:rsidP="00234460">
            <w:pPr>
              <w:spacing w:after="0"/>
            </w:pPr>
            <w:r w:rsidRPr="00826850">
              <w:t>CRS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A4E7BA7" w14:textId="77777777" w:rsidR="00D56A17" w:rsidRPr="00826850" w:rsidRDefault="00D56A17" w:rsidP="00234460">
            <w:pPr>
              <w:spacing w:after="0"/>
            </w:pPr>
            <w:r w:rsidRPr="00826850">
              <w:t>Coordinate Reference System</w:t>
            </w:r>
          </w:p>
        </w:tc>
      </w:tr>
      <w:tr w:rsidR="00D56A17" w:rsidRPr="00826850" w14:paraId="789C1519"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2539D845" w14:textId="77777777" w:rsidR="00D56A17" w:rsidRPr="00826850" w:rsidRDefault="00D56A17" w:rsidP="00234460">
            <w:pPr>
              <w:spacing w:after="0"/>
            </w:pPr>
            <w:r w:rsidRPr="00826850">
              <w:t>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72A9B7E" w14:textId="77777777" w:rsidR="00D56A17" w:rsidRPr="00826850" w:rsidRDefault="00D56A17" w:rsidP="00234460">
            <w:pPr>
              <w:spacing w:after="0"/>
            </w:pPr>
            <w:r w:rsidRPr="00826850">
              <w:t>Geographic Markup Language</w:t>
            </w:r>
          </w:p>
        </w:tc>
      </w:tr>
      <w:tr w:rsidR="00D56A17" w:rsidRPr="00826850" w14:paraId="02ACB4CD"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16E2689B" w14:textId="77777777" w:rsidR="00D56A17" w:rsidRPr="00826850" w:rsidRDefault="00D56A17" w:rsidP="00234460">
            <w:pPr>
              <w:spacing w:after="0"/>
            </w:pPr>
            <w:r w:rsidRPr="00826850">
              <w:t>IndoorGML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6D3B3FD" w14:textId="77777777" w:rsidR="00D56A17" w:rsidRPr="00826850" w:rsidRDefault="00D56A17" w:rsidP="00234460">
            <w:pPr>
              <w:spacing w:after="0"/>
            </w:pPr>
            <w:r w:rsidRPr="00826850">
              <w:t>Indoor Geographic Markup Language</w:t>
            </w:r>
          </w:p>
        </w:tc>
      </w:tr>
      <w:tr w:rsidR="00D56A17" w:rsidRPr="00826850" w14:paraId="37DB7CF2"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36A0BF51" w14:textId="77777777" w:rsidR="00D56A17" w:rsidRPr="00826850" w:rsidRDefault="00D56A17" w:rsidP="00234460">
            <w:pPr>
              <w:spacing w:after="0"/>
            </w:pPr>
            <w:r w:rsidRPr="00826850">
              <w:t>IFC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FD84BA9" w14:textId="77777777" w:rsidR="00D56A17" w:rsidRPr="00826850" w:rsidRDefault="00D56A17" w:rsidP="00234460">
            <w:pPr>
              <w:spacing w:after="0"/>
            </w:pPr>
            <w:r w:rsidRPr="00826850">
              <w:t>Industry Foundation Classes</w:t>
            </w:r>
          </w:p>
        </w:tc>
      </w:tr>
      <w:tr w:rsidR="00D56A17" w:rsidRPr="00826850" w14:paraId="3EF315FD"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7A550EA0" w14:textId="77777777" w:rsidR="00D56A17" w:rsidRPr="00826850" w:rsidRDefault="00D56A17" w:rsidP="00234460">
            <w:pPr>
              <w:spacing w:after="0"/>
            </w:pPr>
            <w:r w:rsidRPr="00826850">
              <w:t>ISO</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C1F119A" w14:textId="77777777" w:rsidR="00D56A17" w:rsidRPr="00826850" w:rsidRDefault="00D56A17" w:rsidP="00234460">
            <w:pPr>
              <w:spacing w:after="0"/>
            </w:pPr>
            <w:r w:rsidRPr="00826850">
              <w:t>International Organization for Standardization</w:t>
            </w:r>
          </w:p>
        </w:tc>
      </w:tr>
      <w:tr w:rsidR="00D56A17" w:rsidRPr="00826850" w14:paraId="2A70BC8D"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0E9F6AF9" w14:textId="77777777" w:rsidR="00D56A17" w:rsidRPr="00826850" w:rsidRDefault="00D56A17" w:rsidP="00234460">
            <w:pPr>
              <w:spacing w:after="0"/>
            </w:pPr>
            <w:r w:rsidRPr="00826850">
              <w:t>KML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4D780B1" w14:textId="77777777" w:rsidR="00D56A17" w:rsidRPr="00826850" w:rsidRDefault="00D56A17" w:rsidP="00234460">
            <w:pPr>
              <w:spacing w:after="0"/>
            </w:pPr>
            <w:r w:rsidRPr="00826850">
              <w:t>Keyhole Markup Language</w:t>
            </w:r>
          </w:p>
        </w:tc>
      </w:tr>
      <w:tr w:rsidR="00D56A17" w:rsidRPr="00826850" w14:paraId="2890EBFE"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41FE342E" w14:textId="77777777" w:rsidR="00D56A17" w:rsidRPr="00826850" w:rsidRDefault="00D56A17" w:rsidP="00234460">
            <w:pPr>
              <w:spacing w:after="0"/>
            </w:pPr>
            <w:r w:rsidRPr="00826850">
              <w:t>LOD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024A313" w14:textId="77777777" w:rsidR="00D56A17" w:rsidRPr="00826850" w:rsidRDefault="00D56A17" w:rsidP="00234460">
            <w:pPr>
              <w:spacing w:after="0"/>
            </w:pPr>
            <w:r w:rsidRPr="00826850">
              <w:t>Level of Detail</w:t>
            </w:r>
          </w:p>
        </w:tc>
      </w:tr>
      <w:tr w:rsidR="00D56A17" w:rsidRPr="00826850" w14:paraId="4A29A265"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5ABA2BD0" w14:textId="77777777" w:rsidR="00D56A17" w:rsidRPr="00826850" w:rsidRDefault="00D56A17" w:rsidP="00234460">
            <w:pPr>
              <w:spacing w:after="0"/>
            </w:pPr>
            <w:r w:rsidRPr="00826850">
              <w:t>MLSM</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32FC1C6" w14:textId="77777777" w:rsidR="00D56A17" w:rsidRPr="00826850" w:rsidRDefault="00D56A17" w:rsidP="00234460">
            <w:pPr>
              <w:spacing w:after="0"/>
            </w:pPr>
            <w:r w:rsidRPr="00826850">
              <w:t>Multi-Layered Space Model</w:t>
            </w:r>
          </w:p>
        </w:tc>
      </w:tr>
      <w:tr w:rsidR="00D56A17" w:rsidRPr="00826850" w14:paraId="2408C070"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3A47D1E3" w14:textId="77777777" w:rsidR="00D56A17" w:rsidRPr="00826850" w:rsidRDefault="00D56A17" w:rsidP="00234460">
            <w:pPr>
              <w:spacing w:after="0"/>
            </w:pPr>
            <w:r w:rsidRPr="00826850">
              <w:t>OGC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04BB918" w14:textId="77777777" w:rsidR="00D56A17" w:rsidRPr="00826850" w:rsidRDefault="00D56A17" w:rsidP="00234460">
            <w:pPr>
              <w:spacing w:after="0"/>
            </w:pPr>
            <w:r w:rsidRPr="00826850">
              <w:t>Open Geospatial Consortium</w:t>
            </w:r>
          </w:p>
        </w:tc>
      </w:tr>
      <w:tr w:rsidR="00D56A17" w:rsidRPr="00826850" w14:paraId="515BA6C0"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7ECB3FC2" w14:textId="77777777" w:rsidR="00D56A17" w:rsidRPr="00826850" w:rsidRDefault="00D56A17" w:rsidP="00234460">
            <w:pPr>
              <w:spacing w:after="0"/>
            </w:pPr>
            <w:r w:rsidRPr="00826850">
              <w:t>RFID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659E2B9" w14:textId="77777777" w:rsidR="00D56A17" w:rsidRPr="00826850" w:rsidRDefault="00D56A17" w:rsidP="00234460">
            <w:pPr>
              <w:spacing w:after="0"/>
            </w:pPr>
            <w:r w:rsidRPr="00826850">
              <w:t>Radio Frequency IDentifier</w:t>
            </w:r>
          </w:p>
        </w:tc>
      </w:tr>
      <w:tr w:rsidR="00D56A17" w:rsidRPr="00826850" w14:paraId="2802ABCE"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441901E5" w14:textId="77777777" w:rsidR="00D56A17" w:rsidRPr="00826850" w:rsidRDefault="00D56A17" w:rsidP="00234460">
            <w:pPr>
              <w:spacing w:after="0"/>
            </w:pPr>
            <w:r w:rsidRPr="00826850">
              <w:t>UML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E6A887C" w14:textId="77777777" w:rsidR="00D56A17" w:rsidRPr="00826850" w:rsidRDefault="00D56A17" w:rsidP="00234460">
            <w:pPr>
              <w:spacing w:after="0"/>
            </w:pPr>
            <w:r w:rsidRPr="00826850">
              <w:t>Unified Modeling Language</w:t>
            </w:r>
          </w:p>
        </w:tc>
      </w:tr>
      <w:tr w:rsidR="00D56A17" w:rsidRPr="00826850" w14:paraId="2ECDA172"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0985BE81" w14:textId="77777777" w:rsidR="00D56A17" w:rsidRPr="00826850" w:rsidRDefault="00D56A17" w:rsidP="00234460">
            <w:pPr>
              <w:spacing w:after="0"/>
            </w:pPr>
            <w:r w:rsidRPr="00826850">
              <w:t>XML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6AEA04F8" w14:textId="77777777" w:rsidR="00D56A17" w:rsidRPr="00826850" w:rsidRDefault="00D56A17" w:rsidP="00234460">
            <w:pPr>
              <w:spacing w:after="0"/>
            </w:pPr>
            <w:r w:rsidRPr="00826850">
              <w:t>eXtended Markup Language</w:t>
            </w:r>
          </w:p>
        </w:tc>
      </w:tr>
      <w:tr w:rsidR="00D56A17" w:rsidRPr="00826850" w14:paraId="654C457D"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21B755ED" w14:textId="77777777" w:rsidR="00D56A17" w:rsidRPr="00826850" w:rsidRDefault="00D56A17" w:rsidP="00234460">
            <w:pPr>
              <w:spacing w:after="0"/>
            </w:pPr>
            <w:r w:rsidRPr="00826850">
              <w:t>1D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16831D4" w14:textId="77777777" w:rsidR="00D56A17" w:rsidRPr="00826850" w:rsidRDefault="00D56A17" w:rsidP="00234460">
            <w:pPr>
              <w:spacing w:after="0"/>
            </w:pPr>
            <w:r w:rsidRPr="00826850">
              <w:t>One Dimensional</w:t>
            </w:r>
          </w:p>
        </w:tc>
      </w:tr>
      <w:tr w:rsidR="00D56A17" w:rsidRPr="00826850" w14:paraId="15CF0710"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3A12C472" w14:textId="77777777" w:rsidR="00D56A17" w:rsidRPr="00826850" w:rsidRDefault="00D56A17" w:rsidP="00234460">
            <w:pPr>
              <w:spacing w:after="0"/>
            </w:pPr>
            <w:r w:rsidRPr="00826850">
              <w:t>2D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D0722CD" w14:textId="77777777" w:rsidR="00D56A17" w:rsidRPr="00826850" w:rsidRDefault="00D56A17" w:rsidP="00234460">
            <w:pPr>
              <w:spacing w:after="0"/>
            </w:pPr>
            <w:r w:rsidRPr="00826850">
              <w:t>Two Dimensional</w:t>
            </w:r>
          </w:p>
        </w:tc>
      </w:tr>
      <w:tr w:rsidR="00D56A17" w:rsidRPr="00826850" w14:paraId="0B32318E" w14:textId="77777777" w:rsidTr="00234460">
        <w:trPr>
          <w:trHeight w:val="20"/>
        </w:trPr>
        <w:tc>
          <w:tcPr>
            <w:tcW w:w="4508" w:type="dxa"/>
            <w:tcBorders>
              <w:top w:val="single" w:sz="8" w:space="0" w:color="auto"/>
              <w:left w:val="single" w:sz="6" w:space="0" w:color="000000" w:themeColor="text1"/>
              <w:bottom w:val="single" w:sz="12" w:space="0" w:color="auto"/>
              <w:right w:val="single" w:sz="6" w:space="0" w:color="000000" w:themeColor="text1"/>
            </w:tcBorders>
          </w:tcPr>
          <w:p w14:paraId="424EBC91" w14:textId="77777777" w:rsidR="00D56A17" w:rsidRPr="00826850" w:rsidRDefault="00D56A17" w:rsidP="00234460">
            <w:pPr>
              <w:spacing w:after="0"/>
            </w:pPr>
            <w:r w:rsidRPr="00826850">
              <w:t>3D</w:t>
            </w:r>
          </w:p>
        </w:tc>
        <w:tc>
          <w:tcPr>
            <w:tcW w:w="4508" w:type="dxa"/>
            <w:tcBorders>
              <w:top w:val="single" w:sz="8" w:space="0" w:color="auto"/>
              <w:left w:val="single" w:sz="6" w:space="0" w:color="000000" w:themeColor="text1"/>
              <w:bottom w:val="single" w:sz="12" w:space="0" w:color="auto"/>
              <w:right w:val="single" w:sz="6" w:space="0" w:color="000000" w:themeColor="text1"/>
            </w:tcBorders>
          </w:tcPr>
          <w:p w14:paraId="61A4D2A7" w14:textId="77777777" w:rsidR="00D56A17" w:rsidRPr="00826850" w:rsidRDefault="00D56A17" w:rsidP="00234460">
            <w:pPr>
              <w:spacing w:after="0"/>
            </w:pPr>
            <w:r w:rsidRPr="00826850">
              <w:t>Three Dimensional</w:t>
            </w:r>
          </w:p>
        </w:tc>
      </w:tr>
    </w:tbl>
    <w:p w14:paraId="1FA3C2BE" w14:textId="77777777" w:rsidR="00D56A17" w:rsidRPr="00D56A17" w:rsidRDefault="00D56A17" w:rsidP="00D56A17">
      <w:pPr>
        <w:pStyle w:val="2"/>
        <w:numPr>
          <w:ilvl w:val="1"/>
          <w:numId w:val="0"/>
        </w:numPr>
        <w:rPr>
          <w:szCs w:val="24"/>
        </w:rPr>
      </w:pPr>
      <w:bookmarkStart w:id="388" w:name="_Toc164442395"/>
      <w:r w:rsidRPr="00D56A17">
        <w:rPr>
          <w:rFonts w:eastAsia="Times New Roman"/>
          <w:szCs w:val="24"/>
        </w:rPr>
        <w:lastRenderedPageBreak/>
        <w:t>5.2.  UML Notation</w:t>
      </w:r>
      <w:bookmarkEnd w:id="388"/>
    </w:p>
    <w:p w14:paraId="6872C8AA" w14:textId="4009C65C" w:rsidR="00D56A17" w:rsidRPr="00826850" w:rsidRDefault="00D56A17" w:rsidP="00D56A17">
      <w:pPr>
        <w:keepNext/>
      </w:pPr>
      <w:r w:rsidRPr="00826850">
        <w:t xml:space="preserve">The diagrams that appear in this </w:t>
      </w:r>
      <w:r w:rsidR="008F601D">
        <w:t>S</w:t>
      </w:r>
      <w:r w:rsidRPr="00826850">
        <w:t>tandard are presented using the Unified Modeling Language (UML) static structure diagram. The UML notations used in this standard are described in the diagram below.</w:t>
      </w:r>
    </w:p>
    <w:p w14:paraId="16891334" w14:textId="77777777" w:rsidR="00D56A17" w:rsidRPr="00826850" w:rsidRDefault="00D56A17" w:rsidP="00D56A17">
      <w:pPr>
        <w:keepNext/>
      </w:pPr>
      <w:r w:rsidRPr="00826850">
        <w:rPr>
          <w:noProof/>
        </w:rPr>
        <w:drawing>
          <wp:inline distT="0" distB="0" distL="0" distR="0" wp14:anchorId="2C8AE11F" wp14:editId="66EB332F">
            <wp:extent cx="5724524" cy="4191000"/>
            <wp:effectExtent l="0" t="0" r="0" b="0"/>
            <wp:docPr id="708321384" name="Picture 70832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4191000"/>
                    </a:xfrm>
                    <a:prstGeom prst="rect">
                      <a:avLst/>
                    </a:prstGeom>
                  </pic:spPr>
                </pic:pic>
              </a:graphicData>
            </a:graphic>
          </wp:inline>
        </w:drawing>
      </w:r>
    </w:p>
    <w:p w14:paraId="23B26585" w14:textId="4ACBCBF8"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w:t>
      </w:r>
      <w:r w:rsidRPr="00826850">
        <w:rPr>
          <w:rFonts w:cs="Times New Roman"/>
          <w:szCs w:val="24"/>
        </w:rPr>
        <w:fldChar w:fldCharType="end"/>
      </w:r>
      <w:r w:rsidRPr="00826850">
        <w:rPr>
          <w:rFonts w:cs="Times New Roman"/>
          <w:szCs w:val="24"/>
        </w:rPr>
        <w:t xml:space="preserve">: UML Notations </w:t>
      </w:r>
    </w:p>
    <w:p w14:paraId="0DED5891" w14:textId="520B8366" w:rsidR="00D56A17" w:rsidRPr="00826850" w:rsidRDefault="00D56A17" w:rsidP="00D56A17">
      <w:r w:rsidRPr="00826850">
        <w:t xml:space="preserve">In this </w:t>
      </w:r>
      <w:r w:rsidR="00B94A5D">
        <w:t>S</w:t>
      </w:r>
      <w:r w:rsidRPr="00826850">
        <w:t>tandard, the following three stereotypes of UML classes are used.</w:t>
      </w:r>
    </w:p>
    <w:p w14:paraId="656B5D75" w14:textId="77777777" w:rsidR="00D56A17" w:rsidRPr="00826850" w:rsidRDefault="00D56A17" w:rsidP="00601140">
      <w:pPr>
        <w:pStyle w:val="af3"/>
        <w:numPr>
          <w:ilvl w:val="0"/>
          <w:numId w:val="13"/>
        </w:numPr>
        <w:ind w:leftChars="0"/>
        <w:rPr>
          <w:rFonts w:eastAsiaTheme="minorEastAsia"/>
        </w:rPr>
      </w:pPr>
      <w:r w:rsidRPr="00826850">
        <w:t>&lt;&lt;Interface&gt;&gt; A definition of a set of operations that is supported by objects having this interface. An Interface class cannot contain any attributes.</w:t>
      </w:r>
    </w:p>
    <w:p w14:paraId="62ED46D7" w14:textId="77777777" w:rsidR="00D56A17" w:rsidRPr="00826850" w:rsidRDefault="00D56A17" w:rsidP="00601140">
      <w:pPr>
        <w:pStyle w:val="af3"/>
        <w:numPr>
          <w:ilvl w:val="0"/>
          <w:numId w:val="13"/>
        </w:numPr>
        <w:ind w:leftChars="0"/>
        <w:rPr>
          <w:rFonts w:eastAsiaTheme="minorEastAsia"/>
        </w:rPr>
      </w:pPr>
      <w:r w:rsidRPr="00826850">
        <w:t>&lt;&lt;DataType&gt;&gt; A descriptor of a set of values that lack identity (independent existence and the possibility of side effects). A DataType is a class with no operations whose primary purpose is to hold the information.</w:t>
      </w:r>
    </w:p>
    <w:p w14:paraId="43C3912E" w14:textId="77777777" w:rsidR="00D56A17" w:rsidRPr="00826850" w:rsidRDefault="00D56A17" w:rsidP="00601140">
      <w:pPr>
        <w:pStyle w:val="af3"/>
        <w:numPr>
          <w:ilvl w:val="0"/>
          <w:numId w:val="13"/>
        </w:numPr>
        <w:ind w:leftChars="0"/>
        <w:rPr>
          <w:rFonts w:eastAsiaTheme="minorEastAsia"/>
        </w:rPr>
      </w:pPr>
      <w:r w:rsidRPr="00826850">
        <w:t>&lt;&lt;CodeList&gt;&gt; is a flexible enumeration that uses string values for expressing a list of potential values.</w:t>
      </w:r>
    </w:p>
    <w:p w14:paraId="40A55AD7" w14:textId="1EBCC0F0" w:rsidR="00D56A17" w:rsidRPr="00826850" w:rsidRDefault="00D56A17" w:rsidP="00D56A17">
      <w:r w:rsidRPr="00826850">
        <w:t xml:space="preserve">In this </w:t>
      </w:r>
      <w:r w:rsidR="00B94A5D">
        <w:t>S</w:t>
      </w:r>
      <w:r w:rsidRPr="00826850">
        <w:t>tandard, the following standard data types are used:</w:t>
      </w:r>
    </w:p>
    <w:p w14:paraId="229ACEBC" w14:textId="77777777" w:rsidR="00D56A17" w:rsidRPr="00826850" w:rsidRDefault="00D56A17" w:rsidP="00601140">
      <w:pPr>
        <w:pStyle w:val="af3"/>
        <w:numPr>
          <w:ilvl w:val="0"/>
          <w:numId w:val="12"/>
        </w:numPr>
        <w:ind w:leftChars="0"/>
        <w:rPr>
          <w:rFonts w:eastAsiaTheme="minorEastAsia"/>
        </w:rPr>
      </w:pPr>
      <w:r w:rsidRPr="00826850">
        <w:t>CharacterString – A sequence of characters;</w:t>
      </w:r>
    </w:p>
    <w:p w14:paraId="27F9D9F7" w14:textId="77777777" w:rsidR="00D56A17" w:rsidRPr="00826850" w:rsidRDefault="00D56A17" w:rsidP="00601140">
      <w:pPr>
        <w:pStyle w:val="af3"/>
        <w:numPr>
          <w:ilvl w:val="0"/>
          <w:numId w:val="12"/>
        </w:numPr>
        <w:ind w:leftChars="0"/>
        <w:rPr>
          <w:rFonts w:eastAsiaTheme="minorEastAsia"/>
        </w:rPr>
      </w:pPr>
      <w:r w:rsidRPr="00826850">
        <w:rPr>
          <w:rFonts w:eastAsiaTheme="minorEastAsia"/>
        </w:rPr>
        <w:t xml:space="preserve">Boolean </w:t>
      </w:r>
      <w:r w:rsidRPr="00826850">
        <w:t>– A binary value of either 1 (true) or 0 (false);</w:t>
      </w:r>
      <w:r w:rsidRPr="00826850">
        <w:rPr>
          <w:rFonts w:eastAsiaTheme="minorEastAsia"/>
        </w:rPr>
        <w:t xml:space="preserve"> </w:t>
      </w:r>
    </w:p>
    <w:p w14:paraId="372BA023" w14:textId="77777777" w:rsidR="00D56A17" w:rsidRPr="00826850" w:rsidRDefault="00D56A17" w:rsidP="00601140">
      <w:pPr>
        <w:pStyle w:val="af3"/>
        <w:numPr>
          <w:ilvl w:val="0"/>
          <w:numId w:val="12"/>
        </w:numPr>
        <w:ind w:leftChars="0"/>
        <w:rPr>
          <w:rFonts w:eastAsiaTheme="minorEastAsia"/>
        </w:rPr>
      </w:pPr>
      <w:r w:rsidRPr="00826850">
        <w:t>Integer – An integer number;</w:t>
      </w:r>
    </w:p>
    <w:p w14:paraId="1FAB3C87" w14:textId="77777777" w:rsidR="00D56A17" w:rsidRPr="00826850" w:rsidRDefault="00D56A17" w:rsidP="00601140">
      <w:pPr>
        <w:pStyle w:val="af3"/>
        <w:numPr>
          <w:ilvl w:val="0"/>
          <w:numId w:val="12"/>
        </w:numPr>
        <w:ind w:leftChars="0"/>
        <w:rPr>
          <w:rFonts w:eastAsiaTheme="minorEastAsia"/>
        </w:rPr>
      </w:pPr>
      <w:r w:rsidRPr="00826850">
        <w:t>Double – A double precision floating point number; and</w:t>
      </w:r>
    </w:p>
    <w:p w14:paraId="688AB692" w14:textId="26070721" w:rsidR="00D56A17" w:rsidRPr="00D56A17" w:rsidRDefault="00D56A17" w:rsidP="00601140">
      <w:pPr>
        <w:pStyle w:val="af3"/>
        <w:numPr>
          <w:ilvl w:val="0"/>
          <w:numId w:val="12"/>
        </w:numPr>
        <w:ind w:leftChars="0"/>
        <w:rPr>
          <w:rFonts w:eastAsiaTheme="minorEastAsia"/>
        </w:rPr>
      </w:pPr>
      <w:r w:rsidRPr="00826850">
        <w:t>Float – A single precision floating point number.</w:t>
      </w:r>
    </w:p>
    <w:p w14:paraId="7E4A1E45" w14:textId="77777777" w:rsidR="00DE7A41" w:rsidRDefault="00DE7A41" w:rsidP="00DE7A41">
      <w:pPr>
        <w:pStyle w:val="2"/>
      </w:pPr>
      <w:bookmarkStart w:id="389" w:name="_Toc164442396"/>
      <w:r>
        <w:lastRenderedPageBreak/>
        <w:t>Identifiers</w:t>
      </w:r>
      <w:bookmarkEnd w:id="389"/>
    </w:p>
    <w:p w14:paraId="7C784522" w14:textId="77777777" w:rsidR="00DE7A41" w:rsidRPr="00C411FD" w:rsidRDefault="00DE7A41" w:rsidP="00DE7A41">
      <w:r w:rsidRPr="00C411FD">
        <w:t xml:space="preserve">The normative provisions in this specification are denoted by the URI </w:t>
      </w:r>
    </w:p>
    <w:p w14:paraId="2D012429" w14:textId="77777777" w:rsidR="00DE7A41" w:rsidRPr="00C411FD" w:rsidRDefault="00DE7A41" w:rsidP="00DE7A41">
      <w:pPr>
        <w:ind w:firstLine="720"/>
        <w:rPr>
          <w:rFonts w:ascii="Consolas" w:hAnsi="Consolas" w:cs="Consolas"/>
        </w:rPr>
      </w:pPr>
      <w:r w:rsidRPr="00C411FD">
        <w:rPr>
          <w:rFonts w:ascii="Consolas" w:hAnsi="Consolas" w:cs="Consolas"/>
        </w:rPr>
        <w:t xml:space="preserve">http://www.opengis.net/spec/{standard}/{m.n} </w:t>
      </w:r>
    </w:p>
    <w:p w14:paraId="1FD507A5" w14:textId="77777777" w:rsidR="00DE7A41" w:rsidRDefault="00DE7A41" w:rsidP="00DE7A41">
      <w:r w:rsidRPr="00C411FD">
        <w:t>All requirements and conformance tests that appear in this document are denoted by partial URIs which are relative to this base.</w:t>
      </w:r>
    </w:p>
    <w:p w14:paraId="1E8B4DDE" w14:textId="77777777" w:rsidR="00D56A17" w:rsidRPr="00826850" w:rsidRDefault="00D56A17" w:rsidP="00D56A17">
      <w:pPr>
        <w:pStyle w:val="1"/>
        <w:tabs>
          <w:tab w:val="left" w:pos="400"/>
          <w:tab w:val="left" w:pos="560"/>
        </w:tabs>
        <w:suppressAutoHyphens/>
        <w:spacing w:before="270" w:after="120" w:line="-270" w:lineRule="auto"/>
        <w:jc w:val="both"/>
        <w:rPr>
          <w:lang w:eastAsia="ko-KR"/>
        </w:rPr>
      </w:pPr>
      <w:bookmarkStart w:id="390" w:name="_Toc164442397"/>
      <w:r w:rsidRPr="00826850">
        <w:t>OVERVIEW</w:t>
      </w:r>
      <w:r w:rsidRPr="00826850">
        <w:rPr>
          <w:lang w:eastAsia="ko-KR"/>
        </w:rPr>
        <w:t xml:space="preserve"> OF INDOORGML</w:t>
      </w:r>
      <w:bookmarkEnd w:id="390"/>
      <w:r w:rsidRPr="00826850">
        <w:rPr>
          <w:lang w:eastAsia="ko-KR"/>
        </w:rPr>
        <w:t xml:space="preserve"> </w:t>
      </w:r>
    </w:p>
    <w:p w14:paraId="61370427" w14:textId="3D624A7E" w:rsidR="00D56A17" w:rsidRPr="00826850" w:rsidRDefault="007C6126">
      <w:pPr>
        <w:jc w:val="both"/>
        <w:rPr>
          <w:lang w:eastAsia="ko-KR"/>
        </w:rPr>
        <w:pPrChange w:id="391" w:author="Li, Ki Joune" w:date="2024-04-19T13:11:00Z">
          <w:pPr/>
        </w:pPrChange>
      </w:pPr>
      <w:r>
        <w:rPr>
          <w:lang w:eastAsia="ko-KR"/>
        </w:rPr>
        <w:t xml:space="preserve">The </w:t>
      </w:r>
      <w:r w:rsidR="00D56A17" w:rsidRPr="00826850">
        <w:rPr>
          <w:lang w:eastAsia="ko-KR"/>
        </w:rPr>
        <w:t xml:space="preserve">IndoorGML </w:t>
      </w:r>
      <w:r>
        <w:rPr>
          <w:lang w:eastAsia="ko-KR"/>
        </w:rPr>
        <w:t xml:space="preserve">Conceptual Model </w:t>
      </w:r>
      <w:r w:rsidR="00B94A5D">
        <w:rPr>
          <w:lang w:eastAsia="ko-KR"/>
        </w:rPr>
        <w:t>is</w:t>
      </w:r>
      <w:r w:rsidR="00D56A17" w:rsidRPr="00826850">
        <w:rPr>
          <w:lang w:eastAsia="ko-KR"/>
        </w:rPr>
        <w:t xml:space="preserve"> designed to support applications developers in providing Location-based </w:t>
      </w:r>
      <w:r w:rsidR="00D56A17" w:rsidRPr="00826850">
        <w:t xml:space="preserve">services applications. </w:t>
      </w:r>
      <w:r w:rsidR="00D56A17" w:rsidRPr="00826850">
        <w:fldChar w:fldCharType="begin"/>
      </w:r>
      <w:r w:rsidR="00D56A17" w:rsidRPr="00826850">
        <w:instrText xml:space="preserve"> REF _Ref80091684 \h  \* MERGEFORMAT </w:instrText>
      </w:r>
      <w:r w:rsidR="00D56A17" w:rsidRPr="00826850">
        <w:fldChar w:fldCharType="separate"/>
      </w:r>
      <w:r w:rsidR="00255A88" w:rsidRPr="00826850">
        <w:t xml:space="preserve">Figure </w:t>
      </w:r>
      <w:r w:rsidR="00255A88">
        <w:t>2</w:t>
      </w:r>
      <w:r w:rsidR="00D56A17" w:rsidRPr="00826850">
        <w:fldChar w:fldCharType="end"/>
      </w:r>
      <w:r w:rsidR="00D56A17" w:rsidRPr="00826850">
        <w:t xml:space="preserve"> illustrates the place of IndoorGML in </w:t>
      </w:r>
      <w:r w:rsidR="002C4745">
        <w:t>an</w:t>
      </w:r>
      <w:r w:rsidR="002C4745" w:rsidRPr="00826850">
        <w:t xml:space="preserve"> </w:t>
      </w:r>
      <w:r w:rsidR="00D56A17" w:rsidRPr="00826850">
        <w:t>ecosystem of standards, models</w:t>
      </w:r>
      <w:r w:rsidR="002C4745">
        <w:t>,</w:t>
      </w:r>
      <w:r w:rsidR="00D56A17" w:rsidRPr="00826850">
        <w:t xml:space="preserve"> and files formats and end-user applications. IndoorGML provides simplified yet </w:t>
      </w:r>
      <w:r w:rsidRPr="00826850">
        <w:t>standardized</w:t>
      </w:r>
      <w:r w:rsidR="00D56A17" w:rsidRPr="00826850">
        <w:t xml:space="preserve"> notations for indoor spaces and networks, which can be used in different application contexts such as navigation, monitoring, asset and property management. IndoorGML can be linked to and derived from any geometric model that a building owner may have (floor plans, CAD models, BIM models, laser scans, measurements). The semantics notations of IndoorGML are generic and therefore </w:t>
      </w:r>
      <w:r w:rsidR="002C4745">
        <w:t>support</w:t>
      </w:r>
      <w:r w:rsidR="00D56A17" w:rsidRPr="00826850">
        <w:t xml:space="preserve"> protect</w:t>
      </w:r>
      <w:r w:rsidR="002C4745">
        <w:t>ing</w:t>
      </w:r>
      <w:r w:rsidR="00D56A17" w:rsidRPr="00826850">
        <w:t xml:space="preserve"> some sensitive building information.    </w:t>
      </w:r>
    </w:p>
    <w:p w14:paraId="16A74973" w14:textId="77777777" w:rsidR="00D56A17" w:rsidRPr="00826850" w:rsidRDefault="00D56A17" w:rsidP="00D56A17">
      <w:pPr>
        <w:keepNext/>
        <w:jc w:val="center"/>
      </w:pPr>
      <w:r w:rsidRPr="00826850">
        <w:rPr>
          <w:noProof/>
        </w:rPr>
        <w:drawing>
          <wp:inline distT="0" distB="0" distL="0" distR="0" wp14:anchorId="6852E26A" wp14:editId="4EC4DC57">
            <wp:extent cx="5202854" cy="2470054"/>
            <wp:effectExtent l="0" t="0" r="0" b="6985"/>
            <wp:docPr id="1822106652" name="Picture 1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8"/>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202854" cy="2470054"/>
                    </a:xfrm>
                    <a:prstGeom prst="rect">
                      <a:avLst/>
                    </a:prstGeom>
                    <a:noFill/>
                  </pic:spPr>
                </pic:pic>
              </a:graphicData>
            </a:graphic>
          </wp:inline>
        </w:drawing>
      </w:r>
    </w:p>
    <w:p w14:paraId="2AB98F3B" w14:textId="715F3C92" w:rsidR="00D56A17" w:rsidRPr="00826850" w:rsidRDefault="00D56A17" w:rsidP="00D56A17">
      <w:pPr>
        <w:pStyle w:val="af4"/>
        <w:rPr>
          <w:rFonts w:cs="Times New Roman"/>
          <w:szCs w:val="24"/>
        </w:rPr>
      </w:pPr>
      <w:bookmarkStart w:id="392" w:name="_Ref80091684"/>
      <w:bookmarkStart w:id="393" w:name="_Ref8009167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2</w:t>
      </w:r>
      <w:r w:rsidRPr="00826850">
        <w:rPr>
          <w:rFonts w:cs="Times New Roman"/>
          <w:szCs w:val="24"/>
        </w:rPr>
        <w:fldChar w:fldCharType="end"/>
      </w:r>
      <w:bookmarkEnd w:id="392"/>
      <w:r w:rsidRPr="00826850">
        <w:rPr>
          <w:rFonts w:cs="Times New Roman"/>
          <w:szCs w:val="24"/>
        </w:rPr>
        <w:t>: IndoorGML</w:t>
      </w:r>
      <w:bookmarkEnd w:id="393"/>
      <w:r w:rsidRPr="00826850">
        <w:rPr>
          <w:rFonts w:cs="Times New Roman"/>
          <w:szCs w:val="24"/>
        </w:rPr>
        <w:t xml:space="preserve"> in the overall application development ecosystem  </w:t>
      </w:r>
    </w:p>
    <w:p w14:paraId="2BB884BB" w14:textId="77777777" w:rsidR="00D56A17" w:rsidRPr="00826850" w:rsidRDefault="00D56A17" w:rsidP="00D56A17"/>
    <w:p w14:paraId="60C8B98C" w14:textId="7ED08AF4" w:rsidR="00D56A17" w:rsidRPr="00D56A17" w:rsidRDefault="00D56A17" w:rsidP="00601140">
      <w:pPr>
        <w:pStyle w:val="2"/>
        <w:numPr>
          <w:ilvl w:val="1"/>
          <w:numId w:val="49"/>
        </w:numPr>
        <w:tabs>
          <w:tab w:val="clear" w:pos="576"/>
          <w:tab w:val="left" w:pos="426"/>
          <w:tab w:val="left" w:pos="700"/>
        </w:tabs>
        <w:suppressAutoHyphens/>
        <w:spacing w:before="60" w:after="120" w:line="-250" w:lineRule="auto"/>
        <w:jc w:val="both"/>
        <w:rPr>
          <w:szCs w:val="24"/>
          <w:lang w:eastAsia="ko-KR"/>
        </w:rPr>
      </w:pPr>
      <w:bookmarkStart w:id="394" w:name="_Toc164442398"/>
      <w:r w:rsidRPr="00D56A17">
        <w:rPr>
          <w:szCs w:val="24"/>
          <w:lang w:eastAsia="ko-KR"/>
        </w:rPr>
        <w:t xml:space="preserve">Motivation for </w:t>
      </w:r>
      <w:r w:rsidR="002C4745">
        <w:rPr>
          <w:szCs w:val="24"/>
          <w:lang w:eastAsia="ko-KR"/>
        </w:rPr>
        <w:t xml:space="preserve">developing the </w:t>
      </w:r>
      <w:r w:rsidRPr="00D56A17">
        <w:rPr>
          <w:szCs w:val="24"/>
          <w:lang w:eastAsia="ko-KR"/>
        </w:rPr>
        <w:t>IndoorGML</w:t>
      </w:r>
      <w:r w:rsidR="002C4745">
        <w:rPr>
          <w:szCs w:val="24"/>
          <w:lang w:eastAsia="ko-KR"/>
        </w:rPr>
        <w:t xml:space="preserve"> Standard</w:t>
      </w:r>
      <w:bookmarkEnd w:id="394"/>
    </w:p>
    <w:p w14:paraId="0F8311DE" w14:textId="2D734A80" w:rsidR="00D56A17" w:rsidRPr="00826850" w:rsidRDefault="00D56A17">
      <w:pPr>
        <w:jc w:val="both"/>
        <w:pPrChange w:id="395" w:author="Li, Ki Joune" w:date="2024-04-19T13:11:00Z">
          <w:pPr/>
        </w:pPrChange>
      </w:pPr>
      <w:r w:rsidRPr="00826850">
        <w:t xml:space="preserve"> Indoor environments differ from outdoor in many aspects. </w:t>
      </w:r>
      <w:r w:rsidR="002C4745">
        <w:t>I</w:t>
      </w:r>
      <w:r w:rsidRPr="00826850">
        <w:t xml:space="preserve">ndoor spaces have </w:t>
      </w:r>
      <w:r w:rsidR="002C4745">
        <w:t>fewer</w:t>
      </w:r>
      <w:r w:rsidR="002C4745" w:rsidRPr="00826850">
        <w:t xml:space="preserve"> </w:t>
      </w:r>
      <w:r w:rsidRPr="00826850">
        <w:t>structures</w:t>
      </w:r>
      <w:r w:rsidR="002C4745">
        <w:t>,</w:t>
      </w:r>
      <w:r w:rsidRPr="00826850">
        <w:t xml:space="preserve"> lanes</w:t>
      </w:r>
      <w:r w:rsidR="002C4745">
        <w:t>,</w:t>
      </w:r>
      <w:r w:rsidRPr="00826850">
        <w:t xml:space="preserve"> and directions to move</w:t>
      </w:r>
      <w:r w:rsidR="002C4745">
        <w:t>.</w:t>
      </w:r>
      <w:r w:rsidRPr="00826850">
        <w:t xml:space="preserve"> </w:t>
      </w:r>
      <w:r w:rsidR="002C4745">
        <w:t>T</w:t>
      </w:r>
      <w:r w:rsidRPr="00826850">
        <w:t>hey are multi-levelled and reachable via different vertical connectors such as stairs, elevators, escalators, and ramps</w:t>
      </w:r>
      <w:r w:rsidR="002C4745">
        <w:t>.</w:t>
      </w:r>
      <w:r w:rsidRPr="00826850">
        <w:t xml:space="preserve"> </w:t>
      </w:r>
      <w:r w:rsidR="002C4745">
        <w:t>T</w:t>
      </w:r>
      <w:r w:rsidRPr="00826850">
        <w:t xml:space="preserve">hey have large number of obstacles such as furniture columns, fences, decorations. </w:t>
      </w:r>
      <w:r w:rsidR="002C4745">
        <w:t>Indoor</w:t>
      </w:r>
      <w:r w:rsidR="002C4745" w:rsidRPr="00826850">
        <w:t xml:space="preserve"> </w:t>
      </w:r>
      <w:r w:rsidRPr="00826850">
        <w:t xml:space="preserve">spaces are enclosed and accessible via different types of openings (normal doors, emergency doors, sliding doors, one-way doors, portals). The height of the indoor spaces might vary to such </w:t>
      </w:r>
      <w:r w:rsidR="002C4745">
        <w:t xml:space="preserve">an </w:t>
      </w:r>
      <w:r w:rsidRPr="00826850">
        <w:t>exten</w:t>
      </w:r>
      <w:r w:rsidR="002C4745">
        <w:t>t</w:t>
      </w:r>
      <w:r w:rsidRPr="00826850">
        <w:t xml:space="preserve"> that some spaces </w:t>
      </w:r>
      <w:r w:rsidR="002C4745">
        <w:t>are</w:t>
      </w:r>
      <w:r w:rsidR="002C4745" w:rsidRPr="00826850">
        <w:t xml:space="preserve"> </w:t>
      </w:r>
      <w:r w:rsidRPr="00826850">
        <w:t xml:space="preserve">not accessible for certain type of users. This has led to the existence of </w:t>
      </w:r>
      <w:r w:rsidR="002C4745">
        <w:t xml:space="preserve">a </w:t>
      </w:r>
      <w:r w:rsidRPr="00826850">
        <w:t xml:space="preserve">variety of approaches for modelling indoor environments and providing services. Therefore, well-known concepts, data models, and standards need to be refined and unified to reflect specifics of indoor environments. </w:t>
      </w:r>
    </w:p>
    <w:p w14:paraId="32513B9B" w14:textId="77777777" w:rsidR="00D56A17" w:rsidRPr="00826850" w:rsidRDefault="00D56A17" w:rsidP="007473E6">
      <w:pPr>
        <w:pStyle w:val="Default"/>
        <w:tabs>
          <w:tab w:val="left" w:pos="4253"/>
        </w:tabs>
        <w:spacing w:before="80"/>
        <w:jc w:val="both"/>
        <w:rPr>
          <w:color w:val="auto"/>
          <w:lang w:val="en-GB"/>
        </w:rPr>
      </w:pPr>
      <w:r w:rsidRPr="00826850">
        <w:rPr>
          <w:color w:val="auto"/>
          <w:lang w:val="en-GB"/>
        </w:rPr>
        <w:lastRenderedPageBreak/>
        <w:t>In general, indoor spatial information can be classified into two large categories as follows:</w:t>
      </w:r>
    </w:p>
    <w:p w14:paraId="7168677F" w14:textId="77777777" w:rsidR="00D56A17" w:rsidRPr="00826850" w:rsidRDefault="00D56A17" w:rsidP="007473E6">
      <w:pPr>
        <w:pStyle w:val="Default"/>
        <w:numPr>
          <w:ilvl w:val="0"/>
          <w:numId w:val="24"/>
        </w:numPr>
        <w:spacing w:before="80"/>
        <w:jc w:val="both"/>
        <w:rPr>
          <w:color w:val="auto"/>
          <w:lang w:val="en-GB"/>
        </w:rPr>
      </w:pPr>
      <w:r w:rsidRPr="00826850">
        <w:rPr>
          <w:color w:val="auto"/>
          <w:lang w:val="en-GB"/>
        </w:rPr>
        <w:t xml:space="preserve">Architectural components (walls, stairs, slabs) and interior facilities (furniture).  </w:t>
      </w:r>
    </w:p>
    <w:p w14:paraId="4D576A33" w14:textId="77777777" w:rsidR="00D56A17" w:rsidRPr="00826850" w:rsidRDefault="00D56A17" w:rsidP="007473E6">
      <w:pPr>
        <w:pStyle w:val="Default"/>
        <w:numPr>
          <w:ilvl w:val="0"/>
          <w:numId w:val="24"/>
        </w:numPr>
        <w:spacing w:before="80"/>
        <w:jc w:val="both"/>
        <w:rPr>
          <w:color w:val="auto"/>
          <w:lang w:val="en-GB"/>
        </w:rPr>
      </w:pPr>
      <w:r w:rsidRPr="00826850">
        <w:rPr>
          <w:color w:val="auto"/>
          <w:lang w:val="en-GB"/>
        </w:rPr>
        <w:t xml:space="preserve">Cavities (rooms and corridors) or virtual subdivision (sensors coverage and legal spaces) </w:t>
      </w:r>
    </w:p>
    <w:p w14:paraId="2D91F222" w14:textId="325757CB" w:rsidR="00D56A17" w:rsidRPr="00826850" w:rsidRDefault="00D56A17">
      <w:pPr>
        <w:jc w:val="both"/>
        <w:pPrChange w:id="396" w:author="Li, Ki Joune" w:date="2024-04-19T13:11:00Z">
          <w:pPr/>
        </w:pPrChange>
      </w:pPr>
      <w:r w:rsidRPr="00826850">
        <w:t>Building and facility management application</w:t>
      </w:r>
      <w:ins w:id="397" w:author="Carl Reed" w:date="2024-03-13T16:32:00Z">
        <w:r w:rsidR="002C4745">
          <w:t>s</w:t>
        </w:r>
      </w:ins>
      <w:r w:rsidRPr="00826850">
        <w:t xml:space="preserve"> require mostly information from the first category. Indoor location-based services (LBS), indoor route analysis or indoor geo-tagging services require mostly information from the second category. </w:t>
      </w:r>
    </w:p>
    <w:p w14:paraId="5302C064" w14:textId="3AFDE685" w:rsidR="00D56A17" w:rsidRPr="00826850" w:rsidRDefault="002C4745">
      <w:pPr>
        <w:jc w:val="both"/>
        <w:pPrChange w:id="398" w:author="Li, Ki Joune" w:date="2024-04-19T13:11:00Z">
          <w:pPr/>
        </w:pPrChange>
      </w:pPr>
      <w:r>
        <w:t xml:space="preserve">The </w:t>
      </w:r>
      <w:r w:rsidR="00D56A17" w:rsidRPr="00826850">
        <w:t xml:space="preserve">IndoorGML </w:t>
      </w:r>
      <w:r>
        <w:t xml:space="preserve">Standard </w:t>
      </w:r>
      <w:r w:rsidR="00D56A17" w:rsidRPr="00826850">
        <w:t xml:space="preserve">is intended </w:t>
      </w:r>
      <w:r>
        <w:t xml:space="preserve">to </w:t>
      </w:r>
      <w:r w:rsidR="00D56A17" w:rsidRPr="00826850">
        <w:t xml:space="preserve">provide a unified modelling approach that is necessary to support indoor applications using information from those two categories. The leading concepts in </w:t>
      </w:r>
      <w:r>
        <w:t xml:space="preserve">the </w:t>
      </w:r>
      <w:r w:rsidR="00D56A17" w:rsidRPr="00826850">
        <w:t xml:space="preserve">IndoorGML </w:t>
      </w:r>
      <w:r>
        <w:t xml:space="preserve">Conceptual Model </w:t>
      </w:r>
      <w:r w:rsidR="00D56A17" w:rsidRPr="00826850">
        <w:t xml:space="preserve">are the Indoor spaces and the topological relationships between them (Section </w:t>
      </w:r>
      <w:r w:rsidR="00D56A17" w:rsidRPr="00826850">
        <w:fldChar w:fldCharType="begin"/>
      </w:r>
      <w:r w:rsidR="00D56A17" w:rsidRPr="00826850">
        <w:instrText xml:space="preserve"> REF _Ref80097124 \n \h  \* MERGEFORMAT </w:instrText>
      </w:r>
      <w:r w:rsidR="00D56A17" w:rsidRPr="00826850">
        <w:fldChar w:fldCharType="separate"/>
      </w:r>
      <w:r w:rsidR="00255A88">
        <w:t>7.1</w:t>
      </w:r>
      <w:r w:rsidR="00D56A17" w:rsidRPr="00826850">
        <w:fldChar w:fldCharType="end"/>
      </w:r>
      <w:r w:rsidR="00D56A17" w:rsidRPr="00826850">
        <w:t xml:space="preserve">), which are grounded in the Poincaré duality. The space notations are kept as generic as possible to reflect the variety and complexity of indoor environments. The entire indoor environment - objects and spaces - constitutes the Cellular space (Section </w:t>
      </w:r>
      <w:r w:rsidR="00D56A17" w:rsidRPr="00826850">
        <w:fldChar w:fldCharType="begin"/>
      </w:r>
      <w:r w:rsidR="00D56A17" w:rsidRPr="00826850">
        <w:instrText xml:space="preserve"> REF _Ref43283544 \r \h  \* MERGEFORMAT </w:instrText>
      </w:r>
      <w:r w:rsidR="00D56A17" w:rsidRPr="00826850">
        <w:fldChar w:fldCharType="separate"/>
      </w:r>
      <w:r w:rsidR="00255A88">
        <w:t>7.2</w:t>
      </w:r>
      <w:r w:rsidR="00D56A17" w:rsidRPr="00826850">
        <w:fldChar w:fldCharType="end"/>
      </w:r>
      <w:r w:rsidR="00D56A17" w:rsidRPr="00826850">
        <w:t xml:space="preserve">). Cells have </w:t>
      </w:r>
      <w:r w:rsidR="00363924">
        <w:t>propertie</w:t>
      </w:r>
      <w:r w:rsidR="00D56A17" w:rsidRPr="00826850">
        <w:t xml:space="preserve">s, one of which is their geometry. The cell units can be subdivided or aggregated (Section </w:t>
      </w:r>
      <w:r w:rsidR="00D56A17" w:rsidRPr="00826850">
        <w:fldChar w:fldCharType="begin"/>
      </w:r>
      <w:r w:rsidR="00D56A17" w:rsidRPr="00826850">
        <w:instrText xml:space="preserve"> REF _Ref43283544 \r \h  \* MERGEFORMAT </w:instrText>
      </w:r>
      <w:r w:rsidR="00D56A17" w:rsidRPr="00826850">
        <w:fldChar w:fldCharType="separate"/>
      </w:r>
      <w:r w:rsidR="00255A88">
        <w:t>7.2</w:t>
      </w:r>
      <w:r w:rsidR="00D56A17" w:rsidRPr="00826850">
        <w:fldChar w:fldCharType="end"/>
      </w:r>
      <w:r w:rsidR="00D56A17" w:rsidRPr="00826850">
        <w:t xml:space="preserve">). The Cell Spaces are the basis for deriving an adjacency/connectivity/accessibility network (Section </w:t>
      </w:r>
      <w:r w:rsidR="00D56A17" w:rsidRPr="00826850">
        <w:fldChar w:fldCharType="begin"/>
      </w:r>
      <w:r w:rsidR="00D56A17" w:rsidRPr="00826850">
        <w:instrText xml:space="preserve"> REF _Ref43282751 \r \h  \* MERGEFORMAT </w:instrText>
      </w:r>
      <w:r w:rsidR="00D56A17" w:rsidRPr="00826850">
        <w:fldChar w:fldCharType="separate"/>
      </w:r>
      <w:r w:rsidR="00255A88">
        <w:t>7.3</w:t>
      </w:r>
      <w:r w:rsidR="00D56A17" w:rsidRPr="00826850">
        <w:fldChar w:fldCharType="end"/>
      </w:r>
      <w:r w:rsidR="00D56A17" w:rsidRPr="00826850">
        <w:t xml:space="preserve">). Cell Spaces of the same characteristics are non-overlapping and form a thematic layer (Section </w:t>
      </w:r>
      <w:r w:rsidR="00D56A17" w:rsidRPr="00826850">
        <w:fldChar w:fldCharType="begin"/>
      </w:r>
      <w:r w:rsidR="00D56A17" w:rsidRPr="00826850">
        <w:instrText xml:space="preserve"> REF _Ref80097545 \r \h  \* MERGEFORMAT </w:instrText>
      </w:r>
      <w:r w:rsidR="00D56A17" w:rsidRPr="00826850">
        <w:fldChar w:fldCharType="separate"/>
      </w:r>
      <w:r w:rsidR="00255A88">
        <w:t>7.6</w:t>
      </w:r>
      <w:r w:rsidR="00D56A17" w:rsidRPr="00826850">
        <w:fldChar w:fldCharType="end"/>
      </w:r>
      <w:r w:rsidR="00D56A17" w:rsidRPr="00826850">
        <w:t xml:space="preserve">). For example, architectural components (walls, slabs, stairs) and the corresponding cavities (rooms, corridors) form a Topographic thematic layer.  </w:t>
      </w:r>
    </w:p>
    <w:p w14:paraId="2B9BA574" w14:textId="2F15ADC3" w:rsidR="00D56A17" w:rsidRPr="00826850" w:rsidRDefault="00D56A17">
      <w:pPr>
        <w:jc w:val="both"/>
        <w:pPrChange w:id="399" w:author="Li, Ki Joune" w:date="2024-04-19T13:11:00Z">
          <w:pPr/>
        </w:pPrChange>
      </w:pPr>
      <w:r w:rsidRPr="00826850">
        <w:t xml:space="preserve">IndoorGML 2.0 follows a model-driven approach. All concepts are </w:t>
      </w:r>
      <w:r w:rsidR="002C4745" w:rsidRPr="00826850">
        <w:t>organized</w:t>
      </w:r>
      <w:r w:rsidRPr="00826850">
        <w:t xml:space="preserve"> in a UML class diagram (Section  </w:t>
      </w:r>
      <w:r w:rsidRPr="00826850">
        <w:fldChar w:fldCharType="begin"/>
      </w:r>
      <w:r w:rsidRPr="00826850">
        <w:instrText xml:space="preserve"> REF _Ref80118361 \r \h  \* MERGEFORMAT </w:instrText>
      </w:r>
      <w:r w:rsidRPr="00826850">
        <w:fldChar w:fldCharType="separate"/>
      </w:r>
      <w:r w:rsidR="00255A88">
        <w:t>8</w:t>
      </w:r>
      <w:r w:rsidRPr="00826850">
        <w:fldChar w:fldCharType="end"/>
      </w:r>
      <w:r w:rsidRPr="00826850">
        <w:t>), from which</w:t>
      </w:r>
      <w:r>
        <w:t xml:space="preserve"> the </w:t>
      </w:r>
      <w:r w:rsidRPr="00826850">
        <w:t>implementation schemas for GML</w:t>
      </w:r>
      <w:r w:rsidR="002C4745">
        <w:t xml:space="preserve"> </w:t>
      </w:r>
      <w:r w:rsidR="002C4745">
        <w:rPr>
          <w:lang w:eastAsia="ko-KR"/>
        </w:rPr>
        <w:t>are</w:t>
      </w:r>
      <w:r w:rsidR="003336D8">
        <w:rPr>
          <w:lang w:eastAsia="ko-KR"/>
        </w:rPr>
        <w:t xml:space="preserve"> </w:t>
      </w:r>
      <w:r w:rsidRPr="00826850">
        <w:t>provided</w:t>
      </w:r>
      <w:del w:id="400" w:author="Li, Ki Joune" w:date="2024-03-26T09:57:00Z">
        <w:r w:rsidRPr="00826850" w:rsidDel="00CC0A95">
          <w:delText xml:space="preserve"> (</w:delText>
        </w:r>
        <w:commentRangeStart w:id="401"/>
        <w:commentRangeStart w:id="402"/>
        <w:r w:rsidRPr="00826850" w:rsidDel="00CC0A95">
          <w:delText>A</w:delText>
        </w:r>
        <w:r w:rsidR="003336D8" w:rsidDel="00CC0A95">
          <w:delText>nnex A</w:delText>
        </w:r>
      </w:del>
      <w:commentRangeEnd w:id="401"/>
      <w:r w:rsidR="002C4745">
        <w:rPr>
          <w:rStyle w:val="aff6"/>
          <w:rFonts w:eastAsia="맑은 고딕"/>
          <w:lang w:val="en-GB"/>
        </w:rPr>
        <w:commentReference w:id="401"/>
      </w:r>
      <w:commentRangeEnd w:id="402"/>
      <w:r w:rsidR="00CC0A95">
        <w:rPr>
          <w:rStyle w:val="aff6"/>
          <w:rFonts w:eastAsia="맑은 고딕"/>
          <w:lang w:val="en-GB"/>
        </w:rPr>
        <w:commentReference w:id="402"/>
      </w:r>
      <w:del w:id="403" w:author="Li, Ki Joune" w:date="2024-03-26T09:57:00Z">
        <w:r w:rsidRPr="00826850" w:rsidDel="00CC0A95">
          <w:delText>)</w:delText>
        </w:r>
      </w:del>
      <w:r w:rsidRPr="00826850">
        <w:t xml:space="preserve">. </w:t>
      </w:r>
    </w:p>
    <w:p w14:paraId="0D2726EA" w14:textId="6DB7CCF5" w:rsidR="00D56A17" w:rsidRPr="00826850" w:rsidRDefault="00D56A17" w:rsidP="007473E6">
      <w:pPr>
        <w:pStyle w:val="2"/>
        <w:tabs>
          <w:tab w:val="clear" w:pos="576"/>
          <w:tab w:val="left" w:pos="426"/>
          <w:tab w:val="left" w:pos="700"/>
        </w:tabs>
        <w:suppressAutoHyphens/>
        <w:spacing w:before="60" w:after="120" w:line="-250" w:lineRule="auto"/>
        <w:jc w:val="both"/>
        <w:rPr>
          <w:szCs w:val="24"/>
          <w:lang w:eastAsia="ko-KR"/>
        </w:rPr>
      </w:pPr>
      <w:bookmarkStart w:id="404" w:name="_Ref80208715"/>
      <w:bookmarkStart w:id="405" w:name="_Toc164442399"/>
      <w:commentRangeStart w:id="406"/>
      <w:commentRangeStart w:id="407"/>
      <w:r w:rsidRPr="00826850">
        <w:rPr>
          <w:szCs w:val="24"/>
          <w:lang w:eastAsia="ko-KR"/>
        </w:rPr>
        <w:t>Modulari</w:t>
      </w:r>
      <w:r w:rsidR="002C4745">
        <w:rPr>
          <w:szCs w:val="24"/>
          <w:lang w:eastAsia="ko-KR"/>
        </w:rPr>
        <w:t>z</w:t>
      </w:r>
      <w:r w:rsidRPr="00826850">
        <w:rPr>
          <w:szCs w:val="24"/>
          <w:lang w:eastAsia="ko-KR"/>
        </w:rPr>
        <w:t>ation</w:t>
      </w:r>
      <w:bookmarkEnd w:id="404"/>
      <w:commentRangeEnd w:id="406"/>
      <w:r w:rsidR="00947A46">
        <w:rPr>
          <w:rStyle w:val="aff6"/>
          <w:rFonts w:eastAsia="맑은 고딕" w:cs="Times New Roman"/>
          <w:b w:val="0"/>
          <w:bCs w:val="0"/>
          <w:iCs w:val="0"/>
          <w:lang w:val="en-GB"/>
        </w:rPr>
        <w:commentReference w:id="406"/>
      </w:r>
      <w:commentRangeEnd w:id="407"/>
      <w:r w:rsidR="00CC0A95">
        <w:rPr>
          <w:rStyle w:val="aff6"/>
          <w:rFonts w:eastAsia="맑은 고딕" w:cs="Times New Roman"/>
          <w:b w:val="0"/>
          <w:bCs w:val="0"/>
          <w:iCs w:val="0"/>
          <w:lang w:val="en-GB"/>
        </w:rPr>
        <w:commentReference w:id="407"/>
      </w:r>
      <w:bookmarkEnd w:id="405"/>
    </w:p>
    <w:p w14:paraId="320C9555" w14:textId="1A49A39E" w:rsidR="00D56A17" w:rsidRPr="00826850" w:rsidRDefault="00D56A17" w:rsidP="007473E6">
      <w:pPr>
        <w:pStyle w:val="Default"/>
        <w:spacing w:before="80"/>
        <w:jc w:val="both"/>
        <w:rPr>
          <w:color w:val="auto"/>
          <w:lang w:val="en-GB" w:eastAsia="en-US"/>
        </w:rPr>
      </w:pPr>
      <w:r w:rsidRPr="00826850">
        <w:rPr>
          <w:color w:val="auto"/>
          <w:lang w:val="en-GB" w:eastAsia="en-US"/>
        </w:rPr>
        <w:t xml:space="preserve">Following the </w:t>
      </w:r>
      <w:r w:rsidR="00213159">
        <w:rPr>
          <w:color w:val="auto"/>
          <w:lang w:val="en-GB" w:eastAsia="en-US"/>
        </w:rPr>
        <w:t xml:space="preserve">OGC ModSpec </w:t>
      </w:r>
      <w:r w:rsidRPr="00826850">
        <w:rPr>
          <w:color w:val="auto"/>
          <w:lang w:val="en-GB" w:eastAsia="en-US"/>
        </w:rPr>
        <w:t xml:space="preserve">guidance </w:t>
      </w:r>
      <w:sdt>
        <w:sdtPr>
          <w:rPr>
            <w:color w:val="auto"/>
            <w:lang w:val="en-GB" w:eastAsia="en-US"/>
          </w:rPr>
          <w:id w:val="-555851976"/>
          <w:citation/>
        </w:sdtPr>
        <w:sdtContent>
          <w:r w:rsidRPr="00826850">
            <w:rPr>
              <w:color w:val="auto"/>
              <w:lang w:val="en-GB" w:eastAsia="en-US"/>
            </w:rPr>
            <w:fldChar w:fldCharType="begin"/>
          </w:r>
          <w:r w:rsidRPr="00826850">
            <w:rPr>
              <w:color w:val="auto"/>
              <w:lang w:val="en-GB" w:eastAsia="en-US"/>
            </w:rPr>
            <w:instrText xml:space="preserve"> CITATION Con09 \l 3081 </w:instrText>
          </w:r>
          <w:r w:rsidRPr="00826850">
            <w:rPr>
              <w:color w:val="auto"/>
              <w:lang w:val="en-GB" w:eastAsia="en-US"/>
            </w:rPr>
            <w:fldChar w:fldCharType="separate"/>
          </w:r>
          <w:r w:rsidR="00255A88" w:rsidRPr="00255A88">
            <w:rPr>
              <w:noProof/>
              <w:color w:val="auto"/>
              <w:lang w:val="en-GB" w:eastAsia="en-US"/>
            </w:rPr>
            <w:t>(OGC, 2009)</w:t>
          </w:r>
          <w:r w:rsidRPr="00826850">
            <w:rPr>
              <w:color w:val="auto"/>
              <w:lang w:val="en-GB" w:eastAsia="en-US"/>
            </w:rPr>
            <w:fldChar w:fldCharType="end"/>
          </w:r>
        </w:sdtContent>
      </w:sdt>
      <w:r w:rsidRPr="00826850">
        <w:rPr>
          <w:lang w:val="en-GB" w:eastAsia="en-US"/>
        </w:rPr>
        <w:t>￼</w:t>
      </w:r>
      <w:r w:rsidRPr="00826850">
        <w:rPr>
          <w:color w:val="auto"/>
          <w:lang w:val="en-GB" w:eastAsia="en-US"/>
        </w:rPr>
        <w:t>, IndoorGML</w:t>
      </w:r>
      <w:ins w:id="408" w:author="Li, Ki Joune" w:date="2024-03-26T10:20:00Z">
        <w:r w:rsidR="009A7B50">
          <w:rPr>
            <w:color w:val="auto"/>
            <w:lang w:val="en-GB" w:eastAsia="en-US"/>
          </w:rPr>
          <w:t xml:space="preserve"> Part 1 – Conceptual Model</w:t>
        </w:r>
      </w:ins>
      <w:r w:rsidRPr="00826850">
        <w:rPr>
          <w:color w:val="auto"/>
          <w:lang w:val="en-GB" w:eastAsia="en-US"/>
        </w:rPr>
        <w:t xml:space="preserve"> is organised into a Core module and Extension modules</w:t>
      </w:r>
      <w:ins w:id="409" w:author="Carl Reed" w:date="2024-03-13T17:04:00Z">
        <w:del w:id="410" w:author="Li, Ki Joune" w:date="2024-03-26T10:20:00Z">
          <w:r w:rsidR="00213159" w:rsidDel="009C35DB">
            <w:rPr>
              <w:color w:val="auto"/>
              <w:lang w:val="en-GB" w:eastAsia="en-US"/>
            </w:rPr>
            <w:delText xml:space="preserve"> (Parts)</w:delText>
          </w:r>
        </w:del>
      </w:ins>
      <w:r w:rsidRPr="00826850">
        <w:rPr>
          <w:color w:val="auto"/>
          <w:lang w:val="en-GB" w:eastAsia="en-US"/>
        </w:rPr>
        <w:t xml:space="preserve"> that have </w:t>
      </w:r>
      <w:r w:rsidR="00213159">
        <w:rPr>
          <w:color w:val="auto"/>
          <w:lang w:val="en-GB" w:eastAsia="en-US"/>
        </w:rPr>
        <w:t xml:space="preserve">one or more </w:t>
      </w:r>
      <w:r w:rsidRPr="00826850">
        <w:rPr>
          <w:color w:val="auto"/>
          <w:lang w:val="en-GB" w:eastAsia="en-US"/>
        </w:rPr>
        <w:t>mandatory dependenc</w:t>
      </w:r>
      <w:r w:rsidR="00213159">
        <w:rPr>
          <w:color w:val="auto"/>
          <w:lang w:val="en-GB" w:eastAsia="en-US"/>
        </w:rPr>
        <w:t>ies</w:t>
      </w:r>
      <w:r w:rsidRPr="00826850">
        <w:rPr>
          <w:color w:val="auto"/>
          <w:lang w:val="en-GB" w:eastAsia="en-US"/>
        </w:rPr>
        <w:t xml:space="preserve"> on the </w:t>
      </w:r>
      <w:r w:rsidR="00213159">
        <w:rPr>
          <w:color w:val="auto"/>
          <w:lang w:val="en-GB" w:eastAsia="en-US"/>
        </w:rPr>
        <w:t>C</w:t>
      </w:r>
      <w:r w:rsidRPr="00826850">
        <w:rPr>
          <w:color w:val="auto"/>
          <w:lang w:val="en-GB" w:eastAsia="en-US"/>
        </w:rPr>
        <w:t xml:space="preserve">ore (see </w:t>
      </w:r>
      <w:r w:rsidRPr="00826850">
        <w:rPr>
          <w:color w:val="auto"/>
          <w:lang w:val="en-GB" w:eastAsia="en-US"/>
        </w:rPr>
        <w:fldChar w:fldCharType="begin"/>
      </w:r>
      <w:r w:rsidRPr="00826850">
        <w:rPr>
          <w:color w:val="auto"/>
          <w:lang w:val="en-GB" w:eastAsia="en-US"/>
        </w:rPr>
        <w:instrText xml:space="preserve"> REF _Ref81325096 \h  \* MERGEFORMAT </w:instrText>
      </w:r>
      <w:r w:rsidRPr="00826850">
        <w:rPr>
          <w:color w:val="auto"/>
          <w:lang w:val="en-GB" w:eastAsia="en-US"/>
        </w:rPr>
      </w:r>
      <w:r w:rsidRPr="00826850">
        <w:rPr>
          <w:color w:val="auto"/>
          <w:lang w:val="en-GB" w:eastAsia="en-US"/>
        </w:rPr>
        <w:fldChar w:fldCharType="separate"/>
      </w:r>
      <w:r w:rsidR="00255A88" w:rsidRPr="00826850">
        <w:t xml:space="preserve">Figure </w:t>
      </w:r>
      <w:r w:rsidR="00255A88">
        <w:rPr>
          <w:noProof/>
        </w:rPr>
        <w:t>3</w:t>
      </w:r>
      <w:r w:rsidRPr="00826850">
        <w:rPr>
          <w:color w:val="auto"/>
          <w:lang w:val="en-GB" w:eastAsia="en-US"/>
        </w:rPr>
        <w:fldChar w:fldCharType="end"/>
      </w:r>
      <w:r w:rsidRPr="00826850">
        <w:rPr>
          <w:color w:val="auto"/>
          <w:lang w:val="en-GB" w:eastAsia="en-US"/>
        </w:rPr>
        <w:t xml:space="preserve">). </w:t>
      </w:r>
      <w:r w:rsidRPr="00826850">
        <w:rPr>
          <w:color w:val="auto"/>
          <w:lang w:val="en-GB" w:eastAsia="en-US"/>
        </w:rPr>
        <w:fldChar w:fldCharType="begin"/>
      </w:r>
      <w:r w:rsidRPr="00826850">
        <w:rPr>
          <w:color w:val="auto"/>
          <w:lang w:val="en-GB" w:eastAsia="en-US"/>
        </w:rPr>
        <w:fldChar w:fldCharType="separate"/>
      </w:r>
      <w:r w:rsidRPr="00826850">
        <w:rPr>
          <w:lang w:val="en-GB"/>
        </w:rPr>
        <w:t xml:space="preserve">￼Figure </w:t>
      </w:r>
      <w:r w:rsidRPr="00826850">
        <w:rPr>
          <w:noProof/>
          <w:lang w:val="en-GB"/>
        </w:rPr>
        <w:t>1</w:t>
      </w:r>
      <w:r w:rsidRPr="00826850">
        <w:rPr>
          <w:color w:val="auto"/>
          <w:lang w:val="en-GB" w:eastAsia="en-US"/>
        </w:rPr>
        <w:fldChar w:fldCharType="end"/>
      </w:r>
      <w:r w:rsidRPr="00826850">
        <w:rPr>
          <w:lang w:val="en-GB"/>
        </w:rPr>
        <w:t xml:space="preserve">The IndoorGML </w:t>
      </w:r>
      <w:r w:rsidR="00213159">
        <w:rPr>
          <w:lang w:val="en-GB"/>
        </w:rPr>
        <w:t>C</w:t>
      </w:r>
      <w:r w:rsidRPr="00826850">
        <w:rPr>
          <w:lang w:val="en-GB"/>
        </w:rPr>
        <w:t xml:space="preserve">ore module </w:t>
      </w:r>
      <w:r w:rsidR="00213159">
        <w:rPr>
          <w:lang w:val="en-GB"/>
        </w:rPr>
        <w:t>defines</w:t>
      </w:r>
      <w:r w:rsidR="00213159" w:rsidRPr="00826850">
        <w:rPr>
          <w:lang w:val="en-GB"/>
        </w:rPr>
        <w:t xml:space="preserve"> </w:t>
      </w:r>
      <w:r w:rsidRPr="00826850">
        <w:rPr>
          <w:lang w:val="en-GB"/>
        </w:rPr>
        <w:t xml:space="preserve">the </w:t>
      </w:r>
      <w:r w:rsidR="00213159">
        <w:rPr>
          <w:lang w:val="en-GB"/>
        </w:rPr>
        <w:t>conceptual model</w:t>
      </w:r>
      <w:r w:rsidRPr="00826850">
        <w:rPr>
          <w:lang w:val="en-GB"/>
        </w:rPr>
        <w:t xml:space="preserve"> and each extension module </w:t>
      </w:r>
      <w:ins w:id="411" w:author="Carl Reed" w:date="2024-03-13T17:04:00Z">
        <w:del w:id="412" w:author="Li, Ki Joune" w:date="2024-03-26T10:21:00Z">
          <w:r w:rsidR="00213159" w:rsidDel="009C35DB">
            <w:rPr>
              <w:lang w:val="en-GB"/>
            </w:rPr>
            <w:delText>(Part)</w:delText>
          </w:r>
        </w:del>
        <w:r w:rsidR="00213159">
          <w:rPr>
            <w:lang w:val="en-GB"/>
          </w:rPr>
          <w:t xml:space="preserve"> </w:t>
        </w:r>
      </w:ins>
      <w:commentRangeStart w:id="413"/>
      <w:commentRangeStart w:id="414"/>
      <w:r w:rsidRPr="00826850">
        <w:rPr>
          <w:lang w:val="en-GB"/>
        </w:rPr>
        <w:t>covers a specific application</w:t>
      </w:r>
      <w:commentRangeEnd w:id="413"/>
      <w:r w:rsidR="00213159">
        <w:rPr>
          <w:rStyle w:val="aff6"/>
          <w:color w:val="auto"/>
          <w:lang w:val="en-GB" w:eastAsia="en-US"/>
        </w:rPr>
        <w:commentReference w:id="413"/>
      </w:r>
      <w:commentRangeEnd w:id="414"/>
      <w:r w:rsidR="009C35DB">
        <w:rPr>
          <w:rStyle w:val="aff6"/>
          <w:color w:val="auto"/>
          <w:lang w:val="en-GB" w:eastAsia="en-US"/>
        </w:rPr>
        <w:commentReference w:id="414"/>
      </w:r>
      <w:r w:rsidRPr="00826850">
        <w:rPr>
          <w:lang w:val="en-GB"/>
        </w:rPr>
        <w:t xml:space="preserve">, which </w:t>
      </w:r>
      <w:r w:rsidR="00213159">
        <w:rPr>
          <w:lang w:val="en-GB"/>
        </w:rPr>
        <w:t xml:space="preserve">may </w:t>
      </w:r>
      <w:r w:rsidRPr="00826850">
        <w:rPr>
          <w:lang w:val="en-GB"/>
        </w:rPr>
        <w:t xml:space="preserve">require </w:t>
      </w:r>
      <w:ins w:id="415" w:author="Li, Ki Joune" w:date="2024-04-06T17:22:00Z">
        <w:r w:rsidR="00502612">
          <w:rPr>
            <w:lang w:val="en-GB"/>
          </w:rPr>
          <w:t xml:space="preserve">thematic </w:t>
        </w:r>
      </w:ins>
      <w:r w:rsidRPr="00826850">
        <w:rPr>
          <w:lang w:val="en-GB"/>
        </w:rPr>
        <w:t>extension</w:t>
      </w:r>
      <w:r w:rsidR="00213159">
        <w:rPr>
          <w:lang w:val="en-GB"/>
        </w:rPr>
        <w:t>s to</w:t>
      </w:r>
      <w:r w:rsidRPr="00826850">
        <w:rPr>
          <w:lang w:val="en-GB"/>
        </w:rPr>
        <w:t xml:space="preserve">  the core module semantics. IndoorGML 2.0</w:t>
      </w:r>
      <w:ins w:id="416" w:author="Li, Ki Joune" w:date="2024-03-26T10:21:00Z">
        <w:r w:rsidR="009C35DB">
          <w:rPr>
            <w:lang w:val="en-GB"/>
          </w:rPr>
          <w:t xml:space="preserve"> Part 1</w:t>
        </w:r>
      </w:ins>
      <w:r w:rsidRPr="00826850">
        <w:rPr>
          <w:lang w:val="en-GB"/>
        </w:rPr>
        <w:t xml:space="preserve"> contains one extension named </w:t>
      </w:r>
      <w:r w:rsidRPr="00826850">
        <w:rPr>
          <w:i/>
          <w:iCs/>
          <w:lang w:val="en-GB"/>
        </w:rPr>
        <w:t>Navigation</w:t>
      </w:r>
      <w:r w:rsidRPr="00826850">
        <w:rPr>
          <w:lang w:val="en-GB"/>
        </w:rPr>
        <w:t>.</w:t>
      </w:r>
      <w:ins w:id="417" w:author="Li, Ki Joune" w:date="2024-03-26T10:23:00Z">
        <w:r w:rsidR="009C35DB">
          <w:rPr>
            <w:lang w:val="en-GB"/>
          </w:rPr>
          <w:t xml:space="preserve"> IndoorGML 2.0 Part 2 </w:t>
        </w:r>
      </w:ins>
      <w:ins w:id="418" w:author="Li, Ki Joune" w:date="2024-03-26T10:24:00Z">
        <w:r w:rsidR="009C35DB">
          <w:rPr>
            <w:lang w:val="en-GB"/>
          </w:rPr>
          <w:t>provides</w:t>
        </w:r>
      </w:ins>
      <w:ins w:id="419" w:author="Li, Ki Joune" w:date="2024-03-26T10:23:00Z">
        <w:r w:rsidR="009C35DB">
          <w:rPr>
            <w:lang w:val="en-GB"/>
          </w:rPr>
          <w:t xml:space="preserve"> the implementation of IndoorGML 2.0 Part 1</w:t>
        </w:r>
      </w:ins>
      <w:ins w:id="420" w:author="Li, Ki Joune" w:date="2024-03-26T10:24:00Z">
        <w:r w:rsidR="009C35DB">
          <w:rPr>
            <w:lang w:val="en-GB"/>
          </w:rPr>
          <w:t xml:space="preserve"> in GML, JSON, and SQL. </w:t>
        </w:r>
      </w:ins>
      <w:del w:id="421" w:author="Li, Ki Joune" w:date="2024-03-26T10:24:00Z">
        <w:r w:rsidRPr="00826850" w:rsidDel="009C35DB">
          <w:rPr>
            <w:lang w:val="en-GB"/>
          </w:rPr>
          <w:delText xml:space="preserve"> Each IndoorGML module </w:delText>
        </w:r>
      </w:del>
      <w:ins w:id="422" w:author="Carl Reed" w:date="2024-03-13T17:06:00Z">
        <w:del w:id="423" w:author="Li, Ki Joune" w:date="2024-03-26T10:24:00Z">
          <w:r w:rsidR="00213159" w:rsidDel="009C35DB">
            <w:rPr>
              <w:lang w:val="en-GB"/>
            </w:rPr>
            <w:delText>addition extension (Part)</w:delText>
          </w:r>
          <w:r w:rsidR="00213159" w:rsidRPr="00826850" w:rsidDel="009C35DB">
            <w:rPr>
              <w:lang w:val="en-GB"/>
            </w:rPr>
            <w:delText xml:space="preserve"> </w:delText>
          </w:r>
        </w:del>
      </w:ins>
      <w:del w:id="424" w:author="Li, Ki Joune" w:date="2024-03-26T10:24:00Z">
        <w:r w:rsidRPr="00826850" w:rsidDel="009C35DB">
          <w:rPr>
            <w:lang w:val="en-GB"/>
          </w:rPr>
          <w:delText xml:space="preserve">is specified by an implementation schema definition (XML, SQL and JSON).  </w:delText>
        </w:r>
      </w:del>
    </w:p>
    <w:p w14:paraId="27C9ABCE" w14:textId="43827FB6" w:rsidR="00D56A17" w:rsidRPr="00826850" w:rsidRDefault="00D56A17" w:rsidP="007473E6">
      <w:pPr>
        <w:pStyle w:val="Default"/>
        <w:spacing w:before="80"/>
        <w:jc w:val="both"/>
        <w:rPr>
          <w:color w:val="auto"/>
          <w:lang w:val="en-GB" w:eastAsia="en-US"/>
        </w:rPr>
      </w:pPr>
      <w:r w:rsidRPr="00826850">
        <w:rPr>
          <w:color w:val="auto"/>
          <w:lang w:val="en-GB" w:eastAsia="en-US"/>
        </w:rPr>
        <w:t xml:space="preserve">The dependency relationships among IndoorGML’s modules are illustrated in </w:t>
      </w:r>
      <w:r w:rsidRPr="00826850">
        <w:rPr>
          <w:color w:val="auto"/>
          <w:lang w:val="en-GB" w:eastAsia="en-US"/>
        </w:rPr>
        <w:fldChar w:fldCharType="begin"/>
      </w:r>
      <w:r w:rsidRPr="00826850">
        <w:rPr>
          <w:color w:val="auto"/>
          <w:lang w:val="en-GB" w:eastAsia="en-US"/>
        </w:rPr>
        <w:instrText xml:space="preserve"> REF _Ref81325096 \h  \* MERGEFORMAT </w:instrText>
      </w:r>
      <w:r w:rsidRPr="00826850">
        <w:rPr>
          <w:color w:val="auto"/>
          <w:lang w:val="en-GB" w:eastAsia="en-US"/>
        </w:rPr>
      </w:r>
      <w:r w:rsidRPr="00826850">
        <w:rPr>
          <w:color w:val="auto"/>
          <w:lang w:val="en-GB" w:eastAsia="en-US"/>
        </w:rPr>
        <w:fldChar w:fldCharType="separate"/>
      </w:r>
      <w:r w:rsidR="00255A88" w:rsidRPr="00826850">
        <w:t xml:space="preserve">Figure </w:t>
      </w:r>
      <w:r w:rsidR="00255A88">
        <w:rPr>
          <w:noProof/>
        </w:rPr>
        <w:t>3</w:t>
      </w:r>
      <w:r w:rsidRPr="00826850">
        <w:rPr>
          <w:color w:val="auto"/>
          <w:lang w:val="en-GB" w:eastAsia="en-US"/>
        </w:rPr>
        <w:fldChar w:fldCharType="end"/>
      </w:r>
      <w:r w:rsidRPr="00826850">
        <w:rPr>
          <w:color w:val="auto"/>
          <w:lang w:val="en-GB" w:eastAsia="en-US"/>
        </w:rPr>
        <w:t>. Each module is represented by a package in UML. The package name corresponds to the module name. A dash arrow in the figure indicates that the schema at the tail of the arrow depends upon the schema at the head of the arrow. In the following sections the modules are described in detail.</w:t>
      </w:r>
    </w:p>
    <w:p w14:paraId="7ED0D413" w14:textId="77777777" w:rsidR="00D56A17" w:rsidRPr="00826850" w:rsidRDefault="00D56A17" w:rsidP="00D56A17">
      <w:pPr>
        <w:pStyle w:val="Default"/>
        <w:keepNext/>
        <w:spacing w:before="80"/>
        <w:jc w:val="center"/>
      </w:pPr>
      <w:r w:rsidRPr="00826850">
        <w:rPr>
          <w:noProof/>
        </w:rPr>
        <w:lastRenderedPageBreak/>
        <w:drawing>
          <wp:inline distT="0" distB="0" distL="0" distR="0" wp14:anchorId="7145DBA8" wp14:editId="2008A502">
            <wp:extent cx="5047935" cy="2863662"/>
            <wp:effectExtent l="0" t="0" r="635" b="0"/>
            <wp:docPr id="2"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11"/>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a:stretch/>
                  </pic:blipFill>
                  <pic:spPr bwMode="auto">
                    <a:xfrm>
                      <a:off x="0" y="0"/>
                      <a:ext cx="5047935" cy="2863662"/>
                    </a:xfrm>
                    <a:prstGeom prst="rect">
                      <a:avLst/>
                    </a:prstGeom>
                    <a:noFill/>
                    <a:ln>
                      <a:noFill/>
                    </a:ln>
                  </pic:spPr>
                </pic:pic>
              </a:graphicData>
            </a:graphic>
          </wp:inline>
        </w:drawing>
      </w:r>
    </w:p>
    <w:p w14:paraId="34E7C21B" w14:textId="3ACA7DBC" w:rsidR="00D56A17" w:rsidRPr="00904644" w:rsidRDefault="00D56A17" w:rsidP="00904644">
      <w:pPr>
        <w:pStyle w:val="af4"/>
        <w:rPr>
          <w:rFonts w:cs="Times New Roman"/>
          <w:szCs w:val="24"/>
          <w:lang w:val="en-GB"/>
        </w:rPr>
      </w:pPr>
      <w:bookmarkStart w:id="425" w:name="_Ref8132509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3</w:t>
      </w:r>
      <w:r w:rsidRPr="00826850">
        <w:rPr>
          <w:rFonts w:cs="Times New Roman"/>
          <w:szCs w:val="24"/>
        </w:rPr>
        <w:fldChar w:fldCharType="end"/>
      </w:r>
      <w:bookmarkEnd w:id="425"/>
      <w:r w:rsidRPr="00826850">
        <w:rPr>
          <w:rFonts w:cs="Times New Roman"/>
          <w:szCs w:val="24"/>
        </w:rPr>
        <w:t>: Modular organisation of IndoorGML</w:t>
      </w:r>
    </w:p>
    <w:p w14:paraId="3A0E4FFD" w14:textId="1616A79D" w:rsidR="00D56A17" w:rsidRPr="00826850" w:rsidRDefault="00D56A17" w:rsidP="00D56A17">
      <w:pPr>
        <w:pStyle w:val="1"/>
        <w:tabs>
          <w:tab w:val="left" w:pos="400"/>
          <w:tab w:val="left" w:pos="560"/>
        </w:tabs>
        <w:suppressAutoHyphens/>
        <w:spacing w:before="270" w:after="120" w:line="-270" w:lineRule="auto"/>
        <w:jc w:val="both"/>
        <w:rPr>
          <w:lang w:eastAsia="ko-KR"/>
        </w:rPr>
      </w:pPr>
      <w:bookmarkStart w:id="426" w:name="_Ref43282342"/>
      <w:bookmarkStart w:id="427" w:name="_Toc164442400"/>
      <w:r w:rsidRPr="00826850">
        <w:t xml:space="preserve">GENERAL </w:t>
      </w:r>
      <w:r w:rsidR="00947A46" w:rsidRPr="00826850">
        <w:rPr>
          <w:lang w:eastAsia="ko-KR"/>
        </w:rPr>
        <w:t xml:space="preserve">INDOORGML </w:t>
      </w:r>
      <w:r w:rsidRPr="00826850">
        <w:rPr>
          <w:lang w:eastAsia="ko-KR"/>
        </w:rPr>
        <w:t xml:space="preserve">CONCEPTS </w:t>
      </w:r>
      <w:bookmarkEnd w:id="426"/>
      <w:bookmarkEnd w:id="427"/>
    </w:p>
    <w:p w14:paraId="521F7001" w14:textId="4D7EFDA1" w:rsidR="00D56A17" w:rsidRPr="00826850" w:rsidRDefault="00D56A17" w:rsidP="00D56A17">
      <w:pPr>
        <w:pStyle w:val="Default"/>
        <w:spacing w:before="80"/>
        <w:jc w:val="both"/>
        <w:rPr>
          <w:color w:val="auto"/>
          <w:lang w:val="en-GB"/>
        </w:rPr>
      </w:pPr>
      <w:r w:rsidRPr="00826850">
        <w:rPr>
          <w:color w:val="auto"/>
          <w:lang w:val="en-GB"/>
        </w:rPr>
        <w:t xml:space="preserve">IndoorGML is a space-centred standard. As </w:t>
      </w:r>
      <w:r w:rsidR="00947A46">
        <w:rPr>
          <w:color w:val="auto"/>
          <w:lang w:val="en-GB"/>
        </w:rPr>
        <w:t>such</w:t>
      </w:r>
      <w:r w:rsidRPr="00826850">
        <w:rPr>
          <w:color w:val="auto"/>
          <w:lang w:val="en-GB"/>
        </w:rPr>
        <w:t xml:space="preserve">, it focuses on the three main types of information of spaces (2D or 3D): geometry, topology and semantic. </w:t>
      </w:r>
      <w:r w:rsidR="00B1567E">
        <w:rPr>
          <w:color w:val="auto"/>
          <w:lang w:val="en-GB"/>
        </w:rPr>
        <w:t>To</w:t>
      </w:r>
      <w:r w:rsidRPr="00826850">
        <w:rPr>
          <w:color w:val="auto"/>
          <w:lang w:val="en-GB"/>
        </w:rPr>
        <w:t xml:space="preserve"> define the space and its suitable properties under the consideration of those three types of information, the </w:t>
      </w:r>
      <w:r w:rsidR="00B1567E">
        <w:rPr>
          <w:color w:val="auto"/>
          <w:lang w:val="en-GB"/>
        </w:rPr>
        <w:t>S</w:t>
      </w:r>
      <w:r w:rsidRPr="00826850">
        <w:rPr>
          <w:color w:val="auto"/>
          <w:lang w:val="en-GB"/>
        </w:rPr>
        <w:t xml:space="preserve">tandard relies on the following concepts: </w:t>
      </w:r>
    </w:p>
    <w:p w14:paraId="1B18C110" w14:textId="77777777" w:rsidR="00D56A17" w:rsidRPr="00826850" w:rsidRDefault="00D56A17" w:rsidP="00601140">
      <w:pPr>
        <w:pStyle w:val="af3"/>
        <w:numPr>
          <w:ilvl w:val="0"/>
          <w:numId w:val="25"/>
        </w:numPr>
        <w:ind w:leftChars="0"/>
        <w:rPr>
          <w:lang w:eastAsia="ko-KR"/>
        </w:rPr>
      </w:pPr>
      <w:r w:rsidRPr="00826850">
        <w:rPr>
          <w:lang w:eastAsia="ko-KR"/>
        </w:rPr>
        <w:t xml:space="preserve">Cellular space, </w:t>
      </w:r>
    </w:p>
    <w:p w14:paraId="1FB34F77" w14:textId="77777777" w:rsidR="00D56A17" w:rsidRPr="00826850" w:rsidRDefault="00D56A17" w:rsidP="00601140">
      <w:pPr>
        <w:pStyle w:val="af3"/>
        <w:numPr>
          <w:ilvl w:val="0"/>
          <w:numId w:val="25"/>
        </w:numPr>
        <w:ind w:leftChars="0"/>
        <w:rPr>
          <w:lang w:eastAsia="ko-KR"/>
        </w:rPr>
      </w:pPr>
      <w:r w:rsidRPr="00826850">
        <w:rPr>
          <w:lang w:eastAsia="ko-KR"/>
        </w:rPr>
        <w:t xml:space="preserve">Poincaré Duality, </w:t>
      </w:r>
    </w:p>
    <w:p w14:paraId="3CFC5B1A" w14:textId="77777777" w:rsidR="00D56A17" w:rsidRPr="00826850" w:rsidRDefault="00D56A17" w:rsidP="00601140">
      <w:pPr>
        <w:pStyle w:val="af3"/>
        <w:numPr>
          <w:ilvl w:val="0"/>
          <w:numId w:val="25"/>
        </w:numPr>
        <w:ind w:leftChars="0"/>
        <w:rPr>
          <w:lang w:eastAsia="ko-KR"/>
        </w:rPr>
      </w:pPr>
      <w:r w:rsidRPr="00826850">
        <w:rPr>
          <w:lang w:eastAsia="ko-KR"/>
        </w:rPr>
        <w:t>Semantic extension,</w:t>
      </w:r>
    </w:p>
    <w:p w14:paraId="383FCA3D" w14:textId="77777777" w:rsidR="00D56A17" w:rsidRPr="00826850" w:rsidRDefault="00D56A17" w:rsidP="00601140">
      <w:pPr>
        <w:pStyle w:val="af3"/>
        <w:numPr>
          <w:ilvl w:val="0"/>
          <w:numId w:val="25"/>
        </w:numPr>
        <w:ind w:leftChars="0"/>
        <w:rPr>
          <w:lang w:eastAsia="ko-KR"/>
        </w:rPr>
      </w:pPr>
      <w:r w:rsidRPr="00826850">
        <w:rPr>
          <w:lang w:eastAsia="ko-KR"/>
        </w:rPr>
        <w:t xml:space="preserve">Thematic layering. </w:t>
      </w:r>
    </w:p>
    <w:p w14:paraId="023E5F2E" w14:textId="77777777" w:rsidR="00D56A17" w:rsidRPr="00826850" w:rsidRDefault="00D56A17" w:rsidP="00D56A17">
      <w:pPr>
        <w:pStyle w:val="af3"/>
        <w:ind w:leftChars="0" w:left="600"/>
        <w:rPr>
          <w:lang w:eastAsia="ko-KR"/>
        </w:rPr>
      </w:pPr>
    </w:p>
    <w:p w14:paraId="2DD61319" w14:textId="6360C27B" w:rsidR="00D56A17" w:rsidRPr="00826850" w:rsidRDefault="00D56A17">
      <w:pPr>
        <w:jc w:val="both"/>
        <w:rPr>
          <w:lang w:eastAsia="ko-KR"/>
        </w:rPr>
        <w:pPrChange w:id="428" w:author="Li, Ki Joune" w:date="2024-04-19T13:12:00Z">
          <w:pPr/>
        </w:pPrChange>
      </w:pPr>
      <w:r w:rsidRPr="00826850">
        <w:rPr>
          <w:lang w:eastAsia="ko-KR"/>
        </w:rPr>
        <w:t xml:space="preserve">The cellular space provides the geometric description of an IndoorGML model. The Poincaré duality describes the topological relations such as adjacency and connectivity between the spaces. Together, they form the key concept of </w:t>
      </w:r>
      <w:r w:rsidR="00B1567E">
        <w:rPr>
          <w:lang w:eastAsia="ko-KR"/>
        </w:rPr>
        <w:t xml:space="preserve">the </w:t>
      </w:r>
      <w:r w:rsidRPr="00826850">
        <w:rPr>
          <w:lang w:eastAsia="ko-KR"/>
        </w:rPr>
        <w:t xml:space="preserve">Primal-Dual model that defines the core part of </w:t>
      </w:r>
      <w:r w:rsidR="00B1567E">
        <w:rPr>
          <w:lang w:eastAsia="ko-KR"/>
        </w:rPr>
        <w:t>the</w:t>
      </w:r>
      <w:r w:rsidR="00B1567E" w:rsidRPr="00826850">
        <w:rPr>
          <w:lang w:eastAsia="ko-KR"/>
        </w:rPr>
        <w:t xml:space="preserve"> </w:t>
      </w:r>
      <w:r w:rsidRPr="00826850">
        <w:rPr>
          <w:lang w:eastAsia="ko-KR"/>
        </w:rPr>
        <w:t xml:space="preserve">IndoorGML </w:t>
      </w:r>
      <w:r w:rsidR="00B1567E">
        <w:rPr>
          <w:lang w:eastAsia="ko-KR"/>
        </w:rPr>
        <w:t>Conceptual M</w:t>
      </w:r>
      <w:r w:rsidRPr="00826850">
        <w:rPr>
          <w:lang w:eastAsia="ko-KR"/>
        </w:rPr>
        <w:t xml:space="preserve">odel. The semantic extension mechanism, as </w:t>
      </w:r>
      <w:r w:rsidR="00B1567E">
        <w:rPr>
          <w:lang w:eastAsia="ko-KR"/>
        </w:rPr>
        <w:t>the</w:t>
      </w:r>
      <w:r w:rsidR="00B1567E" w:rsidRPr="00826850">
        <w:rPr>
          <w:lang w:eastAsia="ko-KR"/>
        </w:rPr>
        <w:t xml:space="preserve"> </w:t>
      </w:r>
      <w:r w:rsidRPr="00826850">
        <w:rPr>
          <w:lang w:eastAsia="ko-KR"/>
        </w:rPr>
        <w:t xml:space="preserve">name suggests, </w:t>
      </w:r>
      <w:r w:rsidR="00B1567E">
        <w:rPr>
          <w:lang w:eastAsia="ko-KR"/>
        </w:rPr>
        <w:t>supports adding</w:t>
      </w:r>
      <w:r w:rsidRPr="00826850">
        <w:rPr>
          <w:lang w:eastAsia="ko-KR"/>
        </w:rPr>
        <w:t xml:space="preserve"> more details to the basic semantics of the core module. Thematic layering mechanism </w:t>
      </w:r>
      <w:r w:rsidR="00B1567E">
        <w:rPr>
          <w:lang w:eastAsia="ko-KR"/>
        </w:rPr>
        <w:t>supports</w:t>
      </w:r>
      <w:r w:rsidRPr="00826850">
        <w:rPr>
          <w:lang w:eastAsia="ko-KR"/>
        </w:rPr>
        <w:t xml:space="preserve"> organi</w:t>
      </w:r>
      <w:r w:rsidR="00B1567E">
        <w:rPr>
          <w:lang w:eastAsia="ko-KR"/>
        </w:rPr>
        <w:t>zing</w:t>
      </w:r>
      <w:r w:rsidRPr="00826850">
        <w:rPr>
          <w:lang w:eastAsia="ko-KR"/>
        </w:rPr>
        <w:t xml:space="preserve"> an IndoorGML model as a collection of layers with different themes. Those concepts are elaborated in the following subsections.</w:t>
      </w:r>
    </w:p>
    <w:p w14:paraId="08A76015" w14:textId="77777777" w:rsidR="00D56A17" w:rsidRPr="00D56A17" w:rsidRDefault="00D56A17" w:rsidP="00601140">
      <w:pPr>
        <w:pStyle w:val="2"/>
        <w:numPr>
          <w:ilvl w:val="1"/>
          <w:numId w:val="50"/>
        </w:numPr>
        <w:tabs>
          <w:tab w:val="clear" w:pos="576"/>
          <w:tab w:val="left" w:pos="540"/>
          <w:tab w:val="left" w:pos="700"/>
        </w:tabs>
        <w:suppressAutoHyphens/>
        <w:spacing w:before="60" w:after="120" w:line="-250" w:lineRule="auto"/>
        <w:jc w:val="both"/>
        <w:rPr>
          <w:szCs w:val="24"/>
          <w:lang w:eastAsia="ko-KR"/>
        </w:rPr>
      </w:pPr>
      <w:bookmarkStart w:id="429" w:name="_Ref80097124"/>
      <w:bookmarkStart w:id="430" w:name="_Toc164442401"/>
      <w:r w:rsidRPr="00D56A17">
        <w:rPr>
          <w:szCs w:val="24"/>
          <w:lang w:eastAsia="ko-KR"/>
        </w:rPr>
        <w:t>Space</w:t>
      </w:r>
      <w:bookmarkEnd w:id="429"/>
      <w:bookmarkEnd w:id="430"/>
    </w:p>
    <w:p w14:paraId="181DC060" w14:textId="1211C2AD" w:rsidR="00D56A17" w:rsidRPr="00826850" w:rsidRDefault="00D56A17">
      <w:pPr>
        <w:autoSpaceDE w:val="0"/>
        <w:autoSpaceDN w:val="0"/>
        <w:adjustRightInd w:val="0"/>
        <w:spacing w:after="0"/>
        <w:jc w:val="both"/>
        <w:rPr>
          <w:lang w:eastAsia="ko-KR"/>
        </w:rPr>
        <w:pPrChange w:id="431" w:author="Li, Ki Joune" w:date="2024-04-19T13:12:00Z">
          <w:pPr>
            <w:autoSpaceDE w:val="0"/>
            <w:autoSpaceDN w:val="0"/>
            <w:adjustRightInd w:val="0"/>
            <w:spacing w:after="0"/>
          </w:pPr>
        </w:pPrChange>
      </w:pPr>
      <w:r w:rsidRPr="00826850">
        <w:rPr>
          <w:lang w:eastAsia="ko-KR"/>
        </w:rPr>
        <w:t xml:space="preserve">The notion of space is widely explored in spatial science and urban applications in general </w:t>
      </w:r>
      <w:sdt>
        <w:sdtPr>
          <w:rPr>
            <w:lang w:eastAsia="ko-KR"/>
          </w:rPr>
          <w:id w:val="-922640141"/>
          <w:citation/>
        </w:sdtPr>
        <w:sdtContent>
          <w:r w:rsidRPr="00826850">
            <w:rPr>
              <w:lang w:eastAsia="ko-KR"/>
            </w:rPr>
            <w:fldChar w:fldCharType="begin"/>
          </w:r>
          <w:r w:rsidRPr="00826850">
            <w:rPr>
              <w:lang w:eastAsia="ko-KR"/>
            </w:rPr>
            <w:instrText xml:space="preserve"> CITATION Zla20 \l 3081 </w:instrText>
          </w:r>
          <w:r w:rsidRPr="00826850">
            <w:rPr>
              <w:lang w:eastAsia="ko-KR"/>
            </w:rPr>
            <w:fldChar w:fldCharType="separate"/>
          </w:r>
          <w:r w:rsidR="00255A88" w:rsidRPr="00255A88">
            <w:rPr>
              <w:noProof/>
              <w:lang w:eastAsia="ko-KR"/>
            </w:rPr>
            <w:t>(Zlatanova, et al., 2020)</w:t>
          </w:r>
          <w:r w:rsidRPr="00826850">
            <w:rPr>
              <w:lang w:eastAsia="ko-KR"/>
            </w:rPr>
            <w:fldChar w:fldCharType="end"/>
          </w:r>
        </w:sdtContent>
      </w:sdt>
      <w:r w:rsidRPr="00826850">
        <w:rPr>
          <w:lang w:eastAsia="ko-KR"/>
        </w:rPr>
        <w:t xml:space="preserve">. Among </w:t>
      </w:r>
      <w:r w:rsidR="00B1567E">
        <w:rPr>
          <w:lang w:eastAsia="ko-KR"/>
        </w:rPr>
        <w:t>the</w:t>
      </w:r>
      <w:r w:rsidR="00B1567E" w:rsidRPr="00826850">
        <w:rPr>
          <w:lang w:eastAsia="ko-KR"/>
        </w:rPr>
        <w:t xml:space="preserve"> </w:t>
      </w:r>
      <w:r w:rsidRPr="00826850">
        <w:rPr>
          <w:lang w:eastAsia="ko-KR"/>
        </w:rPr>
        <w:t xml:space="preserve">diverse definitions that can be found in dictionaries and related literature, one definition of the space encapsulates most of the concepts attached it: </w:t>
      </w:r>
    </w:p>
    <w:p w14:paraId="4869E5F0" w14:textId="77777777" w:rsidR="00D56A17" w:rsidRPr="00826850" w:rsidRDefault="00D56A17">
      <w:pPr>
        <w:autoSpaceDE w:val="0"/>
        <w:autoSpaceDN w:val="0"/>
        <w:adjustRightInd w:val="0"/>
        <w:spacing w:after="0"/>
        <w:jc w:val="both"/>
        <w:rPr>
          <w:lang w:eastAsia="ko-KR"/>
        </w:rPr>
        <w:pPrChange w:id="432" w:author="Li, Ki Joune" w:date="2024-04-19T13:12:00Z">
          <w:pPr>
            <w:autoSpaceDE w:val="0"/>
            <w:autoSpaceDN w:val="0"/>
            <w:adjustRightInd w:val="0"/>
            <w:spacing w:after="0"/>
          </w:pPr>
        </w:pPrChange>
      </w:pPr>
    </w:p>
    <w:p w14:paraId="21A6F178" w14:textId="69FAE232" w:rsidR="00D56A17" w:rsidRPr="00826850" w:rsidRDefault="00D56A17">
      <w:pPr>
        <w:autoSpaceDE w:val="0"/>
        <w:autoSpaceDN w:val="0"/>
        <w:adjustRightInd w:val="0"/>
        <w:spacing w:after="0"/>
        <w:jc w:val="both"/>
        <w:rPr>
          <w:i/>
          <w:lang w:eastAsia="ko-KR"/>
        </w:rPr>
        <w:pPrChange w:id="433" w:author="Li, Ki Joune" w:date="2024-04-19T13:12:00Z">
          <w:pPr>
            <w:autoSpaceDE w:val="0"/>
            <w:autoSpaceDN w:val="0"/>
            <w:adjustRightInd w:val="0"/>
            <w:spacing w:after="0"/>
          </w:pPr>
        </w:pPrChange>
      </w:pPr>
      <w:r w:rsidRPr="00826850">
        <w:rPr>
          <w:i/>
          <w:lang w:eastAsia="ko-KR"/>
        </w:rPr>
        <w:t xml:space="preserve">“Space is either unlimited expand or an empty area usually bounded in some way between things (e.g., the architect left space in front of the building) or an area reserved for some particular purpose (e.g., the laboratory’s floor space)” </w:t>
      </w:r>
      <w:sdt>
        <w:sdtPr>
          <w:rPr>
            <w:i/>
            <w:lang w:eastAsia="ko-KR"/>
          </w:rPr>
          <w:id w:val="-393733451"/>
          <w:citation/>
        </w:sdtPr>
        <w:sdtContent>
          <w:r w:rsidRPr="00826850">
            <w:rPr>
              <w:i/>
              <w:iCs/>
              <w:lang w:eastAsia="ko-KR"/>
            </w:rPr>
            <w:fldChar w:fldCharType="begin"/>
          </w:r>
          <w:r w:rsidRPr="00826850">
            <w:rPr>
              <w:lang w:eastAsia="ko-KR"/>
            </w:rPr>
            <w:instrText xml:space="preserve"> CITATION Pri10 \l 3081 </w:instrText>
          </w:r>
          <w:r w:rsidRPr="00826850">
            <w:rPr>
              <w:i/>
              <w:lang w:eastAsia="ko-KR"/>
            </w:rPr>
            <w:fldChar w:fldCharType="separate"/>
          </w:r>
          <w:r w:rsidR="00255A88" w:rsidRPr="00255A88">
            <w:rPr>
              <w:noProof/>
              <w:lang w:eastAsia="ko-KR"/>
            </w:rPr>
            <w:t>(Princeton University, 2010)</w:t>
          </w:r>
          <w:r w:rsidRPr="00826850">
            <w:rPr>
              <w:i/>
              <w:iCs/>
              <w:lang w:eastAsia="ko-KR"/>
            </w:rPr>
            <w:fldChar w:fldCharType="end"/>
          </w:r>
        </w:sdtContent>
      </w:sdt>
      <w:r w:rsidRPr="00826850">
        <w:rPr>
          <w:lang w:eastAsia="ko-KR"/>
        </w:rPr>
        <w:t>.</w:t>
      </w:r>
    </w:p>
    <w:p w14:paraId="1C8A54CC" w14:textId="77777777" w:rsidR="00D56A17" w:rsidRPr="00826850" w:rsidRDefault="00D56A17" w:rsidP="00D56A17">
      <w:pPr>
        <w:autoSpaceDE w:val="0"/>
        <w:autoSpaceDN w:val="0"/>
        <w:adjustRightInd w:val="0"/>
        <w:spacing w:after="0"/>
        <w:rPr>
          <w:lang w:eastAsia="ko-KR"/>
        </w:rPr>
      </w:pPr>
    </w:p>
    <w:p w14:paraId="01E3E58A" w14:textId="4CEE3D94" w:rsidR="00D56A17" w:rsidRPr="00826850" w:rsidRDefault="00D56A17">
      <w:pPr>
        <w:autoSpaceDE w:val="0"/>
        <w:autoSpaceDN w:val="0"/>
        <w:adjustRightInd w:val="0"/>
        <w:spacing w:after="0"/>
        <w:jc w:val="both"/>
        <w:rPr>
          <w:lang w:eastAsia="ko-KR"/>
        </w:rPr>
        <w:pPrChange w:id="434" w:author="Li, Ki Joune" w:date="2024-04-19T13:12:00Z">
          <w:pPr>
            <w:autoSpaceDE w:val="0"/>
            <w:autoSpaceDN w:val="0"/>
            <w:adjustRightInd w:val="0"/>
            <w:spacing w:after="0"/>
          </w:pPr>
        </w:pPrChange>
      </w:pPr>
      <w:r w:rsidRPr="00826850">
        <w:rPr>
          <w:lang w:eastAsia="ko-KR"/>
        </w:rPr>
        <w:lastRenderedPageBreak/>
        <w:t xml:space="preserve">That definition acknowledges three main aspects of the space: (a) its ability to expand infinitely, (b) its intuition to be generally empty and eventually bounded (particularly in the built environment) and (c) its functional property. In IndoorGML, the space is characterized by all those properties, except </w:t>
      </w:r>
      <w:r w:rsidR="00B1567E">
        <w:rPr>
          <w:lang w:eastAsia="ko-KR"/>
        </w:rPr>
        <w:t xml:space="preserve">that an </w:t>
      </w:r>
      <w:r w:rsidRPr="00826850">
        <w:rPr>
          <w:lang w:eastAsia="ko-KR"/>
        </w:rPr>
        <w:t xml:space="preserve">IndoorGML space is not necessarily empty. Depending on the IndoorGML extension (indoor navigation, sensors coverage, ownership, etc.) spaces can be empty, non-empty or partially empty.  </w:t>
      </w:r>
    </w:p>
    <w:p w14:paraId="1EE980EE" w14:textId="77777777" w:rsidR="00D56A17" w:rsidRPr="00826850" w:rsidRDefault="00D56A17">
      <w:pPr>
        <w:autoSpaceDE w:val="0"/>
        <w:autoSpaceDN w:val="0"/>
        <w:adjustRightInd w:val="0"/>
        <w:spacing w:after="0"/>
        <w:jc w:val="both"/>
        <w:rPr>
          <w:lang w:eastAsia="ko-KR"/>
        </w:rPr>
        <w:pPrChange w:id="435" w:author="Li, Ki Joune" w:date="2024-04-19T13:12:00Z">
          <w:pPr>
            <w:autoSpaceDE w:val="0"/>
            <w:autoSpaceDN w:val="0"/>
            <w:adjustRightInd w:val="0"/>
            <w:spacing w:after="0"/>
          </w:pPr>
        </w:pPrChange>
      </w:pPr>
    </w:p>
    <w:p w14:paraId="7F03DADD" w14:textId="3EEA09DE" w:rsidR="00D56A17" w:rsidRPr="00826850" w:rsidRDefault="00B1567E">
      <w:pPr>
        <w:jc w:val="both"/>
        <w:rPr>
          <w:lang w:eastAsia="ko-KR"/>
        </w:rPr>
        <w:pPrChange w:id="436" w:author="Li, Ki Joune" w:date="2024-04-19T13:12:00Z">
          <w:pPr/>
        </w:pPrChange>
      </w:pPr>
      <w:r>
        <w:rPr>
          <w:lang w:eastAsia="ko-KR"/>
        </w:rPr>
        <w:t>I</w:t>
      </w:r>
      <w:r w:rsidR="00D56A17" w:rsidRPr="00826850">
        <w:rPr>
          <w:lang w:eastAsia="ko-KR"/>
        </w:rPr>
        <w:t xml:space="preserve">ndoor space is commonly perceived as a space within a building. It incorporates architectural components such as walls, slabs, </w:t>
      </w:r>
      <w:r>
        <w:rPr>
          <w:lang w:eastAsia="ko-KR"/>
        </w:rPr>
        <w:t xml:space="preserve">and </w:t>
      </w:r>
      <w:r w:rsidR="00D56A17" w:rsidRPr="00826850">
        <w:rPr>
          <w:lang w:eastAsia="ko-KR"/>
        </w:rPr>
        <w:t xml:space="preserve">doors, </w:t>
      </w:r>
      <w:r>
        <w:rPr>
          <w:lang w:eastAsia="ko-KR"/>
        </w:rPr>
        <w:t>and</w:t>
      </w:r>
      <w:r w:rsidR="00D56A17" w:rsidRPr="00826850">
        <w:rPr>
          <w:lang w:eastAsia="ko-KR"/>
        </w:rPr>
        <w:t xml:space="preserve"> furniture such as chairs, tables, desks</w:t>
      </w:r>
      <w:r>
        <w:rPr>
          <w:lang w:eastAsia="ko-KR"/>
        </w:rPr>
        <w:t>,</w:t>
      </w:r>
      <w:r w:rsidR="00D56A17" w:rsidRPr="00826850">
        <w:rPr>
          <w:lang w:eastAsia="ko-KR"/>
        </w:rPr>
        <w:t xml:space="preserve"> and the remaining empty spaces as in rooms, corridors, halls, etc. </w:t>
      </w:r>
      <w:commentRangeStart w:id="437"/>
      <w:commentRangeStart w:id="438"/>
      <w:r w:rsidR="00D56A17" w:rsidRPr="00826850">
        <w:rPr>
          <w:lang w:eastAsia="ko-KR"/>
        </w:rPr>
        <w:t>IndoorGML 2.0</w:t>
      </w:r>
      <w:ins w:id="439" w:author="Li, Ki Joune" w:date="2024-03-26T10:25:00Z">
        <w:r w:rsidR="009C35DB">
          <w:rPr>
            <w:lang w:eastAsia="ko-KR"/>
          </w:rPr>
          <w:t xml:space="preserve"> Conceptual Model</w:t>
        </w:r>
      </w:ins>
      <w:r w:rsidR="00D56A17" w:rsidRPr="00826850">
        <w:rPr>
          <w:lang w:eastAsia="ko-KR"/>
        </w:rPr>
        <w:t xml:space="preserve"> </w:t>
      </w:r>
      <w:commentRangeEnd w:id="437"/>
      <w:r w:rsidR="000104F7">
        <w:rPr>
          <w:rStyle w:val="aff6"/>
          <w:rFonts w:eastAsia="맑은 고딕"/>
          <w:lang w:val="en-GB"/>
        </w:rPr>
        <w:commentReference w:id="437"/>
      </w:r>
      <w:commentRangeEnd w:id="438"/>
      <w:r w:rsidR="00502612">
        <w:rPr>
          <w:rStyle w:val="aff6"/>
          <w:rFonts w:eastAsia="맑은 고딕"/>
          <w:lang w:val="en-GB"/>
        </w:rPr>
        <w:commentReference w:id="438"/>
      </w:r>
      <w:r w:rsidR="00D56A17" w:rsidRPr="00826850">
        <w:rPr>
          <w:lang w:eastAsia="ko-KR"/>
        </w:rPr>
        <w:t xml:space="preserve">focusses on the empty spaces where objects can be located, and activities can be hosted for indoor navigation or LBS. Consequently, the relationships between spaces are of critical importance. </w:t>
      </w:r>
    </w:p>
    <w:p w14:paraId="51F04E2A" w14:textId="1F8BD652" w:rsidR="00D56A17" w:rsidRPr="00826850" w:rsidRDefault="00D56A17">
      <w:pPr>
        <w:jc w:val="both"/>
        <w:rPr>
          <w:lang w:eastAsia="ko-KR"/>
        </w:rPr>
        <w:pPrChange w:id="440" w:author="Li, Ki Joune" w:date="2024-04-19T13:12:00Z">
          <w:pPr/>
        </w:pPrChange>
      </w:pPr>
      <w:r w:rsidRPr="00826850">
        <w:rPr>
          <w:lang w:eastAsia="ko-KR"/>
        </w:rPr>
        <w:t>Spaces in the built environment are not always sharply distinguishable. Many spaces cannot be strictly categori</w:t>
      </w:r>
      <w:ins w:id="441" w:author="Carl Reed" w:date="2024-03-13T17:27:00Z">
        <w:r w:rsidR="000104F7">
          <w:rPr>
            <w:lang w:eastAsia="ko-KR"/>
          </w:rPr>
          <w:t>z</w:t>
        </w:r>
      </w:ins>
      <w:del w:id="442" w:author="Carl Reed" w:date="2024-03-13T17:27:00Z">
        <w:r w:rsidRPr="00826850" w:rsidDel="000104F7">
          <w:rPr>
            <w:lang w:eastAsia="ko-KR"/>
          </w:rPr>
          <w:delText>s</w:delText>
        </w:r>
      </w:del>
      <w:r w:rsidRPr="00826850">
        <w:rPr>
          <w:lang w:eastAsia="ko-KR"/>
        </w:rPr>
        <w:t xml:space="preserve">ed as indoor or outdoor, but rather as semi-spaces often linking indoor and outdoor environments </w:t>
      </w:r>
      <w:sdt>
        <w:sdtPr>
          <w:rPr>
            <w:lang w:eastAsia="ko-KR"/>
          </w:rPr>
          <w:id w:val="-744793575"/>
          <w:citation/>
        </w:sdtPr>
        <w:sdtContent>
          <w:r w:rsidRPr="00826850">
            <w:rPr>
              <w:lang w:eastAsia="ko-KR"/>
            </w:rPr>
            <w:fldChar w:fldCharType="begin"/>
          </w:r>
          <w:r w:rsidRPr="00826850">
            <w:rPr>
              <w:lang w:eastAsia="ko-KR"/>
            </w:rPr>
            <w:instrText xml:space="preserve"> CITATION Yan19 \l 3081  \m Zla20</w:instrText>
          </w:r>
          <w:r w:rsidRPr="00826850">
            <w:rPr>
              <w:lang w:eastAsia="ko-KR"/>
            </w:rPr>
            <w:fldChar w:fldCharType="separate"/>
          </w:r>
          <w:r w:rsidR="00255A88" w:rsidRPr="00255A88">
            <w:rPr>
              <w:noProof/>
              <w:lang w:eastAsia="ko-KR"/>
            </w:rPr>
            <w:t>(Yan, Diakité, &amp; Zlatanova, 2019; Zlatanova, et al., 2020)</w:t>
          </w:r>
          <w:r w:rsidRPr="00826850">
            <w:rPr>
              <w:lang w:eastAsia="ko-KR"/>
            </w:rPr>
            <w:fldChar w:fldCharType="end"/>
          </w:r>
        </w:sdtContent>
      </w:sdt>
      <w:r w:rsidRPr="00826850">
        <w:rPr>
          <w:lang w:eastAsia="ko-KR"/>
        </w:rPr>
        <w:t xml:space="preserve">. For example, an inner court, a veranda, a balcony, or an open bridge can belong to a building, without being entirely enclosed within the shell of the building. Nevertheless, for a matter of completeness, </w:t>
      </w:r>
      <w:r w:rsidR="000104F7">
        <w:rPr>
          <w:lang w:eastAsia="ko-KR"/>
        </w:rPr>
        <w:t xml:space="preserve">the </w:t>
      </w:r>
      <w:r w:rsidRPr="00826850">
        <w:rPr>
          <w:lang w:eastAsia="ko-KR"/>
        </w:rPr>
        <w:t xml:space="preserve">IndoorGML </w:t>
      </w:r>
      <w:r w:rsidR="000104F7">
        <w:rPr>
          <w:lang w:eastAsia="ko-KR"/>
        </w:rPr>
        <w:t xml:space="preserve">Conceptual Model </w:t>
      </w:r>
      <w:r w:rsidRPr="00826850">
        <w:rPr>
          <w:lang w:eastAsia="ko-KR"/>
        </w:rPr>
        <w:t xml:space="preserve">can account for all types of space within the built environment, </w:t>
      </w:r>
      <w:r w:rsidR="000104F7">
        <w:rPr>
          <w:lang w:eastAsia="ko-KR"/>
        </w:rPr>
        <w:t>if</w:t>
      </w:r>
      <w:r w:rsidRPr="00826850">
        <w:rPr>
          <w:lang w:eastAsia="ko-KR"/>
        </w:rPr>
        <w:t xml:space="preserve"> they can be represented with the IndoorGML Cellular space concept</w:t>
      </w:r>
      <w:r w:rsidR="000104F7">
        <w:rPr>
          <w:lang w:eastAsia="ko-KR"/>
        </w:rPr>
        <w:t xml:space="preserve"> (below)</w:t>
      </w:r>
      <w:r w:rsidRPr="00826850">
        <w:rPr>
          <w:lang w:eastAsia="ko-KR"/>
        </w:rPr>
        <w:t>.</w:t>
      </w:r>
    </w:p>
    <w:p w14:paraId="0AF38118" w14:textId="77777777" w:rsidR="00D56A17" w:rsidRPr="00826850" w:rsidRDefault="00D56A17" w:rsidP="007473E6">
      <w:pPr>
        <w:pStyle w:val="2"/>
        <w:tabs>
          <w:tab w:val="clear" w:pos="576"/>
          <w:tab w:val="left" w:pos="540"/>
          <w:tab w:val="left" w:pos="700"/>
        </w:tabs>
        <w:suppressAutoHyphens/>
        <w:spacing w:before="60" w:after="120" w:line="-250" w:lineRule="auto"/>
        <w:jc w:val="both"/>
        <w:rPr>
          <w:szCs w:val="24"/>
        </w:rPr>
      </w:pPr>
      <w:bookmarkStart w:id="443" w:name="_Ref43283544"/>
      <w:bookmarkStart w:id="444" w:name="_Toc164442402"/>
      <w:r w:rsidRPr="00826850">
        <w:rPr>
          <w:szCs w:val="24"/>
        </w:rPr>
        <w:t>Cellular space</w:t>
      </w:r>
      <w:bookmarkEnd w:id="443"/>
      <w:bookmarkEnd w:id="444"/>
      <w:r w:rsidRPr="00826850">
        <w:rPr>
          <w:szCs w:val="24"/>
        </w:rPr>
        <w:t xml:space="preserve">  </w:t>
      </w:r>
    </w:p>
    <w:p w14:paraId="3AAC3569" w14:textId="6C31841D" w:rsidR="00D56A17" w:rsidRPr="00826850" w:rsidRDefault="00D56A17">
      <w:pPr>
        <w:jc w:val="both"/>
        <w:rPr>
          <w:lang w:eastAsia="ko-KR"/>
        </w:rPr>
        <w:pPrChange w:id="445" w:author="Li, Ki Joune" w:date="2024-04-19T13:12:00Z">
          <w:pPr/>
        </w:pPrChange>
      </w:pPr>
      <w:r w:rsidRPr="00826850">
        <w:rPr>
          <w:lang w:eastAsia="ko-KR"/>
        </w:rPr>
        <w:t xml:space="preserve">A </w:t>
      </w:r>
      <w:r w:rsidRPr="00826850">
        <w:rPr>
          <w:i/>
          <w:iCs/>
          <w:lang w:eastAsia="ko-KR"/>
        </w:rPr>
        <w:t>cellular space</w:t>
      </w:r>
      <w:r w:rsidRPr="00826850">
        <w:rPr>
          <w:lang w:eastAsia="ko-KR"/>
        </w:rPr>
        <w:t xml:space="preserve"> is a set of </w:t>
      </w:r>
      <w:r w:rsidRPr="00826850">
        <w:rPr>
          <w:i/>
          <w:lang w:eastAsia="ko-KR"/>
        </w:rPr>
        <w:t>cells</w:t>
      </w:r>
      <w:r w:rsidRPr="00826850">
        <w:rPr>
          <w:lang w:eastAsia="ko-KR"/>
        </w:rPr>
        <w:t xml:space="preserve"> (or </w:t>
      </w:r>
      <w:r w:rsidRPr="00826850">
        <w:rPr>
          <w:i/>
          <w:lang w:eastAsia="ko-KR"/>
        </w:rPr>
        <w:t>CellSpaces</w:t>
      </w:r>
      <w:r w:rsidRPr="00826850">
        <w:rPr>
          <w:lang w:eastAsia="ko-KR"/>
        </w:rPr>
        <w:t xml:space="preserve">) defined as the smallest organizational or structural unit </w:t>
      </w:r>
      <w:sdt>
        <w:sdtPr>
          <w:rPr>
            <w:lang w:eastAsia="ko-KR"/>
          </w:rPr>
          <w:id w:val="-890654755"/>
          <w:citation/>
        </w:sdtPr>
        <w:sdtContent>
          <w:r w:rsidRPr="00826850">
            <w:rPr>
              <w:lang w:eastAsia="ko-KR"/>
            </w:rPr>
            <w:fldChar w:fldCharType="begin"/>
          </w:r>
          <w:r w:rsidRPr="00826850">
            <w:rPr>
              <w:lang w:eastAsia="ko-KR"/>
            </w:rPr>
            <w:instrText xml:space="preserve"> CITATION Pri10 \l 3081 </w:instrText>
          </w:r>
          <w:r w:rsidRPr="00826850">
            <w:rPr>
              <w:lang w:eastAsia="ko-KR"/>
            </w:rPr>
            <w:fldChar w:fldCharType="separate"/>
          </w:r>
          <w:r w:rsidR="00255A88" w:rsidRPr="00255A88">
            <w:rPr>
              <w:noProof/>
              <w:lang w:eastAsia="ko-KR"/>
            </w:rPr>
            <w:t>(Princeton University, 2010)</w:t>
          </w:r>
          <w:r w:rsidRPr="00826850">
            <w:rPr>
              <w:lang w:eastAsia="ko-KR"/>
            </w:rPr>
            <w:fldChar w:fldCharType="end"/>
          </w:r>
        </w:sdtContent>
      </w:sdt>
      <w:r w:rsidRPr="00826850">
        <w:rPr>
          <w:lang w:eastAsia="ko-KR"/>
        </w:rPr>
        <w:t xml:space="preserve"> and grouped according to thematic criteria (e.g. topographic space, sensor coverage space, etc.). A cellular space </w:t>
      </w:r>
      <w:r w:rsidRPr="00826850">
        <w:rPr>
          <w:i/>
          <w:lang w:eastAsia="ko-KR"/>
        </w:rPr>
        <w:t>S</w:t>
      </w:r>
      <w:r w:rsidRPr="00826850">
        <w:rPr>
          <w:lang w:eastAsia="ko-KR"/>
        </w:rPr>
        <w:t xml:space="preserve"> of thematic layer </w:t>
      </w:r>
      <w:r w:rsidRPr="00826850">
        <w:rPr>
          <w:i/>
          <w:lang w:eastAsia="ko-KR"/>
        </w:rPr>
        <w:t>T</w:t>
      </w:r>
      <w:r w:rsidRPr="00826850">
        <w:rPr>
          <w:lang w:eastAsia="ko-KR"/>
        </w:rPr>
        <w:t xml:space="preserve">, noted </w:t>
      </w:r>
      <w:r w:rsidRPr="00826850">
        <w:rPr>
          <w:i/>
          <w:lang w:eastAsia="ko-KR"/>
        </w:rPr>
        <w:t>S</w:t>
      </w:r>
      <w:r w:rsidRPr="00826850">
        <w:rPr>
          <w:i/>
          <w:vertAlign w:val="superscript"/>
          <w:lang w:eastAsia="ko-KR"/>
        </w:rPr>
        <w:t>T</w:t>
      </w:r>
      <w:r w:rsidRPr="00826850">
        <w:rPr>
          <w:lang w:eastAsia="ko-KR"/>
        </w:rPr>
        <w:t xml:space="preserve"> is defined as follows:</w:t>
      </w:r>
    </w:p>
    <w:p w14:paraId="7B89BFC1" w14:textId="77777777" w:rsidR="00D56A17" w:rsidRPr="00826850" w:rsidRDefault="00D56A17" w:rsidP="00D56A17">
      <w:r w:rsidRPr="00826850">
        <w:rPr>
          <w:i/>
        </w:rPr>
        <w:t>S</w:t>
      </w:r>
      <w:r w:rsidRPr="00826850">
        <w:rPr>
          <w:i/>
          <w:vertAlign w:val="superscript"/>
        </w:rPr>
        <w:t>T</w:t>
      </w:r>
      <w:r w:rsidRPr="00826850">
        <w:rPr>
          <w:i/>
        </w:rPr>
        <w:t xml:space="preserve"> </w:t>
      </w:r>
      <w:r w:rsidRPr="00826850">
        <w:t>= {</w:t>
      </w:r>
      <w:r w:rsidRPr="00826850">
        <w:rPr>
          <w:i/>
        </w:rPr>
        <w:t>c</w:t>
      </w:r>
      <w:r w:rsidRPr="00826850">
        <w:rPr>
          <w:vertAlign w:val="subscript"/>
        </w:rPr>
        <w:t>1</w:t>
      </w:r>
      <w:r w:rsidRPr="00826850">
        <w:t xml:space="preserve">, </w:t>
      </w:r>
      <w:r w:rsidRPr="00826850">
        <w:rPr>
          <w:i/>
        </w:rPr>
        <w:t>c</w:t>
      </w:r>
      <w:r w:rsidRPr="00826850">
        <w:rPr>
          <w:vertAlign w:val="subscript"/>
        </w:rPr>
        <w:t>2</w:t>
      </w:r>
      <w:r w:rsidRPr="00826850">
        <w:t xml:space="preserve">, …, </w:t>
      </w:r>
      <w:r w:rsidRPr="00826850">
        <w:rPr>
          <w:i/>
        </w:rPr>
        <w:t>c</w:t>
      </w:r>
      <w:r w:rsidRPr="00826850">
        <w:rPr>
          <w:i/>
          <w:vertAlign w:val="subscript"/>
        </w:rPr>
        <w:t>n</w:t>
      </w:r>
      <w:r w:rsidRPr="00826850">
        <w:t>}</w:t>
      </w:r>
    </w:p>
    <w:p w14:paraId="6E8E3B4F" w14:textId="77777777" w:rsidR="00D56A17" w:rsidRPr="00826850" w:rsidRDefault="00D56A17" w:rsidP="00D56A17">
      <w:pPr>
        <w:rPr>
          <w:lang w:eastAsia="ko-KR"/>
        </w:rPr>
      </w:pPr>
      <w:r w:rsidRPr="00826850">
        <w:t xml:space="preserve">where </w:t>
      </w:r>
      <w:r w:rsidRPr="00826850">
        <w:rPr>
          <w:i/>
        </w:rPr>
        <w:t>c</w:t>
      </w:r>
      <w:r w:rsidRPr="00826850">
        <w:rPr>
          <w:i/>
          <w:vertAlign w:val="subscript"/>
        </w:rPr>
        <w:t>i</w:t>
      </w:r>
      <w:r w:rsidRPr="00826850">
        <w:t xml:space="preserve"> is </w:t>
      </w:r>
      <w:r w:rsidRPr="00826850">
        <w:rPr>
          <w:i/>
        </w:rPr>
        <w:t>i</w:t>
      </w:r>
      <w:r w:rsidRPr="00826850">
        <w:rPr>
          <w:vertAlign w:val="superscript"/>
        </w:rPr>
        <w:t>th</w:t>
      </w:r>
      <w:r w:rsidRPr="00826850">
        <w:t xml:space="preserve"> cell.</w:t>
      </w:r>
      <w:r w:rsidRPr="00826850">
        <w:rPr>
          <w:lang w:eastAsia="ko-KR"/>
        </w:rPr>
        <w:t xml:space="preserve"> Every cell in a cellular space can have the following properties: </w:t>
      </w:r>
    </w:p>
    <w:p w14:paraId="61862AA0" w14:textId="77777777" w:rsidR="00D56A17" w:rsidRPr="00826850" w:rsidRDefault="00D56A17" w:rsidP="00601140">
      <w:pPr>
        <w:pStyle w:val="af3"/>
        <w:numPr>
          <w:ilvl w:val="0"/>
          <w:numId w:val="22"/>
        </w:numPr>
        <w:ind w:leftChars="0"/>
        <w:rPr>
          <w:lang w:eastAsia="ko-KR"/>
        </w:rPr>
      </w:pPr>
      <w:r w:rsidRPr="00826850">
        <w:rPr>
          <w:lang w:eastAsia="ko-KR"/>
        </w:rPr>
        <w:t>a unique identifier</w:t>
      </w:r>
      <w:del w:id="446" w:author="Carl Reed" w:date="2024-03-13T17:28:00Z">
        <w:r w:rsidRPr="00826850" w:rsidDel="000104F7">
          <w:rPr>
            <w:lang w:eastAsia="ko-KR"/>
          </w:rPr>
          <w:delText xml:space="preserve"> </w:delText>
        </w:r>
      </w:del>
      <w:r w:rsidRPr="00826850">
        <w:rPr>
          <w:lang w:eastAsia="ko-KR"/>
        </w:rPr>
        <w:t>;</w:t>
      </w:r>
    </w:p>
    <w:p w14:paraId="731E2FBD" w14:textId="061C4B30" w:rsidR="00D56A17" w:rsidRPr="00826850" w:rsidRDefault="00D56A17" w:rsidP="00601140">
      <w:pPr>
        <w:pStyle w:val="af3"/>
        <w:numPr>
          <w:ilvl w:val="0"/>
          <w:numId w:val="22"/>
        </w:numPr>
        <w:ind w:leftChars="0"/>
        <w:rPr>
          <w:lang w:eastAsia="ko-KR"/>
        </w:rPr>
      </w:pPr>
      <w:r w:rsidRPr="00826850">
        <w:rPr>
          <w:lang w:eastAsia="ko-KR"/>
        </w:rPr>
        <w:t>a name (e.g.</w:t>
      </w:r>
      <w:ins w:id="447" w:author="Carl Reed" w:date="2024-03-13T17:29:00Z">
        <w:r w:rsidR="000104F7">
          <w:rPr>
            <w:lang w:eastAsia="ko-KR"/>
          </w:rPr>
          <w:t>,</w:t>
        </w:r>
      </w:ins>
      <w:r w:rsidRPr="00826850">
        <w:rPr>
          <w:lang w:eastAsia="ko-KR"/>
        </w:rPr>
        <w:t xml:space="preserve"> a room number);</w:t>
      </w:r>
    </w:p>
    <w:p w14:paraId="681A49E9" w14:textId="18B919F1" w:rsidR="00D56A17" w:rsidRPr="00826850" w:rsidRDefault="00D56A17" w:rsidP="00601140">
      <w:pPr>
        <w:pStyle w:val="af3"/>
        <w:numPr>
          <w:ilvl w:val="0"/>
          <w:numId w:val="22"/>
        </w:numPr>
        <w:ind w:leftChars="0"/>
        <w:rPr>
          <w:lang w:eastAsia="ko-KR"/>
        </w:rPr>
      </w:pPr>
      <w:r w:rsidRPr="00826850">
        <w:rPr>
          <w:lang w:eastAsia="ko-KR"/>
        </w:rPr>
        <w:t>a geometry (e.g.</w:t>
      </w:r>
      <w:ins w:id="448" w:author="Carl Reed" w:date="2024-03-13T17:29:00Z">
        <w:r w:rsidR="000104F7">
          <w:rPr>
            <w:lang w:eastAsia="ko-KR"/>
          </w:rPr>
          <w:t>,</w:t>
        </w:r>
      </w:ins>
      <w:r w:rsidRPr="00826850">
        <w:rPr>
          <w:lang w:eastAsia="ko-KR"/>
        </w:rPr>
        <w:t xml:space="preserve"> solids in 3D or surfaces in 2D)</w:t>
      </w:r>
    </w:p>
    <w:p w14:paraId="53927158" w14:textId="77777777" w:rsidR="00D56A17" w:rsidRPr="00826850" w:rsidRDefault="00D56A17" w:rsidP="00D56A17">
      <w:pPr>
        <w:pStyle w:val="af3"/>
        <w:ind w:leftChars="0" w:left="760"/>
        <w:rPr>
          <w:lang w:eastAsia="ko-KR"/>
        </w:rPr>
      </w:pPr>
    </w:p>
    <w:p w14:paraId="341326EB" w14:textId="2764D59F" w:rsidR="00D56A17" w:rsidRPr="00826850" w:rsidRDefault="00D56A17">
      <w:pPr>
        <w:jc w:val="both"/>
        <w:rPr>
          <w:lang w:eastAsia="ko-KR"/>
        </w:rPr>
        <w:pPrChange w:id="449" w:author="Li, Ki Joune" w:date="2024-04-19T13:12:00Z">
          <w:pPr/>
        </w:pPrChange>
      </w:pPr>
      <w:r w:rsidRPr="00826850">
        <w:fldChar w:fldCharType="begin"/>
      </w:r>
      <w:r w:rsidRPr="00826850">
        <w:instrText xml:space="preserve"> REF _Ref81325536 \h  \* MERGEFORMAT </w:instrText>
      </w:r>
      <w:r w:rsidRPr="00826850">
        <w:fldChar w:fldCharType="separate"/>
      </w:r>
      <w:r w:rsidR="00255A88" w:rsidRPr="00826850">
        <w:t xml:space="preserve">Figure </w:t>
      </w:r>
      <w:r w:rsidR="00255A88">
        <w:t>4</w:t>
      </w:r>
      <w:r w:rsidRPr="00826850">
        <w:fldChar w:fldCharType="end"/>
      </w:r>
      <w:r w:rsidRPr="00826850">
        <w:t xml:space="preserve"> illustrates</w:t>
      </w:r>
      <w:r w:rsidRPr="00826850">
        <w:rPr>
          <w:lang w:eastAsia="ko-KR"/>
        </w:rPr>
        <w:t xml:space="preserve"> a cellular space consisting of cells, which represent rooms, corridors, doors</w:t>
      </w:r>
      <w:ins w:id="450" w:author="Carl Reed" w:date="2024-03-13T17:28:00Z">
        <w:r w:rsidR="000104F7">
          <w:rPr>
            <w:lang w:eastAsia="ko-KR"/>
          </w:rPr>
          <w:t>,</w:t>
        </w:r>
      </w:ins>
      <w:r w:rsidRPr="00826850">
        <w:rPr>
          <w:lang w:eastAsia="ko-KR"/>
        </w:rPr>
        <w:t xml:space="preserve"> and windows in a building. </w:t>
      </w:r>
    </w:p>
    <w:p w14:paraId="5DC8D911" w14:textId="77777777" w:rsidR="00D56A17" w:rsidRPr="00826850" w:rsidRDefault="00D56A17" w:rsidP="00D56A17">
      <w:pPr>
        <w:pStyle w:val="af3"/>
        <w:ind w:leftChars="0" w:left="760"/>
        <w:rPr>
          <w:lang w:eastAsia="ko-KR"/>
        </w:rPr>
      </w:pPr>
    </w:p>
    <w:p w14:paraId="7D3C36E4" w14:textId="77777777" w:rsidR="00D56A17" w:rsidRPr="00826850" w:rsidRDefault="00D56A17" w:rsidP="00D56A17">
      <w:pPr>
        <w:keepNext/>
        <w:jc w:val="center"/>
        <w:rPr>
          <w:lang w:eastAsia="ko-KR"/>
        </w:rPr>
      </w:pPr>
      <w:r w:rsidRPr="00826850">
        <w:rPr>
          <w:noProof/>
          <w:lang w:eastAsia="ko-KR"/>
        </w:rPr>
        <w:lastRenderedPageBreak/>
        <w:drawing>
          <wp:inline distT="0" distB="0" distL="0" distR="0" wp14:anchorId="06AF03A3" wp14:editId="032B49C1">
            <wp:extent cx="1813175" cy="1285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3237" cy="1293011"/>
                    </a:xfrm>
                    <a:prstGeom prst="rect">
                      <a:avLst/>
                    </a:prstGeom>
                    <a:noFill/>
                    <a:ln>
                      <a:noFill/>
                    </a:ln>
                  </pic:spPr>
                </pic:pic>
              </a:graphicData>
            </a:graphic>
          </wp:inline>
        </w:drawing>
      </w:r>
      <w:r w:rsidRPr="00826850">
        <w:rPr>
          <w:lang w:eastAsia="ko-KR"/>
        </w:rPr>
        <w:t xml:space="preserve">  </w:t>
      </w:r>
      <w:r w:rsidRPr="00826850">
        <w:rPr>
          <w:noProof/>
        </w:rPr>
        <w:drawing>
          <wp:inline distT="0" distB="0" distL="0" distR="0" wp14:anchorId="2EB913CE" wp14:editId="0D39A381">
            <wp:extent cx="1736158" cy="1283557"/>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18"/>
                    <a:stretch>
                      <a:fillRect/>
                    </a:stretch>
                  </pic:blipFill>
                  <pic:spPr>
                    <a:xfrm>
                      <a:off x="0" y="0"/>
                      <a:ext cx="1745313" cy="1290325"/>
                    </a:xfrm>
                    <a:prstGeom prst="rect">
                      <a:avLst/>
                    </a:prstGeom>
                  </pic:spPr>
                </pic:pic>
              </a:graphicData>
            </a:graphic>
          </wp:inline>
        </w:drawing>
      </w:r>
      <w:r w:rsidRPr="00826850">
        <w:rPr>
          <w:lang w:eastAsia="ko-KR"/>
        </w:rPr>
        <w:t xml:space="preserve">  </w:t>
      </w:r>
      <w:r w:rsidRPr="00826850">
        <w:rPr>
          <w:noProof/>
        </w:rPr>
        <w:drawing>
          <wp:inline distT="0" distB="0" distL="0" distR="0" wp14:anchorId="774231EC" wp14:editId="4182356D">
            <wp:extent cx="2027960" cy="1045210"/>
            <wp:effectExtent l="0" t="0" r="0" b="254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19"/>
                    <a:stretch>
                      <a:fillRect/>
                    </a:stretch>
                  </pic:blipFill>
                  <pic:spPr>
                    <a:xfrm>
                      <a:off x="0" y="0"/>
                      <a:ext cx="2034346" cy="1048501"/>
                    </a:xfrm>
                    <a:prstGeom prst="rect">
                      <a:avLst/>
                    </a:prstGeom>
                  </pic:spPr>
                </pic:pic>
              </a:graphicData>
            </a:graphic>
          </wp:inline>
        </w:drawing>
      </w:r>
    </w:p>
    <w:p w14:paraId="0A12C13E" w14:textId="77777777" w:rsidR="00D56A17" w:rsidRPr="00826850" w:rsidRDefault="00D56A17" w:rsidP="00601140">
      <w:pPr>
        <w:pStyle w:val="af3"/>
        <w:keepNext/>
        <w:numPr>
          <w:ilvl w:val="0"/>
          <w:numId w:val="47"/>
        </w:numPr>
        <w:ind w:leftChars="0"/>
        <w:jc w:val="center"/>
      </w:pPr>
      <w:r w:rsidRPr="00826850">
        <w:t xml:space="preserve">                                 b)                                          c)</w:t>
      </w:r>
    </w:p>
    <w:p w14:paraId="0C8C171B" w14:textId="61D51709" w:rsidR="00D56A17" w:rsidRPr="00826850" w:rsidRDefault="00D56A17" w:rsidP="00D56A17">
      <w:pPr>
        <w:pStyle w:val="af4"/>
        <w:rPr>
          <w:rFonts w:cs="Times New Roman"/>
          <w:szCs w:val="24"/>
          <w:lang w:eastAsia="ko-KR"/>
        </w:rPr>
      </w:pPr>
      <w:bookmarkStart w:id="451" w:name="_Ref8132553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4</w:t>
      </w:r>
      <w:r w:rsidRPr="00826850">
        <w:rPr>
          <w:rFonts w:cs="Times New Roman"/>
          <w:szCs w:val="24"/>
        </w:rPr>
        <w:fldChar w:fldCharType="end"/>
      </w:r>
      <w:bookmarkEnd w:id="451"/>
      <w:r w:rsidRPr="00826850">
        <w:rPr>
          <w:rFonts w:cs="Times New Roman"/>
          <w:szCs w:val="24"/>
        </w:rPr>
        <w:t>: A building (a) and the corresponding cellural space, containing all empty cells (b) and corresponding cells of a room, a corridor and their openings (c).</w:t>
      </w:r>
    </w:p>
    <w:p w14:paraId="755F2765" w14:textId="77777777" w:rsidR="00D56A17" w:rsidRPr="00826850" w:rsidRDefault="00D56A17" w:rsidP="00D56A17">
      <w:pPr>
        <w:pStyle w:val="af3"/>
        <w:ind w:leftChars="0" w:left="760"/>
        <w:rPr>
          <w:strike/>
          <w:lang w:eastAsia="ko-KR"/>
        </w:rPr>
      </w:pPr>
    </w:p>
    <w:p w14:paraId="5E773D8F" w14:textId="1D4C92AF" w:rsidR="00D56A17" w:rsidRPr="00826850" w:rsidRDefault="00D56A17">
      <w:pPr>
        <w:jc w:val="both"/>
        <w:rPr>
          <w:lang w:eastAsia="ko-KR"/>
        </w:rPr>
        <w:pPrChange w:id="452" w:author="Li, Ki Joune" w:date="2024-04-19T13:12:00Z">
          <w:pPr/>
        </w:pPrChange>
      </w:pPr>
      <w:r w:rsidRPr="00826850">
        <w:rPr>
          <w:lang w:eastAsia="ko-KR"/>
        </w:rPr>
        <w:t>Within a cellular space, only the adjacency relationship is allowed between cells</w:t>
      </w:r>
      <w:r w:rsidR="000104F7">
        <w:rPr>
          <w:lang w:eastAsia="ko-KR"/>
        </w:rPr>
        <w:t>:</w:t>
      </w:r>
      <w:r w:rsidRPr="00826850">
        <w:rPr>
          <w:lang w:eastAsia="ko-KR"/>
        </w:rPr>
        <w:t xml:space="preserve"> </w:t>
      </w:r>
      <w:r w:rsidR="000104F7">
        <w:rPr>
          <w:lang w:eastAsia="ko-KR"/>
        </w:rPr>
        <w:t>No</w:t>
      </w:r>
      <w:r w:rsidRPr="00826850">
        <w:rPr>
          <w:lang w:eastAsia="ko-KR"/>
        </w:rPr>
        <w:t xml:space="preserve"> overlap may occur. Overlapping cells must be organi</w:t>
      </w:r>
      <w:r w:rsidR="000104F7">
        <w:rPr>
          <w:lang w:eastAsia="ko-KR"/>
        </w:rPr>
        <w:t>z</w:t>
      </w:r>
      <w:r w:rsidRPr="00826850">
        <w:rPr>
          <w:lang w:eastAsia="ko-KR"/>
        </w:rPr>
        <w:t>ed in a new cellular space. A cellular space may be incomplete coverage</w:t>
      </w:r>
      <w:r w:rsidR="000104F7">
        <w:rPr>
          <w:lang w:eastAsia="ko-KR"/>
        </w:rPr>
        <w:t>: There can be</w:t>
      </w:r>
      <w:r w:rsidRPr="00826850">
        <w:rPr>
          <w:lang w:eastAsia="ko-KR"/>
        </w:rPr>
        <w:t xml:space="preserve"> gaps between cells (</w:t>
      </w:r>
      <w:r w:rsidRPr="00826850">
        <w:rPr>
          <w:lang w:eastAsia="ko-KR"/>
        </w:rPr>
        <w:fldChar w:fldCharType="begin"/>
      </w:r>
      <w:r w:rsidRPr="00826850">
        <w:rPr>
          <w:lang w:eastAsia="ko-KR"/>
        </w:rPr>
        <w:instrText xml:space="preserve"> REF _Ref81327957 \h  \* MERGEFORMAT </w:instrText>
      </w:r>
      <w:r w:rsidRPr="00826850">
        <w:rPr>
          <w:lang w:eastAsia="ko-KR"/>
        </w:rPr>
      </w:r>
      <w:r w:rsidRPr="00826850">
        <w:rPr>
          <w:lang w:eastAsia="ko-KR"/>
        </w:rPr>
        <w:fldChar w:fldCharType="separate"/>
      </w:r>
      <w:r w:rsidR="00255A88" w:rsidRPr="00826850">
        <w:t xml:space="preserve">Figure </w:t>
      </w:r>
      <w:r w:rsidR="00255A88">
        <w:rPr>
          <w:noProof/>
        </w:rPr>
        <w:t>5</w:t>
      </w:r>
      <w:r w:rsidRPr="00826850">
        <w:rPr>
          <w:lang w:eastAsia="ko-KR"/>
        </w:rPr>
        <w:fldChar w:fldCharType="end"/>
      </w:r>
      <w:r w:rsidRPr="00826850">
        <w:rPr>
          <w:lang w:eastAsia="ko-KR"/>
        </w:rPr>
        <w:t xml:space="preserve">). </w:t>
      </w:r>
    </w:p>
    <w:p w14:paraId="1F817822" w14:textId="77777777" w:rsidR="00D56A17" w:rsidRPr="00826850" w:rsidRDefault="00D56A17" w:rsidP="00D56A17">
      <w:pPr>
        <w:keepNext/>
      </w:pPr>
      <w:r w:rsidRPr="00826850">
        <w:rPr>
          <w:lang w:eastAsia="ko-KR"/>
        </w:rPr>
        <w:t xml:space="preserve">  </w:t>
      </w:r>
      <w:r w:rsidRPr="00826850">
        <w:rPr>
          <w:noProof/>
          <w:lang w:eastAsia="ko-KR"/>
        </w:rPr>
        <w:drawing>
          <wp:inline distT="0" distB="0" distL="0" distR="0" wp14:anchorId="3B4878D4" wp14:editId="66503BDF">
            <wp:extent cx="5731510" cy="2998470"/>
            <wp:effectExtent l="0" t="0" r="2540" b="0"/>
            <wp:docPr id="24"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Content Placeholder 3" descr="Diagram&#10;&#10;Description automatically generated"/>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31510" cy="2998470"/>
                    </a:xfrm>
                    <a:prstGeom prst="rect">
                      <a:avLst/>
                    </a:prstGeom>
                    <a:noFill/>
                    <a:ln>
                      <a:noFill/>
                    </a:ln>
                    <a:extLst>
                      <a:ext uri="{FAA26D3D-D897-4be2-8F04-BA451C77F1D7}">
                        <ma14:placeholderFlag xmlns:w16cex="http://schemas.microsoft.com/office/word/2018/wordml/cex" xmlns:w16="http://schemas.microsoft.com/office/word/2018/wordml" xmlns:w16sdtdh="http://schemas.microsoft.com/office/word/2020/wordml/sdtdatahash" xmlns:lc="http://schemas.openxmlformats.org/drawingml/2006/lockedCanvas" xmlns:ma14="http://schemas.microsoft.com/office/mac/drawingml/2011/main" xmlns="" xmlns:p="http://schemas.openxmlformats.org/presentationml/2006/main" xmlns:w="http://schemas.openxmlformats.org/wordprocessingml/2006/main" xmlns:w10="urn:schemas-microsoft-com:office:word" xmlns:v="urn:schemas-microsoft-com:vml" xmlns:o="urn:schemas-microsoft-com:office:office" xmlns:oel="http://schemas.microsoft.com/office/2019/extlst" val="1"/>
                      </a:ext>
                    </a:extLst>
                  </pic:spPr>
                </pic:pic>
              </a:graphicData>
            </a:graphic>
          </wp:inline>
        </w:drawing>
      </w:r>
    </w:p>
    <w:p w14:paraId="44EA7A61" w14:textId="739D45A1" w:rsidR="00D56A17" w:rsidRPr="00826850" w:rsidRDefault="00D56A17" w:rsidP="00D56A17">
      <w:pPr>
        <w:pStyle w:val="af4"/>
        <w:rPr>
          <w:rFonts w:cs="Times New Roman"/>
          <w:szCs w:val="24"/>
        </w:rPr>
      </w:pPr>
      <w:bookmarkStart w:id="453" w:name="_Ref8132795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5</w:t>
      </w:r>
      <w:r w:rsidRPr="00826850">
        <w:rPr>
          <w:rFonts w:cs="Times New Roman"/>
          <w:szCs w:val="24"/>
        </w:rPr>
        <w:fldChar w:fldCharType="end"/>
      </w:r>
      <w:bookmarkEnd w:id="453"/>
      <w:r w:rsidRPr="00826850">
        <w:rPr>
          <w:rFonts w:cs="Times New Roman"/>
          <w:szCs w:val="24"/>
        </w:rPr>
        <w:t xml:space="preserve">: Cellular space containg disconected cells, i.e. all offices in an university building (Allatas et al 2017) </w:t>
      </w:r>
    </w:p>
    <w:p w14:paraId="7265C6C2" w14:textId="718E882E"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In </w:t>
      </w:r>
      <w:r w:rsidR="000104F7">
        <w:rPr>
          <w:color w:val="auto"/>
          <w:lang w:val="en-GB" w:eastAsia="en-US"/>
        </w:rPr>
        <w:t xml:space="preserve">the </w:t>
      </w:r>
      <w:r w:rsidRPr="00826850">
        <w:rPr>
          <w:color w:val="auto"/>
          <w:lang w:val="en-GB" w:eastAsia="en-US"/>
        </w:rPr>
        <w:t>IndoorGML</w:t>
      </w:r>
      <w:r w:rsidR="000104F7">
        <w:rPr>
          <w:color w:val="auto"/>
          <w:lang w:val="en-GB" w:eastAsia="en-US"/>
        </w:rPr>
        <w:t xml:space="preserve"> Conceptual Model</w:t>
      </w:r>
      <w:r w:rsidRPr="00826850">
        <w:rPr>
          <w:color w:val="auto"/>
          <w:lang w:val="en-GB" w:eastAsia="en-US"/>
        </w:rPr>
        <w:t xml:space="preserve">, a cellular space can be subdivided into smaller cells or aggregated into larger ones. Those operations detailed in section </w:t>
      </w:r>
      <w:r w:rsidRPr="00826850">
        <w:rPr>
          <w:color w:val="auto"/>
          <w:lang w:val="en-GB" w:eastAsia="en-US"/>
        </w:rPr>
        <w:fldChar w:fldCharType="begin"/>
      </w:r>
      <w:r w:rsidRPr="00826850">
        <w:rPr>
          <w:color w:val="auto"/>
          <w:lang w:val="en-GB" w:eastAsia="en-US"/>
        </w:rPr>
        <w:instrText xml:space="preserve"> REF _Ref43282898 \r \h  \* MERGEFORMAT </w:instrText>
      </w:r>
      <w:r w:rsidRPr="00826850">
        <w:rPr>
          <w:color w:val="auto"/>
          <w:lang w:val="en-GB" w:eastAsia="en-US"/>
        </w:rPr>
      </w:r>
      <w:r w:rsidRPr="00826850">
        <w:rPr>
          <w:color w:val="auto"/>
          <w:lang w:val="en-GB" w:eastAsia="en-US"/>
        </w:rPr>
        <w:fldChar w:fldCharType="separate"/>
      </w:r>
      <w:r w:rsidR="00255A88">
        <w:rPr>
          <w:color w:val="auto"/>
          <w:lang w:val="en-GB" w:eastAsia="en-US"/>
        </w:rPr>
        <w:t>7.2.3</w:t>
      </w:r>
      <w:r w:rsidRPr="00826850">
        <w:rPr>
          <w:color w:val="auto"/>
          <w:lang w:val="en-GB" w:eastAsia="en-US"/>
        </w:rPr>
        <w:fldChar w:fldCharType="end"/>
      </w:r>
      <w:r w:rsidRPr="00826850">
        <w:rPr>
          <w:color w:val="auto"/>
          <w:lang w:val="en-GB" w:eastAsia="en-US"/>
        </w:rPr>
        <w:t xml:space="preserve"> allow for both a tailored geometric granularity and functional specification of spaces.</w:t>
      </w:r>
    </w:p>
    <w:p w14:paraId="4586F36B" w14:textId="77777777" w:rsidR="00D56A17" w:rsidRPr="00826850" w:rsidRDefault="00D56A17" w:rsidP="00D56A17">
      <w:pPr>
        <w:pStyle w:val="Default"/>
        <w:spacing w:before="80"/>
        <w:jc w:val="both"/>
        <w:rPr>
          <w:color w:val="auto"/>
          <w:lang w:val="en-GB" w:eastAsia="en-US"/>
        </w:rPr>
      </w:pPr>
    </w:p>
    <w:p w14:paraId="65351BEC"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454" w:name="_Toc164442403"/>
      <w:r w:rsidRPr="00826850">
        <w:rPr>
          <w:szCs w:val="24"/>
        </w:rPr>
        <w:t>Geometry</w:t>
      </w:r>
      <w:bookmarkEnd w:id="454"/>
    </w:p>
    <w:p w14:paraId="417D1496" w14:textId="1DA4165F"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Every cell defining an item in </w:t>
      </w:r>
      <w:r w:rsidRPr="00826850">
        <w:rPr>
          <w:color w:val="auto"/>
          <w:lang w:val="en-GB"/>
        </w:rPr>
        <w:t>indoor</w:t>
      </w:r>
      <w:r w:rsidRPr="00826850">
        <w:rPr>
          <w:color w:val="auto"/>
          <w:lang w:val="en-GB" w:eastAsia="en-US"/>
        </w:rPr>
        <w:t xml:space="preserve"> space owns a </w:t>
      </w:r>
      <w:r w:rsidRPr="00826850">
        <w:t>shape, size</w:t>
      </w:r>
      <w:ins w:id="455" w:author="Carl Reed" w:date="2024-03-13T17:29:00Z">
        <w:r w:rsidR="000104F7">
          <w:t>,</w:t>
        </w:r>
      </w:ins>
      <w:r w:rsidRPr="00826850">
        <w:t xml:space="preserve"> and location</w:t>
      </w:r>
      <w:r w:rsidRPr="00826850">
        <w:rPr>
          <w:color w:val="auto"/>
          <w:lang w:val="en-GB" w:eastAsia="en-US"/>
        </w:rPr>
        <w:t xml:space="preserve"> that can be collected and modelled. </w:t>
      </w:r>
      <w:commentRangeStart w:id="456"/>
      <w:commentRangeStart w:id="457"/>
      <w:del w:id="458" w:author="Li, Ki Joune" w:date="2024-04-06T17:24:00Z">
        <w:r w:rsidRPr="00826850" w:rsidDel="000B67BB">
          <w:rPr>
            <w:color w:val="auto"/>
            <w:lang w:val="en-GB" w:eastAsia="en-US"/>
          </w:rPr>
          <w:delText xml:space="preserve">It </w:delText>
        </w:r>
      </w:del>
      <w:commentRangeEnd w:id="456"/>
      <w:commentRangeEnd w:id="457"/>
      <w:ins w:id="459" w:author="Li, Ki Joune" w:date="2024-04-06T17:24:00Z">
        <w:r w:rsidR="000B67BB">
          <w:rPr>
            <w:color w:val="auto"/>
            <w:lang w:val="en-GB" w:eastAsia="en-US"/>
          </w:rPr>
          <w:t xml:space="preserve">Cell </w:t>
        </w:r>
        <w:r w:rsidR="000B67BB" w:rsidRPr="00826850">
          <w:rPr>
            <w:color w:val="auto"/>
            <w:lang w:val="en-GB" w:eastAsia="en-US"/>
          </w:rPr>
          <w:t xml:space="preserve"> </w:t>
        </w:r>
      </w:ins>
      <w:r w:rsidR="000104F7">
        <w:rPr>
          <w:rStyle w:val="aff6"/>
          <w:color w:val="auto"/>
          <w:lang w:val="en-GB" w:eastAsia="en-US"/>
        </w:rPr>
        <w:commentReference w:id="456"/>
      </w:r>
      <w:r w:rsidR="000B67BB">
        <w:rPr>
          <w:rStyle w:val="aff6"/>
          <w:color w:val="auto"/>
          <w:lang w:val="en-GB" w:eastAsia="en-US"/>
        </w:rPr>
        <w:commentReference w:id="457"/>
      </w:r>
      <w:r w:rsidRPr="00826850">
        <w:rPr>
          <w:color w:val="auto"/>
          <w:lang w:val="en-GB" w:eastAsia="en-US"/>
        </w:rPr>
        <w:t xml:space="preserve">can represent physical features such a room, door, wall, or virtual spaces such as legal rights and access or sensors coverages. Depending on the application, the geometry of a cell can be </w:t>
      </w:r>
      <w:r w:rsidRPr="00826850">
        <w:rPr>
          <w:color w:val="auto"/>
          <w:lang w:val="en-GB" w:eastAsia="en-US"/>
        </w:rPr>
        <w:lastRenderedPageBreak/>
        <w:t xml:space="preserve">simplified and generalised into a </w:t>
      </w:r>
      <w:ins w:id="460" w:author="Li, Ki Joune" w:date="2024-04-06T17:27:00Z">
        <w:r w:rsidR="000B67BB">
          <w:rPr>
            <w:color w:val="auto"/>
            <w:lang w:val="en-GB" w:eastAsia="en-US"/>
          </w:rPr>
          <w:t xml:space="preserve">polygon or rectangle. </w:t>
        </w:r>
      </w:ins>
      <w:commentRangeStart w:id="461"/>
      <w:commentRangeStart w:id="462"/>
      <w:del w:id="463" w:author="Li, Ki Joune" w:date="2024-04-06T17:27:00Z">
        <w:r w:rsidRPr="00826850" w:rsidDel="000B67BB">
          <w:rPr>
            <w:color w:val="auto"/>
            <w:lang w:val="en-GB" w:eastAsia="en-US"/>
          </w:rPr>
          <w:delText xml:space="preserve">minmax </w:delText>
        </w:r>
      </w:del>
      <w:ins w:id="464" w:author="Carl Reed" w:date="2024-03-13T17:32:00Z">
        <w:del w:id="465" w:author="Li, Ki Joune" w:date="2024-04-06T17:27:00Z">
          <w:r w:rsidR="000104F7" w:rsidDel="000B67BB">
            <w:rPr>
              <w:color w:val="auto"/>
              <w:lang w:val="en-GB" w:eastAsia="en-US"/>
            </w:rPr>
            <w:delText>minimum</w:delText>
          </w:r>
        </w:del>
      </w:ins>
      <w:ins w:id="466" w:author="Carl Reed" w:date="2024-03-13T17:31:00Z">
        <w:del w:id="467" w:author="Li, Ki Joune" w:date="2024-04-06T17:27:00Z">
          <w:r w:rsidR="000104F7" w:rsidRPr="00826850" w:rsidDel="000B67BB">
            <w:rPr>
              <w:color w:val="auto"/>
              <w:lang w:val="en-GB" w:eastAsia="en-US"/>
            </w:rPr>
            <w:delText xml:space="preserve"> </w:delText>
          </w:r>
        </w:del>
      </w:ins>
      <w:del w:id="468" w:author="Li, Ki Joune" w:date="2024-04-06T17:27:00Z">
        <w:r w:rsidRPr="00826850" w:rsidDel="000B67BB">
          <w:rPr>
            <w:color w:val="auto"/>
            <w:lang w:val="en-GB" w:eastAsia="en-US"/>
          </w:rPr>
          <w:delText>boundi</w:delText>
        </w:r>
      </w:del>
      <w:del w:id="469" w:author="Li, Ki Joune" w:date="2024-04-06T17:28:00Z">
        <w:r w:rsidRPr="00826850" w:rsidDel="000B67BB">
          <w:rPr>
            <w:color w:val="auto"/>
            <w:lang w:val="en-GB" w:eastAsia="en-US"/>
          </w:rPr>
          <w:delText>ng box</w:delText>
        </w:r>
      </w:del>
      <w:commentRangeEnd w:id="461"/>
      <w:r w:rsidR="000104F7">
        <w:rPr>
          <w:rStyle w:val="aff6"/>
          <w:color w:val="auto"/>
          <w:lang w:val="en-GB" w:eastAsia="en-US"/>
        </w:rPr>
        <w:commentReference w:id="461"/>
      </w:r>
      <w:commentRangeEnd w:id="462"/>
      <w:r w:rsidR="000B67BB">
        <w:rPr>
          <w:rStyle w:val="aff6"/>
          <w:color w:val="auto"/>
          <w:lang w:val="en-GB" w:eastAsia="en-US"/>
        </w:rPr>
        <w:commentReference w:id="462"/>
      </w:r>
      <w:del w:id="470" w:author="Li, Ki Joune" w:date="2024-04-06T17:28:00Z">
        <w:r w:rsidRPr="00826850" w:rsidDel="000B67BB">
          <w:rPr>
            <w:color w:val="auto"/>
            <w:lang w:val="en-GB" w:eastAsia="en-US"/>
          </w:rPr>
          <w:delText xml:space="preserve">. </w:delText>
        </w:r>
      </w:del>
      <w:r w:rsidRPr="00826850">
        <w:rPr>
          <w:color w:val="auto"/>
          <w:lang w:val="en-GB" w:eastAsia="en-US"/>
        </w:rPr>
        <w:t xml:space="preserve">Such </w:t>
      </w:r>
      <w:r w:rsidR="000104F7">
        <w:rPr>
          <w:color w:val="auto"/>
          <w:lang w:val="en-GB" w:eastAsia="en-US"/>
        </w:rPr>
        <w:t xml:space="preserve">an </w:t>
      </w:r>
      <w:r w:rsidRPr="00826850">
        <w:rPr>
          <w:color w:val="auto"/>
          <w:lang w:val="en-GB" w:eastAsia="en-US"/>
        </w:rPr>
        <w:t xml:space="preserve">approach can be applied when considering highly irregular shapes </w:t>
      </w:r>
      <w:r w:rsidR="000104F7">
        <w:rPr>
          <w:color w:val="auto"/>
          <w:lang w:val="en-GB" w:eastAsia="en-US"/>
        </w:rPr>
        <w:t>such as</w:t>
      </w:r>
      <w:r w:rsidR="000104F7" w:rsidRPr="00826850">
        <w:rPr>
          <w:color w:val="auto"/>
          <w:lang w:val="en-GB" w:eastAsia="en-US"/>
        </w:rPr>
        <w:t xml:space="preserve"> </w:t>
      </w:r>
      <w:r w:rsidRPr="00826850">
        <w:rPr>
          <w:color w:val="auto"/>
          <w:lang w:val="en-GB" w:eastAsia="en-US"/>
        </w:rPr>
        <w:t xml:space="preserve">furniture. Geometric information can be included in </w:t>
      </w:r>
      <w:r w:rsidR="000104F7">
        <w:rPr>
          <w:color w:val="auto"/>
          <w:lang w:val="en-GB" w:eastAsia="en-US"/>
        </w:rPr>
        <w:t xml:space="preserve">an </w:t>
      </w:r>
      <w:r w:rsidRPr="00826850">
        <w:rPr>
          <w:color w:val="auto"/>
          <w:lang w:val="en-GB" w:eastAsia="en-US"/>
        </w:rPr>
        <w:t xml:space="preserve">IndoorGML </w:t>
      </w:r>
      <w:r w:rsidR="000104F7">
        <w:rPr>
          <w:color w:val="auto"/>
          <w:lang w:val="en-GB" w:eastAsia="en-US"/>
        </w:rPr>
        <w:t xml:space="preserve">implementation instance </w:t>
      </w:r>
      <w:r w:rsidRPr="00826850">
        <w:rPr>
          <w:color w:val="auto"/>
          <w:lang w:val="en-GB" w:eastAsia="en-US"/>
        </w:rPr>
        <w:t xml:space="preserve">either directly or via an external link. Geometry of cells can be omitted as well.  </w:t>
      </w:r>
    </w:p>
    <w:p w14:paraId="768B8EE3" w14:textId="3E56E38D" w:rsidR="00D56A17" w:rsidRPr="00826850" w:rsidRDefault="000104F7" w:rsidP="00D56A17">
      <w:pPr>
        <w:pStyle w:val="Default"/>
        <w:spacing w:before="80"/>
        <w:jc w:val="both"/>
        <w:rPr>
          <w:color w:val="auto"/>
          <w:lang w:val="en-GB" w:eastAsia="en-US"/>
        </w:rPr>
      </w:pPr>
      <w:r>
        <w:t>Cell g</w:t>
      </w:r>
      <w:r w:rsidR="00D56A17" w:rsidRPr="00826850">
        <w:t xml:space="preserve">eometry is defined in </w:t>
      </w:r>
      <w:ins w:id="471" w:author="Li, Ki Joune" w:date="2024-04-06T17:29:00Z">
        <w:r w:rsidR="000B67BB">
          <w:t xml:space="preserve">2 dimensional or 3 dimensional </w:t>
        </w:r>
      </w:ins>
      <w:commentRangeStart w:id="472"/>
      <w:commentRangeStart w:id="473"/>
      <w:r w:rsidR="00D56A17" w:rsidRPr="00826850">
        <w:t xml:space="preserve">Euclidean space </w:t>
      </w:r>
      <w:commentRangeEnd w:id="472"/>
      <w:r>
        <w:rPr>
          <w:rStyle w:val="aff6"/>
          <w:color w:val="auto"/>
          <w:lang w:val="en-GB" w:eastAsia="en-US"/>
        </w:rPr>
        <w:commentReference w:id="472"/>
      </w:r>
      <w:commentRangeEnd w:id="473"/>
      <w:r w:rsidR="000B67BB">
        <w:rPr>
          <w:rStyle w:val="aff6"/>
          <w:color w:val="auto"/>
          <w:lang w:val="en-GB" w:eastAsia="en-US"/>
        </w:rPr>
        <w:commentReference w:id="473"/>
      </w:r>
      <w:r w:rsidR="00D56A17" w:rsidRPr="00826850">
        <w:t xml:space="preserve">and provides the means for the quantitative description of the spatial characteristics of cell. Metrics </w:t>
      </w:r>
      <w:r>
        <w:t>are</w:t>
      </w:r>
      <w:r w:rsidR="00D56A17" w:rsidRPr="00826850">
        <w:t xml:space="preserve"> defined as in</w:t>
      </w:r>
      <w:sdt>
        <w:sdtPr>
          <w:id w:val="386772340"/>
          <w:citation/>
        </w:sdtPr>
        <w:sdtContent>
          <w:r w:rsidR="00D56A17" w:rsidRPr="00826850">
            <w:fldChar w:fldCharType="begin"/>
          </w:r>
          <w:r w:rsidR="00D56A17" w:rsidRPr="00826850">
            <w:rPr>
              <w:lang w:val="en-GB"/>
            </w:rPr>
            <w:instrText xml:space="preserve"> CITATION Mor89 \l 3081 </w:instrText>
          </w:r>
          <w:r w:rsidR="00D56A17" w:rsidRPr="00826850">
            <w:fldChar w:fldCharType="separate"/>
          </w:r>
          <w:r w:rsidR="00255A88">
            <w:rPr>
              <w:noProof/>
              <w:lang w:val="en-GB"/>
            </w:rPr>
            <w:t xml:space="preserve"> </w:t>
          </w:r>
          <w:r w:rsidR="00255A88" w:rsidRPr="00255A88">
            <w:rPr>
              <w:noProof/>
              <w:lang w:val="en-GB"/>
            </w:rPr>
            <w:t>(Morris, 2019)</w:t>
          </w:r>
          <w:r w:rsidR="00D56A17" w:rsidRPr="00826850">
            <w:fldChar w:fldCharType="end"/>
          </w:r>
        </w:sdtContent>
      </w:sdt>
      <w:r w:rsidR="00D56A17" w:rsidRPr="00826850">
        <w:t>.</w:t>
      </w:r>
      <w:r w:rsidR="00D56A17" w:rsidRPr="00826850">
        <w:rPr>
          <w:color w:val="auto"/>
          <w:lang w:val="en-GB" w:eastAsia="en-US"/>
        </w:rPr>
        <w:t xml:space="preserve"> </w:t>
      </w:r>
      <w:r>
        <w:rPr>
          <w:color w:val="auto"/>
          <w:lang w:val="en-GB" w:eastAsia="en-US"/>
        </w:rPr>
        <w:t xml:space="preserve">In the </w:t>
      </w:r>
      <w:r w:rsidR="00D56A17" w:rsidRPr="00826850">
        <w:rPr>
          <w:color w:val="auto"/>
          <w:lang w:val="en-GB" w:eastAsia="en-US"/>
        </w:rPr>
        <w:t xml:space="preserve">IndoorGML </w:t>
      </w:r>
      <w:r>
        <w:rPr>
          <w:color w:val="auto"/>
          <w:lang w:val="en-GB" w:eastAsia="en-US"/>
        </w:rPr>
        <w:t>Conceptual Model</w:t>
      </w:r>
      <w:r w:rsidR="000B67BB">
        <w:rPr>
          <w:color w:val="auto"/>
          <w:lang w:val="en-GB" w:eastAsia="en-US"/>
        </w:rPr>
        <w:t>,</w:t>
      </w:r>
      <w:r>
        <w:rPr>
          <w:color w:val="auto"/>
          <w:lang w:val="en-GB" w:eastAsia="en-US"/>
        </w:rPr>
        <w:t xml:space="preserve"> </w:t>
      </w:r>
      <w:r w:rsidR="00D56A17" w:rsidRPr="00826850">
        <w:rPr>
          <w:color w:val="auto"/>
          <w:lang w:val="en-GB" w:eastAsia="en-US"/>
        </w:rPr>
        <w:t xml:space="preserve">cells are modelled as features and </w:t>
      </w:r>
      <w:r>
        <w:rPr>
          <w:color w:val="auto"/>
          <w:lang w:val="en-GB" w:eastAsia="en-US"/>
        </w:rPr>
        <w:t>conform wit</w:t>
      </w:r>
      <w:r>
        <w:rPr>
          <w:color w:val="auto"/>
          <w:lang w:val="en-GB" w:eastAsia="en-US"/>
        </w:rPr>
        <w:t>h requirements as specified in</w:t>
      </w:r>
      <w:r w:rsidRPr="00826850">
        <w:rPr>
          <w:color w:val="auto"/>
          <w:lang w:val="en-GB" w:eastAsia="en-US"/>
        </w:rPr>
        <w:t xml:space="preserve"> </w:t>
      </w:r>
      <w:r w:rsidR="00D56A17" w:rsidRPr="00826850">
        <w:rPr>
          <w:color w:val="auto"/>
          <w:lang w:val="en-GB" w:eastAsia="en-US"/>
        </w:rPr>
        <w:t>ISO</w:t>
      </w:r>
      <w:r>
        <w:rPr>
          <w:color w:val="auto"/>
          <w:lang w:val="en-GB" w:eastAsia="en-US"/>
        </w:rPr>
        <w:t xml:space="preserve"> </w:t>
      </w:r>
      <w:r w:rsidR="00D56A17" w:rsidRPr="00826850">
        <w:rPr>
          <w:color w:val="auto"/>
          <w:lang w:val="en-GB" w:eastAsia="en-US"/>
        </w:rPr>
        <w:t>19107</w:t>
      </w:r>
      <w:r w:rsidR="00D56A17" w:rsidRPr="00826850">
        <w:rPr>
          <w:color w:val="auto"/>
          <w:lang w:val="en-GB"/>
        </w:rPr>
        <w:t xml:space="preserve"> (Spatial Schema)</w:t>
      </w:r>
      <w:r w:rsidR="00D56A17" w:rsidRPr="00826850">
        <w:rPr>
          <w:color w:val="auto"/>
          <w:lang w:val="en-GB" w:eastAsia="en-US"/>
        </w:rPr>
        <w:t xml:space="preserve"> </w:t>
      </w:r>
      <w:sdt>
        <w:sdtPr>
          <w:rPr>
            <w:color w:val="auto"/>
            <w:lang w:val="en-GB" w:eastAsia="en-US"/>
          </w:rPr>
          <w:id w:val="-1585531302"/>
          <w:citation/>
        </w:sdtPr>
        <w:sdtContent>
          <w:r w:rsidR="00D56A17" w:rsidRPr="00826850">
            <w:rPr>
              <w:color w:val="auto"/>
              <w:lang w:val="en-GB" w:eastAsia="en-US"/>
            </w:rPr>
            <w:fldChar w:fldCharType="begin"/>
          </w:r>
          <w:r w:rsidR="00D56A17" w:rsidRPr="00826850">
            <w:rPr>
              <w:color w:val="auto"/>
              <w:lang w:val="en-GB" w:eastAsia="en-US"/>
            </w:rPr>
            <w:instrText xml:space="preserve"> CITATION ISO19 \l 3081 </w:instrText>
          </w:r>
          <w:r w:rsidR="00D56A17" w:rsidRPr="00826850">
            <w:rPr>
              <w:color w:val="auto"/>
              <w:lang w:val="en-GB" w:eastAsia="en-US"/>
            </w:rPr>
            <w:fldChar w:fldCharType="separate"/>
          </w:r>
          <w:r w:rsidR="00255A88" w:rsidRPr="00255A88">
            <w:rPr>
              <w:noProof/>
              <w:color w:val="auto"/>
              <w:lang w:val="en-GB" w:eastAsia="en-US"/>
            </w:rPr>
            <w:t>(ISO, 2019)</w:t>
          </w:r>
          <w:r w:rsidR="00D56A17" w:rsidRPr="00826850">
            <w:rPr>
              <w:color w:val="auto"/>
              <w:lang w:val="en-GB" w:eastAsia="en-US"/>
            </w:rPr>
            <w:fldChar w:fldCharType="end"/>
          </w:r>
        </w:sdtContent>
      </w:sdt>
      <w:r>
        <w:rPr>
          <w:color w:val="auto"/>
          <w:lang w:val="en-GB" w:eastAsia="en-US"/>
        </w:rPr>
        <w:t>. ISO 19107</w:t>
      </w:r>
      <w:r w:rsidR="00D56A17" w:rsidRPr="00826850">
        <w:rPr>
          <w:color w:val="auto"/>
          <w:lang w:val="en-GB" w:eastAsia="en-US"/>
        </w:rPr>
        <w:t xml:space="preserve"> provides conceptual schemas to describe and model real world objects as features. </w:t>
      </w:r>
    </w:p>
    <w:p w14:paraId="62F596D8" w14:textId="77777777" w:rsidR="00D56A17" w:rsidRPr="00826850" w:rsidRDefault="00D56A17" w:rsidP="00D56A17">
      <w:pPr>
        <w:pStyle w:val="Default"/>
        <w:spacing w:before="80"/>
        <w:jc w:val="both"/>
        <w:rPr>
          <w:color w:val="auto"/>
          <w:lang w:val="en-GB" w:eastAsia="en-US"/>
        </w:rPr>
      </w:pPr>
    </w:p>
    <w:p w14:paraId="02A8CA65" w14:textId="77777777" w:rsidR="00D56A17" w:rsidRPr="00826850" w:rsidRDefault="00D56A17" w:rsidP="00D56A17">
      <w:pPr>
        <w:pStyle w:val="Default"/>
        <w:keepNext/>
        <w:spacing w:before="80"/>
        <w:ind w:left="360"/>
        <w:jc w:val="center"/>
      </w:pPr>
      <w:r w:rsidRPr="00826850">
        <w:rPr>
          <w:noProof/>
          <w:lang w:val="en-GB"/>
        </w:rPr>
        <w:drawing>
          <wp:inline distT="0" distB="0" distL="0" distR="0" wp14:anchorId="2F15D891" wp14:editId="7422047F">
            <wp:extent cx="4654800" cy="2124000"/>
            <wp:effectExtent l="0" t="0" r="0" b="0"/>
            <wp:docPr id="15525"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654800" cy="2124000"/>
                    </a:xfrm>
                    <a:prstGeom prst="rect">
                      <a:avLst/>
                    </a:prstGeom>
                  </pic:spPr>
                </pic:pic>
              </a:graphicData>
            </a:graphic>
          </wp:inline>
        </w:drawing>
      </w:r>
    </w:p>
    <w:p w14:paraId="206923B7" w14:textId="762E8B87" w:rsidR="00D56A17" w:rsidRPr="00826850" w:rsidRDefault="00D56A17" w:rsidP="00D56A17">
      <w:pPr>
        <w:pStyle w:val="af4"/>
        <w:rPr>
          <w:rFonts w:cs="Times New Roman"/>
          <w:szCs w:val="24"/>
        </w:rPr>
      </w:pPr>
      <w:bookmarkStart w:id="474" w:name="_Ref81513864"/>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6</w:t>
      </w:r>
      <w:r w:rsidRPr="00826850">
        <w:rPr>
          <w:rFonts w:cs="Times New Roman"/>
          <w:szCs w:val="24"/>
        </w:rPr>
        <w:fldChar w:fldCharType="end"/>
      </w:r>
      <w:bookmarkEnd w:id="474"/>
      <w:r w:rsidRPr="00826850">
        <w:rPr>
          <w:rFonts w:cs="Times New Roman"/>
          <w:szCs w:val="24"/>
        </w:rPr>
        <w:t>: Three options to represent geometry in IndoorGML</w:t>
      </w:r>
    </w:p>
    <w:p w14:paraId="7C8BDE99" w14:textId="213A9E02" w:rsidR="00D56A17" w:rsidRPr="00826850" w:rsidRDefault="00D56A17" w:rsidP="00D56A17">
      <w:pPr>
        <w:pStyle w:val="Default"/>
        <w:spacing w:before="80"/>
        <w:jc w:val="both"/>
        <w:rPr>
          <w:lang w:val="en-GB"/>
        </w:rPr>
      </w:pPr>
      <w:r w:rsidRPr="00826850">
        <w:rPr>
          <w:color w:val="auto"/>
          <w:lang w:val="en-GB"/>
        </w:rPr>
        <w:t xml:space="preserve">As illustrated in </w:t>
      </w:r>
      <w:r w:rsidRPr="00826850">
        <w:rPr>
          <w:color w:val="auto"/>
          <w:lang w:val="en-GB"/>
        </w:rPr>
        <w:fldChar w:fldCharType="begin"/>
      </w:r>
      <w:r w:rsidRPr="00826850">
        <w:rPr>
          <w:color w:val="auto"/>
          <w:lang w:val="en-GB"/>
        </w:rPr>
        <w:instrText xml:space="preserve"> REF _Ref81513864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6</w:t>
      </w:r>
      <w:r w:rsidRPr="00826850">
        <w:rPr>
          <w:color w:val="auto"/>
          <w:lang w:val="en-GB"/>
        </w:rPr>
        <w:fldChar w:fldCharType="end"/>
      </w:r>
      <w:r w:rsidRPr="00826850">
        <w:rPr>
          <w:color w:val="auto"/>
          <w:lang w:val="en-GB"/>
        </w:rPr>
        <w:t xml:space="preserve">, there are three options for representing geometry of a cell in indoor space: </w:t>
      </w:r>
    </w:p>
    <w:p w14:paraId="1CE7907D" w14:textId="0CB8CE55" w:rsidR="00D56A17" w:rsidRPr="00826850" w:rsidRDefault="00D56A17" w:rsidP="00601140">
      <w:pPr>
        <w:pStyle w:val="Default"/>
        <w:numPr>
          <w:ilvl w:val="0"/>
          <w:numId w:val="20"/>
        </w:numPr>
        <w:spacing w:before="80"/>
        <w:jc w:val="both"/>
        <w:rPr>
          <w:lang w:val="en-GB"/>
        </w:rPr>
      </w:pPr>
      <w:r w:rsidRPr="00826850">
        <w:rPr>
          <w:lang w:val="en-GB"/>
        </w:rPr>
        <w:t xml:space="preserve">Geometry in IndoorGML (Option 1): </w:t>
      </w:r>
      <w:r w:rsidR="000104F7">
        <w:rPr>
          <w:lang w:val="en-GB"/>
        </w:rPr>
        <w:t>G</w:t>
      </w:r>
      <w:r w:rsidRPr="00826850">
        <w:rPr>
          <w:lang w:val="en-GB"/>
        </w:rPr>
        <w:t xml:space="preserve">eometric representation of </w:t>
      </w:r>
      <w:r w:rsidR="000104F7">
        <w:rPr>
          <w:lang w:val="en-GB"/>
        </w:rPr>
        <w:t xml:space="preserve">a </w:t>
      </w:r>
      <w:r w:rsidRPr="00826850">
        <w:rPr>
          <w:lang w:val="en-GB"/>
        </w:rPr>
        <w:t xml:space="preserve">cell may be included within an IndoorGML document. </w:t>
      </w:r>
      <w:r w:rsidR="000104F7">
        <w:rPr>
          <w:lang w:val="en-GB"/>
        </w:rPr>
        <w:t>A</w:t>
      </w:r>
      <w:r w:rsidR="000104F7" w:rsidRPr="00826850">
        <w:rPr>
          <w:lang w:val="en-GB"/>
        </w:rPr>
        <w:t>s defined in ISO 19107</w:t>
      </w:r>
      <w:r w:rsidR="000104F7">
        <w:rPr>
          <w:lang w:val="en-GB"/>
        </w:rPr>
        <w:t xml:space="preserve"> this</w:t>
      </w:r>
      <w:r w:rsidRPr="00826850">
        <w:rPr>
          <w:lang w:val="en-GB"/>
        </w:rPr>
        <w:t xml:space="preserve"> is </w:t>
      </w:r>
      <w:r w:rsidR="000104F7">
        <w:rPr>
          <w:lang w:val="en-GB"/>
        </w:rPr>
        <w:t xml:space="preserve">a </w:t>
      </w:r>
      <w:r w:rsidRPr="00826850">
        <w:rPr>
          <w:lang w:val="en-GB"/>
        </w:rPr>
        <w:t xml:space="preserve">GM_Solid in 3D space and GM_Surface in 2D space. Note that solid with holes or surface with holes are allowed in this standard.  </w:t>
      </w:r>
    </w:p>
    <w:p w14:paraId="7A9EDD74" w14:textId="5B164C7C" w:rsidR="00D56A17" w:rsidRPr="00826850" w:rsidRDefault="00D56A17" w:rsidP="00601140">
      <w:pPr>
        <w:pStyle w:val="Default"/>
        <w:numPr>
          <w:ilvl w:val="0"/>
          <w:numId w:val="20"/>
        </w:numPr>
        <w:spacing w:before="80"/>
        <w:jc w:val="both"/>
        <w:rPr>
          <w:lang w:val="en-GB"/>
        </w:rPr>
      </w:pPr>
      <w:r w:rsidRPr="00826850">
        <w:rPr>
          <w:lang w:val="en-GB"/>
        </w:rPr>
        <w:t xml:space="preserve">External Reference (Option 2): </w:t>
      </w:r>
      <w:r w:rsidR="00810DD8">
        <w:rPr>
          <w:lang w:val="en-GB"/>
        </w:rPr>
        <w:t>I</w:t>
      </w:r>
      <w:r w:rsidRPr="00826850">
        <w:rPr>
          <w:lang w:val="en-GB"/>
        </w:rPr>
        <w:t xml:space="preserve">nstead of explicit representation of geometry, an IndoorGML document can only contain external links to objects defined in data sets </w:t>
      </w:r>
      <w:r w:rsidR="00C430AA">
        <w:rPr>
          <w:lang w:val="en-GB"/>
        </w:rPr>
        <w:t xml:space="preserve">is some encoding/format </w:t>
      </w:r>
      <w:r w:rsidRPr="00826850">
        <w:rPr>
          <w:lang w:val="en-GB"/>
        </w:rPr>
        <w:t xml:space="preserve">such as IFC or CityGML, where the referenced objects in external data set include geometric information. Then there must be 1:1 or </w:t>
      </w:r>
      <w:r w:rsidRPr="00826850">
        <w:rPr>
          <w:i/>
          <w:lang w:val="en-GB"/>
        </w:rPr>
        <w:t>n</w:t>
      </w:r>
      <w:r w:rsidRPr="00826850">
        <w:rPr>
          <w:lang w:val="en-GB"/>
        </w:rPr>
        <w:t xml:space="preserve">:1 mapping from cells in IndoorGML to </w:t>
      </w:r>
      <w:r w:rsidR="005269A0">
        <w:rPr>
          <w:lang w:val="en-GB"/>
        </w:rPr>
        <w:t xml:space="preserve">these </w:t>
      </w:r>
      <w:r w:rsidRPr="00826850">
        <w:rPr>
          <w:lang w:val="en-GB"/>
        </w:rPr>
        <w:t>corresponding objects in other datasets.</w:t>
      </w:r>
    </w:p>
    <w:p w14:paraId="3BA2A75F" w14:textId="517C9641" w:rsidR="00D56A17" w:rsidRPr="00826850" w:rsidRDefault="00D56A17" w:rsidP="00601140">
      <w:pPr>
        <w:pStyle w:val="Default"/>
        <w:numPr>
          <w:ilvl w:val="0"/>
          <w:numId w:val="20"/>
        </w:numPr>
        <w:spacing w:before="80"/>
        <w:jc w:val="both"/>
        <w:rPr>
          <w:lang w:val="en-GB"/>
        </w:rPr>
      </w:pPr>
      <w:r w:rsidRPr="00826850">
        <w:rPr>
          <w:lang w:val="en-GB"/>
        </w:rPr>
        <w:t xml:space="preserve">No Geometry (Option 3): </w:t>
      </w:r>
      <w:r w:rsidR="00810DD8">
        <w:rPr>
          <w:lang w:val="en-GB"/>
        </w:rPr>
        <w:t>N</w:t>
      </w:r>
      <w:r w:rsidRPr="00826850">
        <w:rPr>
          <w:lang w:val="en-GB"/>
        </w:rPr>
        <w:t>o geometric information is included in IndoorGML. This means that the shape, exten</w:t>
      </w:r>
      <w:r w:rsidR="00286BEE">
        <w:rPr>
          <w:lang w:val="en-GB"/>
        </w:rPr>
        <w:t>t</w:t>
      </w:r>
      <w:r w:rsidRPr="00826850">
        <w:rPr>
          <w:lang w:val="en-GB"/>
        </w:rPr>
        <w:t xml:space="preserve"> and location are unknown. The cell is defined by its identifier.   </w:t>
      </w:r>
    </w:p>
    <w:p w14:paraId="69FBC7A4" w14:textId="77777777" w:rsidR="00D56A17" w:rsidRPr="00826850" w:rsidRDefault="00D56A17" w:rsidP="00D56A17">
      <w:pPr>
        <w:pStyle w:val="Default"/>
        <w:spacing w:before="80"/>
        <w:jc w:val="both"/>
        <w:rPr>
          <w:lang w:val="en-GB"/>
        </w:rPr>
      </w:pPr>
      <w:r w:rsidRPr="00826850">
        <w:rPr>
          <w:lang w:val="en-GB"/>
        </w:rPr>
        <w:t xml:space="preserve">Note that Option 2 can always be used in combination with the other options. When Option 1 is used, three fundamental operations can be applied to </w:t>
      </w:r>
      <w:r w:rsidRPr="00826850">
        <w:rPr>
          <w:color w:val="auto"/>
          <w:lang w:val="en-GB" w:eastAsia="en-US"/>
        </w:rPr>
        <w:t>cell space</w:t>
      </w:r>
      <w:r w:rsidRPr="00826850">
        <w:rPr>
          <w:lang w:val="en-GB"/>
        </w:rPr>
        <w:t>s: subdivision, aggregation, and selection.</w:t>
      </w:r>
    </w:p>
    <w:p w14:paraId="7B26E080" w14:textId="77777777" w:rsidR="00D56A17" w:rsidRPr="00826850" w:rsidRDefault="00D56A17" w:rsidP="00D56A17">
      <w:pPr>
        <w:pStyle w:val="Default"/>
        <w:spacing w:before="80"/>
        <w:jc w:val="both"/>
        <w:rPr>
          <w:lang w:val="en-GB"/>
        </w:rPr>
      </w:pPr>
    </w:p>
    <w:p w14:paraId="1D7F8D5B"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475" w:name="_Toc164442404"/>
      <w:r w:rsidRPr="00826850">
        <w:rPr>
          <w:szCs w:val="24"/>
        </w:rPr>
        <w:t>Topology</w:t>
      </w:r>
      <w:bookmarkEnd w:id="475"/>
    </w:p>
    <w:p w14:paraId="415EA377" w14:textId="2E99ABCA"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Beside the geometry of a cellular space, cells </w:t>
      </w:r>
      <w:r w:rsidR="00B03754">
        <w:rPr>
          <w:color w:val="auto"/>
          <w:lang w:val="en-GB" w:eastAsia="en-US"/>
        </w:rPr>
        <w:t xml:space="preserve">can be represented </w:t>
      </w:r>
      <w:r w:rsidRPr="00826850">
        <w:rPr>
          <w:color w:val="auto"/>
          <w:lang w:val="en-GB" w:eastAsia="en-US"/>
        </w:rPr>
        <w:t xml:space="preserve">in the </w:t>
      </w:r>
      <w:r w:rsidR="00E72FBA">
        <w:rPr>
          <w:color w:val="auto"/>
          <w:lang w:val="en-GB" w:eastAsia="en-US"/>
        </w:rPr>
        <w:t>A</w:t>
      </w:r>
      <w:r w:rsidRPr="00826850">
        <w:rPr>
          <w:color w:val="auto"/>
          <w:lang w:val="en-GB" w:eastAsia="en-US"/>
        </w:rPr>
        <w:t xml:space="preserve"> topological model</w:t>
      </w:r>
      <w:r w:rsidR="00E60535">
        <w:rPr>
          <w:color w:val="auto"/>
          <w:lang w:val="en-GB" w:eastAsia="en-US"/>
        </w:rPr>
        <w:t xml:space="preserve"> specifies </w:t>
      </w:r>
      <w:r w:rsidRPr="00826850">
        <w:rPr>
          <w:color w:val="auto"/>
          <w:lang w:val="en-GB" w:eastAsia="en-US"/>
        </w:rPr>
        <w:t>the relationships between points, lines and polygons constructing the geometry (</w:t>
      </w:r>
      <w:r w:rsidRPr="00826850">
        <w:t>Gröger and George, 2012</w:t>
      </w:r>
      <w:r w:rsidRPr="00826850">
        <w:rPr>
          <w:color w:val="auto"/>
          <w:lang w:val="en-GB" w:eastAsia="en-US"/>
        </w:rPr>
        <w:t>). Such topological models are dedicated to representing spatial relationships</w:t>
      </w:r>
      <w:r w:rsidR="00670646">
        <w:rPr>
          <w:color w:val="auto"/>
          <w:lang w:val="en-GB" w:eastAsia="en-US"/>
        </w:rPr>
        <w:t>.</w:t>
      </w:r>
      <w:r w:rsidRPr="00826850">
        <w:rPr>
          <w:color w:val="auto"/>
          <w:lang w:val="en-GB" w:eastAsia="en-US"/>
        </w:rPr>
        <w:t xml:space="preserve"> </w:t>
      </w:r>
      <w:r w:rsidR="00670646">
        <w:rPr>
          <w:color w:val="auto"/>
          <w:lang w:val="en-GB" w:eastAsia="en-US"/>
        </w:rPr>
        <w:t>As such,</w:t>
      </w:r>
      <w:r w:rsidR="00670646" w:rsidRPr="00826850">
        <w:rPr>
          <w:color w:val="auto"/>
          <w:lang w:val="en-GB" w:eastAsia="en-US"/>
        </w:rPr>
        <w:t xml:space="preserve"> </w:t>
      </w:r>
      <w:r w:rsidRPr="00826850">
        <w:rPr>
          <w:color w:val="auto"/>
          <w:lang w:val="en-GB" w:eastAsia="en-US"/>
        </w:rPr>
        <w:t xml:space="preserve">their shape and size </w:t>
      </w:r>
      <w:r w:rsidR="00670646">
        <w:rPr>
          <w:color w:val="auto"/>
          <w:lang w:val="en-GB" w:eastAsia="en-US"/>
        </w:rPr>
        <w:t>are</w:t>
      </w:r>
      <w:r w:rsidR="00670646" w:rsidRPr="00826850">
        <w:rPr>
          <w:color w:val="auto"/>
          <w:lang w:val="en-GB" w:eastAsia="en-US"/>
        </w:rPr>
        <w:t xml:space="preserve"> </w:t>
      </w:r>
      <w:r w:rsidRPr="00826850">
        <w:rPr>
          <w:color w:val="auto"/>
          <w:lang w:val="en-GB" w:eastAsia="en-US"/>
        </w:rPr>
        <w:t>not described (E</w:t>
      </w:r>
      <w:r w:rsidR="003C05AB">
        <w:rPr>
          <w:color w:val="auto"/>
          <w:lang w:val="en-GB" w:eastAsia="en-US"/>
        </w:rPr>
        <w:t>g</w:t>
      </w:r>
      <w:r w:rsidRPr="00826850">
        <w:rPr>
          <w:color w:val="auto"/>
          <w:lang w:val="en-GB" w:eastAsia="en-US"/>
        </w:rPr>
        <w:t xml:space="preserve">enhofer et al 1989). This is to say, geometric predicates such as volumes, areas, </w:t>
      </w:r>
      <w:r w:rsidRPr="00826850">
        <w:rPr>
          <w:color w:val="auto"/>
          <w:lang w:val="en-GB" w:eastAsia="en-US"/>
        </w:rPr>
        <w:lastRenderedPageBreak/>
        <w:t>distances cannot be computed. As mentioned above</w:t>
      </w:r>
      <w:r w:rsidR="00453638">
        <w:rPr>
          <w:color w:val="auto"/>
          <w:lang w:val="en-GB" w:eastAsia="en-US"/>
        </w:rPr>
        <w:t>,</w:t>
      </w:r>
      <w:r w:rsidRPr="00826850">
        <w:rPr>
          <w:color w:val="auto"/>
          <w:lang w:val="en-GB" w:eastAsia="en-US"/>
        </w:rPr>
        <w:t xml:space="preserve"> IndoorGML deals only with cells in 3D and 2D</w:t>
      </w:r>
      <w:r w:rsidR="00453638">
        <w:rPr>
          <w:color w:val="auto"/>
          <w:lang w:val="en-GB" w:eastAsia="en-US"/>
        </w:rPr>
        <w:t xml:space="preserve"> space</w:t>
      </w:r>
      <w:r w:rsidRPr="00826850">
        <w:rPr>
          <w:color w:val="auto"/>
          <w:lang w:val="en-GB" w:eastAsia="en-US"/>
        </w:rPr>
        <w:t xml:space="preserve">, which are </w:t>
      </w:r>
      <w:r w:rsidR="00453638">
        <w:rPr>
          <w:color w:val="auto"/>
          <w:lang w:val="en-GB" w:eastAsia="en-US"/>
        </w:rPr>
        <w:t>defined</w:t>
      </w:r>
      <w:r w:rsidR="00453638" w:rsidRPr="00826850">
        <w:rPr>
          <w:color w:val="auto"/>
          <w:lang w:val="en-GB" w:eastAsia="en-US"/>
        </w:rPr>
        <w:t xml:space="preserve"> </w:t>
      </w:r>
      <w:r w:rsidRPr="00826850">
        <w:rPr>
          <w:color w:val="auto"/>
          <w:lang w:val="en-GB" w:eastAsia="en-US"/>
        </w:rPr>
        <w:t xml:space="preserve">as solids or polygons. Consequently, the topological model contains only 3D and 2D objects in 3D cellular space and 2D and 1D objects in 2D cellular space. More information about topology of cells can be found in Section </w:t>
      </w:r>
      <w:r w:rsidRPr="00826850">
        <w:rPr>
          <w:color w:val="auto"/>
          <w:lang w:val="en-GB" w:eastAsia="en-US"/>
        </w:rPr>
        <w:fldChar w:fldCharType="begin"/>
      </w:r>
      <w:r w:rsidRPr="00826850">
        <w:rPr>
          <w:color w:val="auto"/>
          <w:lang w:val="en-GB" w:eastAsia="en-US"/>
        </w:rPr>
        <w:instrText xml:space="preserve"> REF _Ref80700499 \r \h  \* MERGEFORMAT </w:instrText>
      </w:r>
      <w:r w:rsidRPr="00826850">
        <w:rPr>
          <w:color w:val="auto"/>
          <w:lang w:val="en-GB" w:eastAsia="en-US"/>
        </w:rPr>
      </w:r>
      <w:r w:rsidRPr="00826850">
        <w:rPr>
          <w:color w:val="auto"/>
          <w:lang w:val="en-GB" w:eastAsia="en-US"/>
        </w:rPr>
        <w:fldChar w:fldCharType="separate"/>
      </w:r>
      <w:r w:rsidR="00255A88">
        <w:rPr>
          <w:color w:val="auto"/>
          <w:lang w:val="en-GB" w:eastAsia="en-US"/>
        </w:rPr>
        <w:t>8.4.3</w:t>
      </w:r>
      <w:r w:rsidRPr="00826850">
        <w:rPr>
          <w:color w:val="auto"/>
          <w:lang w:val="en-GB" w:eastAsia="en-US"/>
        </w:rPr>
        <w:fldChar w:fldCharType="end"/>
      </w:r>
    </w:p>
    <w:p w14:paraId="66B1EA0A" w14:textId="77777777" w:rsidR="00D56A17" w:rsidRPr="00826850" w:rsidRDefault="00D56A17" w:rsidP="00D56A17">
      <w:pPr>
        <w:pStyle w:val="Default"/>
        <w:spacing w:before="80"/>
        <w:jc w:val="both"/>
        <w:rPr>
          <w:lang w:val="en-GB"/>
        </w:rPr>
      </w:pPr>
    </w:p>
    <w:p w14:paraId="526C6B5B" w14:textId="77777777" w:rsidR="00D56A17" w:rsidRPr="00826850" w:rsidRDefault="00D56A17" w:rsidP="00D56A17">
      <w:pPr>
        <w:pStyle w:val="3"/>
        <w:tabs>
          <w:tab w:val="left" w:pos="660"/>
          <w:tab w:val="left" w:pos="880"/>
        </w:tabs>
        <w:suppressAutoHyphens/>
        <w:spacing w:before="60" w:after="120" w:line="-230" w:lineRule="auto"/>
        <w:jc w:val="both"/>
        <w:rPr>
          <w:szCs w:val="24"/>
          <w:lang w:eastAsia="ko-KR"/>
        </w:rPr>
      </w:pPr>
      <w:bookmarkStart w:id="476" w:name="_Ref43282898"/>
      <w:bookmarkStart w:id="477" w:name="_Toc164442405"/>
      <w:r w:rsidRPr="00826850">
        <w:rPr>
          <w:szCs w:val="24"/>
          <w:lang w:eastAsia="ko-KR"/>
        </w:rPr>
        <w:t>Subdivision, aggregation, and selection</w:t>
      </w:r>
      <w:bookmarkEnd w:id="476"/>
      <w:bookmarkEnd w:id="477"/>
    </w:p>
    <w:p w14:paraId="245F6737" w14:textId="12C8EC60" w:rsidR="00D56A17" w:rsidRPr="00826850" w:rsidRDefault="00D56A17" w:rsidP="00D56A17">
      <w:pPr>
        <w:pStyle w:val="Default"/>
        <w:spacing w:before="80"/>
        <w:jc w:val="both"/>
        <w:rPr>
          <w:lang w:val="en-GB"/>
        </w:rPr>
      </w:pPr>
      <w:r w:rsidRPr="00826850">
        <w:rPr>
          <w:color w:val="auto"/>
          <w:lang w:val="en-GB"/>
        </w:rPr>
        <w:t xml:space="preserve">The indoor environment is complex and indoor spaces often have hierarchical structures. For several indoor applications, a careful decomposition of an indoor space is required to reflect these hierarchical structures. To support the representation of such configurations, the subdivision, aggregation, and selection processes on the </w:t>
      </w:r>
      <w:r w:rsidRPr="00826850">
        <w:t>C</w:t>
      </w:r>
      <w:r w:rsidRPr="00826850">
        <w:rPr>
          <w:lang w:val="en-GB"/>
        </w:rPr>
        <w:t>ell</w:t>
      </w:r>
      <w:r w:rsidRPr="00826850">
        <w:t>Spaces</w:t>
      </w:r>
      <w:r w:rsidRPr="00826850">
        <w:rPr>
          <w:color w:val="auto"/>
          <w:lang w:val="en-GB"/>
        </w:rPr>
        <w:t xml:space="preserve"> can </w:t>
      </w:r>
      <w:commentRangeStart w:id="478"/>
      <w:commentRangeStart w:id="479"/>
      <w:del w:id="480" w:author="Li, Ki Joune" w:date="2024-04-06T17:39:00Z">
        <w:r w:rsidRPr="00826850" w:rsidDel="00E837A9">
          <w:rPr>
            <w:color w:val="auto"/>
            <w:lang w:val="en-GB"/>
          </w:rPr>
          <w:delText>help achieve them.</w:delText>
        </w:r>
        <w:commentRangeEnd w:id="478"/>
        <w:r w:rsidR="00E518F7" w:rsidDel="00E837A9">
          <w:rPr>
            <w:rStyle w:val="aff6"/>
            <w:color w:val="auto"/>
            <w:lang w:val="en-GB" w:eastAsia="en-US"/>
          </w:rPr>
          <w:commentReference w:id="478"/>
        </w:r>
        <w:commentRangeEnd w:id="479"/>
        <w:r w:rsidR="00E837A9" w:rsidDel="00E837A9">
          <w:rPr>
            <w:rStyle w:val="aff6"/>
            <w:color w:val="auto"/>
            <w:lang w:val="en-GB" w:eastAsia="en-US"/>
          </w:rPr>
          <w:commentReference w:id="479"/>
        </w:r>
      </w:del>
      <w:ins w:id="481" w:author="Li, Ki Joune" w:date="2024-04-06T17:39:00Z">
        <w:r w:rsidR="00E837A9">
          <w:rPr>
            <w:color w:val="auto"/>
            <w:lang w:val="en-GB"/>
          </w:rPr>
          <w:t>be applied.</w:t>
        </w:r>
      </w:ins>
    </w:p>
    <w:p w14:paraId="7B0764B2" w14:textId="77777777" w:rsidR="00D56A17" w:rsidRPr="00826850" w:rsidRDefault="00D56A17" w:rsidP="00D56A17">
      <w:pPr>
        <w:pStyle w:val="af4"/>
        <w:rPr>
          <w:rFonts w:cs="Times New Roman"/>
          <w:szCs w:val="24"/>
        </w:rPr>
      </w:pPr>
    </w:p>
    <w:p w14:paraId="65AEF7F3" w14:textId="3FEE02DC" w:rsidR="00D56A17" w:rsidRPr="00826850" w:rsidRDefault="00384761" w:rsidP="00D56A17">
      <w:pPr>
        <w:jc w:val="center"/>
      </w:pPr>
      <w:r>
        <w:rPr>
          <w:noProof/>
        </w:rPr>
        <mc:AlternateContent>
          <mc:Choice Requires="wpg">
            <w:drawing>
              <wp:anchor distT="0" distB="0" distL="114300" distR="114300" simplePos="0" relativeHeight="251660288" behindDoc="0" locked="0" layoutInCell="1" allowOverlap="1" wp14:anchorId="28F07D74" wp14:editId="2C113B1A">
                <wp:simplePos x="0" y="0"/>
                <wp:positionH relativeFrom="column">
                  <wp:posOffset>2834640</wp:posOffset>
                </wp:positionH>
                <wp:positionV relativeFrom="paragraph">
                  <wp:posOffset>487680</wp:posOffset>
                </wp:positionV>
                <wp:extent cx="860171" cy="752119"/>
                <wp:effectExtent l="19050" t="0" r="0" b="29210"/>
                <wp:wrapNone/>
                <wp:docPr id="5266242" name="Group 1"/>
                <wp:cNvGraphicFramePr/>
                <a:graphic xmlns:a="http://schemas.openxmlformats.org/drawingml/2006/main">
                  <a:graphicData uri="http://schemas.microsoft.com/office/word/2010/wordprocessingGroup">
                    <wpg:wgp>
                      <wpg:cNvGrpSpPr/>
                      <wpg:grpSpPr>
                        <a:xfrm>
                          <a:off x="0" y="0"/>
                          <a:ext cx="860171" cy="752119"/>
                          <a:chOff x="0" y="0"/>
                          <a:chExt cx="860171" cy="752119"/>
                        </a:xfrm>
                      </wpg:grpSpPr>
                      <wpg:grpSp>
                        <wpg:cNvPr id="56" name="Group 56"/>
                        <wpg:cNvGrpSpPr/>
                        <wpg:grpSpPr>
                          <a:xfrm>
                            <a:off x="0" y="0"/>
                            <a:ext cx="838835" cy="325199"/>
                            <a:chOff x="0" y="0"/>
                            <a:chExt cx="838835" cy="325199"/>
                          </a:xfrm>
                        </wpg:grpSpPr>
                        <wps:wsp>
                          <wps:cNvPr id="57" name="Arrow: Right 57"/>
                          <wps:cNvSpPr/>
                          <wps:spPr>
                            <a:xfrm>
                              <a:off x="29261" y="187300"/>
                              <a:ext cx="771098" cy="13789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2"/>
                          <wps:cNvSpPr txBox="1">
                            <a:spLocks noChangeArrowheads="1"/>
                          </wps:cNvSpPr>
                          <wps:spPr bwMode="auto">
                            <a:xfrm>
                              <a:off x="0" y="0"/>
                              <a:ext cx="838835" cy="245110"/>
                            </a:xfrm>
                            <a:prstGeom prst="rect">
                              <a:avLst/>
                            </a:prstGeom>
                            <a:noFill/>
                            <a:ln w="9525">
                              <a:noFill/>
                              <a:miter lim="800000"/>
                              <a:headEnd/>
                              <a:tailEnd/>
                            </a:ln>
                          </wps:spPr>
                          <wps:txbx>
                            <w:txbxContent>
                              <w:p w14:paraId="471F7927" w14:textId="77777777" w:rsidR="00234460" w:rsidRPr="006871B9" w:rsidRDefault="00234460" w:rsidP="00D56A17">
                                <w:pPr>
                                  <w:rPr>
                                    <w:sz w:val="20"/>
                                    <w:szCs w:val="16"/>
                                    <w:lang w:val="en-AU"/>
                                  </w:rPr>
                                </w:pPr>
                                <w:r w:rsidRPr="006871B9">
                                  <w:rPr>
                                    <w:sz w:val="20"/>
                                    <w:szCs w:val="16"/>
                                    <w:lang w:val="en-AU"/>
                                  </w:rPr>
                                  <w:t>Subdivision</w:t>
                                </w:r>
                              </w:p>
                            </w:txbxContent>
                          </wps:txbx>
                          <wps:bodyPr rot="0" vert="horz" wrap="square" lIns="91440" tIns="45720" rIns="91440" bIns="45720" anchor="t" anchorCtr="0">
                            <a:noAutofit/>
                          </wps:bodyPr>
                        </wps:wsp>
                      </wpg:grpSp>
                      <wpg:grpSp>
                        <wpg:cNvPr id="59" name="Group 59"/>
                        <wpg:cNvGrpSpPr/>
                        <wpg:grpSpPr>
                          <a:xfrm>
                            <a:off x="3810" y="434340"/>
                            <a:ext cx="856361" cy="317779"/>
                            <a:chOff x="0" y="0"/>
                            <a:chExt cx="856361" cy="317779"/>
                          </a:xfrm>
                        </wpg:grpSpPr>
                        <wps:wsp>
                          <wps:cNvPr id="60" name="Arrow: Right 60"/>
                          <wps:cNvSpPr/>
                          <wps:spPr>
                            <a:xfrm rot="10800000">
                              <a:off x="0" y="179984"/>
                              <a:ext cx="770890" cy="1377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2"/>
                          <wps:cNvSpPr txBox="1">
                            <a:spLocks noChangeArrowheads="1"/>
                          </wps:cNvSpPr>
                          <wps:spPr bwMode="auto">
                            <a:xfrm>
                              <a:off x="17526" y="0"/>
                              <a:ext cx="838835" cy="307074"/>
                            </a:xfrm>
                            <a:prstGeom prst="rect">
                              <a:avLst/>
                            </a:prstGeom>
                            <a:noFill/>
                            <a:ln w="9525">
                              <a:noFill/>
                              <a:miter lim="800000"/>
                              <a:headEnd/>
                              <a:tailEnd/>
                            </a:ln>
                          </wps:spPr>
                          <wps:txbx>
                            <w:txbxContent>
                              <w:p w14:paraId="1409757C" w14:textId="77777777" w:rsidR="00234460" w:rsidRPr="006871B9" w:rsidRDefault="00234460" w:rsidP="00D56A17">
                                <w:pPr>
                                  <w:rPr>
                                    <w:sz w:val="20"/>
                                    <w:szCs w:val="16"/>
                                    <w:lang w:val="en-AU"/>
                                  </w:rPr>
                                </w:pPr>
                                <w:r>
                                  <w:rPr>
                                    <w:sz w:val="20"/>
                                    <w:szCs w:val="16"/>
                                    <w:lang w:val="en-AU"/>
                                  </w:rPr>
                                  <w:t>Aggregation</w:t>
                                </w:r>
                              </w:p>
                            </w:txbxContent>
                          </wps:txbx>
                          <wps:bodyPr rot="0" vert="horz" wrap="square" lIns="91440" tIns="45720" rIns="91440" bIns="45720" anchor="t" anchorCtr="0">
                            <a:noAutofit/>
                          </wps:bodyPr>
                        </wps:wsp>
                      </wpg:grpSp>
                    </wpg:wgp>
                  </a:graphicData>
                </a:graphic>
              </wp:anchor>
            </w:drawing>
          </mc:Choice>
          <mc:Fallback>
            <w:pict>
              <v:group w14:anchorId="28F07D74" id="Group 1" o:spid="_x0000_s1026" style="position:absolute;left:0;text-align:left;margin-left:223.2pt;margin-top:38.4pt;width:67.75pt;height:59.2pt;z-index:251660288" coordsize="8601,7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">
                <v:group id="Group 56" o:spid="_x0000_s1027" style="position:absolute;width:8388;height:3251" coordsize="8388,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 o:spid="_x0000_s1028" type="#_x0000_t13" style="position:absolute;left:292;top:1873;width:7711;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" adj="19669" fillcolor="#4f81bd [3204]" strokecolor="#243f60 [1604]" strokeweight="2pt"/>
                  <v:shapetype id="_x0000_t202" coordsize="21600,21600" o:spt="202" path="m,l,21600r21600,l21600,xe">
                    <v:stroke joinstyle="miter"/>
                    <v:path gradientshapeok="t" o:connecttype="rect"/>
                  </v:shapetype>
                  <v:shape id="Text Box 2" o:spid="_x0000_s1029" type="#_x0000_t202" style="position:absolute;width:838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471F7927" w14:textId="77777777" w:rsidR="00234460" w:rsidRPr="006871B9" w:rsidRDefault="00234460" w:rsidP="00D56A17">
                          <w:pPr>
                            <w:rPr>
                              <w:sz w:val="20"/>
                              <w:szCs w:val="16"/>
                              <w:lang w:val="en-AU"/>
                            </w:rPr>
                          </w:pPr>
                          <w:r w:rsidRPr="006871B9">
                            <w:rPr>
                              <w:sz w:val="20"/>
                              <w:szCs w:val="16"/>
                              <w:lang w:val="en-AU"/>
                            </w:rPr>
                            <w:t>Subdivision</w:t>
                          </w:r>
                        </w:p>
                      </w:txbxContent>
                    </v:textbox>
                  </v:shape>
                </v:group>
                <v:group id="Group 59" o:spid="_x0000_s1030" style="position:absolute;left:38;top:4343;width:8563;height:3178" coordsize="8563,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Arrow: Right 60" o:spid="_x0000_s1031" type="#_x0000_t13" style="position:absolute;top:1799;width:7708;height:13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" adj="19670" fillcolor="#4f81bd [3204]" strokecolor="#243f60 [1604]" strokeweight="2pt"/>
                  <v:shape id="Text Box 2" o:spid="_x0000_s1032" type="#_x0000_t202" style="position:absolute;left:175;width:8388;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1409757C" w14:textId="77777777" w:rsidR="00234460" w:rsidRPr="006871B9" w:rsidRDefault="00234460" w:rsidP="00D56A17">
                          <w:pPr>
                            <w:rPr>
                              <w:sz w:val="20"/>
                              <w:szCs w:val="16"/>
                              <w:lang w:val="en-AU"/>
                            </w:rPr>
                          </w:pPr>
                          <w:r>
                            <w:rPr>
                              <w:sz w:val="20"/>
                              <w:szCs w:val="16"/>
                              <w:lang w:val="en-AU"/>
                            </w:rPr>
                            <w:t>Aggregation</w:t>
                          </w:r>
                        </w:p>
                      </w:txbxContent>
                    </v:textbox>
                  </v:shape>
                </v:group>
              </v:group>
            </w:pict>
          </mc:Fallback>
        </mc:AlternateContent>
      </w:r>
      <w:r w:rsidR="00D56A17" w:rsidRPr="00826850">
        <w:rPr>
          <w:noProof/>
        </w:rPr>
        <w:drawing>
          <wp:inline distT="0" distB="0" distL="0" distR="0" wp14:anchorId="285E942A" wp14:editId="67EEA166">
            <wp:extent cx="1812012" cy="1570101"/>
            <wp:effectExtent l="0" t="0" r="0" b="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22"/>
                    <a:stretch>
                      <a:fillRect/>
                    </a:stretch>
                  </pic:blipFill>
                  <pic:spPr>
                    <a:xfrm>
                      <a:off x="0" y="0"/>
                      <a:ext cx="1824073" cy="1580552"/>
                    </a:xfrm>
                    <a:prstGeom prst="rect">
                      <a:avLst/>
                    </a:prstGeom>
                  </pic:spPr>
                </pic:pic>
              </a:graphicData>
            </a:graphic>
          </wp:inline>
        </w:drawing>
      </w:r>
      <w:r w:rsidR="00D56A17" w:rsidRPr="00826850">
        <w:t xml:space="preserve">                              </w:t>
      </w:r>
      <w:r w:rsidR="00D56A17" w:rsidRPr="00826850">
        <w:rPr>
          <w:noProof/>
        </w:rPr>
        <w:drawing>
          <wp:inline distT="0" distB="0" distL="0" distR="0" wp14:anchorId="380F4C84" wp14:editId="3DF739BF">
            <wp:extent cx="1731714" cy="1521054"/>
            <wp:effectExtent l="0" t="0" r="1905" b="3175"/>
            <wp:docPr id="50" name="Picture 5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engineering drawing&#10;&#10;Description automatically generated"/>
                    <pic:cNvPicPr/>
                  </pic:nvPicPr>
                  <pic:blipFill>
                    <a:blip r:embed="rId23"/>
                    <a:stretch>
                      <a:fillRect/>
                    </a:stretch>
                  </pic:blipFill>
                  <pic:spPr>
                    <a:xfrm>
                      <a:off x="0" y="0"/>
                      <a:ext cx="1750396" cy="1537463"/>
                    </a:xfrm>
                    <a:prstGeom prst="rect">
                      <a:avLst/>
                    </a:prstGeom>
                  </pic:spPr>
                </pic:pic>
              </a:graphicData>
            </a:graphic>
          </wp:inline>
        </w:drawing>
      </w:r>
      <w:r w:rsidR="00D56A17" w:rsidRPr="00826850">
        <w:br/>
        <w:t>a)                                                                           b)</w:t>
      </w:r>
    </w:p>
    <w:p w14:paraId="046B05B7" w14:textId="77777777" w:rsidR="00D56A17" w:rsidRPr="00826850" w:rsidRDefault="00D56A17" w:rsidP="00D56A17">
      <w:pPr>
        <w:jc w:val="center"/>
      </w:pPr>
      <w:r w:rsidRPr="00826850">
        <w:rPr>
          <w:noProof/>
        </w:rPr>
        <w:drawing>
          <wp:inline distT="0" distB="0" distL="0" distR="0" wp14:anchorId="506F2D67" wp14:editId="542D9A2A">
            <wp:extent cx="1799539" cy="1577638"/>
            <wp:effectExtent l="0" t="0" r="0" b="3810"/>
            <wp:docPr id="51" name="Picture 51" descr="A picture containing text, stationary,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tationary, businesscard&#10;&#10;Description automatically generated"/>
                    <pic:cNvPicPr/>
                  </pic:nvPicPr>
                  <pic:blipFill>
                    <a:blip r:embed="rId24"/>
                    <a:stretch>
                      <a:fillRect/>
                    </a:stretch>
                  </pic:blipFill>
                  <pic:spPr>
                    <a:xfrm>
                      <a:off x="0" y="0"/>
                      <a:ext cx="1821428" cy="1596828"/>
                    </a:xfrm>
                    <a:prstGeom prst="rect">
                      <a:avLst/>
                    </a:prstGeom>
                  </pic:spPr>
                </pic:pic>
              </a:graphicData>
            </a:graphic>
          </wp:inline>
        </w:drawing>
      </w:r>
      <w:r w:rsidRPr="00826850">
        <w:t xml:space="preserve">                      </w:t>
      </w:r>
      <w:r w:rsidRPr="00826850">
        <w:rPr>
          <w:noProof/>
        </w:rPr>
        <w:drawing>
          <wp:inline distT="0" distB="0" distL="0" distR="0" wp14:anchorId="74801D9D" wp14:editId="71FD0080">
            <wp:extent cx="1881235" cy="1545463"/>
            <wp:effectExtent l="0" t="0" r="5080" b="0"/>
            <wp:docPr id="52" name="Picture 52"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urface chart&#10;&#10;Description automatically generated"/>
                    <pic:cNvPicPr/>
                  </pic:nvPicPr>
                  <pic:blipFill>
                    <a:blip r:embed="rId25"/>
                    <a:stretch>
                      <a:fillRect/>
                    </a:stretch>
                  </pic:blipFill>
                  <pic:spPr>
                    <a:xfrm>
                      <a:off x="0" y="0"/>
                      <a:ext cx="1901760" cy="1562325"/>
                    </a:xfrm>
                    <a:prstGeom prst="rect">
                      <a:avLst/>
                    </a:prstGeom>
                  </pic:spPr>
                </pic:pic>
              </a:graphicData>
            </a:graphic>
          </wp:inline>
        </w:drawing>
      </w:r>
      <w:r w:rsidRPr="00826850">
        <w:br/>
        <w:t>c)                                                                            d)</w:t>
      </w:r>
    </w:p>
    <w:p w14:paraId="18C6E831" w14:textId="68597F12" w:rsidR="00D56A17" w:rsidRPr="00826850" w:rsidRDefault="00D56A17" w:rsidP="00D56A17">
      <w:pPr>
        <w:jc w:val="center"/>
      </w:pPr>
      <w:bookmarkStart w:id="482" w:name="_Ref81328616"/>
      <w:r w:rsidRPr="00826850">
        <w:t xml:space="preserve">Figure </w:t>
      </w:r>
      <w:r w:rsidR="0089639D">
        <w:fldChar w:fldCharType="begin"/>
      </w:r>
      <w:r w:rsidR="0089639D">
        <w:instrText xml:space="preserve"> SEQ Figure \* ARABIC </w:instrText>
      </w:r>
      <w:r w:rsidR="0089639D">
        <w:fldChar w:fldCharType="separate"/>
      </w:r>
      <w:r w:rsidR="00255A88">
        <w:rPr>
          <w:noProof/>
        </w:rPr>
        <w:t>7</w:t>
      </w:r>
      <w:r w:rsidR="0089639D">
        <w:rPr>
          <w:noProof/>
        </w:rPr>
        <w:fldChar w:fldCharType="end"/>
      </w:r>
      <w:bookmarkEnd w:id="482"/>
      <w:r w:rsidRPr="00826850">
        <w:t>: (a) A furnished indoor space. (b) Subdivision of the indoor space into two separate rooms with exclusion of furnishing elements’ spaces. (c) Selection of specific CellSpaces (green) suitable for walking and rolling. (d) CellSpaces (green) suitable for flying.</w:t>
      </w:r>
    </w:p>
    <w:p w14:paraId="21C667CF" w14:textId="10B84E15" w:rsidR="00D56A17" w:rsidRPr="00826850" w:rsidRDefault="00D56A17" w:rsidP="00D56A17">
      <w:pPr>
        <w:pStyle w:val="Default"/>
        <w:spacing w:before="80"/>
        <w:jc w:val="both"/>
        <w:rPr>
          <w:lang w:val="en-GB"/>
        </w:rPr>
      </w:pPr>
      <w:r w:rsidRPr="00826850">
        <w:rPr>
          <w:lang w:val="en-GB"/>
        </w:rPr>
        <w:t xml:space="preserve">As illustrated in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255A88" w:rsidRPr="00826850">
        <w:t xml:space="preserve">Figure </w:t>
      </w:r>
      <w:r w:rsidR="00255A88">
        <w:rPr>
          <w:noProof/>
        </w:rPr>
        <w:t>7</w:t>
      </w:r>
      <w:r w:rsidRPr="00826850">
        <w:rPr>
          <w:lang w:val="en-GB"/>
        </w:rPr>
        <w:fldChar w:fldCharType="end"/>
      </w:r>
      <w:r w:rsidRPr="00826850">
        <w:rPr>
          <w:lang w:val="en-GB"/>
        </w:rPr>
        <w:t xml:space="preserve">, the subdivision </w:t>
      </w:r>
      <w:r w:rsidR="00063F92">
        <w:rPr>
          <w:lang w:val="en-GB"/>
        </w:rPr>
        <w:t>is performed by</w:t>
      </w:r>
      <w:r w:rsidRPr="00826850">
        <w:rPr>
          <w:lang w:val="en-GB"/>
        </w:rPr>
        <w:t xml:space="preserve"> splitting the original </w:t>
      </w:r>
      <w:r w:rsidRPr="00826850">
        <w:rPr>
          <w:color w:val="auto"/>
          <w:lang w:val="en-GB" w:eastAsia="en-US"/>
        </w:rPr>
        <w:t>cell</w:t>
      </w:r>
      <w:r w:rsidRPr="00826850">
        <w:rPr>
          <w:lang w:val="en-GB"/>
        </w:rPr>
        <w:t xml:space="preserve">s into several subspaces of different geometry, according </w:t>
      </w:r>
      <w:commentRangeStart w:id="483"/>
      <w:commentRangeStart w:id="484"/>
      <w:r w:rsidRPr="00826850">
        <w:rPr>
          <w:lang w:val="en-GB"/>
        </w:rPr>
        <w:t xml:space="preserve">to </w:t>
      </w:r>
      <w:del w:id="485" w:author="Li, Ki Joune" w:date="2024-04-06T19:55:00Z">
        <w:r w:rsidRPr="00826850" w:rsidDel="00034E81">
          <w:rPr>
            <w:lang w:val="en-GB"/>
          </w:rPr>
          <w:delText xml:space="preserve">their </w:delText>
        </w:r>
      </w:del>
      <w:commentRangeEnd w:id="483"/>
      <w:commentRangeEnd w:id="484"/>
      <w:ins w:id="486" w:author="Li, Ki Joune" w:date="2024-04-06T19:55:00Z">
        <w:r w:rsidR="00034E81">
          <w:rPr>
            <w:lang w:val="en-GB"/>
          </w:rPr>
          <w:t xml:space="preserve">the </w:t>
        </w:r>
      </w:ins>
      <w:r w:rsidR="00063F92">
        <w:rPr>
          <w:rStyle w:val="aff6"/>
          <w:color w:val="auto"/>
          <w:lang w:val="en-GB" w:eastAsia="en-US"/>
        </w:rPr>
        <w:commentReference w:id="483"/>
      </w:r>
      <w:r w:rsidR="00034E81">
        <w:rPr>
          <w:rStyle w:val="aff6"/>
          <w:color w:val="auto"/>
          <w:lang w:val="en-GB" w:eastAsia="en-US"/>
        </w:rPr>
        <w:commentReference w:id="484"/>
      </w:r>
      <w:r w:rsidRPr="00826850">
        <w:rPr>
          <w:lang w:val="en-GB"/>
        </w:rPr>
        <w:t>function</w:t>
      </w:r>
      <w:ins w:id="487" w:author="Li, Ki Joune" w:date="2024-04-06T19:55:00Z">
        <w:r w:rsidR="00034E81">
          <w:rPr>
            <w:lang w:val="en-GB"/>
          </w:rPr>
          <w:t xml:space="preserve"> of cell</w:t>
        </w:r>
      </w:ins>
      <w:r w:rsidRPr="00826850">
        <w:rPr>
          <w:lang w:val="en-GB"/>
        </w:rPr>
        <w:t xml:space="preserve">. For example, in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255A88" w:rsidRPr="00826850">
        <w:t xml:space="preserve">Figure </w:t>
      </w:r>
      <w:r w:rsidR="00255A88">
        <w:rPr>
          <w:noProof/>
        </w:rPr>
        <w:t>7</w:t>
      </w:r>
      <w:r w:rsidRPr="00826850">
        <w:rPr>
          <w:lang w:val="en-GB"/>
        </w:rPr>
        <w:fldChar w:fldCharType="end"/>
      </w:r>
      <w:r w:rsidRPr="00826850">
        <w:rPr>
          <w:lang w:val="en-GB"/>
        </w:rPr>
        <w:t xml:space="preserve">(b), the indoor space is subdivided into </w:t>
      </w:r>
      <w:commentRangeStart w:id="488"/>
      <w:r w:rsidRPr="00826850">
        <w:rPr>
          <w:lang w:val="en-GB"/>
        </w:rPr>
        <w:t>several</w:t>
      </w:r>
      <w:commentRangeEnd w:id="488"/>
      <w:r w:rsidR="003373B4">
        <w:rPr>
          <w:rStyle w:val="aff6"/>
          <w:color w:val="auto"/>
          <w:lang w:val="en-GB" w:eastAsia="en-US"/>
        </w:rPr>
        <w:commentReference w:id="488"/>
      </w:r>
      <w:ins w:id="489" w:author="Li, Ki Joune" w:date="2024-04-06T19:55:00Z">
        <w:r w:rsidR="001D1791">
          <w:rPr>
            <w:lang w:val="en-GB"/>
          </w:rPr>
          <w:t xml:space="preserve"> cells</w:t>
        </w:r>
      </w:ins>
      <w:r w:rsidRPr="00826850">
        <w:rPr>
          <w:lang w:val="en-GB"/>
        </w:rPr>
        <w:t>. This subdivision allows segment</w:t>
      </w:r>
      <w:r w:rsidR="00BE1A09">
        <w:rPr>
          <w:lang w:val="en-GB"/>
        </w:rPr>
        <w:t>ing</w:t>
      </w:r>
      <w:r w:rsidRPr="00826850">
        <w:rPr>
          <w:lang w:val="en-GB"/>
        </w:rPr>
        <w:t xml:space="preserve"> </w:t>
      </w:r>
      <w:r w:rsidR="002C47C6">
        <w:rPr>
          <w:lang w:val="en-GB"/>
        </w:rPr>
        <w:t xml:space="preserve">indoor space (e.g. as in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255A88" w:rsidRPr="00826850">
        <w:t xml:space="preserve">Figure </w:t>
      </w:r>
      <w:r w:rsidR="00255A88">
        <w:rPr>
          <w:noProof/>
        </w:rPr>
        <w:t>7</w:t>
      </w:r>
      <w:r w:rsidRPr="00826850">
        <w:rPr>
          <w:lang w:val="en-GB"/>
        </w:rPr>
        <w:fldChar w:fldCharType="end"/>
      </w:r>
      <w:r w:rsidRPr="00826850">
        <w:rPr>
          <w:lang w:val="en-GB"/>
        </w:rPr>
        <w:t>(a)</w:t>
      </w:r>
      <w:r w:rsidR="002C47C6">
        <w:rPr>
          <w:lang w:val="en-GB"/>
        </w:rPr>
        <w:t>)</w:t>
      </w:r>
      <w:r w:rsidRPr="00826850">
        <w:rPr>
          <w:vertAlign w:val="subscript"/>
          <w:lang w:val="en-GB"/>
        </w:rPr>
        <w:t xml:space="preserve"> </w:t>
      </w:r>
      <w:r w:rsidRPr="00826850">
        <w:rPr>
          <w:lang w:val="en-GB"/>
        </w:rPr>
        <w:t>in</w:t>
      </w:r>
      <w:r w:rsidR="002C47C6">
        <w:rPr>
          <w:lang w:val="en-GB"/>
        </w:rPr>
        <w:t>to</w:t>
      </w:r>
      <w:r w:rsidRPr="00826850">
        <w:rPr>
          <w:lang w:val="en-GB"/>
        </w:rPr>
        <w:t xml:space="preserve"> subspaces of different functions, </w:t>
      </w:r>
      <w:r w:rsidR="002C47C6">
        <w:rPr>
          <w:lang w:val="en-GB"/>
        </w:rPr>
        <w:t>such as</w:t>
      </w:r>
      <w:r w:rsidRPr="00826850">
        <w:rPr>
          <w:lang w:val="en-GB"/>
        </w:rPr>
        <w:t xml:space="preserve"> a kitchen and a living room, as well as discriminating the spaces physically occupied by items. The subdivision process could be based on any application-based criteria and all resulting subspaces are </w:t>
      </w:r>
      <w:r w:rsidRPr="00826850">
        <w:t>C</w:t>
      </w:r>
      <w:r w:rsidRPr="00826850">
        <w:rPr>
          <w:lang w:val="en-GB"/>
        </w:rPr>
        <w:t>ell</w:t>
      </w:r>
      <w:r w:rsidRPr="00826850">
        <w:t>Spaces</w:t>
      </w:r>
      <w:r w:rsidRPr="00826850">
        <w:rPr>
          <w:lang w:val="en-GB"/>
        </w:rPr>
        <w:t xml:space="preserve"> of a cellular space. For navigation applications, </w:t>
      </w:r>
      <w:r w:rsidRPr="00826850">
        <w:rPr>
          <w:color w:val="auto"/>
          <w:lang w:val="en-GB"/>
        </w:rPr>
        <w:t xml:space="preserve">subdivisions may be required </w:t>
      </w:r>
      <w:r w:rsidR="00DD133F">
        <w:rPr>
          <w:color w:val="auto"/>
          <w:lang w:val="en-GB"/>
        </w:rPr>
        <w:t>due to</w:t>
      </w:r>
      <w:r w:rsidRPr="00826850">
        <w:rPr>
          <w:color w:val="auto"/>
          <w:lang w:val="en-GB"/>
        </w:rPr>
        <w:t>:</w:t>
      </w:r>
    </w:p>
    <w:p w14:paraId="53893907" w14:textId="2D4B7C61" w:rsidR="00D56A17" w:rsidRPr="00826850" w:rsidRDefault="00DD133F" w:rsidP="00601140">
      <w:pPr>
        <w:pStyle w:val="Default"/>
        <w:numPr>
          <w:ilvl w:val="0"/>
          <w:numId w:val="26"/>
        </w:numPr>
        <w:spacing w:before="80"/>
        <w:jc w:val="both"/>
        <w:rPr>
          <w:color w:val="auto"/>
          <w:lang w:val="en-GB"/>
        </w:rPr>
      </w:pPr>
      <w:r>
        <w:rPr>
          <w:color w:val="auto"/>
          <w:lang w:val="en-GB"/>
        </w:rPr>
        <w:t>G</w:t>
      </w:r>
      <w:r w:rsidR="00D56A17" w:rsidRPr="00826850">
        <w:rPr>
          <w:color w:val="auto"/>
          <w:lang w:val="en-GB"/>
        </w:rPr>
        <w:t>eometry simplification</w:t>
      </w:r>
      <w:r w:rsidR="009020A5">
        <w:rPr>
          <w:color w:val="auto"/>
          <w:lang w:val="en-GB"/>
        </w:rPr>
        <w:t xml:space="preserve"> such as </w:t>
      </w:r>
      <w:r w:rsidR="00D56A17" w:rsidRPr="00826850">
        <w:rPr>
          <w:color w:val="auto"/>
          <w:lang w:val="en-GB"/>
        </w:rPr>
        <w:t>working with spaces that have only convex shapes</w:t>
      </w:r>
      <w:r>
        <w:rPr>
          <w:color w:val="auto"/>
          <w:lang w:val="en-GB"/>
        </w:rPr>
        <w:t>.</w:t>
      </w:r>
    </w:p>
    <w:p w14:paraId="525DB0A9" w14:textId="52C76C79" w:rsidR="00D56A17" w:rsidRPr="00826850" w:rsidRDefault="00DD133F" w:rsidP="00601140">
      <w:pPr>
        <w:pStyle w:val="Default"/>
        <w:numPr>
          <w:ilvl w:val="0"/>
          <w:numId w:val="26"/>
        </w:numPr>
        <w:spacing w:before="80"/>
        <w:jc w:val="both"/>
        <w:rPr>
          <w:color w:val="auto"/>
          <w:lang w:val="en-GB"/>
        </w:rPr>
      </w:pPr>
      <w:r>
        <w:rPr>
          <w:color w:val="auto"/>
          <w:lang w:val="en-GB"/>
        </w:rPr>
        <w:lastRenderedPageBreak/>
        <w:t>I</w:t>
      </w:r>
      <w:r w:rsidR="00D56A17" w:rsidRPr="00826850">
        <w:rPr>
          <w:color w:val="auto"/>
          <w:lang w:val="en-GB"/>
        </w:rPr>
        <w:t>ncrease of granularity</w:t>
      </w:r>
      <w:r w:rsidR="009020A5">
        <w:rPr>
          <w:color w:val="auto"/>
          <w:lang w:val="en-GB"/>
        </w:rPr>
        <w:t xml:space="preserve"> such as</w:t>
      </w:r>
      <w:r w:rsidR="00D56A17" w:rsidRPr="00826850">
        <w:rPr>
          <w:color w:val="auto"/>
          <w:lang w:val="en-GB"/>
        </w:rPr>
        <w:t xml:space="preserve"> in for improving the localisation of people and items. </w:t>
      </w:r>
    </w:p>
    <w:p w14:paraId="6F4F2B8B" w14:textId="038783AD" w:rsidR="00D56A17" w:rsidRPr="00826850" w:rsidRDefault="00DD133F" w:rsidP="00601140">
      <w:pPr>
        <w:pStyle w:val="Default"/>
        <w:numPr>
          <w:ilvl w:val="0"/>
          <w:numId w:val="26"/>
        </w:numPr>
        <w:spacing w:before="80"/>
        <w:jc w:val="both"/>
        <w:rPr>
          <w:color w:val="auto"/>
          <w:lang w:val="en-GB"/>
        </w:rPr>
      </w:pPr>
      <w:r>
        <w:rPr>
          <w:color w:val="auto"/>
          <w:lang w:val="en-GB"/>
        </w:rPr>
        <w:t>N</w:t>
      </w:r>
      <w:r w:rsidR="00D56A17" w:rsidRPr="00826850">
        <w:rPr>
          <w:color w:val="auto"/>
          <w:lang w:val="en-GB"/>
        </w:rPr>
        <w:t>eed to identify specific functional/perception spaces</w:t>
      </w:r>
      <w:r w:rsidR="009020A5">
        <w:rPr>
          <w:color w:val="auto"/>
          <w:lang w:val="en-GB"/>
        </w:rPr>
        <w:t xml:space="preserve"> such as</w:t>
      </w:r>
      <w:r w:rsidR="00D56A17" w:rsidRPr="00826850">
        <w:rPr>
          <w:color w:val="auto"/>
          <w:lang w:val="en-GB"/>
        </w:rPr>
        <w:t xml:space="preserve"> waiting or smoking areas. </w:t>
      </w:r>
    </w:p>
    <w:p w14:paraId="4B465FC4" w14:textId="427F9701" w:rsidR="00D56A17" w:rsidRPr="00826850" w:rsidRDefault="00DD133F" w:rsidP="00601140">
      <w:pPr>
        <w:pStyle w:val="Default"/>
        <w:numPr>
          <w:ilvl w:val="0"/>
          <w:numId w:val="26"/>
        </w:numPr>
        <w:spacing w:before="80"/>
        <w:jc w:val="both"/>
        <w:rPr>
          <w:color w:val="auto"/>
          <w:lang w:val="en-GB"/>
        </w:rPr>
      </w:pPr>
      <w:r>
        <w:rPr>
          <w:color w:val="auto"/>
          <w:lang w:val="en-GB"/>
        </w:rPr>
        <w:t>D</w:t>
      </w:r>
      <w:r w:rsidR="00D56A17" w:rsidRPr="00826850">
        <w:rPr>
          <w:color w:val="auto"/>
          <w:lang w:val="en-GB"/>
        </w:rPr>
        <w:t>efining free spaces</w:t>
      </w:r>
      <w:r w:rsidR="009020A5">
        <w:rPr>
          <w:color w:val="auto"/>
          <w:lang w:val="en-GB"/>
        </w:rPr>
        <w:t xml:space="preserve"> such as</w:t>
      </w:r>
      <w:r w:rsidR="00D56A17" w:rsidRPr="00826850">
        <w:rPr>
          <w:color w:val="auto"/>
          <w:lang w:val="en-GB"/>
        </w:rPr>
        <w:t xml:space="preserve"> spaces free of obstacles. </w:t>
      </w:r>
    </w:p>
    <w:p w14:paraId="65D4CE2C" w14:textId="7EEA84D8" w:rsidR="00D56A17" w:rsidRPr="00826850" w:rsidRDefault="00D56A17" w:rsidP="00D56A17">
      <w:pPr>
        <w:pStyle w:val="Default"/>
        <w:spacing w:before="80"/>
        <w:jc w:val="both"/>
        <w:rPr>
          <w:color w:val="auto"/>
          <w:lang w:val="en-GB"/>
        </w:rPr>
      </w:pPr>
      <w:r w:rsidRPr="00826850">
        <w:rPr>
          <w:lang w:val="en-GB"/>
        </w:rPr>
        <w:t>The aggregation process is the reverse of the subdivision</w:t>
      </w:r>
      <w:r w:rsidR="00882F34">
        <w:rPr>
          <w:lang w:val="en-GB"/>
        </w:rPr>
        <w:t xml:space="preserve"> process.</w:t>
      </w:r>
      <w:r w:rsidRPr="00826850">
        <w:rPr>
          <w:lang w:val="en-GB"/>
        </w:rPr>
        <w:t xml:space="preserve"> </w:t>
      </w:r>
      <w:r w:rsidR="00882F34">
        <w:rPr>
          <w:lang w:val="en-GB"/>
        </w:rPr>
        <w:t>An aggregation process</w:t>
      </w:r>
      <w:r w:rsidR="00882F34" w:rsidRPr="00826850">
        <w:rPr>
          <w:lang w:val="en-GB"/>
        </w:rPr>
        <w:t xml:space="preserve"> </w:t>
      </w:r>
      <w:r w:rsidR="00502600">
        <w:rPr>
          <w:lang w:val="en-GB"/>
        </w:rPr>
        <w:t>results in</w:t>
      </w:r>
      <w:r w:rsidR="00502600" w:rsidRPr="00826850">
        <w:rPr>
          <w:lang w:val="en-GB"/>
        </w:rPr>
        <w:t xml:space="preserve"> </w:t>
      </w:r>
      <w:r w:rsidRPr="00826850">
        <w:rPr>
          <w:lang w:val="en-GB"/>
        </w:rPr>
        <w:t xml:space="preserve">subspaces </w:t>
      </w:r>
      <w:r w:rsidR="00BD4230">
        <w:rPr>
          <w:lang w:val="en-GB"/>
        </w:rPr>
        <w:t>being</w:t>
      </w:r>
      <w:r w:rsidRPr="00826850">
        <w:rPr>
          <w:lang w:val="en-GB"/>
        </w:rPr>
        <w:t xml:space="preserve"> merged instead of being split. Therefore, the merging of all subspaces </w:t>
      </w:r>
      <w:r w:rsidR="00502600">
        <w:rPr>
          <w:lang w:val="en-GB"/>
        </w:rPr>
        <w:t>shown in</w:t>
      </w:r>
      <w:r w:rsidR="00502600" w:rsidRPr="00826850">
        <w:rPr>
          <w:lang w:val="en-GB"/>
        </w:rPr>
        <w:t xml:space="preserve">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255A88" w:rsidRPr="00826850">
        <w:t xml:space="preserve">Figure </w:t>
      </w:r>
      <w:r w:rsidR="00255A88">
        <w:rPr>
          <w:noProof/>
        </w:rPr>
        <w:t>7</w:t>
      </w:r>
      <w:r w:rsidRPr="00826850">
        <w:rPr>
          <w:lang w:val="en-GB"/>
        </w:rPr>
        <w:fldChar w:fldCharType="end"/>
      </w:r>
      <w:r w:rsidRPr="00826850">
        <w:rPr>
          <w:lang w:val="en-GB"/>
        </w:rPr>
        <w:t>(a) allows retriev</w:t>
      </w:r>
      <w:r w:rsidR="00502600">
        <w:rPr>
          <w:lang w:val="en-GB"/>
        </w:rPr>
        <w:t>ing</w:t>
      </w:r>
      <w:r w:rsidRPr="00826850">
        <w:rPr>
          <w:lang w:val="en-GB"/>
        </w:rPr>
        <w:t xml:space="preserve"> the original cell spaces. Similarly, any new cell resulting from this process is a </w:t>
      </w:r>
      <w:r w:rsidRPr="00826850">
        <w:t>C</w:t>
      </w:r>
      <w:r w:rsidRPr="00826850">
        <w:rPr>
          <w:lang w:val="en-GB"/>
        </w:rPr>
        <w:t>ell</w:t>
      </w:r>
      <w:r w:rsidRPr="00826850">
        <w:t>Space</w:t>
      </w:r>
      <w:r w:rsidRPr="00826850">
        <w:rPr>
          <w:lang w:val="en-GB"/>
        </w:rPr>
        <w:t xml:space="preserve"> of a cellular space. For the purpose of indoor navigation, </w:t>
      </w:r>
      <w:r w:rsidRPr="00826850">
        <w:rPr>
          <w:color w:val="auto"/>
          <w:lang w:val="en-GB"/>
        </w:rPr>
        <w:t>aggregation may be required when:</w:t>
      </w:r>
    </w:p>
    <w:p w14:paraId="2FF6645F" w14:textId="3414E891" w:rsidR="00D56A17" w:rsidRPr="00826850" w:rsidRDefault="00D56A17" w:rsidP="00601140">
      <w:pPr>
        <w:pStyle w:val="Default"/>
        <w:numPr>
          <w:ilvl w:val="0"/>
          <w:numId w:val="27"/>
        </w:numPr>
        <w:spacing w:before="80"/>
        <w:jc w:val="both"/>
        <w:rPr>
          <w:color w:val="auto"/>
          <w:lang w:val="en-GB"/>
        </w:rPr>
      </w:pPr>
      <w:r w:rsidRPr="00826850">
        <w:rPr>
          <w:color w:val="auto"/>
          <w:lang w:val="en-GB"/>
        </w:rPr>
        <w:t xml:space="preserve">There are CellSpaces of no interest for an application, </w:t>
      </w:r>
      <w:r w:rsidR="00747887">
        <w:rPr>
          <w:color w:val="auto"/>
          <w:lang w:val="en-GB"/>
        </w:rPr>
        <w:t>such as</w:t>
      </w:r>
      <w:r w:rsidRPr="00826850">
        <w:rPr>
          <w:color w:val="auto"/>
          <w:lang w:val="en-GB"/>
        </w:rPr>
        <w:t xml:space="preserve"> ind</w:t>
      </w:r>
      <w:r w:rsidR="00C34CDD">
        <w:rPr>
          <w:color w:val="auto"/>
          <w:lang w:val="en-GB"/>
        </w:rPr>
        <w:t>i</w:t>
      </w:r>
      <w:r w:rsidRPr="00826850">
        <w:rPr>
          <w:color w:val="auto"/>
          <w:lang w:val="en-GB"/>
        </w:rPr>
        <w:t>vi</w:t>
      </w:r>
      <w:r w:rsidR="00C34CDD">
        <w:rPr>
          <w:color w:val="auto"/>
          <w:lang w:val="en-GB"/>
        </w:rPr>
        <w:t>du</w:t>
      </w:r>
      <w:r w:rsidRPr="00826850">
        <w:rPr>
          <w:color w:val="auto"/>
          <w:lang w:val="en-GB"/>
        </w:rPr>
        <w:t>al toilets or service areas in a building</w:t>
      </w:r>
      <w:r w:rsidR="00747887">
        <w:rPr>
          <w:color w:val="auto"/>
          <w:lang w:val="en-GB"/>
        </w:rPr>
        <w:t>.</w:t>
      </w:r>
    </w:p>
    <w:p w14:paraId="1A756A0E" w14:textId="212ACBF5" w:rsidR="00D56A17" w:rsidRPr="00826850" w:rsidRDefault="00D56A17" w:rsidP="00601140">
      <w:pPr>
        <w:pStyle w:val="Default"/>
        <w:numPr>
          <w:ilvl w:val="0"/>
          <w:numId w:val="27"/>
        </w:numPr>
        <w:spacing w:before="80"/>
        <w:jc w:val="both"/>
        <w:rPr>
          <w:color w:val="auto"/>
          <w:lang w:val="en-GB"/>
        </w:rPr>
      </w:pPr>
      <w:r w:rsidRPr="00826850">
        <w:rPr>
          <w:color w:val="auto"/>
          <w:lang w:val="en-GB"/>
        </w:rPr>
        <w:t xml:space="preserve">There are CellSpaces, which are not accessible for specific users, </w:t>
      </w:r>
      <w:r w:rsidR="00747887">
        <w:rPr>
          <w:color w:val="auto"/>
          <w:lang w:val="en-GB"/>
        </w:rPr>
        <w:t>such as</w:t>
      </w:r>
      <w:r w:rsidRPr="00826850">
        <w:rPr>
          <w:color w:val="auto"/>
          <w:lang w:val="en-GB"/>
        </w:rPr>
        <w:t xml:space="preserve"> restricted areas at hospitals and airports.   </w:t>
      </w:r>
    </w:p>
    <w:p w14:paraId="257250E3" w14:textId="77777777" w:rsidR="00D56A17" w:rsidRPr="00826850" w:rsidRDefault="00D56A17" w:rsidP="00D56A17">
      <w:pPr>
        <w:pStyle w:val="Default"/>
        <w:spacing w:before="80"/>
        <w:jc w:val="both"/>
        <w:rPr>
          <w:lang w:val="en-GB"/>
        </w:rPr>
      </w:pPr>
    </w:p>
    <w:p w14:paraId="2D95D7FA" w14:textId="6CFBBAAD" w:rsidR="00D56A17" w:rsidRPr="00826850" w:rsidRDefault="00D56A17" w:rsidP="00D56A17">
      <w:pPr>
        <w:pStyle w:val="Default"/>
        <w:spacing w:before="80"/>
        <w:jc w:val="both"/>
        <w:rPr>
          <w:lang w:val="en-GB"/>
        </w:rPr>
      </w:pPr>
      <w:r w:rsidRPr="00826850">
        <w:rPr>
          <w:lang w:val="en-GB"/>
        </w:rPr>
        <w:t xml:space="preserve">Finally, the </w:t>
      </w:r>
      <w:commentRangeStart w:id="490"/>
      <w:commentRangeStart w:id="491"/>
      <w:r w:rsidRPr="00826850">
        <w:rPr>
          <w:lang w:val="en-GB"/>
        </w:rPr>
        <w:t>selection</w:t>
      </w:r>
      <w:commentRangeEnd w:id="490"/>
      <w:r w:rsidR="00636C5A">
        <w:rPr>
          <w:rStyle w:val="aff6"/>
          <w:color w:val="auto"/>
          <w:lang w:val="en-GB" w:eastAsia="en-US"/>
        </w:rPr>
        <w:commentReference w:id="490"/>
      </w:r>
      <w:commentRangeEnd w:id="491"/>
      <w:ins w:id="492" w:author="Li, Ki Joune" w:date="2024-04-06T19:58:00Z">
        <w:r w:rsidR="001D1791">
          <w:rPr>
            <w:lang w:val="en-GB"/>
          </w:rPr>
          <w:t xml:space="preserve"> of purpose</w:t>
        </w:r>
      </w:ins>
      <w:r w:rsidR="001D1791">
        <w:rPr>
          <w:rStyle w:val="aff6"/>
          <w:color w:val="auto"/>
          <w:lang w:val="en-GB" w:eastAsia="en-US"/>
        </w:rPr>
        <w:commentReference w:id="491"/>
      </w:r>
      <w:r w:rsidRPr="00826850">
        <w:rPr>
          <w:lang w:val="en-GB"/>
        </w:rPr>
        <w:t xml:space="preserve"> </w:t>
      </w:r>
      <w:r w:rsidR="00B324FE">
        <w:rPr>
          <w:lang w:val="en-GB"/>
        </w:rPr>
        <w:t>supports</w:t>
      </w:r>
      <w:r w:rsidRPr="00826850">
        <w:rPr>
          <w:lang w:val="en-GB"/>
        </w:rPr>
        <w:t xml:space="preserve"> discriminat</w:t>
      </w:r>
      <w:r w:rsidR="00B324FE">
        <w:rPr>
          <w:lang w:val="en-GB"/>
        </w:rPr>
        <w:t>ing</w:t>
      </w:r>
      <w:r w:rsidRPr="00826850">
        <w:rPr>
          <w:lang w:val="en-GB"/>
        </w:rPr>
        <w:t xml:space="preserve"> the </w:t>
      </w:r>
      <w:r w:rsidRPr="00826850">
        <w:t>C</w:t>
      </w:r>
      <w:r w:rsidRPr="00826850">
        <w:rPr>
          <w:lang w:val="en-GB"/>
        </w:rPr>
        <w:t>ell</w:t>
      </w:r>
      <w:r w:rsidRPr="00826850">
        <w:t>Spaces</w:t>
      </w:r>
      <w:r w:rsidRPr="00826850">
        <w:rPr>
          <w:lang w:val="en-GB"/>
        </w:rPr>
        <w:t xml:space="preserve"> of interest from the rest.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255A88" w:rsidRPr="00826850">
        <w:t xml:space="preserve">Figure </w:t>
      </w:r>
      <w:r w:rsidR="00255A88">
        <w:rPr>
          <w:noProof/>
        </w:rPr>
        <w:t>7</w:t>
      </w:r>
      <w:r w:rsidRPr="00826850">
        <w:rPr>
          <w:lang w:val="en-GB"/>
        </w:rPr>
        <w:fldChar w:fldCharType="end"/>
      </w:r>
      <w:r w:rsidRPr="00826850">
        <w:rPr>
          <w:lang w:val="en-GB"/>
        </w:rPr>
        <w:t xml:space="preserve">(c) and (d) show a scenario where only </w:t>
      </w:r>
      <w:r w:rsidRPr="00826850">
        <w:t>C</w:t>
      </w:r>
      <w:r w:rsidRPr="00826850">
        <w:rPr>
          <w:lang w:val="en-GB"/>
        </w:rPr>
        <w:t>ell</w:t>
      </w:r>
      <w:r w:rsidRPr="00826850">
        <w:t>Spaces that can support a certain type of locomotion mode</w:t>
      </w:r>
      <w:r w:rsidRPr="00826850">
        <w:rPr>
          <w:lang w:val="en-GB"/>
        </w:rPr>
        <w:t xml:space="preserve"> are considered in the cellular space (see the green </w:t>
      </w:r>
      <w:r w:rsidRPr="00826850">
        <w:t>C</w:t>
      </w:r>
      <w:r w:rsidRPr="00826850">
        <w:rPr>
          <w:lang w:val="en-GB"/>
        </w:rPr>
        <w:t>ell</w:t>
      </w:r>
      <w:r w:rsidRPr="00826850">
        <w:t>Spaces</w:t>
      </w:r>
      <w:r w:rsidRPr="00826850">
        <w:rPr>
          <w:lang w:val="en-GB"/>
        </w:rPr>
        <w:t>). The selection of spaces for indoor navigation applications can take place for many different reasons:</w:t>
      </w:r>
    </w:p>
    <w:p w14:paraId="688B5E8B" w14:textId="6CB19CEA" w:rsidR="00D56A17" w:rsidRPr="00826850" w:rsidRDefault="00B324FE" w:rsidP="00601140">
      <w:pPr>
        <w:pStyle w:val="Default"/>
        <w:numPr>
          <w:ilvl w:val="0"/>
          <w:numId w:val="28"/>
        </w:numPr>
        <w:spacing w:before="80"/>
        <w:jc w:val="both"/>
        <w:rPr>
          <w:lang w:val="en-GB"/>
        </w:rPr>
      </w:pPr>
      <w:r>
        <w:rPr>
          <w:lang w:val="en-GB"/>
        </w:rPr>
        <w:t>T</w:t>
      </w:r>
      <w:r w:rsidR="00D56A17" w:rsidRPr="00826850">
        <w:rPr>
          <w:lang w:val="en-GB"/>
        </w:rPr>
        <w:t>o reduce the overall number of spaces</w:t>
      </w:r>
      <w:r>
        <w:rPr>
          <w:lang w:val="en-GB"/>
        </w:rPr>
        <w:t xml:space="preserve"> such as</w:t>
      </w:r>
      <w:r w:rsidR="00C461DE">
        <w:rPr>
          <w:lang w:val="en-GB"/>
        </w:rPr>
        <w:t xml:space="preserve"> </w:t>
      </w:r>
      <w:r w:rsidR="00D56A17" w:rsidRPr="00826850">
        <w:rPr>
          <w:lang w:val="en-GB"/>
        </w:rPr>
        <w:t>select</w:t>
      </w:r>
      <w:r>
        <w:rPr>
          <w:lang w:val="en-GB"/>
        </w:rPr>
        <w:t>ing</w:t>
      </w:r>
      <w:r w:rsidR="00D56A17" w:rsidRPr="00826850">
        <w:rPr>
          <w:lang w:val="en-GB"/>
        </w:rPr>
        <w:t xml:space="preserve"> only empty spaces, such as rooms and corridors and avoid non-empty spaces such as walls, slabs, or too crowded areas. </w:t>
      </w:r>
    </w:p>
    <w:p w14:paraId="45B6FAB3" w14:textId="04A5985A" w:rsidR="00D56A17" w:rsidRPr="00826850" w:rsidRDefault="00B324FE" w:rsidP="00601140">
      <w:pPr>
        <w:pStyle w:val="Default"/>
        <w:numPr>
          <w:ilvl w:val="0"/>
          <w:numId w:val="28"/>
        </w:numPr>
        <w:spacing w:before="80"/>
        <w:jc w:val="both"/>
        <w:rPr>
          <w:lang w:val="en-GB"/>
        </w:rPr>
      </w:pPr>
      <w:r>
        <w:rPr>
          <w:lang w:val="en-GB"/>
        </w:rPr>
        <w:t>T</w:t>
      </w:r>
      <w:r w:rsidR="00D56A17" w:rsidRPr="00826850">
        <w:rPr>
          <w:lang w:val="en-GB"/>
        </w:rPr>
        <w:t>o eliminate spaces, which will not be used for a specific user</w:t>
      </w:r>
      <w:r w:rsidR="00C461DE">
        <w:rPr>
          <w:lang w:val="en-GB"/>
        </w:rPr>
        <w:t xml:space="preserve"> such as</w:t>
      </w:r>
      <w:r w:rsidR="00D56A17" w:rsidRPr="00826850">
        <w:rPr>
          <w:lang w:val="en-GB"/>
        </w:rPr>
        <w:t>. select</w:t>
      </w:r>
      <w:r w:rsidR="00C461DE">
        <w:rPr>
          <w:lang w:val="en-GB"/>
        </w:rPr>
        <w:t>ing</w:t>
      </w:r>
      <w:r w:rsidR="00D56A17" w:rsidRPr="00826850">
        <w:rPr>
          <w:lang w:val="en-GB"/>
        </w:rPr>
        <w:t xml:space="preserve"> only common spaces for </w:t>
      </w:r>
      <w:r w:rsidR="00FE2CA4">
        <w:rPr>
          <w:lang w:val="en-GB"/>
        </w:rPr>
        <w:t>someone visiting</w:t>
      </w:r>
      <w:r w:rsidR="00D56A17" w:rsidRPr="00826850">
        <w:rPr>
          <w:lang w:val="en-GB"/>
        </w:rPr>
        <w:t xml:space="preserve"> a public building</w:t>
      </w:r>
      <w:r>
        <w:rPr>
          <w:lang w:val="en-GB"/>
        </w:rPr>
        <w:t>.</w:t>
      </w:r>
    </w:p>
    <w:p w14:paraId="17BC76B4" w14:textId="77CA4408" w:rsidR="00D56A17" w:rsidRPr="00826850" w:rsidRDefault="00FE2CA4" w:rsidP="00601140">
      <w:pPr>
        <w:pStyle w:val="Default"/>
        <w:numPr>
          <w:ilvl w:val="0"/>
          <w:numId w:val="28"/>
        </w:numPr>
        <w:spacing w:before="80"/>
        <w:jc w:val="both"/>
        <w:rPr>
          <w:lang w:val="en-GB"/>
        </w:rPr>
      </w:pPr>
      <w:r>
        <w:rPr>
          <w:lang w:val="en-GB"/>
        </w:rPr>
        <w:t>E</w:t>
      </w:r>
      <w:r w:rsidR="00D56A17" w:rsidRPr="00826850">
        <w:rPr>
          <w:lang w:val="en-GB"/>
        </w:rPr>
        <w:t>liminat</w:t>
      </w:r>
      <w:r>
        <w:rPr>
          <w:lang w:val="en-GB"/>
        </w:rPr>
        <w:t>ing</w:t>
      </w:r>
      <w:r w:rsidR="00D56A17" w:rsidRPr="00826850">
        <w:rPr>
          <w:lang w:val="en-GB"/>
        </w:rPr>
        <w:t xml:space="preserve"> spaces of danger</w:t>
      </w:r>
      <w:r>
        <w:rPr>
          <w:lang w:val="en-GB"/>
        </w:rPr>
        <w:t xml:space="preserve"> such as</w:t>
      </w:r>
      <w:r w:rsidR="00D56A17" w:rsidRPr="00826850">
        <w:rPr>
          <w:lang w:val="en-GB"/>
        </w:rPr>
        <w:t xml:space="preserve"> in emergency cases, select only spaces which are still safe for users to be in. </w:t>
      </w:r>
    </w:p>
    <w:p w14:paraId="34228A6B" w14:textId="77777777" w:rsidR="00D56A17" w:rsidRPr="00826850" w:rsidRDefault="00D56A17" w:rsidP="00D56A17">
      <w:pPr>
        <w:pStyle w:val="Default"/>
        <w:spacing w:before="80"/>
        <w:jc w:val="both"/>
        <w:rPr>
          <w:lang w:val="en-GB"/>
        </w:rPr>
      </w:pPr>
    </w:p>
    <w:p w14:paraId="2C24F919"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493" w:name="_Ref43282751"/>
      <w:bookmarkStart w:id="494" w:name="_Toc164442406"/>
      <w:r w:rsidRPr="00826850">
        <w:rPr>
          <w:szCs w:val="24"/>
          <w:lang w:eastAsia="ko-KR"/>
        </w:rPr>
        <w:t>Poincar</w:t>
      </w:r>
      <w:r w:rsidRPr="00826850">
        <w:rPr>
          <w:szCs w:val="24"/>
        </w:rPr>
        <w:t>é</w:t>
      </w:r>
      <w:r w:rsidRPr="00826850">
        <w:rPr>
          <w:szCs w:val="24"/>
          <w:lang w:eastAsia="ko-KR"/>
        </w:rPr>
        <w:t xml:space="preserve"> Duality</w:t>
      </w:r>
      <w:bookmarkEnd w:id="493"/>
      <w:bookmarkEnd w:id="494"/>
    </w:p>
    <w:p w14:paraId="2174FFD6" w14:textId="15C352E1"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Topological relations between cells </w:t>
      </w:r>
      <w:r w:rsidR="00F5510C">
        <w:rPr>
          <w:color w:val="auto"/>
          <w:lang w:val="en-GB" w:eastAsia="en-US"/>
        </w:rPr>
        <w:t>are</w:t>
      </w:r>
      <w:r w:rsidRPr="00826850">
        <w:rPr>
          <w:color w:val="auto"/>
          <w:lang w:val="en-GB" w:eastAsia="en-US"/>
        </w:rPr>
        <w:t xml:space="preserve"> crucial in </w:t>
      </w:r>
      <w:r w:rsidR="00BE3A60">
        <w:rPr>
          <w:color w:val="auto"/>
          <w:lang w:val="en-GB" w:eastAsia="en-US"/>
        </w:rPr>
        <w:t xml:space="preserve">the </w:t>
      </w:r>
      <w:r w:rsidRPr="00826850">
        <w:rPr>
          <w:color w:val="auto"/>
          <w:lang w:val="en-GB" w:eastAsia="en-US"/>
        </w:rPr>
        <w:t>IndoorGML</w:t>
      </w:r>
      <w:r w:rsidR="00BE3A60">
        <w:rPr>
          <w:color w:val="auto"/>
          <w:lang w:val="en-GB" w:eastAsia="en-US"/>
        </w:rPr>
        <w:t xml:space="preserve"> model</w:t>
      </w:r>
      <w:r w:rsidRPr="00826850">
        <w:rPr>
          <w:color w:val="auto"/>
          <w:lang w:val="en-GB" w:eastAsia="en-US"/>
        </w:rPr>
        <w:t>. They allow establishing links between cell</w:t>
      </w:r>
      <w:r w:rsidR="00F5510C">
        <w:rPr>
          <w:color w:val="auto"/>
          <w:lang w:val="en-GB" w:eastAsia="en-US"/>
        </w:rPr>
        <w:t>s</w:t>
      </w:r>
      <w:r w:rsidRPr="00826850">
        <w:rPr>
          <w:color w:val="auto"/>
          <w:lang w:val="en-GB" w:eastAsia="en-US"/>
        </w:rPr>
        <w:t xml:space="preserve"> in the same or different thematic layers</w:t>
      </w:r>
      <w:r w:rsidR="00205D9C">
        <w:rPr>
          <w:color w:val="auto"/>
          <w:lang w:val="en-GB" w:eastAsia="en-US"/>
        </w:rPr>
        <w:t>.</w:t>
      </w:r>
      <w:r w:rsidRPr="00826850">
        <w:rPr>
          <w:color w:val="auto"/>
          <w:lang w:val="en-GB" w:eastAsia="en-US"/>
        </w:rPr>
        <w:t xml:space="preserve"> </w:t>
      </w:r>
      <w:r w:rsidR="00205D9C">
        <w:rPr>
          <w:color w:val="auto"/>
          <w:lang w:val="en-GB" w:eastAsia="en-US"/>
        </w:rPr>
        <w:t>This</w:t>
      </w:r>
      <w:r w:rsidRPr="00826850">
        <w:rPr>
          <w:color w:val="auto"/>
          <w:lang w:val="en-GB" w:eastAsia="en-US"/>
        </w:rPr>
        <w:t xml:space="preserve"> is critical information for several applications such as navigation and </w:t>
      </w:r>
      <w:commentRangeStart w:id="495"/>
      <w:commentRangeStart w:id="496"/>
      <w:r w:rsidRPr="00826850">
        <w:rPr>
          <w:color w:val="auto"/>
          <w:lang w:val="en-GB" w:eastAsia="en-US"/>
        </w:rPr>
        <w:t>LBS</w:t>
      </w:r>
      <w:commentRangeEnd w:id="495"/>
      <w:r w:rsidR="00F5510C">
        <w:rPr>
          <w:rStyle w:val="aff6"/>
          <w:color w:val="auto"/>
          <w:lang w:val="en-GB" w:eastAsia="en-US"/>
        </w:rPr>
        <w:commentReference w:id="495"/>
      </w:r>
      <w:commentRangeEnd w:id="496"/>
      <w:r w:rsidR="001D1791">
        <w:rPr>
          <w:rStyle w:val="aff6"/>
          <w:color w:val="auto"/>
          <w:lang w:val="en-GB" w:eastAsia="en-US"/>
        </w:rPr>
        <w:commentReference w:id="496"/>
      </w:r>
      <w:r w:rsidRPr="00826850">
        <w:rPr>
          <w:color w:val="auto"/>
          <w:lang w:val="en-GB" w:eastAsia="en-US"/>
        </w:rPr>
        <w:t xml:space="preserve">. As mentioned above, a topological model of cellular space is partial and represents only relations between cells and their boundaries. The Poincaré duality </w:t>
      </w:r>
      <w:sdt>
        <w:sdtPr>
          <w:rPr>
            <w:color w:val="auto"/>
            <w:lang w:val="en-GB" w:eastAsia="en-US"/>
          </w:rPr>
          <w:id w:val="-3364899"/>
          <w:citation/>
        </w:sdtPr>
        <w:sdtContent>
          <w:r w:rsidRPr="00826850">
            <w:rPr>
              <w:color w:val="auto"/>
              <w:lang w:val="en-GB" w:eastAsia="en-US"/>
            </w:rPr>
            <w:fldChar w:fldCharType="begin"/>
          </w:r>
          <w:r w:rsidRPr="00826850">
            <w:rPr>
              <w:color w:val="auto"/>
              <w:lang w:val="en-GB" w:eastAsia="en-US"/>
            </w:rPr>
            <w:instrText xml:space="preserve"> CITATION Mun18 \l 3081 </w:instrText>
          </w:r>
          <w:r w:rsidRPr="00826850">
            <w:rPr>
              <w:color w:val="auto"/>
              <w:lang w:val="en-GB" w:eastAsia="en-US"/>
            </w:rPr>
            <w:fldChar w:fldCharType="separate"/>
          </w:r>
          <w:r w:rsidR="00255A88" w:rsidRPr="00255A88">
            <w:rPr>
              <w:noProof/>
              <w:color w:val="auto"/>
              <w:lang w:val="en-GB" w:eastAsia="en-US"/>
            </w:rPr>
            <w:t>(Munkres, 2018)</w:t>
          </w:r>
          <w:r w:rsidRPr="00826850">
            <w:rPr>
              <w:color w:val="auto"/>
              <w:lang w:val="en-GB" w:eastAsia="en-US"/>
            </w:rPr>
            <w:fldChar w:fldCharType="end"/>
          </w:r>
        </w:sdtContent>
      </w:sdt>
      <w:r w:rsidRPr="00826850">
        <w:rPr>
          <w:color w:val="auto"/>
          <w:lang w:val="en-GB"/>
        </w:rPr>
        <w:t xml:space="preserve"> is further employed to explicitly describe the relationships between the cells. </w:t>
      </w:r>
      <w:r w:rsidR="00205D9C" w:rsidRPr="00826850">
        <w:rPr>
          <w:color w:val="auto"/>
          <w:lang w:val="en-GB" w:eastAsia="en-US"/>
        </w:rPr>
        <w:t>The Poincaré duality</w:t>
      </w:r>
      <w:r w:rsidRPr="00826850">
        <w:rPr>
          <w:color w:val="auto"/>
          <w:lang w:val="en-GB"/>
        </w:rPr>
        <w:t xml:space="preserve"> provides a theoretical background for mapping cellular space to a graph or network to represent allowed topological relationships.</w:t>
      </w:r>
      <w:r w:rsidRPr="00826850">
        <w:rPr>
          <w:color w:val="auto"/>
          <w:lang w:val="en-GB" w:eastAsia="en-US"/>
        </w:rPr>
        <w:t xml:space="preserve"> It simplifies the complex spatial relationships, which may occur especially in </w:t>
      </w:r>
      <w:r w:rsidR="00CB311C">
        <w:rPr>
          <w:color w:val="auto"/>
          <w:lang w:val="en-GB" w:eastAsia="en-US"/>
        </w:rPr>
        <w:t xml:space="preserve">a </w:t>
      </w:r>
      <w:r w:rsidRPr="00826850">
        <w:rPr>
          <w:color w:val="auto"/>
          <w:lang w:val="en-GB" w:eastAsia="en-US"/>
        </w:rPr>
        <w:t>3D topological model</w:t>
      </w:r>
      <w:sdt>
        <w:sdtPr>
          <w:rPr>
            <w:color w:val="auto"/>
            <w:lang w:val="en-GB" w:eastAsia="en-US"/>
          </w:rPr>
          <w:id w:val="518211595"/>
          <w:citation/>
        </w:sdtPr>
        <w:sdtContent>
          <w:r w:rsidRPr="00826850">
            <w:rPr>
              <w:color w:val="auto"/>
              <w:lang w:val="en-GB" w:eastAsia="en-US"/>
            </w:rPr>
            <w:fldChar w:fldCharType="begin"/>
          </w:r>
          <w:r w:rsidRPr="00826850">
            <w:rPr>
              <w:color w:val="auto"/>
              <w:lang w:val="en-GB" w:eastAsia="en-US"/>
            </w:rPr>
            <w:instrText xml:space="preserve"> CITATION Lee04 \l 3081 </w:instrText>
          </w:r>
          <w:r w:rsidRPr="00826850">
            <w:rPr>
              <w:color w:val="auto"/>
              <w:lang w:val="en-GB" w:eastAsia="en-US"/>
            </w:rPr>
            <w:fldChar w:fldCharType="separate"/>
          </w:r>
          <w:r w:rsidR="00255A88">
            <w:rPr>
              <w:noProof/>
              <w:color w:val="auto"/>
              <w:lang w:val="en-GB" w:eastAsia="en-US"/>
            </w:rPr>
            <w:t xml:space="preserve"> </w:t>
          </w:r>
          <w:r w:rsidR="00255A88" w:rsidRPr="00255A88">
            <w:rPr>
              <w:noProof/>
              <w:color w:val="auto"/>
              <w:lang w:val="en-GB" w:eastAsia="en-US"/>
            </w:rPr>
            <w:t>(Lee, 2004)</w:t>
          </w:r>
          <w:r w:rsidRPr="00826850">
            <w:rPr>
              <w:color w:val="auto"/>
              <w:lang w:val="en-GB" w:eastAsia="en-US"/>
            </w:rPr>
            <w:fldChar w:fldCharType="end"/>
          </w:r>
        </w:sdtContent>
      </w:sdt>
      <w:r w:rsidRPr="00826850">
        <w:rPr>
          <w:color w:val="auto"/>
          <w:lang w:val="en-GB" w:eastAsia="en-US"/>
        </w:rPr>
        <w:t xml:space="preserve">.  </w:t>
      </w:r>
    </w:p>
    <w:p w14:paraId="208780B9" w14:textId="5AC2EB52" w:rsidR="00D56A17" w:rsidRPr="00826850" w:rsidRDefault="00D56A17" w:rsidP="00D56A17">
      <w:pPr>
        <w:pStyle w:val="Default"/>
        <w:spacing w:before="80"/>
        <w:jc w:val="both"/>
        <w:rPr>
          <w:color w:val="auto"/>
          <w:lang w:val="en-GB" w:eastAsia="en-US"/>
        </w:rPr>
      </w:pPr>
      <w:r w:rsidRPr="00826850">
        <w:rPr>
          <w:color w:val="auto"/>
          <w:lang w:val="en-GB" w:eastAsia="en-US"/>
        </w:rPr>
        <w:t>The Poincaré duality refers to two spaces</w:t>
      </w:r>
      <w:r w:rsidR="00DD157D">
        <w:rPr>
          <w:color w:val="auto"/>
          <w:lang w:val="en-GB" w:eastAsia="en-US"/>
        </w:rPr>
        <w:t>:</w:t>
      </w:r>
      <w:r w:rsidRPr="00826850">
        <w:rPr>
          <w:color w:val="auto"/>
          <w:lang w:val="en-GB" w:eastAsia="en-US"/>
        </w:rPr>
        <w:t xml:space="preserve"> </w:t>
      </w:r>
      <w:r w:rsidRPr="00826850">
        <w:rPr>
          <w:i/>
          <w:iCs/>
          <w:color w:val="auto"/>
          <w:lang w:val="en-GB" w:eastAsia="en-US"/>
        </w:rPr>
        <w:t>Primal Space</w:t>
      </w:r>
      <w:r w:rsidRPr="00826850">
        <w:rPr>
          <w:color w:val="auto"/>
          <w:lang w:val="en-GB" w:eastAsia="en-US"/>
        </w:rPr>
        <w:t xml:space="preserve"> and </w:t>
      </w:r>
      <w:r w:rsidRPr="00826850">
        <w:rPr>
          <w:i/>
          <w:iCs/>
          <w:color w:val="auto"/>
          <w:lang w:val="en-GB" w:eastAsia="en-US"/>
        </w:rPr>
        <w:t>Dual Space</w:t>
      </w:r>
      <w:r w:rsidRPr="00826850">
        <w:rPr>
          <w:color w:val="auto"/>
          <w:lang w:val="en-GB" w:eastAsia="en-US"/>
        </w:rPr>
        <w:t xml:space="preserve">. A </w:t>
      </w:r>
      <w:r w:rsidRPr="00826850">
        <w:rPr>
          <w:i/>
          <w:color w:val="auto"/>
          <w:lang w:val="en-GB" w:eastAsia="en-US"/>
        </w:rPr>
        <w:t>k-</w:t>
      </w:r>
      <w:r w:rsidRPr="00826850">
        <w:rPr>
          <w:color w:val="auto"/>
          <w:lang w:val="en-GB" w:eastAsia="en-US"/>
        </w:rPr>
        <w:t xml:space="preserve">dimensional object in </w:t>
      </w:r>
      <w:r w:rsidRPr="00826850">
        <w:rPr>
          <w:i/>
          <w:color w:val="auto"/>
          <w:lang w:val="en-GB" w:eastAsia="en-US"/>
        </w:rPr>
        <w:t>N-</w:t>
      </w:r>
      <w:r w:rsidRPr="00826850">
        <w:rPr>
          <w:color w:val="auto"/>
          <w:lang w:val="en-GB" w:eastAsia="en-US"/>
        </w:rPr>
        <w:t>dimensional Primal Space is mapped to (</w:t>
      </w:r>
      <w:r w:rsidRPr="00826850">
        <w:rPr>
          <w:i/>
          <w:color w:val="auto"/>
          <w:lang w:val="en-GB" w:eastAsia="en-US"/>
        </w:rPr>
        <w:t>N-</w:t>
      </w:r>
      <w:r w:rsidRPr="00826850">
        <w:rPr>
          <w:color w:val="auto"/>
          <w:lang w:val="en-GB" w:eastAsia="en-US"/>
        </w:rPr>
        <w:t xml:space="preserve">k) dimensional object in Dual Space. Thus, solid 3D objects in 3D Primal space, </w:t>
      </w:r>
      <w:r w:rsidR="00DD157D">
        <w:rPr>
          <w:color w:val="auto"/>
          <w:lang w:val="en-GB" w:eastAsia="en-US"/>
        </w:rPr>
        <w:t>such as</w:t>
      </w:r>
      <w:r w:rsidRPr="00826850">
        <w:rPr>
          <w:color w:val="auto"/>
          <w:lang w:val="en-GB" w:eastAsia="en-US"/>
        </w:rPr>
        <w:t xml:space="preserve"> rooms within a building, are mapped to nodes (0D object) in dual space. </w:t>
      </w:r>
      <w:r w:rsidR="004151E8">
        <w:rPr>
          <w:color w:val="auto"/>
          <w:lang w:val="en-GB" w:eastAsia="en-US"/>
        </w:rPr>
        <w:t xml:space="preserve">A </w:t>
      </w:r>
      <w:r w:rsidRPr="00826850">
        <w:rPr>
          <w:color w:val="auto"/>
          <w:lang w:val="en-GB" w:eastAsia="en-US"/>
        </w:rPr>
        <w:t xml:space="preserve">2D surface shared by two 3D objects is transformed into an edge (1D) linking the two nodes in Dual space. The nodes and edges in Dual space form an adjacency graph. The nodes and the edges </w:t>
      </w:r>
      <w:r w:rsidR="009E5243">
        <w:rPr>
          <w:color w:val="auto"/>
          <w:lang w:val="en-GB" w:eastAsia="en-US"/>
        </w:rPr>
        <w:t>in</w:t>
      </w:r>
      <w:r w:rsidR="009E5243" w:rsidRPr="00826850">
        <w:rPr>
          <w:color w:val="auto"/>
          <w:lang w:val="en-GB" w:eastAsia="en-US"/>
        </w:rPr>
        <w:t xml:space="preserve"> </w:t>
      </w:r>
      <w:r w:rsidRPr="00826850">
        <w:rPr>
          <w:color w:val="auto"/>
          <w:lang w:val="en-GB" w:eastAsia="en-US"/>
        </w:rPr>
        <w:t xml:space="preserve">Dual space represent abstractions of cells and their </w:t>
      </w:r>
      <w:r w:rsidRPr="00826850">
        <w:rPr>
          <w:iCs/>
          <w:color w:val="auto"/>
          <w:lang w:val="en-GB" w:eastAsia="en-US"/>
        </w:rPr>
        <w:t>adjacency relationships</w:t>
      </w:r>
      <w:r w:rsidRPr="00826850">
        <w:rPr>
          <w:color w:val="auto"/>
          <w:lang w:val="en-GB" w:eastAsia="en-US"/>
        </w:rPr>
        <w:t xml:space="preserve"> in Primal space. </w:t>
      </w:r>
    </w:p>
    <w:p w14:paraId="0961F3BB" w14:textId="77777777" w:rsidR="00D56A17" w:rsidRPr="00826850" w:rsidRDefault="00D56A17" w:rsidP="00D56A17">
      <w:pPr>
        <w:pStyle w:val="Default"/>
        <w:spacing w:before="80"/>
        <w:jc w:val="both"/>
        <w:rPr>
          <w:color w:val="auto"/>
          <w:lang w:val="en-GB" w:eastAsia="en-US"/>
        </w:rPr>
      </w:pPr>
    </w:p>
    <w:p w14:paraId="0DCFFB18" w14:textId="77777777" w:rsidR="00D56A17" w:rsidRPr="00826850" w:rsidRDefault="00D56A17" w:rsidP="00D56A17">
      <w:pPr>
        <w:pStyle w:val="Default"/>
        <w:spacing w:before="80"/>
        <w:jc w:val="center"/>
        <w:rPr>
          <w:noProof/>
        </w:rPr>
      </w:pPr>
      <w:r w:rsidRPr="00826850">
        <w:rPr>
          <w:noProof/>
        </w:rPr>
        <w:lastRenderedPageBreak/>
        <w:drawing>
          <wp:inline distT="0" distB="0" distL="0" distR="0" wp14:anchorId="12092112" wp14:editId="034658AE">
            <wp:extent cx="2720975" cy="2025650"/>
            <wp:effectExtent l="0" t="0" r="3175" b="0"/>
            <wp:docPr id="15505" name="그림 2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 name="그림 20" descr="A picture containing text, clock&#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20975" cy="2025650"/>
                    </a:xfrm>
                    <a:prstGeom prst="rect">
                      <a:avLst/>
                    </a:prstGeom>
                  </pic:spPr>
                </pic:pic>
              </a:graphicData>
            </a:graphic>
          </wp:inline>
        </w:drawing>
      </w:r>
      <w:r w:rsidRPr="00826850">
        <w:rPr>
          <w:noProof/>
        </w:rPr>
        <w:t xml:space="preserve">   </w:t>
      </w:r>
      <w:r w:rsidRPr="00826850">
        <w:rPr>
          <w:noProof/>
        </w:rPr>
        <w:drawing>
          <wp:inline distT="0" distB="0" distL="0" distR="0" wp14:anchorId="3CC4B3F9" wp14:editId="61392A1B">
            <wp:extent cx="2520950" cy="2035175"/>
            <wp:effectExtent l="0" t="0" r="0" b="3175"/>
            <wp:docPr id="15506" name="그림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 name="그림 21" descr="Diagram&#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20950" cy="2035175"/>
                    </a:xfrm>
                    <a:prstGeom prst="rect">
                      <a:avLst/>
                    </a:prstGeom>
                  </pic:spPr>
                </pic:pic>
              </a:graphicData>
            </a:graphic>
          </wp:inline>
        </w:drawing>
      </w:r>
    </w:p>
    <w:p w14:paraId="7EE076FF" w14:textId="77777777" w:rsidR="00D56A17" w:rsidRPr="00826850" w:rsidRDefault="00D56A17" w:rsidP="00601140">
      <w:pPr>
        <w:pStyle w:val="Default"/>
        <w:numPr>
          <w:ilvl w:val="0"/>
          <w:numId w:val="48"/>
        </w:numPr>
        <w:spacing w:before="80"/>
        <w:jc w:val="center"/>
        <w:rPr>
          <w:color w:val="auto"/>
          <w:lang w:val="en-GB" w:eastAsia="en-US"/>
        </w:rPr>
      </w:pPr>
      <w:r w:rsidRPr="00826850">
        <w:rPr>
          <w:noProof/>
        </w:rPr>
        <w:t xml:space="preserve">                                                                                b)</w:t>
      </w:r>
    </w:p>
    <w:p w14:paraId="04420615" w14:textId="3A95071E" w:rsidR="00D56A17" w:rsidRPr="00826850" w:rsidRDefault="00D56A17" w:rsidP="00D56A17">
      <w:pPr>
        <w:pStyle w:val="af4"/>
        <w:rPr>
          <w:rFonts w:cs="Times New Roman"/>
          <w:b/>
          <w:bCs/>
          <w:szCs w:val="24"/>
          <w:lang w:val="en-GB"/>
        </w:rPr>
      </w:pPr>
      <w:bookmarkStart w:id="497" w:name="_Ref4328314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8</w:t>
      </w:r>
      <w:r w:rsidRPr="00826850">
        <w:rPr>
          <w:rFonts w:cs="Times New Roman"/>
          <w:szCs w:val="24"/>
        </w:rPr>
        <w:fldChar w:fldCharType="end"/>
      </w:r>
      <w:bookmarkEnd w:id="497"/>
      <w:r w:rsidRPr="00826850">
        <w:rPr>
          <w:rFonts w:cs="Times New Roman"/>
          <w:szCs w:val="24"/>
        </w:rPr>
        <w:t xml:space="preserve">: Principles of Poincaré duality. 3D Primal space case (a) and 2D case (b). (Mathematical definition of Poincaré duality in </w:t>
      </w:r>
      <w:sdt>
        <w:sdtPr>
          <w:rPr>
            <w:rFonts w:cs="Times New Roman"/>
            <w:szCs w:val="24"/>
          </w:rPr>
          <w:id w:val="1058368736"/>
          <w:citation/>
        </w:sdtPr>
        <w:sdtContent>
          <w:r w:rsidRPr="00826850">
            <w:rPr>
              <w:rFonts w:cs="Times New Roman"/>
              <w:szCs w:val="24"/>
            </w:rPr>
            <w:fldChar w:fldCharType="begin"/>
          </w:r>
          <w:r w:rsidRPr="00826850">
            <w:rPr>
              <w:rFonts w:cs="Times New Roman"/>
              <w:szCs w:val="24"/>
              <w:lang w:val="en-AU"/>
            </w:rPr>
            <w:instrText xml:space="preserve"> CITATION Mun18 \l 3081 </w:instrText>
          </w:r>
          <w:r w:rsidRPr="00826850">
            <w:rPr>
              <w:rFonts w:cs="Times New Roman"/>
              <w:szCs w:val="24"/>
            </w:rPr>
            <w:fldChar w:fldCharType="separate"/>
          </w:r>
          <w:r w:rsidR="00255A88" w:rsidRPr="00255A88">
            <w:rPr>
              <w:rFonts w:cs="Times New Roman"/>
              <w:noProof/>
              <w:szCs w:val="24"/>
              <w:lang w:val="en-AU"/>
            </w:rPr>
            <w:t>(Munkres, 2018)</w:t>
          </w:r>
          <w:r w:rsidRPr="00826850">
            <w:rPr>
              <w:rFonts w:cs="Times New Roman"/>
              <w:szCs w:val="24"/>
            </w:rPr>
            <w:fldChar w:fldCharType="end"/>
          </w:r>
        </w:sdtContent>
      </w:sdt>
      <w:r w:rsidRPr="00826850">
        <w:rPr>
          <w:rFonts w:cs="Times New Roman"/>
          <w:szCs w:val="24"/>
        </w:rPr>
        <w:t>)</w:t>
      </w:r>
    </w:p>
    <w:p w14:paraId="73F00767" w14:textId="77777777" w:rsidR="00D56A17" w:rsidRPr="00826850" w:rsidRDefault="00D56A17" w:rsidP="00D56A17">
      <w:pPr>
        <w:pStyle w:val="Default"/>
        <w:spacing w:before="80"/>
        <w:jc w:val="both"/>
        <w:rPr>
          <w:color w:val="auto"/>
          <w:lang w:val="en-GB" w:eastAsia="en-US"/>
        </w:rPr>
      </w:pPr>
    </w:p>
    <w:p w14:paraId="5A58E7F6" w14:textId="02CA8D46" w:rsidR="00D56A17" w:rsidRPr="00826850" w:rsidRDefault="00D56A17" w:rsidP="00D56A17">
      <w:pPr>
        <w:pStyle w:val="Default"/>
        <w:spacing w:before="80"/>
        <w:jc w:val="both"/>
        <w:rPr>
          <w:color w:val="auto"/>
          <w:lang w:val="en-GB" w:eastAsia="en-US"/>
        </w:rPr>
      </w:pPr>
      <w:r w:rsidRPr="00826850">
        <w:rPr>
          <w:lang w:val="en-GB"/>
        </w:rPr>
        <w:fldChar w:fldCharType="begin"/>
      </w:r>
      <w:r w:rsidRPr="00826850">
        <w:rPr>
          <w:lang w:val="en-GB"/>
        </w:rPr>
        <w:instrText xml:space="preserve"> REF _Ref43283147 \h  \* MERGEFORMAT </w:instrText>
      </w:r>
      <w:r w:rsidRPr="00826850">
        <w:rPr>
          <w:lang w:val="en-GB"/>
        </w:rPr>
      </w:r>
      <w:r w:rsidRPr="00826850">
        <w:rPr>
          <w:lang w:val="en-GB"/>
        </w:rPr>
        <w:fldChar w:fldCharType="separate"/>
      </w:r>
      <w:r w:rsidR="00255A88" w:rsidRPr="00255A88">
        <w:rPr>
          <w:lang w:val="en-GB"/>
        </w:rPr>
        <w:t xml:space="preserve">Figure </w:t>
      </w:r>
      <w:r w:rsidR="00255A88" w:rsidRPr="00255A88">
        <w:rPr>
          <w:noProof/>
          <w:lang w:val="en-GB"/>
        </w:rPr>
        <w:t>8</w:t>
      </w:r>
      <w:r w:rsidRPr="00826850">
        <w:rPr>
          <w:lang w:val="en-GB"/>
        </w:rPr>
        <w:fldChar w:fldCharType="end"/>
      </w:r>
      <w:r w:rsidRPr="00826850">
        <w:rPr>
          <w:lang w:val="en-GB"/>
        </w:rPr>
        <w:t xml:space="preserve"> </w:t>
      </w:r>
      <w:r w:rsidRPr="00826850">
        <w:rPr>
          <w:color w:val="auto"/>
          <w:lang w:val="en-GB" w:eastAsia="en-US"/>
        </w:rPr>
        <w:t xml:space="preserve">illustrates this duality transformation for the case where the primal space is 3D (a) and 2D (b) respectively. </w:t>
      </w:r>
      <w:r w:rsidRPr="00826850">
        <w:rPr>
          <w:lang w:val="en-GB"/>
        </w:rPr>
        <w:t xml:space="preserve">Note that the transformations from 1D object (curve) or 0D object (point) in 3D Primal space are not included in </w:t>
      </w:r>
      <w:r w:rsidR="005D2E0A">
        <w:rPr>
          <w:lang w:val="en-GB"/>
        </w:rPr>
        <w:t xml:space="preserve">the </w:t>
      </w:r>
      <w:r w:rsidRPr="00826850">
        <w:rPr>
          <w:lang w:val="en-GB"/>
        </w:rPr>
        <w:t xml:space="preserve">IndoorGML </w:t>
      </w:r>
      <w:r w:rsidR="005D2E0A">
        <w:rPr>
          <w:lang w:val="en-GB"/>
        </w:rPr>
        <w:t xml:space="preserve">model </w:t>
      </w:r>
      <w:r w:rsidRPr="00826850">
        <w:rPr>
          <w:lang w:val="en-GB"/>
        </w:rPr>
        <w:t xml:space="preserve">since they are not considered as cells in most applications. </w:t>
      </w:r>
      <w:r w:rsidR="009135AE">
        <w:rPr>
          <w:lang w:val="en-GB"/>
        </w:rPr>
        <w:t>However,</w:t>
      </w:r>
      <w:r w:rsidR="009135AE" w:rsidRPr="00826850">
        <w:rPr>
          <w:lang w:val="en-GB"/>
        </w:rPr>
        <w:t xml:space="preserve"> </w:t>
      </w:r>
      <w:r w:rsidRPr="00826850">
        <w:rPr>
          <w:lang w:val="en-GB"/>
        </w:rPr>
        <w:t>the transformation may be applied to 1D or 0D objects of 3D primal space in a similar way if it is required.</w:t>
      </w:r>
      <w:r w:rsidRPr="00826850">
        <w:rPr>
          <w:color w:val="auto"/>
          <w:lang w:val="en-GB" w:eastAsia="en-US"/>
        </w:rPr>
        <w:t xml:space="preserve"> Then the adjacency graph </w:t>
      </w:r>
      <w:r w:rsidRPr="00826850">
        <w:rPr>
          <w:i/>
          <w:color w:val="auto"/>
          <w:lang w:val="en-GB" w:eastAsia="en-US"/>
        </w:rPr>
        <w:t>G</w:t>
      </w:r>
      <w:r w:rsidRPr="00826850">
        <w:rPr>
          <w:i/>
          <w:color w:val="auto"/>
          <w:vertAlign w:val="subscript"/>
          <w:lang w:val="en-GB" w:eastAsia="en-US"/>
        </w:rPr>
        <w:t>adj</w:t>
      </w:r>
      <w:r w:rsidRPr="00826850">
        <w:rPr>
          <w:color w:val="auto"/>
          <w:lang w:val="en-GB" w:eastAsia="en-US"/>
        </w:rPr>
        <w:t xml:space="preserve"> is defined as follows:</w:t>
      </w:r>
    </w:p>
    <w:p w14:paraId="1FC7B7CA" w14:textId="77777777" w:rsidR="00D56A17" w:rsidRPr="00826850" w:rsidRDefault="00D56A17" w:rsidP="00D56A17">
      <w:pPr>
        <w:pStyle w:val="Default"/>
        <w:spacing w:before="80"/>
        <w:jc w:val="center"/>
        <w:rPr>
          <w:color w:val="auto"/>
          <w:lang w:val="en-GB" w:eastAsia="en-US"/>
        </w:rPr>
      </w:pPr>
      <w:r w:rsidRPr="00826850">
        <w:rPr>
          <w:i/>
          <w:color w:val="auto"/>
          <w:lang w:val="en-GB" w:eastAsia="en-US"/>
        </w:rPr>
        <w:t>G</w:t>
      </w:r>
      <w:r w:rsidRPr="00826850">
        <w:rPr>
          <w:i/>
          <w:color w:val="auto"/>
          <w:vertAlign w:val="subscript"/>
          <w:lang w:val="en-GB" w:eastAsia="en-US"/>
        </w:rPr>
        <w:t>adj</w:t>
      </w:r>
      <w:r w:rsidRPr="00826850">
        <w:rPr>
          <w:color w:val="auto"/>
          <w:lang w:val="en-GB" w:eastAsia="en-US"/>
        </w:rPr>
        <w:t xml:space="preserve"> = (</w:t>
      </w:r>
      <w:r w:rsidRPr="00826850">
        <w:rPr>
          <w:i/>
          <w:color w:val="auto"/>
          <w:lang w:val="en-GB" w:eastAsia="en-US"/>
        </w:rPr>
        <w:t>V</w:t>
      </w:r>
      <w:r w:rsidRPr="00826850">
        <w:rPr>
          <w:color w:val="auto"/>
          <w:lang w:val="en-GB" w:eastAsia="en-US"/>
        </w:rPr>
        <w:t xml:space="preserve">, </w:t>
      </w:r>
      <w:r w:rsidRPr="00826850">
        <w:rPr>
          <w:i/>
          <w:color w:val="auto"/>
          <w:lang w:val="en-GB" w:eastAsia="en-US"/>
        </w:rPr>
        <w:t>E</w:t>
      </w:r>
      <w:r w:rsidRPr="00826850">
        <w:rPr>
          <w:i/>
          <w:color w:val="auto"/>
          <w:vertAlign w:val="subscript"/>
          <w:lang w:val="en-GB" w:eastAsia="en-US"/>
        </w:rPr>
        <w:t>adj</w:t>
      </w:r>
      <w:r w:rsidRPr="00826850">
        <w:rPr>
          <w:color w:val="auto"/>
          <w:lang w:val="en-GB" w:eastAsia="en-US"/>
        </w:rPr>
        <w:t>)</w:t>
      </w:r>
    </w:p>
    <w:p w14:paraId="4BE277AE" w14:textId="77777777" w:rsidR="00D56A17" w:rsidRPr="00826850" w:rsidRDefault="00D56A17" w:rsidP="00D56A17">
      <w:pPr>
        <w:pStyle w:val="Default"/>
        <w:spacing w:before="80"/>
        <w:ind w:left="1559" w:hanging="1559"/>
        <w:jc w:val="both"/>
        <w:rPr>
          <w:color w:val="auto"/>
          <w:lang w:val="en-GB" w:eastAsia="en-US"/>
        </w:rPr>
      </w:pPr>
    </w:p>
    <w:p w14:paraId="4A1629FF" w14:textId="77777777" w:rsidR="00D56A17" w:rsidRPr="00826850" w:rsidRDefault="00D56A17" w:rsidP="00D56A17">
      <w:pPr>
        <w:pStyle w:val="Default"/>
        <w:spacing w:before="80"/>
        <w:ind w:left="1559" w:hanging="1559"/>
        <w:jc w:val="both"/>
        <w:rPr>
          <w:color w:val="auto"/>
          <w:lang w:val="en-GB" w:eastAsia="en-US"/>
        </w:rPr>
      </w:pPr>
      <w:r w:rsidRPr="00826850">
        <w:rPr>
          <w:color w:val="auto"/>
          <w:lang w:val="en-GB" w:eastAsia="en-US"/>
        </w:rPr>
        <w:t xml:space="preserve">where </w:t>
      </w:r>
      <w:r w:rsidRPr="00826850">
        <w:rPr>
          <w:i/>
          <w:color w:val="auto"/>
          <w:lang w:val="en-GB" w:eastAsia="en-US"/>
        </w:rPr>
        <w:t>V</w:t>
      </w:r>
      <w:r w:rsidRPr="00826850">
        <w:rPr>
          <w:color w:val="auto"/>
          <w:lang w:val="en-GB" w:eastAsia="en-US"/>
        </w:rPr>
        <w:t xml:space="preserve"> and </w:t>
      </w:r>
      <w:r w:rsidRPr="00826850">
        <w:rPr>
          <w:i/>
          <w:color w:val="auto"/>
          <w:lang w:val="en-GB" w:eastAsia="en-US"/>
        </w:rPr>
        <w:t>E</w:t>
      </w:r>
      <w:r w:rsidRPr="00826850">
        <w:rPr>
          <w:i/>
          <w:color w:val="auto"/>
          <w:vertAlign w:val="subscript"/>
          <w:lang w:val="en-GB" w:eastAsia="en-US"/>
        </w:rPr>
        <w:t>adj</w:t>
      </w:r>
      <w:r w:rsidRPr="00826850">
        <w:rPr>
          <w:color w:val="auto"/>
          <w:lang w:val="en-GB" w:eastAsia="en-US"/>
        </w:rPr>
        <w:t xml:space="preserve"> are sets of nodes and edges in dual space mapped from cells and surfaces in </w:t>
      </w:r>
    </w:p>
    <w:p w14:paraId="4F560908" w14:textId="6BEB33EE"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3D primal space, respectively. The connectivity graph </w:t>
      </w:r>
      <w:r w:rsidRPr="00826850">
        <w:rPr>
          <w:i/>
          <w:color w:val="auto"/>
          <w:lang w:val="en-GB" w:eastAsia="en-US"/>
        </w:rPr>
        <w:t>G</w:t>
      </w:r>
      <w:r w:rsidRPr="00826850">
        <w:rPr>
          <w:i/>
          <w:color w:val="auto"/>
          <w:vertAlign w:val="subscript"/>
          <w:lang w:val="en-GB" w:eastAsia="en-US"/>
        </w:rPr>
        <w:t>con</w:t>
      </w:r>
      <w:r w:rsidRPr="00826850">
        <w:rPr>
          <w:color w:val="auto"/>
          <w:lang w:val="en-GB" w:eastAsia="en-US"/>
        </w:rPr>
        <w:t xml:space="preserve"> is a subset of the adjacency graph and represent only adjacency that make the spaces connected. For navigation cases connectivity between spaces (i.e. room) is provided via the notion of doors between the rooms. </w:t>
      </w:r>
      <w:commentRangeStart w:id="498"/>
      <w:commentRangeStart w:id="499"/>
      <w:del w:id="500" w:author="Li, Ki Joune" w:date="2024-04-06T20:03:00Z">
        <w:r w:rsidRPr="00826850" w:rsidDel="001D1791">
          <w:rPr>
            <w:color w:val="auto"/>
            <w:lang w:val="en-GB" w:eastAsia="en-US"/>
          </w:rPr>
          <w:delText xml:space="preserve">It </w:delText>
        </w:r>
      </w:del>
      <w:ins w:id="501" w:author="Li, Ki Joune" w:date="2024-04-06T20:03:00Z">
        <w:r w:rsidR="001D1791">
          <w:rPr>
            <w:color w:val="auto"/>
            <w:lang w:val="en-GB" w:eastAsia="en-US"/>
          </w:rPr>
          <w:t>Connectivity graph</w:t>
        </w:r>
        <w:r w:rsidR="001D1791" w:rsidRPr="00826850">
          <w:rPr>
            <w:color w:val="auto"/>
            <w:lang w:val="en-GB" w:eastAsia="en-US"/>
          </w:rPr>
          <w:t xml:space="preserve"> </w:t>
        </w:r>
      </w:ins>
      <w:r w:rsidRPr="00826850">
        <w:rPr>
          <w:color w:val="auto"/>
          <w:lang w:val="en-GB" w:eastAsia="en-US"/>
        </w:rPr>
        <w:t>i</w:t>
      </w:r>
      <w:commentRangeEnd w:id="498"/>
      <w:r w:rsidR="003501D9">
        <w:rPr>
          <w:rStyle w:val="aff6"/>
          <w:color w:val="auto"/>
          <w:lang w:val="en-GB" w:eastAsia="en-US"/>
        </w:rPr>
        <w:commentReference w:id="498"/>
      </w:r>
      <w:commentRangeEnd w:id="499"/>
      <w:r w:rsidR="001D1791">
        <w:rPr>
          <w:rStyle w:val="aff6"/>
          <w:color w:val="auto"/>
          <w:lang w:val="en-GB" w:eastAsia="en-US"/>
        </w:rPr>
        <w:commentReference w:id="499"/>
      </w:r>
      <w:r w:rsidRPr="00826850">
        <w:rPr>
          <w:color w:val="auto"/>
          <w:lang w:val="en-GB" w:eastAsia="en-US"/>
        </w:rPr>
        <w:t>s defined as:</w:t>
      </w:r>
    </w:p>
    <w:p w14:paraId="32A5593D" w14:textId="77777777" w:rsidR="00D56A17" w:rsidRPr="00826850" w:rsidRDefault="00D56A17" w:rsidP="00D56A17">
      <w:pPr>
        <w:pStyle w:val="Default"/>
        <w:spacing w:before="80"/>
        <w:jc w:val="center"/>
        <w:rPr>
          <w:color w:val="auto"/>
          <w:lang w:val="en-GB" w:eastAsia="en-US"/>
        </w:rPr>
      </w:pPr>
      <w:r w:rsidRPr="00826850">
        <w:rPr>
          <w:i/>
          <w:color w:val="auto"/>
          <w:lang w:val="en-GB" w:eastAsia="en-US"/>
        </w:rPr>
        <w:t>G</w:t>
      </w:r>
      <w:r w:rsidRPr="00826850">
        <w:rPr>
          <w:i/>
          <w:color w:val="auto"/>
          <w:vertAlign w:val="subscript"/>
          <w:lang w:val="en-GB" w:eastAsia="en-US"/>
        </w:rPr>
        <w:t>con</w:t>
      </w:r>
      <w:r w:rsidRPr="00826850">
        <w:rPr>
          <w:color w:val="auto"/>
          <w:lang w:val="en-GB" w:eastAsia="en-US"/>
        </w:rPr>
        <w:t xml:space="preserve"> = (</w:t>
      </w:r>
      <w:r w:rsidRPr="00826850">
        <w:rPr>
          <w:i/>
          <w:color w:val="auto"/>
          <w:lang w:val="en-GB" w:eastAsia="en-US"/>
        </w:rPr>
        <w:t>V</w:t>
      </w:r>
      <w:r w:rsidRPr="00826850">
        <w:rPr>
          <w:color w:val="auto"/>
          <w:lang w:val="en-GB" w:eastAsia="en-US"/>
        </w:rPr>
        <w:t xml:space="preserve">, </w:t>
      </w:r>
      <w:r w:rsidRPr="00826850">
        <w:rPr>
          <w:i/>
          <w:color w:val="auto"/>
          <w:lang w:val="en-GB" w:eastAsia="en-US"/>
        </w:rPr>
        <w:t>E</w:t>
      </w:r>
      <w:r w:rsidRPr="00826850">
        <w:rPr>
          <w:i/>
          <w:color w:val="auto"/>
          <w:vertAlign w:val="subscript"/>
          <w:lang w:val="en-GB" w:eastAsia="en-US"/>
        </w:rPr>
        <w:t>con</w:t>
      </w:r>
      <w:r w:rsidRPr="00826850">
        <w:rPr>
          <w:color w:val="auto"/>
          <w:lang w:val="en-GB" w:eastAsia="en-US"/>
        </w:rPr>
        <w:t>)</w:t>
      </w:r>
    </w:p>
    <w:p w14:paraId="0C5D5121" w14:textId="77777777" w:rsidR="00D56A17" w:rsidRPr="00826850" w:rsidRDefault="00D56A17" w:rsidP="00D56A17">
      <w:pPr>
        <w:pStyle w:val="Default"/>
        <w:spacing w:before="80"/>
        <w:ind w:left="1559" w:hanging="1559"/>
        <w:jc w:val="both"/>
        <w:rPr>
          <w:color w:val="auto"/>
          <w:lang w:val="en-GB" w:eastAsia="en-US"/>
        </w:rPr>
      </w:pPr>
    </w:p>
    <w:p w14:paraId="72FE1BE7" w14:textId="77777777" w:rsidR="00D56A17" w:rsidRPr="00826850" w:rsidRDefault="00D56A17" w:rsidP="00D56A17">
      <w:pPr>
        <w:pStyle w:val="Default"/>
        <w:spacing w:before="80"/>
        <w:ind w:left="1559" w:hanging="1559"/>
        <w:jc w:val="both"/>
        <w:rPr>
          <w:color w:val="auto"/>
          <w:lang w:val="en-GB" w:eastAsia="en-US"/>
        </w:rPr>
      </w:pPr>
      <w:r w:rsidRPr="00826850">
        <w:rPr>
          <w:color w:val="auto"/>
          <w:lang w:val="en-GB" w:eastAsia="en-US"/>
        </w:rPr>
        <w:t xml:space="preserve">where </w:t>
      </w:r>
      <w:r w:rsidRPr="00826850">
        <w:rPr>
          <w:i/>
          <w:color w:val="auto"/>
          <w:lang w:val="en-GB" w:eastAsia="en-US"/>
        </w:rPr>
        <w:t>V</w:t>
      </w:r>
      <w:r w:rsidRPr="00826850">
        <w:rPr>
          <w:color w:val="auto"/>
          <w:lang w:val="en-GB" w:eastAsia="en-US"/>
        </w:rPr>
        <w:t xml:space="preserve"> and </w:t>
      </w:r>
      <w:r w:rsidRPr="00826850">
        <w:rPr>
          <w:i/>
          <w:color w:val="auto"/>
          <w:lang w:val="en-GB" w:eastAsia="en-US"/>
        </w:rPr>
        <w:t>E</w:t>
      </w:r>
      <w:r w:rsidRPr="00826850">
        <w:rPr>
          <w:i/>
          <w:color w:val="auto"/>
          <w:vertAlign w:val="subscript"/>
          <w:lang w:val="en-GB" w:eastAsia="en-US"/>
        </w:rPr>
        <w:t>con</w:t>
      </w:r>
      <w:r w:rsidRPr="00826850">
        <w:rPr>
          <w:color w:val="auto"/>
          <w:lang w:val="en-GB" w:eastAsia="en-US"/>
        </w:rPr>
        <w:t xml:space="preserve"> are sets of nodes and edges in dual space mapped from cells and surfaces in </w:t>
      </w:r>
    </w:p>
    <w:p w14:paraId="1981609C" w14:textId="11554080"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3D primal space, respectively. </w:t>
      </w:r>
      <w:r w:rsidRPr="00826850">
        <w:rPr>
          <w:color w:val="auto"/>
          <w:lang w:val="en-GB" w:eastAsia="en-US"/>
        </w:rPr>
        <w:fldChar w:fldCharType="begin"/>
      </w:r>
      <w:r w:rsidRPr="00826850">
        <w:rPr>
          <w:color w:val="auto"/>
          <w:lang w:val="en-GB" w:eastAsia="en-US"/>
        </w:rPr>
        <w:instrText xml:space="preserve"> REF _Ref81329903 \h  \* MERGEFORMAT </w:instrText>
      </w:r>
      <w:r w:rsidRPr="00826850">
        <w:rPr>
          <w:color w:val="auto"/>
          <w:lang w:val="en-GB" w:eastAsia="en-US"/>
        </w:rPr>
      </w:r>
      <w:r w:rsidRPr="00826850">
        <w:rPr>
          <w:color w:val="auto"/>
          <w:lang w:val="en-GB" w:eastAsia="en-US"/>
        </w:rPr>
        <w:fldChar w:fldCharType="separate"/>
      </w:r>
      <w:r w:rsidR="00255A88" w:rsidRPr="00826850">
        <w:t xml:space="preserve">Figure </w:t>
      </w:r>
      <w:r w:rsidR="00255A88">
        <w:rPr>
          <w:noProof/>
        </w:rPr>
        <w:t>9</w:t>
      </w:r>
      <w:r w:rsidRPr="00826850">
        <w:rPr>
          <w:color w:val="auto"/>
          <w:lang w:val="en-GB" w:eastAsia="en-US"/>
        </w:rPr>
        <w:fldChar w:fldCharType="end"/>
      </w:r>
      <w:r w:rsidRPr="00826850">
        <w:rPr>
          <w:color w:val="auto"/>
          <w:lang w:val="en-GB" w:eastAsia="en-US"/>
        </w:rPr>
        <w:t xml:space="preserve"> illustrates cellular space and its connectivity graph.</w:t>
      </w:r>
    </w:p>
    <w:p w14:paraId="13640589" w14:textId="77777777" w:rsidR="00D56A17" w:rsidRPr="00826850" w:rsidRDefault="00D56A17" w:rsidP="00D56A17">
      <w:pPr>
        <w:pStyle w:val="Default"/>
        <w:spacing w:before="80"/>
        <w:jc w:val="both"/>
        <w:rPr>
          <w:color w:val="auto"/>
          <w:lang w:val="en-GB" w:eastAsia="en-US"/>
        </w:rPr>
      </w:pPr>
    </w:p>
    <w:p w14:paraId="7F350978" w14:textId="77777777" w:rsidR="00D56A17" w:rsidRPr="00826850" w:rsidRDefault="00D56A17" w:rsidP="00D56A17">
      <w:pPr>
        <w:pStyle w:val="Default"/>
        <w:keepNext/>
        <w:spacing w:before="80"/>
        <w:jc w:val="center"/>
        <w:rPr>
          <w:noProof/>
        </w:rPr>
      </w:pPr>
      <w:r w:rsidRPr="00826850">
        <w:rPr>
          <w:noProof/>
        </w:rPr>
        <w:lastRenderedPageBreak/>
        <w:drawing>
          <wp:inline distT="0" distB="0" distL="0" distR="0" wp14:anchorId="691125B3" wp14:editId="51E02057">
            <wp:extent cx="1813641" cy="1576266"/>
            <wp:effectExtent l="0" t="0" r="0" b="508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rotWithShape="1">
                    <a:blip r:embed="rId28"/>
                    <a:srcRect l="4432" t="2599"/>
                    <a:stretch/>
                  </pic:blipFill>
                  <pic:spPr bwMode="auto">
                    <a:xfrm>
                      <a:off x="0" y="0"/>
                      <a:ext cx="1825823" cy="1586853"/>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r w:rsidRPr="00826850">
        <w:rPr>
          <w:noProof/>
        </w:rPr>
        <w:drawing>
          <wp:inline distT="0" distB="0" distL="0" distR="0" wp14:anchorId="1E457B0E" wp14:editId="6A8E8C91">
            <wp:extent cx="1288415" cy="1213338"/>
            <wp:effectExtent l="0" t="0" r="6985"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rotWithShape="1">
                    <a:blip r:embed="rId29"/>
                    <a:srcRect l="2039" t="12892" r="7629" b="-7271"/>
                    <a:stretch/>
                  </pic:blipFill>
                  <pic:spPr bwMode="auto">
                    <a:xfrm>
                      <a:off x="0" y="0"/>
                      <a:ext cx="1298473" cy="1222810"/>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r w:rsidRPr="00826850">
        <w:rPr>
          <w:noProof/>
        </w:rPr>
        <w:drawing>
          <wp:inline distT="0" distB="0" distL="0" distR="0" wp14:anchorId="79B397A0" wp14:editId="79CCC61D">
            <wp:extent cx="1786466" cy="1548202"/>
            <wp:effectExtent l="0" t="0" r="4445" b="0"/>
            <wp:docPr id="28" name="Picture 2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engineering drawing&#10;&#10;Description automatically generated"/>
                    <pic:cNvPicPr/>
                  </pic:nvPicPr>
                  <pic:blipFill rotWithShape="1">
                    <a:blip r:embed="rId30"/>
                    <a:srcRect l="1034" t="4758"/>
                    <a:stretch/>
                  </pic:blipFill>
                  <pic:spPr bwMode="auto">
                    <a:xfrm>
                      <a:off x="0" y="0"/>
                      <a:ext cx="1800479" cy="1560346"/>
                    </a:xfrm>
                    <a:prstGeom prst="rect">
                      <a:avLst/>
                    </a:prstGeom>
                    <a:ln>
                      <a:noFill/>
                    </a:ln>
                    <a:extLst>
                      <a:ext uri="{53640926-AAD7-44D8-BBD7-CCE9431645EC}">
                        <a14:shadowObscured xmlns:a14="http://schemas.microsoft.com/office/drawing/2010/main"/>
                      </a:ext>
                    </a:extLst>
                  </pic:spPr>
                </pic:pic>
              </a:graphicData>
            </a:graphic>
          </wp:inline>
        </w:drawing>
      </w:r>
    </w:p>
    <w:p w14:paraId="30B94358" w14:textId="77777777" w:rsidR="00D56A17" w:rsidRPr="00826850" w:rsidRDefault="00D56A17" w:rsidP="00601140">
      <w:pPr>
        <w:pStyle w:val="Default"/>
        <w:keepNext/>
        <w:numPr>
          <w:ilvl w:val="0"/>
          <w:numId w:val="44"/>
        </w:numPr>
        <w:spacing w:before="80"/>
        <w:jc w:val="center"/>
      </w:pPr>
      <w:r w:rsidRPr="00826850">
        <w:t xml:space="preserve">                                         </w:t>
      </w:r>
      <w:r w:rsidRPr="00826850">
        <w:rPr>
          <w:noProof/>
        </w:rPr>
        <w:t>b)                                         c)</w:t>
      </w:r>
    </w:p>
    <w:p w14:paraId="4E595F75" w14:textId="711B3A44" w:rsidR="00D56A17" w:rsidRPr="00826850" w:rsidRDefault="00D56A17" w:rsidP="00D56A17">
      <w:pPr>
        <w:pStyle w:val="af4"/>
        <w:rPr>
          <w:rFonts w:cs="Times New Roman"/>
          <w:szCs w:val="24"/>
          <w:lang w:val="en-GB"/>
        </w:rPr>
      </w:pPr>
      <w:bookmarkStart w:id="502" w:name="_Ref8132990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9</w:t>
      </w:r>
      <w:r w:rsidRPr="00826850">
        <w:rPr>
          <w:rFonts w:cs="Times New Roman"/>
          <w:szCs w:val="24"/>
        </w:rPr>
        <w:fldChar w:fldCharType="end"/>
      </w:r>
      <w:bookmarkEnd w:id="502"/>
      <w:r w:rsidRPr="00826850">
        <w:rPr>
          <w:rFonts w:cs="Times New Roman"/>
          <w:szCs w:val="24"/>
        </w:rPr>
        <w:t xml:space="preserve">: Poincaré duality on 3D cells of a building (a); Corresponding adjacency graph in the dual space (b); Combined primal and dual space view (c). </w:t>
      </w:r>
    </w:p>
    <w:p w14:paraId="55AFF933"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adjacency graph can be represented as a </w:t>
      </w:r>
      <w:r w:rsidRPr="00826850">
        <w:rPr>
          <w:i/>
          <w:iCs/>
          <w:color w:val="auto"/>
          <w:lang w:val="en-GB" w:eastAsia="en-US"/>
        </w:rPr>
        <w:t>logical network</w:t>
      </w:r>
      <w:r w:rsidRPr="00826850">
        <w:rPr>
          <w:color w:val="auto"/>
          <w:lang w:val="en-GB" w:eastAsia="en-US"/>
        </w:rPr>
        <w:t xml:space="preserve"> or </w:t>
      </w:r>
      <w:r w:rsidRPr="00826850">
        <w:rPr>
          <w:i/>
          <w:iCs/>
          <w:color w:val="auto"/>
          <w:lang w:val="en-GB" w:eastAsia="en-US"/>
        </w:rPr>
        <w:t>geometric network</w:t>
      </w:r>
      <w:r w:rsidRPr="00826850">
        <w:rPr>
          <w:color w:val="auto"/>
          <w:lang w:val="en-GB" w:eastAsia="en-US"/>
        </w:rPr>
        <w:t>. While the logical network represents only the relationships between the cells, the geometric network</w:t>
      </w:r>
      <w:r w:rsidRPr="00826850">
        <w:rPr>
          <w:i/>
          <w:iCs/>
          <w:color w:val="auto"/>
          <w:lang w:val="en-GB" w:eastAsia="en-US"/>
        </w:rPr>
        <w:t xml:space="preserve"> </w:t>
      </w:r>
      <w:r w:rsidRPr="00826850">
        <w:rPr>
          <w:color w:val="auto"/>
          <w:lang w:val="en-GB" w:eastAsia="en-US"/>
        </w:rPr>
        <w:t xml:space="preserve">holds geometry for nodes and edges.  </w:t>
      </w:r>
    </w:p>
    <w:p w14:paraId="5AF7F05E" w14:textId="77777777" w:rsidR="00D56A17" w:rsidRPr="00826850" w:rsidRDefault="00D56A17" w:rsidP="00D56A17">
      <w:pPr>
        <w:pStyle w:val="Default"/>
        <w:spacing w:before="80"/>
        <w:jc w:val="center"/>
        <w:rPr>
          <w:color w:val="auto"/>
          <w:lang w:val="en-GB" w:eastAsia="en-US"/>
        </w:rPr>
      </w:pPr>
      <w:r w:rsidRPr="00826850">
        <w:rPr>
          <w:noProof/>
        </w:rPr>
        <w:drawing>
          <wp:inline distT="0" distB="0" distL="0" distR="0" wp14:anchorId="3FD94371" wp14:editId="20BEFFF3">
            <wp:extent cx="3858083" cy="2687535"/>
            <wp:effectExtent l="0" t="0" r="9525" b="0"/>
            <wp:docPr id="15509" name="그림 2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 name="그림 29" descr="Shape, polygon&#10;&#10;Description automatically generated"/>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0" y="0"/>
                      <a:ext cx="3870120" cy="2695920"/>
                    </a:xfrm>
                    <a:prstGeom prst="rect">
                      <a:avLst/>
                    </a:prstGeom>
                  </pic:spPr>
                </pic:pic>
              </a:graphicData>
            </a:graphic>
          </wp:inline>
        </w:drawing>
      </w:r>
    </w:p>
    <w:p w14:paraId="74CD33FE" w14:textId="27B39957" w:rsidR="00D56A17" w:rsidRPr="00826850" w:rsidRDefault="00D56A17" w:rsidP="00D56A17">
      <w:pPr>
        <w:pStyle w:val="af4"/>
        <w:rPr>
          <w:rFonts w:cs="Times New Roman"/>
          <w:noProof/>
          <w:szCs w:val="24"/>
        </w:rPr>
      </w:pPr>
      <w:bookmarkStart w:id="503" w:name="_Ref4328324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10</w:t>
      </w:r>
      <w:r w:rsidRPr="00826850">
        <w:rPr>
          <w:rFonts w:cs="Times New Roman"/>
          <w:szCs w:val="24"/>
        </w:rPr>
        <w:fldChar w:fldCharType="end"/>
      </w:r>
      <w:bookmarkEnd w:id="503"/>
      <w:r w:rsidRPr="00826850">
        <w:rPr>
          <w:rFonts w:cs="Times New Roman"/>
          <w:szCs w:val="24"/>
        </w:rPr>
        <w:t>: Structured space model: mapping between Euclidean and Topological spaces, and Primal and Dual Spaces</w:t>
      </w:r>
    </w:p>
    <w:p w14:paraId="7F507C0C" w14:textId="77777777" w:rsidR="00D56A17" w:rsidRPr="00826850" w:rsidRDefault="00D56A17" w:rsidP="00D56A17">
      <w:pPr>
        <w:pStyle w:val="Default"/>
        <w:spacing w:before="80"/>
        <w:jc w:val="center"/>
        <w:rPr>
          <w:color w:val="auto"/>
          <w:lang w:val="en-GB"/>
        </w:rPr>
      </w:pPr>
    </w:p>
    <w:p w14:paraId="4DB3E466"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504" w:name="_Toc164442407"/>
      <w:r w:rsidRPr="00826850">
        <w:rPr>
          <w:szCs w:val="24"/>
        </w:rPr>
        <w:t>Structured space model</w:t>
      </w:r>
      <w:bookmarkEnd w:id="504"/>
      <w:r w:rsidRPr="00826850">
        <w:rPr>
          <w:szCs w:val="24"/>
        </w:rPr>
        <w:t xml:space="preserve"> </w:t>
      </w:r>
    </w:p>
    <w:p w14:paraId="094E09A1" w14:textId="434F372B" w:rsidR="00D56A17" w:rsidRPr="00826850" w:rsidRDefault="00D56A17" w:rsidP="00D56A17">
      <w:pPr>
        <w:pStyle w:val="Default"/>
        <w:spacing w:before="80"/>
        <w:jc w:val="both"/>
        <w:rPr>
          <w:color w:val="auto"/>
          <w:lang w:val="en-GB"/>
        </w:rPr>
      </w:pPr>
      <w:r w:rsidRPr="00826850">
        <w:rPr>
          <w:color w:val="auto"/>
          <w:lang w:val="en-GB" w:eastAsia="en-US"/>
        </w:rPr>
        <w:t xml:space="preserve">The Primal and Dual spaces and the Euclidean and Topological spaces are interlinked in a Structured Space Model as illustrated in </w:t>
      </w:r>
      <w:r w:rsidRPr="00826850">
        <w:rPr>
          <w:color w:val="auto"/>
          <w:lang w:val="en-GB" w:eastAsia="en-US"/>
        </w:rPr>
        <w:fldChar w:fldCharType="begin"/>
      </w:r>
      <w:r w:rsidRPr="00826850">
        <w:rPr>
          <w:color w:val="auto"/>
          <w:lang w:val="en-GB" w:eastAsia="en-US"/>
        </w:rPr>
        <w:instrText xml:space="preserve"> REF _Ref43283241 \h  \* MERGEFORMAT </w:instrText>
      </w:r>
      <w:r w:rsidRPr="00826850">
        <w:rPr>
          <w:color w:val="auto"/>
          <w:lang w:val="en-GB" w:eastAsia="en-US"/>
        </w:rPr>
      </w:r>
      <w:r w:rsidRPr="00826850">
        <w:rPr>
          <w:color w:val="auto"/>
          <w:lang w:val="en-GB" w:eastAsia="en-US"/>
        </w:rPr>
        <w:fldChar w:fldCharType="separate"/>
      </w:r>
      <w:r w:rsidR="00255A88" w:rsidRPr="00255A88">
        <w:rPr>
          <w:lang w:val="en-GB"/>
        </w:rPr>
        <w:t xml:space="preserve">Figure </w:t>
      </w:r>
      <w:r w:rsidR="00255A88" w:rsidRPr="00255A88">
        <w:rPr>
          <w:noProof/>
          <w:lang w:val="en-GB"/>
        </w:rPr>
        <w:t>10</w:t>
      </w:r>
      <w:r w:rsidRPr="00826850">
        <w:rPr>
          <w:color w:val="auto"/>
          <w:lang w:val="en-GB" w:eastAsia="en-US"/>
        </w:rPr>
        <w:fldChar w:fldCharType="end"/>
      </w:r>
      <w:r w:rsidRPr="00826850">
        <w:rPr>
          <w:color w:val="auto"/>
          <w:lang w:val="en-GB" w:eastAsia="en-US"/>
        </w:rPr>
        <w:t xml:space="preserve">. The Primal space refers to either Euclidean or Topological space and the Dual space refers to either </w:t>
      </w:r>
      <w:r w:rsidR="00AF16E7">
        <w:rPr>
          <w:color w:val="auto"/>
          <w:lang w:val="en-GB" w:eastAsia="en-US"/>
        </w:rPr>
        <w:t xml:space="preserve">the </w:t>
      </w:r>
      <w:r w:rsidRPr="00826850">
        <w:rPr>
          <w:color w:val="auto"/>
          <w:lang w:val="en-GB" w:eastAsia="en-US"/>
        </w:rPr>
        <w:t xml:space="preserve">Geometric network or </w:t>
      </w:r>
      <w:r w:rsidR="00AF16E7">
        <w:rPr>
          <w:color w:val="auto"/>
          <w:lang w:val="en-GB" w:eastAsia="en-US"/>
        </w:rPr>
        <w:t xml:space="preserve">the </w:t>
      </w:r>
      <w:r w:rsidRPr="00826850">
        <w:rPr>
          <w:color w:val="auto"/>
          <w:lang w:val="en-GB" w:eastAsia="en-US"/>
        </w:rPr>
        <w:t xml:space="preserve">Logical network. Geometry of Cellular Space and Geometric Network are embedded in the Euclidean space, while Topology of Cellular Space and Logical Network are defined in the Topological space. IndoorGML supports the Primal and Dual models in the Euclidean space and the Logical Network in the Topological space. As mentioned above, the Geometry for Cellular space is not compulsory, as the cellular space can be identified. </w:t>
      </w:r>
      <w:r w:rsidR="009F2FB7">
        <w:rPr>
          <w:color w:val="auto"/>
          <w:lang w:val="en-GB" w:eastAsia="en-US"/>
        </w:rPr>
        <w:t xml:space="preserve">An </w:t>
      </w:r>
      <w:r w:rsidRPr="00826850">
        <w:rPr>
          <w:color w:val="auto"/>
          <w:lang w:val="en-GB"/>
        </w:rPr>
        <w:t xml:space="preserve">IndoorGML </w:t>
      </w:r>
      <w:r w:rsidR="009F2FB7">
        <w:rPr>
          <w:color w:val="auto"/>
          <w:lang w:val="en-GB"/>
        </w:rPr>
        <w:t xml:space="preserve">encoding </w:t>
      </w:r>
      <w:r w:rsidRPr="00826850">
        <w:rPr>
          <w:color w:val="auto"/>
          <w:lang w:val="en-GB"/>
        </w:rPr>
        <w:t xml:space="preserve">is valid with at least one of the Primal spaces.  See examples in Section 9. </w:t>
      </w:r>
    </w:p>
    <w:p w14:paraId="11D42089" w14:textId="2F9A59CC" w:rsidR="00D56A17" w:rsidRPr="00826850" w:rsidRDefault="00D56A17" w:rsidP="00D56A17">
      <w:pPr>
        <w:pStyle w:val="Default"/>
        <w:spacing w:before="80"/>
        <w:jc w:val="both"/>
        <w:rPr>
          <w:color w:val="auto"/>
          <w:lang w:val="en-GB"/>
        </w:rPr>
      </w:pPr>
      <w:r w:rsidRPr="00826850">
        <w:rPr>
          <w:color w:val="auto"/>
          <w:lang w:val="en-GB"/>
        </w:rPr>
        <w:t xml:space="preserve">The Euclidean space (Geometry) is estimated to be the most useful for applications such as navigation </w:t>
      </w:r>
      <w:r w:rsidRPr="00826850">
        <w:rPr>
          <w:color w:val="auto"/>
          <w:lang w:val="en-GB"/>
        </w:rPr>
        <w:lastRenderedPageBreak/>
        <w:t xml:space="preserve">and LBS. </w:t>
      </w:r>
      <w:r w:rsidR="00BB17A9">
        <w:rPr>
          <w:color w:val="auto"/>
          <w:lang w:val="en-GB"/>
        </w:rPr>
        <w:t xml:space="preserve">An </w:t>
      </w:r>
      <w:r w:rsidRPr="00826850">
        <w:rPr>
          <w:color w:val="auto"/>
          <w:lang w:val="en-GB"/>
        </w:rPr>
        <w:t xml:space="preserve">IndoorGML </w:t>
      </w:r>
      <w:r w:rsidR="00BB17A9">
        <w:rPr>
          <w:color w:val="auto"/>
          <w:lang w:val="en-GB"/>
        </w:rPr>
        <w:t xml:space="preserve">encoding </w:t>
      </w:r>
      <w:r w:rsidRPr="00826850">
        <w:rPr>
          <w:color w:val="auto"/>
          <w:lang w:val="en-GB"/>
        </w:rPr>
        <w:t xml:space="preserve">may then contain both Geometry and Geometry Network, or only Geometry, or only Geometric Network. Other types of applications, such as dealing with ownership or sensor coverage, may be better supporter by </w:t>
      </w:r>
      <w:r w:rsidR="00BB17A9">
        <w:rPr>
          <w:color w:val="auto"/>
          <w:lang w:val="en-GB"/>
        </w:rPr>
        <w:t xml:space="preserve">an </w:t>
      </w:r>
      <w:r w:rsidRPr="00826850">
        <w:rPr>
          <w:color w:val="auto"/>
          <w:lang w:val="en-GB"/>
        </w:rPr>
        <w:t xml:space="preserve">IndoorGML </w:t>
      </w:r>
      <w:r w:rsidR="00BB17A9">
        <w:rPr>
          <w:color w:val="auto"/>
          <w:lang w:val="en-GB"/>
        </w:rPr>
        <w:t>en</w:t>
      </w:r>
      <w:r w:rsidR="005D2E0A">
        <w:rPr>
          <w:color w:val="auto"/>
          <w:lang w:val="en-GB"/>
        </w:rPr>
        <w:t xml:space="preserve">coding </w:t>
      </w:r>
      <w:r w:rsidRPr="00826850">
        <w:rPr>
          <w:color w:val="auto"/>
          <w:lang w:val="en-GB"/>
        </w:rPr>
        <w:t xml:space="preserve">containing Geometry and Logical Network or Topology and Logical Network.      </w:t>
      </w:r>
    </w:p>
    <w:p w14:paraId="11F0E058" w14:textId="77777777" w:rsidR="00D56A17" w:rsidRPr="00826850" w:rsidRDefault="00D56A17" w:rsidP="00D56A17">
      <w:pPr>
        <w:pStyle w:val="Default"/>
        <w:spacing w:before="80"/>
        <w:jc w:val="both"/>
        <w:rPr>
          <w:color w:val="auto"/>
          <w:lang w:val="en-GB"/>
        </w:rPr>
      </w:pPr>
    </w:p>
    <w:p w14:paraId="60DB48C3"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lang w:eastAsia="ko-KR"/>
        </w:rPr>
      </w:pPr>
      <w:bookmarkStart w:id="505" w:name="_Ref43282775"/>
      <w:bookmarkStart w:id="506" w:name="_Toc164442408"/>
      <w:r w:rsidRPr="00826850">
        <w:rPr>
          <w:szCs w:val="24"/>
          <w:lang w:eastAsia="ko-KR"/>
        </w:rPr>
        <w:t>Semantics</w:t>
      </w:r>
      <w:bookmarkEnd w:id="506"/>
      <w:r w:rsidRPr="00826850">
        <w:rPr>
          <w:szCs w:val="24"/>
          <w:lang w:eastAsia="ko-KR"/>
        </w:rPr>
        <w:t xml:space="preserve"> </w:t>
      </w:r>
      <w:bookmarkEnd w:id="505"/>
      <w:r w:rsidRPr="00826850">
        <w:rPr>
          <w:szCs w:val="24"/>
          <w:lang w:eastAsia="ko-KR"/>
        </w:rPr>
        <w:t xml:space="preserve"> </w:t>
      </w:r>
    </w:p>
    <w:p w14:paraId="578354E7" w14:textId="2537248B" w:rsidR="00D56A17" w:rsidRPr="00826850" w:rsidRDefault="008200D3">
      <w:pPr>
        <w:jc w:val="both"/>
        <w:rPr>
          <w:lang w:eastAsia="ko-KR"/>
        </w:rPr>
        <w:pPrChange w:id="507" w:author="Li, Ki Joune" w:date="2024-04-06T20:03:00Z">
          <w:pPr/>
        </w:pPrChange>
      </w:pPr>
      <w:r>
        <w:rPr>
          <w:lang w:eastAsia="ko-KR"/>
        </w:rPr>
        <w:t xml:space="preserve">The </w:t>
      </w:r>
      <w:r w:rsidR="00D56A17" w:rsidRPr="00826850">
        <w:rPr>
          <w:lang w:eastAsia="ko-KR"/>
        </w:rPr>
        <w:t xml:space="preserve">IndoorGML </w:t>
      </w:r>
      <w:r>
        <w:rPr>
          <w:lang w:eastAsia="ko-KR"/>
        </w:rPr>
        <w:t xml:space="preserve">model </w:t>
      </w:r>
      <w:commentRangeStart w:id="508"/>
      <w:r w:rsidR="00D56A17" w:rsidRPr="00826850">
        <w:rPr>
          <w:lang w:eastAsia="ko-KR"/>
        </w:rPr>
        <w:t xml:space="preserve">offers a basic semantic </w:t>
      </w:r>
      <w:commentRangeEnd w:id="508"/>
      <w:r w:rsidR="003E46D5">
        <w:rPr>
          <w:rStyle w:val="aff6"/>
          <w:rFonts w:eastAsia="맑은 고딕"/>
          <w:lang w:val="en-GB"/>
        </w:rPr>
        <w:commentReference w:id="508"/>
      </w:r>
      <w:r w:rsidR="00D56A17" w:rsidRPr="00826850">
        <w:rPr>
          <w:lang w:eastAsia="ko-KR"/>
        </w:rPr>
        <w:t xml:space="preserve">for the Primal and Dual spaces of the core module. The semantics of the core model </w:t>
      </w:r>
      <w:r w:rsidR="00FC6921">
        <w:rPr>
          <w:lang w:eastAsia="ko-KR"/>
        </w:rPr>
        <w:t>are</w:t>
      </w:r>
      <w:r w:rsidR="00FC6921" w:rsidRPr="00826850">
        <w:rPr>
          <w:lang w:eastAsia="ko-KR"/>
        </w:rPr>
        <w:t xml:space="preserve"> </w:t>
      </w:r>
      <w:r w:rsidR="00D56A17" w:rsidRPr="00826850">
        <w:rPr>
          <w:lang w:eastAsia="ko-KR"/>
        </w:rPr>
        <w:t xml:space="preserve">generic for all applications as </w:t>
      </w:r>
      <w:commentRangeStart w:id="509"/>
      <w:commentRangeStart w:id="510"/>
      <w:del w:id="511" w:author="Li, Ki Joune" w:date="2024-04-06T20:04:00Z">
        <w:r w:rsidR="00D56A17" w:rsidRPr="00826850" w:rsidDel="001D1791">
          <w:rPr>
            <w:lang w:eastAsia="ko-KR"/>
          </w:rPr>
          <w:delText xml:space="preserve">it </w:delText>
        </w:r>
      </w:del>
      <w:commentRangeEnd w:id="509"/>
      <w:commentRangeEnd w:id="510"/>
      <w:ins w:id="512" w:author="Li, Ki Joune" w:date="2024-04-06T20:04:00Z">
        <w:r w:rsidR="001D1791">
          <w:rPr>
            <w:lang w:eastAsia="ko-KR"/>
          </w:rPr>
          <w:t>they</w:t>
        </w:r>
        <w:r w:rsidR="001D1791" w:rsidRPr="00826850">
          <w:rPr>
            <w:lang w:eastAsia="ko-KR"/>
          </w:rPr>
          <w:t xml:space="preserve"> </w:t>
        </w:r>
      </w:ins>
      <w:r w:rsidR="00FC6921">
        <w:rPr>
          <w:rStyle w:val="aff6"/>
          <w:rFonts w:eastAsia="맑은 고딕"/>
          <w:lang w:val="en-GB"/>
        </w:rPr>
        <w:commentReference w:id="509"/>
      </w:r>
      <w:r w:rsidR="001D1791">
        <w:rPr>
          <w:rStyle w:val="aff6"/>
          <w:rFonts w:eastAsia="맑은 고딕"/>
          <w:lang w:val="en-GB"/>
        </w:rPr>
        <w:commentReference w:id="510"/>
      </w:r>
      <w:r w:rsidR="00D56A17" w:rsidRPr="00826850">
        <w:rPr>
          <w:lang w:eastAsia="ko-KR"/>
        </w:rPr>
        <w:t>do</w:t>
      </w:r>
      <w:del w:id="513" w:author="Li, Ki Joune" w:date="2024-04-06T20:04:00Z">
        <w:r w:rsidR="00D56A17" w:rsidRPr="00826850" w:rsidDel="001D1791">
          <w:rPr>
            <w:lang w:eastAsia="ko-KR"/>
          </w:rPr>
          <w:delText>es</w:delText>
        </w:r>
      </w:del>
      <w:r w:rsidR="00D56A17" w:rsidRPr="00826850">
        <w:rPr>
          <w:lang w:eastAsia="ko-KR"/>
        </w:rPr>
        <w:t xml:space="preserve"> not specify any other information about the Primal and Dual Spaces</w:t>
      </w:r>
      <w:r w:rsidR="00E543CE">
        <w:rPr>
          <w:lang w:eastAsia="ko-KR"/>
        </w:rPr>
        <w:t xml:space="preserve"> with the</w:t>
      </w:r>
      <w:r w:rsidR="00D56A17" w:rsidRPr="00826850">
        <w:rPr>
          <w:lang w:eastAsia="ko-KR"/>
        </w:rPr>
        <w:t xml:space="preserve"> except</w:t>
      </w:r>
      <w:r w:rsidR="00E543CE">
        <w:rPr>
          <w:lang w:eastAsia="ko-KR"/>
        </w:rPr>
        <w:t>ion of</w:t>
      </w:r>
      <w:r w:rsidR="00D56A17" w:rsidRPr="00826850">
        <w:rPr>
          <w:lang w:eastAsia="ko-KR"/>
        </w:rPr>
        <w:t xml:space="preserve"> some characteristics such as name, level, and </w:t>
      </w:r>
      <w:r w:rsidR="0021436B">
        <w:rPr>
          <w:lang w:eastAsia="ko-KR"/>
        </w:rPr>
        <w:t>Point of Interest (</w:t>
      </w:r>
      <w:r w:rsidR="00D56A17" w:rsidRPr="00826850">
        <w:rPr>
          <w:lang w:eastAsia="ko-KR"/>
        </w:rPr>
        <w:t>PoI</w:t>
      </w:r>
      <w:r w:rsidR="0021436B">
        <w:rPr>
          <w:lang w:eastAsia="ko-KR"/>
        </w:rPr>
        <w:t>)</w:t>
      </w:r>
      <w:r w:rsidR="00D56A17" w:rsidRPr="00826850">
        <w:rPr>
          <w:lang w:eastAsia="ko-KR"/>
        </w:rPr>
        <w:t>. If no extension module is involved, the cells carry the semantics of the core module only.</w:t>
      </w:r>
    </w:p>
    <w:p w14:paraId="645D099E" w14:textId="24917023" w:rsidR="00D56A17" w:rsidRPr="00826850" w:rsidRDefault="00D56A17">
      <w:pPr>
        <w:jc w:val="both"/>
        <w:rPr>
          <w:lang w:eastAsia="ko-KR"/>
        </w:rPr>
        <w:pPrChange w:id="514" w:author="Li, Ki Joune" w:date="2024-04-06T20:03:00Z">
          <w:pPr/>
        </w:pPrChange>
      </w:pPr>
      <w:r w:rsidRPr="00826850">
        <w:rPr>
          <w:lang w:eastAsia="ko-KR"/>
        </w:rPr>
        <w:t xml:space="preserve">Further semantic specifications are provided via the Extension modules specified in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255A88">
        <w:rPr>
          <w:lang w:eastAsia="ko-KR"/>
        </w:rPr>
        <w:t>8.5</w:t>
      </w:r>
      <w:r w:rsidRPr="00826850">
        <w:rPr>
          <w:lang w:eastAsia="ko-KR"/>
        </w:rPr>
        <w:fldChar w:fldCharType="end"/>
      </w:r>
      <w:r w:rsidRPr="00826850">
        <w:rPr>
          <w:lang w:eastAsia="ko-KR"/>
        </w:rPr>
        <w:t>. Every cell is further classified according to the semantic</w:t>
      </w:r>
      <w:r w:rsidR="008E50E3">
        <w:rPr>
          <w:lang w:eastAsia="ko-KR"/>
        </w:rPr>
        <w:t>s</w:t>
      </w:r>
      <w:r w:rsidRPr="00826850">
        <w:rPr>
          <w:lang w:eastAsia="ko-KR"/>
        </w:rPr>
        <w:t xml:space="preserve"> introduced by the extension module. </w:t>
      </w:r>
      <w:r w:rsidR="0012724F">
        <w:rPr>
          <w:lang w:eastAsia="ko-KR"/>
        </w:rPr>
        <w:t xml:space="preserve">The </w:t>
      </w:r>
      <w:r w:rsidRPr="00826850">
        <w:rPr>
          <w:lang w:eastAsia="ko-KR"/>
        </w:rPr>
        <w:t xml:space="preserve">IndoorGML 2.0 </w:t>
      </w:r>
      <w:r w:rsidR="0012724F">
        <w:rPr>
          <w:lang w:eastAsia="ko-KR"/>
        </w:rPr>
        <w:t>Model defines</w:t>
      </w:r>
      <w:r w:rsidRPr="00826850">
        <w:rPr>
          <w:lang w:eastAsia="ko-KR"/>
        </w:rPr>
        <w:t xml:space="preserve"> semantics for Indoor navigation </w:t>
      </w:r>
      <w:r w:rsidR="0012724F">
        <w:rPr>
          <w:lang w:eastAsia="ko-KR"/>
        </w:rPr>
        <w:t>that are</w:t>
      </w:r>
      <w:r w:rsidRPr="00826850">
        <w:rPr>
          <w:lang w:eastAsia="ko-KR"/>
        </w:rPr>
        <w:t xml:space="preserve"> provided within </w:t>
      </w:r>
      <w:r w:rsidR="0012724F">
        <w:rPr>
          <w:lang w:eastAsia="ko-KR"/>
        </w:rPr>
        <w:t xml:space="preserve">the </w:t>
      </w:r>
      <w:r w:rsidRPr="00826850">
        <w:rPr>
          <w:lang w:eastAsia="ko-KR"/>
        </w:rPr>
        <w:t xml:space="preserve">Navigation extension module. The semantics, </w:t>
      </w:r>
      <w:r w:rsidR="005A7ADE">
        <w:rPr>
          <w:lang w:eastAsia="ko-KR"/>
        </w:rPr>
        <w:t xml:space="preserve">defined </w:t>
      </w:r>
      <w:r w:rsidR="005A7ADE">
        <w:rPr>
          <w:lang w:eastAsia="ko-KR"/>
        </w:rPr>
        <w:t>in</w:t>
      </w:r>
      <w:r w:rsidRPr="00826850">
        <w:rPr>
          <w:lang w:eastAsia="ko-KR"/>
        </w:rPr>
        <w:t xml:space="preserve"> the Navigation extension module</w:t>
      </w:r>
      <w:r w:rsidR="005A7ADE">
        <w:rPr>
          <w:lang w:eastAsia="ko-KR"/>
        </w:rPr>
        <w:t>,</w:t>
      </w:r>
      <w:r w:rsidRPr="00826850">
        <w:rPr>
          <w:lang w:eastAsia="ko-KR"/>
        </w:rPr>
        <w:t xml:space="preserve"> </w:t>
      </w:r>
      <w:r w:rsidR="005A7ADE">
        <w:rPr>
          <w:lang w:eastAsia="ko-KR"/>
        </w:rPr>
        <w:t>are</w:t>
      </w:r>
      <w:r w:rsidRPr="00826850">
        <w:rPr>
          <w:lang w:eastAsia="ko-KR"/>
        </w:rPr>
        <w:t xml:space="preserve"> intended for two purposes to: 1) provide a classification of a cell, and 2) determine adjacency relationships that ensure connectivity between cells. Semantics thus </w:t>
      </w:r>
      <w:r w:rsidR="008366A6">
        <w:rPr>
          <w:lang w:eastAsia="ko-KR"/>
        </w:rPr>
        <w:t>supports</w:t>
      </w:r>
      <w:r w:rsidRPr="00826850">
        <w:rPr>
          <w:lang w:eastAsia="ko-KR"/>
        </w:rPr>
        <w:t xml:space="preserve"> defin</w:t>
      </w:r>
      <w:r w:rsidR="008366A6">
        <w:rPr>
          <w:lang w:eastAsia="ko-KR"/>
        </w:rPr>
        <w:t>ing</w:t>
      </w:r>
      <w:r w:rsidRPr="00826850">
        <w:rPr>
          <w:lang w:eastAsia="ko-KR"/>
        </w:rPr>
        <w:t xml:space="preserve"> cells that are important for navigation. Thus, a cell can be classified as navigable (room, corridor, hall) , non-navigable (wall, slab, furniture), opening (door, window), etc. (see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255A88">
        <w:rPr>
          <w:lang w:eastAsia="ko-KR"/>
        </w:rPr>
        <w:t>8.5</w:t>
      </w:r>
      <w:r w:rsidRPr="00826850">
        <w:rPr>
          <w:lang w:eastAsia="ko-KR"/>
        </w:rPr>
        <w:fldChar w:fldCharType="end"/>
      </w:r>
      <w:r w:rsidRPr="00826850">
        <w:rPr>
          <w:lang w:eastAsia="ko-KR"/>
        </w:rPr>
        <w:t>). The subdivision and classification of Cellular space relies on the architectural layout of a building.</w:t>
      </w:r>
    </w:p>
    <w:p w14:paraId="6046DB39" w14:textId="45DB049F" w:rsidR="00D56A17" w:rsidRPr="00826850" w:rsidRDefault="00D56A17">
      <w:pPr>
        <w:jc w:val="both"/>
        <w:rPr>
          <w:lang w:eastAsia="ko-KR"/>
        </w:rPr>
        <w:pPrChange w:id="515" w:author="Li, Ki Joune" w:date="2024-04-06T20:03:00Z">
          <w:pPr/>
        </w:pPrChange>
      </w:pPr>
      <w:r w:rsidRPr="00826850">
        <w:rPr>
          <w:lang w:eastAsia="ko-KR"/>
        </w:rPr>
        <w:t>While this may be enough for some cases based on connectivity graph analysis, it can rapidly be limiting for more specialized applications such as sensor managements, legal aspects</w:t>
      </w:r>
      <w:r w:rsidR="00CE31C4">
        <w:rPr>
          <w:lang w:eastAsia="ko-KR"/>
        </w:rPr>
        <w:t>,</w:t>
      </w:r>
      <w:r w:rsidRPr="00826850">
        <w:rPr>
          <w:lang w:eastAsia="ko-KR"/>
        </w:rPr>
        <w:t xml:space="preserve"> or security</w:t>
      </w:r>
      <w:r w:rsidR="00CE31C4">
        <w:rPr>
          <w:lang w:eastAsia="ko-KR"/>
        </w:rPr>
        <w:t>.</w:t>
      </w:r>
      <w:r w:rsidRPr="00826850">
        <w:rPr>
          <w:lang w:eastAsia="ko-KR"/>
        </w:rPr>
        <w:t xml:space="preserve"> </w:t>
      </w:r>
      <w:r w:rsidR="00CE31C4">
        <w:rPr>
          <w:lang w:eastAsia="ko-KR"/>
        </w:rPr>
        <w:t>These latter applications require</w:t>
      </w:r>
      <w:r w:rsidR="00CE31C4" w:rsidRPr="00826850">
        <w:rPr>
          <w:lang w:eastAsia="ko-KR"/>
        </w:rPr>
        <w:t xml:space="preserve"> </w:t>
      </w:r>
      <w:r w:rsidRPr="00826850">
        <w:rPr>
          <w:lang w:eastAsia="ko-KR"/>
        </w:rPr>
        <w:t>advanced, specific semantic needs to be associated to the geometric and topological elements. Examples can be a Legal Extension module, in which a cell might be classified as ‘ownership’, ‘restriction’, ‘responsibility’ etc. or a Security extension module that may offer semantics that would indicate ‘check-in’, ‘boarding’, ‘crew entrance’, etc.</w:t>
      </w:r>
    </w:p>
    <w:p w14:paraId="1954F7F8" w14:textId="2C432DC0" w:rsidR="00D56A17" w:rsidRPr="00826850" w:rsidRDefault="00766C73">
      <w:pPr>
        <w:jc w:val="both"/>
        <w:rPr>
          <w:lang w:eastAsia="ko-KR"/>
        </w:rPr>
        <w:pPrChange w:id="516" w:author="Li, Ki Joune" w:date="2024-04-06T20:03:00Z">
          <w:pPr/>
        </w:pPrChange>
      </w:pPr>
      <w:r>
        <w:rPr>
          <w:lang w:eastAsia="ko-KR"/>
        </w:rPr>
        <w:t>The s</w:t>
      </w:r>
      <w:r w:rsidR="00D56A17" w:rsidRPr="00826850">
        <w:rPr>
          <w:lang w:eastAsia="ko-KR"/>
        </w:rPr>
        <w:t xml:space="preserve">emantic extension mechanism </w:t>
      </w:r>
      <w:r>
        <w:rPr>
          <w:lang w:eastAsia="ko-KR"/>
        </w:rPr>
        <w:t>enables</w:t>
      </w:r>
      <w:r w:rsidR="00D56A17" w:rsidRPr="00826850">
        <w:rPr>
          <w:lang w:eastAsia="ko-KR"/>
        </w:rPr>
        <w:t xml:space="preserve"> add</w:t>
      </w:r>
      <w:r>
        <w:rPr>
          <w:lang w:eastAsia="ko-KR"/>
        </w:rPr>
        <w:t>ing</w:t>
      </w:r>
      <w:r w:rsidR="00D56A17" w:rsidRPr="00826850">
        <w:rPr>
          <w:lang w:eastAsia="ko-KR"/>
        </w:rPr>
        <w:t xml:space="preserve"> more semantic on primal or dual spaces, as long as they follow the modularization principle. Cells can be organi</w:t>
      </w:r>
      <w:r>
        <w:rPr>
          <w:lang w:eastAsia="ko-KR"/>
        </w:rPr>
        <w:t>z</w:t>
      </w:r>
      <w:r w:rsidR="00D56A17" w:rsidRPr="00826850">
        <w:rPr>
          <w:lang w:eastAsia="ko-KR"/>
        </w:rPr>
        <w:t>ed in a hierarchical structure according to their semantics, corresponding properties, and semantic interrelations (speciali</w:t>
      </w:r>
      <w:r>
        <w:rPr>
          <w:lang w:eastAsia="ko-KR"/>
        </w:rPr>
        <w:t>z</w:t>
      </w:r>
      <w:r w:rsidR="00D56A17" w:rsidRPr="00826850">
        <w:rPr>
          <w:lang w:eastAsia="ko-KR"/>
        </w:rPr>
        <w:t>ation and generali</w:t>
      </w:r>
      <w:r w:rsidR="003003DF">
        <w:rPr>
          <w:lang w:eastAsia="ko-KR"/>
        </w:rPr>
        <w:t>z</w:t>
      </w:r>
      <w:r w:rsidR="00D56A17" w:rsidRPr="00826850">
        <w:rPr>
          <w:lang w:eastAsia="ko-KR"/>
        </w:rPr>
        <w:t xml:space="preserve">ation). For example, ‘room’ is a specialization of ‘navigable cell’ and ‘non-navigable cell’ is a generalization of ‘walls’ and ‘obstacles’. Cells created for one space representation may be aggregated or subdivided for the purpose of another one. More details about the Navigation extension module are given in Section </w:t>
      </w:r>
      <w:r w:rsidR="00D56A17" w:rsidRPr="00826850">
        <w:rPr>
          <w:lang w:eastAsia="ko-KR"/>
        </w:rPr>
        <w:fldChar w:fldCharType="begin"/>
      </w:r>
      <w:r w:rsidR="00D56A17" w:rsidRPr="00826850">
        <w:rPr>
          <w:lang w:eastAsia="ko-KR"/>
        </w:rPr>
        <w:instrText xml:space="preserve"> REF _Ref80708782 \r \h  \* MERGEFORMAT </w:instrText>
      </w:r>
      <w:r w:rsidR="00D56A17" w:rsidRPr="00826850">
        <w:rPr>
          <w:lang w:eastAsia="ko-KR"/>
        </w:rPr>
      </w:r>
      <w:r w:rsidR="00D56A17" w:rsidRPr="00826850">
        <w:rPr>
          <w:lang w:eastAsia="ko-KR"/>
        </w:rPr>
        <w:fldChar w:fldCharType="separate"/>
      </w:r>
      <w:r w:rsidR="00255A88">
        <w:rPr>
          <w:lang w:eastAsia="ko-KR"/>
        </w:rPr>
        <w:t>8.5</w:t>
      </w:r>
      <w:r w:rsidR="00D56A17" w:rsidRPr="00826850">
        <w:rPr>
          <w:lang w:eastAsia="ko-KR"/>
        </w:rPr>
        <w:fldChar w:fldCharType="end"/>
      </w:r>
      <w:r w:rsidR="00D56A17" w:rsidRPr="00826850">
        <w:rPr>
          <w:lang w:eastAsia="ko-KR"/>
        </w:rPr>
        <w:t xml:space="preserve"> </w:t>
      </w:r>
    </w:p>
    <w:p w14:paraId="6BB9ABE6"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lang w:eastAsia="ko-KR"/>
        </w:rPr>
      </w:pPr>
      <w:bookmarkStart w:id="517" w:name="_Ref80097545"/>
      <w:bookmarkStart w:id="518" w:name="_Toc164442409"/>
      <w:r w:rsidRPr="00826850">
        <w:rPr>
          <w:szCs w:val="24"/>
          <w:lang w:eastAsia="ko-KR"/>
        </w:rPr>
        <w:t>Thematic layers</w:t>
      </w:r>
      <w:bookmarkEnd w:id="517"/>
      <w:bookmarkEnd w:id="518"/>
    </w:p>
    <w:p w14:paraId="4D048958" w14:textId="5B5C1022" w:rsidR="00D56A17" w:rsidRPr="00826850" w:rsidRDefault="00D56A17">
      <w:pPr>
        <w:jc w:val="both"/>
        <w:pPrChange w:id="519" w:author="Li, Ki Joune" w:date="2024-04-19T13:12:00Z">
          <w:pPr/>
        </w:pPrChange>
      </w:pPr>
      <w:r w:rsidRPr="00826850">
        <w:t>A single indoor environment can be organi</w:t>
      </w:r>
      <w:r w:rsidR="003003DF">
        <w:t>z</w:t>
      </w:r>
      <w:r w:rsidRPr="00826850">
        <w:t>ed in many kinds of cellular spaces with distinct subdivision and semantic specifications. Within each Extension module, it is possible to have many different subdivisions and each cellular space is targeted towards specific applications and needs. A cellular space with a specific semantics and/or geometric subdivision, aiming to reflect a group of application can be organi</w:t>
      </w:r>
      <w:r w:rsidR="003003DF">
        <w:t>z</w:t>
      </w:r>
      <w:r w:rsidRPr="00826850">
        <w:t xml:space="preserve">ed in a </w:t>
      </w:r>
      <w:r w:rsidRPr="00826850">
        <w:rPr>
          <w:i/>
          <w:iCs/>
        </w:rPr>
        <w:t>Thematic Layer</w:t>
      </w:r>
      <w:r w:rsidRPr="00826850">
        <w:t xml:space="preserve">. Thematic layers can be defined using the Extension modules and/or Core module. Thematic layers making use of the semantics of Core module only, can be derived applying the principles of space partitioning, </w:t>
      </w:r>
      <w:r w:rsidR="00A15F7B">
        <w:t>such as</w:t>
      </w:r>
      <w:r w:rsidRPr="00826850">
        <w:t xml:space="preserve"> subdivision, aggregation and selection. Examples of such thematic layers are subdivision according to Wi-Fi or RFID coverage (see example below). The Navigation extension module provides additional notions for navigability and connectivity. Therefore, thematic layers </w:t>
      </w:r>
      <w:r w:rsidRPr="00826850">
        <w:lastRenderedPageBreak/>
        <w:t xml:space="preserve">that rely of these properties should include </w:t>
      </w:r>
      <w:r w:rsidR="0013640F">
        <w:t xml:space="preserve">the </w:t>
      </w:r>
      <w:r w:rsidRPr="00826850">
        <w:t>Navigation extension module. Navigation-based themes can be defined using a particular space partitioning with respect to:</w:t>
      </w:r>
    </w:p>
    <w:p w14:paraId="4215D94C" w14:textId="0AF055A0" w:rsidR="00D56A17" w:rsidRPr="00826850" w:rsidRDefault="00D56A17" w:rsidP="00601140">
      <w:pPr>
        <w:pStyle w:val="af3"/>
        <w:numPr>
          <w:ilvl w:val="0"/>
          <w:numId w:val="29"/>
        </w:numPr>
        <w:ind w:leftChars="0"/>
      </w:pPr>
      <w:r w:rsidRPr="00826850">
        <w:t xml:space="preserve">tasks: visitor, staff, facility manager, emergency responder (see </w:t>
      </w:r>
      <w:r w:rsidRPr="00826850">
        <w:fldChar w:fldCharType="begin"/>
      </w:r>
      <w:r w:rsidRPr="00826850">
        <w:instrText xml:space="preserve"> REF _Ref80711895 \h  \* MERGEFORMAT </w:instrText>
      </w:r>
      <w:r w:rsidRPr="00826850">
        <w:fldChar w:fldCharType="separate"/>
      </w:r>
      <w:r w:rsidR="00255A88" w:rsidRPr="00826850">
        <w:t xml:space="preserve">Figure </w:t>
      </w:r>
      <w:r w:rsidR="00255A88">
        <w:rPr>
          <w:noProof/>
        </w:rPr>
        <w:t>11</w:t>
      </w:r>
      <w:r w:rsidRPr="00826850">
        <w:fldChar w:fldCharType="end"/>
      </w:r>
      <w:r w:rsidRPr="00826850">
        <w:t>)</w:t>
      </w:r>
    </w:p>
    <w:p w14:paraId="5B3E1AC4" w14:textId="77777777" w:rsidR="00D56A17" w:rsidRPr="00826850" w:rsidRDefault="00D56A17" w:rsidP="00601140">
      <w:pPr>
        <w:pStyle w:val="af3"/>
        <w:numPr>
          <w:ilvl w:val="0"/>
          <w:numId w:val="29"/>
        </w:numPr>
        <w:ind w:leftChars="0"/>
      </w:pPr>
      <w:r w:rsidRPr="00826850">
        <w:t>user characteristics: age, gender</w:t>
      </w:r>
    </w:p>
    <w:p w14:paraId="7895A917" w14:textId="4AB39E87" w:rsidR="00D56A17" w:rsidRPr="00826850" w:rsidRDefault="00D56A17" w:rsidP="00601140">
      <w:pPr>
        <w:pStyle w:val="af3"/>
        <w:numPr>
          <w:ilvl w:val="0"/>
          <w:numId w:val="29"/>
        </w:numPr>
        <w:ind w:leftChars="0"/>
      </w:pPr>
      <w:r w:rsidRPr="00826850">
        <w:t xml:space="preserve">mode: walking, driving, flying (see </w:t>
      </w:r>
      <w:r w:rsidRPr="00826850">
        <w:fldChar w:fldCharType="begin"/>
      </w:r>
      <w:r w:rsidRPr="00826850">
        <w:instrText xml:space="preserve"> REF _Ref81328616 \h  \* MERGEFORMAT </w:instrText>
      </w:r>
      <w:r w:rsidRPr="00826850">
        <w:fldChar w:fldCharType="separate"/>
      </w:r>
      <w:r w:rsidR="00255A88" w:rsidRPr="00826850">
        <w:t xml:space="preserve">Figure </w:t>
      </w:r>
      <w:r w:rsidR="00255A88">
        <w:rPr>
          <w:noProof/>
        </w:rPr>
        <w:t>7</w:t>
      </w:r>
      <w:r w:rsidRPr="00826850">
        <w:fldChar w:fldCharType="end"/>
      </w:r>
      <w:r w:rsidRPr="00826850">
        <w:t xml:space="preserve">c and </w:t>
      </w:r>
      <w:r w:rsidRPr="00826850">
        <w:fldChar w:fldCharType="begin"/>
      </w:r>
      <w:r w:rsidRPr="00826850">
        <w:instrText xml:space="preserve"> REF _Ref81328616 \h  \* MERGEFORMAT </w:instrText>
      </w:r>
      <w:r w:rsidRPr="00826850">
        <w:fldChar w:fldCharType="separate"/>
      </w:r>
      <w:r w:rsidR="00255A88" w:rsidRPr="00826850">
        <w:t xml:space="preserve">Figure </w:t>
      </w:r>
      <w:r w:rsidR="00255A88">
        <w:rPr>
          <w:noProof/>
        </w:rPr>
        <w:t>7</w:t>
      </w:r>
      <w:r w:rsidRPr="00826850">
        <w:fldChar w:fldCharType="end"/>
      </w:r>
      <w:r w:rsidRPr="00826850">
        <w:t xml:space="preserve">d)  </w:t>
      </w:r>
    </w:p>
    <w:p w14:paraId="2084DA08" w14:textId="77777777" w:rsidR="00D56A17" w:rsidRPr="00826850" w:rsidRDefault="00D56A17" w:rsidP="00D56A17">
      <w:pPr>
        <w:pStyle w:val="af3"/>
        <w:ind w:leftChars="0" w:left="600"/>
      </w:pPr>
    </w:p>
    <w:p w14:paraId="23AD365B" w14:textId="203E67D3" w:rsidR="00D56A17" w:rsidRPr="00826850" w:rsidRDefault="00D56A17">
      <w:pPr>
        <w:jc w:val="both"/>
        <w:pPrChange w:id="520" w:author="Li, Ki Joune" w:date="2024-04-19T13:12:00Z">
          <w:pPr/>
        </w:pPrChange>
      </w:pPr>
      <w:r w:rsidRPr="00826850">
        <w:t>IndoorGML 2.0 is organi</w:t>
      </w:r>
      <w:r w:rsidR="0013640F">
        <w:t>z</w:t>
      </w:r>
      <w:r w:rsidRPr="00826850">
        <w:t xml:space="preserve">ed as a collection of interconnected layers representing different themes of the same physical space. </w:t>
      </w:r>
      <w:r w:rsidRPr="00826850">
        <w:fldChar w:fldCharType="begin"/>
      </w:r>
      <w:r w:rsidRPr="00826850">
        <w:instrText xml:space="preserve"> REF _Ref80711895 \h  \* MERGEFORMAT </w:instrText>
      </w:r>
      <w:r w:rsidRPr="00826850">
        <w:fldChar w:fldCharType="separate"/>
      </w:r>
      <w:r w:rsidR="00255A88" w:rsidRPr="00826850">
        <w:t xml:space="preserve">Figure </w:t>
      </w:r>
      <w:r w:rsidR="00255A88">
        <w:rPr>
          <w:noProof/>
        </w:rPr>
        <w:t>11</w:t>
      </w:r>
      <w:r w:rsidRPr="00826850">
        <w:fldChar w:fldCharType="end"/>
      </w:r>
      <w:r w:rsidRPr="00826850">
        <w:t xml:space="preserve"> represents a thematic layer ‘Visitors’, which contains all cells, which are accessible to visitors in a university </w:t>
      </w:r>
      <w:r w:rsidR="001A77FF">
        <w:t>facility</w:t>
      </w:r>
      <w:r w:rsidR="001A77FF" w:rsidRPr="00826850">
        <w:t xml:space="preserve"> </w:t>
      </w:r>
      <w:r w:rsidRPr="00826850">
        <w:t>(Alattas et al 2017). Similarly, cellular spaces can be created for students or facility management. All spaces use the semantics of the Navigation extension module, but a selection of spaces is made according to the user tasks. Similarly, cellular spaces from different extension modules can be organi</w:t>
      </w:r>
      <w:r w:rsidR="0013640F">
        <w:t>z</w:t>
      </w:r>
      <w:r w:rsidRPr="00826850">
        <w:t>ed in</w:t>
      </w:r>
      <w:r w:rsidR="00271E47">
        <w:t>to</w:t>
      </w:r>
      <w:r w:rsidRPr="00826850">
        <w:t xml:space="preserve"> thematic layers.   </w:t>
      </w:r>
    </w:p>
    <w:p w14:paraId="470B058B" w14:textId="77777777" w:rsidR="00D56A17" w:rsidRPr="00826850" w:rsidRDefault="00D56A17" w:rsidP="00D56A17"/>
    <w:p w14:paraId="0CE08016" w14:textId="77777777" w:rsidR="00D56A17" w:rsidRPr="00826850" w:rsidRDefault="00D56A17" w:rsidP="00D56A17">
      <w:pPr>
        <w:keepNext/>
        <w:jc w:val="center"/>
      </w:pPr>
      <w:r w:rsidRPr="00826850">
        <w:rPr>
          <w:noProof/>
        </w:rPr>
        <w:drawing>
          <wp:inline distT="0" distB="0" distL="0" distR="0" wp14:anchorId="64924CF3" wp14:editId="5B9EE642">
            <wp:extent cx="4693639" cy="2374900"/>
            <wp:effectExtent l="0" t="0" r="0" b="6350"/>
            <wp:docPr id="33"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 name="Content Placeholder 3" descr="Diagram&#10;&#10;Description automatically generated"/>
                    <pic:cNvPicPr>
                      <a:picLocks noGrp="1" noChangeAspect="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706959" cy="2381640"/>
                    </a:xfrm>
                    <a:prstGeom prst="rect">
                      <a:avLst/>
                    </a:prstGeom>
                    <a:noFill/>
                    <a:ln>
                      <a:noFill/>
                    </a:ln>
                    <a:extLst>
                      <a:ext uri="{FAA26D3D-D897-4be2-8F04-BA451C77F1D7}">
                        <ma14:placeholderFlag xmlns:w16cex="http://schemas.microsoft.com/office/word/2018/wordml/cex" xmlns:w16="http://schemas.microsoft.com/office/word/2018/wordml" xmlns:w16sdtdh="http://schemas.microsoft.com/office/word/2020/wordml/sdtdatahash"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p="http://schemas.openxmlformats.org/presentationml/2006/main" xmlns:ma14="http://schemas.microsoft.com/office/mac/drawingml/2011/main" xmlns="" xmlns:lc="http://schemas.openxmlformats.org/drawingml/2006/lockedCanvas" xmlns:oel="http://schemas.microsoft.com/office/2019/extlst" val="1"/>
                      </a:ext>
                    </a:extLst>
                  </pic:spPr>
                </pic:pic>
              </a:graphicData>
            </a:graphic>
          </wp:inline>
        </w:drawing>
      </w:r>
    </w:p>
    <w:p w14:paraId="1B9E96A0" w14:textId="40EE02A2" w:rsidR="00D56A17" w:rsidRPr="00826850" w:rsidRDefault="00D56A17" w:rsidP="00D56A17">
      <w:pPr>
        <w:pStyle w:val="af4"/>
        <w:rPr>
          <w:rFonts w:cs="Times New Roman"/>
          <w:szCs w:val="24"/>
        </w:rPr>
      </w:pPr>
      <w:bookmarkStart w:id="521" w:name="_Ref80711895"/>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11</w:t>
      </w:r>
      <w:r w:rsidRPr="00826850">
        <w:rPr>
          <w:rFonts w:cs="Times New Roman"/>
          <w:szCs w:val="24"/>
        </w:rPr>
        <w:fldChar w:fldCharType="end"/>
      </w:r>
      <w:bookmarkEnd w:id="521"/>
      <w:r w:rsidRPr="00826850">
        <w:rPr>
          <w:rFonts w:cs="Times New Roman"/>
          <w:szCs w:val="24"/>
        </w:rPr>
        <w:t>: Cellular space for visitors (Alattas et al 2017)</w:t>
      </w:r>
    </w:p>
    <w:p w14:paraId="2E05284E" w14:textId="77777777" w:rsidR="00D56A17" w:rsidRPr="00826850" w:rsidRDefault="00D56A17" w:rsidP="00D56A17">
      <w:pPr>
        <w:keepNext/>
      </w:pPr>
    </w:p>
    <w:p w14:paraId="16E80A4F" w14:textId="1521D854" w:rsidR="00D56A17" w:rsidRPr="00826850" w:rsidRDefault="00D56A17">
      <w:pPr>
        <w:jc w:val="both"/>
        <w:pPrChange w:id="522" w:author="Li, Ki Joune" w:date="2024-04-19T13:12:00Z">
          <w:pPr/>
        </w:pPrChange>
      </w:pPr>
      <w:r w:rsidRPr="00826850">
        <w:t xml:space="preserve">In </w:t>
      </w:r>
      <w:r w:rsidRPr="00826850">
        <w:fldChar w:fldCharType="begin"/>
      </w:r>
      <w:r w:rsidRPr="00826850">
        <w:instrText xml:space="preserve"> REF _Ref43283286 \h  \* MERGEFORMAT </w:instrText>
      </w:r>
      <w:r w:rsidRPr="00826850">
        <w:fldChar w:fldCharType="separate"/>
      </w:r>
      <w:r w:rsidR="00255A88" w:rsidRPr="00826850">
        <w:t xml:space="preserve">Figure </w:t>
      </w:r>
      <w:r w:rsidR="00255A88">
        <w:t>12</w:t>
      </w:r>
      <w:r w:rsidRPr="00826850">
        <w:fldChar w:fldCharType="end"/>
      </w:r>
      <w:r w:rsidRPr="00826850">
        <w:t xml:space="preserve">, a physical indoor space </w:t>
      </w:r>
      <w:commentRangeStart w:id="523"/>
      <w:r w:rsidRPr="00826850">
        <w:t>is organi</w:t>
      </w:r>
      <w:r w:rsidR="00AE5002">
        <w:rPr>
          <w:rFonts w:hint="eastAsia"/>
          <w:lang w:eastAsia="ko-KR"/>
        </w:rPr>
        <w:t>z</w:t>
      </w:r>
      <w:r w:rsidRPr="00826850">
        <w:t xml:space="preserve">ed according to the Navigation extension module Navigation, named Topographic </w:t>
      </w:r>
      <w:commentRangeStart w:id="524"/>
      <w:r w:rsidRPr="00826850">
        <w:t>layer</w:t>
      </w:r>
      <w:commentRangeEnd w:id="523"/>
      <w:r w:rsidR="0034194E">
        <w:rPr>
          <w:rStyle w:val="aff6"/>
          <w:rFonts w:eastAsia="맑은 고딕"/>
          <w:lang w:val="en-GB"/>
        </w:rPr>
        <w:commentReference w:id="523"/>
      </w:r>
      <w:r w:rsidRPr="00826850">
        <w:t>.</w:t>
      </w:r>
      <w:commentRangeEnd w:id="524"/>
      <w:r w:rsidR="00A92EEC">
        <w:rPr>
          <w:rStyle w:val="aff6"/>
          <w:rFonts w:eastAsia="맑은 고딕"/>
          <w:lang w:val="en-GB"/>
        </w:rPr>
        <w:commentReference w:id="524"/>
      </w:r>
      <w:r w:rsidRPr="00826850">
        <w:t xml:space="preserve"> In addition, two cellular subdivisions called Wi-Fi and RFID are specified, which rely on the semantics of the core model only. The Topographic layer, created under the Navigation extension module, follows the architectural layout of a building, and is composed of rooms, corridors, and stairs. Wi-Fi and RFID cells follow the outlines of the corresponding sensor coverages. The three cellular spaces, although related to distinct semantics and subdivision approaches, </w:t>
      </w:r>
      <w:r w:rsidR="00D534CD">
        <w:t xml:space="preserve">each </w:t>
      </w:r>
      <w:r w:rsidRPr="00826850">
        <w:t xml:space="preserve">form a thematic layer. These three thematic layers may be appropriate for an application that provides tracking and navigation. </w:t>
      </w:r>
    </w:p>
    <w:p w14:paraId="5EE04799" w14:textId="4E74DDB7" w:rsidR="00D56A17" w:rsidRPr="00826850" w:rsidRDefault="00D56A17">
      <w:pPr>
        <w:jc w:val="both"/>
        <w:pPrChange w:id="525" w:author="Li, Ki Joune" w:date="2024-04-19T13:12:00Z">
          <w:pPr/>
        </w:pPrChange>
      </w:pPr>
      <w:r w:rsidRPr="00826850">
        <w:t>Following the modulari</w:t>
      </w:r>
      <w:r w:rsidR="00AE5002">
        <w:rPr>
          <w:rFonts w:hint="eastAsia"/>
          <w:lang w:eastAsia="ko-KR"/>
        </w:rPr>
        <w:t>z</w:t>
      </w:r>
      <w:r w:rsidRPr="00826850">
        <w:t>ation mechanisms, every layer in IndoorGML contains the core module, which is composed of Primal space and Dual space. A valid thematic layer should contain at least one of the four space representations</w:t>
      </w:r>
      <w:r w:rsidR="00145522">
        <w:t>:</w:t>
      </w:r>
      <w:r w:rsidRPr="00826850">
        <w:t xml:space="preserve"> Geometry, Topology, Geometric network</w:t>
      </w:r>
      <w:r w:rsidR="00145522">
        <w:t>,</w:t>
      </w:r>
      <w:r w:rsidRPr="00826850">
        <w:t xml:space="preserve"> or Logical network.  </w:t>
      </w:r>
    </w:p>
    <w:p w14:paraId="5D279CAF" w14:textId="77777777" w:rsidR="00D56A17" w:rsidRPr="00826850" w:rsidRDefault="00D56A17" w:rsidP="00D56A17">
      <w:pPr>
        <w:jc w:val="center"/>
      </w:pPr>
      <w:r w:rsidRPr="00826850">
        <w:rPr>
          <w:noProof/>
        </w:rPr>
        <w:lastRenderedPageBreak/>
        <w:drawing>
          <wp:inline distT="0" distB="0" distL="0" distR="0" wp14:anchorId="79F465F6" wp14:editId="2FF89577">
            <wp:extent cx="4740001" cy="3063426"/>
            <wp:effectExtent l="0" t="0" r="3810" b="3810"/>
            <wp:docPr id="15512"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 name="그림 28"/>
                    <pic:cNvPicPr>
                      <a:picLocks noChangeAspect="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rcRect/>
                    <a:stretch/>
                  </pic:blipFill>
                  <pic:spPr>
                    <a:xfrm>
                      <a:off x="0" y="0"/>
                      <a:ext cx="4740001" cy="3063426"/>
                    </a:xfrm>
                    <a:prstGeom prst="rect">
                      <a:avLst/>
                    </a:prstGeom>
                  </pic:spPr>
                </pic:pic>
              </a:graphicData>
            </a:graphic>
          </wp:inline>
        </w:drawing>
      </w:r>
    </w:p>
    <w:p w14:paraId="0F42EAB2" w14:textId="2289F1F6" w:rsidR="00D56A17" w:rsidRDefault="00D56A17" w:rsidP="00D56A17">
      <w:pPr>
        <w:pStyle w:val="af4"/>
        <w:rPr>
          <w:ins w:id="526" w:author="Li, Ki Joune" w:date="2024-04-19T13:12:00Z"/>
          <w:rFonts w:cs="Times New Roman"/>
          <w:szCs w:val="24"/>
        </w:rPr>
      </w:pPr>
      <w:bookmarkStart w:id="527" w:name="_Ref4328328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12</w:t>
      </w:r>
      <w:r w:rsidRPr="00826850">
        <w:rPr>
          <w:rFonts w:cs="Times New Roman"/>
          <w:szCs w:val="24"/>
        </w:rPr>
        <w:fldChar w:fldCharType="end"/>
      </w:r>
      <w:bookmarkEnd w:id="527"/>
      <w:r w:rsidRPr="00826850">
        <w:rPr>
          <w:rFonts w:cs="Times New Roman"/>
          <w:szCs w:val="24"/>
        </w:rPr>
        <w:t>: Three different cellural spaces for the same physical space</w:t>
      </w:r>
    </w:p>
    <w:p w14:paraId="2114232A" w14:textId="77777777" w:rsidR="007473E6" w:rsidRPr="007473E6" w:rsidRDefault="007473E6">
      <w:pPr>
        <w:rPr>
          <w:rPrChange w:id="528" w:author="Li, Ki Joune" w:date="2024-04-19T13:12:00Z">
            <w:rPr>
              <w:rFonts w:cs="Times New Roman"/>
              <w:noProof/>
              <w:szCs w:val="24"/>
            </w:rPr>
          </w:rPrChange>
        </w:rPr>
        <w:pPrChange w:id="529" w:author="Li, Ki Joune" w:date="2024-04-19T13:12:00Z">
          <w:pPr>
            <w:pStyle w:val="af4"/>
          </w:pPr>
        </w:pPrChange>
      </w:pPr>
    </w:p>
    <w:p w14:paraId="1532637E" w14:textId="77777777" w:rsidR="00D56A17" w:rsidRPr="00826850" w:rsidRDefault="00D56A17" w:rsidP="00601140">
      <w:pPr>
        <w:pStyle w:val="3"/>
        <w:numPr>
          <w:ilvl w:val="2"/>
          <w:numId w:val="21"/>
        </w:numPr>
        <w:tabs>
          <w:tab w:val="left" w:pos="660"/>
          <w:tab w:val="left" w:pos="880"/>
        </w:tabs>
        <w:suppressAutoHyphens/>
        <w:spacing w:before="60" w:after="120" w:line="-230" w:lineRule="auto"/>
        <w:jc w:val="both"/>
        <w:rPr>
          <w:szCs w:val="24"/>
        </w:rPr>
      </w:pPr>
      <w:bookmarkStart w:id="530" w:name="_Toc164442410"/>
      <w:r w:rsidRPr="00826850">
        <w:rPr>
          <w:szCs w:val="24"/>
        </w:rPr>
        <w:t>Multiple-Layered Space representation</w:t>
      </w:r>
      <w:bookmarkEnd w:id="530"/>
    </w:p>
    <w:p w14:paraId="491F8E6C" w14:textId="746A8F18" w:rsidR="00D56A17" w:rsidRPr="00826850" w:rsidRDefault="00C0552D" w:rsidP="00D56A17">
      <w:pPr>
        <w:pStyle w:val="Default"/>
        <w:spacing w:before="80"/>
        <w:rPr>
          <w:color w:val="auto"/>
          <w:lang w:val="en-GB"/>
        </w:rPr>
      </w:pPr>
      <w:r>
        <w:rPr>
          <w:color w:val="auto"/>
          <w:lang w:val="en-GB"/>
        </w:rPr>
        <w:t xml:space="preserve">The </w:t>
      </w:r>
      <w:r w:rsidR="00D56A17" w:rsidRPr="00826850">
        <w:rPr>
          <w:color w:val="auto"/>
          <w:lang w:val="en-GB"/>
        </w:rPr>
        <w:t xml:space="preserve">IndoorGML </w:t>
      </w:r>
      <w:r>
        <w:rPr>
          <w:color w:val="auto"/>
          <w:lang w:val="en-GB"/>
        </w:rPr>
        <w:t xml:space="preserve">model </w:t>
      </w:r>
      <w:r w:rsidR="00D56A17" w:rsidRPr="00826850">
        <w:rPr>
          <w:color w:val="auto"/>
          <w:lang w:val="en-GB"/>
        </w:rPr>
        <w:t xml:space="preserve">provides mechanisms for maintaining and linking multiple Thematic layers for </w:t>
      </w:r>
      <w:r>
        <w:rPr>
          <w:color w:val="auto"/>
          <w:lang w:val="en-GB"/>
        </w:rPr>
        <w:t>the</w:t>
      </w:r>
      <w:r w:rsidR="00D56A17" w:rsidRPr="00826850">
        <w:rPr>
          <w:color w:val="auto"/>
          <w:lang w:val="en-GB"/>
        </w:rPr>
        <w:t xml:space="preserve"> same indoor environment. </w:t>
      </w:r>
      <w:r w:rsidR="00D56A17" w:rsidRPr="00826850">
        <w:fldChar w:fldCharType="begin"/>
      </w:r>
      <w:r w:rsidR="00D56A17" w:rsidRPr="00826850">
        <w:rPr>
          <w:color w:val="auto"/>
          <w:lang w:val="en-GB"/>
        </w:rPr>
        <w:instrText xml:space="preserve"> REF _Ref81075519 \h </w:instrText>
      </w:r>
      <w:r w:rsidR="00D56A17" w:rsidRPr="00826850">
        <w:instrText xml:space="preserve"> \* MERGEFORMAT </w:instrText>
      </w:r>
      <w:r w:rsidR="00D56A17" w:rsidRPr="00826850">
        <w:fldChar w:fldCharType="separate"/>
      </w:r>
      <w:r w:rsidR="00255A88" w:rsidRPr="00826850">
        <w:t xml:space="preserve">Figure </w:t>
      </w:r>
      <w:r w:rsidR="00255A88">
        <w:rPr>
          <w:noProof/>
        </w:rPr>
        <w:t>13</w:t>
      </w:r>
      <w:r w:rsidR="00D56A17" w:rsidRPr="00826850">
        <w:fldChar w:fldCharType="end"/>
      </w:r>
      <w:r w:rsidR="00D56A17" w:rsidRPr="00826850">
        <w:rPr>
          <w:color w:val="auto"/>
          <w:lang w:val="en-GB"/>
        </w:rPr>
        <w:t xml:space="preserve"> </w:t>
      </w:r>
      <w:r w:rsidR="00D56A17" w:rsidRPr="00826850">
        <w:t>represents the three thematic layers discussed above</w:t>
      </w:r>
      <w:r w:rsidR="00D56A17" w:rsidRPr="00826850">
        <w:rPr>
          <w:color w:val="auto"/>
          <w:lang w:val="en-GB"/>
        </w:rPr>
        <w:t>.</w:t>
      </w:r>
    </w:p>
    <w:p w14:paraId="5AA7A12C" w14:textId="3778C148" w:rsidR="00D56A17" w:rsidRPr="00826850" w:rsidRDefault="00D56A17" w:rsidP="00D56A17">
      <w:pPr>
        <w:pStyle w:val="Default"/>
        <w:spacing w:before="80"/>
        <w:jc w:val="both"/>
        <w:rPr>
          <w:color w:val="auto"/>
          <w:lang w:val="en-GB"/>
        </w:rPr>
      </w:pPr>
      <w:r w:rsidRPr="00826850">
        <w:rPr>
          <w:color w:val="auto"/>
          <w:lang w:val="en-GB"/>
        </w:rPr>
        <w:t xml:space="preserve">This representation method with multiple cellular space layers is called </w:t>
      </w:r>
      <w:r w:rsidRPr="00826850">
        <w:rPr>
          <w:i/>
          <w:color w:val="auto"/>
          <w:lang w:val="en-GB"/>
        </w:rPr>
        <w:t xml:space="preserve">Multiple Layered Space Representation </w:t>
      </w:r>
      <w:r w:rsidRPr="00826850">
        <w:rPr>
          <w:color w:val="auto"/>
          <w:lang w:val="en-GB"/>
        </w:rPr>
        <w:t xml:space="preserve">(MLS Representation). The MLS representation is useful for many purposes. For example, </w:t>
      </w:r>
      <w:r w:rsidR="00F3754E">
        <w:rPr>
          <w:rStyle w:val="aff6"/>
          <w:color w:val="auto"/>
          <w:lang w:val="en-GB" w:eastAsia="en-US"/>
        </w:rPr>
        <w:commentReference w:id="531"/>
      </w:r>
      <w:r w:rsidR="00C87742">
        <w:rPr>
          <w:color w:val="auto"/>
          <w:lang w:val="en-GB"/>
        </w:rPr>
        <w:t xml:space="preserve">representing </w:t>
      </w:r>
      <w:r w:rsidRPr="00826850">
        <w:rPr>
          <w:color w:val="auto"/>
          <w:lang w:val="en-GB"/>
        </w:rPr>
        <w:t xml:space="preserve">the hierarchical structure of indoor space, where each level is represented as a single space layer. Another application example is indoor tracking </w:t>
      </w:r>
      <w:r w:rsidR="00532C15">
        <w:rPr>
          <w:color w:val="auto"/>
          <w:lang w:val="en-GB"/>
        </w:rPr>
        <w:t>using</w:t>
      </w:r>
      <w:r w:rsidR="00532C15" w:rsidRPr="00826850">
        <w:rPr>
          <w:color w:val="auto"/>
          <w:lang w:val="en-GB"/>
        </w:rPr>
        <w:t xml:space="preserve"> </w:t>
      </w:r>
      <w:r w:rsidRPr="00826850">
        <w:rPr>
          <w:color w:val="auto"/>
          <w:lang w:val="en-GB"/>
        </w:rPr>
        <w:t>presence sensors</w:t>
      </w:r>
      <w:r w:rsidR="00532C15">
        <w:rPr>
          <w:color w:val="auto"/>
          <w:lang w:val="en-GB"/>
        </w:rPr>
        <w:t>,</w:t>
      </w:r>
      <w:r w:rsidRPr="00826850">
        <w:rPr>
          <w:color w:val="auto"/>
          <w:lang w:val="en-GB"/>
        </w:rPr>
        <w:t xml:space="preserve"> such as RFID, as shown in </w:t>
      </w:r>
      <w:r w:rsidRPr="00826850">
        <w:fldChar w:fldCharType="begin"/>
      </w:r>
      <w:r w:rsidRPr="00826850">
        <w:rPr>
          <w:color w:val="auto"/>
          <w:lang w:val="en-GB"/>
        </w:rPr>
        <w:instrText xml:space="preserve"> REF _Ref43283286 \h  \* MERGEFORMAT </w:instrText>
      </w:r>
      <w:r w:rsidRPr="00826850">
        <w:fldChar w:fldCharType="separate"/>
      </w:r>
      <w:r w:rsidR="00255A88" w:rsidRPr="00255A88">
        <w:rPr>
          <w:lang w:val="en-GB"/>
        </w:rPr>
        <w:t xml:space="preserve">Figure </w:t>
      </w:r>
      <w:r w:rsidR="00255A88" w:rsidRPr="00255A88">
        <w:rPr>
          <w:noProof/>
          <w:lang w:val="en-GB"/>
        </w:rPr>
        <w:t>12</w:t>
      </w:r>
      <w:r w:rsidRPr="00826850">
        <w:fldChar w:fldCharType="end"/>
      </w:r>
      <w:r w:rsidRPr="00826850">
        <w:rPr>
          <w:color w:val="auto"/>
          <w:lang w:val="en-GB"/>
        </w:rPr>
        <w:t xml:space="preserve">. Given an indoor space represented as </w:t>
      </w:r>
      <w:r w:rsidR="000F462E">
        <w:rPr>
          <w:color w:val="auto"/>
          <w:lang w:val="en-GB"/>
        </w:rPr>
        <w:t>a</w:t>
      </w:r>
      <w:r w:rsidR="000F462E">
        <w:rPr>
          <w:color w:val="auto"/>
          <w:lang w:val="en-GB"/>
        </w:rPr>
        <w:t xml:space="preserve"> </w:t>
      </w:r>
      <w:r w:rsidRPr="00826850">
        <w:rPr>
          <w:color w:val="auto"/>
          <w:lang w:val="en-GB"/>
        </w:rPr>
        <w:t>topographic cellular space layer and RFID sensor coverage layer respectively, the movement of a mobile object</w:t>
      </w:r>
      <w:r w:rsidR="000F462E">
        <w:rPr>
          <w:color w:val="auto"/>
          <w:lang w:val="en-GB"/>
        </w:rPr>
        <w:t xml:space="preserve"> can be deduced</w:t>
      </w:r>
      <w:r w:rsidRPr="00826850">
        <w:rPr>
          <w:color w:val="auto"/>
          <w:lang w:val="en-GB"/>
        </w:rPr>
        <w:t xml:space="preserve"> </w:t>
      </w:r>
      <w:r w:rsidR="00F3754E">
        <w:rPr>
          <w:color w:val="auto"/>
          <w:lang w:val="en-GB"/>
        </w:rPr>
        <w:t>using</w:t>
      </w:r>
      <w:r w:rsidRPr="00826850">
        <w:rPr>
          <w:color w:val="auto"/>
          <w:lang w:val="en-GB"/>
        </w:rPr>
        <w:t xml:space="preserve"> a RFID tag by the sequence of RFID coverage cells and corresponding inter-layer space edges.</w:t>
      </w:r>
    </w:p>
    <w:p w14:paraId="6BDEE9F3" w14:textId="77777777" w:rsidR="00D56A17" w:rsidRPr="00826850" w:rsidRDefault="00D56A17" w:rsidP="00D56A17">
      <w:pPr>
        <w:pStyle w:val="Default"/>
        <w:spacing w:before="80"/>
        <w:jc w:val="both"/>
        <w:rPr>
          <w:color w:val="auto"/>
          <w:lang w:val="en-GB"/>
        </w:rPr>
      </w:pPr>
    </w:p>
    <w:p w14:paraId="61C20EBB" w14:textId="77777777" w:rsidR="00D56A17" w:rsidRPr="00826850" w:rsidRDefault="00D56A17" w:rsidP="00D56A17">
      <w:pPr>
        <w:pStyle w:val="3"/>
        <w:tabs>
          <w:tab w:val="left" w:pos="660"/>
          <w:tab w:val="left" w:pos="880"/>
        </w:tabs>
        <w:suppressAutoHyphens/>
        <w:spacing w:before="60" w:after="120" w:line="-230" w:lineRule="auto"/>
        <w:jc w:val="both"/>
        <w:rPr>
          <w:szCs w:val="24"/>
          <w:lang w:eastAsia="ko-KR"/>
        </w:rPr>
      </w:pPr>
      <w:bookmarkStart w:id="532" w:name="_Ref43283584"/>
      <w:bookmarkStart w:id="533" w:name="_Toc164442411"/>
      <w:r w:rsidRPr="00826850">
        <w:rPr>
          <w:szCs w:val="24"/>
          <w:lang w:eastAsia="ko-KR"/>
        </w:rPr>
        <w:t>Inter-Layer Relations</w:t>
      </w:r>
      <w:bookmarkEnd w:id="532"/>
      <w:bookmarkEnd w:id="533"/>
    </w:p>
    <w:p w14:paraId="6CBBF4B9" w14:textId="2E9BB5F2" w:rsidR="00D56A17" w:rsidRPr="00826850" w:rsidRDefault="00D56A17">
      <w:pPr>
        <w:jc w:val="both"/>
        <w:rPr>
          <w:lang w:eastAsia="ko-KR"/>
        </w:rPr>
        <w:pPrChange w:id="534" w:author="Li, Ki Joune" w:date="2024-04-19T13:13:00Z">
          <w:pPr/>
        </w:pPrChange>
      </w:pPr>
      <w:r w:rsidRPr="00826850">
        <w:t>To handle the interaction between several layers, it is necessary to represent the relationships between them. IndoorGML does this through the Inter-Layer connection which describes the spatial relationships (topology) between two layers. Unlike the topological relationships between cells of a same layer which are ruled by the Poincaré Duality (adjacency only), the inter-layer relations are ruled by the 9-intersection model (Egenhofer 1989). IndoorGML 2.0 concentrates on six relationships</w:t>
      </w:r>
      <w:r w:rsidR="00B56A3C">
        <w:t>:</w:t>
      </w:r>
      <w:r w:rsidRPr="00826850">
        <w:t xml:space="preserve"> </w:t>
      </w:r>
      <w:r w:rsidRPr="00826850">
        <w:rPr>
          <w:i/>
          <w:iCs/>
        </w:rPr>
        <w:t>contains, within, covers, coveredBy</w:t>
      </w:r>
      <w:r w:rsidRPr="00826850">
        <w:t xml:space="preserve">, </w:t>
      </w:r>
      <w:r w:rsidRPr="00826850">
        <w:rPr>
          <w:i/>
          <w:iCs/>
        </w:rPr>
        <w:t xml:space="preserve">overlaps and equals </w:t>
      </w:r>
      <w:r w:rsidRPr="00826850">
        <w:t>between cells in the Primal space and nodes in Dual space and their combinations</w:t>
      </w:r>
    </w:p>
    <w:p w14:paraId="01A8406B" w14:textId="77777777" w:rsidR="00D56A17" w:rsidRPr="00826850" w:rsidRDefault="00D56A17" w:rsidP="00D56A17">
      <w:pPr>
        <w:keepNext/>
        <w:jc w:val="center"/>
      </w:pPr>
      <w:r w:rsidRPr="00826850">
        <w:rPr>
          <w:noProof/>
        </w:rPr>
        <w:lastRenderedPageBreak/>
        <w:drawing>
          <wp:inline distT="0" distB="0" distL="0" distR="0" wp14:anchorId="6E8ABCE3" wp14:editId="5B7D3551">
            <wp:extent cx="3711388" cy="2854778"/>
            <wp:effectExtent l="0" t="0" r="3810" b="3175"/>
            <wp:docPr id="62" name="그림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 name="그림 31" descr="Shape&#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0" y="0"/>
                      <a:ext cx="3711388" cy="2854778"/>
                    </a:xfrm>
                    <a:prstGeom prst="rect">
                      <a:avLst/>
                    </a:prstGeom>
                  </pic:spPr>
                </pic:pic>
              </a:graphicData>
            </a:graphic>
          </wp:inline>
        </w:drawing>
      </w:r>
    </w:p>
    <w:p w14:paraId="2EBBE8DE" w14:textId="3A6F186F" w:rsidR="00D56A17" w:rsidRPr="00826850" w:rsidRDefault="00D56A17" w:rsidP="00D56A17">
      <w:pPr>
        <w:pStyle w:val="af4"/>
        <w:rPr>
          <w:rFonts w:cs="Times New Roman"/>
          <w:szCs w:val="24"/>
          <w:lang w:eastAsia="ko-KR"/>
        </w:rPr>
      </w:pPr>
      <w:bookmarkStart w:id="535" w:name="_Ref81075519"/>
      <w:bookmarkStart w:id="536" w:name="_Ref8107551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13</w:t>
      </w:r>
      <w:r w:rsidRPr="00826850">
        <w:rPr>
          <w:rFonts w:cs="Times New Roman"/>
          <w:szCs w:val="24"/>
        </w:rPr>
        <w:fldChar w:fldCharType="end"/>
      </w:r>
      <w:bookmarkEnd w:id="535"/>
      <w:r w:rsidRPr="00826850">
        <w:rPr>
          <w:rFonts w:cs="Times New Roman"/>
          <w:szCs w:val="24"/>
        </w:rPr>
        <w:t>: Corresponding Primal and Dual spaces of different thematic layers.</w:t>
      </w:r>
      <w:bookmarkEnd w:id="536"/>
    </w:p>
    <w:p w14:paraId="79E155A0" w14:textId="46A5362A" w:rsidR="00D56A17" w:rsidRDefault="00D56A17" w:rsidP="00D56A17">
      <w:pPr>
        <w:pStyle w:val="Default"/>
        <w:spacing w:before="80"/>
        <w:jc w:val="both"/>
        <w:rPr>
          <w:color w:val="auto"/>
          <w:lang w:val="en-GB" w:eastAsia="en-US"/>
        </w:rPr>
      </w:pPr>
      <w:r w:rsidRPr="00826850">
        <w:rPr>
          <w:color w:val="auto"/>
          <w:lang w:val="en-GB" w:eastAsia="en-US"/>
        </w:rPr>
        <w:t>As illustrated in</w:t>
      </w:r>
      <w:r w:rsidRPr="00826850">
        <w:rPr>
          <w:lang w:val="en-GB"/>
        </w:rPr>
        <w:t xml:space="preserve"> </w:t>
      </w:r>
      <w:r w:rsidRPr="00826850">
        <w:fldChar w:fldCharType="begin"/>
      </w:r>
      <w:r w:rsidRPr="00826850">
        <w:rPr>
          <w:color w:val="auto"/>
          <w:lang w:val="en-GB"/>
        </w:rPr>
        <w:instrText xml:space="preserve"> REF _Ref81075519 \h  \* MERGEFORMAT </w:instrText>
      </w:r>
      <w:r w:rsidRPr="00826850">
        <w:fldChar w:fldCharType="separate"/>
      </w:r>
      <w:r w:rsidR="00255A88" w:rsidRPr="00826850">
        <w:t xml:space="preserve">Figure </w:t>
      </w:r>
      <w:r w:rsidR="00255A88">
        <w:rPr>
          <w:noProof/>
        </w:rPr>
        <w:t>13</w:t>
      </w:r>
      <w:r w:rsidRPr="00826850">
        <w:fldChar w:fldCharType="end"/>
      </w:r>
      <w:r w:rsidRPr="00826850">
        <w:rPr>
          <w:color w:val="auto"/>
          <w:lang w:val="en-GB" w:eastAsia="en-US"/>
        </w:rPr>
        <w:t>, there are three space layers</w:t>
      </w:r>
      <w:r w:rsidR="00353C18">
        <w:rPr>
          <w:color w:val="auto"/>
          <w:lang w:val="en-GB" w:eastAsia="en-US"/>
        </w:rPr>
        <w:t>.</w:t>
      </w:r>
      <w:r w:rsidRPr="00826850">
        <w:rPr>
          <w:color w:val="auto"/>
          <w:lang w:val="en-GB" w:eastAsia="en-US"/>
        </w:rPr>
        <w:t xml:space="preserve"> </w:t>
      </w:r>
      <w:r w:rsidR="00353C18">
        <w:rPr>
          <w:color w:val="auto"/>
          <w:lang w:val="en-GB" w:eastAsia="en-US"/>
        </w:rPr>
        <w:t>E</w:t>
      </w:r>
      <w:r w:rsidRPr="00826850">
        <w:rPr>
          <w:color w:val="auto"/>
          <w:lang w:val="en-GB" w:eastAsia="en-US"/>
        </w:rPr>
        <w:t xml:space="preserve">ach layer has its own primal and dual space representation. Following the same indoor tracking example, </w:t>
      </w:r>
      <w:r w:rsidRPr="00826850">
        <w:fldChar w:fldCharType="begin"/>
      </w:r>
      <w:r w:rsidRPr="00826850">
        <w:rPr>
          <w:color w:val="auto"/>
          <w:lang w:val="en-GB" w:eastAsia="en-US"/>
        </w:rPr>
        <w:instrText xml:space="preserve"> REF _Ref43283461 \h  \* MERGEFORMAT </w:instrText>
      </w:r>
      <w:r w:rsidRPr="00826850">
        <w:fldChar w:fldCharType="separate"/>
      </w:r>
      <w:r w:rsidR="00255A88" w:rsidRPr="00255A88">
        <w:rPr>
          <w:lang w:val="en-GB"/>
        </w:rPr>
        <w:t xml:space="preserve">Figure </w:t>
      </w:r>
      <w:r w:rsidR="00255A88" w:rsidRPr="00255A88">
        <w:rPr>
          <w:noProof/>
          <w:lang w:val="en-GB"/>
        </w:rPr>
        <w:t>14</w:t>
      </w:r>
      <w:r w:rsidRPr="00826850">
        <w:fldChar w:fldCharType="end"/>
      </w:r>
      <w:r w:rsidRPr="00826850">
        <w:rPr>
          <w:color w:val="auto"/>
          <w:lang w:val="en-GB" w:eastAsia="en-US"/>
        </w:rPr>
        <w:t xml:space="preserve"> illustrates the inter-layer relations between the dual spaces of the layers in </w:t>
      </w:r>
      <w:r w:rsidRPr="00826850">
        <w:fldChar w:fldCharType="begin"/>
      </w:r>
      <w:r w:rsidRPr="00826850">
        <w:rPr>
          <w:color w:val="auto"/>
          <w:lang w:val="en-GB" w:eastAsia="en-US"/>
        </w:rPr>
        <w:instrText xml:space="preserve"> REF _Ref43283286 \h  \* MERGEFORMAT </w:instrText>
      </w:r>
      <w:r w:rsidRPr="00826850">
        <w:fldChar w:fldCharType="separate"/>
      </w:r>
      <w:r w:rsidR="00255A88" w:rsidRPr="00255A88">
        <w:rPr>
          <w:lang w:val="en-GB"/>
        </w:rPr>
        <w:t xml:space="preserve">Figure </w:t>
      </w:r>
      <w:r w:rsidR="00255A88" w:rsidRPr="00255A88">
        <w:rPr>
          <w:noProof/>
          <w:lang w:val="en-GB"/>
        </w:rPr>
        <w:t>12</w:t>
      </w:r>
      <w:r w:rsidRPr="00826850">
        <w:fldChar w:fldCharType="end"/>
      </w:r>
      <w:r w:rsidRPr="00826850">
        <w:rPr>
          <w:color w:val="auto"/>
          <w:lang w:val="en-GB" w:eastAsia="en-US"/>
        </w:rPr>
        <w:t xml:space="preserve">. </w:t>
      </w:r>
      <w:commentRangeStart w:id="537"/>
      <w:commentRangeStart w:id="538"/>
      <w:r w:rsidRPr="00826850">
        <w:rPr>
          <w:color w:val="auto"/>
          <w:lang w:val="en-GB"/>
        </w:rPr>
        <w:t>In a topographic layer, t</w:t>
      </w:r>
      <w:r w:rsidRPr="00826850">
        <w:rPr>
          <w:color w:val="auto"/>
          <w:lang w:val="en-GB" w:eastAsia="en-US"/>
        </w:rPr>
        <w:t>he nodes represent the possible states of a navigating object and correspond to c</w:t>
      </w:r>
      <w:commentRangeEnd w:id="537"/>
      <w:r w:rsidR="0080152D">
        <w:rPr>
          <w:rStyle w:val="aff6"/>
          <w:color w:val="auto"/>
          <w:lang w:val="en-GB" w:eastAsia="en-US"/>
        </w:rPr>
        <w:commentReference w:id="537"/>
      </w:r>
      <w:commentRangeEnd w:id="538"/>
      <w:r w:rsidR="001E2815">
        <w:rPr>
          <w:rStyle w:val="aff6"/>
          <w:color w:val="auto"/>
          <w:lang w:val="en-GB" w:eastAsia="en-US"/>
        </w:rPr>
        <w:commentReference w:id="538"/>
      </w:r>
      <w:r w:rsidRPr="00826850">
        <w:rPr>
          <w:color w:val="auto"/>
          <w:lang w:val="en-GB" w:eastAsia="en-US"/>
        </w:rPr>
        <w:t>ells with volumetric extent in primal space</w:t>
      </w:r>
      <w:r w:rsidRPr="00826850">
        <w:rPr>
          <w:color w:val="auto"/>
          <w:lang w:val="en-GB"/>
        </w:rPr>
        <w:t xml:space="preserve"> (e.g., rooms)</w:t>
      </w:r>
      <w:ins w:id="539" w:author="Li, Ki Joune" w:date="2024-04-06T20:20:00Z">
        <w:r w:rsidR="001E2815">
          <w:rPr>
            <w:color w:val="auto"/>
            <w:lang w:val="en-GB"/>
          </w:rPr>
          <w:t xml:space="preserve">. And </w:t>
        </w:r>
      </w:ins>
      <w:del w:id="540" w:author="Li, Ki Joune" w:date="2024-04-06T20:20:00Z">
        <w:r w:rsidRPr="00826850" w:rsidDel="001E2815">
          <w:rPr>
            <w:color w:val="auto"/>
            <w:lang w:val="en-GB"/>
          </w:rPr>
          <w:delText xml:space="preserve"> </w:delText>
        </w:r>
        <w:r w:rsidRPr="00826850" w:rsidDel="001E2815">
          <w:rPr>
            <w:color w:val="auto"/>
            <w:lang w:val="en-GB" w:eastAsia="en-US"/>
          </w:rPr>
          <w:delText xml:space="preserve">while </w:delText>
        </w:r>
      </w:del>
      <w:r w:rsidRPr="00826850">
        <w:rPr>
          <w:color w:val="auto"/>
          <w:lang w:val="en-GB" w:eastAsia="en-US"/>
        </w:rPr>
        <w:t>the edges represent state transitions, i.e., the movement of an object</w:t>
      </w:r>
      <w:r w:rsidRPr="00826850">
        <w:rPr>
          <w:color w:val="auto"/>
          <w:lang w:val="en-GB"/>
        </w:rPr>
        <w:t xml:space="preserve"> from one space to another.</w:t>
      </w:r>
      <w:r w:rsidRPr="00826850">
        <w:rPr>
          <w:color w:val="auto"/>
          <w:lang w:val="en-GB" w:eastAsia="en-US"/>
        </w:rPr>
        <w:t xml:space="preserve"> They correspond to </w:t>
      </w:r>
      <w:r w:rsidRPr="00826850">
        <w:rPr>
          <w:color w:val="auto"/>
          <w:lang w:val="en-GB"/>
        </w:rPr>
        <w:t>connectivity</w:t>
      </w:r>
      <w:r w:rsidRPr="00826850">
        <w:rPr>
          <w:color w:val="auto"/>
          <w:lang w:val="en-GB" w:eastAsia="en-US"/>
        </w:rPr>
        <w:t xml:space="preserve"> relations between the cells in primal space (e.g., </w:t>
      </w:r>
      <w:r w:rsidR="0029204C">
        <w:rPr>
          <w:color w:val="auto"/>
          <w:lang w:val="en-GB" w:eastAsia="en-US"/>
        </w:rPr>
        <w:t xml:space="preserve">adjacent </w:t>
      </w:r>
      <w:r w:rsidRPr="00826850">
        <w:rPr>
          <w:color w:val="auto"/>
          <w:lang w:val="en-GB" w:eastAsia="en-US"/>
        </w:rPr>
        <w:t xml:space="preserve">rooms </w:t>
      </w:r>
      <w:r w:rsidRPr="00826850">
        <w:rPr>
          <w:color w:val="auto"/>
          <w:lang w:val="en-GB"/>
        </w:rPr>
        <w:t xml:space="preserve">connected </w:t>
      </w:r>
      <w:r w:rsidR="0029204C">
        <w:rPr>
          <w:color w:val="auto"/>
          <w:lang w:val="en-GB"/>
        </w:rPr>
        <w:t>by</w:t>
      </w:r>
      <w:r w:rsidR="0029204C" w:rsidRPr="00826850">
        <w:rPr>
          <w:color w:val="auto"/>
          <w:lang w:val="en-GB"/>
        </w:rPr>
        <w:t xml:space="preserve"> </w:t>
      </w:r>
      <w:r w:rsidRPr="00826850">
        <w:rPr>
          <w:color w:val="auto"/>
          <w:lang w:val="en-GB"/>
        </w:rPr>
        <w:t>a door</w:t>
      </w:r>
      <w:r w:rsidRPr="00826850">
        <w:rPr>
          <w:color w:val="auto"/>
          <w:lang w:val="en-GB" w:eastAsia="en-US"/>
        </w:rPr>
        <w:t>).</w:t>
      </w:r>
      <w:r w:rsidRPr="00826850">
        <w:rPr>
          <w:color w:val="auto"/>
          <w:lang w:val="en-GB"/>
        </w:rPr>
        <w:t xml:space="preserve"> In the sensor space, the graph has a slightly different structure. The nodes represent again the cells with volumetric exten</w:t>
      </w:r>
      <w:r w:rsidR="00D9365A">
        <w:rPr>
          <w:color w:val="auto"/>
          <w:lang w:val="en-GB"/>
        </w:rPr>
        <w:t>t</w:t>
      </w:r>
      <w:r w:rsidRPr="00826850">
        <w:rPr>
          <w:color w:val="auto"/>
          <w:lang w:val="en-GB"/>
        </w:rPr>
        <w:t xml:space="preserve"> (e.g., the entire coverage space of a </w:t>
      </w:r>
      <w:r w:rsidRPr="00826850">
        <w:rPr>
          <w:lang w:val="en-GB"/>
        </w:rPr>
        <w:t>Wi-Fi</w:t>
      </w:r>
      <w:r w:rsidRPr="00826850" w:rsidDel="00C86909">
        <w:rPr>
          <w:color w:val="auto"/>
          <w:lang w:val="en-GB"/>
        </w:rPr>
        <w:t xml:space="preserve"> </w:t>
      </w:r>
      <w:r w:rsidRPr="00826850">
        <w:rPr>
          <w:color w:val="auto"/>
          <w:lang w:val="en-GB"/>
        </w:rPr>
        <w:t>transmitter)</w:t>
      </w:r>
      <w:r w:rsidR="00690406">
        <w:rPr>
          <w:color w:val="auto"/>
          <w:lang w:val="en-GB"/>
        </w:rPr>
        <w:t>.</w:t>
      </w:r>
      <w:r w:rsidRPr="00826850">
        <w:rPr>
          <w:color w:val="auto"/>
          <w:lang w:val="en-GB"/>
        </w:rPr>
        <w:t xml:space="preserve"> </w:t>
      </w:r>
      <w:r w:rsidR="00690406">
        <w:rPr>
          <w:color w:val="auto"/>
          <w:lang w:val="en-GB"/>
        </w:rPr>
        <w:t>T</w:t>
      </w:r>
      <w:r w:rsidRPr="00826850">
        <w:rPr>
          <w:color w:val="auto"/>
          <w:lang w:val="en-GB"/>
        </w:rPr>
        <w:t xml:space="preserve">he edges represent the transition from one space to another based on the neighbouring </w:t>
      </w:r>
      <w:r w:rsidRPr="00826850">
        <w:rPr>
          <w:lang w:val="en-GB"/>
        </w:rPr>
        <w:t>Wi-Fi</w:t>
      </w:r>
      <w:r w:rsidRPr="00826850" w:rsidDel="00C86909">
        <w:rPr>
          <w:color w:val="auto"/>
          <w:lang w:val="en-GB"/>
        </w:rPr>
        <w:t xml:space="preserve"> </w:t>
      </w:r>
      <w:r w:rsidRPr="00826850">
        <w:rPr>
          <w:color w:val="auto"/>
          <w:lang w:val="en-GB"/>
        </w:rPr>
        <w:t xml:space="preserve">coverage spaces. </w:t>
      </w:r>
      <w:r w:rsidRPr="00826850">
        <w:rPr>
          <w:color w:val="auto"/>
          <w:lang w:val="en-GB" w:eastAsia="en-US"/>
        </w:rPr>
        <w:t xml:space="preserve"> Since the layers cover the same real-world space, the separated dual graphs can be combined into a multi</w:t>
      </w:r>
      <w:r w:rsidRPr="00826850">
        <w:rPr>
          <w:color w:val="auto"/>
          <w:lang w:val="en-GB"/>
        </w:rPr>
        <w:t>-</w:t>
      </w:r>
      <w:r w:rsidRPr="00826850">
        <w:rPr>
          <w:color w:val="auto"/>
          <w:lang w:val="en-GB" w:eastAsia="en-US"/>
        </w:rPr>
        <w:t xml:space="preserve">layered graph. </w:t>
      </w:r>
    </w:p>
    <w:p w14:paraId="4E910E09" w14:textId="13F063E9" w:rsidR="00D56A17" w:rsidRPr="00826850" w:rsidRDefault="00D56A17" w:rsidP="00D56A17">
      <w:pPr>
        <w:pStyle w:val="Default"/>
        <w:spacing w:before="80"/>
        <w:jc w:val="both"/>
        <w:rPr>
          <w:color w:val="auto"/>
          <w:lang w:val="en-GB"/>
        </w:rPr>
      </w:pPr>
      <w:r w:rsidRPr="00826850">
        <w:rPr>
          <w:color w:val="auto"/>
          <w:lang w:val="en-GB"/>
        </w:rPr>
        <w:fldChar w:fldCharType="begin"/>
      </w:r>
      <w:r w:rsidRPr="00826850">
        <w:rPr>
          <w:color w:val="auto"/>
          <w:lang w:val="en-GB"/>
        </w:rPr>
        <w:instrText xml:space="preserve"> REF _Ref43283461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14</w:t>
      </w:r>
      <w:r w:rsidRPr="00826850">
        <w:rPr>
          <w:color w:val="auto"/>
          <w:lang w:val="en-GB"/>
        </w:rPr>
        <w:fldChar w:fldCharType="end"/>
      </w:r>
      <w:r w:rsidRPr="00826850">
        <w:rPr>
          <w:color w:val="auto"/>
          <w:lang w:val="en-GB"/>
        </w:rPr>
        <w:t xml:space="preserve"> represents relationships in the Dual space between the three Primal spaces given in  </w:t>
      </w:r>
      <w:r w:rsidRPr="00826850">
        <w:rPr>
          <w:color w:val="auto"/>
          <w:lang w:val="en-GB"/>
        </w:rPr>
        <w:fldChar w:fldCharType="begin"/>
      </w:r>
      <w:r w:rsidRPr="00826850">
        <w:rPr>
          <w:color w:val="auto"/>
          <w:lang w:val="en-GB"/>
        </w:rPr>
        <w:instrText xml:space="preserve"> REF _Ref81075519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13</w:t>
      </w:r>
      <w:r w:rsidRPr="00826850">
        <w:rPr>
          <w:color w:val="auto"/>
          <w:lang w:val="en-GB"/>
        </w:rPr>
        <w:fldChar w:fldCharType="end"/>
      </w:r>
      <w:r w:rsidRPr="00826850">
        <w:rPr>
          <w:color w:val="auto"/>
          <w:lang w:val="en-GB"/>
        </w:rPr>
        <w:t xml:space="preserve">: </w:t>
      </w:r>
      <w:r w:rsidR="00043430">
        <w:rPr>
          <w:color w:val="auto"/>
          <w:lang w:val="en-GB"/>
        </w:rPr>
        <w:t>T</w:t>
      </w:r>
      <w:r w:rsidRPr="00826850">
        <w:rPr>
          <w:color w:val="auto"/>
          <w:lang w:val="en-GB"/>
        </w:rPr>
        <w:t xml:space="preserve">opographic and two sensors’ spaces Wi-Fi and RFID. A novelty in </w:t>
      </w:r>
      <w:r w:rsidR="00043430">
        <w:rPr>
          <w:color w:val="auto"/>
          <w:lang w:val="en-GB"/>
        </w:rPr>
        <w:t xml:space="preserve">the </w:t>
      </w:r>
      <w:r w:rsidRPr="00826850">
        <w:rPr>
          <w:color w:val="auto"/>
          <w:lang w:val="en-GB"/>
        </w:rPr>
        <w:t xml:space="preserve">IndoorGML 2.0 </w:t>
      </w:r>
      <w:r w:rsidR="00043430">
        <w:rPr>
          <w:color w:val="auto"/>
          <w:lang w:val="en-GB"/>
        </w:rPr>
        <w:t xml:space="preserve">model </w:t>
      </w:r>
      <w:r w:rsidRPr="00826850">
        <w:rPr>
          <w:color w:val="auto"/>
          <w:lang w:val="en-GB"/>
        </w:rPr>
        <w:t xml:space="preserve">is the possibility </w:t>
      </w:r>
      <w:r w:rsidR="00043430">
        <w:rPr>
          <w:color w:val="auto"/>
          <w:lang w:val="en-GB"/>
        </w:rPr>
        <w:t>of</w:t>
      </w:r>
      <w:r w:rsidRPr="00826850">
        <w:rPr>
          <w:color w:val="auto"/>
          <w:lang w:val="en-GB"/>
        </w:rPr>
        <w:t xml:space="preserve"> represent</w:t>
      </w:r>
      <w:r w:rsidR="00043430">
        <w:rPr>
          <w:color w:val="auto"/>
          <w:lang w:val="en-GB"/>
        </w:rPr>
        <w:t>ing</w:t>
      </w:r>
      <w:r w:rsidRPr="00826850">
        <w:rPr>
          <w:color w:val="auto"/>
          <w:lang w:val="en-GB"/>
        </w:rPr>
        <w:t xml:space="preserve"> an inter-layer connection between two primal spaces. This is illustrated in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15</w:t>
      </w:r>
      <w:r w:rsidRPr="00826850">
        <w:rPr>
          <w:color w:val="auto"/>
          <w:lang w:val="en-GB"/>
        </w:rPr>
        <w:fldChar w:fldCharType="end"/>
      </w:r>
      <w:r w:rsidRPr="00826850">
        <w:rPr>
          <w:color w:val="auto"/>
          <w:lang w:val="en-GB"/>
        </w:rPr>
        <w:t xml:space="preserve"> where the inter-layer mechanism is used to represent a furnished room with a combination of two layers: </w:t>
      </w:r>
      <w:r w:rsidR="009C0FFD">
        <w:rPr>
          <w:color w:val="auto"/>
          <w:lang w:val="en-GB"/>
        </w:rPr>
        <w:t>One</w:t>
      </w:r>
      <w:r w:rsidRPr="00826850">
        <w:rPr>
          <w:color w:val="auto"/>
          <w:lang w:val="en-GB"/>
        </w:rPr>
        <w:t xml:space="preserve"> describing solely the cells of the room and opening</w:t>
      </w:r>
      <w:r w:rsidR="004D4AAE">
        <w:rPr>
          <w:color w:val="auto"/>
          <w:lang w:val="en-GB"/>
        </w:rPr>
        <w:t>s</w:t>
      </w:r>
      <w:r w:rsidRPr="00826850">
        <w:rPr>
          <w:color w:val="auto"/>
          <w:lang w:val="en-GB"/>
        </w:rPr>
        <w:t xml:space="preserve">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15</w:t>
      </w:r>
      <w:r w:rsidRPr="00826850">
        <w:rPr>
          <w:color w:val="auto"/>
          <w:lang w:val="en-GB"/>
        </w:rPr>
        <w:fldChar w:fldCharType="end"/>
      </w:r>
      <w:r w:rsidRPr="00826850">
        <w:rPr>
          <w:color w:val="auto"/>
          <w:lang w:val="en-GB"/>
        </w:rPr>
        <w:t xml:space="preserve">(b)) and one describing the </w:t>
      </w:r>
      <w:r w:rsidR="004D4AAE">
        <w:rPr>
          <w:color w:val="auto"/>
          <w:lang w:val="en-GB"/>
        </w:rPr>
        <w:t xml:space="preserve">furniture </w:t>
      </w:r>
      <w:r w:rsidRPr="00826850">
        <w:rPr>
          <w:color w:val="auto"/>
          <w:lang w:val="en-GB"/>
        </w:rPr>
        <w:t>CellSpaces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15</w:t>
      </w:r>
      <w:r w:rsidRPr="00826850">
        <w:rPr>
          <w:color w:val="auto"/>
          <w:lang w:val="en-GB"/>
        </w:rPr>
        <w:fldChar w:fldCharType="end"/>
      </w:r>
      <w:r w:rsidRPr="00826850">
        <w:rPr>
          <w:color w:val="auto"/>
          <w:lang w:val="en-GB"/>
        </w:rPr>
        <w:t xml:space="preserve">(c)). The relationship between the two layers can be qualified as a containment (layer 1 </w:t>
      </w:r>
      <w:r w:rsidRPr="00826850">
        <w:rPr>
          <w:i/>
          <w:iCs/>
          <w:color w:val="auto"/>
          <w:lang w:val="en-GB"/>
        </w:rPr>
        <w:t>contains</w:t>
      </w:r>
      <w:r w:rsidRPr="00826850">
        <w:rPr>
          <w:color w:val="auto"/>
          <w:lang w:val="en-GB"/>
        </w:rPr>
        <w:t xml:space="preserve"> layer 2, or layer 2 is </w:t>
      </w:r>
      <w:r w:rsidRPr="00826850">
        <w:rPr>
          <w:i/>
          <w:iCs/>
          <w:color w:val="auto"/>
          <w:lang w:val="en-GB"/>
        </w:rPr>
        <w:t>within</w:t>
      </w:r>
      <w:r w:rsidRPr="00826850">
        <w:rPr>
          <w:color w:val="auto"/>
          <w:lang w:val="en-GB"/>
        </w:rPr>
        <w:t xml:space="preserve"> layer 1). This </w:t>
      </w:r>
      <w:r w:rsidR="005F667D">
        <w:rPr>
          <w:color w:val="auto"/>
          <w:lang w:val="en-GB"/>
        </w:rPr>
        <w:t>supports</w:t>
      </w:r>
      <w:r w:rsidR="005F667D" w:rsidRPr="00826850">
        <w:rPr>
          <w:color w:val="auto"/>
          <w:lang w:val="en-GB"/>
        </w:rPr>
        <w:t xml:space="preserve"> </w:t>
      </w:r>
      <w:r w:rsidRPr="00826850">
        <w:rPr>
          <w:color w:val="auto"/>
          <w:lang w:val="en-GB"/>
        </w:rPr>
        <w:t>describing complex scenes while respecting the non-overlapping constraint of Poincare duality.</w:t>
      </w:r>
    </w:p>
    <w:p w14:paraId="6C9295FD" w14:textId="77777777" w:rsidR="00D56A17" w:rsidRPr="00D56A17" w:rsidRDefault="00D56A17" w:rsidP="00D56A17">
      <w:pPr>
        <w:pStyle w:val="Default"/>
        <w:spacing w:before="80"/>
        <w:jc w:val="both"/>
        <w:rPr>
          <w:color w:val="auto"/>
          <w:lang w:val="en-GB" w:eastAsia="en-US"/>
        </w:rPr>
      </w:pPr>
    </w:p>
    <w:p w14:paraId="549EE3AE" w14:textId="77777777" w:rsidR="00D56A17" w:rsidRPr="00826850" w:rsidRDefault="00D56A17" w:rsidP="00D56A17">
      <w:pPr>
        <w:pStyle w:val="Default"/>
        <w:spacing w:before="80"/>
        <w:jc w:val="center"/>
        <w:rPr>
          <w:color w:val="auto"/>
          <w:lang w:val="en-GB"/>
        </w:rPr>
      </w:pPr>
      <w:r w:rsidRPr="00826850">
        <w:rPr>
          <w:noProof/>
        </w:rPr>
        <w:lastRenderedPageBreak/>
        <w:drawing>
          <wp:inline distT="0" distB="0" distL="0" distR="0" wp14:anchorId="6D735125" wp14:editId="6E73F59F">
            <wp:extent cx="5100238" cy="3354705"/>
            <wp:effectExtent l="0" t="0" r="5715" b="0"/>
            <wp:docPr id="15520" name="그림 154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 name="그림 15456" descr="Diagram&#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100238" cy="3354705"/>
                    </a:xfrm>
                    <a:prstGeom prst="rect">
                      <a:avLst/>
                    </a:prstGeom>
                  </pic:spPr>
                </pic:pic>
              </a:graphicData>
            </a:graphic>
          </wp:inline>
        </w:drawing>
      </w:r>
    </w:p>
    <w:p w14:paraId="6E9178E1" w14:textId="68028231" w:rsidR="00D56A17" w:rsidRPr="00826850" w:rsidRDefault="00D56A17" w:rsidP="00D56A17">
      <w:pPr>
        <w:pStyle w:val="af4"/>
        <w:rPr>
          <w:rFonts w:cs="Times New Roman"/>
          <w:szCs w:val="24"/>
          <w:lang w:val="en-GB"/>
        </w:rPr>
      </w:pPr>
      <w:bookmarkStart w:id="541" w:name="_Ref43283461"/>
      <w:bookmarkStart w:id="542" w:name="_Ref8138365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14</w:t>
      </w:r>
      <w:r w:rsidRPr="00826850">
        <w:rPr>
          <w:rFonts w:cs="Times New Roman"/>
          <w:szCs w:val="24"/>
        </w:rPr>
        <w:fldChar w:fldCharType="end"/>
      </w:r>
      <w:bookmarkEnd w:id="541"/>
      <w:r w:rsidRPr="00826850">
        <w:rPr>
          <w:rFonts w:cs="Times New Roman"/>
          <w:szCs w:val="24"/>
        </w:rPr>
        <w:t>: Inter-Layer relations between three different layers of a same environment</w:t>
      </w:r>
      <w:bookmarkEnd w:id="542"/>
      <w:r w:rsidRPr="00826850">
        <w:rPr>
          <w:rFonts w:cs="Times New Roman"/>
          <w:noProof/>
          <w:szCs w:val="24"/>
          <w:lang w:val="en-GB"/>
        </w:rPr>
        <w:t xml:space="preserve"> </w:t>
      </w:r>
    </w:p>
    <w:p w14:paraId="2403B1B0" w14:textId="77777777" w:rsidR="00D56A17" w:rsidRPr="00826850" w:rsidRDefault="00D56A17" w:rsidP="00D56A17">
      <w:pPr>
        <w:pStyle w:val="Default"/>
        <w:spacing w:before="80"/>
        <w:rPr>
          <w:color w:val="auto"/>
          <w:lang w:val="en-GB"/>
        </w:rPr>
      </w:pPr>
    </w:p>
    <w:p w14:paraId="3CC47039" w14:textId="77777777" w:rsidR="00D56A17" w:rsidRPr="00826850" w:rsidRDefault="00D56A17" w:rsidP="00D56A17">
      <w:pPr>
        <w:pStyle w:val="Default"/>
        <w:keepNext/>
        <w:spacing w:before="80"/>
        <w:jc w:val="center"/>
      </w:pPr>
      <w:r w:rsidRPr="00826850">
        <w:rPr>
          <w:noProof/>
        </w:rPr>
        <w:drawing>
          <wp:inline distT="0" distB="0" distL="0" distR="0" wp14:anchorId="3054E0DD" wp14:editId="434345D8">
            <wp:extent cx="1960474" cy="1616207"/>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7"/>
                    <a:stretch>
                      <a:fillRect/>
                    </a:stretch>
                  </pic:blipFill>
                  <pic:spPr>
                    <a:xfrm>
                      <a:off x="0" y="0"/>
                      <a:ext cx="1971347" cy="1625171"/>
                    </a:xfrm>
                    <a:prstGeom prst="rect">
                      <a:avLst/>
                    </a:prstGeom>
                  </pic:spPr>
                </pic:pic>
              </a:graphicData>
            </a:graphic>
          </wp:inline>
        </w:drawing>
      </w:r>
      <w:r w:rsidRPr="00826850">
        <w:rPr>
          <w:noProof/>
        </w:rPr>
        <w:drawing>
          <wp:inline distT="0" distB="0" distL="0" distR="0" wp14:anchorId="06DB34DB" wp14:editId="228770AE">
            <wp:extent cx="1941391" cy="1615316"/>
            <wp:effectExtent l="0" t="0" r="1905" b="4445"/>
            <wp:docPr id="1822106624" name="Picture 18221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4" name="Picture 1822106624"/>
                    <pic:cNvPicPr/>
                  </pic:nvPicPr>
                  <pic:blipFill>
                    <a:blip r:embed="rId38"/>
                    <a:stretch>
                      <a:fillRect/>
                    </a:stretch>
                  </pic:blipFill>
                  <pic:spPr>
                    <a:xfrm>
                      <a:off x="0" y="0"/>
                      <a:ext cx="1950260" cy="1622695"/>
                    </a:xfrm>
                    <a:prstGeom prst="rect">
                      <a:avLst/>
                    </a:prstGeom>
                  </pic:spPr>
                </pic:pic>
              </a:graphicData>
            </a:graphic>
          </wp:inline>
        </w:drawing>
      </w:r>
      <w:r w:rsidRPr="00826850">
        <w:t xml:space="preserve">  </w:t>
      </w:r>
      <w:r w:rsidRPr="00826850">
        <w:rPr>
          <w:noProof/>
        </w:rPr>
        <w:drawing>
          <wp:inline distT="0" distB="0" distL="0" distR="0" wp14:anchorId="40FA82C0" wp14:editId="6576DAC9">
            <wp:extent cx="1433779" cy="1536481"/>
            <wp:effectExtent l="0" t="0" r="0" b="6985"/>
            <wp:docPr id="1822106625" name="Picture 182210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5" name="Picture 18221066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42886" cy="1546240"/>
                    </a:xfrm>
                    <a:prstGeom prst="rect">
                      <a:avLst/>
                    </a:prstGeom>
                  </pic:spPr>
                </pic:pic>
              </a:graphicData>
            </a:graphic>
          </wp:inline>
        </w:drawing>
      </w:r>
    </w:p>
    <w:p w14:paraId="571218E4" w14:textId="77777777" w:rsidR="00D56A17" w:rsidRPr="00826850" w:rsidRDefault="00D56A17" w:rsidP="00D56A17">
      <w:pPr>
        <w:pStyle w:val="Default"/>
        <w:spacing w:before="80"/>
        <w:jc w:val="center"/>
        <w:rPr>
          <w:color w:val="auto"/>
          <w:lang w:val="en-GB"/>
        </w:rPr>
      </w:pPr>
      <w:r w:rsidRPr="00826850">
        <w:rPr>
          <w:color w:val="auto"/>
          <w:lang w:val="en-GB"/>
        </w:rPr>
        <w:t xml:space="preserve">          a)                                                                b)                                                             c)</w:t>
      </w:r>
    </w:p>
    <w:p w14:paraId="6C51C907" w14:textId="12515429" w:rsidR="00AE5002" w:rsidRDefault="00D56A17" w:rsidP="00D56A17">
      <w:pPr>
        <w:pStyle w:val="af4"/>
        <w:rPr>
          <w:rFonts w:cs="Times New Roman"/>
          <w:szCs w:val="24"/>
        </w:rPr>
      </w:pPr>
      <w:bookmarkStart w:id="543" w:name="_Ref8112840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15</w:t>
      </w:r>
      <w:r w:rsidRPr="00826850">
        <w:rPr>
          <w:rFonts w:cs="Times New Roman"/>
          <w:szCs w:val="24"/>
        </w:rPr>
        <w:fldChar w:fldCharType="end"/>
      </w:r>
      <w:bookmarkEnd w:id="543"/>
      <w:r w:rsidRPr="00826850">
        <w:rPr>
          <w:rFonts w:cs="Times New Roman"/>
          <w:szCs w:val="24"/>
        </w:rPr>
        <w:t>: Inter-layer connection between two primal spaces. (a) furnished room. (b) cells of the room and door only. (c)  cells of furnishing elements only represented by minmax boxes.</w:t>
      </w:r>
    </w:p>
    <w:p w14:paraId="189A0875" w14:textId="77777777" w:rsidR="00D56A17" w:rsidRPr="00826850" w:rsidRDefault="00D56A17" w:rsidP="00D56A17">
      <w:pPr>
        <w:pStyle w:val="1"/>
        <w:tabs>
          <w:tab w:val="left" w:pos="400"/>
          <w:tab w:val="left" w:pos="560"/>
        </w:tabs>
        <w:suppressAutoHyphens/>
        <w:spacing w:before="270" w:after="120" w:line="-270" w:lineRule="auto"/>
        <w:jc w:val="both"/>
      </w:pPr>
      <w:bookmarkStart w:id="544" w:name="_Ref80118361"/>
      <w:bookmarkStart w:id="545" w:name="_Toc164442412"/>
      <w:r w:rsidRPr="00826850">
        <w:t>Data model</w:t>
      </w:r>
      <w:bookmarkEnd w:id="544"/>
      <w:bookmarkEnd w:id="545"/>
    </w:p>
    <w:p w14:paraId="68432E2B" w14:textId="1A8C24A3" w:rsidR="00D56A17" w:rsidRPr="00826850" w:rsidRDefault="00BB20AF" w:rsidP="00D56A17">
      <w:pPr>
        <w:pStyle w:val="Default"/>
        <w:spacing w:before="80"/>
        <w:jc w:val="both"/>
        <w:rPr>
          <w:color w:val="auto"/>
          <w:lang w:val="en-GB"/>
        </w:rPr>
      </w:pPr>
      <w:r>
        <w:t>T</w:t>
      </w:r>
      <w:r w:rsidR="00D56A17" w:rsidRPr="00826850">
        <w:t xml:space="preserve">his section presents the </w:t>
      </w:r>
      <w:r>
        <w:t xml:space="preserve">IndoorGML </w:t>
      </w:r>
      <w:r w:rsidR="00D56A17" w:rsidRPr="00826850">
        <w:t xml:space="preserve">conceptual data model </w:t>
      </w:r>
      <w:r w:rsidR="006B0B2C">
        <w:t>as</w:t>
      </w:r>
      <w:r w:rsidR="006B0B2C" w:rsidRPr="00826850">
        <w:t xml:space="preserve"> </w:t>
      </w:r>
      <w:r w:rsidR="00D56A17" w:rsidRPr="00826850">
        <w:t>UML class diagram</w:t>
      </w:r>
      <w:r>
        <w:t>s</w:t>
      </w:r>
      <w:r w:rsidR="00D56A17" w:rsidRPr="00826850">
        <w:t xml:space="preserve">. </w:t>
      </w:r>
    </w:p>
    <w:p w14:paraId="744F1444" w14:textId="77777777" w:rsidR="00D56A17" w:rsidRPr="00826850" w:rsidRDefault="00D56A17" w:rsidP="00D56A17">
      <w:pPr>
        <w:spacing w:after="160" w:line="259" w:lineRule="auto"/>
      </w:pPr>
    </w:p>
    <w:p w14:paraId="18C95D15" w14:textId="266378F8" w:rsidR="00D56A17" w:rsidRPr="00296D4A" w:rsidRDefault="00D56A17" w:rsidP="00872B63">
      <w:pPr>
        <w:pStyle w:val="2"/>
        <w:numPr>
          <w:ilvl w:val="1"/>
          <w:numId w:val="62"/>
        </w:numPr>
        <w:tabs>
          <w:tab w:val="left" w:pos="540"/>
          <w:tab w:val="left" w:pos="700"/>
        </w:tabs>
        <w:suppressAutoHyphens/>
        <w:spacing w:before="60" w:after="120" w:line="-250" w:lineRule="auto"/>
        <w:jc w:val="both"/>
        <w:rPr>
          <w:szCs w:val="24"/>
        </w:rPr>
      </w:pPr>
      <w:bookmarkStart w:id="546" w:name="_Toc164442413"/>
      <w:r w:rsidRPr="00327F83">
        <w:rPr>
          <w:szCs w:val="24"/>
        </w:rPr>
        <w:t>IndoorGML Core Module</w:t>
      </w:r>
      <w:bookmarkEnd w:id="546"/>
    </w:p>
    <w:p w14:paraId="3D143F80" w14:textId="222288E8" w:rsidR="004D2D26" w:rsidRPr="00826850" w:rsidRDefault="004D2D26" w:rsidP="004D2D26">
      <w:r w:rsidRPr="004D2D26">
        <w:t xml:space="preserve"> </w:t>
      </w:r>
      <w:r w:rsidRPr="00826850">
        <w:t xml:space="preserve">The core module is composed of three main parts: </w:t>
      </w:r>
    </w:p>
    <w:p w14:paraId="4CD4F59B" w14:textId="0D664A93" w:rsidR="004D2D26" w:rsidRPr="00826850" w:rsidRDefault="00BB20AF" w:rsidP="004D2D26">
      <w:pPr>
        <w:pStyle w:val="af3"/>
        <w:numPr>
          <w:ilvl w:val="0"/>
          <w:numId w:val="30"/>
        </w:numPr>
        <w:ind w:leftChars="0"/>
      </w:pPr>
      <w:r>
        <w:t>T</w:t>
      </w:r>
      <w:r w:rsidR="004D2D26" w:rsidRPr="00826850">
        <w:t xml:space="preserve">he primal space which describes the cellular space (see section </w:t>
      </w:r>
      <w:r w:rsidR="004D2D26" w:rsidRPr="00826850">
        <w:fldChar w:fldCharType="begin"/>
      </w:r>
      <w:r w:rsidR="004D2D26" w:rsidRPr="00826850">
        <w:instrText xml:space="preserve"> REF _Ref43283544 \w \h  \* MERGEFORMAT </w:instrText>
      </w:r>
      <w:r w:rsidR="004D2D26" w:rsidRPr="00826850">
        <w:fldChar w:fldCharType="separate"/>
      </w:r>
      <w:r w:rsidR="00255A88">
        <w:t>7.2</w:t>
      </w:r>
      <w:r w:rsidR="004D2D26" w:rsidRPr="00826850">
        <w:fldChar w:fldCharType="end"/>
      </w:r>
      <w:r w:rsidR="004D2D26" w:rsidRPr="00826850">
        <w:t>);</w:t>
      </w:r>
    </w:p>
    <w:p w14:paraId="20DF0890" w14:textId="28479636" w:rsidR="004D2D26" w:rsidRPr="00826850" w:rsidRDefault="00BB20AF" w:rsidP="004D2D26">
      <w:pPr>
        <w:pStyle w:val="af3"/>
        <w:numPr>
          <w:ilvl w:val="0"/>
          <w:numId w:val="30"/>
        </w:numPr>
        <w:ind w:leftChars="0"/>
      </w:pPr>
      <w:r>
        <w:t>T</w:t>
      </w:r>
      <w:r w:rsidR="004D2D26" w:rsidRPr="00826850">
        <w:t xml:space="preserve">he dual space which carries the network information (see section </w:t>
      </w:r>
      <w:r w:rsidR="004D2D26" w:rsidRPr="00826850">
        <w:fldChar w:fldCharType="begin"/>
      </w:r>
      <w:r w:rsidR="004D2D26" w:rsidRPr="00826850">
        <w:instrText xml:space="preserve"> REF _Ref43282751 \r \h  \* MERGEFORMAT </w:instrText>
      </w:r>
      <w:r w:rsidR="004D2D26" w:rsidRPr="00826850">
        <w:fldChar w:fldCharType="separate"/>
      </w:r>
      <w:r w:rsidR="00255A88">
        <w:t>7.3</w:t>
      </w:r>
      <w:r w:rsidR="004D2D26" w:rsidRPr="00826850">
        <w:fldChar w:fldCharType="end"/>
      </w:r>
      <w:r w:rsidR="004D2D26" w:rsidRPr="00826850">
        <w:t>);</w:t>
      </w:r>
    </w:p>
    <w:p w14:paraId="27583A35" w14:textId="5D5A60EB" w:rsidR="004D2D26" w:rsidRPr="00826850" w:rsidRDefault="00BB20AF" w:rsidP="004D2D26">
      <w:pPr>
        <w:pStyle w:val="af3"/>
        <w:numPr>
          <w:ilvl w:val="0"/>
          <w:numId w:val="30"/>
        </w:numPr>
        <w:ind w:leftChars="0"/>
      </w:pPr>
      <w:r>
        <w:t>T</w:t>
      </w:r>
      <w:r w:rsidR="004D2D26" w:rsidRPr="00826850">
        <w:t xml:space="preserve">he inter-layer connection which makes the link between thematic layers (see section </w:t>
      </w:r>
      <w:r w:rsidR="004D2D26" w:rsidRPr="00826850">
        <w:fldChar w:fldCharType="begin"/>
      </w:r>
      <w:r w:rsidR="004D2D26" w:rsidRPr="00826850">
        <w:instrText xml:space="preserve"> REF _Ref43283584 \r \h  \* MERGEFORMAT </w:instrText>
      </w:r>
      <w:r w:rsidR="004D2D26" w:rsidRPr="00826850">
        <w:fldChar w:fldCharType="separate"/>
      </w:r>
      <w:r w:rsidR="00255A88">
        <w:t>7.6.2</w:t>
      </w:r>
      <w:r w:rsidR="004D2D26" w:rsidRPr="00826850">
        <w:fldChar w:fldCharType="end"/>
      </w:r>
      <w:r w:rsidR="004D2D26" w:rsidRPr="00826850">
        <w:t>).</w:t>
      </w:r>
    </w:p>
    <w:p w14:paraId="7EBDB813" w14:textId="77777777" w:rsidR="004D2D26" w:rsidRPr="00826850" w:rsidRDefault="004D2D26" w:rsidP="004D2D26">
      <w:pPr>
        <w:pStyle w:val="af3"/>
        <w:ind w:leftChars="0" w:left="600"/>
      </w:pPr>
    </w:p>
    <w:p w14:paraId="373ABE55" w14:textId="6F450643" w:rsidR="00255A88" w:rsidRDefault="004D2D26" w:rsidP="004B5677">
      <w:r w:rsidRPr="00826850">
        <w:fldChar w:fldCharType="begin"/>
      </w:r>
      <w:r w:rsidRPr="00826850">
        <w:instrText xml:space="preserve"> REF _Ref43283607 \h  \* MERGEFORMAT </w:instrText>
      </w:r>
      <w:r w:rsidRPr="00826850">
        <w:fldChar w:fldCharType="separate"/>
      </w:r>
    </w:p>
    <w:p w14:paraId="63A49034" w14:textId="1D96A918" w:rsidR="00255A88" w:rsidRDefault="00255A88" w:rsidP="00872B63">
      <w:pPr>
        <w:jc w:val="center"/>
        <w:rPr>
          <w:noProof/>
        </w:rPr>
      </w:pPr>
      <w:r>
        <w:rPr>
          <w:noProof/>
        </w:rPr>
        <w:drawing>
          <wp:inline distT="0" distB="0" distL="0" distR="0" wp14:anchorId="2F205D9A" wp14:editId="33572E76">
            <wp:extent cx="6626198" cy="4525219"/>
            <wp:effectExtent l="2540" t="0" r="6350" b="635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08781" name="Picture 1"/>
                    <pic:cNvPicPr/>
                  </pic:nvPicPr>
                  <pic:blipFill rotWithShape="1">
                    <a:blip r:embed="rId40"/>
                    <a:srcRect l="2084" t="4375" r="1942" b="1640"/>
                    <a:stretch/>
                  </pic:blipFill>
                  <pic:spPr bwMode="auto">
                    <a:xfrm rot="16200000">
                      <a:off x="0" y="0"/>
                      <a:ext cx="6656441" cy="4545873"/>
                    </a:xfrm>
                    <a:prstGeom prst="rect">
                      <a:avLst/>
                    </a:prstGeom>
                    <a:ln>
                      <a:noFill/>
                    </a:ln>
                    <a:extLst>
                      <a:ext uri="{53640926-AAD7-44D8-BBD7-CCE9431645EC}">
                        <a14:shadowObscured xmlns:a14="http://schemas.microsoft.com/office/drawing/2010/main"/>
                      </a:ext>
                    </a:extLst>
                  </pic:spPr>
                </pic:pic>
              </a:graphicData>
            </a:graphic>
          </wp:inline>
        </w:drawing>
      </w:r>
    </w:p>
    <w:p w14:paraId="2C9B7837" w14:textId="460E31F3" w:rsidR="0091297F" w:rsidRDefault="002B210A" w:rsidP="00872B63">
      <w:pPr>
        <w:jc w:val="both"/>
        <w:rPr>
          <w:noProof/>
        </w:rPr>
      </w:pPr>
      <w:r>
        <w:t xml:space="preserve">In </w:t>
      </w:r>
      <w:r w:rsidR="00255A88" w:rsidRPr="00826850">
        <w:t xml:space="preserve">Figure </w:t>
      </w:r>
      <w:r w:rsidR="00255A88">
        <w:rPr>
          <w:noProof/>
        </w:rPr>
        <w:t>16</w:t>
      </w:r>
      <w:r w:rsidR="004D2D26" w:rsidRPr="00826850">
        <w:fldChar w:fldCharType="end"/>
      </w:r>
      <w:r w:rsidR="004D2D26" w:rsidRPr="00826850">
        <w:t xml:space="preserve">, the UML diagram illustrates all the classes associated with those three parts. In the following, the classes are introduced and the data types that they invoke in their </w:t>
      </w:r>
      <w:r w:rsidR="00363924">
        <w:t>properties</w:t>
      </w:r>
      <w:r w:rsidR="00363924" w:rsidRPr="00826850">
        <w:t xml:space="preserve"> </w:t>
      </w:r>
      <w:r w:rsidR="004D2D26" w:rsidRPr="00826850">
        <w:t xml:space="preserve">are detailed. </w:t>
      </w:r>
      <w:bookmarkStart w:id="547" w:name="_Ref43283607"/>
    </w:p>
    <w:p w14:paraId="49587057" w14:textId="1B5F7774" w:rsidR="0091297F" w:rsidRDefault="000430D2" w:rsidP="00363924">
      <w:pPr>
        <w:keepNext/>
        <w:jc w:val="center"/>
        <w:rPr>
          <w:noProof/>
        </w:rPr>
      </w:pPr>
      <w:r>
        <w:rPr>
          <w:noProof/>
        </w:rPr>
        <w:lastRenderedPageBreak/>
        <w:drawing>
          <wp:anchor distT="0" distB="0" distL="114300" distR="114300" simplePos="0" relativeHeight="251664384" behindDoc="0" locked="0" layoutInCell="1" allowOverlap="1" wp14:anchorId="1081C724" wp14:editId="02A086C0">
            <wp:simplePos x="0" y="0"/>
            <wp:positionH relativeFrom="column">
              <wp:posOffset>1584325</wp:posOffset>
            </wp:positionH>
            <wp:positionV relativeFrom="paragraph">
              <wp:posOffset>2733675</wp:posOffset>
            </wp:positionV>
            <wp:extent cx="6125845" cy="762635"/>
            <wp:effectExtent l="0" t="4445" r="3810" b="3810"/>
            <wp:wrapThrough wrapText="bothSides">
              <wp:wrapPolygon edited="0">
                <wp:start x="-16" y="21474"/>
                <wp:lineTo x="21546" y="21474"/>
                <wp:lineTo x="21546" y="432"/>
                <wp:lineTo x="-16" y="432"/>
                <wp:lineTo x="-16" y="21474"/>
              </wp:wrapPolygon>
            </wp:wrapThrough>
            <wp:docPr id="91701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12930" name=""/>
                    <pic:cNvPicPr/>
                  </pic:nvPicPr>
                  <pic:blipFill rotWithShape="1">
                    <a:blip r:embed="rId41"/>
                    <a:srcRect l="2089" t="17814" r="1766" b="10228"/>
                    <a:stretch/>
                  </pic:blipFill>
                  <pic:spPr bwMode="auto">
                    <a:xfrm rot="5400000" flipH="1" flipV="1">
                      <a:off x="0" y="0"/>
                      <a:ext cx="6125845" cy="762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5440">
        <w:rPr>
          <w:noProof/>
        </w:rPr>
        <w:drawing>
          <wp:inline distT="0" distB="0" distL="0" distR="0" wp14:anchorId="612366E2" wp14:editId="3D26D11A">
            <wp:extent cx="6094270" cy="4161950"/>
            <wp:effectExtent l="0" t="5397" r="0" b="0"/>
            <wp:docPr id="52570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08781" name="Picture 1"/>
                    <pic:cNvPicPr/>
                  </pic:nvPicPr>
                  <pic:blipFill rotWithShape="1">
                    <a:blip r:embed="rId40"/>
                    <a:srcRect l="2084" t="4375" r="1942" b="1640"/>
                    <a:stretch/>
                  </pic:blipFill>
                  <pic:spPr bwMode="auto">
                    <a:xfrm rot="16200000">
                      <a:off x="0" y="0"/>
                      <a:ext cx="6187575" cy="4225670"/>
                    </a:xfrm>
                    <a:prstGeom prst="rect">
                      <a:avLst/>
                    </a:prstGeom>
                    <a:ln>
                      <a:noFill/>
                    </a:ln>
                    <a:extLst>
                      <a:ext uri="{53640926-AAD7-44D8-BBD7-CCE9431645EC}">
                        <a14:shadowObscured xmlns:a14="http://schemas.microsoft.com/office/drawing/2010/main"/>
                      </a:ext>
                    </a:extLst>
                  </pic:spPr>
                </pic:pic>
              </a:graphicData>
            </a:graphic>
          </wp:inline>
        </w:drawing>
      </w:r>
    </w:p>
    <w:p w14:paraId="4CF3F5AB" w14:textId="33F0BCFE" w:rsidR="00D56A17" w:rsidRPr="00826850" w:rsidRDefault="00D56A17" w:rsidP="00D56A17">
      <w:pPr>
        <w:keepNext/>
        <w:jc w:val="center"/>
      </w:pPr>
      <w:r w:rsidRPr="00826850">
        <w:t xml:space="preserve">Figure </w:t>
      </w:r>
      <w:r w:rsidR="0089639D">
        <w:fldChar w:fldCharType="begin"/>
      </w:r>
      <w:r w:rsidR="0089639D">
        <w:instrText xml:space="preserve"> SEQ Figure \* ARABIC </w:instrText>
      </w:r>
      <w:r w:rsidR="0089639D">
        <w:fldChar w:fldCharType="separate"/>
      </w:r>
      <w:r w:rsidR="00255A88">
        <w:rPr>
          <w:noProof/>
        </w:rPr>
        <w:t>16</w:t>
      </w:r>
      <w:r w:rsidR="0089639D">
        <w:rPr>
          <w:noProof/>
        </w:rPr>
        <w:fldChar w:fldCharType="end"/>
      </w:r>
      <w:bookmarkEnd w:id="547"/>
      <w:r w:rsidRPr="00826850">
        <w:t>: UML diagram of the Core module</w:t>
      </w:r>
      <w:r w:rsidR="00EC0D1D" w:rsidRPr="00EC0D1D">
        <w:rPr>
          <w:noProof/>
        </w:rPr>
        <w:t xml:space="preserve"> </w:t>
      </w:r>
    </w:p>
    <w:p w14:paraId="7ADA1976" w14:textId="1C0FAAF9" w:rsidR="00392EFF" w:rsidRPr="00392EFF" w:rsidRDefault="00392EFF">
      <w:pPr>
        <w:spacing w:after="0"/>
        <w:pPrChange w:id="548" w:author="Li, Ki Joune" w:date="2024-04-06T20:30:00Z">
          <w:pPr>
            <w:pStyle w:val="3"/>
            <w:numPr>
              <w:numId w:val="23"/>
            </w:numPr>
            <w:tabs>
              <w:tab w:val="left" w:pos="660"/>
              <w:tab w:val="left" w:pos="880"/>
            </w:tabs>
            <w:suppressAutoHyphens/>
            <w:spacing w:before="60" w:after="120" w:line="-230" w:lineRule="auto"/>
            <w:jc w:val="both"/>
          </w:pPr>
        </w:pPrChange>
      </w:pPr>
      <w:r>
        <w:br w:type="page"/>
      </w:r>
    </w:p>
    <w:p w14:paraId="670E8F16" w14:textId="29AAFBF8" w:rsidR="00D56A17" w:rsidRPr="00826850" w:rsidRDefault="00D56A17" w:rsidP="00601140">
      <w:pPr>
        <w:pStyle w:val="3"/>
        <w:numPr>
          <w:ilvl w:val="2"/>
          <w:numId w:val="23"/>
        </w:numPr>
        <w:tabs>
          <w:tab w:val="left" w:pos="660"/>
          <w:tab w:val="left" w:pos="880"/>
        </w:tabs>
        <w:suppressAutoHyphens/>
        <w:spacing w:before="60" w:after="120" w:line="-230" w:lineRule="auto"/>
        <w:jc w:val="both"/>
        <w:rPr>
          <w:szCs w:val="24"/>
        </w:rPr>
      </w:pPr>
      <w:bookmarkStart w:id="549" w:name="_Toc164442414"/>
      <w:r w:rsidRPr="00826850">
        <w:rPr>
          <w:szCs w:val="24"/>
        </w:rPr>
        <w:lastRenderedPageBreak/>
        <w:t>CellSpace</w:t>
      </w:r>
      <w:bookmarkEnd w:id="549"/>
    </w:p>
    <w:p w14:paraId="01F63937" w14:textId="0700394B" w:rsidR="00D56A17" w:rsidRPr="00826850" w:rsidRDefault="00D56A17" w:rsidP="00D56A17">
      <w:pPr>
        <w:spacing w:after="160" w:line="259" w:lineRule="auto"/>
      </w:pPr>
      <w:r w:rsidRPr="00826850">
        <w:t xml:space="preserve">CellSpace is a core module class for representing the </w:t>
      </w:r>
      <w:r w:rsidR="00BD6527">
        <w:t xml:space="preserve">indoor </w:t>
      </w:r>
      <w:r w:rsidRPr="00826850">
        <w:t xml:space="preserve">environment in terms of cellular space. CellSpace is </w:t>
      </w:r>
      <w:r w:rsidR="00BD6527">
        <w:t>a mandatory</w:t>
      </w:r>
      <w:r w:rsidRPr="00826850">
        <w:t xml:space="preserve"> class to have a valid IndoorGML2.0</w:t>
      </w:r>
      <w:r w:rsidR="002B1397">
        <w:t xml:space="preserve"> encoding</w:t>
      </w:r>
      <w:r w:rsidRPr="00826850">
        <w:t xml:space="preserve">. It contains the following </w:t>
      </w:r>
      <w:commentRangeStart w:id="550"/>
      <w:commentRangeStart w:id="551"/>
      <w:del w:id="552" w:author="Li, Ki Joune" w:date="2024-04-06T20:21:00Z">
        <w:r w:rsidRPr="00826850" w:rsidDel="001E2815">
          <w:delText>attributes</w:delText>
        </w:r>
        <w:commentRangeEnd w:id="550"/>
        <w:r w:rsidR="005C0ECD" w:rsidDel="001E2815">
          <w:rPr>
            <w:rStyle w:val="aff6"/>
            <w:rFonts w:eastAsia="맑은 고딕"/>
            <w:lang w:val="en-GB"/>
          </w:rPr>
          <w:commentReference w:id="550"/>
        </w:r>
      </w:del>
      <w:commentRangeEnd w:id="551"/>
      <w:r w:rsidR="001E2815">
        <w:rPr>
          <w:rStyle w:val="aff6"/>
          <w:rFonts w:eastAsia="맑은 고딕"/>
          <w:lang w:val="en-GB"/>
        </w:rPr>
        <w:commentReference w:id="551"/>
      </w:r>
      <w:del w:id="553" w:author="Li, Ki Joune" w:date="2024-04-06T20:21:00Z">
        <w:r w:rsidRPr="00826850" w:rsidDel="001E2815">
          <w:delText xml:space="preserve"> </w:delText>
        </w:r>
      </w:del>
      <w:ins w:id="554" w:author="Li, Ki Joune" w:date="2024-04-06T20:21:00Z">
        <w:r w:rsidR="001E2815">
          <w:t>properties</w:t>
        </w:r>
        <w:r w:rsidR="001E2815" w:rsidRPr="00826850">
          <w:t xml:space="preserve"> </w:t>
        </w:r>
      </w:ins>
      <w:r w:rsidRPr="00826850">
        <w:t>(</w:t>
      </w:r>
      <w:r w:rsidRPr="00826850">
        <w:fldChar w:fldCharType="begin"/>
      </w:r>
      <w:r w:rsidRPr="00826850">
        <w:instrText xml:space="preserve"> REF _Ref81385285 \h  \* MERGEFORMAT </w:instrText>
      </w:r>
      <w:r w:rsidRPr="00826850">
        <w:fldChar w:fldCharType="separate"/>
      </w:r>
      <w:r w:rsidR="00255A88" w:rsidRPr="00826850">
        <w:t xml:space="preserve">Figure </w:t>
      </w:r>
      <w:r w:rsidR="00255A88">
        <w:rPr>
          <w:noProof/>
        </w:rPr>
        <w:t>17</w:t>
      </w:r>
      <w:r w:rsidRPr="00826850">
        <w:fldChar w:fldCharType="end"/>
      </w:r>
      <w:r w:rsidRPr="00826850">
        <w:t xml:space="preserve">):  </w:t>
      </w:r>
    </w:p>
    <w:p w14:paraId="5DFD93B9" w14:textId="77777777" w:rsidR="00D56A17" w:rsidRPr="00826850" w:rsidRDefault="00D56A17" w:rsidP="00601140">
      <w:pPr>
        <w:pStyle w:val="af3"/>
        <w:numPr>
          <w:ilvl w:val="0"/>
          <w:numId w:val="37"/>
        </w:numPr>
        <w:ind w:leftChars="0"/>
      </w:pPr>
      <w:r w:rsidRPr="00826850">
        <w:rPr>
          <w:i/>
          <w:iCs/>
        </w:rPr>
        <w:t>cellSpaceGeom</w:t>
      </w:r>
      <w:r w:rsidRPr="00826850">
        <w:t xml:space="preserve"> (</w:t>
      </w:r>
      <w:r w:rsidRPr="00826850">
        <w:rPr>
          <w:i/>
          <w:iCs/>
        </w:rPr>
        <w:t>CellSpaceGeometryType</w:t>
      </w:r>
      <w:r w:rsidRPr="00826850">
        <w:t>)</w:t>
      </w:r>
    </w:p>
    <w:p w14:paraId="64190882" w14:textId="77777777" w:rsidR="00D56A17" w:rsidRPr="00826850" w:rsidRDefault="00D56A17" w:rsidP="00601140">
      <w:pPr>
        <w:pStyle w:val="af3"/>
        <w:numPr>
          <w:ilvl w:val="0"/>
          <w:numId w:val="37"/>
        </w:numPr>
        <w:ind w:leftChars="0"/>
      </w:pPr>
      <w:r w:rsidRPr="00826850">
        <w:rPr>
          <w:i/>
          <w:iCs/>
        </w:rPr>
        <w:t>externalReference (url)</w:t>
      </w:r>
    </w:p>
    <w:p w14:paraId="2F684E13" w14:textId="77777777" w:rsidR="00D56A17" w:rsidRPr="00826850" w:rsidRDefault="00D56A17" w:rsidP="00601140">
      <w:pPr>
        <w:pStyle w:val="af3"/>
        <w:numPr>
          <w:ilvl w:val="0"/>
          <w:numId w:val="37"/>
        </w:numPr>
        <w:ind w:leftChars="0"/>
        <w:rPr>
          <w:i/>
          <w:iCs/>
        </w:rPr>
      </w:pPr>
      <w:r w:rsidRPr="00826850">
        <w:rPr>
          <w:i/>
          <w:iCs/>
        </w:rPr>
        <w:t>level (string)</w:t>
      </w:r>
    </w:p>
    <w:p w14:paraId="4F88097D" w14:textId="77777777" w:rsidR="00D56A17" w:rsidRPr="00826850" w:rsidRDefault="00D56A17" w:rsidP="00601140">
      <w:pPr>
        <w:pStyle w:val="af3"/>
        <w:numPr>
          <w:ilvl w:val="0"/>
          <w:numId w:val="37"/>
        </w:numPr>
        <w:ind w:leftChars="0"/>
        <w:rPr>
          <w:i/>
          <w:iCs/>
        </w:rPr>
      </w:pPr>
      <w:r w:rsidRPr="00826850">
        <w:rPr>
          <w:i/>
        </w:rPr>
        <w:t>name</w:t>
      </w:r>
      <w:r w:rsidRPr="00826850">
        <w:rPr>
          <w:i/>
          <w:iCs/>
        </w:rPr>
        <w:t xml:space="preserve"> (string)</w:t>
      </w:r>
    </w:p>
    <w:p w14:paraId="30E0F167" w14:textId="77777777" w:rsidR="00D56A17" w:rsidRPr="00826850" w:rsidRDefault="00D56A17" w:rsidP="00601140">
      <w:pPr>
        <w:pStyle w:val="af3"/>
        <w:numPr>
          <w:ilvl w:val="0"/>
          <w:numId w:val="37"/>
        </w:numPr>
        <w:ind w:leftChars="0"/>
      </w:pPr>
      <w:r w:rsidRPr="00826850">
        <w:rPr>
          <w:i/>
          <w:iCs/>
        </w:rPr>
        <w:t>PoI (boolean)</w:t>
      </w:r>
    </w:p>
    <w:p w14:paraId="7E839447" w14:textId="77777777" w:rsidR="00392EFF" w:rsidRPr="00826850" w:rsidRDefault="00392EFF" w:rsidP="00392EFF">
      <w:pPr>
        <w:pStyle w:val="af3"/>
        <w:keepNext/>
        <w:numPr>
          <w:ilvl w:val="0"/>
          <w:numId w:val="37"/>
        </w:numPr>
        <w:ind w:leftChars="0"/>
        <w:jc w:val="center"/>
      </w:pPr>
      <w:r>
        <w:rPr>
          <w:noProof/>
        </w:rPr>
        <w:drawing>
          <wp:inline distT="0" distB="0" distL="0" distR="0" wp14:anchorId="57DE0252" wp14:editId="7B0BD635">
            <wp:extent cx="5591243" cy="3589699"/>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9775" name=""/>
                    <pic:cNvPicPr/>
                  </pic:nvPicPr>
                  <pic:blipFill rotWithShape="1">
                    <a:blip r:embed="rId42"/>
                    <a:srcRect l="2307" t="5006" r="2169" b="1881"/>
                    <a:stretch/>
                  </pic:blipFill>
                  <pic:spPr bwMode="auto">
                    <a:xfrm>
                      <a:off x="0" y="0"/>
                      <a:ext cx="5636613" cy="3618827"/>
                    </a:xfrm>
                    <a:prstGeom prst="rect">
                      <a:avLst/>
                    </a:prstGeom>
                    <a:ln>
                      <a:noFill/>
                    </a:ln>
                    <a:extLst>
                      <a:ext uri="{53640926-AAD7-44D8-BBD7-CCE9431645EC}">
                        <a14:shadowObscured xmlns:a14="http://schemas.microsoft.com/office/drawing/2010/main"/>
                      </a:ext>
                    </a:extLst>
                  </pic:spPr>
                </pic:pic>
              </a:graphicData>
            </a:graphic>
          </wp:inline>
        </w:drawing>
      </w:r>
    </w:p>
    <w:p w14:paraId="18DC560D" w14:textId="77777777" w:rsidR="00392EFF" w:rsidRPr="00826850" w:rsidRDefault="00392EFF" w:rsidP="00392EFF">
      <w:pPr>
        <w:pStyle w:val="af4"/>
        <w:numPr>
          <w:ilvl w:val="0"/>
          <w:numId w:val="37"/>
        </w:numPr>
        <w:rPr>
          <w:rFonts w:cs="Times New Roman"/>
          <w:b/>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17</w:t>
      </w:r>
      <w:r w:rsidRPr="00826850">
        <w:rPr>
          <w:rFonts w:cs="Times New Roman"/>
          <w:szCs w:val="24"/>
        </w:rPr>
        <w:fldChar w:fldCharType="end"/>
      </w:r>
      <w:r w:rsidRPr="00826850">
        <w:rPr>
          <w:rFonts w:cs="Times New Roman"/>
          <w:szCs w:val="24"/>
        </w:rPr>
        <w:t>: CellSpace and its related classes: PrimalSpaceLayer, CellBoundary, Node and InterLayerConnection</w:t>
      </w:r>
    </w:p>
    <w:p w14:paraId="52F04D81" w14:textId="77777777" w:rsidR="00D56A17" w:rsidRPr="00872B63" w:rsidRDefault="00D56A17" w:rsidP="00D56A17">
      <w:pPr>
        <w:pStyle w:val="af3"/>
        <w:ind w:leftChars="0" w:left="600"/>
        <w:jc w:val="left"/>
        <w:rPr>
          <w:i/>
          <w:iCs/>
          <w:lang w:val="de-DE"/>
        </w:rPr>
      </w:pPr>
    </w:p>
    <w:p w14:paraId="67DA31F7" w14:textId="0B6EC3A9" w:rsidR="00D56A17" w:rsidRPr="00826850" w:rsidRDefault="00D56A17">
      <w:pPr>
        <w:jc w:val="both"/>
        <w:pPrChange w:id="555" w:author="Li, Ki Joune" w:date="2024-04-06T20:26:00Z">
          <w:pPr/>
        </w:pPrChange>
      </w:pPr>
      <w:r w:rsidRPr="00826850">
        <w:t xml:space="preserve">The </w:t>
      </w:r>
      <w:r w:rsidRPr="00826850">
        <w:rPr>
          <w:i/>
          <w:iCs/>
        </w:rPr>
        <w:t>cellSpaceGeom</w:t>
      </w:r>
      <w:r w:rsidRPr="00826850">
        <w:t xml:space="preserve"> </w:t>
      </w:r>
      <w:r w:rsidR="00347953">
        <w:t>property</w:t>
      </w:r>
      <w:r w:rsidR="00347953" w:rsidRPr="00826850">
        <w:t xml:space="preserve"> </w:t>
      </w:r>
      <w:r w:rsidRPr="00826850">
        <w:t xml:space="preserve">carries an instance of type </w:t>
      </w:r>
      <w:r w:rsidRPr="00826850">
        <w:rPr>
          <w:i/>
          <w:iCs/>
        </w:rPr>
        <w:t xml:space="preserve">CellSpaceGeometryType </w:t>
      </w:r>
      <w:r w:rsidR="00347953">
        <w:t>for the</w:t>
      </w:r>
      <w:r w:rsidRPr="00826850">
        <w:t xml:space="preserve"> description of geometric representations of space. A </w:t>
      </w:r>
      <w:r w:rsidRPr="00826850">
        <w:rPr>
          <w:i/>
        </w:rPr>
        <w:t>CellSpaceGeometryType</w:t>
      </w:r>
      <w:r w:rsidRPr="00826850">
        <w:t xml:space="preserve"> is a geometry class type with two possible </w:t>
      </w:r>
      <w:r w:rsidR="00363924">
        <w:rPr>
          <w:rFonts w:hint="eastAsia"/>
          <w:lang w:eastAsia="ko-KR"/>
        </w:rPr>
        <w:t>properties</w:t>
      </w:r>
      <w:r w:rsidRPr="00826850">
        <w:t xml:space="preserve">: </w:t>
      </w:r>
      <w:r w:rsidRPr="00826850">
        <w:rPr>
          <w:i/>
        </w:rPr>
        <w:t>Geometry3D</w:t>
      </w:r>
      <w:r w:rsidRPr="00826850">
        <w:t xml:space="preserve"> </w:t>
      </w:r>
      <w:r w:rsidR="00120FBD">
        <w:t>or</w:t>
      </w:r>
      <w:r w:rsidRPr="00826850">
        <w:t xml:space="preserve"> </w:t>
      </w:r>
      <w:r w:rsidRPr="00826850">
        <w:rPr>
          <w:i/>
        </w:rPr>
        <w:t>Geometry2D</w:t>
      </w:r>
      <w:r w:rsidRPr="00826850">
        <w:t xml:space="preserve">. They provide </w:t>
      </w:r>
      <w:r w:rsidR="008C350A">
        <w:t xml:space="preserve">the </w:t>
      </w:r>
      <w:r w:rsidRPr="00826850">
        <w:t xml:space="preserve">3D and 2D description of a CellSpace instance. The </w:t>
      </w:r>
      <w:r w:rsidRPr="00826850">
        <w:rPr>
          <w:i/>
        </w:rPr>
        <w:t>Geometry3D</w:t>
      </w:r>
      <w:r w:rsidRPr="00826850">
        <w:t xml:space="preserve"> </w:t>
      </w:r>
      <w:r w:rsidR="008C350A">
        <w:t>property</w:t>
      </w:r>
      <w:r w:rsidR="008C350A" w:rsidRPr="00826850">
        <w:t xml:space="preserve"> </w:t>
      </w:r>
      <w:r w:rsidRPr="00826850">
        <w:t xml:space="preserve">describes a representation of type solid, similar to the </w:t>
      </w:r>
      <w:r w:rsidRPr="00826850">
        <w:rPr>
          <w:i/>
        </w:rPr>
        <w:t>GM_Solid</w:t>
      </w:r>
      <w:r w:rsidRPr="00826850">
        <w:t xml:space="preserve"> (ISO 19107:2003) type. It is the default type for describing a 3D CellSpace as one single valid entity. The </w:t>
      </w:r>
      <w:r w:rsidRPr="00826850">
        <w:rPr>
          <w:i/>
        </w:rPr>
        <w:t>Geometry2D</w:t>
      </w:r>
      <w:r w:rsidRPr="00826850">
        <w:t xml:space="preserve"> </w:t>
      </w:r>
      <w:r w:rsidR="008C350A">
        <w:t>properties</w:t>
      </w:r>
      <w:r w:rsidR="008C350A" w:rsidRPr="00826850">
        <w:t xml:space="preserve"> </w:t>
      </w:r>
      <w:r w:rsidRPr="00826850">
        <w:t xml:space="preserve">describes a representation of type surface, similar to the </w:t>
      </w:r>
      <w:r w:rsidRPr="00826850">
        <w:rPr>
          <w:i/>
        </w:rPr>
        <w:t>GM_Surface</w:t>
      </w:r>
      <w:r w:rsidRPr="00826850">
        <w:t xml:space="preserve"> type. </w:t>
      </w:r>
      <w:r w:rsidR="008C350A">
        <w:t>This property</w:t>
      </w:r>
      <w:r w:rsidRPr="00826850">
        <w:t xml:space="preserve"> describ</w:t>
      </w:r>
      <w:r w:rsidR="008C350A">
        <w:t>es</w:t>
      </w:r>
      <w:r w:rsidRPr="00826850">
        <w:t xml:space="preserve"> a CellSpace in 2D as one single surface (in the case of a 2D Indoo</w:t>
      </w:r>
      <w:r w:rsidR="00DF41BA">
        <w:t>r</w:t>
      </w:r>
      <w:r w:rsidRPr="00826850">
        <w:t xml:space="preserve">GML model). The geometry should be valid according to the ISO 19107 </w:t>
      </w:r>
      <w:r w:rsidR="00DF41BA">
        <w:t>S</w:t>
      </w:r>
      <w:r w:rsidRPr="00826850">
        <w:t xml:space="preserve">tandard terms. If a CellSpace cannot meet those requirements, e.g. be valid 2D or 3D geometry, the option to describe its geometry as a set of CellBoundary entities can be considered. The CellSpace can be defined without geometry as well.   </w:t>
      </w:r>
    </w:p>
    <w:p w14:paraId="38BBC458" w14:textId="0A661412" w:rsidR="00D56A17" w:rsidRPr="00826850" w:rsidRDefault="00D56A17">
      <w:pPr>
        <w:jc w:val="both"/>
        <w:pPrChange w:id="556" w:author="Li, Ki Joune" w:date="2024-04-06T20:27:00Z">
          <w:pPr/>
        </w:pPrChange>
      </w:pPr>
      <w:r w:rsidRPr="00826850">
        <w:lastRenderedPageBreak/>
        <w:t xml:space="preserve">The </w:t>
      </w:r>
      <w:del w:id="557" w:author="Li, Ki Joune" w:date="2024-04-06T20:28:00Z">
        <w:r w:rsidRPr="00826850" w:rsidDel="00392EFF">
          <w:delText xml:space="preserve">attribute </w:delText>
        </w:r>
      </w:del>
      <w:ins w:id="558" w:author="Li, Ki Joune" w:date="2024-04-06T20:28:00Z">
        <w:r w:rsidR="00392EFF">
          <w:t>property</w:t>
        </w:r>
        <w:r w:rsidR="00392EFF" w:rsidRPr="00826850">
          <w:t xml:space="preserve"> </w:t>
        </w:r>
      </w:ins>
      <w:r w:rsidRPr="00826850">
        <w:rPr>
          <w:i/>
          <w:iCs/>
        </w:rPr>
        <w:t>externalReference</w:t>
      </w:r>
      <w:r w:rsidRPr="00826850">
        <w:t xml:space="preserve"> is used for the reference of an object to its corresponding object in an external data set. A CellSpace also carries a </w:t>
      </w:r>
      <w:r w:rsidRPr="00826850">
        <w:rPr>
          <w:i/>
          <w:iCs/>
        </w:rPr>
        <w:t>level</w:t>
      </w:r>
      <w:r w:rsidRPr="00826850">
        <w:t xml:space="preserve"> information, which can be left empty when it cannot be clearly identified. </w:t>
      </w:r>
      <w:r w:rsidR="00742553">
        <w:t>F</w:t>
      </w:r>
      <w:r w:rsidR="00742553" w:rsidRPr="00826850">
        <w:t>or example</w:t>
      </w:r>
      <w:r w:rsidR="00872B63">
        <w:t>,</w:t>
      </w:r>
      <w:r w:rsidR="00742553" w:rsidRPr="00826850">
        <w:t xml:space="preserve"> </w:t>
      </w:r>
      <w:r w:rsidR="00742553">
        <w:t>t</w:t>
      </w:r>
      <w:r w:rsidRPr="00826850">
        <w:t xml:space="preserve">his is the case for a CellSpace that aggregates several cells spanning across multiple stories. The value of </w:t>
      </w:r>
      <w:r w:rsidRPr="00826850">
        <w:rPr>
          <w:i/>
        </w:rPr>
        <w:t>level</w:t>
      </w:r>
      <w:r w:rsidRPr="00826850">
        <w:t xml:space="preserve"> is given as a string rather than an integer because it is sometime given as plain text “M” for mezzanine floor and “RC” for ground floor. </w:t>
      </w:r>
      <w:commentRangeStart w:id="559"/>
      <w:commentRangeStart w:id="560"/>
      <w:r w:rsidRPr="00826850">
        <w:t xml:space="preserve">A newly introduced </w:t>
      </w:r>
      <w:del w:id="561" w:author="Li, Ki Joune" w:date="2024-04-06T20:22:00Z">
        <w:r w:rsidRPr="00826850" w:rsidDel="001E2815">
          <w:delText xml:space="preserve">attribute </w:delText>
        </w:r>
      </w:del>
      <w:ins w:id="562" w:author="Li, Ki Joune" w:date="2024-04-06T20:22:00Z">
        <w:r w:rsidR="001E2815">
          <w:t>property in IndoorGML 2</w:t>
        </w:r>
        <w:r w:rsidR="001E2815" w:rsidRPr="00826850">
          <w:t xml:space="preserve"> </w:t>
        </w:r>
      </w:ins>
      <w:r w:rsidRPr="00826850">
        <w:t xml:space="preserve">is </w:t>
      </w:r>
      <w:r w:rsidRPr="00826850">
        <w:rPr>
          <w:i/>
          <w:iCs/>
        </w:rPr>
        <w:t>name</w:t>
      </w:r>
      <w:r w:rsidRPr="00826850">
        <w:t>.</w:t>
      </w:r>
      <w:commentRangeEnd w:id="559"/>
      <w:r w:rsidR="008C16BF">
        <w:rPr>
          <w:rStyle w:val="aff6"/>
          <w:rFonts w:eastAsia="맑은 고딕"/>
          <w:lang w:val="en-GB"/>
        </w:rPr>
        <w:commentReference w:id="559"/>
      </w:r>
      <w:commentRangeEnd w:id="560"/>
      <w:r w:rsidR="001E2815">
        <w:rPr>
          <w:rStyle w:val="aff6"/>
          <w:rFonts w:eastAsia="맑은 고딕"/>
          <w:lang w:val="en-GB"/>
        </w:rPr>
        <w:commentReference w:id="560"/>
      </w:r>
      <w:r w:rsidRPr="00826850">
        <w:t xml:space="preserve"> </w:t>
      </w:r>
      <w:r w:rsidR="00DC5FE4">
        <w:t>The p</w:t>
      </w:r>
      <w:r w:rsidR="00DC5FE4">
        <w:t>urpose is</w:t>
      </w:r>
      <w:r w:rsidRPr="00826850">
        <w:t xml:space="preserve"> to record the name given to a space according to any internal convention (e.g. MR.403 for meeting room 3 at level 4, or coverage of Wi-Fi 234). This is a common practice for large buildings and this </w:t>
      </w:r>
      <w:del w:id="563" w:author="Li, Ki Joune" w:date="2024-04-06T20:23:00Z">
        <w:r w:rsidRPr="00826850" w:rsidDel="001E2815">
          <w:delText xml:space="preserve">attribute </w:delText>
        </w:r>
      </w:del>
      <w:ins w:id="564" w:author="Li, Ki Joune" w:date="2024-04-06T20:23:00Z">
        <w:r w:rsidR="001E2815">
          <w:t>pro</w:t>
        </w:r>
      </w:ins>
      <w:ins w:id="565" w:author="Li, Ki Joune" w:date="2024-04-06T20:24:00Z">
        <w:r w:rsidR="001E2815">
          <w:t>perty</w:t>
        </w:r>
      </w:ins>
      <w:ins w:id="566" w:author="Li, Ki Joune" w:date="2024-04-06T20:23:00Z">
        <w:r w:rsidR="001E2815" w:rsidRPr="00826850">
          <w:t xml:space="preserve"> </w:t>
        </w:r>
      </w:ins>
      <w:r w:rsidRPr="00826850">
        <w:t xml:space="preserve">helps simplify space queries for applications. Another new </w:t>
      </w:r>
      <w:r w:rsidR="00363924">
        <w:rPr>
          <w:rFonts w:hint="eastAsia"/>
          <w:lang w:eastAsia="ko-KR"/>
        </w:rPr>
        <w:t>property</w:t>
      </w:r>
      <w:r w:rsidR="00363924">
        <w:t xml:space="preserve"> </w:t>
      </w:r>
      <w:r w:rsidRPr="00826850">
        <w:rPr>
          <w:i/>
          <w:iCs/>
        </w:rPr>
        <w:t>PoI</w:t>
      </w:r>
      <w:r w:rsidRPr="00826850">
        <w:t xml:space="preserve"> is introduced to allow CellSpace elements to be flagged as Point of Interest for LBS applications. The </w:t>
      </w:r>
      <w:r w:rsidR="001E2815">
        <w:t>property</w:t>
      </w:r>
      <w:r w:rsidR="001E2815" w:rsidRPr="00826850">
        <w:t xml:space="preserve"> </w:t>
      </w:r>
      <w:r w:rsidRPr="00826850">
        <w:t>is a simple Boolean allowing the implementation of special considerations for flagged cells.</w:t>
      </w:r>
    </w:p>
    <w:p w14:paraId="1668483A" w14:textId="2A0CA023" w:rsidR="00D56A17" w:rsidRPr="00826850" w:rsidRDefault="00D56A17">
      <w:pPr>
        <w:spacing w:after="160" w:line="259" w:lineRule="auto"/>
        <w:jc w:val="both"/>
        <w:pPrChange w:id="567" w:author="Li, Ki Joune" w:date="2024-04-06T20:27:00Z">
          <w:pPr>
            <w:spacing w:after="160" w:line="259" w:lineRule="auto"/>
          </w:pPr>
        </w:pPrChange>
      </w:pPr>
      <w:r w:rsidRPr="00826850">
        <w:t xml:space="preserve">Note that apart from the </w:t>
      </w:r>
      <w:r w:rsidRPr="00826850">
        <w:rPr>
          <w:i/>
          <w:iCs/>
        </w:rPr>
        <w:t>PoI</w:t>
      </w:r>
      <w:r w:rsidRPr="00826850">
        <w:t xml:space="preserve"> </w:t>
      </w:r>
      <w:r w:rsidR="00363924">
        <w:rPr>
          <w:rFonts w:hint="eastAsia"/>
          <w:lang w:eastAsia="ko-KR"/>
        </w:rPr>
        <w:t>property</w:t>
      </w:r>
      <w:r w:rsidRPr="00826850">
        <w:t xml:space="preserve">, all applicable </w:t>
      </w:r>
      <w:del w:id="568" w:author="Li, Ki Joune" w:date="2024-04-06T20:27:00Z">
        <w:r w:rsidRPr="00826850" w:rsidDel="00392EFF">
          <w:delText xml:space="preserve">attributes </w:delText>
        </w:r>
      </w:del>
      <w:ins w:id="569" w:author="Li, Ki Joune" w:date="2024-04-06T20:27:00Z">
        <w:r w:rsidR="00392EFF">
          <w:t>properties</w:t>
        </w:r>
        <w:r w:rsidR="00392EFF" w:rsidRPr="00826850">
          <w:t xml:space="preserve"> </w:t>
        </w:r>
      </w:ins>
      <w:r w:rsidRPr="00826850">
        <w:t xml:space="preserve">of a CellSpace can be null. For example, a network only IndoorGML model would not need a cellular space with explicit geometric description. </w:t>
      </w:r>
      <w:commentRangeStart w:id="570"/>
      <w:commentRangeStart w:id="571"/>
      <w:r w:rsidRPr="00826850">
        <w:t xml:space="preserve">However, CellSpace instances should always be described in an IndoorGML model (even without geometry </w:t>
      </w:r>
      <w:r w:rsidR="00363924">
        <w:rPr>
          <w:rFonts w:hint="eastAsia"/>
          <w:lang w:eastAsia="ko-KR"/>
        </w:rPr>
        <w:t>property</w:t>
      </w:r>
      <w:r w:rsidRPr="00826850">
        <w:t>) as they may carry all the important information related to the primal space that other features from the dual space or other layers may need</w:t>
      </w:r>
      <w:ins w:id="572" w:author="Li, Ki Joune" w:date="2024-04-06T20:25:00Z">
        <w:r w:rsidR="001E2815">
          <w:t xml:space="preserve">. </w:t>
        </w:r>
      </w:ins>
      <w:ins w:id="573" w:author="Li, Ki Joune" w:date="2024-04-06T20:26:00Z">
        <w:r w:rsidR="001E2815">
          <w:t>For example</w:t>
        </w:r>
      </w:ins>
      <w:del w:id="574" w:author="Li, Ki Joune" w:date="2024-04-06T20:26:00Z">
        <w:r w:rsidRPr="00826850" w:rsidDel="001E2815">
          <w:delText xml:space="preserve"> (e.g.</w:delText>
        </w:r>
      </w:del>
      <w:r w:rsidRPr="00826850">
        <w:t xml:space="preserve"> a node can be identified as a </w:t>
      </w:r>
      <w:r w:rsidRPr="00826850">
        <w:rPr>
          <w:i/>
          <w:iCs/>
        </w:rPr>
        <w:t>PoI</w:t>
      </w:r>
      <w:r w:rsidRPr="00826850">
        <w:t xml:space="preserve"> or associated with a </w:t>
      </w:r>
      <w:r w:rsidRPr="00826850">
        <w:rPr>
          <w:i/>
          <w:iCs/>
        </w:rPr>
        <w:t>name</w:t>
      </w:r>
      <w:r w:rsidRPr="00826850">
        <w:t xml:space="preserve"> thanks to the </w:t>
      </w:r>
      <w:del w:id="575" w:author="Li, Ki Joune" w:date="2024-04-06T20:26:00Z">
        <w:r w:rsidRPr="00826850" w:rsidDel="001E2815">
          <w:delText xml:space="preserve">attribute </w:delText>
        </w:r>
      </w:del>
      <w:ins w:id="576" w:author="Li, Ki Joune" w:date="2024-04-06T20:26:00Z">
        <w:r w:rsidR="001E2815">
          <w:t>property</w:t>
        </w:r>
        <w:r w:rsidR="001E2815" w:rsidRPr="00826850">
          <w:t xml:space="preserve"> </w:t>
        </w:r>
      </w:ins>
      <w:r w:rsidRPr="00826850">
        <w:t>of its primal space</w:t>
      </w:r>
      <w:del w:id="577" w:author="Li, Ki Joune" w:date="2024-04-06T20:26:00Z">
        <w:r w:rsidRPr="00826850" w:rsidDel="001E2815">
          <w:delText>)</w:delText>
        </w:r>
      </w:del>
      <w:r w:rsidRPr="00826850">
        <w:t xml:space="preserve">. </w:t>
      </w:r>
      <w:commentRangeEnd w:id="570"/>
      <w:r w:rsidR="009616A0">
        <w:rPr>
          <w:rStyle w:val="aff6"/>
          <w:rFonts w:eastAsia="맑은 고딕"/>
          <w:lang w:val="en-GB"/>
        </w:rPr>
        <w:commentReference w:id="570"/>
      </w:r>
      <w:commentRangeEnd w:id="571"/>
      <w:r w:rsidR="001E2815">
        <w:rPr>
          <w:rStyle w:val="aff6"/>
          <w:rFonts w:eastAsia="맑은 고딕"/>
          <w:lang w:val="en-GB"/>
        </w:rPr>
        <w:commentReference w:id="571"/>
      </w:r>
    </w:p>
    <w:p w14:paraId="39A78DE5" w14:textId="55099FDF" w:rsidR="00D56A17" w:rsidRPr="00826850" w:rsidRDefault="00D56A17">
      <w:pPr>
        <w:spacing w:after="160" w:line="259" w:lineRule="auto"/>
        <w:jc w:val="both"/>
        <w:pPrChange w:id="578" w:author="Li, Ki Joune" w:date="2024-04-06T20:27:00Z">
          <w:pPr>
            <w:spacing w:after="160" w:line="259" w:lineRule="auto"/>
          </w:pPr>
        </w:pPrChange>
      </w:pPr>
      <w:r w:rsidRPr="00826850">
        <w:t xml:space="preserve">In terms of relationships, a CellSpace instance can describe relationship with multiple CellBoundary entities, which represent its surrounding boundaries partially or fully through the </w:t>
      </w:r>
      <w:r w:rsidRPr="00826850">
        <w:rPr>
          <w:i/>
          <w:iCs/>
        </w:rPr>
        <w:t>boundedBy</w:t>
      </w:r>
      <w:r w:rsidRPr="00826850">
        <w:t xml:space="preserve"> </w:t>
      </w:r>
      <w:del w:id="579" w:author="Li, Ki Joune" w:date="2024-04-06T20:26:00Z">
        <w:r w:rsidRPr="00826850" w:rsidDel="00392EFF">
          <w:delText>attribute</w:delText>
        </w:r>
      </w:del>
      <w:ins w:id="580" w:author="Li, Ki Joune" w:date="2024-04-06T20:29:00Z">
        <w:r w:rsidR="00392EFF">
          <w:t>association</w:t>
        </w:r>
      </w:ins>
      <w:r w:rsidRPr="00826850">
        <w:t xml:space="preserve">. For example, </w:t>
      </w:r>
      <w:r w:rsidR="0031438E">
        <w:t xml:space="preserve">the </w:t>
      </w:r>
      <w:r w:rsidRPr="00826850">
        <w:t>choice can be made to store only boundaries which are important for the Dual Graph (e.g., boundaries that reflect adjacency between CellSpaces). In the case where a CellSpace does not carry the geometry of type Solid and uses a boundary</w:t>
      </w:r>
      <w:r w:rsidR="00CB02AA">
        <w:t>-</w:t>
      </w:r>
      <w:r w:rsidRPr="00826850">
        <w:t>based representation instead, then all boundaries might be needed (to derive the geometry of the nodes or for visuali</w:t>
      </w:r>
      <w:r w:rsidR="001F5280">
        <w:t>z</w:t>
      </w:r>
      <w:r w:rsidRPr="00826850">
        <w:t xml:space="preserve">ation). Finally, with the </w:t>
      </w:r>
      <w:r w:rsidRPr="00826850">
        <w:rPr>
          <w:i/>
          <w:iCs/>
        </w:rPr>
        <w:t>duality</w:t>
      </w:r>
      <w:r w:rsidRPr="00826850">
        <w:t xml:space="preserve"> </w:t>
      </w:r>
      <w:r w:rsidR="00363924">
        <w:rPr>
          <w:rFonts w:hint="eastAsia"/>
          <w:lang w:eastAsia="ko-KR"/>
        </w:rPr>
        <w:t>association</w:t>
      </w:r>
      <w:r w:rsidRPr="00826850">
        <w:t xml:space="preserve">, a CellSpace can describe a reference to one Node instance corresponding to its representation in the dual space. </w:t>
      </w:r>
    </w:p>
    <w:p w14:paraId="6BFB6633" w14:textId="6D470CB8" w:rsidR="00D56A17" w:rsidRPr="00826850" w:rsidRDefault="00D56A17">
      <w:pPr>
        <w:spacing w:after="160" w:line="259" w:lineRule="auto"/>
        <w:jc w:val="both"/>
        <w:pPrChange w:id="581" w:author="Li, Ki Joune" w:date="2024-04-06T20:27:00Z">
          <w:pPr>
            <w:spacing w:after="160" w:line="259" w:lineRule="auto"/>
          </w:pPr>
        </w:pPrChange>
      </w:pPr>
      <w:r w:rsidRPr="00826850">
        <w:t xml:space="preserve">CellSpace instances are aggregated in a PrimalSpaceLayer according to a specific theme as explained in Section </w:t>
      </w:r>
      <w:r w:rsidRPr="00826850">
        <w:fldChar w:fldCharType="begin"/>
      </w:r>
      <w:r w:rsidRPr="00826850">
        <w:instrText xml:space="preserve"> REF _Ref80097545 \r \h  \* MERGEFORMAT </w:instrText>
      </w:r>
      <w:r w:rsidRPr="00826850">
        <w:fldChar w:fldCharType="separate"/>
      </w:r>
      <w:r w:rsidR="00255A88">
        <w:t>7.6</w:t>
      </w:r>
      <w:r w:rsidRPr="00826850">
        <w:fldChar w:fldCharType="end"/>
      </w:r>
      <w:r w:rsidRPr="00826850">
        <w:t xml:space="preserve">. </w:t>
      </w:r>
      <w:r w:rsidR="00D859B2">
        <w:t xml:space="preserve">For the </w:t>
      </w:r>
      <w:r w:rsidRPr="00826850">
        <w:t xml:space="preserve">case of multiple PrimalSpaceLayers, the class InterLayerConnection establishes the link between the depended CellSpace instances. </w:t>
      </w:r>
    </w:p>
    <w:p w14:paraId="268CB4D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582" w:name="_Ref46926359"/>
      <w:bookmarkStart w:id="583" w:name="_Toc164442415"/>
      <w:r w:rsidRPr="00826850">
        <w:rPr>
          <w:szCs w:val="24"/>
        </w:rPr>
        <w:t>CellBoundary</w:t>
      </w:r>
      <w:bookmarkEnd w:id="582"/>
      <w:bookmarkEnd w:id="583"/>
    </w:p>
    <w:p w14:paraId="614F00F8" w14:textId="214E6DD1" w:rsidR="00D56A17" w:rsidRPr="00826850" w:rsidRDefault="00D56A17">
      <w:pPr>
        <w:jc w:val="both"/>
        <w:pPrChange w:id="584" w:author="Li, Ki Joune [2]" w:date="2024-04-08T16:30:00Z">
          <w:pPr/>
        </w:pPrChange>
      </w:pPr>
      <w:r w:rsidRPr="00826850">
        <w:t xml:space="preserve">CellBoundary is a core module class </w:t>
      </w:r>
      <w:r w:rsidR="00265456">
        <w:t>that</w:t>
      </w:r>
      <w:r w:rsidR="00265456" w:rsidRPr="00826850">
        <w:t xml:space="preserve"> </w:t>
      </w:r>
      <w:r w:rsidRPr="00826850">
        <w:t>describe</w:t>
      </w:r>
      <w:r w:rsidR="00265456">
        <w:t>s</w:t>
      </w:r>
      <w:r w:rsidRPr="00826850">
        <w:t xml:space="preserve"> the boundary of each cell in a cellular space (</w:t>
      </w:r>
      <w:r w:rsidRPr="00826850">
        <w:fldChar w:fldCharType="begin"/>
      </w:r>
      <w:r w:rsidRPr="00826850">
        <w:instrText xml:space="preserve"> REF _Ref81385722 \h  \* MERGEFORMAT </w:instrText>
      </w:r>
      <w:r w:rsidRPr="00826850">
        <w:fldChar w:fldCharType="separate"/>
      </w:r>
      <w:r w:rsidR="00255A88" w:rsidRPr="00826850">
        <w:t xml:space="preserve">Figure </w:t>
      </w:r>
      <w:r w:rsidR="00255A88">
        <w:rPr>
          <w:noProof/>
        </w:rPr>
        <w:t>18</w:t>
      </w:r>
      <w:r w:rsidRPr="00826850">
        <w:fldChar w:fldCharType="end"/>
      </w:r>
      <w:r w:rsidRPr="00826850">
        <w:t xml:space="preserve">). Unlike CellSpace, CellBoundary is not a compulsory class. It is only required when Edge instances exist in the model. </w:t>
      </w:r>
      <w:r w:rsidR="00576FC2" w:rsidRPr="00826850">
        <w:t>CellBoundary</w:t>
      </w:r>
      <w:r w:rsidRPr="00826850">
        <w:t xml:space="preserve"> contains the following </w:t>
      </w:r>
      <w:commentRangeStart w:id="585"/>
      <w:commentRangeStart w:id="586"/>
      <w:del w:id="587" w:author="Li, Ki Joune" w:date="2024-04-06T20:32:00Z">
        <w:r w:rsidRPr="00826850" w:rsidDel="00392EFF">
          <w:delText>attributes</w:delText>
        </w:r>
        <w:commentRangeEnd w:id="585"/>
        <w:r w:rsidR="00540ED5" w:rsidDel="00392EFF">
          <w:rPr>
            <w:rStyle w:val="aff6"/>
            <w:rFonts w:eastAsia="맑은 고딕"/>
            <w:lang w:val="en-GB"/>
          </w:rPr>
          <w:commentReference w:id="585"/>
        </w:r>
      </w:del>
      <w:commentRangeEnd w:id="586"/>
      <w:r w:rsidR="00392EFF">
        <w:rPr>
          <w:rStyle w:val="aff6"/>
          <w:rFonts w:eastAsia="맑은 고딕"/>
          <w:lang w:val="en-GB"/>
        </w:rPr>
        <w:commentReference w:id="586"/>
      </w:r>
      <w:ins w:id="588" w:author="Li, Ki Joune" w:date="2024-04-06T20:32:00Z">
        <w:r w:rsidR="00392EFF">
          <w:t>properties</w:t>
        </w:r>
      </w:ins>
      <w:r w:rsidRPr="00826850">
        <w:t>:</w:t>
      </w:r>
    </w:p>
    <w:p w14:paraId="2EE514A5" w14:textId="77777777" w:rsidR="00D56A17" w:rsidRPr="00826850" w:rsidRDefault="00D56A17" w:rsidP="00601140">
      <w:pPr>
        <w:pStyle w:val="af3"/>
        <w:numPr>
          <w:ilvl w:val="0"/>
          <w:numId w:val="36"/>
        </w:numPr>
        <w:ind w:leftChars="0"/>
      </w:pPr>
      <w:r w:rsidRPr="00826850">
        <w:rPr>
          <w:i/>
          <w:iCs/>
        </w:rPr>
        <w:t>cellBoundaryGeom (CellBoundaryGeometryType)</w:t>
      </w:r>
    </w:p>
    <w:p w14:paraId="2555BCA9" w14:textId="77777777" w:rsidR="00D56A17" w:rsidRPr="00826850" w:rsidRDefault="00D56A17" w:rsidP="00601140">
      <w:pPr>
        <w:pStyle w:val="af3"/>
        <w:numPr>
          <w:ilvl w:val="0"/>
          <w:numId w:val="36"/>
        </w:numPr>
        <w:ind w:leftChars="0"/>
      </w:pPr>
      <w:r w:rsidRPr="00826850">
        <w:rPr>
          <w:i/>
          <w:iCs/>
        </w:rPr>
        <w:t>externalReference (url)</w:t>
      </w:r>
    </w:p>
    <w:p w14:paraId="65335424" w14:textId="77777777" w:rsidR="00D56A17" w:rsidRPr="00826850" w:rsidRDefault="00D56A17" w:rsidP="00601140">
      <w:pPr>
        <w:pStyle w:val="af3"/>
        <w:numPr>
          <w:ilvl w:val="0"/>
          <w:numId w:val="36"/>
        </w:numPr>
        <w:ind w:leftChars="0"/>
      </w:pPr>
      <w:r w:rsidRPr="00826850">
        <w:rPr>
          <w:i/>
        </w:rPr>
        <w:t>isV</w:t>
      </w:r>
      <w:r w:rsidRPr="00826850">
        <w:rPr>
          <w:i/>
          <w:iCs/>
        </w:rPr>
        <w:t>irtual (boolean)</w:t>
      </w:r>
    </w:p>
    <w:p w14:paraId="1DA71F45" w14:textId="77777777" w:rsidR="00392EFF" w:rsidRDefault="00392EFF" w:rsidP="00392EFF">
      <w:pPr>
        <w:tabs>
          <w:tab w:val="left" w:pos="713"/>
        </w:tabs>
        <w:ind w:firstLineChars="100" w:firstLine="240"/>
      </w:pPr>
      <w:r>
        <w:tab/>
      </w:r>
    </w:p>
    <w:p w14:paraId="2F675C28" w14:textId="77777777" w:rsidR="00392EFF" w:rsidRPr="00826850" w:rsidRDefault="00392EFF" w:rsidP="00392EFF">
      <w:pPr>
        <w:keepNext/>
      </w:pPr>
      <w:r>
        <w:rPr>
          <w:noProof/>
        </w:rPr>
        <w:lastRenderedPageBreak/>
        <w:drawing>
          <wp:inline distT="0" distB="0" distL="0" distR="0" wp14:anchorId="6387B6B0" wp14:editId="68786EDA">
            <wp:extent cx="6642543" cy="2532185"/>
            <wp:effectExtent l="0" t="0" r="6350" b="19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76619" name=""/>
                    <pic:cNvPicPr/>
                  </pic:nvPicPr>
                  <pic:blipFill rotWithShape="1">
                    <a:blip r:embed="rId43"/>
                    <a:srcRect l="1978" t="7516" r="1714" b="2815"/>
                    <a:stretch/>
                  </pic:blipFill>
                  <pic:spPr bwMode="auto">
                    <a:xfrm>
                      <a:off x="0" y="0"/>
                      <a:ext cx="6653759" cy="2536461"/>
                    </a:xfrm>
                    <a:prstGeom prst="rect">
                      <a:avLst/>
                    </a:prstGeom>
                    <a:ln>
                      <a:noFill/>
                    </a:ln>
                    <a:extLst>
                      <a:ext uri="{53640926-AAD7-44D8-BBD7-CCE9431645EC}">
                        <a14:shadowObscured xmlns:a14="http://schemas.microsoft.com/office/drawing/2010/main"/>
                      </a:ext>
                    </a:extLst>
                  </pic:spPr>
                </pic:pic>
              </a:graphicData>
            </a:graphic>
          </wp:inline>
        </w:drawing>
      </w:r>
    </w:p>
    <w:p w14:paraId="2B4725F3" w14:textId="77777777" w:rsidR="00392EFF" w:rsidRPr="00826850" w:rsidRDefault="00392EFF" w:rsidP="00392EFF">
      <w:pPr>
        <w:pStyle w:val="af4"/>
        <w:rPr>
          <w:rFonts w:cs="Times New Roman"/>
          <w:b/>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18</w:t>
      </w:r>
      <w:r w:rsidRPr="00826850">
        <w:rPr>
          <w:rFonts w:cs="Times New Roman"/>
          <w:szCs w:val="24"/>
        </w:rPr>
        <w:fldChar w:fldCharType="end"/>
      </w:r>
      <w:r w:rsidRPr="00826850">
        <w:rPr>
          <w:rFonts w:cs="Times New Roman"/>
          <w:szCs w:val="24"/>
        </w:rPr>
        <w:t>: CellBoundary and its related classed: PrimalSpaceLayer, CellSpace and Edge</w:t>
      </w:r>
    </w:p>
    <w:p w14:paraId="315D491B" w14:textId="6F76335A" w:rsidR="00D56A17" w:rsidRPr="00826850" w:rsidRDefault="00D56A17" w:rsidP="00CA3818">
      <w:pPr>
        <w:tabs>
          <w:tab w:val="left" w:pos="713"/>
        </w:tabs>
        <w:ind w:firstLineChars="100" w:firstLine="240"/>
        <w:jc w:val="both"/>
      </w:pPr>
      <w:r w:rsidRPr="00826850">
        <w:br/>
        <w:t xml:space="preserve">The </w:t>
      </w:r>
      <w:r w:rsidRPr="00826850">
        <w:rPr>
          <w:i/>
          <w:iCs/>
        </w:rPr>
        <w:t>cellBoundaryGeom</w:t>
      </w:r>
      <w:r w:rsidRPr="00826850">
        <w:t xml:space="preserve"> geometry </w:t>
      </w:r>
      <w:del w:id="589" w:author="Li, Ki Joune" w:date="2024-04-06T20:32:00Z">
        <w:r w:rsidRPr="00826850" w:rsidDel="00392EFF">
          <w:delText xml:space="preserve">attribute </w:delText>
        </w:r>
      </w:del>
      <w:ins w:id="590" w:author="Li, Ki Joune" w:date="2024-04-06T20:32:00Z">
        <w:r w:rsidR="00392EFF">
          <w:t>property</w:t>
        </w:r>
        <w:r w:rsidR="00392EFF" w:rsidRPr="00826850">
          <w:t xml:space="preserve"> </w:t>
        </w:r>
      </w:ins>
      <w:r w:rsidRPr="00826850">
        <w:t xml:space="preserve">of the CellBoundary carries the geometry (of type </w:t>
      </w:r>
      <w:r w:rsidRPr="00826850">
        <w:rPr>
          <w:i/>
          <w:iCs/>
        </w:rPr>
        <w:t>CellBoundaryGeometryType</w:t>
      </w:r>
      <w:r w:rsidRPr="00826850">
        <w:t xml:space="preserve">) which is generally described by a surface in 3D or a curve in 2D. A </w:t>
      </w:r>
      <w:r w:rsidRPr="00826850">
        <w:rPr>
          <w:i/>
          <w:iCs/>
        </w:rPr>
        <w:t>CellBoundaryGeometryType</w:t>
      </w:r>
      <w:r w:rsidRPr="00826850">
        <w:t xml:space="preserve"> is a geometry class type similar to the </w:t>
      </w:r>
      <w:r w:rsidRPr="00826850">
        <w:rPr>
          <w:i/>
        </w:rPr>
        <w:t>CellSpaceGeometryType</w:t>
      </w:r>
      <w:r w:rsidRPr="00826850">
        <w:t xml:space="preserve">, with two possible </w:t>
      </w:r>
      <w:del w:id="591" w:author="Li, Ki Joune" w:date="2024-04-06T20:34:00Z">
        <w:r w:rsidRPr="00826850" w:rsidDel="00392EFF">
          <w:delText>attributes</w:delText>
        </w:r>
      </w:del>
      <w:ins w:id="592" w:author="Li, Ki Joune" w:date="2024-04-06T20:34:00Z">
        <w:r w:rsidR="00392EFF">
          <w:t>properties</w:t>
        </w:r>
      </w:ins>
      <w:r w:rsidRPr="00826850">
        <w:t xml:space="preserve">: </w:t>
      </w:r>
      <w:r w:rsidRPr="00826850">
        <w:rPr>
          <w:i/>
        </w:rPr>
        <w:t>Geometry2D</w:t>
      </w:r>
      <w:r w:rsidRPr="00826850">
        <w:t xml:space="preserve"> and </w:t>
      </w:r>
      <w:r w:rsidRPr="00826850">
        <w:rPr>
          <w:i/>
        </w:rPr>
        <w:t>Geometry1D</w:t>
      </w:r>
      <w:r w:rsidRPr="00826850">
        <w:t xml:space="preserve">. The </w:t>
      </w:r>
      <w:r w:rsidRPr="00826850">
        <w:rPr>
          <w:i/>
        </w:rPr>
        <w:t>Geometry2D</w:t>
      </w:r>
      <w:r w:rsidRPr="00826850">
        <w:t xml:space="preserve"> </w:t>
      </w:r>
      <w:del w:id="593" w:author="Li, Ki Joune" w:date="2024-04-06T20:33:00Z">
        <w:r w:rsidRPr="00826850" w:rsidDel="00392EFF">
          <w:delText xml:space="preserve">attribute </w:delText>
        </w:r>
      </w:del>
      <w:ins w:id="594" w:author="Li, Ki Joune" w:date="2024-04-06T20:33:00Z">
        <w:r w:rsidR="00392EFF">
          <w:t>property</w:t>
        </w:r>
        <w:r w:rsidR="00392EFF" w:rsidRPr="00826850">
          <w:t xml:space="preserve"> </w:t>
        </w:r>
      </w:ins>
      <w:r w:rsidRPr="00826850">
        <w:t xml:space="preserve">is the same </w:t>
      </w:r>
      <w:r w:rsidR="00576FC2">
        <w:t>as</w:t>
      </w:r>
      <w:r w:rsidR="00576FC2" w:rsidRPr="00826850">
        <w:t xml:space="preserve"> </w:t>
      </w:r>
      <w:r w:rsidRPr="00826850">
        <w:t xml:space="preserve">that of </w:t>
      </w:r>
      <w:r w:rsidRPr="00826850">
        <w:rPr>
          <w:i/>
        </w:rPr>
        <w:t>CellSpaceGeometryType</w:t>
      </w:r>
      <w:r w:rsidRPr="00826850">
        <w:t xml:space="preserve">. Note, in this context, </w:t>
      </w:r>
      <w:commentRangeStart w:id="595"/>
      <w:commentRangeStart w:id="596"/>
      <w:del w:id="597" w:author="Li, Ki Joune [2]" w:date="2024-04-08T16:33:00Z">
        <w:r w:rsidRPr="00826850" w:rsidDel="006A6311">
          <w:delText>it</w:delText>
        </w:r>
        <w:commentRangeEnd w:id="595"/>
        <w:r w:rsidR="003B72C4" w:rsidDel="006A6311">
          <w:rPr>
            <w:rStyle w:val="aff6"/>
            <w:rFonts w:eastAsia="맑은 고딕"/>
            <w:lang w:val="en-GB"/>
          </w:rPr>
          <w:commentReference w:id="595"/>
        </w:r>
      </w:del>
      <w:commentRangeEnd w:id="596"/>
      <w:r w:rsidR="006A6311">
        <w:rPr>
          <w:rStyle w:val="aff6"/>
          <w:rFonts w:eastAsia="맑은 고딕"/>
          <w:lang w:val="en-GB"/>
        </w:rPr>
        <w:commentReference w:id="596"/>
      </w:r>
      <w:del w:id="598" w:author="Li, Ki Joune [2]" w:date="2024-04-08T16:33:00Z">
        <w:r w:rsidRPr="00826850" w:rsidDel="006A6311">
          <w:delText xml:space="preserve"> </w:delText>
        </w:r>
      </w:del>
      <w:ins w:id="599" w:author="Li, Ki Joune [2]" w:date="2024-04-08T16:35:00Z">
        <w:r w:rsidR="006A6311" w:rsidRPr="00826850">
          <w:rPr>
            <w:i/>
            <w:iCs/>
          </w:rPr>
          <w:t>cellBoundaryGeom</w:t>
        </w:r>
      </w:ins>
      <w:ins w:id="600" w:author="Li, Ki Joune [2]" w:date="2024-04-08T16:33:00Z">
        <w:r w:rsidR="006A6311" w:rsidRPr="00826850">
          <w:t xml:space="preserve"> </w:t>
        </w:r>
      </w:ins>
      <w:r w:rsidRPr="00826850">
        <w:t xml:space="preserve">is embedded in 3D, i.e. has 3D coordinates and represents a part of the boundary of a CellSpace. The </w:t>
      </w:r>
      <w:r w:rsidRPr="00826850">
        <w:rPr>
          <w:i/>
        </w:rPr>
        <w:t>Geometry1D</w:t>
      </w:r>
      <w:r w:rsidRPr="00826850">
        <w:t xml:space="preserve"> </w:t>
      </w:r>
      <w:del w:id="601" w:author="Li, Ki Joune [2]" w:date="2024-04-08T16:31:00Z">
        <w:r w:rsidRPr="00826850" w:rsidDel="006A6311">
          <w:delText xml:space="preserve">attribute </w:delText>
        </w:r>
      </w:del>
      <w:ins w:id="602" w:author="Li, Ki Joune [2]" w:date="2024-04-08T16:31:00Z">
        <w:r w:rsidR="006A6311">
          <w:t>property</w:t>
        </w:r>
        <w:r w:rsidR="006A6311" w:rsidRPr="00826850">
          <w:t xml:space="preserve"> </w:t>
        </w:r>
      </w:ins>
      <w:r w:rsidRPr="00826850">
        <w:t xml:space="preserve">describes a representation of type curve, GM_Curve type. Note, </w:t>
      </w:r>
      <w:r w:rsidR="003B72C4">
        <w:t>this property</w:t>
      </w:r>
      <w:r w:rsidRPr="00826850">
        <w:t xml:space="preserve"> is intended for describing a CellBoundary in 2D as one single line/curve and has 2D coordinates. This </w:t>
      </w:r>
      <w:ins w:id="603" w:author="Li, Ki Joune [2]" w:date="2024-04-08T16:37:00Z">
        <w:r w:rsidR="00EE0C4A">
          <w:t xml:space="preserve">is an adequate </w:t>
        </w:r>
      </w:ins>
      <w:del w:id="604" w:author="Li, Ki Joune [2]" w:date="2024-04-08T16:37:00Z">
        <w:r w:rsidRPr="00826850" w:rsidDel="00EE0C4A">
          <w:delText xml:space="preserve">makes </w:delText>
        </w:r>
        <w:commentRangeStart w:id="605"/>
        <w:commentRangeStart w:id="606"/>
        <w:r w:rsidRPr="00826850" w:rsidDel="00EE0C4A">
          <w:delText>it</w:delText>
        </w:r>
      </w:del>
      <w:commentRangeEnd w:id="605"/>
      <w:r w:rsidR="00CC5184">
        <w:rPr>
          <w:rStyle w:val="aff6"/>
          <w:rFonts w:eastAsia="맑은 고딕"/>
          <w:lang w:val="en-GB"/>
        </w:rPr>
        <w:commentReference w:id="605"/>
      </w:r>
      <w:commentRangeEnd w:id="606"/>
      <w:r w:rsidR="00EE0C4A">
        <w:rPr>
          <w:rStyle w:val="aff6"/>
          <w:rFonts w:eastAsia="맑은 고딕"/>
          <w:lang w:val="en-GB"/>
        </w:rPr>
        <w:commentReference w:id="606"/>
      </w:r>
      <w:del w:id="607" w:author="Li, Ki Joune [2]" w:date="2024-04-08T16:37:00Z">
        <w:r w:rsidRPr="00826850" w:rsidDel="00EE0C4A">
          <w:delText xml:space="preserve"> adequate for </w:delText>
        </w:r>
      </w:del>
      <w:r w:rsidRPr="00826850">
        <w:t xml:space="preserve">representations </w:t>
      </w:r>
      <w:ins w:id="608" w:author="Li, Ki Joune [2]" w:date="2024-04-08T16:37:00Z">
        <w:r w:rsidR="00EE0C4A">
          <w:t xml:space="preserve">of </w:t>
        </w:r>
        <w:r w:rsidR="00EE0C4A" w:rsidRPr="00EE0C4A">
          <w:rPr>
            <w:i/>
            <w:iCs/>
            <w:rPrChange w:id="609" w:author="Li, Ki Joune [2]" w:date="2024-04-08T16:38:00Z">
              <w:rPr/>
            </w:rPrChange>
          </w:rPr>
          <w:t>cellBoundaryGeom</w:t>
        </w:r>
        <w:r w:rsidR="00EE0C4A">
          <w:t xml:space="preserve"> </w:t>
        </w:r>
      </w:ins>
      <w:r w:rsidRPr="00826850">
        <w:t xml:space="preserve">based on 2D floor plans. CellBoundaryGeom </w:t>
      </w:r>
      <w:r w:rsidR="00B61EA7">
        <w:t>is not required</w:t>
      </w:r>
      <w:r w:rsidRPr="00826850">
        <w:t xml:space="preserve">. In this case CellBoundaryGeom indicates only if a specific cell boundary is virtual. </w:t>
      </w:r>
    </w:p>
    <w:p w14:paraId="62CA658D" w14:textId="249CF61D" w:rsidR="00D56A17" w:rsidRPr="00826850" w:rsidRDefault="00D56A17">
      <w:pPr>
        <w:jc w:val="both"/>
        <w:pPrChange w:id="610" w:author="Li, Ki Joune [2]" w:date="2024-04-08T16:30:00Z">
          <w:pPr/>
        </w:pPrChange>
      </w:pPr>
      <w:r w:rsidRPr="00826850">
        <w:t xml:space="preserve">The </w:t>
      </w:r>
      <w:del w:id="611" w:author="Li, Ki Joune [2]" w:date="2024-04-08T16:35:00Z">
        <w:r w:rsidRPr="00826850" w:rsidDel="006A6311">
          <w:delText xml:space="preserve">attribute </w:delText>
        </w:r>
      </w:del>
      <w:ins w:id="612" w:author="Li, Ki Joune [2]" w:date="2024-04-08T16:35:00Z">
        <w:r w:rsidR="006A6311">
          <w:t>property</w:t>
        </w:r>
        <w:r w:rsidR="006A6311" w:rsidRPr="00826850">
          <w:t xml:space="preserve"> </w:t>
        </w:r>
      </w:ins>
      <w:r w:rsidRPr="00826850">
        <w:rPr>
          <w:i/>
          <w:iCs/>
        </w:rPr>
        <w:t>externalReference</w:t>
      </w:r>
      <w:r w:rsidRPr="00826850">
        <w:t xml:space="preserve"> is used for the reference of a geometric object to its corresponding object in an external data set and can be given by the url of the file containing the geometry. The </w:t>
      </w:r>
      <w:r w:rsidRPr="00826850">
        <w:rPr>
          <w:i/>
          <w:iCs/>
        </w:rPr>
        <w:t>is</w:t>
      </w:r>
      <w:r w:rsidRPr="00826850">
        <w:rPr>
          <w:i/>
        </w:rPr>
        <w:t>V</w:t>
      </w:r>
      <w:r w:rsidRPr="00826850">
        <w:rPr>
          <w:i/>
          <w:iCs/>
        </w:rPr>
        <w:t>irtual</w:t>
      </w:r>
      <w:r w:rsidRPr="00826850">
        <w:t xml:space="preserve"> </w:t>
      </w:r>
      <w:r w:rsidR="00363924">
        <w:rPr>
          <w:rFonts w:hint="eastAsia"/>
          <w:lang w:eastAsia="ko-KR"/>
        </w:rPr>
        <w:t>property</w:t>
      </w:r>
      <w:r w:rsidR="00363924">
        <w:t xml:space="preserve"> </w:t>
      </w:r>
      <w:r w:rsidRPr="00826850">
        <w:t>is a Boolean value used to indicate whether a CellBoundary corresponds to a virtual surface (true) or a physical one (false), which should be the default value. Virtual boundaries are common in 3D indoor models, mainly when a space subdivision is applied.</w:t>
      </w:r>
    </w:p>
    <w:p w14:paraId="09A6BCC6" w14:textId="349A7819" w:rsidR="00D56A17" w:rsidRPr="00826850" w:rsidRDefault="00D56A17">
      <w:pPr>
        <w:jc w:val="both"/>
        <w:pPrChange w:id="613" w:author="Li, Ki Joune [2]" w:date="2024-04-08T16:30:00Z">
          <w:pPr/>
        </w:pPrChange>
      </w:pPr>
      <w:r w:rsidRPr="00826850">
        <w:t xml:space="preserve">Additionally, a CellBoundary can be linked to one Edge instance via the </w:t>
      </w:r>
      <w:r w:rsidRPr="00826850">
        <w:rPr>
          <w:i/>
          <w:iCs/>
        </w:rPr>
        <w:t>duality</w:t>
      </w:r>
      <w:r w:rsidRPr="00826850">
        <w:t xml:space="preserve"> </w:t>
      </w:r>
      <w:del w:id="614" w:author="Li, Ki Joune [2]" w:date="2024-04-08T16:52:00Z">
        <w:r w:rsidRPr="00826850" w:rsidDel="00116BB0">
          <w:delText>attribute</w:delText>
        </w:r>
      </w:del>
      <w:ins w:id="615" w:author="Li, Ki Joune [2]" w:date="2024-04-08T16:52:00Z">
        <w:r w:rsidR="00116BB0">
          <w:t>association</w:t>
        </w:r>
      </w:ins>
      <w:r w:rsidRPr="00826850">
        <w:t xml:space="preserve">, which corresponds to its dual representation. Unlike CellSpace, </w:t>
      </w:r>
      <w:r w:rsidR="00234A0E">
        <w:t>CellBoundary</w:t>
      </w:r>
      <w:r w:rsidR="00234A0E" w:rsidRPr="00826850">
        <w:t xml:space="preserve"> </w:t>
      </w:r>
      <w:r w:rsidRPr="00826850">
        <w:t xml:space="preserve">is not a mandatory </w:t>
      </w:r>
      <w:del w:id="616" w:author="Li, Ki Joune [2]" w:date="2024-04-08T16:54:00Z">
        <w:r w:rsidRPr="00826850" w:rsidDel="00116BB0">
          <w:delText xml:space="preserve">class </w:delText>
        </w:r>
      </w:del>
      <w:ins w:id="617" w:author="Li, Ki Joune [2]" w:date="2024-04-08T16:54:00Z">
        <w:r w:rsidR="00116BB0">
          <w:t>instance</w:t>
        </w:r>
        <w:r w:rsidR="00116BB0" w:rsidRPr="00826850">
          <w:t xml:space="preserve"> </w:t>
        </w:r>
      </w:ins>
      <w:r w:rsidRPr="00826850">
        <w:t>in an IndoorGML</w:t>
      </w:r>
      <w:ins w:id="618" w:author="Li, Ki Joune [2]" w:date="2024-04-08T16:54:00Z">
        <w:r w:rsidR="00116BB0">
          <w:t xml:space="preserve"> data</w:t>
        </w:r>
      </w:ins>
      <w:del w:id="619" w:author="Li, Ki Joune [2]" w:date="2024-04-08T16:54:00Z">
        <w:r w:rsidRPr="00826850" w:rsidDel="00116BB0">
          <w:delText xml:space="preserve"> </w:delText>
        </w:r>
        <w:commentRangeStart w:id="620"/>
        <w:commentRangeStart w:id="621"/>
        <w:r w:rsidRPr="00826850" w:rsidDel="00116BB0">
          <w:delText>model</w:delText>
        </w:r>
      </w:del>
      <w:commentRangeEnd w:id="620"/>
      <w:r w:rsidR="00AB5ACC">
        <w:rPr>
          <w:rStyle w:val="aff6"/>
          <w:rFonts w:eastAsia="맑은 고딕"/>
          <w:lang w:val="en-GB"/>
        </w:rPr>
        <w:commentReference w:id="620"/>
      </w:r>
      <w:commentRangeEnd w:id="621"/>
      <w:r w:rsidR="00116BB0">
        <w:rPr>
          <w:rStyle w:val="aff6"/>
          <w:rFonts w:eastAsia="맑은 고딕"/>
          <w:lang w:val="en-GB"/>
        </w:rPr>
        <w:commentReference w:id="621"/>
      </w:r>
      <w:r w:rsidRPr="00826850">
        <w:t xml:space="preserve">. In the case where there are CellSpace entities but no CellBoundary, the network </w:t>
      </w:r>
      <w:del w:id="622" w:author="Li, Ki Joune [2]" w:date="2024-04-08T16:55:00Z">
        <w:r w:rsidRPr="00826850" w:rsidDel="00116BB0">
          <w:delText xml:space="preserve">should </w:delText>
        </w:r>
      </w:del>
      <w:ins w:id="623" w:author="Li, Ki Joune [2]" w:date="2024-04-08T16:55:00Z">
        <w:r w:rsidR="00116BB0">
          <w:t>may</w:t>
        </w:r>
        <w:r w:rsidR="00116BB0" w:rsidRPr="00826850">
          <w:t xml:space="preserve"> </w:t>
        </w:r>
      </w:ins>
      <w:r w:rsidRPr="00826850">
        <w:t>be derived from the cells using geometric operations.</w:t>
      </w:r>
    </w:p>
    <w:p w14:paraId="5CA4B6A5" w14:textId="24FE2E73" w:rsidR="00D56A17" w:rsidRPr="00826850" w:rsidRDefault="00D56A17">
      <w:pPr>
        <w:jc w:val="both"/>
        <w:rPr>
          <w:highlight w:val="lightGray"/>
        </w:rPr>
        <w:pPrChange w:id="624" w:author="Li, Ki Joune [2]" w:date="2024-04-08T16:39:00Z">
          <w:pPr/>
        </w:pPrChange>
      </w:pPr>
      <w:r w:rsidRPr="00826850">
        <w:t xml:space="preserve">In the case where there are CellBoundary entities provided without geometric </w:t>
      </w:r>
      <w:del w:id="625" w:author="Li, Ki Joune [2]" w:date="2024-04-08T16:49:00Z">
        <w:r w:rsidRPr="00826850" w:rsidDel="00EE0C4A">
          <w:delText xml:space="preserve">attributes </w:delText>
        </w:r>
      </w:del>
      <w:ins w:id="626" w:author="Li, Ki Joune [2]" w:date="2024-04-08T16:49:00Z">
        <w:r w:rsidR="00EE0C4A">
          <w:t>properties</w:t>
        </w:r>
        <w:r w:rsidR="00EE0C4A" w:rsidRPr="00826850">
          <w:t xml:space="preserve"> </w:t>
        </w:r>
      </w:ins>
      <w:r w:rsidRPr="00826850">
        <w:t>in the model, only logical networks can be safely derived between two CellSpace entities sharing any of those CellBoundary. Therefore, providing geometric networks involve</w:t>
      </w:r>
      <w:r w:rsidR="00890B16">
        <w:t>s</w:t>
      </w:r>
      <w:r w:rsidRPr="00826850">
        <w:t xml:space="preserve"> similar issues described previously. A final scenario may see an IndoorGML </w:t>
      </w:r>
      <w:commentRangeStart w:id="627"/>
      <w:del w:id="628" w:author="Li, Ki Joune [2]" w:date="2024-04-08T16:55:00Z">
        <w:r w:rsidRPr="00826850" w:rsidDel="00116BB0">
          <w:delText xml:space="preserve">model </w:delText>
        </w:r>
      </w:del>
      <w:commentRangeEnd w:id="627"/>
      <w:ins w:id="629" w:author="Li, Ki Joune [2]" w:date="2024-04-08T16:55:00Z">
        <w:r w:rsidR="00116BB0">
          <w:t>data</w:t>
        </w:r>
        <w:r w:rsidR="00116BB0" w:rsidRPr="00826850">
          <w:t xml:space="preserve"> </w:t>
        </w:r>
      </w:ins>
      <w:r w:rsidR="00D31294">
        <w:rPr>
          <w:rStyle w:val="aff6"/>
          <w:rFonts w:eastAsia="맑은 고딕"/>
          <w:lang w:val="en-GB"/>
        </w:rPr>
        <w:commentReference w:id="627"/>
      </w:r>
      <w:r w:rsidRPr="00826850">
        <w:t xml:space="preserve">with geometry information only with CellBoundary instances but not for CellSpace. That case is likely to happen if a solid geometry cannot be provided for a CellSpace, and a set of surface boundaries are provided with no guarantee of closure. In that case the </w:t>
      </w:r>
      <w:r w:rsidRPr="00826850">
        <w:lastRenderedPageBreak/>
        <w:t xml:space="preserve">generation of a Node for a CellSpace should be completed from CellBoundary instances, while guaranteeing its position inside the described space.  </w:t>
      </w:r>
    </w:p>
    <w:p w14:paraId="35FFB30E"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630" w:name="_Ref80700499"/>
      <w:bookmarkStart w:id="631" w:name="_Toc164442416"/>
      <w:r w:rsidRPr="00826850">
        <w:rPr>
          <w:szCs w:val="24"/>
        </w:rPr>
        <w:t>PrimalSpaceLayer</w:t>
      </w:r>
      <w:bookmarkEnd w:id="630"/>
      <w:bookmarkEnd w:id="631"/>
    </w:p>
    <w:p w14:paraId="46F947F4" w14:textId="1FD8CF73" w:rsidR="00D56A17" w:rsidRPr="00826850" w:rsidRDefault="00D56A17" w:rsidP="00D56A17">
      <w:r w:rsidRPr="00826850">
        <w:t>PrimalSpaceLayer is a core module class representing the primal cellular spaces of a given thematic layer (</w:t>
      </w:r>
      <w:r w:rsidRPr="00826850">
        <w:fldChar w:fldCharType="begin"/>
      </w:r>
      <w:r w:rsidRPr="00826850">
        <w:instrText xml:space="preserve"> REF _Ref81387630 \h  \* MERGEFORMAT </w:instrText>
      </w:r>
      <w:r w:rsidRPr="00826850">
        <w:fldChar w:fldCharType="separate"/>
      </w:r>
      <w:r w:rsidR="00255A88" w:rsidRPr="00826850">
        <w:t xml:space="preserve">Figure </w:t>
      </w:r>
      <w:r w:rsidR="00255A88">
        <w:rPr>
          <w:noProof/>
        </w:rPr>
        <w:t>19</w:t>
      </w:r>
      <w:r w:rsidRPr="00826850">
        <w:fldChar w:fldCharType="end"/>
      </w:r>
      <w:r w:rsidRPr="00826850">
        <w:t xml:space="preserve">). It aggregates CellSpace and CellBoundary (which are directly associated with their corresponding geometry </w:t>
      </w:r>
      <w:r w:rsidR="00363924">
        <w:rPr>
          <w:rFonts w:hint="eastAsia"/>
          <w:lang w:eastAsia="ko-KR"/>
        </w:rPr>
        <w:t>properties</w:t>
      </w:r>
      <w:r w:rsidRPr="00826850">
        <w:t xml:space="preserve">) to represent spatial objects in primal space. The PrimalSpaceLayer class has the following </w:t>
      </w:r>
      <w:commentRangeStart w:id="632"/>
      <w:commentRangeStart w:id="633"/>
      <w:del w:id="634" w:author="Li, Ki Joune [2]" w:date="2024-04-08T16:56:00Z">
        <w:r w:rsidRPr="00826850" w:rsidDel="00116BB0">
          <w:delText>attributes</w:delText>
        </w:r>
        <w:commentRangeEnd w:id="632"/>
        <w:r w:rsidR="00D31294" w:rsidDel="00116BB0">
          <w:rPr>
            <w:rStyle w:val="aff6"/>
            <w:rFonts w:eastAsia="맑은 고딕"/>
            <w:lang w:val="en-GB"/>
          </w:rPr>
          <w:commentReference w:id="632"/>
        </w:r>
      </w:del>
      <w:commentRangeEnd w:id="633"/>
      <w:r w:rsidR="00116BB0">
        <w:rPr>
          <w:rStyle w:val="aff6"/>
          <w:rFonts w:eastAsia="맑은 고딕"/>
          <w:lang w:val="en-GB"/>
        </w:rPr>
        <w:commentReference w:id="633"/>
      </w:r>
      <w:ins w:id="635" w:author="Li, Ki Joune [2]" w:date="2024-04-08T16:56:00Z">
        <w:r w:rsidR="00116BB0">
          <w:t>properties</w:t>
        </w:r>
      </w:ins>
      <w:r w:rsidRPr="00826850">
        <w:t xml:space="preserve">: </w:t>
      </w:r>
    </w:p>
    <w:p w14:paraId="644A3840" w14:textId="77777777" w:rsidR="00D56A17" w:rsidRPr="00826850" w:rsidRDefault="00D56A17" w:rsidP="00601140">
      <w:pPr>
        <w:pStyle w:val="af3"/>
        <w:numPr>
          <w:ilvl w:val="0"/>
          <w:numId w:val="35"/>
        </w:numPr>
        <w:ind w:leftChars="0"/>
      </w:pPr>
      <w:r w:rsidRPr="00826850">
        <w:rPr>
          <w:i/>
          <w:iCs/>
        </w:rPr>
        <w:t>function (CodeList)</w:t>
      </w:r>
      <w:r w:rsidRPr="00826850">
        <w:t>,</w:t>
      </w:r>
    </w:p>
    <w:p w14:paraId="0E5CDC93" w14:textId="77777777" w:rsidR="00D56A17" w:rsidRPr="00826850" w:rsidRDefault="00D56A17" w:rsidP="00601140">
      <w:pPr>
        <w:pStyle w:val="af3"/>
        <w:numPr>
          <w:ilvl w:val="0"/>
          <w:numId w:val="35"/>
        </w:numPr>
        <w:ind w:leftChars="0"/>
      </w:pPr>
      <w:r w:rsidRPr="00826850">
        <w:rPr>
          <w:i/>
        </w:rPr>
        <w:t>creationDate (DateTime)</w:t>
      </w:r>
      <w:r w:rsidRPr="00826850">
        <w:t>,</w:t>
      </w:r>
    </w:p>
    <w:p w14:paraId="468D95C5" w14:textId="7A689810" w:rsidR="00D56A17" w:rsidRPr="00826850" w:rsidRDefault="00D56A17" w:rsidP="00CB02AA">
      <w:pPr>
        <w:pStyle w:val="af3"/>
        <w:numPr>
          <w:ilvl w:val="0"/>
          <w:numId w:val="35"/>
        </w:numPr>
        <w:ind w:leftChars="0"/>
      </w:pPr>
      <w:r w:rsidRPr="00826850">
        <w:rPr>
          <w:i/>
        </w:rPr>
        <w:t>terminationDate (DateTime)</w:t>
      </w:r>
      <w:r w:rsidR="00CB02AA">
        <w:t>.</w:t>
      </w:r>
    </w:p>
    <w:p w14:paraId="40B7776A" w14:textId="77777777" w:rsidR="00D56A17" w:rsidRPr="00826850" w:rsidRDefault="00D56A17" w:rsidP="00D56A17">
      <w:pPr>
        <w:pStyle w:val="af3"/>
        <w:ind w:leftChars="0" w:left="600"/>
      </w:pPr>
    </w:p>
    <w:p w14:paraId="596CF6F9" w14:textId="5B9B343C" w:rsidR="00D56A17" w:rsidRPr="00231198" w:rsidRDefault="00D56A17" w:rsidP="00D56A17">
      <w:pPr>
        <w:rPr>
          <w:ins w:id="636" w:author="Li, Ki Joune [2]" w:date="2024-04-08T16:39:00Z"/>
          <w:lang w:val="en-GB"/>
          <w:rPrChange w:id="637" w:author="Ki-Joune" w:date="2024-04-17T21:19:00Z">
            <w:rPr>
              <w:ins w:id="638" w:author="Li, Ki Joune [2]" w:date="2024-04-08T16:39:00Z"/>
            </w:rPr>
          </w:rPrChange>
        </w:rPr>
      </w:pPr>
      <w:r w:rsidRPr="00826850">
        <w:t xml:space="preserve">With the </w:t>
      </w:r>
      <w:del w:id="639" w:author="Li, Ki Joune [2]" w:date="2024-04-10T20:10:00Z">
        <w:r w:rsidRPr="00826850" w:rsidDel="004B4956">
          <w:delText xml:space="preserve">attribute </w:delText>
        </w:r>
      </w:del>
      <w:ins w:id="640" w:author="Li, Ki Joune [2]" w:date="2024-04-10T20:10:00Z">
        <w:r w:rsidR="004B4956">
          <w:t>property</w:t>
        </w:r>
        <w:r w:rsidR="004B4956" w:rsidRPr="00826850">
          <w:t xml:space="preserve"> </w:t>
        </w:r>
      </w:ins>
      <w:r w:rsidRPr="00826850">
        <w:rPr>
          <w:i/>
          <w:iCs/>
        </w:rPr>
        <w:t>function</w:t>
      </w:r>
      <w:r w:rsidRPr="00826850">
        <w:t>, nominal and real functions of a space layer are depend</w:t>
      </w:r>
      <w:r w:rsidR="00DC065D">
        <w:t>ent</w:t>
      </w:r>
      <w:r w:rsidRPr="00826850">
        <w:t xml:space="preserve"> on the Thematic layer and can be described as proposed in a CodeList. The </w:t>
      </w:r>
      <w:r w:rsidRPr="00826850">
        <w:rPr>
          <w:i/>
          <w:iCs/>
        </w:rPr>
        <w:t>creationDate</w:t>
      </w:r>
      <w:r w:rsidRPr="00826850">
        <w:t xml:space="preserve"> and </w:t>
      </w:r>
      <w:r w:rsidRPr="00826850">
        <w:rPr>
          <w:i/>
          <w:iCs/>
        </w:rPr>
        <w:t>terminationDate</w:t>
      </w:r>
      <w:r w:rsidRPr="00826850">
        <w:t xml:space="preserve"> </w:t>
      </w:r>
      <w:del w:id="641" w:author="Li, Ki Joune [2]" w:date="2024-04-10T20:10:00Z">
        <w:r w:rsidRPr="00826850" w:rsidDel="004B4956">
          <w:delText xml:space="preserve">attributes </w:delText>
        </w:r>
      </w:del>
      <w:ins w:id="642" w:author="Li, Ki Joune [2]" w:date="2024-04-10T20:10:00Z">
        <w:r w:rsidR="004B4956">
          <w:t>properties</w:t>
        </w:r>
        <w:r w:rsidR="004B4956" w:rsidRPr="00826850">
          <w:t xml:space="preserve"> </w:t>
        </w:r>
      </w:ins>
      <w:r w:rsidRPr="00826850">
        <w:t xml:space="preserve">can be used to describe the chronology of the layer. </w:t>
      </w:r>
      <w:commentRangeStart w:id="643"/>
      <w:commentRangeStart w:id="644"/>
      <w:del w:id="645" w:author="Ki-Joune" w:date="2024-04-17T21:19:00Z">
        <w:r w:rsidRPr="00826850" w:rsidDel="00231198">
          <w:delText>The points of time refer to real world times.</w:delText>
        </w:r>
        <w:commentRangeEnd w:id="643"/>
        <w:r w:rsidR="00F43891" w:rsidDel="00231198">
          <w:rPr>
            <w:rStyle w:val="aff6"/>
            <w:rFonts w:eastAsia="맑은 고딕"/>
            <w:lang w:val="en-GB"/>
          </w:rPr>
          <w:commentReference w:id="643"/>
        </w:r>
      </w:del>
      <w:commentRangeEnd w:id="644"/>
      <w:r w:rsidR="00231198">
        <w:rPr>
          <w:rStyle w:val="aff6"/>
          <w:rFonts w:eastAsia="맑은 고딕"/>
          <w:lang w:val="en-GB"/>
        </w:rPr>
        <w:commentReference w:id="644"/>
      </w:r>
    </w:p>
    <w:p w14:paraId="4574D46F" w14:textId="77777777" w:rsidR="00EE0C4A" w:rsidRPr="00826850" w:rsidRDefault="00EE0C4A" w:rsidP="00EE0C4A">
      <w:pPr>
        <w:keepNext/>
        <w:jc w:val="center"/>
      </w:pPr>
      <w:r>
        <w:rPr>
          <w:noProof/>
        </w:rPr>
        <w:drawing>
          <wp:inline distT="0" distB="0" distL="0" distR="0" wp14:anchorId="4C248946" wp14:editId="30B30F3C">
            <wp:extent cx="5022166" cy="4408844"/>
            <wp:effectExtent l="0" t="0" r="762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15034" name=""/>
                    <pic:cNvPicPr/>
                  </pic:nvPicPr>
                  <pic:blipFill rotWithShape="1">
                    <a:blip r:embed="rId44"/>
                    <a:srcRect l="3297" t="5214" r="3054" b="1936"/>
                    <a:stretch/>
                  </pic:blipFill>
                  <pic:spPr bwMode="auto">
                    <a:xfrm>
                      <a:off x="0" y="0"/>
                      <a:ext cx="5033196" cy="4418527"/>
                    </a:xfrm>
                    <a:prstGeom prst="rect">
                      <a:avLst/>
                    </a:prstGeom>
                    <a:ln>
                      <a:noFill/>
                    </a:ln>
                    <a:extLst>
                      <a:ext uri="{53640926-AAD7-44D8-BBD7-CCE9431645EC}">
                        <a14:shadowObscured xmlns:a14="http://schemas.microsoft.com/office/drawing/2010/main"/>
                      </a:ext>
                    </a:extLst>
                  </pic:spPr>
                </pic:pic>
              </a:graphicData>
            </a:graphic>
          </wp:inline>
        </w:drawing>
      </w:r>
    </w:p>
    <w:p w14:paraId="3A32AF1E" w14:textId="10DAF0D1" w:rsidR="00EE0C4A" w:rsidRPr="00EE0C4A" w:rsidRDefault="00EE0C4A">
      <w:pPr>
        <w:pStyle w:val="af4"/>
        <w:pPrChange w:id="646" w:author="Li, Ki Joune [2]" w:date="2024-04-08T16:40:00Z">
          <w:pPr/>
        </w:pPrChange>
      </w:pPr>
      <w:bookmarkStart w:id="647" w:name="_Ref81387630"/>
      <w:r w:rsidRPr="00826850">
        <w:rPr>
          <w:rFonts w:cs="Times New Roman"/>
          <w:szCs w:val="24"/>
        </w:rPr>
        <w:t xml:space="preserve">Figure </w:t>
      </w:r>
      <w:r w:rsidRPr="00826850">
        <w:fldChar w:fldCharType="begin"/>
      </w:r>
      <w:r w:rsidRPr="00826850">
        <w:rPr>
          <w:rFonts w:cs="Times New Roman"/>
          <w:szCs w:val="24"/>
        </w:rPr>
        <w:instrText xml:space="preserve"> SEQ Figure \* ARABIC </w:instrText>
      </w:r>
      <w:r w:rsidRPr="00826850">
        <w:fldChar w:fldCharType="separate"/>
      </w:r>
      <w:r>
        <w:rPr>
          <w:rFonts w:cs="Times New Roman"/>
          <w:noProof/>
          <w:szCs w:val="24"/>
        </w:rPr>
        <w:t>19</w:t>
      </w:r>
      <w:r w:rsidRPr="00826850">
        <w:fldChar w:fldCharType="end"/>
      </w:r>
      <w:bookmarkEnd w:id="647"/>
      <w:r w:rsidRPr="00826850">
        <w:rPr>
          <w:rFonts w:cs="Times New Roman"/>
          <w:szCs w:val="24"/>
        </w:rPr>
        <w:t xml:space="preserve">: PrimalSpaceLayer and its related classes: CellSpace, CellBoundary and Thematic Layer </w:t>
      </w:r>
    </w:p>
    <w:p w14:paraId="444B83A7" w14:textId="77777777" w:rsidR="00D56A17" w:rsidRPr="00826850" w:rsidRDefault="00D56A17" w:rsidP="00D56A17">
      <w:r w:rsidRPr="00826850">
        <w:lastRenderedPageBreak/>
        <w:t xml:space="preserve">A PrimalSpaceLayer instance also provides references to its CellSpace and CellBoundary entities through the </w:t>
      </w:r>
      <w:r w:rsidRPr="00826850">
        <w:rPr>
          <w:i/>
        </w:rPr>
        <w:t>cellSpaceMember</w:t>
      </w:r>
      <w:r w:rsidRPr="00826850">
        <w:t xml:space="preserve"> and </w:t>
      </w:r>
      <w:r w:rsidRPr="00826850">
        <w:rPr>
          <w:i/>
        </w:rPr>
        <w:t xml:space="preserve">cellBoundaryMember </w:t>
      </w:r>
      <w:r w:rsidRPr="00826850">
        <w:t xml:space="preserve">elements. </w:t>
      </w:r>
    </w:p>
    <w:p w14:paraId="2006654D"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648" w:name="_Toc164442417"/>
      <w:r w:rsidRPr="00826850">
        <w:rPr>
          <w:szCs w:val="24"/>
        </w:rPr>
        <w:t>Node</w:t>
      </w:r>
      <w:bookmarkEnd w:id="648"/>
    </w:p>
    <w:p w14:paraId="7A60FFDD" w14:textId="0362AE75" w:rsidR="00D56A17" w:rsidRPr="00826850" w:rsidRDefault="00D56A17" w:rsidP="00CA3818">
      <w:pPr>
        <w:jc w:val="both"/>
      </w:pPr>
      <w:r w:rsidRPr="00826850">
        <w:t xml:space="preserve">Node is a core module class </w:t>
      </w:r>
      <w:r w:rsidR="00042C7B">
        <w:t>for</w:t>
      </w:r>
      <w:r w:rsidR="00042C7B" w:rsidRPr="00826850">
        <w:t xml:space="preserve"> </w:t>
      </w:r>
      <w:r w:rsidRPr="00826850">
        <w:t>represent</w:t>
      </w:r>
      <w:r w:rsidR="00042C7B">
        <w:t>ing</w:t>
      </w:r>
      <w:r w:rsidRPr="00826850">
        <w:t xml:space="preserve"> a node in dual space (</w:t>
      </w:r>
      <w:r w:rsidRPr="00826850">
        <w:fldChar w:fldCharType="begin"/>
      </w:r>
      <w:r w:rsidRPr="00826850">
        <w:instrText xml:space="preserve"> REF _Ref81389678 \h  \* MERGEFORMAT </w:instrText>
      </w:r>
      <w:r w:rsidRPr="00826850">
        <w:fldChar w:fldCharType="separate"/>
      </w:r>
      <w:r w:rsidR="00255A88" w:rsidRPr="00826850">
        <w:t xml:space="preserve">Figure </w:t>
      </w:r>
      <w:r w:rsidR="00255A88">
        <w:rPr>
          <w:noProof/>
        </w:rPr>
        <w:t>20</w:t>
      </w:r>
      <w:r w:rsidRPr="00826850">
        <w:fldChar w:fldCharType="end"/>
      </w:r>
      <w:r w:rsidRPr="00826850">
        <w:t xml:space="preserve">). It has </w:t>
      </w:r>
      <w:r w:rsidR="00CB02AA">
        <w:t>one</w:t>
      </w:r>
      <w:r w:rsidR="00CB02AA" w:rsidRPr="00826850">
        <w:t xml:space="preserve"> </w:t>
      </w:r>
      <w:del w:id="649" w:author="Li, Ki Joune [2]" w:date="2024-04-10T20:11:00Z">
        <w:r w:rsidRPr="00826850" w:rsidDel="004B4956">
          <w:delText>attribute</w:delText>
        </w:r>
      </w:del>
      <w:ins w:id="650" w:author="Li, Ki Joune [2]" w:date="2024-04-10T20:11:00Z">
        <w:r w:rsidR="004B4956">
          <w:t>property</w:t>
        </w:r>
      </w:ins>
      <w:r w:rsidRPr="00826850">
        <w:t xml:space="preserve">:  </w:t>
      </w:r>
    </w:p>
    <w:p w14:paraId="6765EE7B" w14:textId="79FB8055" w:rsidR="00D56A17" w:rsidRPr="00826850" w:rsidRDefault="00D56A17" w:rsidP="00CB02AA">
      <w:pPr>
        <w:pStyle w:val="af3"/>
        <w:numPr>
          <w:ilvl w:val="0"/>
          <w:numId w:val="34"/>
        </w:numPr>
        <w:ind w:leftChars="0"/>
      </w:pPr>
      <w:r w:rsidRPr="00826850">
        <w:rPr>
          <w:i/>
        </w:rPr>
        <w:t>geometry (GM_Point)</w:t>
      </w:r>
      <w:r w:rsidR="00CB02AA">
        <w:t>.</w:t>
      </w:r>
    </w:p>
    <w:p w14:paraId="4C7AD4A0" w14:textId="77777777" w:rsidR="00D56A17" w:rsidRPr="00826850" w:rsidRDefault="00D56A17" w:rsidP="00D56A17">
      <w:pPr>
        <w:pStyle w:val="af3"/>
        <w:ind w:leftChars="0" w:left="600"/>
      </w:pPr>
    </w:p>
    <w:p w14:paraId="1F3BE634" w14:textId="442E9AE5" w:rsidR="00D56A17" w:rsidRPr="00826850" w:rsidRDefault="00D56A17">
      <w:pPr>
        <w:jc w:val="both"/>
        <w:pPrChange w:id="651" w:author="Li, Ki Joune" w:date="2024-04-19T13:13:00Z">
          <w:pPr/>
        </w:pPrChange>
      </w:pPr>
      <w:r w:rsidRPr="00826850">
        <w:t xml:space="preserve">The value of </w:t>
      </w:r>
      <w:r w:rsidRPr="00826850">
        <w:rPr>
          <w:i/>
          <w:iCs/>
        </w:rPr>
        <w:t>geometry</w:t>
      </w:r>
      <w:r w:rsidRPr="00826850">
        <w:t xml:space="preserve"> corresponds to a 2D or 3D Point in </w:t>
      </w:r>
      <w:r w:rsidR="00042C7B">
        <w:t xml:space="preserve">the </w:t>
      </w:r>
      <w:r w:rsidRPr="00826850">
        <w:t>IndoorGML</w:t>
      </w:r>
      <w:r w:rsidR="00042C7B">
        <w:t xml:space="preserve"> nodel</w:t>
      </w:r>
      <w:r w:rsidRPr="00826850">
        <w:t xml:space="preserve">, but its cardinality can be 0 (no geometry provided) or 1. Because a Node is always the dual space abstraction of a primal space cell, </w:t>
      </w:r>
      <w:r w:rsidR="00EA37D0">
        <w:t>a Node</w:t>
      </w:r>
      <w:r w:rsidRPr="00826850">
        <w:t xml:space="preserve"> always </w:t>
      </w:r>
      <w:r w:rsidR="00EA37D0">
        <w:t xml:space="preserve">has </w:t>
      </w:r>
      <w:r w:rsidRPr="00826850">
        <w:t xml:space="preserve">an association with its corresponding CellSpace (e.g. room, door, sensor coverage, etc.) through the </w:t>
      </w:r>
      <w:r w:rsidRPr="00826850">
        <w:rPr>
          <w:i/>
          <w:iCs/>
        </w:rPr>
        <w:t>duality</w:t>
      </w:r>
      <w:r w:rsidRPr="00826850">
        <w:t xml:space="preserve"> </w:t>
      </w:r>
      <w:del w:id="652" w:author="Li, Ki Joune [2]" w:date="2024-04-10T20:11:00Z">
        <w:r w:rsidRPr="00826850" w:rsidDel="004B4956">
          <w:delText>attribute</w:delText>
        </w:r>
      </w:del>
      <w:ins w:id="653" w:author="Li, Ki Joune [2]" w:date="2024-04-10T20:11:00Z">
        <w:r w:rsidR="004B4956">
          <w:t>association</w:t>
        </w:r>
      </w:ins>
      <w:r w:rsidRPr="00826850">
        <w:t xml:space="preserve">. This way, a Node can always access the information related to the cell it is representing (e.g., geometry, semantic, etc.). Note that the associated CellSpace may not carry any information as well, except the functional information for the specific cellular space. Additionally, a Node is also associated with at least one Edge instance that is linked to it via the </w:t>
      </w:r>
      <w:r w:rsidRPr="00826850">
        <w:rPr>
          <w:i/>
          <w:iCs/>
        </w:rPr>
        <w:t>connects</w:t>
      </w:r>
      <w:r w:rsidRPr="00826850">
        <w:t xml:space="preserve"> </w:t>
      </w:r>
      <w:del w:id="654" w:author="Li, Ki Joune [2]" w:date="2024-04-10T20:12:00Z">
        <w:r w:rsidRPr="00826850" w:rsidDel="004B4956">
          <w:delText>attribute</w:delText>
        </w:r>
      </w:del>
      <w:ins w:id="655" w:author="Li, Ki Joune [2]" w:date="2024-04-10T20:12:00Z">
        <w:r w:rsidR="004B4956">
          <w:t>association</w:t>
        </w:r>
      </w:ins>
      <w:r w:rsidRPr="00826850">
        <w:t>.</w:t>
      </w:r>
    </w:p>
    <w:p w14:paraId="252E8030" w14:textId="77777777" w:rsidR="004B4956" w:rsidRPr="00826850" w:rsidRDefault="004B4956" w:rsidP="004B4956">
      <w:pPr>
        <w:keepNext/>
        <w:jc w:val="center"/>
      </w:pPr>
      <w:r>
        <w:rPr>
          <w:noProof/>
        </w:rPr>
        <w:drawing>
          <wp:inline distT="0" distB="0" distL="0" distR="0" wp14:anchorId="6BD3F036" wp14:editId="3CB33922">
            <wp:extent cx="6246055" cy="3307967"/>
            <wp:effectExtent l="0" t="0" r="2540" b="698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7328" name=""/>
                    <pic:cNvPicPr/>
                  </pic:nvPicPr>
                  <pic:blipFill rotWithShape="1">
                    <a:blip r:embed="rId45"/>
                    <a:srcRect l="1978" t="5368" r="1720" b="2367"/>
                    <a:stretch/>
                  </pic:blipFill>
                  <pic:spPr bwMode="auto">
                    <a:xfrm>
                      <a:off x="0" y="0"/>
                      <a:ext cx="6252266" cy="3311256"/>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p>
    <w:p w14:paraId="03F868AA" w14:textId="77777777" w:rsidR="004B4956" w:rsidRPr="00826850" w:rsidRDefault="004B4956" w:rsidP="004B4956">
      <w:pPr>
        <w:pStyle w:val="af4"/>
        <w:rPr>
          <w:rFonts w:cs="Times New Roman"/>
          <w:szCs w:val="24"/>
        </w:rPr>
      </w:pPr>
      <w:bookmarkStart w:id="656" w:name="_Ref81389678"/>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20</w:t>
      </w:r>
      <w:r w:rsidRPr="00826850">
        <w:rPr>
          <w:rFonts w:cs="Times New Roman"/>
          <w:szCs w:val="24"/>
        </w:rPr>
        <w:fldChar w:fldCharType="end"/>
      </w:r>
      <w:bookmarkEnd w:id="656"/>
      <w:r w:rsidRPr="00826850">
        <w:rPr>
          <w:rFonts w:cs="Times New Roman"/>
          <w:szCs w:val="24"/>
        </w:rPr>
        <w:t>: Node and its related classes: CellSpace, Edge, DualSpaceLayer and InterLayerConnection</w:t>
      </w:r>
    </w:p>
    <w:p w14:paraId="57FB17D4" w14:textId="77777777" w:rsidR="00D56A17" w:rsidRPr="00CA3818" w:rsidRDefault="00D56A17" w:rsidP="00D56A17">
      <w:pPr>
        <w:rPr>
          <w:lang w:val="de-DE"/>
        </w:rPr>
      </w:pPr>
    </w:p>
    <w:p w14:paraId="56CE1008"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657" w:name="_Toc164442418"/>
      <w:r w:rsidRPr="00826850">
        <w:rPr>
          <w:szCs w:val="24"/>
        </w:rPr>
        <w:t>Edge</w:t>
      </w:r>
      <w:bookmarkEnd w:id="657"/>
    </w:p>
    <w:p w14:paraId="7723F0E5" w14:textId="7481A36C" w:rsidR="00D56A17" w:rsidRPr="00826850" w:rsidRDefault="00D56A17" w:rsidP="00CA3818">
      <w:pPr>
        <w:jc w:val="both"/>
      </w:pPr>
      <w:r w:rsidRPr="00826850">
        <w:t>Edge is a core module class that represents the adjacency or connectivity relationships among Node elements representing space cells in primal space (</w:t>
      </w:r>
      <w:r w:rsidRPr="00826850">
        <w:fldChar w:fldCharType="begin"/>
      </w:r>
      <w:r w:rsidRPr="00826850">
        <w:instrText xml:space="preserve"> REF _Ref81389663 \h  \* MERGEFORMAT </w:instrText>
      </w:r>
      <w:r w:rsidRPr="00826850">
        <w:fldChar w:fldCharType="separate"/>
      </w:r>
      <w:r w:rsidR="00255A88" w:rsidRPr="00826850">
        <w:t xml:space="preserve">Figure </w:t>
      </w:r>
      <w:r w:rsidR="00255A88">
        <w:rPr>
          <w:noProof/>
        </w:rPr>
        <w:t>21</w:t>
      </w:r>
      <w:r w:rsidRPr="00826850">
        <w:fldChar w:fldCharType="end"/>
      </w:r>
      <w:r w:rsidRPr="00826850">
        <w:t xml:space="preserve">). </w:t>
      </w:r>
      <w:r w:rsidR="00143902">
        <w:t>The Edge class</w:t>
      </w:r>
      <w:r w:rsidR="00DD62F1">
        <w:t xml:space="preserve"> has</w:t>
      </w:r>
      <w:r w:rsidRPr="00826850">
        <w:t xml:space="preserve"> </w:t>
      </w:r>
      <w:r w:rsidR="00583692">
        <w:t>the following</w:t>
      </w:r>
      <w:r w:rsidR="00583692" w:rsidRPr="00826850">
        <w:t xml:space="preserve"> </w:t>
      </w:r>
      <w:commentRangeStart w:id="658"/>
      <w:commentRangeStart w:id="659"/>
      <w:del w:id="660" w:author="Li, Ki Joune [2]" w:date="2024-04-10T20:05:00Z">
        <w:r w:rsidRPr="00826850" w:rsidDel="004B4956">
          <w:delText>attributes</w:delText>
        </w:r>
        <w:commentRangeEnd w:id="658"/>
        <w:r w:rsidR="00FB2E48" w:rsidDel="004B4956">
          <w:rPr>
            <w:rStyle w:val="aff6"/>
            <w:rFonts w:eastAsia="맑은 고딕"/>
            <w:lang w:val="en-GB"/>
          </w:rPr>
          <w:commentReference w:id="658"/>
        </w:r>
      </w:del>
      <w:commentRangeEnd w:id="659"/>
      <w:r w:rsidR="004B4956">
        <w:rPr>
          <w:rStyle w:val="aff6"/>
          <w:rFonts w:eastAsia="맑은 고딕"/>
          <w:lang w:val="en-GB"/>
        </w:rPr>
        <w:commentReference w:id="659"/>
      </w:r>
      <w:ins w:id="661" w:author="Li, Ki Joune [2]" w:date="2024-04-10T20:05:00Z">
        <w:r w:rsidR="004B4956">
          <w:t>properties</w:t>
        </w:r>
      </w:ins>
      <w:r w:rsidRPr="00826850">
        <w:t xml:space="preserve">: </w:t>
      </w:r>
    </w:p>
    <w:p w14:paraId="38DD6CB7" w14:textId="77777777" w:rsidR="00D56A17" w:rsidRPr="00826850" w:rsidRDefault="00D56A17" w:rsidP="007473E6">
      <w:pPr>
        <w:pStyle w:val="af3"/>
        <w:numPr>
          <w:ilvl w:val="0"/>
          <w:numId w:val="33"/>
        </w:numPr>
        <w:ind w:leftChars="0"/>
        <w:rPr>
          <w:i/>
        </w:rPr>
      </w:pPr>
      <w:r w:rsidRPr="00826850">
        <w:rPr>
          <w:i/>
        </w:rPr>
        <w:t>geometry (GM_Curve),</w:t>
      </w:r>
    </w:p>
    <w:p w14:paraId="23BA6C39" w14:textId="54440AC7" w:rsidR="00D56A17" w:rsidRPr="00826850" w:rsidRDefault="00D56A17" w:rsidP="007473E6">
      <w:pPr>
        <w:pStyle w:val="af3"/>
        <w:numPr>
          <w:ilvl w:val="0"/>
          <w:numId w:val="33"/>
        </w:numPr>
        <w:ind w:leftChars="0"/>
      </w:pPr>
      <w:r w:rsidRPr="00826850">
        <w:rPr>
          <w:i/>
        </w:rPr>
        <w:lastRenderedPageBreak/>
        <w:t>weight (real)</w:t>
      </w:r>
      <w:r w:rsidRPr="00826850">
        <w:t>.</w:t>
      </w:r>
    </w:p>
    <w:p w14:paraId="41D69C80" w14:textId="77777777" w:rsidR="00D56A17" w:rsidRPr="00826850" w:rsidRDefault="00D56A17" w:rsidP="007473E6">
      <w:pPr>
        <w:pStyle w:val="af3"/>
        <w:ind w:leftChars="0" w:left="600"/>
      </w:pPr>
      <w:r w:rsidRPr="00826850">
        <w:t xml:space="preserve"> </w:t>
      </w:r>
    </w:p>
    <w:p w14:paraId="613EB383" w14:textId="277179B1" w:rsidR="00D56A17" w:rsidRPr="00826850" w:rsidRDefault="00D56A17">
      <w:pPr>
        <w:jc w:val="both"/>
        <w:pPrChange w:id="662" w:author="Li, Ki Joune" w:date="2024-04-19T13:13:00Z">
          <w:pPr/>
        </w:pPrChange>
      </w:pPr>
      <w:r w:rsidRPr="00826850">
        <w:t xml:space="preserve">The </w:t>
      </w:r>
      <w:del w:id="663" w:author="Li, Ki Joune [2]" w:date="2024-04-10T20:06:00Z">
        <w:r w:rsidRPr="00826850" w:rsidDel="004B4956">
          <w:delText xml:space="preserve">attribute </w:delText>
        </w:r>
      </w:del>
      <w:ins w:id="664" w:author="Li, Ki Joune [2]" w:date="2024-04-10T20:06:00Z">
        <w:r w:rsidR="004B4956">
          <w:t>property</w:t>
        </w:r>
        <w:r w:rsidR="004B4956" w:rsidRPr="00826850">
          <w:t xml:space="preserve"> </w:t>
        </w:r>
      </w:ins>
      <w:r w:rsidRPr="00826850">
        <w:rPr>
          <w:i/>
        </w:rPr>
        <w:t>geometry</w:t>
      </w:r>
      <w:r w:rsidRPr="00826850">
        <w:t xml:space="preserve"> provides the description of a 2D or 3D curve, but similar to Node entities its cardinality can be 0 or 1 as well. The </w:t>
      </w:r>
      <w:del w:id="665" w:author="Li, Ki Joune [2]" w:date="2024-04-10T20:09:00Z">
        <w:r w:rsidRPr="00826850" w:rsidDel="004B4956">
          <w:delText xml:space="preserve">attribute </w:delText>
        </w:r>
      </w:del>
      <w:ins w:id="666" w:author="Li, Ki Joune [2]" w:date="2024-04-10T20:09:00Z">
        <w:r w:rsidR="004B4956">
          <w:t>property</w:t>
        </w:r>
        <w:r w:rsidR="004B4956" w:rsidRPr="00826850">
          <w:t xml:space="preserve"> </w:t>
        </w:r>
      </w:ins>
      <w:r w:rsidRPr="00826850">
        <w:rPr>
          <w:i/>
        </w:rPr>
        <w:t>weight</w:t>
      </w:r>
      <w:r w:rsidRPr="00826850">
        <w:t xml:space="preserve"> can be used for graph-based applications </w:t>
      </w:r>
      <w:r w:rsidR="00C10BE0">
        <w:t>such as</w:t>
      </w:r>
      <w:r w:rsidRPr="00826850">
        <w:t xml:space="preserve"> deal</w:t>
      </w:r>
      <w:r w:rsidR="003E1EE6">
        <w:t>ing</w:t>
      </w:r>
      <w:r w:rsidRPr="00826850">
        <w:t xml:space="preserve"> with the impedance representing absolute barriers in transportation problems. </w:t>
      </w:r>
    </w:p>
    <w:p w14:paraId="3D79A0B3" w14:textId="521C2524" w:rsidR="00D56A17" w:rsidRPr="00826850" w:rsidRDefault="00D56A17">
      <w:pPr>
        <w:jc w:val="both"/>
        <w:pPrChange w:id="667" w:author="Li, Ki Joune" w:date="2024-04-19T13:13:00Z">
          <w:pPr/>
        </w:pPrChange>
      </w:pPr>
      <w:r w:rsidRPr="00826850">
        <w:t xml:space="preserve">An Edge may be associated with a CellBoundary instance of the primary space via its </w:t>
      </w:r>
      <w:r w:rsidRPr="00826850">
        <w:rPr>
          <w:i/>
          <w:iCs/>
        </w:rPr>
        <w:t xml:space="preserve">duality </w:t>
      </w:r>
      <w:del w:id="668" w:author="Ki-Joune" w:date="2024-04-17T21:44:00Z">
        <w:r w:rsidRPr="00826850" w:rsidDel="00363924">
          <w:rPr>
            <w:rFonts w:hint="eastAsia"/>
            <w:lang w:eastAsia="ko-KR"/>
          </w:rPr>
          <w:delText>attribute</w:delText>
        </w:r>
      </w:del>
      <w:ins w:id="669" w:author="Ki-Joune" w:date="2024-04-17T21:44:00Z">
        <w:r w:rsidR="00363924">
          <w:rPr>
            <w:rFonts w:hint="eastAsia"/>
            <w:lang w:eastAsia="ko-KR"/>
          </w:rPr>
          <w:t>association</w:t>
        </w:r>
      </w:ins>
      <w:r w:rsidRPr="00826850">
        <w:t>. This association can be skipped in situations where a CellBoundary is not necessary to represent the link between two CellSpace entities</w:t>
      </w:r>
      <w:r w:rsidR="005C4861">
        <w:t>.</w:t>
      </w:r>
      <w:r w:rsidRPr="00826850">
        <w:t xml:space="preserve"> </w:t>
      </w:r>
      <w:r w:rsidR="005C4861">
        <w:t>For example,</w:t>
      </w:r>
      <w:r w:rsidRPr="00826850">
        <w:t xml:space="preserve"> logical networks or visibility graphs where two CellSpaces connected by visibility may not share a CellBoundary. Finally, an Edge always connects two Nodes.</w:t>
      </w:r>
    </w:p>
    <w:p w14:paraId="78375235" w14:textId="77777777" w:rsidR="004B4956" w:rsidRPr="00826850" w:rsidRDefault="004B4956" w:rsidP="004B4956">
      <w:pPr>
        <w:keepNext/>
        <w:jc w:val="center"/>
      </w:pPr>
      <w:r>
        <w:rPr>
          <w:noProof/>
        </w:rPr>
        <w:drawing>
          <wp:inline distT="0" distB="0" distL="0" distR="0" wp14:anchorId="781A166C" wp14:editId="1BDB16F6">
            <wp:extent cx="5605976" cy="3465625"/>
            <wp:effectExtent l="0" t="0" r="0" b="190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64745" name=""/>
                    <pic:cNvPicPr/>
                  </pic:nvPicPr>
                  <pic:blipFill rotWithShape="1">
                    <a:blip r:embed="rId46"/>
                    <a:srcRect l="3187" t="7149" r="2940" b="2952"/>
                    <a:stretch/>
                  </pic:blipFill>
                  <pic:spPr bwMode="auto">
                    <a:xfrm>
                      <a:off x="0" y="0"/>
                      <a:ext cx="5612402" cy="3469597"/>
                    </a:xfrm>
                    <a:prstGeom prst="rect">
                      <a:avLst/>
                    </a:prstGeom>
                    <a:ln>
                      <a:noFill/>
                    </a:ln>
                    <a:extLst>
                      <a:ext uri="{53640926-AAD7-44D8-BBD7-CCE9431645EC}">
                        <a14:shadowObscured xmlns:a14="http://schemas.microsoft.com/office/drawing/2010/main"/>
                      </a:ext>
                    </a:extLst>
                  </pic:spPr>
                </pic:pic>
              </a:graphicData>
            </a:graphic>
          </wp:inline>
        </w:drawing>
      </w:r>
    </w:p>
    <w:p w14:paraId="7D59C651" w14:textId="77777777" w:rsidR="004B4956" w:rsidRPr="00826850" w:rsidRDefault="004B4956" w:rsidP="004B4956">
      <w:pPr>
        <w:pStyle w:val="af4"/>
        <w:rPr>
          <w:rFonts w:cs="Times New Roman"/>
          <w:szCs w:val="24"/>
        </w:rPr>
      </w:pPr>
      <w:bookmarkStart w:id="670" w:name="_Ref8138966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21</w:t>
      </w:r>
      <w:r w:rsidRPr="00826850">
        <w:rPr>
          <w:rFonts w:cs="Times New Roman"/>
          <w:szCs w:val="24"/>
        </w:rPr>
        <w:fldChar w:fldCharType="end"/>
      </w:r>
      <w:bookmarkEnd w:id="670"/>
      <w:r w:rsidRPr="00826850">
        <w:rPr>
          <w:rFonts w:cs="Times New Roman"/>
          <w:szCs w:val="24"/>
        </w:rPr>
        <w:t>: Edge and its related classes: CellBoundary, Node and DualSpaceLayer</w:t>
      </w:r>
    </w:p>
    <w:p w14:paraId="7E16D362" w14:textId="77777777" w:rsidR="00D56A17" w:rsidRPr="00CA3818" w:rsidRDefault="00D56A17" w:rsidP="00D56A17">
      <w:pPr>
        <w:rPr>
          <w:lang w:val="de-DE"/>
        </w:rPr>
      </w:pPr>
    </w:p>
    <w:p w14:paraId="4CB84712"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671" w:name="_Toc164442419"/>
      <w:r w:rsidRPr="00826850">
        <w:rPr>
          <w:szCs w:val="24"/>
        </w:rPr>
        <w:t>DualSpaceLayer</w:t>
      </w:r>
      <w:bookmarkEnd w:id="671"/>
    </w:p>
    <w:p w14:paraId="470E7CEF" w14:textId="72AF228B" w:rsidR="00D56A17" w:rsidRPr="00826850" w:rsidRDefault="00D56A17" w:rsidP="00CA3818">
      <w:pPr>
        <w:jc w:val="both"/>
      </w:pPr>
      <w:r w:rsidRPr="00826850">
        <w:t xml:space="preserve">DualSpaceLayer is a feature class for representing the dual space features (e.g., room network) of a given thematic layer. </w:t>
      </w:r>
      <w:r w:rsidR="00DF7E28">
        <w:t xml:space="preserve">The </w:t>
      </w:r>
      <w:r w:rsidR="00DF7E28" w:rsidRPr="00826850">
        <w:t>DualSpaceLayer</w:t>
      </w:r>
      <w:r w:rsidR="00DF7E28">
        <w:t xml:space="preserve"> class</w:t>
      </w:r>
      <w:r w:rsidR="00DF7E28" w:rsidRPr="00826850">
        <w:t xml:space="preserve"> </w:t>
      </w:r>
      <w:r w:rsidRPr="00826850">
        <w:t xml:space="preserve">is composed of Nodes and Edges </w:t>
      </w:r>
      <w:r w:rsidR="00DF7E28">
        <w:t>for</w:t>
      </w:r>
      <w:r w:rsidR="00DF7E28" w:rsidRPr="00826850">
        <w:t xml:space="preserve"> </w:t>
      </w:r>
      <w:r w:rsidRPr="00826850">
        <w:t>represent</w:t>
      </w:r>
      <w:r w:rsidR="00DF7E28">
        <w:t>ing</w:t>
      </w:r>
      <w:r w:rsidRPr="00826850">
        <w:t xml:space="preserve"> the topology of objects from the primal space. It has the following </w:t>
      </w:r>
      <w:del w:id="672" w:author="Li, Ki Joune [2]" w:date="2024-04-10T20:14:00Z">
        <w:r w:rsidRPr="00826850" w:rsidDel="004B4956">
          <w:delText>attributes</w:delText>
        </w:r>
      </w:del>
      <w:ins w:id="673" w:author="Li, Ki Joune [2]" w:date="2024-04-10T20:14:00Z">
        <w:r w:rsidR="004B4956">
          <w:t>properties</w:t>
        </w:r>
      </w:ins>
      <w:r w:rsidRPr="00826850">
        <w:t>:</w:t>
      </w:r>
    </w:p>
    <w:p w14:paraId="11DBB3AB" w14:textId="77777777" w:rsidR="00D56A17" w:rsidRPr="00826850" w:rsidRDefault="00D56A17" w:rsidP="007473E6">
      <w:pPr>
        <w:pStyle w:val="af3"/>
        <w:numPr>
          <w:ilvl w:val="0"/>
          <w:numId w:val="32"/>
        </w:numPr>
        <w:ind w:leftChars="0"/>
        <w:rPr>
          <w:i/>
        </w:rPr>
      </w:pPr>
      <w:r w:rsidRPr="00826850">
        <w:rPr>
          <w:i/>
        </w:rPr>
        <w:t xml:space="preserve">isLogical </w:t>
      </w:r>
      <w:r w:rsidRPr="00826850">
        <w:t>(boolean)</w:t>
      </w:r>
    </w:p>
    <w:p w14:paraId="22581430" w14:textId="382FDBA1" w:rsidR="005434C7" w:rsidRPr="005434C7" w:rsidRDefault="005434C7" w:rsidP="007473E6">
      <w:pPr>
        <w:pStyle w:val="af3"/>
        <w:numPr>
          <w:ilvl w:val="0"/>
          <w:numId w:val="32"/>
        </w:numPr>
        <w:ind w:leftChars="0"/>
        <w:rPr>
          <w:i/>
        </w:rPr>
      </w:pPr>
      <w:r w:rsidRPr="00826850">
        <w:rPr>
          <w:i/>
        </w:rPr>
        <w:t>is</w:t>
      </w:r>
      <w:r w:rsidR="00AF39A3">
        <w:rPr>
          <w:i/>
        </w:rPr>
        <w:t>Directed</w:t>
      </w:r>
      <w:r w:rsidRPr="00826850">
        <w:rPr>
          <w:i/>
        </w:rPr>
        <w:t xml:space="preserve"> </w:t>
      </w:r>
      <w:r w:rsidRPr="00826850">
        <w:t>(boolean)</w:t>
      </w:r>
    </w:p>
    <w:p w14:paraId="34886E9B" w14:textId="7BE1D93E" w:rsidR="00D56A17" w:rsidRPr="00826850" w:rsidRDefault="00D56A17" w:rsidP="007473E6">
      <w:pPr>
        <w:pStyle w:val="af3"/>
        <w:numPr>
          <w:ilvl w:val="0"/>
          <w:numId w:val="32"/>
        </w:numPr>
        <w:ind w:leftChars="0"/>
      </w:pPr>
      <w:r w:rsidRPr="00826850">
        <w:rPr>
          <w:i/>
        </w:rPr>
        <w:t>creationDate (DateTime)</w:t>
      </w:r>
    </w:p>
    <w:p w14:paraId="2C512EBB" w14:textId="31111701" w:rsidR="00D56A17" w:rsidRPr="00826850" w:rsidRDefault="00D56A17" w:rsidP="007473E6">
      <w:pPr>
        <w:pStyle w:val="af3"/>
        <w:numPr>
          <w:ilvl w:val="0"/>
          <w:numId w:val="32"/>
        </w:numPr>
        <w:ind w:leftChars="0"/>
      </w:pPr>
      <w:r w:rsidRPr="00826850">
        <w:rPr>
          <w:i/>
        </w:rPr>
        <w:t>terminationDate (DateTime)</w:t>
      </w:r>
    </w:p>
    <w:p w14:paraId="417A7421" w14:textId="77777777" w:rsidR="00D56A17" w:rsidRPr="00826850" w:rsidRDefault="00D56A17">
      <w:pPr>
        <w:jc w:val="both"/>
        <w:pPrChange w:id="674" w:author="Li, Ki Joune" w:date="2024-04-19T13:13:00Z">
          <w:pPr/>
        </w:pPrChange>
      </w:pPr>
    </w:p>
    <w:p w14:paraId="11C5F8AC" w14:textId="0A1CC357" w:rsidR="00D56A17" w:rsidRPr="00826850" w:rsidRDefault="00D56A17">
      <w:pPr>
        <w:jc w:val="both"/>
        <w:pPrChange w:id="675" w:author="Li, Ki Joune" w:date="2024-04-19T13:13:00Z">
          <w:pPr/>
        </w:pPrChange>
      </w:pPr>
      <w:r w:rsidRPr="00826850">
        <w:lastRenderedPageBreak/>
        <w:t xml:space="preserve">While </w:t>
      </w:r>
      <w:r w:rsidRPr="00826850">
        <w:rPr>
          <w:i/>
        </w:rPr>
        <w:t>creationDate</w:t>
      </w:r>
      <w:r w:rsidRPr="00826850">
        <w:t xml:space="preserve"> and </w:t>
      </w:r>
      <w:r w:rsidRPr="00826850">
        <w:rPr>
          <w:i/>
        </w:rPr>
        <w:t>terminationDate</w:t>
      </w:r>
      <w:r w:rsidRPr="00826850">
        <w:t xml:space="preserve"> are similar to those of PrimalSpaceLayer, the </w:t>
      </w:r>
      <w:r w:rsidRPr="00826850">
        <w:rPr>
          <w:i/>
          <w:iCs/>
        </w:rPr>
        <w:t>isLogical</w:t>
      </w:r>
      <w:r w:rsidRPr="00826850">
        <w:t xml:space="preserve"> </w:t>
      </w:r>
      <w:del w:id="676" w:author="Li, Ki Joune [2]" w:date="2024-04-10T20:14:00Z">
        <w:r w:rsidRPr="00826850" w:rsidDel="0030641B">
          <w:delText xml:space="preserve">attribute </w:delText>
        </w:r>
      </w:del>
      <w:ins w:id="677" w:author="Li, Ki Joune [2]" w:date="2024-04-10T20:14:00Z">
        <w:r w:rsidR="0030641B">
          <w:t>property</w:t>
        </w:r>
        <w:r w:rsidR="0030641B" w:rsidRPr="00826850">
          <w:t xml:space="preserve"> </w:t>
        </w:r>
      </w:ins>
      <w:r w:rsidR="008075D5">
        <w:t>allows</w:t>
      </w:r>
      <w:r w:rsidRPr="00826850">
        <w:t xml:space="preserve"> differentiat</w:t>
      </w:r>
      <w:r w:rsidR="008075D5">
        <w:t>ing</w:t>
      </w:r>
      <w:r w:rsidRPr="00826850">
        <w:t xml:space="preserve"> whether the provided network is a geometric or a logical network. This difference may matter for certain applications such as navigation, where a logical network would not be sufficient to evaluate travel distances between cells. </w:t>
      </w:r>
      <w:r w:rsidR="00AC2ADC">
        <w:t xml:space="preserve">Similarly, the </w:t>
      </w:r>
      <w:r w:rsidR="00AC2ADC" w:rsidRPr="004B5677">
        <w:rPr>
          <w:i/>
          <w:iCs/>
        </w:rPr>
        <w:t>isDirected</w:t>
      </w:r>
      <w:r w:rsidR="00AC2ADC">
        <w:t xml:space="preserve"> </w:t>
      </w:r>
      <w:r w:rsidR="00363924">
        <w:rPr>
          <w:rFonts w:hint="eastAsia"/>
          <w:lang w:eastAsia="ko-KR"/>
        </w:rPr>
        <w:t>property</w:t>
      </w:r>
      <w:r w:rsidR="00363924">
        <w:t xml:space="preserve"> </w:t>
      </w:r>
      <w:r w:rsidR="00AC2ADC">
        <w:t>allows to specify if the graph associated with the DualSpaceLayer is</w:t>
      </w:r>
      <w:r w:rsidR="008E696E">
        <w:t xml:space="preserve"> directed or not. </w:t>
      </w:r>
      <w:r w:rsidR="00D07922">
        <w:t>A</w:t>
      </w:r>
      <w:r w:rsidR="008E696E">
        <w:t xml:space="preserve"> directed </w:t>
      </w:r>
      <w:r w:rsidR="00D07922">
        <w:t xml:space="preserve">graph implies that the </w:t>
      </w:r>
      <w:r w:rsidR="00FD7DA3">
        <w:t>node directions should be considered in the applications.</w:t>
      </w:r>
      <w:r w:rsidR="004F0010">
        <w:t xml:space="preserve"> Currently, the order of the nodes</w:t>
      </w:r>
      <w:r w:rsidR="00C675A6">
        <w:t xml:space="preserve"> in the implementation formats </w:t>
      </w:r>
      <w:r w:rsidR="004F0010">
        <w:t>determines their direction</w:t>
      </w:r>
      <w:r w:rsidR="00C675A6">
        <w:t>.</w:t>
      </w:r>
      <w:r w:rsidRPr="00826850">
        <w:t xml:space="preserve"> Additionally, a DualSpace provides references to all its related Node and Edge entities through its </w:t>
      </w:r>
      <w:r w:rsidRPr="00826850">
        <w:rPr>
          <w:i/>
          <w:iCs/>
        </w:rPr>
        <w:t>nodeMember</w:t>
      </w:r>
      <w:r w:rsidRPr="00826850">
        <w:t xml:space="preserve"> and </w:t>
      </w:r>
      <w:r w:rsidRPr="00826850">
        <w:rPr>
          <w:i/>
          <w:iCs/>
        </w:rPr>
        <w:t>edgeMember</w:t>
      </w:r>
      <w:r w:rsidRPr="00826850">
        <w:t xml:space="preserve"> </w:t>
      </w:r>
      <w:del w:id="678" w:author="Ki-Joune" w:date="2024-04-17T21:44:00Z">
        <w:r w:rsidRPr="00826850" w:rsidDel="00363924">
          <w:rPr>
            <w:rFonts w:hint="eastAsia"/>
            <w:lang w:eastAsia="ko-KR"/>
          </w:rPr>
          <w:delText>attributes</w:delText>
        </w:r>
      </w:del>
      <w:ins w:id="679" w:author="Ki-Joune" w:date="2024-04-17T21:44:00Z">
        <w:r w:rsidR="00363924">
          <w:rPr>
            <w:rFonts w:hint="eastAsia"/>
            <w:lang w:eastAsia="ko-KR"/>
          </w:rPr>
          <w:t>compositions</w:t>
        </w:r>
      </w:ins>
      <w:r w:rsidRPr="00826850">
        <w:t xml:space="preserve">. </w:t>
      </w:r>
    </w:p>
    <w:p w14:paraId="0F7361A9" w14:textId="77777777" w:rsidR="004B4956" w:rsidRPr="00826850" w:rsidRDefault="004B4956" w:rsidP="004B4956">
      <w:pPr>
        <w:keepNext/>
        <w:jc w:val="center"/>
      </w:pPr>
      <w:r>
        <w:rPr>
          <w:noProof/>
        </w:rPr>
        <w:drawing>
          <wp:inline distT="0" distB="0" distL="0" distR="0" wp14:anchorId="4BA0B8FC" wp14:editId="6FE58472">
            <wp:extent cx="5051932" cy="4297289"/>
            <wp:effectExtent l="0" t="0" r="0" b="825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32170" name=""/>
                    <pic:cNvPicPr/>
                  </pic:nvPicPr>
                  <pic:blipFill rotWithShape="1">
                    <a:blip r:embed="rId47"/>
                    <a:srcRect l="3516" t="5707" r="3062" b="2591"/>
                    <a:stretch/>
                  </pic:blipFill>
                  <pic:spPr bwMode="auto">
                    <a:xfrm>
                      <a:off x="0" y="0"/>
                      <a:ext cx="5057654" cy="4302156"/>
                    </a:xfrm>
                    <a:prstGeom prst="rect">
                      <a:avLst/>
                    </a:prstGeom>
                    <a:ln>
                      <a:noFill/>
                    </a:ln>
                    <a:extLst>
                      <a:ext uri="{53640926-AAD7-44D8-BBD7-CCE9431645EC}">
                        <a14:shadowObscured xmlns:a14="http://schemas.microsoft.com/office/drawing/2010/main"/>
                      </a:ext>
                    </a:extLst>
                  </pic:spPr>
                </pic:pic>
              </a:graphicData>
            </a:graphic>
          </wp:inline>
        </w:drawing>
      </w:r>
    </w:p>
    <w:p w14:paraId="587640CC" w14:textId="77777777" w:rsidR="004B4956" w:rsidRPr="00826850" w:rsidRDefault="004B4956" w:rsidP="004B4956">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22</w:t>
      </w:r>
      <w:r w:rsidRPr="00826850">
        <w:rPr>
          <w:rFonts w:cs="Times New Roman"/>
          <w:szCs w:val="24"/>
        </w:rPr>
        <w:fldChar w:fldCharType="end"/>
      </w:r>
      <w:r w:rsidRPr="00826850">
        <w:rPr>
          <w:rFonts w:cs="Times New Roman"/>
          <w:szCs w:val="24"/>
        </w:rPr>
        <w:t>: DualSpaceLayer and its related classes: Node, Edge and Thematic Layer.</w:t>
      </w:r>
    </w:p>
    <w:p w14:paraId="72E19A6D" w14:textId="77777777" w:rsidR="00D56A17" w:rsidRPr="00CA3818" w:rsidRDefault="00D56A17" w:rsidP="00D56A17">
      <w:pPr>
        <w:rPr>
          <w:lang w:val="de-DE"/>
        </w:rPr>
      </w:pPr>
    </w:p>
    <w:p w14:paraId="53EE2D6D"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680" w:name="_Toc164442420"/>
      <w:r w:rsidRPr="00826850">
        <w:rPr>
          <w:szCs w:val="24"/>
        </w:rPr>
        <w:t>InterLayerConnection</w:t>
      </w:r>
      <w:bookmarkEnd w:id="680"/>
    </w:p>
    <w:p w14:paraId="513BED45" w14:textId="2F3EAF90" w:rsidR="00D56A17" w:rsidRPr="00826850" w:rsidRDefault="00D56A17">
      <w:pPr>
        <w:jc w:val="both"/>
        <w:rPr>
          <w:lang w:eastAsia="ko-KR"/>
        </w:rPr>
        <w:pPrChange w:id="681" w:author="Li, Ki Joune" w:date="2024-04-19T13:14:00Z">
          <w:pPr/>
        </w:pPrChange>
      </w:pPr>
      <w:r w:rsidRPr="00826850">
        <w:t>The InterLayerConnection class describes the connection between two layers in IndoorGML, either of type PrimalSpaceLayer or DualSpaceLayer (</w:t>
      </w:r>
      <w:r w:rsidRPr="00826850">
        <w:fldChar w:fldCharType="begin"/>
      </w:r>
      <w:r w:rsidRPr="00826850">
        <w:instrText xml:space="preserve"> REF _Ref81398690 \h  \* MERGEFORMAT </w:instrText>
      </w:r>
      <w:r w:rsidRPr="00826850">
        <w:fldChar w:fldCharType="separate"/>
      </w:r>
      <w:r w:rsidR="00255A88" w:rsidRPr="00826850">
        <w:t xml:space="preserve">Figure </w:t>
      </w:r>
      <w:r w:rsidR="00255A88">
        <w:rPr>
          <w:noProof/>
        </w:rPr>
        <w:t>23</w:t>
      </w:r>
      <w:r w:rsidRPr="00826850">
        <w:fldChar w:fldCharType="end"/>
      </w:r>
      <w:r w:rsidRPr="00826850">
        <w:t xml:space="preserve">). </w:t>
      </w:r>
      <w:r w:rsidR="000225BC">
        <w:t xml:space="preserve">The </w:t>
      </w:r>
      <w:r w:rsidR="000225BC" w:rsidRPr="00826850">
        <w:t>InterLayerConnection</w:t>
      </w:r>
      <w:r w:rsidR="000225BC" w:rsidRPr="00826850" w:rsidDel="000225BC">
        <w:t xml:space="preserve"> </w:t>
      </w:r>
      <w:r w:rsidR="000225BC">
        <w:t>class</w:t>
      </w:r>
      <w:r w:rsidRPr="00826850">
        <w:t xml:space="preserve"> contains the following </w:t>
      </w:r>
      <w:r w:rsidR="00CE7E39">
        <w:t>pro</w:t>
      </w:r>
      <w:r w:rsidR="00E90933">
        <w:t>perties</w:t>
      </w:r>
      <w:r w:rsidRPr="00826850">
        <w:t>:</w:t>
      </w:r>
    </w:p>
    <w:p w14:paraId="030A561F" w14:textId="77777777" w:rsidR="00D56A17" w:rsidRPr="00826850" w:rsidRDefault="00D56A17" w:rsidP="007473E6">
      <w:pPr>
        <w:pStyle w:val="af3"/>
        <w:numPr>
          <w:ilvl w:val="0"/>
          <w:numId w:val="31"/>
        </w:numPr>
        <w:ind w:leftChars="0"/>
      </w:pPr>
      <w:r w:rsidRPr="00826850">
        <w:rPr>
          <w:i/>
        </w:rPr>
        <w:t>typeOfTopoExpression (TopoExpressionValue)</w:t>
      </w:r>
    </w:p>
    <w:p w14:paraId="3E96A5E0" w14:textId="77777777" w:rsidR="00D56A17" w:rsidRPr="00826850" w:rsidRDefault="00D56A17" w:rsidP="007473E6">
      <w:pPr>
        <w:pStyle w:val="af3"/>
        <w:numPr>
          <w:ilvl w:val="0"/>
          <w:numId w:val="31"/>
        </w:numPr>
        <w:ind w:leftChars="0"/>
      </w:pPr>
      <w:r w:rsidRPr="00826850">
        <w:rPr>
          <w:i/>
        </w:rPr>
        <w:t xml:space="preserve">comment </w:t>
      </w:r>
      <w:r w:rsidRPr="00826850">
        <w:t>(string)</w:t>
      </w:r>
    </w:p>
    <w:p w14:paraId="6E5203AB" w14:textId="04C513A6" w:rsidR="009A3044" w:rsidRDefault="00D56A17" w:rsidP="00CA3818">
      <w:pPr>
        <w:pPrChange w:id="682" w:author="Li, Ki Joune" w:date="2024-04-19T18:31:00Z">
          <w:pPr>
            <w:pStyle w:val="af3"/>
            <w:numPr>
              <w:numId w:val="31"/>
            </w:numPr>
            <w:ind w:leftChars="0" w:left="960" w:hanging="360"/>
            <w:jc w:val="left"/>
          </w:pPr>
        </w:pPrChange>
      </w:pPr>
      <w:del w:id="683" w:author="Li, Ki Joune [2]" w:date="2024-04-10T20:16:00Z">
        <w:r w:rsidRPr="0030641B" w:rsidDel="0030641B">
          <w:rPr>
            <w:i/>
          </w:rPr>
          <w:delText xml:space="preserve">connectedLayers </w:delText>
        </w:r>
        <w:r w:rsidRPr="0089639D" w:rsidDel="0030641B">
          <w:rPr>
            <w:iCs/>
          </w:rPr>
          <w:delText>(ref. to ThematicLayer)</w:delText>
        </w:r>
        <w:r w:rsidRPr="00826850" w:rsidDel="0030641B">
          <w:br/>
        </w:r>
      </w:del>
    </w:p>
    <w:p w14:paraId="376656F8" w14:textId="4466A847" w:rsidR="00D56A17" w:rsidRPr="00826850" w:rsidRDefault="00D56A17">
      <w:pPr>
        <w:jc w:val="both"/>
        <w:pPrChange w:id="684" w:author="Li, Ki Joune" w:date="2024-04-19T13:14:00Z">
          <w:pPr/>
        </w:pPrChange>
      </w:pPr>
      <w:r w:rsidRPr="00826850">
        <w:lastRenderedPageBreak/>
        <w:t xml:space="preserve">The </w:t>
      </w:r>
      <w:r w:rsidRPr="009A3044">
        <w:rPr>
          <w:i/>
        </w:rPr>
        <w:t>typeOfTopoExpression</w:t>
      </w:r>
      <w:r w:rsidRPr="00826850">
        <w:t xml:space="preserve"> </w:t>
      </w:r>
      <w:del w:id="685" w:author="Li, Ki Joune [2]" w:date="2024-04-10T20:15:00Z">
        <w:r w:rsidRPr="00826850" w:rsidDel="0030641B">
          <w:delText xml:space="preserve">attribute </w:delText>
        </w:r>
      </w:del>
      <w:ins w:id="686" w:author="Li, Ki Joune [2]" w:date="2024-04-10T20:15:00Z">
        <w:r w:rsidR="0030641B">
          <w:t>property</w:t>
        </w:r>
        <w:r w:rsidR="0030641B" w:rsidRPr="00826850">
          <w:t xml:space="preserve"> </w:t>
        </w:r>
      </w:ins>
      <w:r w:rsidRPr="00826850">
        <w:t xml:space="preserve">represents the topological relationship between two layers. </w:t>
      </w:r>
      <w:r w:rsidR="002E113A" w:rsidRPr="009A3044">
        <w:rPr>
          <w:i/>
        </w:rPr>
        <w:t>typeOfTopoExpression</w:t>
      </w:r>
      <w:r w:rsidR="002E113A">
        <w:t xml:space="preserve"> is </w:t>
      </w:r>
      <w:r w:rsidRPr="00826850">
        <w:t xml:space="preserve">a code list with the following values: </w:t>
      </w:r>
      <w:r w:rsidRPr="009A3044">
        <w:rPr>
          <w:i/>
          <w:iCs/>
        </w:rPr>
        <w:t>contains, within, covers, coveredBy</w:t>
      </w:r>
      <w:r w:rsidRPr="00826850">
        <w:t xml:space="preserve">, </w:t>
      </w:r>
      <w:r w:rsidRPr="009A3044">
        <w:rPr>
          <w:i/>
          <w:iCs/>
        </w:rPr>
        <w:t>overlaps and equals</w:t>
      </w:r>
      <w:r w:rsidRPr="00826850">
        <w:t xml:space="preserve">. Those topological values are in the form of verbs for which the subject is the first instance of the </w:t>
      </w:r>
      <w:r w:rsidRPr="009A3044">
        <w:rPr>
          <w:i/>
          <w:iCs/>
        </w:rPr>
        <w:t>connectedLayers</w:t>
      </w:r>
      <w:r w:rsidRPr="00826850">
        <w:t xml:space="preserve"> </w:t>
      </w:r>
      <w:del w:id="687" w:author="Li, Ki Joune [2]" w:date="2024-04-10T20:16:00Z">
        <w:r w:rsidRPr="00826850" w:rsidDel="0030641B">
          <w:delText>attribute</w:delText>
        </w:r>
      </w:del>
      <w:ins w:id="688" w:author="Li, Ki Joune [2]" w:date="2024-04-10T20:16:00Z">
        <w:r w:rsidR="0030641B">
          <w:t>property</w:t>
        </w:r>
      </w:ins>
      <w:r w:rsidRPr="00826850">
        <w:t xml:space="preserve">. In other words, for two layers successively described by the </w:t>
      </w:r>
      <w:r w:rsidRPr="009A3044">
        <w:rPr>
          <w:i/>
          <w:iCs/>
        </w:rPr>
        <w:t>connectedLayers</w:t>
      </w:r>
      <w:r w:rsidRPr="00826850">
        <w:t xml:space="preserve"> </w:t>
      </w:r>
      <w:del w:id="689" w:author="Li, Ki Joune [2]" w:date="2024-04-10T20:17:00Z">
        <w:r w:rsidRPr="00826850" w:rsidDel="0030641B">
          <w:delText>attribute</w:delText>
        </w:r>
      </w:del>
      <w:ins w:id="690" w:author="Li, Ki Joune [2]" w:date="2024-04-10T20:17:00Z">
        <w:r w:rsidR="0030641B">
          <w:t>association</w:t>
        </w:r>
      </w:ins>
      <w:r w:rsidRPr="00826850">
        <w:t xml:space="preserve">, </w:t>
      </w:r>
      <w:r w:rsidR="00F06A07">
        <w:t>such as</w:t>
      </w:r>
      <w:r w:rsidRPr="00826850">
        <w:t xml:space="preserve"> Layer 1 and Layer 2, one should read Layer 1 </w:t>
      </w:r>
      <w:r w:rsidRPr="009A3044">
        <w:rPr>
          <w:i/>
          <w:iCs/>
        </w:rPr>
        <w:t xml:space="preserve">typeOfTopoExpression </w:t>
      </w:r>
      <w:r w:rsidRPr="00826850">
        <w:t xml:space="preserve">Layer 2 (e.g., Layer Room </w:t>
      </w:r>
      <w:r w:rsidRPr="009A3044">
        <w:rPr>
          <w:i/>
          <w:iCs/>
        </w:rPr>
        <w:t>contains</w:t>
      </w:r>
      <w:r w:rsidRPr="00826850">
        <w:t xml:space="preserve"> Layer Furniture). </w:t>
      </w:r>
    </w:p>
    <w:p w14:paraId="6C234753" w14:textId="3DB30022" w:rsidR="00D56A17" w:rsidRDefault="00D56A17">
      <w:pPr>
        <w:spacing w:after="160" w:line="259" w:lineRule="auto"/>
        <w:jc w:val="both"/>
        <w:pPrChange w:id="691" w:author="Li, Ki Joune" w:date="2024-04-19T13:14:00Z">
          <w:pPr>
            <w:spacing w:after="160" w:line="259" w:lineRule="auto"/>
          </w:pPr>
        </w:pPrChange>
      </w:pPr>
      <w:r w:rsidRPr="00826850">
        <w:t xml:space="preserve">An InterLayerConnection also describes the cells or nodes that are connected between two layers, using the </w:t>
      </w:r>
      <w:r w:rsidRPr="00826850">
        <w:rPr>
          <w:i/>
          <w:iCs/>
        </w:rPr>
        <w:t>connectedCells</w:t>
      </w:r>
      <w:r w:rsidRPr="00826850">
        <w:t xml:space="preserve"> and/or </w:t>
      </w:r>
      <w:r w:rsidRPr="00826850">
        <w:rPr>
          <w:i/>
          <w:iCs/>
        </w:rPr>
        <w:t>connectedNodes</w:t>
      </w:r>
      <w:r w:rsidRPr="00826850">
        <w:rPr>
          <w:i/>
        </w:rPr>
        <w:t xml:space="preserve"> </w:t>
      </w:r>
      <w:del w:id="692" w:author="Li, Ki Joune [2]" w:date="2024-04-10T20:17:00Z">
        <w:r w:rsidRPr="00826850" w:rsidDel="0030641B">
          <w:delText>attributes</w:delText>
        </w:r>
      </w:del>
      <w:ins w:id="693" w:author="Li, Ki Joune [2]" w:date="2024-04-10T20:17:00Z">
        <w:r w:rsidR="0030641B">
          <w:t>assocations</w:t>
        </w:r>
      </w:ins>
      <w:r w:rsidRPr="00826850">
        <w:t xml:space="preserve">. The former is used when the connection is between two primal spaces and the latter is used otherwise. Finally, the </w:t>
      </w:r>
      <w:r w:rsidRPr="00826850">
        <w:rPr>
          <w:i/>
          <w:iCs/>
        </w:rPr>
        <w:t>comment</w:t>
      </w:r>
      <w:r w:rsidRPr="00826850">
        <w:t xml:space="preserve"> </w:t>
      </w:r>
      <w:del w:id="694" w:author="Li, Ki Joune [2]" w:date="2024-04-10T20:18:00Z">
        <w:r w:rsidRPr="00826850" w:rsidDel="0030641B">
          <w:delText xml:space="preserve">attribute </w:delText>
        </w:r>
      </w:del>
      <w:ins w:id="695" w:author="Li, Ki Joune [2]" w:date="2024-04-10T20:18:00Z">
        <w:r w:rsidR="0030641B">
          <w:t>property</w:t>
        </w:r>
        <w:r w:rsidR="0030641B" w:rsidRPr="00826850">
          <w:t xml:space="preserve"> </w:t>
        </w:r>
      </w:ins>
      <w:r w:rsidRPr="00826850">
        <w:t>can contain an additional description for the InterLayerConnection.</w:t>
      </w:r>
    </w:p>
    <w:p w14:paraId="6F66FF7C" w14:textId="77777777" w:rsidR="0030641B" w:rsidRDefault="0030641B" w:rsidP="00D56A17">
      <w:pPr>
        <w:spacing w:after="160" w:line="259" w:lineRule="auto"/>
      </w:pPr>
    </w:p>
    <w:p w14:paraId="5CE2F9B4" w14:textId="77777777" w:rsidR="0030641B" w:rsidRPr="00826850" w:rsidRDefault="0030641B" w:rsidP="0030641B">
      <w:pPr>
        <w:keepNext/>
        <w:jc w:val="center"/>
      </w:pPr>
      <w:r>
        <w:rPr>
          <w:noProof/>
        </w:rPr>
        <w:drawing>
          <wp:inline distT="0" distB="0" distL="0" distR="0" wp14:anchorId="2CACD42B" wp14:editId="7D544ABC">
            <wp:extent cx="5816991" cy="4578574"/>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187" name=""/>
                    <pic:cNvPicPr/>
                  </pic:nvPicPr>
                  <pic:blipFill rotWithShape="1">
                    <a:blip r:embed="rId48"/>
                    <a:srcRect l="2638" t="4409" r="2406" b="1875"/>
                    <a:stretch/>
                  </pic:blipFill>
                  <pic:spPr bwMode="auto">
                    <a:xfrm>
                      <a:off x="0" y="0"/>
                      <a:ext cx="5821194" cy="4581882"/>
                    </a:xfrm>
                    <a:prstGeom prst="rect">
                      <a:avLst/>
                    </a:prstGeom>
                    <a:ln>
                      <a:noFill/>
                    </a:ln>
                    <a:extLst>
                      <a:ext uri="{53640926-AAD7-44D8-BBD7-CCE9431645EC}">
                        <a14:shadowObscured xmlns:a14="http://schemas.microsoft.com/office/drawing/2010/main"/>
                      </a:ext>
                    </a:extLst>
                  </pic:spPr>
                </pic:pic>
              </a:graphicData>
            </a:graphic>
          </wp:inline>
        </w:drawing>
      </w:r>
    </w:p>
    <w:p w14:paraId="0A926156" w14:textId="77777777" w:rsidR="0030641B" w:rsidRPr="00826850" w:rsidRDefault="0030641B" w:rsidP="0030641B">
      <w:pPr>
        <w:pStyle w:val="af4"/>
        <w:rPr>
          <w:rFonts w:cs="Times New Roman"/>
          <w:szCs w:val="24"/>
          <w:highlight w:val="yellow"/>
        </w:rPr>
      </w:pPr>
      <w:bookmarkStart w:id="696" w:name="_Ref81398690"/>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23</w:t>
      </w:r>
      <w:r w:rsidRPr="00826850">
        <w:rPr>
          <w:rFonts w:cs="Times New Roman"/>
          <w:szCs w:val="24"/>
        </w:rPr>
        <w:fldChar w:fldCharType="end"/>
      </w:r>
      <w:bookmarkEnd w:id="696"/>
      <w:r w:rsidRPr="00826850">
        <w:rPr>
          <w:rFonts w:cs="Times New Roman"/>
          <w:szCs w:val="24"/>
        </w:rPr>
        <w:t>: InterLayerConnection and its related classes: CellSpace, Node, ThematicLayer and IndoorFeatures</w:t>
      </w:r>
    </w:p>
    <w:p w14:paraId="006925FD" w14:textId="77777777" w:rsidR="0030641B" w:rsidRPr="00CA3818" w:rsidRDefault="0030641B" w:rsidP="00D56A17">
      <w:pPr>
        <w:spacing w:after="160" w:line="259" w:lineRule="auto"/>
        <w:rPr>
          <w:lang w:val="de-DE"/>
        </w:rPr>
      </w:pPr>
    </w:p>
    <w:p w14:paraId="20743630"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697" w:name="_Toc164442421"/>
      <w:r w:rsidRPr="00826850">
        <w:rPr>
          <w:szCs w:val="24"/>
        </w:rPr>
        <w:lastRenderedPageBreak/>
        <w:t>ThematicLayer</w:t>
      </w:r>
      <w:bookmarkEnd w:id="697"/>
    </w:p>
    <w:p w14:paraId="6FCDB22A" w14:textId="1C112FD9" w:rsidR="00D56A17" w:rsidRPr="00826850" w:rsidRDefault="00D56A17">
      <w:pPr>
        <w:jc w:val="both"/>
        <w:pPrChange w:id="698" w:author="Li, Ki Joune" w:date="2024-04-19T13:14:00Z">
          <w:pPr/>
        </w:pPrChange>
      </w:pPr>
      <w:r w:rsidRPr="00826850">
        <w:t>The ThematicLayer is a core module class introduced in IndoorGML2.0</w:t>
      </w:r>
      <w:r w:rsidR="00CD56A6">
        <w:t xml:space="preserve">. </w:t>
      </w:r>
      <w:r w:rsidRPr="00826850">
        <w:t xml:space="preserve"> </w:t>
      </w:r>
      <w:r w:rsidR="00CD56A6" w:rsidRPr="00826850">
        <w:t xml:space="preserve">ThematicLayer </w:t>
      </w:r>
      <w:r w:rsidR="00CD56A6">
        <w:t>i</w:t>
      </w:r>
      <w:r w:rsidRPr="00826850">
        <w:t>s an aggregation of PrimalSpaceLayer and DualSpaceLayer instances to allow definition of Thematic layers separately (</w:t>
      </w:r>
      <w:r w:rsidRPr="00826850">
        <w:fldChar w:fldCharType="begin"/>
      </w:r>
      <w:r w:rsidRPr="00826850">
        <w:instrText xml:space="preserve"> REF _Ref81398669 \h  \* MERGEFORMAT </w:instrText>
      </w:r>
      <w:r w:rsidRPr="00826850">
        <w:fldChar w:fldCharType="separate"/>
      </w:r>
      <w:r w:rsidR="00255A88" w:rsidRPr="00826850">
        <w:t xml:space="preserve">Figure </w:t>
      </w:r>
      <w:r w:rsidR="00255A88">
        <w:rPr>
          <w:noProof/>
        </w:rPr>
        <w:t>24</w:t>
      </w:r>
      <w:r w:rsidRPr="00826850">
        <w:fldChar w:fldCharType="end"/>
      </w:r>
      <w:r w:rsidRPr="00826850">
        <w:t xml:space="preserve">). Note, IndoorGML1.1 enables the multi-layer mechanism only for the dual space (the networks). </w:t>
      </w:r>
    </w:p>
    <w:p w14:paraId="4138F503" w14:textId="7CB8F3D7" w:rsidR="00D56A17" w:rsidRPr="00826850" w:rsidRDefault="00D56A17">
      <w:pPr>
        <w:jc w:val="both"/>
        <w:pPrChange w:id="699" w:author="Li, Ki Joune" w:date="2024-04-19T13:14:00Z">
          <w:pPr/>
        </w:pPrChange>
      </w:pPr>
      <w:r w:rsidRPr="00826850">
        <w:t xml:space="preserve">The </w:t>
      </w:r>
      <w:r w:rsidR="00D40FC6" w:rsidRPr="00826850">
        <w:t xml:space="preserve">ThematicLayer </w:t>
      </w:r>
      <w:r w:rsidRPr="00826850">
        <w:t xml:space="preserve">class </w:t>
      </w:r>
      <w:r w:rsidR="00D40FC6">
        <w:t>is composed of</w:t>
      </w:r>
      <w:r w:rsidRPr="00826850">
        <w:t xml:space="preserve"> the following </w:t>
      </w:r>
      <w:r w:rsidR="00D40FC6">
        <w:t>properties</w:t>
      </w:r>
      <w:r w:rsidRPr="00826850">
        <w:t xml:space="preserve">: </w:t>
      </w:r>
    </w:p>
    <w:p w14:paraId="411C4264" w14:textId="77777777" w:rsidR="00D56A17" w:rsidRPr="00826850" w:rsidRDefault="00D56A17" w:rsidP="007473E6">
      <w:pPr>
        <w:pStyle w:val="af3"/>
        <w:numPr>
          <w:ilvl w:val="0"/>
          <w:numId w:val="38"/>
        </w:numPr>
        <w:ind w:leftChars="0"/>
      </w:pPr>
      <w:r w:rsidRPr="00826850">
        <w:rPr>
          <w:i/>
          <w:iCs/>
        </w:rPr>
        <w:t>semanticExtension</w:t>
      </w:r>
      <w:r w:rsidRPr="00826850" w:rsidDel="00C71056">
        <w:rPr>
          <w:i/>
          <w:iCs/>
        </w:rPr>
        <w:t xml:space="preserve"> </w:t>
      </w:r>
      <w:r w:rsidRPr="00826850">
        <w:t>(boolean)</w:t>
      </w:r>
    </w:p>
    <w:p w14:paraId="23426850" w14:textId="6AF14249" w:rsidR="009A3044" w:rsidRPr="00826850" w:rsidRDefault="00D56A17" w:rsidP="007473E6">
      <w:pPr>
        <w:pStyle w:val="af3"/>
        <w:numPr>
          <w:ilvl w:val="0"/>
          <w:numId w:val="38"/>
        </w:numPr>
        <w:ind w:leftChars="0"/>
      </w:pPr>
      <w:r w:rsidRPr="00826850">
        <w:rPr>
          <w:i/>
        </w:rPr>
        <w:t>t</w:t>
      </w:r>
      <w:r w:rsidRPr="00826850">
        <w:rPr>
          <w:i/>
          <w:iCs/>
        </w:rPr>
        <w:t xml:space="preserve">heme (ThemeLayerValue)primalSpace </w:t>
      </w:r>
      <w:r w:rsidRPr="00826850">
        <w:t>(ref. to PrimalSpaceLayer)</w:t>
      </w:r>
    </w:p>
    <w:p w14:paraId="1FDE721A" w14:textId="77777777" w:rsidR="00D56A17" w:rsidRPr="00826850" w:rsidRDefault="00D56A17" w:rsidP="007473E6">
      <w:pPr>
        <w:pStyle w:val="af3"/>
        <w:ind w:leftChars="0" w:left="720"/>
      </w:pPr>
    </w:p>
    <w:p w14:paraId="33CC010D" w14:textId="32015690" w:rsidR="00D56A17" w:rsidRPr="00826850" w:rsidRDefault="00D56A17">
      <w:pPr>
        <w:jc w:val="both"/>
        <w:pPrChange w:id="700" w:author="Li, Ki Joune" w:date="2024-04-19T13:14:00Z">
          <w:pPr/>
        </w:pPrChange>
      </w:pPr>
      <w:r w:rsidRPr="00826850">
        <w:t xml:space="preserve">The </w:t>
      </w:r>
      <w:r w:rsidRPr="00826850">
        <w:rPr>
          <w:i/>
          <w:iCs/>
        </w:rPr>
        <w:t xml:space="preserve">semanticExtension </w:t>
      </w:r>
      <w:r w:rsidR="00737795">
        <w:t>property</w:t>
      </w:r>
      <w:r w:rsidR="00737795" w:rsidRPr="00826850" w:rsidDel="00C71056">
        <w:rPr>
          <w:i/>
          <w:iCs/>
        </w:rPr>
        <w:t xml:space="preserve"> </w:t>
      </w:r>
      <w:r w:rsidRPr="00826850">
        <w:t xml:space="preserve">is a </w:t>
      </w:r>
      <w:r w:rsidR="00D40FC6">
        <w:t>B</w:t>
      </w:r>
      <w:r w:rsidRPr="00826850">
        <w:t xml:space="preserve">oolean </w:t>
      </w:r>
      <w:r w:rsidR="008B6D62">
        <w:t>that</w:t>
      </w:r>
      <w:r w:rsidRPr="00826850">
        <w:t xml:space="preserve"> indicat</w:t>
      </w:r>
      <w:r w:rsidR="008B6D62">
        <w:t>es</w:t>
      </w:r>
      <w:r w:rsidRPr="00826850">
        <w:t xml:space="preserve"> </w:t>
      </w:r>
      <w:r w:rsidR="008B6D62">
        <w:t>whether</w:t>
      </w:r>
      <w:r w:rsidR="008B6D62" w:rsidRPr="00826850">
        <w:t xml:space="preserve"> </w:t>
      </w:r>
      <w:r w:rsidRPr="00826850">
        <w:t xml:space="preserve">there is Extension module with additional semantic information associated to the PrimalSpaceLayer. </w:t>
      </w:r>
      <w:r w:rsidR="00737795">
        <w:t xml:space="preserve">The </w:t>
      </w:r>
      <w:r w:rsidRPr="00826850">
        <w:t xml:space="preserve">IndoorGML 2.0 </w:t>
      </w:r>
      <w:r w:rsidR="00737795">
        <w:t xml:space="preserve">Standard </w:t>
      </w:r>
      <w:r w:rsidRPr="00826850">
        <w:t xml:space="preserve">only </w:t>
      </w:r>
      <w:r w:rsidR="00737795">
        <w:t xml:space="preserve">specifies </w:t>
      </w:r>
      <w:r w:rsidRPr="00826850">
        <w:t xml:space="preserve">the Navigation extension module (see Section </w:t>
      </w:r>
      <w:r w:rsidRPr="00826850">
        <w:fldChar w:fldCharType="begin"/>
      </w:r>
      <w:r w:rsidRPr="00826850">
        <w:instrText xml:space="preserve"> REF _Ref80708782 \r \h  \* MERGEFORMAT </w:instrText>
      </w:r>
      <w:r w:rsidRPr="00826850">
        <w:fldChar w:fldCharType="separate"/>
      </w:r>
      <w:r w:rsidR="00255A88">
        <w:t>8.5</w:t>
      </w:r>
      <w:r w:rsidRPr="00826850">
        <w:fldChar w:fldCharType="end"/>
      </w:r>
      <w:r w:rsidRPr="00826850">
        <w:t>)</w:t>
      </w:r>
      <w:r w:rsidR="00737795">
        <w:t>.</w:t>
      </w:r>
      <w:r w:rsidRPr="00826850">
        <w:t xml:space="preserve"> </w:t>
      </w:r>
      <w:r w:rsidR="00737795">
        <w:t>The use of a</w:t>
      </w:r>
      <w:r w:rsidRPr="00826850">
        <w:t xml:space="preserve"> </w:t>
      </w:r>
      <w:r w:rsidR="00737795">
        <w:t>B</w:t>
      </w:r>
      <w:r w:rsidRPr="00826850">
        <w:t xml:space="preserve">oolean is considered enough to indicate </w:t>
      </w:r>
      <w:r w:rsidR="00737795">
        <w:t>the</w:t>
      </w:r>
      <w:r w:rsidR="00737795" w:rsidRPr="00826850">
        <w:t xml:space="preserve"> </w:t>
      </w:r>
      <w:r w:rsidRPr="00826850">
        <w:t>presence</w:t>
      </w:r>
      <w:r w:rsidR="00737795">
        <w:t xml:space="preserve"> of the Navigation extension</w:t>
      </w:r>
      <w:r w:rsidRPr="00826850">
        <w:t xml:space="preserve">. </w:t>
      </w:r>
      <w:r w:rsidR="00737795">
        <w:t>However, this is expected</w:t>
      </w:r>
      <w:r w:rsidRPr="00826850">
        <w:t xml:space="preserve"> to evolve in the future (into a codeList).  The </w:t>
      </w:r>
      <w:r w:rsidRPr="00826850">
        <w:rPr>
          <w:i/>
        </w:rPr>
        <w:t>t</w:t>
      </w:r>
      <w:r w:rsidRPr="00826850">
        <w:rPr>
          <w:i/>
          <w:iCs/>
        </w:rPr>
        <w:t>heme</w:t>
      </w:r>
      <w:r w:rsidRPr="00826850">
        <w:t xml:space="preserve"> </w:t>
      </w:r>
      <w:del w:id="701" w:author="Li, Ki Joune [2]" w:date="2024-04-10T20:21:00Z">
        <w:r w:rsidRPr="00826850" w:rsidDel="0030641B">
          <w:delText xml:space="preserve">attribute </w:delText>
        </w:r>
      </w:del>
      <w:ins w:id="702" w:author="Li, Ki Joune [2]" w:date="2024-04-10T20:21:00Z">
        <w:r w:rsidR="0030641B">
          <w:t>property</w:t>
        </w:r>
        <w:r w:rsidR="0030641B" w:rsidRPr="00826850">
          <w:t xml:space="preserve"> </w:t>
        </w:r>
      </w:ins>
      <w:r w:rsidRPr="00826850">
        <w:t xml:space="preserve">determines what type of representation of the model can be expected in the corresponding layer (e.g topographic). </w:t>
      </w:r>
      <w:commentRangeStart w:id="703"/>
      <w:commentRangeStart w:id="704"/>
      <w:del w:id="705" w:author="Ki-Joune" w:date="2024-04-17T21:20:00Z">
        <w:r w:rsidRPr="00826850" w:rsidDel="00231198">
          <w:delText>It</w:delText>
        </w:r>
        <w:commentRangeEnd w:id="703"/>
        <w:r w:rsidR="00737795" w:rsidDel="00231198">
          <w:rPr>
            <w:rStyle w:val="aff6"/>
            <w:rFonts w:eastAsia="맑은 고딕"/>
            <w:lang w:val="en-GB"/>
          </w:rPr>
          <w:commentReference w:id="703"/>
        </w:r>
      </w:del>
      <w:commentRangeEnd w:id="704"/>
      <w:r w:rsidR="00231198">
        <w:rPr>
          <w:rStyle w:val="aff6"/>
          <w:rFonts w:eastAsia="맑은 고딕"/>
          <w:lang w:val="en-GB"/>
        </w:rPr>
        <w:commentReference w:id="704"/>
      </w:r>
      <w:del w:id="706" w:author="Ki-Joune" w:date="2024-04-17T21:20:00Z">
        <w:r w:rsidRPr="00826850" w:rsidDel="00231198">
          <w:delText xml:space="preserve"> </w:delText>
        </w:r>
      </w:del>
      <w:ins w:id="707" w:author="Ki-Joune" w:date="2024-04-17T21:20:00Z">
        <w:r w:rsidR="00231198">
          <w:t>The theme propert</w:t>
        </w:r>
      </w:ins>
      <w:ins w:id="708" w:author="Ki-Joune" w:date="2024-04-17T21:21:00Z">
        <w:r w:rsidR="00231198">
          <w:t>y</w:t>
        </w:r>
      </w:ins>
      <w:ins w:id="709" w:author="Ki-Joune" w:date="2024-04-17T21:20:00Z">
        <w:r w:rsidR="00231198" w:rsidRPr="00826850">
          <w:t xml:space="preserve"> </w:t>
        </w:r>
      </w:ins>
      <w:r w:rsidRPr="00826850">
        <w:t xml:space="preserve">comes in the form of a code list which tells whether the layer is of type Physical, Virtual, Tags or Unknown. </w:t>
      </w:r>
    </w:p>
    <w:p w14:paraId="6A29A8B0" w14:textId="281AFC5E" w:rsidR="0030641B" w:rsidRDefault="00D56A17">
      <w:pPr>
        <w:jc w:val="both"/>
        <w:pPrChange w:id="710" w:author="Li, Ki Joune" w:date="2024-04-19T13:14:00Z">
          <w:pPr/>
        </w:pPrChange>
      </w:pPr>
      <w:r w:rsidRPr="00826850">
        <w:t xml:space="preserve">A </w:t>
      </w:r>
      <w:r w:rsidRPr="00826850">
        <w:rPr>
          <w:i/>
          <w:iCs/>
        </w:rPr>
        <w:t>Physical</w:t>
      </w:r>
      <w:r w:rsidRPr="00826850">
        <w:t xml:space="preserve"> layer is a layer that describes the indoor space on the basis of its physical constraints (e.g. the topographic cellular space in </w:t>
      </w:r>
      <w:r w:rsidRPr="00826850">
        <w:fldChar w:fldCharType="begin"/>
      </w:r>
      <w:r w:rsidRPr="00826850">
        <w:instrText xml:space="preserve"> REF _Ref43283286 \h  \* MERGEFORMAT </w:instrText>
      </w:r>
      <w:r w:rsidRPr="00826850">
        <w:fldChar w:fldCharType="separate"/>
      </w:r>
      <w:r w:rsidR="00255A88" w:rsidRPr="00826850">
        <w:t xml:space="preserve">Figure </w:t>
      </w:r>
      <w:r w:rsidR="00255A88">
        <w:rPr>
          <w:noProof/>
        </w:rPr>
        <w:t>12</w:t>
      </w:r>
      <w:r w:rsidRPr="00826850">
        <w:fldChar w:fldCharType="end"/>
      </w:r>
      <w:r w:rsidRPr="00826850">
        <w:t>)</w:t>
      </w:r>
      <w:ins w:id="711" w:author="Li, Ki Joune [2]" w:date="2024-04-10T20:24:00Z">
        <w:r w:rsidR="0030641B">
          <w:t xml:space="preserve"> (Nagel et al. 2010)</w:t>
        </w:r>
      </w:ins>
      <w:r w:rsidRPr="00826850">
        <w:t xml:space="preserve">. It is the most common type of layer for applications </w:t>
      </w:r>
      <w:r w:rsidR="00156710">
        <w:t>such as</w:t>
      </w:r>
      <w:r w:rsidR="00156710" w:rsidRPr="00826850">
        <w:t xml:space="preserve"> </w:t>
      </w:r>
      <w:r w:rsidRPr="00826850">
        <w:t xml:space="preserve">indoor navigation, where the physical elements highly constrain the use of the space. Similarly, a layer is qualified as </w:t>
      </w:r>
      <w:r w:rsidRPr="00826850">
        <w:rPr>
          <w:i/>
          <w:iCs/>
        </w:rPr>
        <w:t>Virtual</w:t>
      </w:r>
      <w:r w:rsidRPr="00826850">
        <w:t xml:space="preserve"> when its description of the space relies exclusively </w:t>
      </w:r>
      <w:r w:rsidR="00BA2DB1">
        <w:t xml:space="preserve">on </w:t>
      </w:r>
      <w:r w:rsidRPr="00826850">
        <w:t xml:space="preserve">virtual, or a combination of physical and virtual extents. </w:t>
      </w:r>
      <w:r w:rsidR="00BA2DB1">
        <w:t>F</w:t>
      </w:r>
      <w:r w:rsidR="00BA2DB1" w:rsidRPr="00826850">
        <w:t>or example</w:t>
      </w:r>
      <w:r w:rsidR="00BA2DB1">
        <w:t>,</w:t>
      </w:r>
      <w:r w:rsidR="00BA2DB1" w:rsidRPr="00826850">
        <w:t xml:space="preserve"> </w:t>
      </w:r>
      <w:r w:rsidRPr="00826850">
        <w:t>the case for functional spaces that can represent spaces necessary for some indoor objects to operate or to be used properly</w:t>
      </w:r>
      <w:sdt>
        <w:sdtPr>
          <w:id w:val="1664663241"/>
          <w:citation/>
        </w:sdtPr>
        <w:sdtContent>
          <w:r w:rsidRPr="00826850">
            <w:fldChar w:fldCharType="begin"/>
          </w:r>
          <w:r w:rsidRPr="00826850">
            <w:rPr>
              <w:lang w:val="en-AU"/>
            </w:rPr>
            <w:instrText xml:space="preserve"> CITATION Dia18 \l 3081 </w:instrText>
          </w:r>
          <w:r w:rsidRPr="00826850">
            <w:fldChar w:fldCharType="separate"/>
          </w:r>
          <w:r w:rsidR="00255A88">
            <w:rPr>
              <w:noProof/>
              <w:lang w:val="en-AU"/>
            </w:rPr>
            <w:t xml:space="preserve"> (Diakité, 2018)</w:t>
          </w:r>
          <w:r w:rsidRPr="00826850">
            <w:fldChar w:fldCharType="end"/>
          </w:r>
        </w:sdtContent>
      </w:sdt>
      <w:r w:rsidRPr="00826850">
        <w:t xml:space="preserve">. </w:t>
      </w:r>
      <w:r w:rsidR="00BF1205">
        <w:t>This</w:t>
      </w:r>
      <w:r w:rsidRPr="00826850">
        <w:t xml:space="preserve"> is also the case for sensor spaces such as the WiFi spaces represented in </w:t>
      </w:r>
      <w:r w:rsidRPr="00826850">
        <w:fldChar w:fldCharType="begin"/>
      </w:r>
      <w:r w:rsidRPr="00826850">
        <w:instrText xml:space="preserve"> REF _Ref43283286 \h  \* MERGEFORMAT </w:instrText>
      </w:r>
      <w:r w:rsidRPr="00826850">
        <w:fldChar w:fldCharType="separate"/>
      </w:r>
      <w:r w:rsidR="00255A88" w:rsidRPr="00826850">
        <w:t xml:space="preserve">Figure </w:t>
      </w:r>
      <w:r w:rsidR="00255A88">
        <w:rPr>
          <w:noProof/>
        </w:rPr>
        <w:t>12</w:t>
      </w:r>
      <w:r w:rsidRPr="00826850">
        <w:fldChar w:fldCharType="end"/>
      </w:r>
      <w:r w:rsidRPr="00826850">
        <w:t xml:space="preserve">. Finally, the </w:t>
      </w:r>
      <w:r w:rsidRPr="00826850">
        <w:rPr>
          <w:i/>
          <w:iCs/>
        </w:rPr>
        <w:t>Tags</w:t>
      </w:r>
      <w:r w:rsidRPr="00826850">
        <w:t xml:space="preserve"> type is useful for describing layers that use symbols or tags to represent the cellular space. </w:t>
      </w:r>
      <w:r w:rsidR="00793CC8">
        <w:t>The Tags type</w:t>
      </w:r>
      <w:r w:rsidR="00793CC8" w:rsidRPr="00826850">
        <w:t xml:space="preserve"> </w:t>
      </w:r>
      <w:r w:rsidRPr="00826850">
        <w:t xml:space="preserve">is a useful representation when the real geometry of the CellSpaces of a given layer are not relevant for a given application. PoI are often represented in a separate layer with their locations only (e.g., in Dual Space). Finally, any layer the does not fall in those previous categories will take the </w:t>
      </w:r>
      <w:r w:rsidRPr="00826850">
        <w:rPr>
          <w:i/>
          <w:iCs/>
        </w:rPr>
        <w:t>Unknown</w:t>
      </w:r>
      <w:r w:rsidRPr="00826850">
        <w:t xml:space="preserve"> type.</w:t>
      </w:r>
    </w:p>
    <w:p w14:paraId="78B21D43" w14:textId="77777777" w:rsidR="0030641B" w:rsidRPr="00826850" w:rsidRDefault="0030641B" w:rsidP="0030641B">
      <w:pPr>
        <w:keepNext/>
        <w:jc w:val="center"/>
      </w:pPr>
      <w:r>
        <w:rPr>
          <w:noProof/>
        </w:rPr>
        <w:lastRenderedPageBreak/>
        <w:drawing>
          <wp:inline distT="0" distB="0" distL="0" distR="0" wp14:anchorId="4291C096" wp14:editId="6C96220A">
            <wp:extent cx="6098344" cy="3157855"/>
            <wp:effectExtent l="0" t="0" r="0" b="444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40444" name=""/>
                    <pic:cNvPicPr/>
                  </pic:nvPicPr>
                  <pic:blipFill rotWithShape="1">
                    <a:blip r:embed="rId49"/>
                    <a:srcRect l="2528" t="7023" r="2176" b="2865"/>
                    <a:stretch/>
                  </pic:blipFill>
                  <pic:spPr bwMode="auto">
                    <a:xfrm>
                      <a:off x="0" y="0"/>
                      <a:ext cx="6099760" cy="3158588"/>
                    </a:xfrm>
                    <a:prstGeom prst="rect">
                      <a:avLst/>
                    </a:prstGeom>
                    <a:ln>
                      <a:noFill/>
                    </a:ln>
                    <a:extLst>
                      <a:ext uri="{53640926-AAD7-44D8-BBD7-CCE9431645EC}">
                        <a14:shadowObscured xmlns:a14="http://schemas.microsoft.com/office/drawing/2010/main"/>
                      </a:ext>
                    </a:extLst>
                  </pic:spPr>
                </pic:pic>
              </a:graphicData>
            </a:graphic>
          </wp:inline>
        </w:drawing>
      </w:r>
    </w:p>
    <w:p w14:paraId="64198860" w14:textId="77777777" w:rsidR="0030641B" w:rsidRPr="00826850" w:rsidRDefault="0030641B" w:rsidP="0030641B">
      <w:pPr>
        <w:pStyle w:val="af4"/>
        <w:rPr>
          <w:rFonts w:cs="Times New Roman"/>
          <w:szCs w:val="24"/>
          <w:highlight w:val="yellow"/>
        </w:rPr>
      </w:pPr>
      <w:bookmarkStart w:id="712" w:name="_Ref81398669"/>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24</w:t>
      </w:r>
      <w:r w:rsidRPr="00826850">
        <w:rPr>
          <w:rFonts w:cs="Times New Roman"/>
          <w:szCs w:val="24"/>
        </w:rPr>
        <w:fldChar w:fldCharType="end"/>
      </w:r>
      <w:bookmarkEnd w:id="712"/>
      <w:r w:rsidRPr="00826850">
        <w:rPr>
          <w:rFonts w:cs="Times New Roman"/>
          <w:szCs w:val="24"/>
        </w:rPr>
        <w:t>: ThematicLayer and its related classes: PrimalSpaceLayer, DualSpaceLayer, InterLayerConnection and IndoorFeatures</w:t>
      </w:r>
    </w:p>
    <w:p w14:paraId="43D8C4B3" w14:textId="77777777" w:rsidR="0030641B" w:rsidRPr="00CA3818" w:rsidRDefault="0030641B" w:rsidP="00D56A17">
      <w:pPr>
        <w:rPr>
          <w:lang w:val="de-DE"/>
        </w:rPr>
      </w:pPr>
    </w:p>
    <w:p w14:paraId="6181D523"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713" w:name="_Ref80708782"/>
      <w:bookmarkStart w:id="714" w:name="_Toc164442422"/>
      <w:r w:rsidRPr="00826850">
        <w:rPr>
          <w:szCs w:val="24"/>
        </w:rPr>
        <w:t>Navigation extension module</w:t>
      </w:r>
      <w:bookmarkEnd w:id="713"/>
      <w:bookmarkEnd w:id="714"/>
    </w:p>
    <w:p w14:paraId="4CDA9D25" w14:textId="2E506463" w:rsidR="00D56A17" w:rsidRPr="00826850" w:rsidRDefault="00D56A17" w:rsidP="00D56A17">
      <w:pPr>
        <w:pStyle w:val="Default"/>
        <w:spacing w:before="80"/>
        <w:jc w:val="both"/>
        <w:rPr>
          <w:color w:val="auto"/>
          <w:lang w:val="en-GB" w:eastAsia="en-US"/>
        </w:rPr>
      </w:pPr>
      <w:r w:rsidRPr="00826850">
        <w:rPr>
          <w:lang w:val="en-GB" w:eastAsia="en-US"/>
        </w:rPr>
        <w:t xml:space="preserve">The Navigation </w:t>
      </w:r>
      <w:r w:rsidRPr="00826850">
        <w:t>e</w:t>
      </w:r>
      <w:r w:rsidRPr="00826850">
        <w:rPr>
          <w:lang w:val="en-GB" w:eastAsia="en-US"/>
        </w:rPr>
        <w:t xml:space="preserve">xtension </w:t>
      </w:r>
      <w:r w:rsidRPr="00826850">
        <w:t>m</w:t>
      </w:r>
      <w:r w:rsidRPr="00826850">
        <w:rPr>
          <w:lang w:val="en-GB" w:eastAsia="en-US"/>
        </w:rPr>
        <w:t>odule provides semantic information for indoor space to support indoor navigation applications (</w:t>
      </w:r>
      <w:r w:rsidRPr="00826850">
        <w:rPr>
          <w:lang w:val="en-GB" w:eastAsia="en-US"/>
        </w:rPr>
        <w:fldChar w:fldCharType="begin"/>
      </w:r>
      <w:r w:rsidRPr="00826850">
        <w:rPr>
          <w:lang w:val="en-GB" w:eastAsia="en-US"/>
        </w:rPr>
        <w:instrText xml:space="preserve"> REF _Ref81469457 \h  \* MERGEFORMAT </w:instrText>
      </w:r>
      <w:r w:rsidRPr="00826850">
        <w:rPr>
          <w:lang w:val="en-GB" w:eastAsia="en-US"/>
        </w:rPr>
      </w:r>
      <w:r w:rsidRPr="00826850">
        <w:rPr>
          <w:lang w:val="en-GB" w:eastAsia="en-US"/>
        </w:rPr>
        <w:fldChar w:fldCharType="separate"/>
      </w:r>
      <w:r w:rsidR="00255A88" w:rsidRPr="00826850">
        <w:rPr>
          <w:lang w:val="en-GB"/>
        </w:rPr>
        <w:t xml:space="preserve">Figure </w:t>
      </w:r>
      <w:r w:rsidR="00255A88">
        <w:rPr>
          <w:noProof/>
          <w:lang w:val="en-GB"/>
        </w:rPr>
        <w:t>25</w:t>
      </w:r>
      <w:r w:rsidRPr="00826850">
        <w:rPr>
          <w:lang w:val="en-GB" w:eastAsia="en-US"/>
        </w:rPr>
        <w:fldChar w:fldCharType="end"/>
      </w:r>
      <w:r w:rsidRPr="00826850">
        <w:rPr>
          <w:lang w:val="en-GB" w:eastAsia="en-US"/>
        </w:rPr>
        <w:t xml:space="preserve">). </w:t>
      </w:r>
      <w:r w:rsidRPr="00826850">
        <w:rPr>
          <w:color w:val="auto"/>
          <w:lang w:val="en-GB" w:eastAsia="en-US"/>
        </w:rPr>
        <w:t xml:space="preserve">The IndoorGML 2.0 semantics includes concepts related to navigability and connectivity between cells, obstacles and objects, as well as, routes for specific users. Further specialisation of </w:t>
      </w:r>
      <w:r w:rsidRPr="00CA3818">
        <w:rPr>
          <w:i/>
          <w:iCs/>
          <w:color w:val="auto"/>
          <w:lang w:val="en-GB" w:eastAsia="en-US"/>
        </w:rPr>
        <w:t>cell</w:t>
      </w:r>
      <w:r w:rsidRPr="00826850">
        <w:rPr>
          <w:color w:val="auto"/>
          <w:lang w:val="en-GB" w:eastAsia="en-US"/>
        </w:rPr>
        <w:t xml:space="preserve"> is made available by introducing </w:t>
      </w:r>
      <w:r w:rsidR="00052161">
        <w:rPr>
          <w:color w:val="auto"/>
          <w:lang w:val="en-GB" w:eastAsia="en-US"/>
        </w:rPr>
        <w:t>properties</w:t>
      </w:r>
      <w:r w:rsidR="00052161" w:rsidRPr="00826850">
        <w:rPr>
          <w:color w:val="auto"/>
          <w:lang w:val="en-GB" w:eastAsia="en-US"/>
        </w:rPr>
        <w:t xml:space="preserve"> </w:t>
      </w:r>
      <w:r w:rsidRPr="00826850">
        <w:rPr>
          <w:color w:val="auto"/>
          <w:lang w:val="en-GB" w:eastAsia="en-US"/>
        </w:rPr>
        <w:t xml:space="preserve">that can be used for additional navigation constraints such as temporal access related to as opening hours, or constraints resulting from properties of the navigation path. </w:t>
      </w:r>
    </w:p>
    <w:p w14:paraId="79CB70D3" w14:textId="49B70C2A" w:rsidR="00D56A17" w:rsidRPr="00826850" w:rsidRDefault="002254D9" w:rsidP="00CA3818">
      <w:pPr>
        <w:pStyle w:val="Default"/>
        <w:spacing w:before="80"/>
        <w:jc w:val="center"/>
        <w:rPr>
          <w:color w:val="auto"/>
          <w:lang w:val="en-GB" w:eastAsia="en-US"/>
        </w:rPr>
      </w:pPr>
      <w:r>
        <w:rPr>
          <w:color w:val="auto"/>
          <w:lang w:val="en-GB" w:eastAsia="en-US"/>
        </w:rPr>
        <w:tab/>
      </w:r>
    </w:p>
    <w:p w14:paraId="7C0B5BAF" w14:textId="5D27F351" w:rsidR="00D56A17" w:rsidRPr="00826850" w:rsidRDefault="002254D9">
      <w:pPr>
        <w:keepNext/>
        <w:jc w:val="center"/>
        <w:rPr>
          <w:lang w:val="en-GB"/>
        </w:rPr>
        <w:pPrChange w:id="715" w:author="Ki-Joune" w:date="2024-04-17T21:23:00Z">
          <w:pPr>
            <w:pStyle w:val="af4"/>
          </w:pPr>
        </w:pPrChange>
      </w:pPr>
      <w:r>
        <w:rPr>
          <w:noProof/>
        </w:rPr>
        <w:lastRenderedPageBreak/>
        <w:drawing>
          <wp:anchor distT="0" distB="0" distL="114300" distR="114300" simplePos="0" relativeHeight="251666432" behindDoc="0" locked="0" layoutInCell="1" allowOverlap="1" wp14:anchorId="08D8CFEF" wp14:editId="46523C33">
            <wp:simplePos x="0" y="0"/>
            <wp:positionH relativeFrom="column">
              <wp:posOffset>-1251585</wp:posOffset>
            </wp:positionH>
            <wp:positionV relativeFrom="paragraph">
              <wp:posOffset>2346325</wp:posOffset>
            </wp:positionV>
            <wp:extent cx="7377430" cy="2685415"/>
            <wp:effectExtent l="2857" t="0" r="0" b="0"/>
            <wp:wrapTopAndBottom/>
            <wp:docPr id="194207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74589" name=""/>
                    <pic:cNvPicPr/>
                  </pic:nvPicPr>
                  <pic:blipFill rotWithShape="1">
                    <a:blip r:embed="rId50"/>
                    <a:srcRect l="1865" t="7029" r="1596" b="3028"/>
                    <a:stretch/>
                  </pic:blipFill>
                  <pic:spPr bwMode="auto">
                    <a:xfrm rot="16200000">
                      <a:off x="0" y="0"/>
                      <a:ext cx="7377430" cy="268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412B76D2" wp14:editId="43DEEF3C">
            <wp:simplePos x="0" y="0"/>
            <wp:positionH relativeFrom="column">
              <wp:posOffset>1738630</wp:posOffset>
            </wp:positionH>
            <wp:positionV relativeFrom="paragraph">
              <wp:posOffset>3148330</wp:posOffset>
            </wp:positionV>
            <wp:extent cx="5855970" cy="1140460"/>
            <wp:effectExtent l="0" t="4445" r="6985" b="6985"/>
            <wp:wrapTopAndBottom/>
            <wp:docPr id="150666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413" name=""/>
                    <pic:cNvPicPr/>
                  </pic:nvPicPr>
                  <pic:blipFill rotWithShape="1">
                    <a:blip r:embed="rId51"/>
                    <a:srcRect l="2749" t="17180" r="2578" b="6861"/>
                    <a:stretch/>
                  </pic:blipFill>
                  <pic:spPr bwMode="auto">
                    <a:xfrm rot="5400000" flipH="1" flipV="1">
                      <a:off x="0" y="0"/>
                      <a:ext cx="5855970" cy="114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bookmarkStart w:id="716" w:name="_Ref81469457"/>
      <w:r w:rsidR="00D56A17" w:rsidRPr="00826850">
        <w:rPr>
          <w:lang w:val="en-GB"/>
        </w:rPr>
        <w:t xml:space="preserve">Figure </w:t>
      </w:r>
      <w:r w:rsidR="00D56A17" w:rsidRPr="00826850">
        <w:rPr>
          <w:lang w:val="en-GB"/>
        </w:rPr>
        <w:fldChar w:fldCharType="begin"/>
      </w:r>
      <w:r w:rsidR="00D56A17" w:rsidRPr="00826850">
        <w:rPr>
          <w:lang w:val="en-GB"/>
        </w:rPr>
        <w:instrText xml:space="preserve"> SEQ Figure \* ARABIC </w:instrText>
      </w:r>
      <w:r w:rsidR="00D56A17" w:rsidRPr="00826850">
        <w:rPr>
          <w:lang w:val="en-GB"/>
        </w:rPr>
        <w:fldChar w:fldCharType="separate"/>
      </w:r>
      <w:r w:rsidR="00255A88">
        <w:rPr>
          <w:noProof/>
          <w:lang w:val="en-GB"/>
        </w:rPr>
        <w:t>25</w:t>
      </w:r>
      <w:r w:rsidR="00D56A17" w:rsidRPr="00826850">
        <w:rPr>
          <w:lang w:val="en-GB"/>
        </w:rPr>
        <w:fldChar w:fldCharType="end"/>
      </w:r>
      <w:bookmarkEnd w:id="716"/>
      <w:r w:rsidR="00D56A17" w:rsidRPr="00826850">
        <w:rPr>
          <w:lang w:val="en-GB"/>
        </w:rPr>
        <w:t>: UML diagram of the Navigation Extension Module (classes in green)</w:t>
      </w:r>
    </w:p>
    <w:p w14:paraId="5AC949E6" w14:textId="460E36B3" w:rsidR="00D56A17" w:rsidRPr="00826850" w:rsidRDefault="00D56A17">
      <w:pPr>
        <w:jc w:val="both"/>
        <w:pPrChange w:id="717" w:author="Ki-Joune" w:date="2024-04-17T21:26:00Z">
          <w:pPr/>
        </w:pPrChange>
      </w:pPr>
      <w:r w:rsidRPr="00826850">
        <w:t xml:space="preserve">The space cells are classified into two major groups: </w:t>
      </w:r>
      <w:r w:rsidRPr="00826850">
        <w:rPr>
          <w:i/>
          <w:iCs/>
        </w:rPr>
        <w:t>NavigableSpace</w:t>
      </w:r>
      <w:r w:rsidRPr="00826850">
        <w:t xml:space="preserve"> and </w:t>
      </w:r>
      <w:r w:rsidRPr="00826850">
        <w:rPr>
          <w:i/>
          <w:iCs/>
        </w:rPr>
        <w:t>NonNavigableSpace</w:t>
      </w:r>
      <w:r w:rsidRPr="00826850">
        <w:t xml:space="preserve">. NavigableSpace represents all indoor spaces (e.g., rooms, corridors, windows, stairs) that can be used by </w:t>
      </w:r>
      <w:r w:rsidRPr="00826850">
        <w:lastRenderedPageBreak/>
        <w:t>a navigation application. Spaces connecting others are also considered by this class (</w:t>
      </w:r>
      <w:r w:rsidR="009A77F1">
        <w:t>such as</w:t>
      </w:r>
      <w:r w:rsidRPr="00826850">
        <w:t xml:space="preserve"> openings. NonNavigableSpace represents all indoor spaces that are not navigable, either because they are physically occupied by indoor features </w:t>
      </w:r>
      <w:r w:rsidR="001F1FB8">
        <w:t>such as</w:t>
      </w:r>
      <w:r w:rsidRPr="00826850">
        <w:t xml:space="preserve"> furniture</w:t>
      </w:r>
      <w:r w:rsidR="001F1FB8">
        <w:t xml:space="preserve"> or</w:t>
      </w:r>
      <w:r w:rsidRPr="00826850">
        <w:t xml:space="preserve"> walls) or because of other navigation constraints (e.g., accessibility). Both NavigableSpace and NonNavigableSpace are child’s classes of CellSpace. </w:t>
      </w:r>
      <w:r w:rsidRPr="00826850">
        <w:fldChar w:fldCharType="begin"/>
      </w:r>
      <w:r w:rsidRPr="00826850">
        <w:instrText xml:space="preserve"> REF _Ref58839981 \h  \* MERGEFORMAT </w:instrText>
      </w:r>
      <w:r w:rsidRPr="00826850">
        <w:fldChar w:fldCharType="separate"/>
      </w:r>
      <w:r w:rsidR="00255A88" w:rsidRPr="00255A88">
        <w:t xml:space="preserve">Figure </w:t>
      </w:r>
      <w:r w:rsidR="00255A88" w:rsidRPr="00255A88">
        <w:rPr>
          <w:noProof/>
        </w:rPr>
        <w:t>26</w:t>
      </w:r>
      <w:r w:rsidRPr="00826850">
        <w:fldChar w:fldCharType="end"/>
      </w:r>
      <w:r w:rsidRPr="00826850">
        <w:t>a illustrates such spaces on a 3D model.</w:t>
      </w:r>
    </w:p>
    <w:p w14:paraId="7724EA2C" w14:textId="2403A562" w:rsidR="00D56A17" w:rsidRPr="00826850" w:rsidRDefault="00D56A17">
      <w:pPr>
        <w:jc w:val="both"/>
        <w:pPrChange w:id="718" w:author="Ki-Joune" w:date="2024-04-17T21:26:00Z">
          <w:pPr/>
        </w:pPrChange>
      </w:pPr>
      <w:r w:rsidRPr="00826850">
        <w:t xml:space="preserve">NavigableBoundary and NonNavigableBoundary represents boundaries of NavigableSpace and NonNavigableSpace respectively. They </w:t>
      </w:r>
      <w:r w:rsidR="004335AB">
        <w:t>are for</w:t>
      </w:r>
      <w:r w:rsidRPr="00826850">
        <w:t xml:space="preserve"> describ</w:t>
      </w:r>
      <w:r w:rsidR="004335AB">
        <w:t>ing</w:t>
      </w:r>
      <w:r w:rsidRPr="00826850">
        <w:t xml:space="preserve"> the navigability of the spaces’ sides. For example, for the door space in </w:t>
      </w:r>
      <w:r w:rsidRPr="00826850">
        <w:fldChar w:fldCharType="begin"/>
      </w:r>
      <w:r w:rsidRPr="00826850">
        <w:instrText xml:space="preserve"> REF _Ref58839981 \h  \* MERGEFORMAT </w:instrText>
      </w:r>
      <w:r w:rsidRPr="00826850">
        <w:fldChar w:fldCharType="separate"/>
      </w:r>
      <w:r w:rsidR="00255A88" w:rsidRPr="00255A88">
        <w:t xml:space="preserve">Figure </w:t>
      </w:r>
      <w:r w:rsidR="00255A88" w:rsidRPr="00255A88">
        <w:rPr>
          <w:noProof/>
        </w:rPr>
        <w:t>26</w:t>
      </w:r>
      <w:r w:rsidRPr="00826850">
        <w:fldChar w:fldCharType="end"/>
      </w:r>
      <w:r w:rsidRPr="00826850">
        <w:t xml:space="preserve">b, the sides that are meeting with the walls are of class NonNavigableBoundary, and the rest are NavigableBoundary. They are child’s classes of the CellBoundary class. The association of CellSpace and CellBoundary classes with Node and Edge in IndoorGML core module ensures a link between the navigation module and the dual space. </w:t>
      </w:r>
    </w:p>
    <w:p w14:paraId="5E389038" w14:textId="77777777" w:rsidR="00D56A17" w:rsidRPr="00826850" w:rsidRDefault="00D56A17" w:rsidP="00D56A17"/>
    <w:p w14:paraId="3B01A676" w14:textId="77777777" w:rsidR="00D56A17" w:rsidRPr="00826850" w:rsidRDefault="00D56A17" w:rsidP="00D56A17">
      <w:pPr>
        <w:pStyle w:val="Default"/>
        <w:keepNext/>
        <w:spacing w:before="80"/>
        <w:jc w:val="both"/>
        <w:rPr>
          <w:color w:val="auto"/>
          <w:lang w:val="en-GB" w:eastAsia="en-US"/>
        </w:rPr>
      </w:pPr>
      <w:r w:rsidRPr="00826850">
        <w:rPr>
          <w:noProof/>
          <w:color w:val="auto"/>
          <w:lang w:val="en-GB" w:eastAsia="en-US"/>
        </w:rPr>
        <w:drawing>
          <wp:inline distT="0" distB="0" distL="0" distR="0" wp14:anchorId="5B7B11B4" wp14:editId="1B631104">
            <wp:extent cx="3278038" cy="235582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91658" cy="2365611"/>
                    </a:xfrm>
                    <a:prstGeom prst="rect">
                      <a:avLst/>
                    </a:prstGeom>
                    <a:noFill/>
                  </pic:spPr>
                </pic:pic>
              </a:graphicData>
            </a:graphic>
          </wp:inline>
        </w:drawing>
      </w:r>
      <w:r w:rsidRPr="00826850">
        <w:rPr>
          <w:color w:val="auto"/>
          <w:lang w:val="en-GB" w:eastAsia="en-US"/>
        </w:rPr>
        <w:t xml:space="preserve">   </w:t>
      </w:r>
      <w:r w:rsidRPr="00826850">
        <w:rPr>
          <w:noProof/>
          <w:color w:val="auto"/>
          <w:lang w:val="en-GB" w:eastAsia="en-US"/>
        </w:rPr>
        <w:drawing>
          <wp:inline distT="0" distB="0" distL="0" distR="0" wp14:anchorId="42908C23" wp14:editId="3E5CF1B5">
            <wp:extent cx="2324480" cy="209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9618" cy="2118920"/>
                    </a:xfrm>
                    <a:prstGeom prst="rect">
                      <a:avLst/>
                    </a:prstGeom>
                    <a:noFill/>
                  </pic:spPr>
                </pic:pic>
              </a:graphicData>
            </a:graphic>
          </wp:inline>
        </w:drawing>
      </w:r>
    </w:p>
    <w:p w14:paraId="495BC8D8" w14:textId="77777777" w:rsidR="00D56A17" w:rsidRPr="00826850" w:rsidRDefault="00D56A17" w:rsidP="00601140">
      <w:pPr>
        <w:pStyle w:val="Default"/>
        <w:keepNext/>
        <w:numPr>
          <w:ilvl w:val="0"/>
          <w:numId w:val="39"/>
        </w:numPr>
        <w:spacing w:before="80"/>
        <w:jc w:val="both"/>
      </w:pPr>
      <w:r w:rsidRPr="00826850">
        <w:rPr>
          <w:color w:val="auto"/>
          <w:lang w:val="en-GB" w:eastAsia="en-US"/>
        </w:rPr>
        <w:t xml:space="preserve">                                                                       b)</w:t>
      </w:r>
    </w:p>
    <w:p w14:paraId="6134E759" w14:textId="42E512C2" w:rsidR="00D56A17" w:rsidRPr="00826850" w:rsidRDefault="00D56A17" w:rsidP="00D56A17">
      <w:pPr>
        <w:pStyle w:val="af4"/>
        <w:rPr>
          <w:rFonts w:cs="Times New Roman"/>
          <w:szCs w:val="24"/>
          <w:lang w:val="en-GB"/>
        </w:rPr>
      </w:pPr>
      <w:bookmarkStart w:id="719" w:name="_Ref58839981"/>
      <w:r w:rsidRPr="00826850">
        <w:rPr>
          <w:rFonts w:cs="Times New Roman"/>
          <w:szCs w:val="24"/>
          <w:lang w:val="en-GB"/>
        </w:rPr>
        <w:t xml:space="preserve">Figure </w:t>
      </w:r>
      <w:r w:rsidRPr="00826850">
        <w:rPr>
          <w:rFonts w:cs="Times New Roman"/>
          <w:szCs w:val="24"/>
          <w:lang w:val="en-GB"/>
        </w:rPr>
        <w:fldChar w:fldCharType="begin"/>
      </w:r>
      <w:r w:rsidRPr="00826850">
        <w:rPr>
          <w:rFonts w:cs="Times New Roman"/>
          <w:szCs w:val="24"/>
          <w:lang w:val="en-GB"/>
        </w:rPr>
        <w:instrText xml:space="preserve"> SEQ Figure \* ARABIC </w:instrText>
      </w:r>
      <w:r w:rsidRPr="00826850">
        <w:rPr>
          <w:rFonts w:cs="Times New Roman"/>
          <w:szCs w:val="24"/>
          <w:lang w:val="en-GB"/>
        </w:rPr>
        <w:fldChar w:fldCharType="separate"/>
      </w:r>
      <w:r w:rsidR="00255A88">
        <w:rPr>
          <w:rFonts w:cs="Times New Roman"/>
          <w:noProof/>
          <w:szCs w:val="24"/>
          <w:lang w:val="en-GB"/>
        </w:rPr>
        <w:t>26</w:t>
      </w:r>
      <w:r w:rsidRPr="00826850">
        <w:rPr>
          <w:rFonts w:cs="Times New Roman"/>
          <w:szCs w:val="24"/>
          <w:lang w:val="en-GB"/>
        </w:rPr>
        <w:fldChar w:fldCharType="end"/>
      </w:r>
      <w:bookmarkEnd w:id="719"/>
      <w:r w:rsidRPr="00826850">
        <w:rPr>
          <w:rFonts w:cs="Times New Roman"/>
          <w:szCs w:val="24"/>
          <w:lang w:val="en-GB"/>
        </w:rPr>
        <w:t>: Navigable and Non-navigable spaces (a) and boundaries (b) on a 3D model with walls and furniture (grey), indoor space (blue) and a door space (yellow).</w:t>
      </w:r>
    </w:p>
    <w:p w14:paraId="459C3C37" w14:textId="77777777" w:rsidR="00D56A17" w:rsidRPr="00826850" w:rsidRDefault="00D56A17" w:rsidP="00D56A17">
      <w:pPr>
        <w:pStyle w:val="Default"/>
        <w:spacing w:before="80"/>
        <w:jc w:val="both"/>
        <w:rPr>
          <w:color w:val="auto"/>
          <w:lang w:val="en-GB" w:eastAsia="en-US"/>
        </w:rPr>
      </w:pPr>
    </w:p>
    <w:p w14:paraId="15BEDFA0" w14:textId="77777777" w:rsidR="00D56A17" w:rsidRPr="0089639D" w:rsidRDefault="00D56A17" w:rsidP="00CA3818">
      <w:pPr>
        <w:pStyle w:val="3"/>
        <w:numPr>
          <w:ilvl w:val="2"/>
          <w:numId w:val="61"/>
        </w:numPr>
        <w:tabs>
          <w:tab w:val="left" w:pos="660"/>
          <w:tab w:val="left" w:pos="880"/>
        </w:tabs>
        <w:suppressAutoHyphens/>
        <w:spacing w:before="60" w:after="120" w:line="-230" w:lineRule="auto"/>
        <w:jc w:val="both"/>
        <w:rPr>
          <w:szCs w:val="24"/>
        </w:rPr>
      </w:pPr>
      <w:bookmarkStart w:id="720" w:name="_Toc164442423"/>
      <w:r w:rsidRPr="0089639D">
        <w:rPr>
          <w:szCs w:val="24"/>
        </w:rPr>
        <w:t>NavigableSpace</w:t>
      </w:r>
      <w:bookmarkEnd w:id="720"/>
    </w:p>
    <w:p w14:paraId="4A483359" w14:textId="61D8E6FA" w:rsidR="00D56A17" w:rsidRPr="00826850" w:rsidRDefault="00D56A17" w:rsidP="00CA3818">
      <w:pPr>
        <w:jc w:val="both"/>
      </w:pPr>
      <w:r w:rsidRPr="00826850">
        <w:t>The NavigableSpace class denotes a space in which users can move freely. It has two subclasses GeneralSpace and TransferSpace (</w:t>
      </w:r>
      <w:r w:rsidRPr="00826850">
        <w:fldChar w:fldCharType="begin"/>
      </w:r>
      <w:r w:rsidRPr="00826850">
        <w:instrText xml:space="preserve"> REF _Ref81470257 \h  \* MERGEFORMAT </w:instrText>
      </w:r>
      <w:r w:rsidRPr="00826850">
        <w:fldChar w:fldCharType="separate"/>
      </w:r>
      <w:r w:rsidR="00255A88" w:rsidRPr="00826850">
        <w:t xml:space="preserve">Figure </w:t>
      </w:r>
      <w:r w:rsidR="00255A88">
        <w:rPr>
          <w:noProof/>
        </w:rPr>
        <w:t>27</w:t>
      </w:r>
      <w:r w:rsidRPr="00826850">
        <w:fldChar w:fldCharType="end"/>
      </w:r>
      <w:r w:rsidRPr="00826850">
        <w:t xml:space="preserve">). The subclasses are classified depending on the purpose of the space. The compartmentalized spaces such as corridor, door, lobby, hallway, big room are represented as NavigableSpace. Note, door is represented as NavigableSpace as shown in </w:t>
      </w:r>
      <w:r w:rsidRPr="00826850">
        <w:fldChar w:fldCharType="begin"/>
      </w:r>
      <w:r w:rsidRPr="00826850">
        <w:instrText xml:space="preserve"> REF _Ref58839981 \h  \* MERGEFORMAT </w:instrText>
      </w:r>
      <w:r w:rsidRPr="00826850">
        <w:fldChar w:fldCharType="separate"/>
      </w:r>
      <w:r w:rsidR="00255A88" w:rsidRPr="00255A88">
        <w:t>Figure 26</w:t>
      </w:r>
      <w:r w:rsidRPr="00826850">
        <w:fldChar w:fldCharType="end"/>
      </w:r>
      <w:r w:rsidRPr="00826850">
        <w:t xml:space="preserve">, especially in </w:t>
      </w:r>
      <w:r w:rsidR="00F613EF">
        <w:t xml:space="preserve">the </w:t>
      </w:r>
      <w:r w:rsidRPr="00826850">
        <w:t>3D</w:t>
      </w:r>
      <w:r w:rsidR="00F613EF">
        <w:t xml:space="preserve"> case</w:t>
      </w:r>
      <w:r w:rsidRPr="00826850">
        <w:t xml:space="preserve">. In 2D, doors are commonly represented as boundaries of rooms and </w:t>
      </w:r>
      <w:r w:rsidR="000C6ECE">
        <w:t>must</w:t>
      </w:r>
      <w:r w:rsidRPr="00826850">
        <w:t xml:space="preserve"> be considered NavigableBoundaries (see Section </w:t>
      </w:r>
      <w:r w:rsidRPr="00826850">
        <w:fldChar w:fldCharType="begin"/>
      </w:r>
      <w:r w:rsidRPr="00826850">
        <w:instrText xml:space="preserve"> REF _Ref81470040 \r \h  \* MERGEFORMAT </w:instrText>
      </w:r>
      <w:r w:rsidRPr="00826850">
        <w:fldChar w:fldCharType="separate"/>
      </w:r>
      <w:r w:rsidR="00255A88">
        <w:t>8.5.3</w:t>
      </w:r>
      <w:r w:rsidRPr="00826850">
        <w:fldChar w:fldCharType="end"/>
      </w:r>
      <w:r w:rsidRPr="00826850">
        <w:t xml:space="preserve">) </w:t>
      </w:r>
    </w:p>
    <w:p w14:paraId="4EE6AE7B" w14:textId="04DD7A42" w:rsidR="00D56A17" w:rsidRDefault="00D56A17" w:rsidP="00CA3818">
      <w:pPr>
        <w:jc w:val="both"/>
      </w:pPr>
      <w:r w:rsidRPr="00826850">
        <w:t xml:space="preserve">NavigableSpace entities can carry information about the type of </w:t>
      </w:r>
      <w:commentRangeStart w:id="721"/>
      <w:commentRangeStart w:id="722"/>
      <w:r w:rsidRPr="00826850">
        <w:t>locomotion</w:t>
      </w:r>
      <w:ins w:id="723" w:author="Ki-Joune" w:date="2024-04-17T21:32:00Z">
        <w:r w:rsidR="002254D9">
          <w:t xml:space="preserve">, which is </w:t>
        </w:r>
      </w:ins>
      <w:ins w:id="724" w:author="Ki-Joune" w:date="2024-04-17T21:29:00Z">
        <w:r w:rsidR="002254D9">
          <w:t>transportation</w:t>
        </w:r>
      </w:ins>
      <w:ins w:id="725" w:author="Ki-Joune" w:date="2024-04-17T21:28:00Z">
        <w:r w:rsidR="002254D9">
          <w:t xml:space="preserve"> mode</w:t>
        </w:r>
      </w:ins>
      <w:del w:id="726" w:author="Ki-Joune" w:date="2024-04-17T21:32:00Z">
        <w:r w:rsidRPr="00826850" w:rsidDel="002254D9">
          <w:delText xml:space="preserve"> </w:delText>
        </w:r>
      </w:del>
      <w:commentRangeEnd w:id="721"/>
      <w:r w:rsidR="00844934">
        <w:rPr>
          <w:rStyle w:val="aff6"/>
          <w:rFonts w:eastAsia="맑은 고딕"/>
          <w:lang w:val="en-GB"/>
        </w:rPr>
        <w:commentReference w:id="721"/>
      </w:r>
      <w:commentRangeEnd w:id="722"/>
      <w:r w:rsidR="002254D9">
        <w:rPr>
          <w:rStyle w:val="aff6"/>
          <w:rFonts w:eastAsia="맑은 고딕"/>
          <w:lang w:val="en-GB"/>
        </w:rPr>
        <w:commentReference w:id="722"/>
      </w:r>
      <w:del w:id="727" w:author="Ki-Joune" w:date="2024-04-17T21:32:00Z">
        <w:r w:rsidRPr="00826850" w:rsidDel="002254D9">
          <w:delText>that</w:delText>
        </w:r>
      </w:del>
      <w:r w:rsidRPr="00826850">
        <w:t xml:space="preserve"> they allow</w:t>
      </w:r>
      <w:ins w:id="728" w:author="Ki-Joune" w:date="2024-04-17T21:32:00Z">
        <w:r w:rsidR="002254D9">
          <w:t xml:space="preserve"> in indoor space</w:t>
        </w:r>
      </w:ins>
      <w:r w:rsidR="002773F9">
        <w:t xml:space="preserve">.  The </w:t>
      </w:r>
      <w:r w:rsidRPr="00826850">
        <w:rPr>
          <w:i/>
          <w:iCs/>
        </w:rPr>
        <w:t xml:space="preserve">locomotionType </w:t>
      </w:r>
      <w:r w:rsidR="002773F9">
        <w:t>property has</w:t>
      </w:r>
      <w:r w:rsidRPr="00826850">
        <w:t xml:space="preserve"> one of the following values</w:t>
      </w:r>
      <w:commentRangeStart w:id="729"/>
      <w:commentRangeStart w:id="730"/>
      <w:r w:rsidRPr="00826850">
        <w:t xml:space="preserve">: </w:t>
      </w:r>
      <w:r w:rsidRPr="00826850">
        <w:rPr>
          <w:i/>
          <w:iCs/>
        </w:rPr>
        <w:t>Flying, Rolling, Unspecified and Walking.</w:t>
      </w:r>
      <w:commentRangeEnd w:id="729"/>
      <w:r w:rsidR="006265C8">
        <w:rPr>
          <w:rStyle w:val="aff6"/>
          <w:rFonts w:eastAsia="맑은 고딕"/>
          <w:lang w:val="en-GB"/>
        </w:rPr>
        <w:commentReference w:id="729"/>
      </w:r>
      <w:commentRangeEnd w:id="730"/>
      <w:r w:rsidR="002254D9">
        <w:rPr>
          <w:rStyle w:val="aff6"/>
          <w:rFonts w:eastAsia="맑은 고딕"/>
          <w:lang w:val="en-GB"/>
        </w:rPr>
        <w:commentReference w:id="730"/>
      </w:r>
      <w:r w:rsidRPr="00826850">
        <w:rPr>
          <w:i/>
        </w:rPr>
        <w:t xml:space="preserve"> </w:t>
      </w:r>
      <w:r w:rsidRPr="00826850">
        <w:t xml:space="preserve">A Navigable space may handle one or several of the locomotion types listed. Note, the class instances inherit the geometry of its parent CellSpace entity and can therefore be represented as gml:Solid on 3D data model or gml:Surface on 2D data model. </w:t>
      </w:r>
    </w:p>
    <w:p w14:paraId="1DCC4431" w14:textId="77777777" w:rsidR="002254D9" w:rsidRPr="00826850" w:rsidRDefault="002254D9" w:rsidP="002254D9">
      <w:pPr>
        <w:keepNext/>
        <w:jc w:val="center"/>
      </w:pPr>
      <w:r w:rsidRPr="00826850">
        <w:rPr>
          <w:noProof/>
        </w:rPr>
        <w:lastRenderedPageBreak/>
        <w:drawing>
          <wp:inline distT="0" distB="0" distL="0" distR="0" wp14:anchorId="5AED1495" wp14:editId="543B8F57">
            <wp:extent cx="3677824" cy="2014613"/>
            <wp:effectExtent l="0" t="0" r="0" b="508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198" t="12046" r="5214" b="5052"/>
                    <a:stretch/>
                  </pic:blipFill>
                  <pic:spPr bwMode="auto">
                    <a:xfrm>
                      <a:off x="0" y="0"/>
                      <a:ext cx="3705355" cy="2029694"/>
                    </a:xfrm>
                    <a:prstGeom prst="rect">
                      <a:avLst/>
                    </a:prstGeom>
                    <a:ln>
                      <a:noFill/>
                    </a:ln>
                    <a:extLst>
                      <a:ext uri="{53640926-AAD7-44D8-BBD7-CCE9431645EC}">
                        <a14:shadowObscured xmlns:a14="http://schemas.microsoft.com/office/drawing/2010/main"/>
                      </a:ext>
                    </a:extLst>
                  </pic:spPr>
                </pic:pic>
              </a:graphicData>
            </a:graphic>
          </wp:inline>
        </w:drawing>
      </w:r>
    </w:p>
    <w:p w14:paraId="4060C186" w14:textId="77777777" w:rsidR="002254D9" w:rsidRPr="00826850" w:rsidDel="00CA3818" w:rsidRDefault="002254D9" w:rsidP="002254D9">
      <w:pPr>
        <w:pStyle w:val="af4"/>
        <w:rPr>
          <w:del w:id="731" w:author="Li, Ki Joune" w:date="2024-04-19T18:35:00Z"/>
          <w:rFonts w:cs="Times New Roman"/>
          <w:szCs w:val="24"/>
        </w:rPr>
      </w:pPr>
      <w:bookmarkStart w:id="732" w:name="_Ref8147025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27</w:t>
      </w:r>
      <w:r w:rsidRPr="00826850">
        <w:rPr>
          <w:rFonts w:cs="Times New Roman"/>
          <w:szCs w:val="24"/>
        </w:rPr>
        <w:fldChar w:fldCharType="end"/>
      </w:r>
      <w:bookmarkEnd w:id="732"/>
      <w:r w:rsidRPr="00826850">
        <w:rPr>
          <w:rFonts w:cs="Times New Roman"/>
          <w:szCs w:val="24"/>
        </w:rPr>
        <w:t>: NavigableSpace and its related class: CellSpace</w:t>
      </w:r>
    </w:p>
    <w:p w14:paraId="4AFE6DEF" w14:textId="77777777" w:rsidR="002254D9" w:rsidRPr="00CA3818" w:rsidRDefault="002254D9" w:rsidP="00CA3818">
      <w:pPr>
        <w:pStyle w:val="af4"/>
      </w:pPr>
    </w:p>
    <w:p w14:paraId="02C073A9" w14:textId="77777777" w:rsidR="00D56A17" w:rsidRPr="0089639D" w:rsidRDefault="00D56A17" w:rsidP="00CA3818">
      <w:pPr>
        <w:pStyle w:val="3"/>
        <w:numPr>
          <w:ilvl w:val="2"/>
          <w:numId w:val="61"/>
        </w:numPr>
        <w:tabs>
          <w:tab w:val="left" w:pos="660"/>
          <w:tab w:val="left" w:pos="880"/>
        </w:tabs>
        <w:suppressAutoHyphens/>
        <w:spacing w:before="60" w:after="120" w:line="-230" w:lineRule="auto"/>
        <w:jc w:val="both"/>
        <w:rPr>
          <w:szCs w:val="24"/>
        </w:rPr>
      </w:pPr>
      <w:bookmarkStart w:id="733" w:name="_Toc164442424"/>
      <w:r w:rsidRPr="0089639D">
        <w:rPr>
          <w:szCs w:val="24"/>
        </w:rPr>
        <w:t>GeneralSpace</w:t>
      </w:r>
      <w:bookmarkEnd w:id="733"/>
    </w:p>
    <w:p w14:paraId="79010DD1" w14:textId="7785D714" w:rsidR="00D56A17" w:rsidRDefault="00D56A17" w:rsidP="00CA3818">
      <w:pPr>
        <w:jc w:val="both"/>
      </w:pPr>
      <w:r w:rsidRPr="00826850">
        <w:t>The GeneralSpace class is one of the two subclasses of NavigableSpace (</w:t>
      </w:r>
      <w:r w:rsidRPr="00826850">
        <w:fldChar w:fldCharType="begin"/>
      </w:r>
      <w:r w:rsidRPr="00826850">
        <w:instrText xml:space="preserve"> REF _Ref81470316 \h  \* MERGEFORMAT </w:instrText>
      </w:r>
      <w:r w:rsidRPr="00826850">
        <w:fldChar w:fldCharType="separate"/>
      </w:r>
      <w:r w:rsidR="00255A88" w:rsidRPr="00826850">
        <w:t xml:space="preserve">Figure </w:t>
      </w:r>
      <w:r w:rsidR="00255A88">
        <w:rPr>
          <w:noProof/>
        </w:rPr>
        <w:t>28</w:t>
      </w:r>
      <w:r w:rsidRPr="00826850">
        <w:fldChar w:fldCharType="end"/>
      </w:r>
      <w:r w:rsidRPr="00826850">
        <w:t xml:space="preserve">). GeneralSpace is identified as any navigable cells such as rooms, lobbies, kitchen, etc., which agents can use for a longer period of time and can serve as starting and target cell in navigation. It carries the </w:t>
      </w:r>
      <w:r w:rsidR="00481D5E">
        <w:t>property</w:t>
      </w:r>
      <w:r w:rsidR="00481D5E" w:rsidRPr="00826850">
        <w:t xml:space="preserve"> </w:t>
      </w:r>
      <w:r w:rsidRPr="00826850">
        <w:rPr>
          <w:i/>
        </w:rPr>
        <w:t xml:space="preserve">function </w:t>
      </w:r>
      <w:r w:rsidRPr="00826850">
        <w:t xml:space="preserve">which </w:t>
      </w:r>
      <w:r w:rsidR="002465DC">
        <w:t>specifies</w:t>
      </w:r>
      <w:r w:rsidR="002465DC" w:rsidRPr="00826850">
        <w:t xml:space="preserve"> </w:t>
      </w:r>
      <w:r w:rsidRPr="00826850">
        <w:t xml:space="preserve">details about the function of the cell. In IndoorGML, those functions are described in a code list derived from OmniClass Table 13 </w:t>
      </w:r>
      <w:sdt>
        <w:sdtPr>
          <w:id w:val="-1319266395"/>
          <w:citation/>
        </w:sdtPr>
        <w:sdtContent>
          <w:r w:rsidRPr="00826850">
            <w:fldChar w:fldCharType="begin"/>
          </w:r>
          <w:r w:rsidRPr="00826850">
            <w:rPr>
              <w:lang w:val="en-AU"/>
            </w:rPr>
            <w:instrText xml:space="preserve">CITATION ISO21 \l 3081 </w:instrText>
          </w:r>
          <w:r w:rsidRPr="00826850">
            <w:fldChar w:fldCharType="separate"/>
          </w:r>
          <w:r w:rsidR="00255A88">
            <w:rPr>
              <w:noProof/>
              <w:lang w:val="en-AU"/>
            </w:rPr>
            <w:t>(OmniClass, 2021)</w:t>
          </w:r>
          <w:r w:rsidRPr="00826850">
            <w:fldChar w:fldCharType="end"/>
          </w:r>
        </w:sdtContent>
      </w:sdt>
      <w:r w:rsidRPr="00826850" w:rsidDel="009E77AD">
        <w:t xml:space="preserve"> </w:t>
      </w:r>
      <w:del w:id="734" w:author="Li, Ki Joune" w:date="2024-04-19T18:35:00Z">
        <w:r w:rsidRPr="00826850" w:rsidDel="00CA3818">
          <w:delText xml:space="preserve">(see Annex B). </w:delText>
        </w:r>
      </w:del>
    </w:p>
    <w:p w14:paraId="627721D2" w14:textId="77777777" w:rsidR="002254D9" w:rsidRPr="00826850" w:rsidRDefault="002254D9" w:rsidP="002254D9">
      <w:pPr>
        <w:keepNext/>
        <w:jc w:val="center"/>
      </w:pPr>
      <w:r w:rsidRPr="00826850">
        <w:rPr>
          <w:noProof/>
        </w:rPr>
        <w:drawing>
          <wp:inline distT="0" distB="0" distL="0" distR="0" wp14:anchorId="717108D2" wp14:editId="186C4D16">
            <wp:extent cx="2998043" cy="1721224"/>
            <wp:effectExtent l="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321" t="14705" r="6032" b="5678"/>
                    <a:stretch/>
                  </pic:blipFill>
                  <pic:spPr bwMode="auto">
                    <a:xfrm>
                      <a:off x="0" y="0"/>
                      <a:ext cx="2998043" cy="1721224"/>
                    </a:xfrm>
                    <a:prstGeom prst="rect">
                      <a:avLst/>
                    </a:prstGeom>
                    <a:ln>
                      <a:noFill/>
                    </a:ln>
                    <a:extLst>
                      <a:ext uri="{53640926-AAD7-44D8-BBD7-CCE9431645EC}">
                        <a14:shadowObscured xmlns:a14="http://schemas.microsoft.com/office/drawing/2010/main"/>
                      </a:ext>
                    </a:extLst>
                  </pic:spPr>
                </pic:pic>
              </a:graphicData>
            </a:graphic>
          </wp:inline>
        </w:drawing>
      </w:r>
    </w:p>
    <w:p w14:paraId="0F595726" w14:textId="77777777" w:rsidR="002254D9" w:rsidRPr="00826850" w:rsidRDefault="002254D9" w:rsidP="002254D9">
      <w:pPr>
        <w:pStyle w:val="af4"/>
        <w:rPr>
          <w:rFonts w:cs="Times New Roman"/>
          <w:szCs w:val="24"/>
        </w:rPr>
      </w:pPr>
      <w:bookmarkStart w:id="735" w:name="_Ref8147031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28</w:t>
      </w:r>
      <w:r w:rsidRPr="00826850">
        <w:rPr>
          <w:rFonts w:cs="Times New Roman"/>
          <w:szCs w:val="24"/>
        </w:rPr>
        <w:fldChar w:fldCharType="end"/>
      </w:r>
      <w:bookmarkEnd w:id="735"/>
      <w:r w:rsidRPr="00826850">
        <w:rPr>
          <w:rFonts w:cs="Times New Roman"/>
          <w:szCs w:val="24"/>
        </w:rPr>
        <w:t xml:space="preserve">: General Space and its related class: NavigableSpace </w:t>
      </w:r>
    </w:p>
    <w:p w14:paraId="68D8DBDA" w14:textId="77777777" w:rsidR="002254D9" w:rsidRPr="0049681B" w:rsidRDefault="002254D9" w:rsidP="00D56A17">
      <w:pPr>
        <w:rPr>
          <w:lang w:val="de-DE"/>
        </w:rPr>
      </w:pPr>
    </w:p>
    <w:p w14:paraId="387BFFE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36" w:name="_Ref158131753"/>
      <w:bookmarkStart w:id="737" w:name="_Toc164442425"/>
      <w:r w:rsidRPr="00826850">
        <w:rPr>
          <w:szCs w:val="24"/>
        </w:rPr>
        <w:t>TransferSpace</w:t>
      </w:r>
      <w:bookmarkEnd w:id="736"/>
      <w:bookmarkEnd w:id="737"/>
    </w:p>
    <w:p w14:paraId="110DA6B9" w14:textId="79DEC7BD" w:rsidR="00D56A17" w:rsidRDefault="00D56A17">
      <w:pPr>
        <w:jc w:val="both"/>
        <w:pPrChange w:id="738" w:author="Ki-Joune" w:date="2024-04-17T21:34:00Z">
          <w:pPr/>
        </w:pPrChange>
      </w:pPr>
      <w:r w:rsidRPr="00826850">
        <w:t xml:space="preserve">The class </w:t>
      </w:r>
      <w:bookmarkStart w:id="739" w:name="_Hlk161397463"/>
      <w:r w:rsidRPr="00826850">
        <w:t>TransferSpace</w:t>
      </w:r>
      <w:bookmarkEnd w:id="739"/>
      <w:r w:rsidRPr="00826850">
        <w:t xml:space="preserve"> is speciali</w:t>
      </w:r>
      <w:r w:rsidR="009C3D7D">
        <w:t>z</w:t>
      </w:r>
      <w:r w:rsidRPr="00826850">
        <w:t>ation of NavigableSpace. It is used to model a space that provide</w:t>
      </w:r>
      <w:r w:rsidR="001A64A9">
        <w:t>s</w:t>
      </w:r>
      <w:r w:rsidRPr="00826850">
        <w:t xml:space="preserve"> passages between GeneralSpaces. Thereby, it typically describes openings (mainly doors but also windows) for horizontal transfer and entrances to staircase or lift cells for vertical transfers. Similarly to the GeneralSpace class, </w:t>
      </w:r>
      <w:r w:rsidR="009C3D7D" w:rsidRPr="00826850">
        <w:t>TransferSpace</w:t>
      </w:r>
      <w:r w:rsidRPr="00826850">
        <w:t xml:space="preserve"> carries a </w:t>
      </w:r>
      <w:r w:rsidRPr="00826850">
        <w:rPr>
          <w:i/>
        </w:rPr>
        <w:t xml:space="preserve">function </w:t>
      </w:r>
      <w:del w:id="740" w:author="Ki-Joune" w:date="2024-04-17T21:45:00Z">
        <w:r w:rsidRPr="00826850" w:rsidDel="00363924">
          <w:rPr>
            <w:rFonts w:hint="eastAsia"/>
            <w:lang w:eastAsia="ko-KR"/>
          </w:rPr>
          <w:delText xml:space="preserve">attribute </w:delText>
        </w:r>
      </w:del>
      <w:ins w:id="741" w:author="Ki-Joune" w:date="2024-04-17T21:45:00Z">
        <w:r w:rsidR="00363924">
          <w:rPr>
            <w:rFonts w:hint="eastAsia"/>
            <w:lang w:eastAsia="ko-KR"/>
          </w:rPr>
          <w:t>property</w:t>
        </w:r>
        <w:r w:rsidR="00363924">
          <w:t xml:space="preserve"> </w:t>
        </w:r>
      </w:ins>
      <w:r w:rsidRPr="00826850">
        <w:t>that describe</w:t>
      </w:r>
      <w:r w:rsidR="003566B5">
        <w:t xml:space="preserve">s whether the space is an AnchorSpace (a space allowing to connect the indoor and the outdoor) or a BoundarySpace (a space connecting two </w:t>
      </w:r>
      <w:r w:rsidR="009F373D">
        <w:t>indoor or</w:t>
      </w:r>
      <w:r w:rsidR="00511C1E">
        <w:t xml:space="preserve"> two</w:t>
      </w:r>
      <w:r w:rsidR="009F373D">
        <w:t xml:space="preserve"> outdoor </w:t>
      </w:r>
      <w:r w:rsidR="003566B5">
        <w:t>spaces)</w:t>
      </w:r>
      <w:r w:rsidRPr="00826850">
        <w:t>.</w:t>
      </w:r>
      <w:r w:rsidR="00226DDE">
        <w:t xml:space="preserve"> Another of its </w:t>
      </w:r>
      <w:del w:id="742" w:author="Ki-Joune" w:date="2024-04-17T21:45:00Z">
        <w:r w:rsidR="00226DDE" w:rsidDel="00363924">
          <w:rPr>
            <w:rFonts w:hint="eastAsia"/>
            <w:lang w:eastAsia="ko-KR"/>
          </w:rPr>
          <w:delText xml:space="preserve">attribute </w:delText>
        </w:r>
      </w:del>
      <w:ins w:id="743" w:author="Ki-Joune" w:date="2024-04-17T21:45:00Z">
        <w:r w:rsidR="00363924">
          <w:rPr>
            <w:rFonts w:hint="eastAsia"/>
            <w:lang w:eastAsia="ko-KR"/>
          </w:rPr>
          <w:t>property</w:t>
        </w:r>
        <w:r w:rsidR="00363924">
          <w:t xml:space="preserve"> </w:t>
        </w:r>
      </w:ins>
      <w:r w:rsidR="00226DDE">
        <w:t xml:space="preserve">is </w:t>
      </w:r>
      <w:r w:rsidR="00226DDE" w:rsidRPr="004B5677">
        <w:rPr>
          <w:i/>
          <w:iCs/>
        </w:rPr>
        <w:t>type</w:t>
      </w:r>
      <w:r w:rsidR="00BF10A4">
        <w:t xml:space="preserve"> which specified through a codeList the TransferSpaceType (</w:t>
      </w:r>
      <w:r w:rsidR="00B84AE0">
        <w:t>Door or Window</w:t>
      </w:r>
      <w:r w:rsidR="00BF10A4">
        <w:t>).</w:t>
      </w:r>
      <w:r w:rsidR="00226DDE">
        <w:t xml:space="preserve"> </w:t>
      </w:r>
    </w:p>
    <w:p w14:paraId="2BC70561" w14:textId="77777777" w:rsidR="002254D9" w:rsidRPr="00826850" w:rsidRDefault="002254D9" w:rsidP="002254D9">
      <w:pPr>
        <w:keepNext/>
        <w:jc w:val="center"/>
      </w:pPr>
      <w:r>
        <w:rPr>
          <w:noProof/>
        </w:rPr>
        <w:lastRenderedPageBreak/>
        <w:drawing>
          <wp:inline distT="0" distB="0" distL="0" distR="0" wp14:anchorId="0A169E11" wp14:editId="20BAAB59">
            <wp:extent cx="2686400" cy="1968637"/>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00215" name=""/>
                    <pic:cNvPicPr/>
                  </pic:nvPicPr>
                  <pic:blipFill rotWithShape="1">
                    <a:blip r:embed="rId56"/>
                    <a:srcRect l="7271" t="13001" r="7206" b="5781"/>
                    <a:stretch/>
                  </pic:blipFill>
                  <pic:spPr bwMode="auto">
                    <a:xfrm>
                      <a:off x="0" y="0"/>
                      <a:ext cx="2686400" cy="1968637"/>
                    </a:xfrm>
                    <a:prstGeom prst="rect">
                      <a:avLst/>
                    </a:prstGeom>
                    <a:ln>
                      <a:noFill/>
                    </a:ln>
                    <a:extLst>
                      <a:ext uri="{53640926-AAD7-44D8-BBD7-CCE9431645EC}">
                        <a14:shadowObscured xmlns:a14="http://schemas.microsoft.com/office/drawing/2010/main"/>
                      </a:ext>
                    </a:extLst>
                  </pic:spPr>
                </pic:pic>
              </a:graphicData>
            </a:graphic>
          </wp:inline>
        </w:drawing>
      </w:r>
    </w:p>
    <w:p w14:paraId="0D261C41" w14:textId="77777777" w:rsidR="002254D9" w:rsidRPr="00826850" w:rsidRDefault="002254D9" w:rsidP="002254D9">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29</w:t>
      </w:r>
      <w:r w:rsidRPr="00826850">
        <w:rPr>
          <w:rFonts w:cs="Times New Roman"/>
          <w:szCs w:val="24"/>
        </w:rPr>
        <w:fldChar w:fldCharType="end"/>
      </w:r>
      <w:r w:rsidRPr="00826850">
        <w:rPr>
          <w:rFonts w:cs="Times New Roman"/>
          <w:szCs w:val="24"/>
        </w:rPr>
        <w:t>: Transfer Space and its related class: NavigableSpace</w:t>
      </w:r>
    </w:p>
    <w:p w14:paraId="06CE19F8" w14:textId="77777777" w:rsidR="002254D9" w:rsidRPr="0049681B" w:rsidRDefault="002254D9" w:rsidP="00D56A17">
      <w:pPr>
        <w:rPr>
          <w:lang w:val="de-DE"/>
        </w:rPr>
      </w:pPr>
    </w:p>
    <w:p w14:paraId="53C1CA7E"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44" w:name="_Ref81470040"/>
      <w:bookmarkStart w:id="745" w:name="_Toc164442426"/>
      <w:r w:rsidRPr="00826850">
        <w:rPr>
          <w:szCs w:val="24"/>
        </w:rPr>
        <w:t>NavigableBoundary</w:t>
      </w:r>
      <w:bookmarkEnd w:id="744"/>
      <w:bookmarkEnd w:id="745"/>
    </w:p>
    <w:p w14:paraId="1CF1B3CE" w14:textId="2F6FB1C6" w:rsidR="00D56A17" w:rsidRPr="00826850" w:rsidRDefault="00D56A17" w:rsidP="0049681B">
      <w:pPr>
        <w:jc w:val="both"/>
      </w:pPr>
      <w:r w:rsidRPr="00826850">
        <w:t xml:space="preserve">The </w:t>
      </w:r>
      <w:bookmarkStart w:id="746" w:name="_Hlk161397498"/>
      <w:r w:rsidRPr="00826850">
        <w:t xml:space="preserve">NavigableBoundary class </w:t>
      </w:r>
      <w:bookmarkEnd w:id="746"/>
      <w:r w:rsidRPr="00826850">
        <w:t>is a speciali</w:t>
      </w:r>
      <w:r w:rsidR="002411DC">
        <w:t>z</w:t>
      </w:r>
      <w:r w:rsidRPr="00826850">
        <w:t>ation of a CellBoundary and provides further information related to NavigableSpace (</w:t>
      </w:r>
      <w:r w:rsidRPr="00826850">
        <w:fldChar w:fldCharType="begin"/>
      </w:r>
      <w:r w:rsidRPr="00826850">
        <w:instrText xml:space="preserve"> REF _Ref81471393 \h  \* MERGEFORMAT </w:instrText>
      </w:r>
      <w:r w:rsidRPr="00826850">
        <w:fldChar w:fldCharType="separate"/>
      </w:r>
      <w:r w:rsidR="00255A88" w:rsidRPr="00826850">
        <w:t xml:space="preserve">Figure </w:t>
      </w:r>
      <w:r w:rsidR="00255A88">
        <w:rPr>
          <w:noProof/>
        </w:rPr>
        <w:t>30</w:t>
      </w:r>
      <w:r w:rsidRPr="00826850">
        <w:fldChar w:fldCharType="end"/>
      </w:r>
      <w:r w:rsidRPr="00826850">
        <w:t xml:space="preserve">). As illustrated in </w:t>
      </w:r>
      <w:r w:rsidRPr="00826850">
        <w:fldChar w:fldCharType="begin"/>
      </w:r>
      <w:r w:rsidRPr="00826850">
        <w:instrText xml:space="preserve"> REF _Ref58839981 \h  \* MERGEFORMAT </w:instrText>
      </w:r>
      <w:r w:rsidRPr="00826850">
        <w:fldChar w:fldCharType="separate"/>
      </w:r>
      <w:r w:rsidR="00255A88" w:rsidRPr="00255A88">
        <w:t xml:space="preserve">Figure </w:t>
      </w:r>
      <w:r w:rsidR="00255A88" w:rsidRPr="00255A88">
        <w:rPr>
          <w:noProof/>
        </w:rPr>
        <w:t>26</w:t>
      </w:r>
      <w:r w:rsidRPr="00826850">
        <w:fldChar w:fldCharType="end"/>
      </w:r>
      <w:r w:rsidRPr="00826850">
        <w:t xml:space="preserve">, it typically represents the space boundaries that correspond to entrances or exits through which agents navigate from one cell to another. </w:t>
      </w:r>
      <w:r w:rsidR="002411DC">
        <w:t xml:space="preserve">The </w:t>
      </w:r>
      <w:r w:rsidR="002411DC" w:rsidRPr="00826850">
        <w:t>NavigableBoundary class</w:t>
      </w:r>
      <w:r w:rsidRPr="00826850">
        <w:t xml:space="preserve"> is therefore mainly found between GeneralSpace and TransferSpace cells but can happen between two GeneralSpace cells as well </w:t>
      </w:r>
      <w:r w:rsidR="002411DC">
        <w:t>such as</w:t>
      </w:r>
      <w:r w:rsidRPr="00826850">
        <w:t xml:space="preserve"> in the case of a room subdivided to distinguish areas of different purposes. </w:t>
      </w:r>
    </w:p>
    <w:p w14:paraId="7F8BA36C" w14:textId="68CE5732" w:rsidR="00D56A17" w:rsidRDefault="00D56A17" w:rsidP="0049681B">
      <w:pPr>
        <w:jc w:val="both"/>
      </w:pPr>
      <w:r w:rsidRPr="00826850">
        <w:t>A NavigableSpace is necessarily bound by at least one NavigableBoundary. In the specific case of a TransferSpace, it is expected to have at least two NavigableBoundary instances bound to it, as a TransferSpace serve</w:t>
      </w:r>
      <w:r w:rsidR="0068001F">
        <w:t>s</w:t>
      </w:r>
      <w:r w:rsidRPr="00826850">
        <w:t xml:space="preserve"> for transition between connected spaces.</w:t>
      </w:r>
    </w:p>
    <w:p w14:paraId="341184A4" w14:textId="2315D3A4" w:rsidR="0066083E" w:rsidRDefault="0066083E" w:rsidP="0049681B">
      <w:pPr>
        <w:jc w:val="both"/>
      </w:pPr>
      <w:r>
        <w:t xml:space="preserve">The class carries </w:t>
      </w:r>
      <w:r w:rsidR="007817D4">
        <w:t xml:space="preserve">a </w:t>
      </w:r>
      <w:r w:rsidR="007817D4" w:rsidRPr="004B5677">
        <w:rPr>
          <w:i/>
          <w:iCs/>
        </w:rPr>
        <w:t>boundaryOrientation</w:t>
      </w:r>
      <w:r w:rsidR="007817D4">
        <w:t xml:space="preserve"> </w:t>
      </w:r>
      <w:del w:id="747" w:author="Ki-Joune" w:date="2024-04-17T21:35:00Z">
        <w:r w:rsidR="007817D4" w:rsidDel="002254D9">
          <w:delText xml:space="preserve">attribute </w:delText>
        </w:r>
      </w:del>
      <w:ins w:id="748" w:author="Ki-Joune" w:date="2024-04-17T21:35:00Z">
        <w:r w:rsidR="002254D9">
          <w:t xml:space="preserve">property </w:t>
        </w:r>
      </w:ins>
      <w:r w:rsidR="007817D4">
        <w:t xml:space="preserve">and a </w:t>
      </w:r>
      <w:r w:rsidR="00144570" w:rsidRPr="004B5677">
        <w:rPr>
          <w:i/>
          <w:iCs/>
        </w:rPr>
        <w:t>n</w:t>
      </w:r>
      <w:r w:rsidR="007817D4" w:rsidRPr="004B5677">
        <w:rPr>
          <w:i/>
          <w:iCs/>
        </w:rPr>
        <w:t>avi</w:t>
      </w:r>
      <w:r w:rsidR="00144570" w:rsidRPr="004B5677">
        <w:rPr>
          <w:i/>
          <w:iCs/>
        </w:rPr>
        <w:t>gableBoundary</w:t>
      </w:r>
      <w:r w:rsidR="00144570">
        <w:rPr>
          <w:i/>
          <w:iCs/>
        </w:rPr>
        <w:t>Function</w:t>
      </w:r>
      <w:r w:rsidR="00144570">
        <w:t xml:space="preserve"> </w:t>
      </w:r>
      <w:del w:id="749" w:author="Ki-Joune" w:date="2024-04-17T21:35:00Z">
        <w:r w:rsidR="003566B5" w:rsidDel="002254D9">
          <w:delText xml:space="preserve">attribute </w:delText>
        </w:r>
      </w:del>
      <w:ins w:id="750" w:author="Ki-Joune" w:date="2024-04-17T21:35:00Z">
        <w:r w:rsidR="002254D9">
          <w:t xml:space="preserve">property </w:t>
        </w:r>
      </w:ins>
      <w:r w:rsidR="003566B5">
        <w:t xml:space="preserve">specifying </w:t>
      </w:r>
      <w:r w:rsidR="00511C1E">
        <w:t>i</w:t>
      </w:r>
      <w:r w:rsidR="003566B5">
        <w:t>f the boundary</w:t>
      </w:r>
      <w:r w:rsidR="00511C1E">
        <w:t xml:space="preserve"> is an </w:t>
      </w:r>
      <w:r w:rsidR="00511C1E" w:rsidRPr="004B5677">
        <w:rPr>
          <w:i/>
          <w:iCs/>
        </w:rPr>
        <w:t>AnchorBoundary</w:t>
      </w:r>
      <w:r w:rsidR="00511C1E">
        <w:t xml:space="preserve"> or a </w:t>
      </w:r>
      <w:r w:rsidR="00511C1E" w:rsidRPr="004B5677">
        <w:rPr>
          <w:i/>
          <w:iCs/>
        </w:rPr>
        <w:t>ConnectionBoundary</w:t>
      </w:r>
      <w:r w:rsidR="00511C1E">
        <w:rPr>
          <w:i/>
          <w:iCs/>
        </w:rPr>
        <w:t xml:space="preserve"> </w:t>
      </w:r>
      <w:r w:rsidR="00511C1E" w:rsidRPr="004B5677">
        <w:t>(</w:t>
      </w:r>
      <w:r w:rsidR="00511C1E">
        <w:t xml:space="preserve">see subsection </w:t>
      </w:r>
      <w:r w:rsidR="00511C1E">
        <w:fldChar w:fldCharType="begin"/>
      </w:r>
      <w:r w:rsidR="00511C1E">
        <w:instrText xml:space="preserve"> REF _Ref158131753 \r \h </w:instrText>
      </w:r>
      <w:r w:rsidR="002254D9">
        <w:instrText xml:space="preserve"> \* MERGEFORMAT </w:instrText>
      </w:r>
      <w:r w:rsidR="00511C1E">
        <w:fldChar w:fldCharType="separate"/>
      </w:r>
      <w:r w:rsidR="00255A88">
        <w:t>8.5.2</w:t>
      </w:r>
      <w:r w:rsidR="00511C1E">
        <w:fldChar w:fldCharType="end"/>
      </w:r>
      <w:r w:rsidR="00511C1E">
        <w:t xml:space="preserve"> for more details</w:t>
      </w:r>
      <w:r w:rsidR="00511C1E" w:rsidRPr="004B5677">
        <w:t>)</w:t>
      </w:r>
      <w:r w:rsidR="00511C1E">
        <w:t>.</w:t>
      </w:r>
    </w:p>
    <w:p w14:paraId="36DA0F00" w14:textId="77777777" w:rsidR="002254D9" w:rsidRPr="00826850" w:rsidRDefault="002254D9" w:rsidP="002254D9">
      <w:pPr>
        <w:keepNext/>
        <w:jc w:val="center"/>
      </w:pPr>
      <w:r>
        <w:rPr>
          <w:noProof/>
        </w:rPr>
        <w:drawing>
          <wp:inline distT="0" distB="0" distL="0" distR="0" wp14:anchorId="1442DDB5" wp14:editId="644016E8">
            <wp:extent cx="3305908" cy="2331596"/>
            <wp:effectExtent l="0" t="0" r="889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23636" name=""/>
                    <pic:cNvPicPr/>
                  </pic:nvPicPr>
                  <pic:blipFill rotWithShape="1">
                    <a:blip r:embed="rId57"/>
                    <a:srcRect l="6199" t="12083" r="5750" b="4352"/>
                    <a:stretch/>
                  </pic:blipFill>
                  <pic:spPr bwMode="auto">
                    <a:xfrm>
                      <a:off x="0" y="0"/>
                      <a:ext cx="3319869" cy="2341442"/>
                    </a:xfrm>
                    <a:prstGeom prst="rect">
                      <a:avLst/>
                    </a:prstGeom>
                    <a:ln>
                      <a:noFill/>
                    </a:ln>
                    <a:extLst>
                      <a:ext uri="{53640926-AAD7-44D8-BBD7-CCE9431645EC}">
                        <a14:shadowObscured xmlns:a14="http://schemas.microsoft.com/office/drawing/2010/main"/>
                      </a:ext>
                    </a:extLst>
                  </pic:spPr>
                </pic:pic>
              </a:graphicData>
            </a:graphic>
          </wp:inline>
        </w:drawing>
      </w:r>
    </w:p>
    <w:p w14:paraId="667E3EFA" w14:textId="77777777" w:rsidR="002254D9" w:rsidRPr="00826850" w:rsidRDefault="002254D9" w:rsidP="002254D9">
      <w:pPr>
        <w:pStyle w:val="af4"/>
        <w:rPr>
          <w:rFonts w:cs="Times New Roman"/>
          <w:szCs w:val="24"/>
        </w:rPr>
      </w:pPr>
      <w:bookmarkStart w:id="751" w:name="_Ref8147139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30</w:t>
      </w:r>
      <w:r w:rsidRPr="00826850">
        <w:rPr>
          <w:rFonts w:cs="Times New Roman"/>
          <w:szCs w:val="24"/>
        </w:rPr>
        <w:fldChar w:fldCharType="end"/>
      </w:r>
      <w:bookmarkEnd w:id="751"/>
      <w:r w:rsidRPr="00826850">
        <w:rPr>
          <w:rFonts w:cs="Times New Roman"/>
          <w:szCs w:val="24"/>
        </w:rPr>
        <w:t>: Navigable Boundary and its related class: CellBoundary</w:t>
      </w:r>
    </w:p>
    <w:p w14:paraId="55DDBE4A" w14:textId="77777777" w:rsidR="002254D9" w:rsidRPr="0049681B" w:rsidRDefault="002254D9" w:rsidP="00D56A17">
      <w:pPr>
        <w:rPr>
          <w:lang w:val="de-DE"/>
        </w:rPr>
      </w:pPr>
    </w:p>
    <w:p w14:paraId="2B097247"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52" w:name="_Toc164442427"/>
      <w:r w:rsidRPr="00826850">
        <w:rPr>
          <w:szCs w:val="24"/>
        </w:rPr>
        <w:t>NonNavigableSpace</w:t>
      </w:r>
      <w:bookmarkEnd w:id="752"/>
    </w:p>
    <w:p w14:paraId="2B13A5B8" w14:textId="3723F897" w:rsidR="00D56A17" w:rsidRDefault="00D56A17" w:rsidP="002254D9">
      <w:pPr>
        <w:jc w:val="both"/>
      </w:pPr>
      <w:r w:rsidRPr="00826850">
        <w:t>The NonNavigableSpace class represents cells that are occupied by obstacles (</w:t>
      </w:r>
      <w:r w:rsidRPr="00826850">
        <w:fldChar w:fldCharType="begin"/>
      </w:r>
      <w:r w:rsidRPr="00826850">
        <w:instrText xml:space="preserve"> REF _Ref81472091 \h  \* MERGEFORMAT </w:instrText>
      </w:r>
      <w:r w:rsidRPr="00826850">
        <w:fldChar w:fldCharType="separate"/>
      </w:r>
      <w:r w:rsidR="00255A88" w:rsidRPr="00826850">
        <w:t xml:space="preserve">Figure </w:t>
      </w:r>
      <w:r w:rsidR="00255A88">
        <w:rPr>
          <w:noProof/>
        </w:rPr>
        <w:t>31</w:t>
      </w:r>
      <w:r w:rsidRPr="00826850">
        <w:fldChar w:fldCharType="end"/>
      </w:r>
      <w:r w:rsidRPr="00826850">
        <w:t>). It can correspond to the structural elements of a building (walls, slabs, etc</w:t>
      </w:r>
      <w:r w:rsidR="00850D5F">
        <w:t>.</w:t>
      </w:r>
      <w:r w:rsidRPr="00826850">
        <w:t xml:space="preserve">) or other indoor features populating the space (furniture, appliances etc.). </w:t>
      </w:r>
      <w:r w:rsidR="00212872" w:rsidRPr="00826850">
        <w:t>NonNavigableSpace</w:t>
      </w:r>
      <w:r w:rsidRPr="00826850">
        <w:t xml:space="preserve"> is a class without </w:t>
      </w:r>
      <w:r w:rsidR="00212872">
        <w:t>properties</w:t>
      </w:r>
      <w:r w:rsidRPr="00826850">
        <w:t xml:space="preserve">, but </w:t>
      </w:r>
      <w:r w:rsidR="00C66ABB">
        <w:t>allows</w:t>
      </w:r>
      <w:r w:rsidR="00C66ABB" w:rsidRPr="00826850">
        <w:t xml:space="preserve"> </w:t>
      </w:r>
      <w:r w:rsidRPr="00826850">
        <w:t xml:space="preserve">options to further </w:t>
      </w:r>
      <w:r w:rsidR="009C1D56" w:rsidRPr="00826850">
        <w:t>classify</w:t>
      </w:r>
      <w:r w:rsidRPr="00826850">
        <w:t xml:space="preserve"> non-navigable cells.</w:t>
      </w:r>
    </w:p>
    <w:p w14:paraId="47763B60" w14:textId="77777777" w:rsidR="00363924" w:rsidRPr="00826850" w:rsidRDefault="00363924" w:rsidP="00363924">
      <w:pPr>
        <w:keepNext/>
        <w:jc w:val="center"/>
      </w:pPr>
      <w:r w:rsidRPr="00826850">
        <w:rPr>
          <w:noProof/>
        </w:rPr>
        <w:drawing>
          <wp:inline distT="0" distB="0" distL="0" distR="0" wp14:anchorId="67E58DD5" wp14:editId="6C7F1EA9">
            <wp:extent cx="2102631" cy="2147118"/>
            <wp:effectExtent l="0" t="0" r="0" b="5715"/>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073" t="12836" r="8581" b="4658"/>
                    <a:stretch/>
                  </pic:blipFill>
                  <pic:spPr bwMode="auto">
                    <a:xfrm>
                      <a:off x="0" y="0"/>
                      <a:ext cx="2117557" cy="2162359"/>
                    </a:xfrm>
                    <a:prstGeom prst="rect">
                      <a:avLst/>
                    </a:prstGeom>
                    <a:ln>
                      <a:noFill/>
                    </a:ln>
                    <a:extLst>
                      <a:ext uri="{53640926-AAD7-44D8-BBD7-CCE9431645EC}">
                        <a14:shadowObscured xmlns:a14="http://schemas.microsoft.com/office/drawing/2010/main"/>
                      </a:ext>
                    </a:extLst>
                  </pic:spPr>
                </pic:pic>
              </a:graphicData>
            </a:graphic>
          </wp:inline>
        </w:drawing>
      </w:r>
    </w:p>
    <w:p w14:paraId="1DD0A20D" w14:textId="77777777" w:rsidR="00363924" w:rsidRPr="00826850" w:rsidRDefault="00363924" w:rsidP="00363924">
      <w:pPr>
        <w:pStyle w:val="af4"/>
        <w:rPr>
          <w:rFonts w:cs="Times New Roman"/>
          <w:szCs w:val="24"/>
        </w:rPr>
      </w:pPr>
      <w:bookmarkStart w:id="753" w:name="_Ref8147209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31</w:t>
      </w:r>
      <w:r w:rsidRPr="00826850">
        <w:rPr>
          <w:rFonts w:cs="Times New Roman"/>
          <w:szCs w:val="24"/>
        </w:rPr>
        <w:fldChar w:fldCharType="end"/>
      </w:r>
      <w:bookmarkEnd w:id="753"/>
      <w:r w:rsidRPr="00826850">
        <w:rPr>
          <w:rFonts w:cs="Times New Roman"/>
          <w:szCs w:val="24"/>
        </w:rPr>
        <w:t>: NonNavigableSpace its related class: CellSpace</w:t>
      </w:r>
    </w:p>
    <w:p w14:paraId="5F2FCA71" w14:textId="77777777" w:rsidR="00363924" w:rsidRPr="0049681B" w:rsidRDefault="00363924">
      <w:pPr>
        <w:jc w:val="both"/>
        <w:rPr>
          <w:lang w:val="de-DE"/>
        </w:rPr>
        <w:pPrChange w:id="754" w:author="Ki-Joune" w:date="2024-04-17T21:34:00Z">
          <w:pPr/>
        </w:pPrChange>
      </w:pPr>
    </w:p>
    <w:p w14:paraId="2BC93CA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55" w:name="_Toc164442428"/>
      <w:r w:rsidRPr="00826850">
        <w:rPr>
          <w:szCs w:val="24"/>
        </w:rPr>
        <w:t>ObjectSpace</w:t>
      </w:r>
      <w:bookmarkEnd w:id="755"/>
    </w:p>
    <w:p w14:paraId="27C75A4C" w14:textId="105001A2" w:rsidR="00D56A17" w:rsidRDefault="00D56A17" w:rsidP="004B5677">
      <w:pPr>
        <w:rPr>
          <w:i/>
          <w:iCs/>
        </w:rPr>
      </w:pPr>
      <w:r w:rsidRPr="00826850">
        <w:t>The ObjectSpace (</w:t>
      </w:r>
      <w:r w:rsidRPr="00826850">
        <w:fldChar w:fldCharType="begin"/>
      </w:r>
      <w:r w:rsidRPr="00826850">
        <w:instrText xml:space="preserve"> REF _Ref81517664 \h  \* MERGEFORMAT </w:instrText>
      </w:r>
      <w:r w:rsidRPr="00826850">
        <w:fldChar w:fldCharType="separate"/>
      </w:r>
      <w:r w:rsidR="00255A88" w:rsidRPr="00826850">
        <w:t xml:space="preserve">Figure </w:t>
      </w:r>
      <w:r w:rsidR="00255A88">
        <w:rPr>
          <w:noProof/>
        </w:rPr>
        <w:t>32</w:t>
      </w:r>
      <w:r w:rsidRPr="00826850">
        <w:fldChar w:fldCharType="end"/>
      </w:r>
      <w:r w:rsidRPr="00826850">
        <w:t>) class is meant to bring additional details to a NonNavigableSpace when it contains some objects that makes it non</w:t>
      </w:r>
      <w:r w:rsidR="00131CCB">
        <w:rPr>
          <w:rFonts w:hint="eastAsia"/>
          <w:lang w:eastAsia="ko-KR"/>
        </w:rPr>
        <w:t>-</w:t>
      </w:r>
      <w:r w:rsidRPr="00826850">
        <w:t xml:space="preserve">navigable. The class has two </w:t>
      </w:r>
      <w:r w:rsidR="006653CA">
        <w:t>properties</w:t>
      </w:r>
      <w:r w:rsidRPr="00826850">
        <w:t xml:space="preserve">: </w:t>
      </w:r>
      <w:r w:rsidRPr="004B5677">
        <w:rPr>
          <w:i/>
          <w:iCs/>
        </w:rPr>
        <w:t>containedFeatures</w:t>
      </w:r>
      <w:r w:rsidR="009F2EA0" w:rsidRPr="004B5677">
        <w:rPr>
          <w:i/>
          <w:iCs/>
        </w:rPr>
        <w:t xml:space="preserve"> (</w:t>
      </w:r>
      <w:r w:rsidR="001B771E" w:rsidRPr="004B5677">
        <w:rPr>
          <w:i/>
          <w:iCs/>
        </w:rPr>
        <w:t>I</w:t>
      </w:r>
      <w:r w:rsidR="009F2EA0" w:rsidRPr="004B5677">
        <w:rPr>
          <w:i/>
          <w:iCs/>
        </w:rPr>
        <w:t>nteger)</w:t>
      </w:r>
      <w:r w:rsidRPr="004B5677">
        <w:rPr>
          <w:i/>
          <w:iCs/>
        </w:rPr>
        <w:t xml:space="preserve">, </w:t>
      </w:r>
      <w:r w:rsidRPr="00826850">
        <w:t>and</w:t>
      </w:r>
      <w:r w:rsidR="001B771E">
        <w:rPr>
          <w:i/>
          <w:iCs/>
        </w:rPr>
        <w:t xml:space="preserve"> </w:t>
      </w:r>
      <w:r w:rsidRPr="004B5677">
        <w:rPr>
          <w:i/>
          <w:iCs/>
        </w:rPr>
        <w:t>description</w:t>
      </w:r>
      <w:r w:rsidR="001B771E" w:rsidRPr="004B5677">
        <w:rPr>
          <w:i/>
          <w:iCs/>
        </w:rPr>
        <w:t xml:space="preserve"> (String)</w:t>
      </w:r>
      <w:r w:rsidR="001B771E">
        <w:rPr>
          <w:i/>
          <w:iCs/>
        </w:rPr>
        <w:t xml:space="preserve">. </w:t>
      </w:r>
    </w:p>
    <w:p w14:paraId="466600FC" w14:textId="77777777" w:rsidR="00363924" w:rsidRPr="00826850" w:rsidRDefault="00363924" w:rsidP="00363924">
      <w:pPr>
        <w:keepNext/>
        <w:jc w:val="center"/>
      </w:pPr>
      <w:r>
        <w:rPr>
          <w:noProof/>
        </w:rPr>
        <w:drawing>
          <wp:inline distT="0" distB="0" distL="0" distR="0" wp14:anchorId="16B9EFEC" wp14:editId="608CAF9A">
            <wp:extent cx="1751846" cy="1902962"/>
            <wp:effectExtent l="0" t="0" r="1270" b="254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49372" name=""/>
                    <pic:cNvPicPr/>
                  </pic:nvPicPr>
                  <pic:blipFill rotWithShape="1">
                    <a:blip r:embed="rId59"/>
                    <a:srcRect l="10767" t="14772" r="9539" b="6047"/>
                    <a:stretch/>
                  </pic:blipFill>
                  <pic:spPr bwMode="auto">
                    <a:xfrm>
                      <a:off x="0" y="0"/>
                      <a:ext cx="1770080" cy="1922769"/>
                    </a:xfrm>
                    <a:prstGeom prst="rect">
                      <a:avLst/>
                    </a:prstGeom>
                    <a:ln>
                      <a:noFill/>
                    </a:ln>
                    <a:extLst>
                      <a:ext uri="{53640926-AAD7-44D8-BBD7-CCE9431645EC}">
                        <a14:shadowObscured xmlns:a14="http://schemas.microsoft.com/office/drawing/2010/main"/>
                      </a:ext>
                    </a:extLst>
                  </pic:spPr>
                </pic:pic>
              </a:graphicData>
            </a:graphic>
          </wp:inline>
        </w:drawing>
      </w:r>
    </w:p>
    <w:p w14:paraId="5240B058" w14:textId="77777777" w:rsidR="00363924" w:rsidRPr="00826850" w:rsidRDefault="00363924" w:rsidP="00363924">
      <w:pPr>
        <w:pStyle w:val="af4"/>
        <w:rPr>
          <w:rFonts w:cs="Times New Roman"/>
          <w:szCs w:val="24"/>
        </w:rPr>
      </w:pPr>
      <w:bookmarkStart w:id="756" w:name="_Ref81517664"/>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32</w:t>
      </w:r>
      <w:r w:rsidRPr="00826850">
        <w:rPr>
          <w:rFonts w:cs="Times New Roman"/>
          <w:szCs w:val="24"/>
        </w:rPr>
        <w:fldChar w:fldCharType="end"/>
      </w:r>
      <w:bookmarkEnd w:id="756"/>
      <w:r w:rsidRPr="00826850">
        <w:rPr>
          <w:rFonts w:cs="Times New Roman"/>
          <w:szCs w:val="24"/>
        </w:rPr>
        <w:t>: ObjectSpace and its related class: NonNavigableSpace.</w:t>
      </w:r>
    </w:p>
    <w:p w14:paraId="12F11958" w14:textId="77777777" w:rsidR="00363924" w:rsidRPr="0049681B" w:rsidRDefault="00363924" w:rsidP="004B5677">
      <w:pPr>
        <w:rPr>
          <w:i/>
          <w:iCs/>
          <w:highlight w:val="yellow"/>
          <w:lang w:val="de-DE"/>
        </w:rPr>
      </w:pPr>
    </w:p>
    <w:p w14:paraId="25DFDA8C" w14:textId="685B5A79" w:rsidR="00D56A17" w:rsidRPr="00826850" w:rsidRDefault="00D56A17" w:rsidP="0049681B">
      <w:pPr>
        <w:jc w:val="both"/>
      </w:pPr>
      <w:r w:rsidRPr="00826850">
        <w:t xml:space="preserve">The </w:t>
      </w:r>
      <w:r w:rsidRPr="00826850">
        <w:rPr>
          <w:i/>
          <w:iCs/>
        </w:rPr>
        <w:t xml:space="preserve">containedFeatures </w:t>
      </w:r>
      <w:del w:id="757" w:author="Ki-Joune" w:date="2024-04-17T21:45:00Z">
        <w:r w:rsidRPr="00826850" w:rsidDel="00363924">
          <w:rPr>
            <w:rFonts w:hint="eastAsia"/>
            <w:lang w:eastAsia="ko-KR"/>
          </w:rPr>
          <w:delText xml:space="preserve">attribute </w:delText>
        </w:r>
      </w:del>
      <w:ins w:id="758" w:author="Ki-Joune" w:date="2024-04-17T21:45:00Z">
        <w:r w:rsidR="00363924">
          <w:rPr>
            <w:rFonts w:hint="eastAsia"/>
            <w:lang w:eastAsia="ko-KR"/>
          </w:rPr>
          <w:t>property</w:t>
        </w:r>
        <w:r w:rsidR="00363924">
          <w:t xml:space="preserve"> </w:t>
        </w:r>
      </w:ins>
      <w:r w:rsidRPr="00826850">
        <w:t xml:space="preserve">is an integer that describes the number of objects encapsulated within the ObjectSpace and thus, by extension within the parent NonNavigableSpace. The objects in </w:t>
      </w:r>
      <w:r w:rsidRPr="00826850">
        <w:lastRenderedPageBreak/>
        <w:t xml:space="preserve">question can be represented in a different layer of the model and the link to the corresponding ObjectSpace can be made through an InterLayerConnection instance with a </w:t>
      </w:r>
      <w:r w:rsidRPr="00826850">
        <w:rPr>
          <w:i/>
          <w:iCs/>
        </w:rPr>
        <w:t>within</w:t>
      </w:r>
      <w:r w:rsidRPr="00826850">
        <w:t xml:space="preserve"> or </w:t>
      </w:r>
      <w:r w:rsidRPr="00826850">
        <w:rPr>
          <w:i/>
          <w:iCs/>
        </w:rPr>
        <w:t>contains</w:t>
      </w:r>
      <w:r w:rsidRPr="00826850">
        <w:t xml:space="preserve"> relationship. The </w:t>
      </w:r>
      <w:r w:rsidRPr="00826850">
        <w:rPr>
          <w:i/>
          <w:iCs/>
        </w:rPr>
        <w:t>description</w:t>
      </w:r>
      <w:r w:rsidRPr="00826850">
        <w:t xml:space="preserve"> </w:t>
      </w:r>
      <w:r w:rsidR="00CB234B">
        <w:t>property</w:t>
      </w:r>
      <w:r w:rsidR="00CB234B" w:rsidRPr="00826850">
        <w:t xml:space="preserve"> </w:t>
      </w:r>
      <w:r w:rsidRPr="00826850">
        <w:t>is meant to provide any relevant information regarding the objects contained within the space in plain text.</w:t>
      </w:r>
    </w:p>
    <w:p w14:paraId="17CFE489"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59" w:name="_Toc164442429"/>
      <w:r w:rsidRPr="00826850">
        <w:rPr>
          <w:szCs w:val="24"/>
        </w:rPr>
        <w:t>NonNavigableBoundary</w:t>
      </w:r>
      <w:bookmarkEnd w:id="759"/>
    </w:p>
    <w:p w14:paraId="5C1358A2" w14:textId="010842DC" w:rsidR="00D56A17" w:rsidRDefault="00D56A17">
      <w:pPr>
        <w:jc w:val="both"/>
        <w:pPrChange w:id="760" w:author="Ki-Joune" w:date="2024-04-17T21:37:00Z">
          <w:pPr/>
        </w:pPrChange>
      </w:pPr>
      <w:r w:rsidRPr="00826850">
        <w:t>NonNavigableBoundary entities represent the boundaries between two NonNavigableSpace cells or between a NavigableSpace and a NonNavigableSpace cells (</w:t>
      </w:r>
      <w:r w:rsidRPr="00826850">
        <w:fldChar w:fldCharType="begin"/>
      </w:r>
      <w:r w:rsidRPr="00826850">
        <w:instrText xml:space="preserve"> REF _Ref81472091 \h  \* MERGEFORMAT </w:instrText>
      </w:r>
      <w:r w:rsidRPr="00826850">
        <w:fldChar w:fldCharType="separate"/>
      </w:r>
      <w:r w:rsidR="00255A88" w:rsidRPr="00826850">
        <w:t xml:space="preserve">Figure </w:t>
      </w:r>
      <w:r w:rsidR="00255A88">
        <w:rPr>
          <w:noProof/>
        </w:rPr>
        <w:t>31</w:t>
      </w:r>
      <w:r w:rsidRPr="00826850">
        <w:fldChar w:fldCharType="end"/>
      </w:r>
      <w:r w:rsidRPr="00826850">
        <w:t xml:space="preserve">). As such, it is the type of boundary that can be found typically at the lateral sides of a TransferSpace (see </w:t>
      </w:r>
      <w:r w:rsidRPr="00826850">
        <w:fldChar w:fldCharType="begin"/>
      </w:r>
      <w:r w:rsidRPr="00826850">
        <w:instrText xml:space="preserve"> REF _Ref58839981 \h  \* MERGEFORMAT </w:instrText>
      </w:r>
      <w:r w:rsidRPr="00826850">
        <w:fldChar w:fldCharType="separate"/>
      </w:r>
      <w:r w:rsidR="00255A88" w:rsidRPr="00255A88">
        <w:t xml:space="preserve">Figure </w:t>
      </w:r>
      <w:r w:rsidR="00255A88" w:rsidRPr="00255A88">
        <w:rPr>
          <w:noProof/>
        </w:rPr>
        <w:t>26</w:t>
      </w:r>
      <w:r w:rsidRPr="00826850">
        <w:fldChar w:fldCharType="end"/>
      </w:r>
      <w:ins w:id="761" w:author="Li, Ki Joune" w:date="2024-04-19T18:44:00Z">
        <w:r w:rsidR="0049681B">
          <w:t>-</w:t>
        </w:r>
      </w:ins>
      <w:del w:id="762" w:author="Li, Ki Joune" w:date="2024-04-19T18:44:00Z">
        <w:r w:rsidRPr="00826850" w:rsidDel="0049681B">
          <w:delText xml:space="preserve"> </w:delText>
        </w:r>
      </w:del>
      <w:r w:rsidRPr="00826850">
        <w:t>b), corresponding for example to the walls surrounding a door.</w:t>
      </w:r>
    </w:p>
    <w:p w14:paraId="10563D9D" w14:textId="77777777" w:rsidR="00363924" w:rsidRPr="00826850" w:rsidRDefault="00363924" w:rsidP="00363924">
      <w:pPr>
        <w:keepNext/>
        <w:jc w:val="center"/>
      </w:pPr>
      <w:r w:rsidRPr="00826850">
        <w:rPr>
          <w:noProof/>
        </w:rPr>
        <w:drawing>
          <wp:inline distT="0" distB="0" distL="0" distR="0" wp14:anchorId="5A5F41DB" wp14:editId="136E48A0">
            <wp:extent cx="2881157" cy="1809241"/>
            <wp:effectExtent l="0" t="0" r="0" b="635"/>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60">
                      <a:extLst>
                        <a:ext uri="{28A0092B-C50C-407E-A947-70E740481C1C}">
                          <a14:useLocalDpi xmlns:a14="http://schemas.microsoft.com/office/drawing/2010/main" val="0"/>
                        </a:ext>
                      </a:extLst>
                    </a:blip>
                    <a:srcRect l="6526" t="14966" r="5897" b="5426"/>
                    <a:stretch/>
                  </pic:blipFill>
                  <pic:spPr bwMode="auto">
                    <a:xfrm>
                      <a:off x="0" y="0"/>
                      <a:ext cx="2886734" cy="1812743"/>
                    </a:xfrm>
                    <a:prstGeom prst="rect">
                      <a:avLst/>
                    </a:prstGeom>
                    <a:ln>
                      <a:noFill/>
                    </a:ln>
                    <a:extLst>
                      <a:ext uri="{53640926-AAD7-44D8-BBD7-CCE9431645EC}">
                        <a14:shadowObscured xmlns:a14="http://schemas.microsoft.com/office/drawing/2010/main"/>
                      </a:ext>
                    </a:extLst>
                  </pic:spPr>
                </pic:pic>
              </a:graphicData>
            </a:graphic>
          </wp:inline>
        </w:drawing>
      </w:r>
    </w:p>
    <w:p w14:paraId="6D3C2B92" w14:textId="07F3A212" w:rsidR="00D56A17" w:rsidRPr="00826850" w:rsidRDefault="00363924" w:rsidP="0049681B">
      <w:pPr>
        <w:jc w:val="center"/>
      </w:pPr>
      <w:r w:rsidRPr="00826850">
        <w:t xml:space="preserve">Figure </w:t>
      </w:r>
      <w:r w:rsidRPr="00826850">
        <w:fldChar w:fldCharType="begin"/>
      </w:r>
      <w:r w:rsidRPr="00826850">
        <w:instrText xml:space="preserve"> SEQ Figure \* ARABIC </w:instrText>
      </w:r>
      <w:r w:rsidRPr="00826850">
        <w:fldChar w:fldCharType="separate"/>
      </w:r>
      <w:r>
        <w:rPr>
          <w:noProof/>
        </w:rPr>
        <w:t>33</w:t>
      </w:r>
      <w:r w:rsidRPr="00826850">
        <w:fldChar w:fldCharType="end"/>
      </w:r>
      <w:r w:rsidRPr="00826850">
        <w:t>: NonNavigableBoundary and its related classes: CellBoundary</w:t>
      </w:r>
    </w:p>
    <w:p w14:paraId="38606F62"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63" w:name="_Toc164442430"/>
      <w:r w:rsidRPr="00826850">
        <w:rPr>
          <w:szCs w:val="24"/>
        </w:rPr>
        <w:t>Route</w:t>
      </w:r>
      <w:bookmarkEnd w:id="763"/>
    </w:p>
    <w:p w14:paraId="31162AF5" w14:textId="289D43C3" w:rsidR="00B5136B" w:rsidRDefault="00D56A17" w:rsidP="0049681B">
      <w:pPr>
        <w:jc w:val="both"/>
        <w:rPr>
          <w:lang w:eastAsia="ko-KR"/>
        </w:rPr>
      </w:pPr>
      <w:r w:rsidRPr="00826850">
        <w:t>The Route class is a speciali</w:t>
      </w:r>
      <w:r w:rsidR="00453CC2">
        <w:t>z</w:t>
      </w:r>
      <w:r w:rsidRPr="00826850">
        <w:t xml:space="preserve">ation of a Dual space that represents a subset of Network (logical or physical), which includes a path to navigate through indoor space. </w:t>
      </w:r>
      <w:r w:rsidRPr="00826850">
        <w:rPr>
          <w:lang w:eastAsia="ko-KR"/>
        </w:rPr>
        <w:t xml:space="preserve">It is usually defined as the result of a path finding query. </w:t>
      </w:r>
    </w:p>
    <w:p w14:paraId="12F71CC1" w14:textId="1CA43A08" w:rsidR="00D56A17" w:rsidRDefault="00453CC2">
      <w:pPr>
        <w:jc w:val="both"/>
      </w:pPr>
      <w:r>
        <w:t>The Route class</w:t>
      </w:r>
      <w:r w:rsidRPr="00826850">
        <w:t xml:space="preserve"> </w:t>
      </w:r>
      <w:r w:rsidR="00D56A17" w:rsidRPr="00826850">
        <w:t xml:space="preserve">has </w:t>
      </w:r>
      <w:r w:rsidR="00B5136B">
        <w:t>one</w:t>
      </w:r>
      <w:r w:rsidR="00D56A17" w:rsidRPr="00826850">
        <w:t xml:space="preserve"> </w:t>
      </w:r>
      <w:r w:rsidR="00CD58B6">
        <w:t>property</w:t>
      </w:r>
      <w:r>
        <w:t xml:space="preserve">: </w:t>
      </w:r>
      <w:r w:rsidR="00D56A17" w:rsidRPr="004B5677">
        <w:rPr>
          <w:i/>
          <w:iCs/>
        </w:rPr>
        <w:t>creationDate</w:t>
      </w:r>
      <w:r w:rsidR="00B5136B">
        <w:rPr>
          <w:i/>
          <w:iCs/>
        </w:rPr>
        <w:t>.</w:t>
      </w:r>
      <w:r w:rsidR="00B5136B">
        <w:t xml:space="preserve"> </w:t>
      </w:r>
      <w:r w:rsidR="00D56A17" w:rsidRPr="00826850">
        <w:t>Because dynamic indoor environment</w:t>
      </w:r>
      <w:r w:rsidR="00C03175">
        <w:t>s</w:t>
      </w:r>
      <w:r w:rsidR="00D56A17" w:rsidRPr="00826850">
        <w:t xml:space="preserve"> may imply change in space availability and accessibility, a </w:t>
      </w:r>
      <w:r w:rsidR="00C03175">
        <w:t xml:space="preserve">suiteable </w:t>
      </w:r>
      <w:r w:rsidR="00D56A17" w:rsidRPr="00826850">
        <w:t xml:space="preserve">path at a given time may not be suitable at another time. For this reason, the </w:t>
      </w:r>
      <w:r w:rsidR="00D56A17" w:rsidRPr="00826850">
        <w:rPr>
          <w:i/>
          <w:iCs/>
        </w:rPr>
        <w:t>creationDate</w:t>
      </w:r>
      <w:r w:rsidR="00D56A17" w:rsidRPr="00826850">
        <w:t xml:space="preserve"> </w:t>
      </w:r>
      <w:del w:id="764" w:author="Ki-Joune" w:date="2024-04-17T21:45:00Z">
        <w:r w:rsidR="00D56A17" w:rsidRPr="00826850" w:rsidDel="00363924">
          <w:rPr>
            <w:rFonts w:hint="eastAsia"/>
            <w:lang w:eastAsia="ko-KR"/>
          </w:rPr>
          <w:delText xml:space="preserve">attribute </w:delText>
        </w:r>
      </w:del>
      <w:ins w:id="765" w:author="Ki-Joune" w:date="2024-04-17T21:45:00Z">
        <w:r w:rsidR="00363924">
          <w:rPr>
            <w:rFonts w:hint="eastAsia"/>
            <w:lang w:eastAsia="ko-KR"/>
          </w:rPr>
          <w:t>property</w:t>
        </w:r>
        <w:r w:rsidR="00363924">
          <w:t xml:space="preserve"> </w:t>
        </w:r>
      </w:ins>
      <w:r w:rsidR="00D56A17" w:rsidRPr="00826850">
        <w:t xml:space="preserve">helps indicating at which time a given route was created. The </w:t>
      </w:r>
      <w:r w:rsidR="00D56A17" w:rsidRPr="00826850">
        <w:rPr>
          <w:i/>
          <w:iCs/>
        </w:rPr>
        <w:t>routeNode</w:t>
      </w:r>
      <w:r w:rsidR="00D56A17" w:rsidRPr="00826850">
        <w:t xml:space="preserve"> and </w:t>
      </w:r>
      <w:r w:rsidR="00D56A17" w:rsidRPr="00826850">
        <w:rPr>
          <w:i/>
          <w:iCs/>
        </w:rPr>
        <w:t>routeEdge</w:t>
      </w:r>
      <w:r w:rsidR="00D56A17" w:rsidRPr="00826850">
        <w:t xml:space="preserve"> </w:t>
      </w:r>
      <w:del w:id="766" w:author="Ki-Joune" w:date="2024-04-17T21:46:00Z">
        <w:r w:rsidR="00D56A17" w:rsidRPr="00826850" w:rsidDel="00363924">
          <w:rPr>
            <w:rFonts w:hint="eastAsia"/>
            <w:lang w:eastAsia="ko-KR"/>
          </w:rPr>
          <w:delText xml:space="preserve">attributes </w:delText>
        </w:r>
      </w:del>
      <w:ins w:id="767" w:author="Ki-Joune" w:date="2024-04-17T21:46:00Z">
        <w:r w:rsidR="00363924">
          <w:rPr>
            <w:rFonts w:hint="eastAsia"/>
            <w:lang w:eastAsia="ko-KR"/>
          </w:rPr>
          <w:t>properties</w:t>
        </w:r>
        <w:r w:rsidR="00363924">
          <w:t xml:space="preserve"> </w:t>
        </w:r>
      </w:ins>
      <w:r w:rsidR="00D56A17" w:rsidRPr="00826850">
        <w:t xml:space="preserve">are both ordered sequences of Node and Edge references to describe the different parts of the route path. Therefore, the first and last </w:t>
      </w:r>
      <w:r w:rsidR="00D56A17" w:rsidRPr="00826850">
        <w:rPr>
          <w:i/>
          <w:iCs/>
        </w:rPr>
        <w:t>routeNode</w:t>
      </w:r>
      <w:r w:rsidR="00D56A17" w:rsidRPr="00826850">
        <w:t xml:space="preserve"> elements correspond respectively to the starting and destination points of the route.</w:t>
      </w:r>
    </w:p>
    <w:p w14:paraId="2F68AF43" w14:textId="77777777" w:rsidR="0089639D" w:rsidRPr="00826850" w:rsidRDefault="0089639D" w:rsidP="0089639D">
      <w:pPr>
        <w:keepNext/>
        <w:jc w:val="center"/>
      </w:pPr>
      <w:r>
        <w:rPr>
          <w:noProof/>
        </w:rPr>
        <w:lastRenderedPageBreak/>
        <w:drawing>
          <wp:inline distT="0" distB="0" distL="0" distR="0" wp14:anchorId="6B2B16AF" wp14:editId="6F122079">
            <wp:extent cx="3312941" cy="1769955"/>
            <wp:effectExtent l="0" t="0" r="1905" b="190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73404" name=""/>
                    <pic:cNvPicPr/>
                  </pic:nvPicPr>
                  <pic:blipFill rotWithShape="1">
                    <a:blip r:embed="rId61"/>
                    <a:srcRect l="5627" t="15530" r="5394" b="5412"/>
                    <a:stretch/>
                  </pic:blipFill>
                  <pic:spPr bwMode="auto">
                    <a:xfrm>
                      <a:off x="0" y="0"/>
                      <a:ext cx="3325669" cy="1776755"/>
                    </a:xfrm>
                    <a:prstGeom prst="rect">
                      <a:avLst/>
                    </a:prstGeom>
                    <a:ln>
                      <a:noFill/>
                    </a:ln>
                    <a:extLst>
                      <a:ext uri="{53640926-AAD7-44D8-BBD7-CCE9431645EC}">
                        <a14:shadowObscured xmlns:a14="http://schemas.microsoft.com/office/drawing/2010/main"/>
                      </a:ext>
                    </a:extLst>
                  </pic:spPr>
                </pic:pic>
              </a:graphicData>
            </a:graphic>
          </wp:inline>
        </w:drawing>
      </w:r>
    </w:p>
    <w:p w14:paraId="5E18741B" w14:textId="575689DC" w:rsidR="0089639D" w:rsidRDefault="0089639D" w:rsidP="0089639D">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34</w:t>
      </w:r>
      <w:r w:rsidRPr="00826850">
        <w:rPr>
          <w:rFonts w:cs="Times New Roman"/>
          <w:szCs w:val="24"/>
        </w:rPr>
        <w:fldChar w:fldCharType="end"/>
      </w:r>
      <w:r w:rsidRPr="00826850">
        <w:rPr>
          <w:rFonts w:cs="Times New Roman"/>
          <w:szCs w:val="24"/>
        </w:rPr>
        <w:t>: Route and its related classes: Node and Edge</w:t>
      </w:r>
    </w:p>
    <w:p w14:paraId="2DF3B33C" w14:textId="77777777" w:rsidR="00327F83" w:rsidRPr="00FF696E" w:rsidRDefault="00327F83" w:rsidP="0049681B"/>
    <w:p w14:paraId="1039A368" w14:textId="28DB94AD" w:rsidR="00327F83" w:rsidRPr="00826850" w:rsidRDefault="00327F83" w:rsidP="00327F83">
      <w:pPr>
        <w:pStyle w:val="2"/>
        <w:tabs>
          <w:tab w:val="clear" w:pos="576"/>
          <w:tab w:val="left" w:pos="540"/>
          <w:tab w:val="left" w:pos="700"/>
        </w:tabs>
        <w:suppressAutoHyphens/>
        <w:spacing w:before="60" w:after="120" w:line="-250" w:lineRule="auto"/>
        <w:jc w:val="both"/>
        <w:rPr>
          <w:ins w:id="768" w:author="Li, Ki Joune" w:date="2024-04-19T11:19:00Z"/>
          <w:szCs w:val="24"/>
        </w:rPr>
      </w:pPr>
      <w:bookmarkStart w:id="769" w:name="_Toc164442431"/>
      <w:ins w:id="770" w:author="Li, Ki Joune" w:date="2024-04-19T11:21:00Z">
        <w:r>
          <w:rPr>
            <w:szCs w:val="24"/>
          </w:rPr>
          <w:t>Requirement</w:t>
        </w:r>
      </w:ins>
      <w:ins w:id="771" w:author="Li, Ki Joune" w:date="2024-04-19T11:22:00Z">
        <w:r>
          <w:rPr>
            <w:szCs w:val="24"/>
          </w:rPr>
          <w:t>s</w:t>
        </w:r>
      </w:ins>
      <w:bookmarkEnd w:id="769"/>
    </w:p>
    <w:p w14:paraId="6E130516" w14:textId="0F754F5F" w:rsidR="00211CF3" w:rsidRDefault="004764D7" w:rsidP="00327F83">
      <w:pPr>
        <w:jc w:val="both"/>
        <w:rPr>
          <w:ins w:id="772" w:author="Li, Ki Joune" w:date="2024-04-19T11:30:00Z"/>
          <w:lang w:val="en-GB"/>
        </w:rPr>
      </w:pPr>
      <w:ins w:id="773" w:author="Li, Ki Joune" w:date="2024-04-19T11:53:00Z">
        <w:r>
          <w:rPr>
            <w:lang w:val="en-GB"/>
          </w:rPr>
          <w:t>In this subsection, t</w:t>
        </w:r>
      </w:ins>
      <w:ins w:id="774" w:author="Li, Ki Joune" w:date="2024-04-19T11:28:00Z">
        <w:r w:rsidR="00211CF3">
          <w:rPr>
            <w:lang w:val="en-GB"/>
          </w:rPr>
          <w:t xml:space="preserve">he requirements for implementing </w:t>
        </w:r>
      </w:ins>
      <w:ins w:id="775" w:author="Li, Ki Joune" w:date="2024-04-19T11:27:00Z">
        <w:r w:rsidR="00327F83">
          <w:rPr>
            <w:lang w:val="en-GB"/>
          </w:rPr>
          <w:t xml:space="preserve">IndoorGML Part 1 – Conceptual Model </w:t>
        </w:r>
      </w:ins>
      <w:ins w:id="776" w:author="Li, Ki Joune" w:date="2024-04-19T11:28:00Z">
        <w:r w:rsidR="00211CF3">
          <w:rPr>
            <w:lang w:val="en-GB"/>
          </w:rPr>
          <w:t>are</w:t>
        </w:r>
      </w:ins>
      <w:ins w:id="777" w:author="Li, Ki Joune" w:date="2024-04-19T11:29:00Z">
        <w:r w:rsidR="00211CF3">
          <w:rPr>
            <w:lang w:val="en-GB"/>
          </w:rPr>
          <w:t xml:space="preserve"> defined</w:t>
        </w:r>
      </w:ins>
      <w:ins w:id="778" w:author="Li, Ki Joune" w:date="2024-04-19T11:54:00Z">
        <w:r>
          <w:rPr>
            <w:lang w:val="en-GB"/>
          </w:rPr>
          <w:t>.</w:t>
        </w:r>
      </w:ins>
      <w:ins w:id="779" w:author="Li, Ki Joune" w:date="2024-04-19T12:06:00Z">
        <w:r w:rsidR="007D405E">
          <w:rPr>
            <w:lang w:val="en-GB"/>
          </w:rPr>
          <w:t xml:space="preserve"> The implementation of IndorrGML Part I SHALL be in conformance with the requirements </w:t>
        </w:r>
      </w:ins>
      <w:ins w:id="780" w:author="Li, Ki Joune" w:date="2024-04-19T12:07:00Z">
        <w:r w:rsidR="007D405E">
          <w:rPr>
            <w:lang w:val="en-GB"/>
          </w:rPr>
          <w:t xml:space="preserve">given </w:t>
        </w:r>
      </w:ins>
      <w:ins w:id="781" w:author="Li, Ki Joune" w:date="2024-04-19T12:30:00Z">
        <w:r w:rsidR="00296D4A">
          <w:rPr>
            <w:lang w:val="en-GB"/>
          </w:rPr>
          <w:t xml:space="preserve">in the list </w:t>
        </w:r>
      </w:ins>
      <w:ins w:id="782" w:author="Li, Ki Joune" w:date="2024-04-19T12:07:00Z">
        <w:r w:rsidR="007D405E">
          <w:rPr>
            <w:lang w:val="en-GB"/>
          </w:rPr>
          <w:t>below.</w:t>
        </w:r>
      </w:ins>
    </w:p>
    <w:tbl>
      <w:tblPr>
        <w:tblStyle w:val="af0"/>
        <w:tblW w:w="0" w:type="auto"/>
        <w:tblLook w:val="04A0" w:firstRow="1" w:lastRow="0" w:firstColumn="1" w:lastColumn="0" w:noHBand="0" w:noVBand="1"/>
        <w:tblPrChange w:id="783" w:author="Li, Ki Joune" w:date="2024-04-19T11:33:00Z">
          <w:tblPr>
            <w:tblStyle w:val="af0"/>
            <w:tblW w:w="0" w:type="auto"/>
            <w:tblLook w:val="04A0" w:firstRow="1" w:lastRow="0" w:firstColumn="1" w:lastColumn="0" w:noHBand="0" w:noVBand="1"/>
          </w:tblPr>
        </w:tblPrChange>
      </w:tblPr>
      <w:tblGrid>
        <w:gridCol w:w="10070"/>
        <w:tblGridChange w:id="784">
          <w:tblGrid>
            <w:gridCol w:w="10070"/>
          </w:tblGrid>
        </w:tblGridChange>
      </w:tblGrid>
      <w:tr w:rsidR="00211CF3" w14:paraId="32476D1F" w14:textId="77777777" w:rsidTr="00211CF3">
        <w:trPr>
          <w:ins w:id="785" w:author="Li, Ki Joune" w:date="2024-04-19T11:31:00Z"/>
        </w:trPr>
        <w:tc>
          <w:tcPr>
            <w:tcW w:w="10070" w:type="dxa"/>
            <w:vAlign w:val="center"/>
            <w:tcPrChange w:id="786" w:author="Li, Ki Joune" w:date="2024-04-19T11:33:00Z">
              <w:tcPr>
                <w:tcW w:w="10070" w:type="dxa"/>
              </w:tcPr>
            </w:tcPrChange>
          </w:tcPr>
          <w:p w14:paraId="5E13A255" w14:textId="44B79C2F" w:rsidR="00211CF3" w:rsidRPr="004764D7" w:rsidRDefault="00211CF3">
            <w:pPr>
              <w:spacing w:after="0"/>
              <w:jc w:val="both"/>
              <w:rPr>
                <w:ins w:id="787" w:author="Li, Ki Joune" w:date="2024-04-19T11:31:00Z"/>
                <w:lang w:val="en-GB" w:eastAsia="ko-KR"/>
              </w:rPr>
              <w:pPrChange w:id="788" w:author="Li, Ki Joune" w:date="2024-04-19T12:02:00Z">
                <w:pPr>
                  <w:jc w:val="both"/>
                </w:pPr>
              </w:pPrChange>
            </w:pPr>
            <w:ins w:id="789" w:author="Li, Ki Joune" w:date="2024-04-19T11:32:00Z">
              <w:r w:rsidRPr="004764D7">
                <w:rPr>
                  <w:rFonts w:hint="eastAsia"/>
                  <w:lang w:val="en-GB" w:eastAsia="ko-KR"/>
                </w:rPr>
                <w:t>R</w:t>
              </w:r>
              <w:r w:rsidRPr="004764D7">
                <w:rPr>
                  <w:lang w:val="en-GB" w:eastAsia="ko-KR"/>
                </w:rPr>
                <w:t>equirement 1 – UML class diagram</w:t>
              </w:r>
            </w:ins>
          </w:p>
        </w:tc>
      </w:tr>
      <w:tr w:rsidR="00211CF3" w14:paraId="0AFB258A" w14:textId="77777777" w:rsidTr="00211CF3">
        <w:trPr>
          <w:ins w:id="790" w:author="Li, Ki Joune" w:date="2024-04-19T11:31:00Z"/>
        </w:trPr>
        <w:tc>
          <w:tcPr>
            <w:tcW w:w="10070" w:type="dxa"/>
            <w:vAlign w:val="center"/>
            <w:tcPrChange w:id="791" w:author="Li, Ki Joune" w:date="2024-04-19T11:33:00Z">
              <w:tcPr>
                <w:tcW w:w="10070" w:type="dxa"/>
              </w:tcPr>
            </w:tcPrChange>
          </w:tcPr>
          <w:p w14:paraId="12380A98" w14:textId="6BB97D15" w:rsidR="00211CF3" w:rsidRPr="00A2474B" w:rsidRDefault="00211CF3">
            <w:pPr>
              <w:spacing w:after="0"/>
              <w:jc w:val="both"/>
              <w:rPr>
                <w:ins w:id="792" w:author="Li, Ki Joune" w:date="2024-04-19T11:31:00Z"/>
                <w:rFonts w:asciiTheme="minorHAnsi" w:hAnsiTheme="minorHAnsi"/>
                <w:lang w:val="en-GB" w:eastAsia="ko-KR"/>
                <w:rPrChange w:id="793" w:author="Li, Ki Joune" w:date="2024-04-19T18:51:00Z">
                  <w:rPr>
                    <w:ins w:id="794" w:author="Li, Ki Joune" w:date="2024-04-19T11:31:00Z"/>
                    <w:lang w:val="en-GB" w:eastAsia="ko-KR"/>
                  </w:rPr>
                </w:rPrChange>
              </w:rPr>
              <w:pPrChange w:id="795" w:author="Li, Ki Joune" w:date="2024-04-19T12:02:00Z">
                <w:pPr>
                  <w:jc w:val="both"/>
                </w:pPr>
              </w:pPrChange>
            </w:pPr>
            <w:ins w:id="796" w:author="Li, Ki Joune" w:date="2024-04-19T11:33:00Z">
              <w:r w:rsidRPr="00A2474B">
                <w:rPr>
                  <w:rFonts w:asciiTheme="minorHAnsi" w:hAnsiTheme="minorHAnsi"/>
                  <w:lang w:val="en-GB" w:eastAsia="ko-KR"/>
                  <w:rPrChange w:id="797" w:author="Li, Ki Joune" w:date="2024-04-19T18:51:00Z">
                    <w:rPr>
                      <w:rFonts w:hint="eastAsia"/>
                      <w:lang w:val="en-GB" w:eastAsia="ko-KR"/>
                    </w:rPr>
                  </w:rPrChange>
                </w:rPr>
                <w:t>/</w:t>
              </w:r>
              <w:r w:rsidRPr="00A2474B">
                <w:rPr>
                  <w:rFonts w:asciiTheme="minorHAnsi" w:hAnsiTheme="minorHAnsi"/>
                  <w:lang w:val="en-GB" w:eastAsia="ko-KR"/>
                  <w:rPrChange w:id="798" w:author="Li, Ki Joune" w:date="2024-04-19T18:51:00Z">
                    <w:rPr>
                      <w:lang w:val="en-GB" w:eastAsia="ko-KR"/>
                    </w:rPr>
                  </w:rPrChange>
                </w:rPr>
                <w:t>req</w:t>
              </w:r>
            </w:ins>
            <w:ins w:id="799" w:author="Li, Ki Joune" w:date="2024-04-19T11:34:00Z">
              <w:r w:rsidRPr="00A2474B">
                <w:rPr>
                  <w:rFonts w:asciiTheme="minorHAnsi" w:hAnsiTheme="minorHAnsi"/>
                  <w:lang w:val="en-GB" w:eastAsia="ko-KR"/>
                  <w:rPrChange w:id="800" w:author="Li, Ki Joune" w:date="2024-04-19T18:51:00Z">
                    <w:rPr>
                      <w:lang w:val="en-GB" w:eastAsia="ko-KR"/>
                    </w:rPr>
                  </w:rPrChange>
                </w:rPr>
                <w:t>/umlclassdiagram</w:t>
              </w:r>
            </w:ins>
          </w:p>
        </w:tc>
      </w:tr>
      <w:tr w:rsidR="004764D7" w14:paraId="44E20B97" w14:textId="77777777" w:rsidTr="00211CF3">
        <w:trPr>
          <w:ins w:id="801" w:author="Li, Ki Joune" w:date="2024-04-19T11:57:00Z"/>
        </w:trPr>
        <w:tc>
          <w:tcPr>
            <w:tcW w:w="10070" w:type="dxa"/>
            <w:vAlign w:val="center"/>
          </w:tcPr>
          <w:p w14:paraId="2F17F36B" w14:textId="1C93F375" w:rsidR="004764D7" w:rsidRDefault="004764D7">
            <w:pPr>
              <w:spacing w:after="0"/>
              <w:jc w:val="both"/>
              <w:rPr>
                <w:ins w:id="802" w:author="Li, Ki Joune" w:date="2024-04-19T11:57:00Z"/>
                <w:lang w:val="en-GB" w:eastAsia="ko-KR"/>
              </w:rPr>
              <w:pPrChange w:id="803" w:author="Li, Ki Joune" w:date="2024-04-19T12:02:00Z">
                <w:pPr>
                  <w:jc w:val="both"/>
                </w:pPr>
              </w:pPrChange>
            </w:pPr>
            <w:ins w:id="804" w:author="Li, Ki Joune" w:date="2024-04-19T11:57:00Z">
              <w:r>
                <w:rPr>
                  <w:rFonts w:hint="eastAsia"/>
                  <w:lang w:val="en-GB" w:eastAsia="ko-KR"/>
                </w:rPr>
                <w:t>F</w:t>
              </w:r>
              <w:r>
                <w:rPr>
                  <w:lang w:val="en-GB" w:eastAsia="ko-KR"/>
                </w:rPr>
                <w:t>or the UML class diagram def</w:t>
              </w:r>
            </w:ins>
            <w:ins w:id="805" w:author="Li, Ki Joune" w:date="2024-04-19T11:58:00Z">
              <w:r>
                <w:rPr>
                  <w:lang w:val="en-GB" w:eastAsia="ko-KR"/>
                </w:rPr>
                <w:t>ined in Core Module and Navigation Module</w:t>
              </w:r>
            </w:ins>
          </w:p>
        </w:tc>
      </w:tr>
      <w:tr w:rsidR="007D405E" w14:paraId="3F62D301" w14:textId="77777777" w:rsidTr="00136DB5">
        <w:trPr>
          <w:ins w:id="806" w:author="Li, Ki Joune" w:date="2024-04-19T11:31:00Z"/>
        </w:trPr>
        <w:tc>
          <w:tcPr>
            <w:tcW w:w="10070" w:type="dxa"/>
            <w:vAlign w:val="center"/>
          </w:tcPr>
          <w:p w14:paraId="0A62FF07" w14:textId="0D361373" w:rsidR="007D405E" w:rsidRDefault="007D405E">
            <w:pPr>
              <w:spacing w:after="0"/>
              <w:jc w:val="both"/>
              <w:rPr>
                <w:ins w:id="807" w:author="Li, Ki Joune" w:date="2024-04-19T12:01:00Z"/>
                <w:lang w:val="en-GB" w:eastAsia="ko-KR"/>
              </w:rPr>
              <w:pPrChange w:id="808" w:author="Li, Ki Joune" w:date="2024-04-19T12:02:00Z">
                <w:pPr>
                  <w:jc w:val="both"/>
                </w:pPr>
              </w:pPrChange>
            </w:pPr>
            <w:ins w:id="809" w:author="Li, Ki Joune" w:date="2024-04-19T11:58:00Z">
              <w:r w:rsidRPr="004764D7">
                <w:rPr>
                  <w:lang w:val="en-GB" w:eastAsia="ko-KR"/>
                  <w:rPrChange w:id="810" w:author="Li, Ki Joune" w:date="2024-04-19T11:58:00Z">
                    <w:rPr>
                      <w:rFonts w:ascii="Arial" w:hAnsi="Arial" w:cs="Arial"/>
                      <w:color w:val="00335B"/>
                      <w:sz w:val="22"/>
                      <w:szCs w:val="22"/>
                      <w:shd w:val="clear" w:color="auto" w:fill="F6F8FA"/>
                    </w:rPr>
                  </w:rPrChange>
                </w:rPr>
                <w:t>The Implementation Specification SHALL</w:t>
              </w:r>
            </w:ins>
            <w:ins w:id="811" w:author="Li, Ki Joune" w:date="2024-04-19T12:02:00Z">
              <w:r>
                <w:rPr>
                  <w:lang w:val="en-GB" w:eastAsia="ko-KR"/>
                </w:rPr>
                <w:t xml:space="preserve"> contain or represents </w:t>
              </w:r>
            </w:ins>
            <w:ins w:id="812" w:author="Li, Ki Joune" w:date="2024-04-19T12:03:00Z">
              <w:r>
                <w:rPr>
                  <w:lang w:val="en-GB" w:eastAsia="ko-KR"/>
                </w:rPr>
                <w:t>the same concepts as defined in the UML class diagram</w:t>
              </w:r>
            </w:ins>
            <w:ins w:id="813" w:author="Li, Ki Joune" w:date="2024-04-19T12:11:00Z">
              <w:r w:rsidR="00AE19E8">
                <w:rPr>
                  <w:lang w:val="en-GB" w:eastAsia="ko-KR"/>
                </w:rPr>
                <w:t xml:space="preserve"> –</w:t>
              </w:r>
            </w:ins>
          </w:p>
          <w:p w14:paraId="03243660" w14:textId="1111059C" w:rsidR="007D405E" w:rsidRPr="00AE19E8" w:rsidRDefault="007D405E">
            <w:pPr>
              <w:pStyle w:val="af3"/>
              <w:numPr>
                <w:ilvl w:val="0"/>
                <w:numId w:val="64"/>
              </w:numPr>
              <w:ind w:leftChars="0"/>
              <w:rPr>
                <w:ins w:id="814" w:author="Li, Ki Joune" w:date="2024-04-19T12:02:00Z"/>
                <w:lang w:eastAsia="ko-KR"/>
                <w:rPrChange w:id="815" w:author="Li, Ki Joune" w:date="2024-04-19T12:11:00Z">
                  <w:rPr>
                    <w:ins w:id="816" w:author="Li, Ki Joune" w:date="2024-04-19T12:02:00Z"/>
                  </w:rPr>
                </w:rPrChange>
              </w:rPr>
              <w:pPrChange w:id="817" w:author="Li, Ki Joune" w:date="2024-04-19T12:11:00Z">
                <w:pPr>
                  <w:pStyle w:val="af3"/>
                  <w:numPr>
                    <w:numId w:val="63"/>
                  </w:numPr>
                  <w:ind w:leftChars="0" w:left="480" w:hanging="360"/>
                </w:pPr>
              </w:pPrChange>
            </w:pPr>
            <w:ins w:id="818" w:author="Li, Ki Joune" w:date="2024-04-19T12:04:00Z">
              <w:r w:rsidRPr="00AE19E8">
                <w:rPr>
                  <w:lang w:eastAsia="ko-KR"/>
                </w:rPr>
                <w:t xml:space="preserve">Contain </w:t>
              </w:r>
            </w:ins>
            <w:ins w:id="819" w:author="Li, Ki Joune" w:date="2024-04-19T12:01:00Z">
              <w:r w:rsidRPr="00AE19E8">
                <w:rPr>
                  <w:lang w:eastAsia="ko-KR"/>
                </w:rPr>
                <w:t>e</w:t>
              </w:r>
            </w:ins>
            <w:ins w:id="820" w:author="Li, Ki Joune" w:date="2024-04-19T11:58:00Z">
              <w:r w:rsidRPr="00AE19E8">
                <w:rPr>
                  <w:lang w:eastAsia="ko-KR"/>
                  <w:rPrChange w:id="821" w:author="Li, Ki Joune" w:date="2024-04-19T12:11:00Z">
                    <w:rPr>
                      <w:rFonts w:ascii="Arial" w:hAnsi="Arial" w:cs="Arial"/>
                      <w:color w:val="00335B"/>
                      <w:sz w:val="22"/>
                      <w:szCs w:val="22"/>
                      <w:shd w:val="clear" w:color="auto" w:fill="F6F8FA"/>
                    </w:rPr>
                  </w:rPrChange>
                </w:rPr>
                <w:t>lement</w:t>
              </w:r>
            </w:ins>
            <w:ins w:id="822" w:author="Li, Ki Joune" w:date="2024-04-19T12:01:00Z">
              <w:r w:rsidRPr="00AE19E8">
                <w:rPr>
                  <w:lang w:eastAsia="ko-KR"/>
                </w:rPr>
                <w:t>s</w:t>
              </w:r>
            </w:ins>
            <w:ins w:id="823" w:author="Li, Ki Joune" w:date="2024-04-19T11:58:00Z">
              <w:r w:rsidRPr="00AE19E8">
                <w:rPr>
                  <w:lang w:eastAsia="ko-KR"/>
                  <w:rPrChange w:id="824" w:author="Li, Ki Joune" w:date="2024-04-19T12:11:00Z">
                    <w:rPr>
                      <w:rFonts w:ascii="Arial" w:hAnsi="Arial" w:cs="Arial"/>
                      <w:color w:val="00335B"/>
                      <w:sz w:val="22"/>
                      <w:szCs w:val="22"/>
                      <w:shd w:val="clear" w:color="auto" w:fill="F6F8FA"/>
                    </w:rPr>
                  </w:rPrChange>
                </w:rPr>
                <w:t xml:space="preserve"> which represent the same concept as that defined for the UML class</w:t>
              </w:r>
            </w:ins>
            <w:ins w:id="825" w:author="Li, Ki Joune" w:date="2024-04-19T12:02:00Z">
              <w:r w:rsidRPr="00AE19E8">
                <w:rPr>
                  <w:lang w:eastAsia="ko-KR"/>
                </w:rPr>
                <w:t>,</w:t>
              </w:r>
            </w:ins>
          </w:p>
          <w:p w14:paraId="5843C21E" w14:textId="5F6B6821" w:rsidR="007D405E" w:rsidRPr="00AE19E8" w:rsidRDefault="007D405E">
            <w:pPr>
              <w:pStyle w:val="af3"/>
              <w:numPr>
                <w:ilvl w:val="0"/>
                <w:numId w:val="64"/>
              </w:numPr>
              <w:ind w:leftChars="0"/>
              <w:rPr>
                <w:ins w:id="826" w:author="Li, Ki Joune" w:date="2024-04-19T12:04:00Z"/>
                <w:lang w:eastAsia="ko-KR"/>
                <w:rPrChange w:id="827" w:author="Li, Ki Joune" w:date="2024-04-19T12:11:00Z">
                  <w:rPr>
                    <w:ins w:id="828" w:author="Li, Ki Joune" w:date="2024-04-19T12:04:00Z"/>
                    <w:rFonts w:ascii="Arial" w:hAnsi="Arial" w:cs="Arial"/>
                    <w:color w:val="00335B"/>
                    <w:sz w:val="22"/>
                    <w:szCs w:val="22"/>
                    <w:shd w:val="clear" w:color="auto" w:fill="F6F8FA"/>
                  </w:rPr>
                </w:rPrChange>
              </w:rPr>
              <w:pPrChange w:id="829" w:author="Li, Ki Joune" w:date="2024-04-19T12:11:00Z">
                <w:pPr>
                  <w:pStyle w:val="af3"/>
                  <w:numPr>
                    <w:numId w:val="63"/>
                  </w:numPr>
                  <w:ind w:leftChars="0" w:left="480" w:hanging="360"/>
                </w:pPr>
              </w:pPrChange>
            </w:pPr>
            <w:ins w:id="830" w:author="Li, Ki Joune" w:date="2024-04-19T12:04:00Z">
              <w:r w:rsidRPr="00136DB5">
                <w:rPr>
                  <w:lang w:eastAsia="ko-KR"/>
                </w:rPr>
                <w:t>Represent</w:t>
              </w:r>
            </w:ins>
            <w:ins w:id="831" w:author="Li, Ki Joune" w:date="2024-04-19T12:02:00Z">
              <w:r w:rsidRPr="00AE19E8">
                <w:rPr>
                  <w:lang w:eastAsia="ko-KR"/>
                  <w:rPrChange w:id="832" w:author="Li, Ki Joune" w:date="2024-04-19T12:11:00Z">
                    <w:rPr>
                      <w:rFonts w:ascii="Arial" w:hAnsi="Arial" w:cs="Arial"/>
                      <w:color w:val="00335B"/>
                      <w:sz w:val="22"/>
                      <w:szCs w:val="22"/>
                      <w:shd w:val="clear" w:color="auto" w:fill="F6F8FA"/>
                    </w:rPr>
                  </w:rPrChange>
                </w:rPr>
                <w:t xml:space="preserve"> associations </w:t>
              </w:r>
            </w:ins>
            <w:ins w:id="833" w:author="Li, Ki Joune" w:date="2024-04-19T12:09:00Z">
              <w:r w:rsidR="00AE19E8" w:rsidRPr="00AE19E8">
                <w:rPr>
                  <w:lang w:eastAsia="ko-KR"/>
                  <w:rPrChange w:id="834" w:author="Li, Ki Joune" w:date="2024-04-19T12:11:00Z">
                    <w:rPr>
                      <w:rFonts w:ascii="Arial" w:hAnsi="Arial" w:cs="Arial"/>
                      <w:color w:val="00335B"/>
                      <w:sz w:val="22"/>
                      <w:szCs w:val="22"/>
                      <w:shd w:val="clear" w:color="auto" w:fill="F6F8FA"/>
                    </w:rPr>
                  </w:rPrChange>
                </w:rPr>
                <w:t xml:space="preserve">of the UML classes and their superclasses </w:t>
              </w:r>
            </w:ins>
            <w:ins w:id="835" w:author="Li, Ki Joune" w:date="2024-04-19T12:02:00Z">
              <w:r w:rsidRPr="00AE19E8">
                <w:rPr>
                  <w:lang w:eastAsia="ko-KR"/>
                  <w:rPrChange w:id="836" w:author="Li, Ki Joune" w:date="2024-04-19T12:11:00Z">
                    <w:rPr>
                      <w:rFonts w:ascii="Arial" w:hAnsi="Arial" w:cs="Arial"/>
                      <w:color w:val="00335B"/>
                      <w:sz w:val="22"/>
                      <w:szCs w:val="22"/>
                      <w:shd w:val="clear" w:color="auto" w:fill="F6F8FA"/>
                    </w:rPr>
                  </w:rPrChange>
                </w:rPr>
                <w:t>with the same source, target, direction, roles, and multiplicities</w:t>
              </w:r>
            </w:ins>
            <w:ins w:id="837" w:author="Li, Ki Joune" w:date="2024-04-19T12:07:00Z">
              <w:r w:rsidRPr="00AE19E8">
                <w:rPr>
                  <w:lang w:eastAsia="ko-KR"/>
                  <w:rPrChange w:id="838" w:author="Li, Ki Joune" w:date="2024-04-19T12:11:00Z">
                    <w:rPr>
                      <w:rFonts w:ascii="Arial" w:hAnsi="Arial" w:cs="Arial"/>
                      <w:color w:val="00335B"/>
                      <w:sz w:val="22"/>
                      <w:szCs w:val="22"/>
                      <w:shd w:val="clear" w:color="auto" w:fill="F6F8FA"/>
                    </w:rPr>
                  </w:rPrChange>
                </w:rPr>
                <w:t>,</w:t>
              </w:r>
            </w:ins>
            <w:ins w:id="839" w:author="Li, Ki Joune" w:date="2024-04-19T12:11:00Z">
              <w:r w:rsidR="00AE19E8" w:rsidRPr="00AE19E8">
                <w:rPr>
                  <w:lang w:eastAsia="ko-KR"/>
                  <w:rPrChange w:id="840" w:author="Li, Ki Joune" w:date="2024-04-19T12:11:00Z">
                    <w:rPr>
                      <w:rFonts w:ascii="Arial" w:hAnsi="Arial" w:cs="Arial"/>
                      <w:color w:val="00335B"/>
                      <w:sz w:val="22"/>
                      <w:szCs w:val="22"/>
                      <w:shd w:val="clear" w:color="auto" w:fill="F6F8FA"/>
                    </w:rPr>
                  </w:rPrChange>
                </w:rPr>
                <w:t xml:space="preserve"> and</w:t>
              </w:r>
            </w:ins>
          </w:p>
          <w:p w14:paraId="10704DBC" w14:textId="3B663269" w:rsidR="007D405E" w:rsidRPr="00AE19E8" w:rsidRDefault="007D405E">
            <w:pPr>
              <w:pStyle w:val="af3"/>
              <w:numPr>
                <w:ilvl w:val="0"/>
                <w:numId w:val="64"/>
              </w:numPr>
              <w:ind w:leftChars="0"/>
              <w:rPr>
                <w:ins w:id="841" w:author="Li, Ki Joune" w:date="2024-04-19T11:31:00Z"/>
              </w:rPr>
              <w:pPrChange w:id="842" w:author="Li, Ki Joune" w:date="2024-04-19T12:11:00Z">
                <w:pPr>
                  <w:jc w:val="both"/>
                </w:pPr>
              </w:pPrChange>
            </w:pPr>
            <w:ins w:id="843" w:author="Li, Ki Joune" w:date="2024-04-19T12:04:00Z">
              <w:r w:rsidRPr="00AE19E8">
                <w:rPr>
                  <w:lang w:eastAsia="ko-KR"/>
                  <w:rPrChange w:id="844" w:author="Li, Ki Joune" w:date="2024-04-19T12:11:00Z">
                    <w:rPr>
                      <w:rFonts w:ascii="Arial" w:hAnsi="Arial" w:cs="Arial"/>
                      <w:color w:val="00335B"/>
                      <w:sz w:val="22"/>
                      <w:szCs w:val="22"/>
                      <w:shd w:val="clear" w:color="auto" w:fill="F6F8FA"/>
                    </w:rPr>
                  </w:rPrChange>
                </w:rPr>
                <w:t>Contain the attributes</w:t>
              </w:r>
            </w:ins>
            <w:ins w:id="845" w:author="Li, Ki Joune" w:date="2024-04-19T12:08:00Z">
              <w:r w:rsidRPr="00AE19E8">
                <w:rPr>
                  <w:lang w:eastAsia="ko-KR"/>
                  <w:rPrChange w:id="846" w:author="Li, Ki Joune" w:date="2024-04-19T12:11:00Z">
                    <w:rPr>
                      <w:rFonts w:ascii="Arial" w:hAnsi="Arial" w:cs="Arial"/>
                      <w:color w:val="00335B"/>
                      <w:sz w:val="22"/>
                      <w:szCs w:val="22"/>
                      <w:shd w:val="clear" w:color="auto" w:fill="F6F8FA"/>
                    </w:rPr>
                  </w:rPrChange>
                </w:rPr>
                <w:t xml:space="preserve"> of the classes and their superclasses</w:t>
              </w:r>
            </w:ins>
            <w:ins w:id="847" w:author="Li, Ki Joune" w:date="2024-04-19T12:04:00Z">
              <w:r w:rsidRPr="00AE19E8">
                <w:rPr>
                  <w:lang w:eastAsia="ko-KR"/>
                  <w:rPrChange w:id="848" w:author="Li, Ki Joune" w:date="2024-04-19T12:11:00Z">
                    <w:rPr>
                      <w:rFonts w:ascii="Arial" w:hAnsi="Arial" w:cs="Arial"/>
                      <w:color w:val="00335B"/>
                      <w:sz w:val="22"/>
                      <w:szCs w:val="22"/>
                      <w:shd w:val="clear" w:color="auto" w:fill="F6F8FA"/>
                    </w:rPr>
                  </w:rPrChange>
                </w:rPr>
                <w:t xml:space="preserve"> </w:t>
              </w:r>
            </w:ins>
            <w:ins w:id="849" w:author="Li, Ki Joune" w:date="2024-04-19T12:05:00Z">
              <w:r w:rsidRPr="00AE19E8">
                <w:rPr>
                  <w:lang w:eastAsia="ko-KR"/>
                  <w:rPrChange w:id="850" w:author="Li, Ki Joune" w:date="2024-04-19T12:11:00Z">
                    <w:rPr>
                      <w:rFonts w:ascii="Arial" w:hAnsi="Arial" w:cs="Arial"/>
                      <w:color w:val="00335B"/>
                      <w:sz w:val="22"/>
                      <w:szCs w:val="22"/>
                      <w:shd w:val="clear" w:color="auto" w:fill="F6F8FA"/>
                    </w:rPr>
                  </w:rPrChange>
                </w:rPr>
                <w:t xml:space="preserve">with the same </w:t>
              </w:r>
            </w:ins>
            <w:ins w:id="851" w:author="Li, Ki Joune" w:date="2024-04-19T12:04:00Z">
              <w:r w:rsidRPr="00AE19E8">
                <w:rPr>
                  <w:lang w:eastAsia="ko-KR"/>
                  <w:rPrChange w:id="852" w:author="Li, Ki Joune" w:date="2024-04-19T12:11:00Z">
                    <w:rPr>
                      <w:rFonts w:ascii="Arial" w:hAnsi="Arial" w:cs="Arial"/>
                      <w:color w:val="00335B"/>
                      <w:sz w:val="22"/>
                      <w:szCs w:val="22"/>
                      <w:shd w:val="clear" w:color="auto" w:fill="F6F8FA"/>
                    </w:rPr>
                  </w:rPrChange>
                </w:rPr>
                <w:t>name, definition, type,</w:t>
              </w:r>
            </w:ins>
            <w:ins w:id="853" w:author="Li, Ki Joune" w:date="2024-04-19T16:47:00Z">
              <w:r w:rsidR="00B964D3">
                <w:rPr>
                  <w:lang w:eastAsia="ko-KR"/>
                </w:rPr>
                <w:t xml:space="preserve"> code list,</w:t>
              </w:r>
            </w:ins>
            <w:ins w:id="854" w:author="Li, Ki Joune" w:date="2024-04-19T12:04:00Z">
              <w:r w:rsidRPr="00AE19E8">
                <w:rPr>
                  <w:lang w:eastAsia="ko-KR"/>
                  <w:rPrChange w:id="855" w:author="Li, Ki Joune" w:date="2024-04-19T12:11:00Z">
                    <w:rPr>
                      <w:rFonts w:ascii="Arial" w:hAnsi="Arial" w:cs="Arial"/>
                      <w:color w:val="00335B"/>
                      <w:sz w:val="22"/>
                      <w:szCs w:val="22"/>
                      <w:shd w:val="clear" w:color="auto" w:fill="F6F8FA"/>
                    </w:rPr>
                  </w:rPrChange>
                </w:rPr>
                <w:t xml:space="preserve"> and multiplicity</w:t>
              </w:r>
            </w:ins>
            <w:ins w:id="856" w:author="Li, Ki Joune" w:date="2024-04-19T12:07:00Z">
              <w:r w:rsidRPr="00AE19E8">
                <w:rPr>
                  <w:lang w:eastAsia="ko-KR"/>
                  <w:rPrChange w:id="857" w:author="Li, Ki Joune" w:date="2024-04-19T12:11:00Z">
                    <w:rPr>
                      <w:rFonts w:ascii="Arial" w:hAnsi="Arial" w:cs="Arial"/>
                      <w:color w:val="00335B"/>
                      <w:sz w:val="22"/>
                      <w:szCs w:val="22"/>
                      <w:shd w:val="clear" w:color="auto" w:fill="F6F8FA"/>
                    </w:rPr>
                  </w:rPrChange>
                </w:rPr>
                <w:t xml:space="preserve">, </w:t>
              </w:r>
            </w:ins>
          </w:p>
        </w:tc>
      </w:tr>
    </w:tbl>
    <w:p w14:paraId="32317BD7" w14:textId="72818D8F" w:rsidR="0089639D" w:rsidRDefault="00327F83" w:rsidP="00327F83">
      <w:pPr>
        <w:jc w:val="both"/>
        <w:rPr>
          <w:ins w:id="858" w:author="Li, Ki Joune" w:date="2024-04-19T12:12:00Z"/>
          <w:lang w:val="en-GB"/>
        </w:rPr>
      </w:pPr>
      <w:ins w:id="859" w:author="Li, Ki Joune" w:date="2024-04-19T11:28:00Z">
        <w:r>
          <w:rPr>
            <w:lang w:val="en-GB"/>
          </w:rPr>
          <w:t xml:space="preserve"> </w:t>
        </w:r>
      </w:ins>
    </w:p>
    <w:tbl>
      <w:tblPr>
        <w:tblStyle w:val="af0"/>
        <w:tblW w:w="0" w:type="auto"/>
        <w:tblLook w:val="04A0" w:firstRow="1" w:lastRow="0" w:firstColumn="1" w:lastColumn="0" w:noHBand="0" w:noVBand="1"/>
      </w:tblPr>
      <w:tblGrid>
        <w:gridCol w:w="10070"/>
      </w:tblGrid>
      <w:tr w:rsidR="00AE19E8" w14:paraId="6A463D9F" w14:textId="77777777" w:rsidTr="00136DB5">
        <w:trPr>
          <w:ins w:id="860" w:author="Li, Ki Joune" w:date="2024-04-19T12:12:00Z"/>
        </w:trPr>
        <w:tc>
          <w:tcPr>
            <w:tcW w:w="10070" w:type="dxa"/>
            <w:vAlign w:val="center"/>
          </w:tcPr>
          <w:p w14:paraId="510FE80E" w14:textId="7C2B1828" w:rsidR="00AE19E8" w:rsidRPr="004764D7" w:rsidRDefault="00AE19E8" w:rsidP="00136DB5">
            <w:pPr>
              <w:spacing w:after="0"/>
              <w:jc w:val="both"/>
              <w:rPr>
                <w:ins w:id="861" w:author="Li, Ki Joune" w:date="2024-04-19T12:12:00Z"/>
                <w:lang w:val="en-GB" w:eastAsia="ko-KR"/>
              </w:rPr>
            </w:pPr>
            <w:ins w:id="862" w:author="Li, Ki Joune" w:date="2024-04-19T12:12:00Z">
              <w:r w:rsidRPr="004764D7">
                <w:rPr>
                  <w:rFonts w:hint="eastAsia"/>
                  <w:lang w:val="en-GB" w:eastAsia="ko-KR"/>
                </w:rPr>
                <w:t>R</w:t>
              </w:r>
              <w:r w:rsidRPr="004764D7">
                <w:rPr>
                  <w:lang w:val="en-GB" w:eastAsia="ko-KR"/>
                </w:rPr>
                <w:t xml:space="preserve">equirement </w:t>
              </w:r>
            </w:ins>
            <w:ins w:id="863" w:author="Li, Ki Joune" w:date="2024-04-19T12:21:00Z">
              <w:r w:rsidR="00AA1A79">
                <w:rPr>
                  <w:lang w:val="en-GB" w:eastAsia="ko-KR"/>
                </w:rPr>
                <w:t>2</w:t>
              </w:r>
            </w:ins>
            <w:ins w:id="864" w:author="Li, Ki Joune" w:date="2024-04-19T12:12:00Z">
              <w:r w:rsidRPr="004764D7">
                <w:rPr>
                  <w:lang w:val="en-GB" w:eastAsia="ko-KR"/>
                </w:rPr>
                <w:t xml:space="preserve"> – </w:t>
              </w:r>
            </w:ins>
            <w:ins w:id="865" w:author="Li, Ki Joune" w:date="2024-04-19T12:27:00Z">
              <w:r w:rsidR="00AA1A79">
                <w:rPr>
                  <w:lang w:val="en-GB" w:eastAsia="ko-KR"/>
                </w:rPr>
                <w:t>Thematic layer</w:t>
              </w:r>
            </w:ins>
          </w:p>
        </w:tc>
      </w:tr>
      <w:tr w:rsidR="00AE19E8" w14:paraId="3A33AE05" w14:textId="77777777" w:rsidTr="00136DB5">
        <w:trPr>
          <w:ins w:id="866" w:author="Li, Ki Joune" w:date="2024-04-19T12:12:00Z"/>
        </w:trPr>
        <w:tc>
          <w:tcPr>
            <w:tcW w:w="10070" w:type="dxa"/>
            <w:vAlign w:val="center"/>
          </w:tcPr>
          <w:p w14:paraId="23B6E31E" w14:textId="2ACABA98" w:rsidR="00AE19E8" w:rsidRPr="00A2474B" w:rsidRDefault="00AE19E8" w:rsidP="00136DB5">
            <w:pPr>
              <w:spacing w:after="0"/>
              <w:jc w:val="both"/>
              <w:rPr>
                <w:ins w:id="867" w:author="Li, Ki Joune" w:date="2024-04-19T12:12:00Z"/>
                <w:rFonts w:asciiTheme="minorHAnsi" w:hAnsiTheme="minorHAnsi"/>
                <w:lang w:val="en-GB" w:eastAsia="ko-KR"/>
                <w:rPrChange w:id="868" w:author="Li, Ki Joune" w:date="2024-04-19T18:51:00Z">
                  <w:rPr>
                    <w:ins w:id="869" w:author="Li, Ki Joune" w:date="2024-04-19T12:12:00Z"/>
                    <w:lang w:val="en-GB" w:eastAsia="ko-KR"/>
                  </w:rPr>
                </w:rPrChange>
              </w:rPr>
            </w:pPr>
            <w:ins w:id="870" w:author="Li, Ki Joune" w:date="2024-04-19T12:12:00Z">
              <w:r w:rsidRPr="00A2474B">
                <w:rPr>
                  <w:rFonts w:asciiTheme="minorHAnsi" w:hAnsiTheme="minorHAnsi"/>
                  <w:lang w:val="en-GB" w:eastAsia="ko-KR"/>
                  <w:rPrChange w:id="871" w:author="Li, Ki Joune" w:date="2024-04-19T18:51:00Z">
                    <w:rPr>
                      <w:rFonts w:hint="eastAsia"/>
                      <w:lang w:val="en-GB" w:eastAsia="ko-KR"/>
                    </w:rPr>
                  </w:rPrChange>
                </w:rPr>
                <w:t>/</w:t>
              </w:r>
              <w:r w:rsidRPr="00A2474B">
                <w:rPr>
                  <w:rFonts w:asciiTheme="minorHAnsi" w:hAnsiTheme="minorHAnsi"/>
                  <w:lang w:val="en-GB" w:eastAsia="ko-KR"/>
                  <w:rPrChange w:id="872" w:author="Li, Ki Joune" w:date="2024-04-19T18:51:00Z">
                    <w:rPr>
                      <w:lang w:val="en-GB" w:eastAsia="ko-KR"/>
                    </w:rPr>
                  </w:rPrChange>
                </w:rPr>
                <w:t>req/</w:t>
              </w:r>
            </w:ins>
            <w:ins w:id="873" w:author="Li, Ki Joune" w:date="2024-04-19T12:27:00Z">
              <w:r w:rsidR="00AA1A79" w:rsidRPr="00A2474B">
                <w:rPr>
                  <w:rFonts w:asciiTheme="minorHAnsi" w:hAnsiTheme="minorHAnsi"/>
                  <w:lang w:val="en-GB" w:eastAsia="ko-KR"/>
                  <w:rPrChange w:id="874" w:author="Li, Ki Joune" w:date="2024-04-19T18:51:00Z">
                    <w:rPr>
                      <w:lang w:val="en-GB" w:eastAsia="ko-KR"/>
                    </w:rPr>
                  </w:rPrChange>
                </w:rPr>
                <w:t>thematiclayer</w:t>
              </w:r>
            </w:ins>
          </w:p>
        </w:tc>
      </w:tr>
      <w:tr w:rsidR="00AE19E8" w14:paraId="201E0E79" w14:textId="77777777" w:rsidTr="00136DB5">
        <w:trPr>
          <w:ins w:id="875" w:author="Li, Ki Joune" w:date="2024-04-19T12:12:00Z"/>
        </w:trPr>
        <w:tc>
          <w:tcPr>
            <w:tcW w:w="10070" w:type="dxa"/>
            <w:vAlign w:val="center"/>
          </w:tcPr>
          <w:p w14:paraId="6BA7D187" w14:textId="5535754E" w:rsidR="00AE19E8" w:rsidRDefault="00296D4A" w:rsidP="00136DB5">
            <w:pPr>
              <w:spacing w:after="0"/>
              <w:jc w:val="both"/>
              <w:rPr>
                <w:ins w:id="876" w:author="Li, Ki Joune" w:date="2024-04-19T12:12:00Z"/>
                <w:lang w:val="en-GB" w:eastAsia="ko-KR"/>
              </w:rPr>
            </w:pPr>
            <w:ins w:id="877" w:author="Li, Ki Joune" w:date="2024-04-19T12:29:00Z">
              <w:r w:rsidRPr="00C56553">
                <w:rPr>
                  <w:rFonts w:eastAsia="맑은 고딕" w:hint="eastAsia"/>
                  <w:sz w:val="22"/>
                  <w:szCs w:val="22"/>
                  <w:lang w:eastAsia="ko-KR"/>
                </w:rPr>
                <w:t>A</w:t>
              </w:r>
              <w:r w:rsidRPr="00C56553">
                <w:rPr>
                  <w:rFonts w:eastAsia="맑은 고딕"/>
                  <w:sz w:val="22"/>
                  <w:szCs w:val="22"/>
                  <w:lang w:eastAsia="ko-KR"/>
                </w:rPr>
                <w:t xml:space="preserve">ny feature of a thematic layer </w:t>
              </w:r>
              <w:r>
                <w:rPr>
                  <w:rFonts w:eastAsia="맑은 고딕"/>
                  <w:sz w:val="22"/>
                  <w:szCs w:val="22"/>
                  <w:lang w:eastAsia="ko-KR"/>
                </w:rPr>
                <w:t>SHALL</w:t>
              </w:r>
              <w:r w:rsidRPr="00C56553">
                <w:rPr>
                  <w:rFonts w:eastAsia="맑은 고딕"/>
                  <w:sz w:val="22"/>
                  <w:szCs w:val="22"/>
                  <w:lang w:eastAsia="ko-KR"/>
                </w:rPr>
                <w:t xml:space="preserve"> belong to the same theme.</w:t>
              </w:r>
            </w:ins>
          </w:p>
        </w:tc>
      </w:tr>
    </w:tbl>
    <w:p w14:paraId="1CC2EFAC" w14:textId="33B1E428" w:rsidR="00296D4A" w:rsidRDefault="00AE19E8" w:rsidP="00296D4A">
      <w:pPr>
        <w:jc w:val="both"/>
        <w:rPr>
          <w:ins w:id="878" w:author="Li, Ki Joune" w:date="2024-04-19T12:29:00Z"/>
          <w:lang w:val="en-GB"/>
        </w:rPr>
      </w:pPr>
      <w:ins w:id="879" w:author="Li, Ki Joune" w:date="2024-04-19T12:12:00Z">
        <w:r>
          <w:rPr>
            <w:lang w:val="en-GB"/>
          </w:rPr>
          <w:t xml:space="preserve"> </w:t>
        </w:r>
      </w:ins>
    </w:p>
    <w:tbl>
      <w:tblPr>
        <w:tblStyle w:val="af0"/>
        <w:tblW w:w="0" w:type="auto"/>
        <w:tblLook w:val="04A0" w:firstRow="1" w:lastRow="0" w:firstColumn="1" w:lastColumn="0" w:noHBand="0" w:noVBand="1"/>
      </w:tblPr>
      <w:tblGrid>
        <w:gridCol w:w="10070"/>
      </w:tblGrid>
      <w:tr w:rsidR="00296D4A" w14:paraId="01096F5E" w14:textId="77777777" w:rsidTr="00136DB5">
        <w:trPr>
          <w:ins w:id="880" w:author="Li, Ki Joune" w:date="2024-04-19T12:29:00Z"/>
        </w:trPr>
        <w:tc>
          <w:tcPr>
            <w:tcW w:w="10070" w:type="dxa"/>
            <w:vAlign w:val="center"/>
          </w:tcPr>
          <w:p w14:paraId="7D715CFE" w14:textId="43635E3D" w:rsidR="00296D4A" w:rsidRPr="004764D7" w:rsidRDefault="00296D4A" w:rsidP="00136DB5">
            <w:pPr>
              <w:spacing w:after="0"/>
              <w:jc w:val="both"/>
              <w:rPr>
                <w:ins w:id="881" w:author="Li, Ki Joune" w:date="2024-04-19T12:29:00Z"/>
                <w:lang w:val="en-GB" w:eastAsia="ko-KR"/>
              </w:rPr>
            </w:pPr>
            <w:ins w:id="882" w:author="Li, Ki Joune" w:date="2024-04-19T12:29:00Z">
              <w:r w:rsidRPr="004764D7">
                <w:rPr>
                  <w:rFonts w:hint="eastAsia"/>
                  <w:lang w:val="en-GB" w:eastAsia="ko-KR"/>
                </w:rPr>
                <w:t>R</w:t>
              </w:r>
              <w:r w:rsidRPr="004764D7">
                <w:rPr>
                  <w:lang w:val="en-GB" w:eastAsia="ko-KR"/>
                </w:rPr>
                <w:t xml:space="preserve">equirement </w:t>
              </w:r>
            </w:ins>
            <w:ins w:id="883" w:author="Li, Ki Joune" w:date="2024-04-19T12:30:00Z">
              <w:r>
                <w:rPr>
                  <w:lang w:val="en-GB" w:eastAsia="ko-KR"/>
                </w:rPr>
                <w:t>3</w:t>
              </w:r>
            </w:ins>
            <w:ins w:id="884" w:author="Li, Ki Joune" w:date="2024-04-19T12:29:00Z">
              <w:r w:rsidRPr="004764D7">
                <w:rPr>
                  <w:lang w:val="en-GB" w:eastAsia="ko-KR"/>
                </w:rPr>
                <w:t xml:space="preserve"> – </w:t>
              </w:r>
            </w:ins>
            <w:ins w:id="885" w:author="Li, Ki Joune" w:date="2024-04-19T12:32:00Z">
              <w:r>
                <w:rPr>
                  <w:lang w:val="en-GB" w:eastAsia="ko-KR"/>
                </w:rPr>
                <w:t>Cell Space</w:t>
              </w:r>
            </w:ins>
          </w:p>
        </w:tc>
      </w:tr>
      <w:tr w:rsidR="00296D4A" w14:paraId="0610F7CD" w14:textId="77777777" w:rsidTr="00136DB5">
        <w:trPr>
          <w:ins w:id="886" w:author="Li, Ki Joune" w:date="2024-04-19T12:29:00Z"/>
        </w:trPr>
        <w:tc>
          <w:tcPr>
            <w:tcW w:w="10070" w:type="dxa"/>
            <w:vAlign w:val="center"/>
          </w:tcPr>
          <w:p w14:paraId="62021C9F" w14:textId="0A6B2A14" w:rsidR="00296D4A" w:rsidRPr="00A2474B" w:rsidRDefault="00296D4A" w:rsidP="00136DB5">
            <w:pPr>
              <w:spacing w:after="0"/>
              <w:jc w:val="both"/>
              <w:rPr>
                <w:ins w:id="887" w:author="Li, Ki Joune" w:date="2024-04-19T12:29:00Z"/>
                <w:rFonts w:asciiTheme="minorHAnsi" w:hAnsiTheme="minorHAnsi"/>
                <w:lang w:val="en-GB" w:eastAsia="ko-KR"/>
                <w:rPrChange w:id="888" w:author="Li, Ki Joune" w:date="2024-04-19T18:51:00Z">
                  <w:rPr>
                    <w:ins w:id="889" w:author="Li, Ki Joune" w:date="2024-04-19T12:29:00Z"/>
                    <w:lang w:val="en-GB" w:eastAsia="ko-KR"/>
                  </w:rPr>
                </w:rPrChange>
              </w:rPr>
            </w:pPr>
            <w:ins w:id="890" w:author="Li, Ki Joune" w:date="2024-04-19T12:29:00Z">
              <w:r w:rsidRPr="00A2474B">
                <w:rPr>
                  <w:rFonts w:asciiTheme="minorHAnsi" w:hAnsiTheme="minorHAnsi"/>
                  <w:lang w:val="en-GB" w:eastAsia="ko-KR"/>
                  <w:rPrChange w:id="891" w:author="Li, Ki Joune" w:date="2024-04-19T18:51:00Z">
                    <w:rPr>
                      <w:rFonts w:hint="eastAsia"/>
                      <w:lang w:val="en-GB" w:eastAsia="ko-KR"/>
                    </w:rPr>
                  </w:rPrChange>
                </w:rPr>
                <w:t>/</w:t>
              </w:r>
              <w:r w:rsidRPr="00A2474B">
                <w:rPr>
                  <w:rFonts w:asciiTheme="minorHAnsi" w:hAnsiTheme="minorHAnsi"/>
                  <w:lang w:val="en-GB" w:eastAsia="ko-KR"/>
                  <w:rPrChange w:id="892" w:author="Li, Ki Joune" w:date="2024-04-19T18:51:00Z">
                    <w:rPr>
                      <w:lang w:val="en-GB" w:eastAsia="ko-KR"/>
                    </w:rPr>
                  </w:rPrChange>
                </w:rPr>
                <w:t>req/</w:t>
              </w:r>
            </w:ins>
            <w:ins w:id="893" w:author="Li, Ki Joune" w:date="2024-04-19T12:41:00Z">
              <w:r w:rsidR="00217A6E" w:rsidRPr="00A2474B">
                <w:rPr>
                  <w:rFonts w:asciiTheme="minorHAnsi" w:hAnsiTheme="minorHAnsi"/>
                  <w:lang w:val="en-GB" w:eastAsia="ko-KR"/>
                  <w:rPrChange w:id="894" w:author="Li, Ki Joune" w:date="2024-04-19T18:51:00Z">
                    <w:rPr>
                      <w:lang w:val="en-GB" w:eastAsia="ko-KR"/>
                    </w:rPr>
                  </w:rPrChange>
                </w:rPr>
                <w:t>cell</w:t>
              </w:r>
            </w:ins>
            <w:ins w:id="895" w:author="Li, Ki Joune" w:date="2024-04-19T12:42:00Z">
              <w:r w:rsidR="00217A6E" w:rsidRPr="00A2474B">
                <w:rPr>
                  <w:rFonts w:asciiTheme="minorHAnsi" w:hAnsiTheme="minorHAnsi"/>
                  <w:lang w:val="en-GB" w:eastAsia="ko-KR"/>
                  <w:rPrChange w:id="896" w:author="Li, Ki Joune" w:date="2024-04-19T18:51:00Z">
                    <w:rPr>
                      <w:lang w:val="en-GB" w:eastAsia="ko-KR"/>
                    </w:rPr>
                  </w:rPrChange>
                </w:rPr>
                <w:t>space</w:t>
              </w:r>
            </w:ins>
          </w:p>
        </w:tc>
      </w:tr>
      <w:tr w:rsidR="00296D4A" w14:paraId="002C96F1" w14:textId="77777777" w:rsidTr="00136DB5">
        <w:trPr>
          <w:ins w:id="897" w:author="Li, Ki Joune" w:date="2024-04-19T12:29:00Z"/>
        </w:trPr>
        <w:tc>
          <w:tcPr>
            <w:tcW w:w="10070" w:type="dxa"/>
            <w:vAlign w:val="center"/>
          </w:tcPr>
          <w:p w14:paraId="53FF31F6" w14:textId="77777777" w:rsidR="00296D4A" w:rsidRDefault="00296D4A" w:rsidP="00136DB5">
            <w:pPr>
              <w:spacing w:after="0"/>
              <w:jc w:val="both"/>
              <w:rPr>
                <w:ins w:id="898" w:author="Li, Ki Joune" w:date="2024-04-19T12:29:00Z"/>
                <w:lang w:val="en-GB" w:eastAsia="ko-KR"/>
              </w:rPr>
            </w:pPr>
            <w:ins w:id="899" w:author="Li, Ki Joune" w:date="2024-04-19T12:29:00Z">
              <w:r w:rsidRPr="00C56553">
                <w:rPr>
                  <w:rFonts w:eastAsia="맑은 고딕" w:hint="eastAsia"/>
                  <w:sz w:val="22"/>
                  <w:szCs w:val="22"/>
                  <w:lang w:eastAsia="ko-KR"/>
                </w:rPr>
                <w:t>A</w:t>
              </w:r>
              <w:r w:rsidRPr="00C56553">
                <w:rPr>
                  <w:rFonts w:eastAsia="맑은 고딕"/>
                  <w:sz w:val="22"/>
                  <w:szCs w:val="22"/>
                  <w:lang w:eastAsia="ko-KR"/>
                </w:rPr>
                <w:t xml:space="preserve">ny feature of a thematic layer </w:t>
              </w:r>
              <w:r>
                <w:rPr>
                  <w:rFonts w:eastAsia="맑은 고딕"/>
                  <w:sz w:val="22"/>
                  <w:szCs w:val="22"/>
                  <w:lang w:eastAsia="ko-KR"/>
                </w:rPr>
                <w:t>SHALL</w:t>
              </w:r>
              <w:r w:rsidRPr="00C56553">
                <w:rPr>
                  <w:rFonts w:eastAsia="맑은 고딕"/>
                  <w:sz w:val="22"/>
                  <w:szCs w:val="22"/>
                  <w:lang w:eastAsia="ko-KR"/>
                </w:rPr>
                <w:t xml:space="preserve"> belong to the same theme.</w:t>
              </w:r>
            </w:ins>
          </w:p>
        </w:tc>
      </w:tr>
    </w:tbl>
    <w:p w14:paraId="5663968E" w14:textId="77777777" w:rsidR="00217A6E" w:rsidRDefault="00296D4A" w:rsidP="00217A6E">
      <w:pPr>
        <w:jc w:val="both"/>
        <w:rPr>
          <w:ins w:id="900" w:author="Li, Ki Joune" w:date="2024-04-19T12:39:00Z"/>
          <w:lang w:val="en-GB"/>
        </w:rPr>
      </w:pPr>
      <w:ins w:id="901" w:author="Li, Ki Joune" w:date="2024-04-19T12:29:00Z">
        <w:r>
          <w:rPr>
            <w:lang w:val="en-GB"/>
          </w:rPr>
          <w:t xml:space="preserve"> </w:t>
        </w:r>
      </w:ins>
    </w:p>
    <w:tbl>
      <w:tblPr>
        <w:tblStyle w:val="af0"/>
        <w:tblW w:w="0" w:type="auto"/>
        <w:tblLook w:val="04A0" w:firstRow="1" w:lastRow="0" w:firstColumn="1" w:lastColumn="0" w:noHBand="0" w:noVBand="1"/>
      </w:tblPr>
      <w:tblGrid>
        <w:gridCol w:w="988"/>
        <w:gridCol w:w="9082"/>
        <w:tblGridChange w:id="902">
          <w:tblGrid>
            <w:gridCol w:w="5035"/>
            <w:gridCol w:w="5035"/>
          </w:tblGrid>
        </w:tblGridChange>
      </w:tblGrid>
      <w:tr w:rsidR="00217A6E" w14:paraId="4F6B5B53" w14:textId="77777777" w:rsidTr="00136DB5">
        <w:trPr>
          <w:ins w:id="903" w:author="Li, Ki Joune" w:date="2024-04-19T12:39:00Z"/>
        </w:trPr>
        <w:tc>
          <w:tcPr>
            <w:tcW w:w="10070" w:type="dxa"/>
            <w:gridSpan w:val="2"/>
            <w:vAlign w:val="center"/>
          </w:tcPr>
          <w:p w14:paraId="4593BAA0" w14:textId="73DA815D" w:rsidR="00217A6E" w:rsidRPr="004764D7" w:rsidRDefault="00217A6E" w:rsidP="00136DB5">
            <w:pPr>
              <w:spacing w:after="0"/>
              <w:jc w:val="both"/>
              <w:rPr>
                <w:ins w:id="904" w:author="Li, Ki Joune" w:date="2024-04-19T12:39:00Z"/>
                <w:lang w:val="en-GB" w:eastAsia="ko-KR"/>
              </w:rPr>
            </w:pPr>
            <w:ins w:id="905" w:author="Li, Ki Joune" w:date="2024-04-19T12:39:00Z">
              <w:r w:rsidRPr="004764D7">
                <w:rPr>
                  <w:rFonts w:hint="eastAsia"/>
                  <w:lang w:val="en-GB" w:eastAsia="ko-KR"/>
                </w:rPr>
                <w:t>R</w:t>
              </w:r>
              <w:r w:rsidRPr="004764D7">
                <w:rPr>
                  <w:lang w:val="en-GB" w:eastAsia="ko-KR"/>
                </w:rPr>
                <w:t xml:space="preserve">equirement </w:t>
              </w:r>
              <w:r>
                <w:rPr>
                  <w:lang w:val="en-GB" w:eastAsia="ko-KR"/>
                </w:rPr>
                <w:t>4</w:t>
              </w:r>
              <w:r w:rsidRPr="004764D7">
                <w:rPr>
                  <w:lang w:val="en-GB" w:eastAsia="ko-KR"/>
                </w:rPr>
                <w:t xml:space="preserve"> – </w:t>
              </w:r>
              <w:r>
                <w:rPr>
                  <w:lang w:val="en-GB" w:eastAsia="ko-KR"/>
                </w:rPr>
                <w:t>Cell Boundary</w:t>
              </w:r>
            </w:ins>
          </w:p>
        </w:tc>
      </w:tr>
      <w:tr w:rsidR="00217A6E" w14:paraId="36A93A56" w14:textId="77777777" w:rsidTr="00136DB5">
        <w:trPr>
          <w:ins w:id="906" w:author="Li, Ki Joune" w:date="2024-04-19T12:39:00Z"/>
        </w:trPr>
        <w:tc>
          <w:tcPr>
            <w:tcW w:w="10070" w:type="dxa"/>
            <w:gridSpan w:val="2"/>
            <w:vAlign w:val="center"/>
          </w:tcPr>
          <w:p w14:paraId="649B58C4" w14:textId="2D2F8E49" w:rsidR="00217A6E" w:rsidRPr="00A2474B" w:rsidRDefault="00217A6E" w:rsidP="00136DB5">
            <w:pPr>
              <w:spacing w:after="0"/>
              <w:jc w:val="both"/>
              <w:rPr>
                <w:ins w:id="907" w:author="Li, Ki Joune" w:date="2024-04-19T12:39:00Z"/>
                <w:rFonts w:asciiTheme="minorHAnsi" w:hAnsiTheme="minorHAnsi"/>
                <w:lang w:val="en-GB" w:eastAsia="ko-KR"/>
                <w:rPrChange w:id="908" w:author="Li, Ki Joune" w:date="2024-04-19T18:51:00Z">
                  <w:rPr>
                    <w:ins w:id="909" w:author="Li, Ki Joune" w:date="2024-04-19T12:39:00Z"/>
                    <w:lang w:val="en-GB" w:eastAsia="ko-KR"/>
                  </w:rPr>
                </w:rPrChange>
              </w:rPr>
            </w:pPr>
            <w:ins w:id="910" w:author="Li, Ki Joune" w:date="2024-04-19T12:39:00Z">
              <w:r w:rsidRPr="00A2474B">
                <w:rPr>
                  <w:rFonts w:asciiTheme="minorHAnsi" w:hAnsiTheme="minorHAnsi"/>
                  <w:lang w:val="en-GB" w:eastAsia="ko-KR"/>
                  <w:rPrChange w:id="911" w:author="Li, Ki Joune" w:date="2024-04-19T18:51:00Z">
                    <w:rPr>
                      <w:rFonts w:hint="eastAsia"/>
                      <w:lang w:val="en-GB" w:eastAsia="ko-KR"/>
                    </w:rPr>
                  </w:rPrChange>
                </w:rPr>
                <w:t>/</w:t>
              </w:r>
              <w:r w:rsidRPr="00A2474B">
                <w:rPr>
                  <w:rFonts w:asciiTheme="minorHAnsi" w:hAnsiTheme="minorHAnsi"/>
                  <w:lang w:val="en-GB" w:eastAsia="ko-KR"/>
                  <w:rPrChange w:id="912" w:author="Li, Ki Joune" w:date="2024-04-19T18:51:00Z">
                    <w:rPr>
                      <w:lang w:val="en-GB" w:eastAsia="ko-KR"/>
                    </w:rPr>
                  </w:rPrChange>
                </w:rPr>
                <w:t>req/</w:t>
              </w:r>
            </w:ins>
            <w:ins w:id="913" w:author="Li, Ki Joune" w:date="2024-04-19T12:42:00Z">
              <w:r w:rsidRPr="00A2474B">
                <w:rPr>
                  <w:rFonts w:asciiTheme="minorHAnsi" w:hAnsiTheme="minorHAnsi"/>
                  <w:lang w:val="en-GB" w:eastAsia="ko-KR"/>
                  <w:rPrChange w:id="914" w:author="Li, Ki Joune" w:date="2024-04-19T18:51:00Z">
                    <w:rPr>
                      <w:lang w:val="en-GB" w:eastAsia="ko-KR"/>
                    </w:rPr>
                  </w:rPrChange>
                </w:rPr>
                <w:t>cellboundary</w:t>
              </w:r>
            </w:ins>
          </w:p>
        </w:tc>
      </w:tr>
      <w:tr w:rsidR="00217A6E" w14:paraId="623177F3" w14:textId="77777777" w:rsidTr="00217A6E">
        <w:tblPrEx>
          <w:tblW w:w="0" w:type="auto"/>
          <w:tblPrExChange w:id="915" w:author="Li, Ki Joune" w:date="2024-04-19T12:41:00Z">
            <w:tblPrEx>
              <w:tblW w:w="0" w:type="auto"/>
            </w:tblPrEx>
          </w:tblPrExChange>
        </w:tblPrEx>
        <w:trPr>
          <w:trHeight w:val="186"/>
          <w:ins w:id="916" w:author="Li, Ki Joune" w:date="2024-04-19T12:39:00Z"/>
          <w:trPrChange w:id="917" w:author="Li, Ki Joune" w:date="2024-04-19T12:41:00Z">
            <w:trPr>
              <w:trHeight w:val="186"/>
            </w:trPr>
          </w:trPrChange>
        </w:trPr>
        <w:tc>
          <w:tcPr>
            <w:tcW w:w="988" w:type="dxa"/>
            <w:vAlign w:val="center"/>
            <w:tcPrChange w:id="918" w:author="Li, Ki Joune" w:date="2024-04-19T12:41:00Z">
              <w:tcPr>
                <w:tcW w:w="5035" w:type="dxa"/>
                <w:vAlign w:val="center"/>
              </w:tcPr>
            </w:tcPrChange>
          </w:tcPr>
          <w:p w14:paraId="1BA49201" w14:textId="2774DA8A" w:rsidR="00217A6E" w:rsidRDefault="00217A6E" w:rsidP="00217A6E">
            <w:pPr>
              <w:spacing w:after="0"/>
              <w:jc w:val="both"/>
              <w:rPr>
                <w:ins w:id="919" w:author="Li, Ki Joune" w:date="2024-04-19T12:39:00Z"/>
                <w:lang w:val="en-GB" w:eastAsia="ko-KR"/>
              </w:rPr>
            </w:pPr>
            <w:ins w:id="920" w:author="Li, Ki Joune" w:date="2024-04-19T12:41:00Z">
              <w:r>
                <w:rPr>
                  <w:rFonts w:hint="eastAsia"/>
                  <w:lang w:val="en-GB" w:eastAsia="ko-KR"/>
                </w:rPr>
                <w:t>A</w:t>
              </w:r>
            </w:ins>
          </w:p>
        </w:tc>
        <w:tc>
          <w:tcPr>
            <w:tcW w:w="9082" w:type="dxa"/>
            <w:vAlign w:val="center"/>
            <w:tcPrChange w:id="921" w:author="Li, Ki Joune" w:date="2024-04-19T12:41:00Z">
              <w:tcPr>
                <w:tcW w:w="5035" w:type="dxa"/>
                <w:vAlign w:val="center"/>
              </w:tcPr>
            </w:tcPrChange>
          </w:tcPr>
          <w:p w14:paraId="152FB4A2" w14:textId="5DB53C60" w:rsidR="00217A6E" w:rsidRDefault="00217A6E" w:rsidP="00217A6E">
            <w:pPr>
              <w:spacing w:after="0"/>
              <w:jc w:val="both"/>
              <w:rPr>
                <w:ins w:id="922" w:author="Li, Ki Joune" w:date="2024-04-19T12:39:00Z"/>
                <w:lang w:val="en-GB" w:eastAsia="ko-KR"/>
              </w:rPr>
            </w:pPr>
            <w:ins w:id="923" w:author="Li, Ki Joune" w:date="2024-04-19T12:41:00Z">
              <w:r w:rsidRPr="00C56553">
                <w:rPr>
                  <w:rFonts w:eastAsia="맑은 고딕"/>
                  <w:sz w:val="22"/>
                  <w:szCs w:val="22"/>
                  <w:lang w:eastAsia="ko-KR"/>
                </w:rPr>
                <w:t xml:space="preserve">Cell boundaries belonging to the same primal space layer </w:t>
              </w:r>
              <w:r>
                <w:rPr>
                  <w:rFonts w:eastAsia="맑은 고딕"/>
                  <w:sz w:val="22"/>
                  <w:szCs w:val="22"/>
                  <w:lang w:eastAsia="ko-KR"/>
                </w:rPr>
                <w:t>SHALL</w:t>
              </w:r>
              <w:r w:rsidRPr="00C56553">
                <w:rPr>
                  <w:rFonts w:eastAsia="맑은 고딕"/>
                  <w:sz w:val="22"/>
                  <w:szCs w:val="22"/>
                  <w:lang w:eastAsia="ko-KR"/>
                </w:rPr>
                <w:t xml:space="preserve"> not intersect.</w:t>
              </w:r>
            </w:ins>
          </w:p>
        </w:tc>
      </w:tr>
      <w:tr w:rsidR="00217A6E" w14:paraId="19C5E22F" w14:textId="77777777" w:rsidTr="00217A6E">
        <w:tblPrEx>
          <w:tblW w:w="0" w:type="auto"/>
          <w:tblPrExChange w:id="924" w:author="Li, Ki Joune" w:date="2024-04-19T12:41:00Z">
            <w:tblPrEx>
              <w:tblW w:w="0" w:type="auto"/>
            </w:tblPrEx>
          </w:tblPrExChange>
        </w:tblPrEx>
        <w:trPr>
          <w:trHeight w:val="185"/>
          <w:ins w:id="925" w:author="Li, Ki Joune" w:date="2024-04-19T12:39:00Z"/>
          <w:trPrChange w:id="926" w:author="Li, Ki Joune" w:date="2024-04-19T12:41:00Z">
            <w:trPr>
              <w:trHeight w:val="185"/>
            </w:trPr>
          </w:trPrChange>
        </w:trPr>
        <w:tc>
          <w:tcPr>
            <w:tcW w:w="988" w:type="dxa"/>
            <w:vAlign w:val="center"/>
            <w:tcPrChange w:id="927" w:author="Li, Ki Joune" w:date="2024-04-19T12:41:00Z">
              <w:tcPr>
                <w:tcW w:w="5035" w:type="dxa"/>
                <w:vAlign w:val="center"/>
              </w:tcPr>
            </w:tcPrChange>
          </w:tcPr>
          <w:p w14:paraId="55AED559" w14:textId="48F0AFEE" w:rsidR="00217A6E" w:rsidRPr="00C56553" w:rsidRDefault="00217A6E" w:rsidP="00217A6E">
            <w:pPr>
              <w:spacing w:after="0"/>
              <w:jc w:val="both"/>
              <w:rPr>
                <w:ins w:id="928" w:author="Li, Ki Joune" w:date="2024-04-19T12:40:00Z"/>
                <w:rFonts w:eastAsia="맑은 고딕"/>
                <w:sz w:val="22"/>
                <w:szCs w:val="22"/>
                <w:lang w:eastAsia="ko-KR"/>
              </w:rPr>
            </w:pPr>
            <w:ins w:id="929" w:author="Li, Ki Joune" w:date="2024-04-19T12:41:00Z">
              <w:r>
                <w:rPr>
                  <w:rFonts w:eastAsia="맑은 고딕" w:hint="eastAsia"/>
                  <w:sz w:val="22"/>
                  <w:szCs w:val="22"/>
                  <w:lang w:eastAsia="ko-KR"/>
                </w:rPr>
                <w:t>B</w:t>
              </w:r>
            </w:ins>
          </w:p>
        </w:tc>
        <w:tc>
          <w:tcPr>
            <w:tcW w:w="9082" w:type="dxa"/>
            <w:vAlign w:val="center"/>
            <w:tcPrChange w:id="930" w:author="Li, Ki Joune" w:date="2024-04-19T12:41:00Z">
              <w:tcPr>
                <w:tcW w:w="5035" w:type="dxa"/>
                <w:vAlign w:val="center"/>
              </w:tcPr>
            </w:tcPrChange>
          </w:tcPr>
          <w:p w14:paraId="63B45FA3" w14:textId="331935BF" w:rsidR="00217A6E" w:rsidRPr="00C56553" w:rsidRDefault="00217A6E" w:rsidP="00217A6E">
            <w:pPr>
              <w:spacing w:after="0"/>
              <w:jc w:val="both"/>
              <w:rPr>
                <w:ins w:id="931" w:author="Li, Ki Joune" w:date="2024-04-19T12:40:00Z"/>
                <w:rFonts w:eastAsia="맑은 고딕"/>
                <w:sz w:val="22"/>
                <w:szCs w:val="22"/>
                <w:lang w:eastAsia="ko-KR"/>
              </w:rPr>
            </w:pPr>
            <w:ins w:id="932" w:author="Li, Ki Joune" w:date="2024-04-19T12:41:00Z">
              <w:r w:rsidRPr="00C56553">
                <w:rPr>
                  <w:rFonts w:eastAsia="맑은 고딕" w:hint="eastAsia"/>
                  <w:sz w:val="22"/>
                  <w:szCs w:val="22"/>
                  <w:lang w:eastAsia="ko-KR"/>
                </w:rPr>
                <w:t>T</w:t>
              </w:r>
              <w:r w:rsidRPr="00C56553">
                <w:rPr>
                  <w:rFonts w:eastAsia="맑은 고딕"/>
                  <w:sz w:val="22"/>
                  <w:szCs w:val="22"/>
                  <w:lang w:eastAsia="ko-KR"/>
                </w:rPr>
                <w:t xml:space="preserve">he geometry of cell boundary </w:t>
              </w:r>
              <w:r>
                <w:rPr>
                  <w:rFonts w:eastAsia="맑은 고딕"/>
                  <w:sz w:val="22"/>
                  <w:szCs w:val="22"/>
                  <w:lang w:eastAsia="ko-KR"/>
                </w:rPr>
                <w:t>SHALL</w:t>
              </w:r>
              <w:r w:rsidRPr="00C56553">
                <w:rPr>
                  <w:rFonts w:eastAsia="맑은 고딕"/>
                  <w:sz w:val="22"/>
                  <w:szCs w:val="22"/>
                  <w:lang w:eastAsia="ko-KR"/>
                </w:rPr>
                <w:t xml:space="preserve"> not exceed the extent of the corresponding cell space</w:t>
              </w:r>
            </w:ins>
          </w:p>
        </w:tc>
      </w:tr>
    </w:tbl>
    <w:p w14:paraId="67D44AA7" w14:textId="77777777" w:rsidR="00217A6E" w:rsidRPr="00296D4A" w:rsidRDefault="00217A6E" w:rsidP="00217A6E">
      <w:pPr>
        <w:jc w:val="both"/>
        <w:rPr>
          <w:ins w:id="933" w:author="Li, Ki Joune" w:date="2024-04-19T12:44:00Z"/>
          <w:i/>
          <w:iCs/>
          <w:lang w:val="de-DE"/>
        </w:rPr>
      </w:pPr>
      <w:ins w:id="934" w:author="Li, Ki Joune" w:date="2024-04-19T12:39:00Z">
        <w:r>
          <w:rPr>
            <w:lang w:val="en-GB"/>
          </w:rPr>
          <w:t xml:space="preserve"> </w:t>
        </w:r>
      </w:ins>
    </w:p>
    <w:tbl>
      <w:tblPr>
        <w:tblStyle w:val="af0"/>
        <w:tblW w:w="0" w:type="auto"/>
        <w:tblLook w:val="04A0" w:firstRow="1" w:lastRow="0" w:firstColumn="1" w:lastColumn="0" w:noHBand="0" w:noVBand="1"/>
      </w:tblPr>
      <w:tblGrid>
        <w:gridCol w:w="10070"/>
        <w:tblGridChange w:id="935">
          <w:tblGrid>
            <w:gridCol w:w="10070"/>
          </w:tblGrid>
        </w:tblGridChange>
      </w:tblGrid>
      <w:tr w:rsidR="00217A6E" w14:paraId="10C8977F" w14:textId="77777777" w:rsidTr="00136DB5">
        <w:trPr>
          <w:ins w:id="936" w:author="Li, Ki Joune" w:date="2024-04-19T12:44:00Z"/>
        </w:trPr>
        <w:tc>
          <w:tcPr>
            <w:tcW w:w="10070" w:type="dxa"/>
            <w:vAlign w:val="center"/>
          </w:tcPr>
          <w:p w14:paraId="5640D8C3" w14:textId="60A50CB6" w:rsidR="00217A6E" w:rsidRPr="00605835" w:rsidRDefault="00217A6E" w:rsidP="00136DB5">
            <w:pPr>
              <w:spacing w:after="0"/>
              <w:jc w:val="both"/>
              <w:rPr>
                <w:ins w:id="937" w:author="Li, Ki Joune" w:date="2024-04-19T12:44:00Z"/>
                <w:lang w:val="en-GB" w:eastAsia="ko-KR"/>
              </w:rPr>
            </w:pPr>
            <w:ins w:id="938" w:author="Li, Ki Joune" w:date="2024-04-19T12:44:00Z">
              <w:r w:rsidRPr="00605835">
                <w:rPr>
                  <w:rFonts w:hint="eastAsia"/>
                  <w:lang w:val="en-GB" w:eastAsia="ko-KR"/>
                </w:rPr>
                <w:lastRenderedPageBreak/>
                <w:t>R</w:t>
              </w:r>
              <w:r w:rsidRPr="00605835">
                <w:rPr>
                  <w:lang w:val="en-GB" w:eastAsia="ko-KR"/>
                </w:rPr>
                <w:t xml:space="preserve">equirement 4 – </w:t>
              </w:r>
            </w:ins>
            <w:ins w:id="939" w:author="Li, Ki Joune" w:date="2024-04-19T12:46:00Z">
              <w:r w:rsidR="0028358E" w:rsidRPr="00605835">
                <w:rPr>
                  <w:lang w:val="en-GB" w:eastAsia="ko-KR"/>
                </w:rPr>
                <w:t>Node</w:t>
              </w:r>
            </w:ins>
          </w:p>
        </w:tc>
      </w:tr>
      <w:tr w:rsidR="00217A6E" w14:paraId="1886A0CC" w14:textId="77777777" w:rsidTr="00136DB5">
        <w:trPr>
          <w:ins w:id="940" w:author="Li, Ki Joune" w:date="2024-04-19T12:44:00Z"/>
        </w:trPr>
        <w:tc>
          <w:tcPr>
            <w:tcW w:w="10070" w:type="dxa"/>
            <w:vAlign w:val="center"/>
          </w:tcPr>
          <w:p w14:paraId="7A6890C4" w14:textId="6984BD2A" w:rsidR="00217A6E" w:rsidRPr="00A2474B" w:rsidRDefault="00217A6E" w:rsidP="00136DB5">
            <w:pPr>
              <w:spacing w:after="0"/>
              <w:jc w:val="both"/>
              <w:rPr>
                <w:ins w:id="941" w:author="Li, Ki Joune" w:date="2024-04-19T12:44:00Z"/>
                <w:rFonts w:asciiTheme="minorHAnsi" w:hAnsiTheme="minorHAnsi"/>
                <w:lang w:val="en-GB" w:eastAsia="ko-KR"/>
                <w:rPrChange w:id="942" w:author="Li, Ki Joune" w:date="2024-04-19T18:51:00Z">
                  <w:rPr>
                    <w:ins w:id="943" w:author="Li, Ki Joune" w:date="2024-04-19T12:44:00Z"/>
                    <w:lang w:val="en-GB" w:eastAsia="ko-KR"/>
                  </w:rPr>
                </w:rPrChange>
              </w:rPr>
            </w:pPr>
            <w:ins w:id="944" w:author="Li, Ki Joune" w:date="2024-04-19T12:44:00Z">
              <w:r w:rsidRPr="00A2474B">
                <w:rPr>
                  <w:rFonts w:asciiTheme="minorHAnsi" w:hAnsiTheme="minorHAnsi"/>
                  <w:lang w:val="en-GB" w:eastAsia="ko-KR"/>
                  <w:rPrChange w:id="945" w:author="Li, Ki Joune" w:date="2024-04-19T18:51:00Z">
                    <w:rPr>
                      <w:rFonts w:hint="eastAsia"/>
                      <w:lang w:val="en-GB" w:eastAsia="ko-KR"/>
                    </w:rPr>
                  </w:rPrChange>
                </w:rPr>
                <w:t>/</w:t>
              </w:r>
              <w:r w:rsidRPr="00A2474B">
                <w:rPr>
                  <w:rFonts w:asciiTheme="minorHAnsi" w:hAnsiTheme="minorHAnsi"/>
                  <w:lang w:val="en-GB" w:eastAsia="ko-KR"/>
                  <w:rPrChange w:id="946" w:author="Li, Ki Joune" w:date="2024-04-19T18:51:00Z">
                    <w:rPr>
                      <w:lang w:val="en-GB" w:eastAsia="ko-KR"/>
                    </w:rPr>
                  </w:rPrChange>
                </w:rPr>
                <w:t>req/</w:t>
              </w:r>
            </w:ins>
            <w:ins w:id="947" w:author="Li, Ki Joune" w:date="2024-04-19T12:46:00Z">
              <w:r w:rsidR="0028358E" w:rsidRPr="00A2474B">
                <w:rPr>
                  <w:rFonts w:asciiTheme="minorHAnsi" w:hAnsiTheme="minorHAnsi"/>
                  <w:lang w:val="en-GB" w:eastAsia="ko-KR"/>
                  <w:rPrChange w:id="948" w:author="Li, Ki Joune" w:date="2024-04-19T18:51:00Z">
                    <w:rPr>
                      <w:lang w:val="en-GB" w:eastAsia="ko-KR"/>
                    </w:rPr>
                  </w:rPrChange>
                </w:rPr>
                <w:t>node</w:t>
              </w:r>
            </w:ins>
          </w:p>
        </w:tc>
      </w:tr>
      <w:tr w:rsidR="00217A6E" w14:paraId="796ED13D" w14:textId="77777777" w:rsidTr="00217A6E">
        <w:tblPrEx>
          <w:tblW w:w="0" w:type="auto"/>
          <w:tblPrExChange w:id="949" w:author="Li, Ki Joune" w:date="2024-04-19T12:45:00Z">
            <w:tblPrEx>
              <w:tblW w:w="0" w:type="auto"/>
            </w:tblPrEx>
          </w:tblPrExChange>
        </w:tblPrEx>
        <w:trPr>
          <w:trHeight w:val="656"/>
          <w:ins w:id="950" w:author="Li, Ki Joune" w:date="2024-04-19T12:44:00Z"/>
          <w:trPrChange w:id="951" w:author="Li, Ki Joune" w:date="2024-04-19T12:45:00Z">
            <w:trPr>
              <w:trHeight w:val="1022"/>
            </w:trPr>
          </w:trPrChange>
        </w:trPr>
        <w:tc>
          <w:tcPr>
            <w:tcW w:w="10070" w:type="dxa"/>
            <w:vAlign w:val="center"/>
            <w:tcPrChange w:id="952" w:author="Li, Ki Joune" w:date="2024-04-19T12:45:00Z">
              <w:tcPr>
                <w:tcW w:w="10070" w:type="dxa"/>
                <w:vAlign w:val="center"/>
              </w:tcPr>
            </w:tcPrChange>
          </w:tcPr>
          <w:p w14:paraId="6E0964D9" w14:textId="6453030E" w:rsidR="00217A6E" w:rsidRPr="00605835" w:rsidRDefault="00217A6E" w:rsidP="00136DB5">
            <w:pPr>
              <w:spacing w:after="0"/>
              <w:jc w:val="both"/>
              <w:rPr>
                <w:ins w:id="953" w:author="Li, Ki Joune" w:date="2024-04-19T12:44:00Z"/>
                <w:lang w:val="en-GB" w:eastAsia="ko-KR"/>
              </w:rPr>
            </w:pPr>
            <w:ins w:id="954" w:author="Li, Ki Joune" w:date="2024-04-19T12:44:00Z">
              <w:r w:rsidRPr="00605835">
                <w:rPr>
                  <w:rFonts w:eastAsia="맑은 고딕"/>
                  <w:lang w:eastAsia="ko-KR"/>
                  <w:rPrChange w:id="955" w:author="Li, Ki Joune" w:date="2024-04-19T12:54:00Z">
                    <w:rPr>
                      <w:rFonts w:eastAsia="맑은 고딕"/>
                      <w:sz w:val="22"/>
                      <w:szCs w:val="22"/>
                      <w:lang w:eastAsia="ko-KR"/>
                    </w:rPr>
                  </w:rPrChange>
                </w:rPr>
                <w:t>When the isLogical property of a DualSpaceLayer is set to TRUE, the geometries of its Node instances SHALL be spatially located inside of their corresponding CellSpaces.</w:t>
              </w:r>
            </w:ins>
          </w:p>
        </w:tc>
      </w:tr>
    </w:tbl>
    <w:p w14:paraId="161BDDA4" w14:textId="77777777" w:rsidR="0028358E" w:rsidRPr="00296D4A" w:rsidRDefault="0028358E" w:rsidP="0028358E">
      <w:pPr>
        <w:jc w:val="both"/>
        <w:rPr>
          <w:ins w:id="956" w:author="Li, Ki Joune" w:date="2024-04-19T12:46:00Z"/>
          <w:i/>
          <w:iCs/>
          <w:lang w:val="de-DE"/>
        </w:rPr>
      </w:pPr>
    </w:p>
    <w:tbl>
      <w:tblPr>
        <w:tblStyle w:val="af0"/>
        <w:tblW w:w="0" w:type="auto"/>
        <w:tblLook w:val="04A0" w:firstRow="1" w:lastRow="0" w:firstColumn="1" w:lastColumn="0" w:noHBand="0" w:noVBand="1"/>
      </w:tblPr>
      <w:tblGrid>
        <w:gridCol w:w="988"/>
        <w:gridCol w:w="9082"/>
        <w:tblGridChange w:id="957">
          <w:tblGrid>
            <w:gridCol w:w="5035"/>
            <w:gridCol w:w="5035"/>
          </w:tblGrid>
        </w:tblGridChange>
      </w:tblGrid>
      <w:tr w:rsidR="0028358E" w14:paraId="534F622F" w14:textId="77777777" w:rsidTr="00136DB5">
        <w:trPr>
          <w:ins w:id="958" w:author="Li, Ki Joune" w:date="2024-04-19T12:46:00Z"/>
        </w:trPr>
        <w:tc>
          <w:tcPr>
            <w:tcW w:w="10070" w:type="dxa"/>
            <w:gridSpan w:val="2"/>
            <w:vAlign w:val="center"/>
          </w:tcPr>
          <w:p w14:paraId="46129E4A" w14:textId="58803AFF" w:rsidR="0028358E" w:rsidRPr="004764D7" w:rsidRDefault="0028358E" w:rsidP="00136DB5">
            <w:pPr>
              <w:spacing w:after="0"/>
              <w:jc w:val="both"/>
              <w:rPr>
                <w:ins w:id="959" w:author="Li, Ki Joune" w:date="2024-04-19T12:46:00Z"/>
                <w:lang w:val="en-GB" w:eastAsia="ko-KR"/>
              </w:rPr>
            </w:pPr>
            <w:ins w:id="960" w:author="Li, Ki Joune" w:date="2024-04-19T12:46:00Z">
              <w:r w:rsidRPr="004764D7">
                <w:rPr>
                  <w:rFonts w:hint="eastAsia"/>
                  <w:lang w:val="en-GB" w:eastAsia="ko-KR"/>
                </w:rPr>
                <w:t>R</w:t>
              </w:r>
              <w:r w:rsidRPr="004764D7">
                <w:rPr>
                  <w:lang w:val="en-GB" w:eastAsia="ko-KR"/>
                </w:rPr>
                <w:t xml:space="preserve">equirement </w:t>
              </w:r>
              <w:r>
                <w:rPr>
                  <w:lang w:val="en-GB" w:eastAsia="ko-KR"/>
                </w:rPr>
                <w:t>5</w:t>
              </w:r>
              <w:r w:rsidRPr="004764D7">
                <w:rPr>
                  <w:lang w:val="en-GB" w:eastAsia="ko-KR"/>
                </w:rPr>
                <w:t xml:space="preserve"> – </w:t>
              </w:r>
            </w:ins>
            <w:ins w:id="961" w:author="Li, Ki Joune" w:date="2024-04-19T12:53:00Z">
              <w:r>
                <w:rPr>
                  <w:lang w:val="en-GB" w:eastAsia="ko-KR"/>
                </w:rPr>
                <w:t>Edge</w:t>
              </w:r>
            </w:ins>
          </w:p>
        </w:tc>
      </w:tr>
      <w:tr w:rsidR="0028358E" w14:paraId="0B428267" w14:textId="77777777" w:rsidTr="00136DB5">
        <w:trPr>
          <w:ins w:id="962" w:author="Li, Ki Joune" w:date="2024-04-19T12:46:00Z"/>
        </w:trPr>
        <w:tc>
          <w:tcPr>
            <w:tcW w:w="10070" w:type="dxa"/>
            <w:gridSpan w:val="2"/>
            <w:vAlign w:val="center"/>
          </w:tcPr>
          <w:p w14:paraId="27769518" w14:textId="541CFA51" w:rsidR="0028358E" w:rsidRPr="00A2474B" w:rsidRDefault="0028358E" w:rsidP="00136DB5">
            <w:pPr>
              <w:spacing w:after="0"/>
              <w:jc w:val="both"/>
              <w:rPr>
                <w:ins w:id="963" w:author="Li, Ki Joune" w:date="2024-04-19T12:46:00Z"/>
                <w:rFonts w:asciiTheme="minorHAnsi" w:hAnsiTheme="minorHAnsi"/>
                <w:lang w:val="en-GB" w:eastAsia="ko-KR"/>
                <w:rPrChange w:id="964" w:author="Li, Ki Joune" w:date="2024-04-19T18:51:00Z">
                  <w:rPr>
                    <w:ins w:id="965" w:author="Li, Ki Joune" w:date="2024-04-19T12:46:00Z"/>
                    <w:lang w:val="en-GB" w:eastAsia="ko-KR"/>
                  </w:rPr>
                </w:rPrChange>
              </w:rPr>
            </w:pPr>
            <w:ins w:id="966" w:author="Li, Ki Joune" w:date="2024-04-19T12:46:00Z">
              <w:r w:rsidRPr="00A2474B">
                <w:rPr>
                  <w:rFonts w:asciiTheme="minorHAnsi" w:hAnsiTheme="minorHAnsi"/>
                  <w:lang w:val="en-GB" w:eastAsia="ko-KR"/>
                  <w:rPrChange w:id="967" w:author="Li, Ki Joune" w:date="2024-04-19T18:51:00Z">
                    <w:rPr>
                      <w:rFonts w:hint="eastAsia"/>
                      <w:lang w:val="en-GB" w:eastAsia="ko-KR"/>
                    </w:rPr>
                  </w:rPrChange>
                </w:rPr>
                <w:t>/</w:t>
              </w:r>
              <w:r w:rsidRPr="00A2474B">
                <w:rPr>
                  <w:rFonts w:asciiTheme="minorHAnsi" w:hAnsiTheme="minorHAnsi"/>
                  <w:lang w:val="en-GB" w:eastAsia="ko-KR"/>
                  <w:rPrChange w:id="968" w:author="Li, Ki Joune" w:date="2024-04-19T18:51:00Z">
                    <w:rPr>
                      <w:lang w:val="en-GB" w:eastAsia="ko-KR"/>
                    </w:rPr>
                  </w:rPrChange>
                </w:rPr>
                <w:t>req/</w:t>
              </w:r>
            </w:ins>
            <w:ins w:id="969" w:author="Li, Ki Joune" w:date="2024-04-19T12:54:00Z">
              <w:r w:rsidR="00605835" w:rsidRPr="00A2474B">
                <w:rPr>
                  <w:rFonts w:asciiTheme="minorHAnsi" w:hAnsiTheme="minorHAnsi"/>
                  <w:lang w:val="en-GB" w:eastAsia="ko-KR"/>
                  <w:rPrChange w:id="970" w:author="Li, Ki Joune" w:date="2024-04-19T18:51:00Z">
                    <w:rPr>
                      <w:lang w:val="en-GB" w:eastAsia="ko-KR"/>
                    </w:rPr>
                  </w:rPrChange>
                </w:rPr>
                <w:t>edge</w:t>
              </w:r>
            </w:ins>
          </w:p>
        </w:tc>
      </w:tr>
      <w:tr w:rsidR="00605835" w14:paraId="11BF4231" w14:textId="77777777" w:rsidTr="0028358E">
        <w:tblPrEx>
          <w:tblW w:w="0" w:type="auto"/>
          <w:tblPrExChange w:id="971" w:author="Li, Ki Joune" w:date="2024-04-19T12:47:00Z">
            <w:tblPrEx>
              <w:tblW w:w="0" w:type="auto"/>
            </w:tblPrEx>
          </w:tblPrExChange>
        </w:tblPrEx>
        <w:trPr>
          <w:trHeight w:val="471"/>
          <w:ins w:id="972" w:author="Li, Ki Joune" w:date="2024-04-19T12:46:00Z"/>
          <w:trPrChange w:id="973" w:author="Li, Ki Joune" w:date="2024-04-19T12:47:00Z">
            <w:trPr>
              <w:trHeight w:val="471"/>
            </w:trPr>
          </w:trPrChange>
        </w:trPr>
        <w:tc>
          <w:tcPr>
            <w:tcW w:w="988" w:type="dxa"/>
            <w:vAlign w:val="center"/>
            <w:tcPrChange w:id="974" w:author="Li, Ki Joune" w:date="2024-04-19T12:47:00Z">
              <w:tcPr>
                <w:tcW w:w="5035" w:type="dxa"/>
                <w:vAlign w:val="center"/>
              </w:tcPr>
            </w:tcPrChange>
          </w:tcPr>
          <w:p w14:paraId="21561499" w14:textId="28132B8F" w:rsidR="00605835" w:rsidRPr="00A2474B" w:rsidRDefault="00605835" w:rsidP="00605835">
            <w:pPr>
              <w:spacing w:after="0"/>
              <w:jc w:val="both"/>
              <w:rPr>
                <w:ins w:id="975" w:author="Li, Ki Joune" w:date="2024-04-19T12:46:00Z"/>
                <w:rFonts w:asciiTheme="minorHAnsi" w:hAnsiTheme="minorHAnsi"/>
                <w:lang w:val="en-GB" w:eastAsia="ko-KR"/>
                <w:rPrChange w:id="976" w:author="Li, Ki Joune" w:date="2024-04-19T18:51:00Z">
                  <w:rPr>
                    <w:ins w:id="977" w:author="Li, Ki Joune" w:date="2024-04-19T12:46:00Z"/>
                    <w:lang w:val="en-GB" w:eastAsia="ko-KR"/>
                  </w:rPr>
                </w:rPrChange>
              </w:rPr>
            </w:pPr>
            <w:ins w:id="978" w:author="Li, Ki Joune" w:date="2024-04-19T12:53:00Z">
              <w:r w:rsidRPr="00A2474B">
                <w:rPr>
                  <w:rFonts w:asciiTheme="minorHAnsi" w:hAnsiTheme="minorHAnsi"/>
                  <w:lang w:val="en-GB" w:eastAsia="ko-KR"/>
                  <w:rPrChange w:id="979" w:author="Li, Ki Joune" w:date="2024-04-19T18:51:00Z">
                    <w:rPr>
                      <w:rFonts w:hint="eastAsia"/>
                      <w:lang w:val="en-GB" w:eastAsia="ko-KR"/>
                    </w:rPr>
                  </w:rPrChange>
                </w:rPr>
                <w:t>A</w:t>
              </w:r>
            </w:ins>
          </w:p>
        </w:tc>
        <w:tc>
          <w:tcPr>
            <w:tcW w:w="9082" w:type="dxa"/>
            <w:vAlign w:val="center"/>
            <w:tcPrChange w:id="980" w:author="Li, Ki Joune" w:date="2024-04-19T12:47:00Z">
              <w:tcPr>
                <w:tcW w:w="5035" w:type="dxa"/>
                <w:vAlign w:val="center"/>
              </w:tcPr>
            </w:tcPrChange>
          </w:tcPr>
          <w:p w14:paraId="1191643D" w14:textId="033850BA" w:rsidR="00605835" w:rsidRPr="00605835" w:rsidRDefault="00605835" w:rsidP="00605835">
            <w:pPr>
              <w:spacing w:after="0"/>
              <w:jc w:val="both"/>
              <w:rPr>
                <w:ins w:id="981" w:author="Li, Ki Joune" w:date="2024-04-19T12:46:00Z"/>
                <w:lang w:val="en-GB" w:eastAsia="ko-KR"/>
              </w:rPr>
            </w:pPr>
            <w:ins w:id="982" w:author="Li, Ki Joune" w:date="2024-04-19T12:53:00Z">
              <w:r w:rsidRPr="00605835">
                <w:rPr>
                  <w:rFonts w:eastAsia="맑은 고딕"/>
                  <w:szCs w:val="22"/>
                  <w:lang w:eastAsia="ko-KR"/>
                  <w:rPrChange w:id="983" w:author="Li, Ki Joune" w:date="2024-04-19T12:54:00Z">
                    <w:rPr>
                      <w:rFonts w:eastAsia="맑은 고딕"/>
                      <w:sz w:val="22"/>
                      <w:szCs w:val="22"/>
                      <w:lang w:eastAsia="ko-KR"/>
                    </w:rPr>
                  </w:rPrChange>
                </w:rPr>
                <w:t>No self-intersection is allowed when its geometry is given.</w:t>
              </w:r>
            </w:ins>
          </w:p>
        </w:tc>
      </w:tr>
      <w:tr w:rsidR="00605835" w14:paraId="62AA8E8E" w14:textId="77777777" w:rsidTr="0028358E">
        <w:tblPrEx>
          <w:tblW w:w="0" w:type="auto"/>
          <w:tblPrExChange w:id="984" w:author="Li, Ki Joune" w:date="2024-04-19T12:47:00Z">
            <w:tblPrEx>
              <w:tblW w:w="0" w:type="auto"/>
            </w:tblPrEx>
          </w:tblPrExChange>
        </w:tblPrEx>
        <w:trPr>
          <w:trHeight w:val="470"/>
          <w:ins w:id="985" w:author="Li, Ki Joune" w:date="2024-04-19T12:46:00Z"/>
          <w:trPrChange w:id="986" w:author="Li, Ki Joune" w:date="2024-04-19T12:47:00Z">
            <w:trPr>
              <w:trHeight w:val="470"/>
            </w:trPr>
          </w:trPrChange>
        </w:trPr>
        <w:tc>
          <w:tcPr>
            <w:tcW w:w="988" w:type="dxa"/>
            <w:vAlign w:val="center"/>
            <w:tcPrChange w:id="987" w:author="Li, Ki Joune" w:date="2024-04-19T12:47:00Z">
              <w:tcPr>
                <w:tcW w:w="5035" w:type="dxa"/>
                <w:vAlign w:val="center"/>
              </w:tcPr>
            </w:tcPrChange>
          </w:tcPr>
          <w:p w14:paraId="4DBED6E7" w14:textId="027AE153" w:rsidR="00605835" w:rsidRPr="00A2474B" w:rsidRDefault="00605835" w:rsidP="00605835">
            <w:pPr>
              <w:spacing w:after="0"/>
              <w:jc w:val="both"/>
              <w:rPr>
                <w:ins w:id="988" w:author="Li, Ki Joune" w:date="2024-04-19T12:46:00Z"/>
                <w:rFonts w:asciiTheme="minorHAnsi" w:eastAsia="맑은 고딕" w:hAnsiTheme="minorHAnsi"/>
                <w:sz w:val="22"/>
                <w:szCs w:val="22"/>
                <w:lang w:eastAsia="ko-KR"/>
                <w:rPrChange w:id="989" w:author="Li, Ki Joune" w:date="2024-04-19T18:51:00Z">
                  <w:rPr>
                    <w:ins w:id="990" w:author="Li, Ki Joune" w:date="2024-04-19T12:46:00Z"/>
                    <w:rFonts w:eastAsia="맑은 고딕"/>
                    <w:sz w:val="22"/>
                    <w:szCs w:val="22"/>
                    <w:lang w:eastAsia="ko-KR"/>
                  </w:rPr>
                </w:rPrChange>
              </w:rPr>
            </w:pPr>
            <w:ins w:id="991" w:author="Li, Ki Joune" w:date="2024-04-19T12:53:00Z">
              <w:r w:rsidRPr="00A2474B">
                <w:rPr>
                  <w:rFonts w:asciiTheme="minorHAnsi" w:eastAsia="맑은 고딕" w:hAnsiTheme="minorHAnsi"/>
                  <w:sz w:val="22"/>
                  <w:szCs w:val="22"/>
                  <w:lang w:eastAsia="ko-KR"/>
                  <w:rPrChange w:id="992" w:author="Li, Ki Joune" w:date="2024-04-19T18:51:00Z">
                    <w:rPr>
                      <w:rFonts w:eastAsia="맑은 고딕" w:hint="eastAsia"/>
                      <w:sz w:val="22"/>
                      <w:szCs w:val="22"/>
                      <w:lang w:eastAsia="ko-KR"/>
                    </w:rPr>
                  </w:rPrChange>
                </w:rPr>
                <w:t>B</w:t>
              </w:r>
            </w:ins>
          </w:p>
        </w:tc>
        <w:tc>
          <w:tcPr>
            <w:tcW w:w="9082" w:type="dxa"/>
            <w:vAlign w:val="center"/>
            <w:tcPrChange w:id="993" w:author="Li, Ki Joune" w:date="2024-04-19T12:47:00Z">
              <w:tcPr>
                <w:tcW w:w="5035" w:type="dxa"/>
                <w:vAlign w:val="center"/>
              </w:tcPr>
            </w:tcPrChange>
          </w:tcPr>
          <w:p w14:paraId="01743890" w14:textId="227DB388" w:rsidR="00605835" w:rsidRPr="00605835" w:rsidRDefault="00605835" w:rsidP="00605835">
            <w:pPr>
              <w:spacing w:after="0"/>
              <w:jc w:val="both"/>
              <w:rPr>
                <w:ins w:id="994" w:author="Li, Ki Joune" w:date="2024-04-19T12:46:00Z"/>
                <w:rFonts w:eastAsia="맑은 고딕"/>
                <w:szCs w:val="22"/>
                <w:lang w:eastAsia="ko-KR"/>
                <w:rPrChange w:id="995" w:author="Li, Ki Joune" w:date="2024-04-19T12:54:00Z">
                  <w:rPr>
                    <w:ins w:id="996" w:author="Li, Ki Joune" w:date="2024-04-19T12:46:00Z"/>
                    <w:rFonts w:eastAsia="맑은 고딕"/>
                    <w:sz w:val="22"/>
                    <w:szCs w:val="22"/>
                    <w:lang w:eastAsia="ko-KR"/>
                  </w:rPr>
                </w:rPrChange>
              </w:rPr>
            </w:pPr>
            <w:ins w:id="997" w:author="Li, Ki Joune" w:date="2024-04-19T12:53:00Z">
              <w:r w:rsidRPr="00605835">
                <w:rPr>
                  <w:rFonts w:eastAsia="맑은 고딕"/>
                  <w:szCs w:val="22"/>
                  <w:lang w:eastAsia="ko-KR"/>
                  <w:rPrChange w:id="998" w:author="Li, Ki Joune" w:date="2024-04-19T12:54:00Z">
                    <w:rPr>
                      <w:rFonts w:eastAsia="맑은 고딕"/>
                      <w:sz w:val="22"/>
                      <w:szCs w:val="22"/>
                      <w:lang w:eastAsia="ko-KR"/>
                    </w:rPr>
                  </w:rPrChange>
                </w:rPr>
                <w:t>If dualspaceLayer.</w:t>
              </w:r>
              <w:r w:rsidRPr="00605835">
                <w:rPr>
                  <w:rFonts w:eastAsia="맑은 고딕"/>
                  <w:szCs w:val="22"/>
                  <w:lang w:eastAsia="ko-KR"/>
                  <w:rPrChange w:id="999" w:author="Li, Ki Joune" w:date="2024-04-19T12:54:00Z">
                    <w:rPr>
                      <w:rFonts w:asciiTheme="minorHAnsi" w:eastAsia="맑은 고딕" w:hAnsiTheme="minorHAnsi" w:cstheme="minorHAnsi"/>
                      <w:sz w:val="22"/>
                      <w:szCs w:val="22"/>
                      <w:lang w:eastAsia="ko-KR"/>
                    </w:rPr>
                  </w:rPrChange>
                </w:rPr>
                <w:t>directed</w:t>
              </w:r>
              <w:r w:rsidRPr="00605835">
                <w:rPr>
                  <w:rFonts w:eastAsia="맑은 고딕"/>
                  <w:szCs w:val="22"/>
                  <w:lang w:eastAsia="ko-KR"/>
                  <w:rPrChange w:id="1000" w:author="Li, Ki Joune" w:date="2024-04-19T12:54:00Z">
                    <w:rPr>
                      <w:rFonts w:eastAsia="맑은 고딕"/>
                      <w:sz w:val="22"/>
                      <w:szCs w:val="22"/>
                      <w:lang w:eastAsia="ko-KR"/>
                    </w:rPr>
                  </w:rPrChange>
                </w:rPr>
                <w:t>=</w:t>
              </w:r>
              <w:r w:rsidRPr="00605835">
                <w:rPr>
                  <w:rFonts w:eastAsia="맑은 고딕"/>
                  <w:szCs w:val="22"/>
                  <w:lang w:eastAsia="ko-KR"/>
                  <w:rPrChange w:id="1001" w:author="Li, Ki Joune" w:date="2024-04-19T12:54:00Z">
                    <w:rPr>
                      <w:rFonts w:asciiTheme="minorHAnsi" w:eastAsia="맑은 고딕" w:hAnsiTheme="minorHAnsi" w:cstheme="minorHAnsi"/>
                      <w:sz w:val="22"/>
                      <w:szCs w:val="22"/>
                      <w:lang w:eastAsia="ko-KR"/>
                    </w:rPr>
                  </w:rPrChange>
                </w:rPr>
                <w:t>true</w:t>
              </w:r>
              <w:r w:rsidRPr="00605835">
                <w:rPr>
                  <w:rFonts w:eastAsia="맑은 고딕"/>
                  <w:szCs w:val="22"/>
                  <w:lang w:eastAsia="ko-KR"/>
                  <w:rPrChange w:id="1002" w:author="Li, Ki Joune" w:date="2024-04-19T12:54:00Z">
                    <w:rPr>
                      <w:rFonts w:eastAsia="맑은 고딕"/>
                      <w:sz w:val="22"/>
                      <w:szCs w:val="22"/>
                      <w:lang w:eastAsia="ko-KR"/>
                    </w:rPr>
                  </w:rPrChange>
                </w:rPr>
                <w:t>, then the order of nodes represents the direction.</w:t>
              </w:r>
            </w:ins>
          </w:p>
        </w:tc>
      </w:tr>
    </w:tbl>
    <w:p w14:paraId="0F58EAF2" w14:textId="77777777" w:rsidR="00605835" w:rsidRPr="00296D4A" w:rsidRDefault="00605835" w:rsidP="00605835">
      <w:pPr>
        <w:jc w:val="both"/>
        <w:rPr>
          <w:ins w:id="1003" w:author="Li, Ki Joune" w:date="2024-04-19T12:54:00Z"/>
          <w:i/>
          <w:iCs/>
          <w:lang w:val="de-DE"/>
        </w:rPr>
      </w:pPr>
    </w:p>
    <w:tbl>
      <w:tblPr>
        <w:tblStyle w:val="af0"/>
        <w:tblW w:w="0" w:type="auto"/>
        <w:tblLook w:val="04A0" w:firstRow="1" w:lastRow="0" w:firstColumn="1" w:lastColumn="0" w:noHBand="0" w:noVBand="1"/>
      </w:tblPr>
      <w:tblGrid>
        <w:gridCol w:w="988"/>
        <w:gridCol w:w="9082"/>
        <w:tblGridChange w:id="1004">
          <w:tblGrid>
            <w:gridCol w:w="5035"/>
            <w:gridCol w:w="5035"/>
          </w:tblGrid>
        </w:tblGridChange>
      </w:tblGrid>
      <w:tr w:rsidR="00605835" w14:paraId="0B2C3FF5" w14:textId="77777777" w:rsidTr="00136DB5">
        <w:trPr>
          <w:ins w:id="1005" w:author="Li, Ki Joune" w:date="2024-04-19T12:54:00Z"/>
        </w:trPr>
        <w:tc>
          <w:tcPr>
            <w:tcW w:w="10070" w:type="dxa"/>
            <w:gridSpan w:val="2"/>
            <w:vAlign w:val="center"/>
          </w:tcPr>
          <w:p w14:paraId="613A0DB2" w14:textId="4E08C085" w:rsidR="00605835" w:rsidRPr="00605835" w:rsidRDefault="00605835" w:rsidP="00136DB5">
            <w:pPr>
              <w:spacing w:after="0"/>
              <w:jc w:val="both"/>
              <w:rPr>
                <w:ins w:id="1006" w:author="Li, Ki Joune" w:date="2024-04-19T12:54:00Z"/>
                <w:lang w:val="en-GB" w:eastAsia="ko-KR"/>
              </w:rPr>
            </w:pPr>
            <w:ins w:id="1007" w:author="Li, Ki Joune" w:date="2024-04-19T12:54:00Z">
              <w:r w:rsidRPr="00605835">
                <w:rPr>
                  <w:lang w:val="en-GB" w:eastAsia="ko-KR"/>
                </w:rPr>
                <w:t xml:space="preserve">Requirement 6 – </w:t>
              </w:r>
            </w:ins>
            <w:ins w:id="1008" w:author="Li, Ki Joune" w:date="2024-04-19T12:55:00Z">
              <w:r w:rsidRPr="00605835">
                <w:rPr>
                  <w:lang w:val="en-GB" w:eastAsia="ko-KR"/>
                </w:rPr>
                <w:t>Interlayer Connection</w:t>
              </w:r>
            </w:ins>
          </w:p>
        </w:tc>
      </w:tr>
      <w:tr w:rsidR="00605835" w14:paraId="425A2181" w14:textId="77777777" w:rsidTr="00136DB5">
        <w:trPr>
          <w:ins w:id="1009" w:author="Li, Ki Joune" w:date="2024-04-19T12:54:00Z"/>
        </w:trPr>
        <w:tc>
          <w:tcPr>
            <w:tcW w:w="10070" w:type="dxa"/>
            <w:gridSpan w:val="2"/>
            <w:vAlign w:val="center"/>
          </w:tcPr>
          <w:p w14:paraId="3B9E48C2" w14:textId="70AE71CF" w:rsidR="00605835" w:rsidRPr="00A2474B" w:rsidRDefault="00605835" w:rsidP="00136DB5">
            <w:pPr>
              <w:spacing w:after="0"/>
              <w:jc w:val="both"/>
              <w:rPr>
                <w:ins w:id="1010" w:author="Li, Ki Joune" w:date="2024-04-19T12:54:00Z"/>
                <w:rFonts w:asciiTheme="minorHAnsi" w:hAnsiTheme="minorHAnsi"/>
                <w:lang w:val="en-GB" w:eastAsia="ko-KR"/>
                <w:rPrChange w:id="1011" w:author="Li, Ki Joune" w:date="2024-04-19T18:51:00Z">
                  <w:rPr>
                    <w:ins w:id="1012" w:author="Li, Ki Joune" w:date="2024-04-19T12:54:00Z"/>
                    <w:lang w:val="en-GB" w:eastAsia="ko-KR"/>
                  </w:rPr>
                </w:rPrChange>
              </w:rPr>
            </w:pPr>
            <w:ins w:id="1013" w:author="Li, Ki Joune" w:date="2024-04-19T12:54:00Z">
              <w:r w:rsidRPr="00A2474B">
                <w:rPr>
                  <w:rFonts w:asciiTheme="minorHAnsi" w:hAnsiTheme="minorHAnsi"/>
                  <w:lang w:val="en-GB" w:eastAsia="ko-KR"/>
                  <w:rPrChange w:id="1014" w:author="Li, Ki Joune" w:date="2024-04-19T18:51:00Z">
                    <w:rPr>
                      <w:lang w:val="en-GB" w:eastAsia="ko-KR"/>
                    </w:rPr>
                  </w:rPrChange>
                </w:rPr>
                <w:t>/req/</w:t>
              </w:r>
            </w:ins>
            <w:ins w:id="1015" w:author="Li, Ki Joune" w:date="2024-04-19T12:56:00Z">
              <w:r w:rsidRPr="00A2474B">
                <w:rPr>
                  <w:rFonts w:asciiTheme="minorHAnsi" w:hAnsiTheme="minorHAnsi"/>
                  <w:lang w:val="en-GB" w:eastAsia="ko-KR"/>
                  <w:rPrChange w:id="1016" w:author="Li, Ki Joune" w:date="2024-04-19T18:51:00Z">
                    <w:rPr>
                      <w:lang w:val="en-GB" w:eastAsia="ko-KR"/>
                    </w:rPr>
                  </w:rPrChange>
                </w:rPr>
                <w:t>interlayerconnection</w:t>
              </w:r>
            </w:ins>
          </w:p>
        </w:tc>
      </w:tr>
      <w:tr w:rsidR="00605835" w14:paraId="51090CDE" w14:textId="77777777" w:rsidTr="00605835">
        <w:tblPrEx>
          <w:tblW w:w="0" w:type="auto"/>
          <w:tblPrExChange w:id="1017" w:author="Li, Ki Joune" w:date="2024-04-19T12:56:00Z">
            <w:tblPrEx>
              <w:tblW w:w="0" w:type="auto"/>
            </w:tblPrEx>
          </w:tblPrExChange>
        </w:tblPrEx>
        <w:trPr>
          <w:trHeight w:val="194"/>
          <w:ins w:id="1018" w:author="Li, Ki Joune" w:date="2024-04-19T12:54:00Z"/>
          <w:trPrChange w:id="1019" w:author="Li, Ki Joune" w:date="2024-04-19T12:56:00Z">
            <w:trPr>
              <w:trHeight w:val="194"/>
            </w:trPr>
          </w:trPrChange>
        </w:trPr>
        <w:tc>
          <w:tcPr>
            <w:tcW w:w="988" w:type="dxa"/>
            <w:vAlign w:val="center"/>
            <w:tcPrChange w:id="1020" w:author="Li, Ki Joune" w:date="2024-04-19T12:56:00Z">
              <w:tcPr>
                <w:tcW w:w="5035" w:type="dxa"/>
                <w:vAlign w:val="center"/>
              </w:tcPr>
            </w:tcPrChange>
          </w:tcPr>
          <w:p w14:paraId="05650F98" w14:textId="62B3FC46" w:rsidR="00605835" w:rsidRPr="00A2474B" w:rsidRDefault="00605835" w:rsidP="00605835">
            <w:pPr>
              <w:spacing w:after="0"/>
              <w:jc w:val="both"/>
              <w:rPr>
                <w:ins w:id="1021" w:author="Li, Ki Joune" w:date="2024-04-19T12:54:00Z"/>
                <w:rFonts w:asciiTheme="minorHAnsi" w:hAnsiTheme="minorHAnsi"/>
                <w:lang w:val="en-GB" w:eastAsia="ko-KR"/>
                <w:rPrChange w:id="1022" w:author="Li, Ki Joune" w:date="2024-04-19T18:52:00Z">
                  <w:rPr>
                    <w:ins w:id="1023" w:author="Li, Ki Joune" w:date="2024-04-19T12:54:00Z"/>
                    <w:lang w:val="en-GB" w:eastAsia="ko-KR"/>
                  </w:rPr>
                </w:rPrChange>
              </w:rPr>
            </w:pPr>
            <w:ins w:id="1024" w:author="Li, Ki Joune" w:date="2024-04-19T12:56:00Z">
              <w:r w:rsidRPr="00A2474B">
                <w:rPr>
                  <w:rFonts w:asciiTheme="minorHAnsi" w:hAnsiTheme="minorHAnsi"/>
                  <w:lang w:val="en-GB" w:eastAsia="ko-KR"/>
                  <w:rPrChange w:id="1025" w:author="Li, Ki Joune" w:date="2024-04-19T18:52:00Z">
                    <w:rPr>
                      <w:lang w:val="en-GB" w:eastAsia="ko-KR"/>
                    </w:rPr>
                  </w:rPrChange>
                </w:rPr>
                <w:t>A</w:t>
              </w:r>
            </w:ins>
          </w:p>
        </w:tc>
        <w:tc>
          <w:tcPr>
            <w:tcW w:w="9082" w:type="dxa"/>
            <w:vAlign w:val="center"/>
            <w:tcPrChange w:id="1026" w:author="Li, Ki Joune" w:date="2024-04-19T12:56:00Z">
              <w:tcPr>
                <w:tcW w:w="5035" w:type="dxa"/>
                <w:vAlign w:val="center"/>
              </w:tcPr>
            </w:tcPrChange>
          </w:tcPr>
          <w:p w14:paraId="7D661A3A" w14:textId="680E514B" w:rsidR="00605835" w:rsidRPr="00605835" w:rsidRDefault="00605835" w:rsidP="00605835">
            <w:pPr>
              <w:spacing w:after="0"/>
              <w:jc w:val="both"/>
              <w:rPr>
                <w:ins w:id="1027" w:author="Li, Ki Joune" w:date="2024-04-19T12:54:00Z"/>
                <w:lang w:val="en-GB" w:eastAsia="ko-KR"/>
              </w:rPr>
            </w:pPr>
            <w:ins w:id="1028" w:author="Li, Ki Joune" w:date="2024-04-19T12:56:00Z">
              <w:r w:rsidRPr="00605835">
                <w:rPr>
                  <w:rFonts w:eastAsia="맑은 고딕"/>
                  <w:lang w:eastAsia="ko-KR"/>
                  <w:rPrChange w:id="1029" w:author="Li, Ki Joune" w:date="2024-04-19T12:56:00Z">
                    <w:rPr>
                      <w:rFonts w:eastAsia="맑은 고딕"/>
                      <w:sz w:val="22"/>
                      <w:szCs w:val="22"/>
                      <w:lang w:eastAsia="ko-KR"/>
                    </w:rPr>
                  </w:rPrChange>
                </w:rPr>
                <w:t>Two target cell spaces (or nodes) SHALL not belong to a same primal space layer (or dual space layer)</w:t>
              </w:r>
            </w:ins>
          </w:p>
        </w:tc>
      </w:tr>
      <w:tr w:rsidR="00605835" w14:paraId="27B202F3" w14:textId="77777777" w:rsidTr="00605835">
        <w:tblPrEx>
          <w:tblW w:w="0" w:type="auto"/>
          <w:tblPrExChange w:id="1030" w:author="Li, Ki Joune" w:date="2024-04-19T12:56:00Z">
            <w:tblPrEx>
              <w:tblW w:w="0" w:type="auto"/>
            </w:tblPrEx>
          </w:tblPrExChange>
        </w:tblPrEx>
        <w:trPr>
          <w:trHeight w:val="192"/>
          <w:ins w:id="1031" w:author="Li, Ki Joune" w:date="2024-04-19T12:54:00Z"/>
          <w:trPrChange w:id="1032" w:author="Li, Ki Joune" w:date="2024-04-19T12:56:00Z">
            <w:trPr>
              <w:trHeight w:val="192"/>
            </w:trPr>
          </w:trPrChange>
        </w:trPr>
        <w:tc>
          <w:tcPr>
            <w:tcW w:w="988" w:type="dxa"/>
            <w:vAlign w:val="center"/>
            <w:tcPrChange w:id="1033" w:author="Li, Ki Joune" w:date="2024-04-19T12:56:00Z">
              <w:tcPr>
                <w:tcW w:w="5035" w:type="dxa"/>
                <w:vAlign w:val="center"/>
              </w:tcPr>
            </w:tcPrChange>
          </w:tcPr>
          <w:p w14:paraId="6D806D02" w14:textId="6F510237" w:rsidR="00605835" w:rsidRPr="00A2474B" w:rsidRDefault="00605835" w:rsidP="00605835">
            <w:pPr>
              <w:spacing w:after="0"/>
              <w:jc w:val="both"/>
              <w:rPr>
                <w:ins w:id="1034" w:author="Li, Ki Joune" w:date="2024-04-19T12:54:00Z"/>
                <w:rFonts w:asciiTheme="minorHAnsi" w:hAnsiTheme="minorHAnsi"/>
                <w:lang w:val="en-GB" w:eastAsia="ko-KR"/>
                <w:rPrChange w:id="1035" w:author="Li, Ki Joune" w:date="2024-04-19T18:52:00Z">
                  <w:rPr>
                    <w:ins w:id="1036" w:author="Li, Ki Joune" w:date="2024-04-19T12:54:00Z"/>
                    <w:lang w:val="en-GB" w:eastAsia="ko-KR"/>
                  </w:rPr>
                </w:rPrChange>
              </w:rPr>
            </w:pPr>
            <w:ins w:id="1037" w:author="Li, Ki Joune" w:date="2024-04-19T12:56:00Z">
              <w:r w:rsidRPr="00A2474B">
                <w:rPr>
                  <w:rFonts w:asciiTheme="minorHAnsi" w:hAnsiTheme="minorHAnsi"/>
                  <w:lang w:val="en-GB" w:eastAsia="ko-KR"/>
                  <w:rPrChange w:id="1038" w:author="Li, Ki Joune" w:date="2024-04-19T18:52:00Z">
                    <w:rPr>
                      <w:rFonts w:hint="eastAsia"/>
                      <w:lang w:val="en-GB" w:eastAsia="ko-KR"/>
                    </w:rPr>
                  </w:rPrChange>
                </w:rPr>
                <w:t>B</w:t>
              </w:r>
            </w:ins>
          </w:p>
        </w:tc>
        <w:tc>
          <w:tcPr>
            <w:tcW w:w="9082" w:type="dxa"/>
            <w:vAlign w:val="center"/>
            <w:tcPrChange w:id="1039" w:author="Li, Ki Joune" w:date="2024-04-19T12:56:00Z">
              <w:tcPr>
                <w:tcW w:w="5035" w:type="dxa"/>
                <w:vAlign w:val="center"/>
              </w:tcPr>
            </w:tcPrChange>
          </w:tcPr>
          <w:p w14:paraId="5DF8AA81" w14:textId="08518E94" w:rsidR="00605835" w:rsidRPr="00605835" w:rsidRDefault="00605835" w:rsidP="00605835">
            <w:pPr>
              <w:spacing w:after="0"/>
              <w:jc w:val="both"/>
              <w:rPr>
                <w:ins w:id="1040" w:author="Li, Ki Joune" w:date="2024-04-19T12:54:00Z"/>
                <w:lang w:val="en-GB" w:eastAsia="ko-KR"/>
              </w:rPr>
            </w:pPr>
            <w:ins w:id="1041" w:author="Li, Ki Joune" w:date="2024-04-19T12:56:00Z">
              <w:r w:rsidRPr="00605835">
                <w:rPr>
                  <w:rFonts w:eastAsia="맑은 고딕"/>
                  <w:lang w:eastAsia="ko-KR"/>
                  <w:rPrChange w:id="1042" w:author="Li, Ki Joune" w:date="2024-04-19T12:56:00Z">
                    <w:rPr>
                      <w:rFonts w:eastAsia="맑은 고딕"/>
                      <w:sz w:val="22"/>
                      <w:szCs w:val="22"/>
                      <w:lang w:eastAsia="ko-KR"/>
                    </w:rPr>
                  </w:rPrChange>
                </w:rPr>
                <w:t>Connected nodes or connected cells SHALL be consistent with connected layers. This means that the target cell spaces (or nodes) SHALL belong to primal space layer (or dual space layer) of the connected layer</w:t>
              </w:r>
            </w:ins>
          </w:p>
        </w:tc>
      </w:tr>
      <w:tr w:rsidR="00605835" w14:paraId="5D869683" w14:textId="77777777" w:rsidTr="00605835">
        <w:tblPrEx>
          <w:tblW w:w="0" w:type="auto"/>
          <w:tblPrExChange w:id="1043" w:author="Li, Ki Joune" w:date="2024-04-19T12:56:00Z">
            <w:tblPrEx>
              <w:tblW w:w="0" w:type="auto"/>
            </w:tblPrEx>
          </w:tblPrExChange>
        </w:tblPrEx>
        <w:trPr>
          <w:trHeight w:val="192"/>
          <w:ins w:id="1044" w:author="Li, Ki Joune" w:date="2024-04-19T12:54:00Z"/>
          <w:trPrChange w:id="1045" w:author="Li, Ki Joune" w:date="2024-04-19T12:56:00Z">
            <w:trPr>
              <w:trHeight w:val="192"/>
            </w:trPr>
          </w:trPrChange>
        </w:trPr>
        <w:tc>
          <w:tcPr>
            <w:tcW w:w="988" w:type="dxa"/>
            <w:vAlign w:val="center"/>
            <w:tcPrChange w:id="1046" w:author="Li, Ki Joune" w:date="2024-04-19T12:56:00Z">
              <w:tcPr>
                <w:tcW w:w="5035" w:type="dxa"/>
                <w:vAlign w:val="center"/>
              </w:tcPr>
            </w:tcPrChange>
          </w:tcPr>
          <w:p w14:paraId="104E5B5C" w14:textId="11CEE71A" w:rsidR="00605835" w:rsidRPr="00A2474B" w:rsidRDefault="00605835" w:rsidP="00605835">
            <w:pPr>
              <w:spacing w:after="0"/>
              <w:jc w:val="both"/>
              <w:rPr>
                <w:ins w:id="1047" w:author="Li, Ki Joune" w:date="2024-04-19T12:54:00Z"/>
                <w:rFonts w:asciiTheme="minorHAnsi" w:hAnsiTheme="minorHAnsi"/>
                <w:lang w:val="en-GB" w:eastAsia="ko-KR"/>
                <w:rPrChange w:id="1048" w:author="Li, Ki Joune" w:date="2024-04-19T18:52:00Z">
                  <w:rPr>
                    <w:ins w:id="1049" w:author="Li, Ki Joune" w:date="2024-04-19T12:54:00Z"/>
                    <w:lang w:val="en-GB" w:eastAsia="ko-KR"/>
                  </w:rPr>
                </w:rPrChange>
              </w:rPr>
            </w:pPr>
            <w:ins w:id="1050" w:author="Li, Ki Joune" w:date="2024-04-19T12:56:00Z">
              <w:r w:rsidRPr="00A2474B">
                <w:rPr>
                  <w:rFonts w:asciiTheme="minorHAnsi" w:hAnsiTheme="minorHAnsi"/>
                  <w:lang w:val="en-GB" w:eastAsia="ko-KR"/>
                  <w:rPrChange w:id="1051" w:author="Li, Ki Joune" w:date="2024-04-19T18:52:00Z">
                    <w:rPr>
                      <w:rFonts w:hint="eastAsia"/>
                      <w:lang w:val="en-GB" w:eastAsia="ko-KR"/>
                    </w:rPr>
                  </w:rPrChange>
                </w:rPr>
                <w:t>C</w:t>
              </w:r>
            </w:ins>
          </w:p>
        </w:tc>
        <w:tc>
          <w:tcPr>
            <w:tcW w:w="9082" w:type="dxa"/>
            <w:vAlign w:val="center"/>
            <w:tcPrChange w:id="1052" w:author="Li, Ki Joune" w:date="2024-04-19T12:56:00Z">
              <w:tcPr>
                <w:tcW w:w="5035" w:type="dxa"/>
                <w:vAlign w:val="center"/>
              </w:tcPr>
            </w:tcPrChange>
          </w:tcPr>
          <w:p w14:paraId="7327EB9B" w14:textId="3BD77F8F" w:rsidR="00605835" w:rsidRPr="00605835" w:rsidRDefault="00605835" w:rsidP="00605835">
            <w:pPr>
              <w:spacing w:after="0"/>
              <w:jc w:val="both"/>
              <w:rPr>
                <w:ins w:id="1053" w:author="Li, Ki Joune" w:date="2024-04-19T12:54:00Z"/>
                <w:lang w:val="en-GB" w:eastAsia="ko-KR"/>
              </w:rPr>
            </w:pPr>
            <w:ins w:id="1054" w:author="Li, Ki Joune" w:date="2024-04-19T12:56:00Z">
              <w:r w:rsidRPr="00605835">
                <w:rPr>
                  <w:rFonts w:eastAsia="맑은 고딕"/>
                  <w:lang w:eastAsia="ko-KR"/>
                  <w:rPrChange w:id="1055" w:author="Li, Ki Joune" w:date="2024-04-19T12:56:00Z">
                    <w:rPr>
                      <w:rFonts w:eastAsia="맑은 고딕"/>
                      <w:sz w:val="22"/>
                      <w:szCs w:val="22"/>
                      <w:lang w:eastAsia="ko-KR"/>
                    </w:rPr>
                  </w:rPrChange>
                </w:rPr>
                <w:t>The cardinalities of Node and CellSpace SHALL either be 0 or 2 but can never be 1.</w:t>
              </w:r>
            </w:ins>
          </w:p>
        </w:tc>
      </w:tr>
      <w:tr w:rsidR="00605835" w14:paraId="00981FFA" w14:textId="77777777" w:rsidTr="00605835">
        <w:tblPrEx>
          <w:tblW w:w="0" w:type="auto"/>
          <w:tblPrExChange w:id="1056" w:author="Li, Ki Joune" w:date="2024-04-19T12:56:00Z">
            <w:tblPrEx>
              <w:tblW w:w="0" w:type="auto"/>
            </w:tblPrEx>
          </w:tblPrExChange>
        </w:tblPrEx>
        <w:trPr>
          <w:trHeight w:val="192"/>
          <w:ins w:id="1057" w:author="Li, Ki Joune" w:date="2024-04-19T12:54:00Z"/>
          <w:trPrChange w:id="1058" w:author="Li, Ki Joune" w:date="2024-04-19T12:56:00Z">
            <w:trPr>
              <w:trHeight w:val="192"/>
            </w:trPr>
          </w:trPrChange>
        </w:trPr>
        <w:tc>
          <w:tcPr>
            <w:tcW w:w="988" w:type="dxa"/>
            <w:vAlign w:val="center"/>
            <w:tcPrChange w:id="1059" w:author="Li, Ki Joune" w:date="2024-04-19T12:56:00Z">
              <w:tcPr>
                <w:tcW w:w="5035" w:type="dxa"/>
                <w:vAlign w:val="center"/>
              </w:tcPr>
            </w:tcPrChange>
          </w:tcPr>
          <w:p w14:paraId="01EA8BD9" w14:textId="4984924F" w:rsidR="00605835" w:rsidRPr="00A2474B" w:rsidRDefault="00605835" w:rsidP="00605835">
            <w:pPr>
              <w:spacing w:after="0"/>
              <w:jc w:val="both"/>
              <w:rPr>
                <w:ins w:id="1060" w:author="Li, Ki Joune" w:date="2024-04-19T12:54:00Z"/>
                <w:rFonts w:asciiTheme="minorHAnsi" w:hAnsiTheme="minorHAnsi"/>
                <w:lang w:val="en-GB" w:eastAsia="ko-KR"/>
                <w:rPrChange w:id="1061" w:author="Li, Ki Joune" w:date="2024-04-19T18:52:00Z">
                  <w:rPr>
                    <w:ins w:id="1062" w:author="Li, Ki Joune" w:date="2024-04-19T12:54:00Z"/>
                    <w:lang w:val="en-GB" w:eastAsia="ko-KR"/>
                  </w:rPr>
                </w:rPrChange>
              </w:rPr>
            </w:pPr>
            <w:ins w:id="1063" w:author="Li, Ki Joune" w:date="2024-04-19T12:56:00Z">
              <w:r w:rsidRPr="00A2474B">
                <w:rPr>
                  <w:rFonts w:asciiTheme="minorHAnsi" w:hAnsiTheme="minorHAnsi"/>
                  <w:lang w:val="en-GB" w:eastAsia="ko-KR"/>
                  <w:rPrChange w:id="1064" w:author="Li, Ki Joune" w:date="2024-04-19T18:52:00Z">
                    <w:rPr>
                      <w:rFonts w:hint="eastAsia"/>
                      <w:lang w:val="en-GB" w:eastAsia="ko-KR"/>
                    </w:rPr>
                  </w:rPrChange>
                </w:rPr>
                <w:t>D</w:t>
              </w:r>
            </w:ins>
          </w:p>
        </w:tc>
        <w:tc>
          <w:tcPr>
            <w:tcW w:w="9082" w:type="dxa"/>
            <w:vAlign w:val="center"/>
            <w:tcPrChange w:id="1065" w:author="Li, Ki Joune" w:date="2024-04-19T12:56:00Z">
              <w:tcPr>
                <w:tcW w:w="5035" w:type="dxa"/>
                <w:vAlign w:val="center"/>
              </w:tcPr>
            </w:tcPrChange>
          </w:tcPr>
          <w:p w14:paraId="0F490D83" w14:textId="477B244A" w:rsidR="00605835" w:rsidRPr="00605835" w:rsidRDefault="00605835" w:rsidP="00605835">
            <w:pPr>
              <w:spacing w:after="0"/>
              <w:jc w:val="both"/>
              <w:rPr>
                <w:ins w:id="1066" w:author="Li, Ki Joune" w:date="2024-04-19T12:54:00Z"/>
                <w:rFonts w:eastAsia="맑은 고딕"/>
                <w:lang w:eastAsia="ko-KR"/>
                <w:rPrChange w:id="1067" w:author="Li, Ki Joune" w:date="2024-04-19T12:58:00Z">
                  <w:rPr>
                    <w:ins w:id="1068" w:author="Li, Ki Joune" w:date="2024-04-19T12:54:00Z"/>
                    <w:lang w:val="en-GB" w:eastAsia="ko-KR"/>
                  </w:rPr>
                </w:rPrChange>
              </w:rPr>
            </w:pPr>
            <w:ins w:id="1069" w:author="Li, Ki Joune" w:date="2024-04-19T12:56:00Z">
              <w:r w:rsidRPr="00605835">
                <w:rPr>
                  <w:rFonts w:eastAsia="맑은 고딕"/>
                  <w:lang w:eastAsia="ko-KR"/>
                  <w:rPrChange w:id="1070" w:author="Li, Ki Joune" w:date="2024-04-19T12:56:00Z">
                    <w:rPr>
                      <w:rFonts w:eastAsia="맑은 고딕"/>
                      <w:sz w:val="22"/>
                      <w:szCs w:val="22"/>
                      <w:lang w:eastAsia="ko-KR"/>
                    </w:rPr>
                  </w:rPrChange>
                </w:rPr>
                <w:t>Two</w:t>
              </w:r>
              <w:r w:rsidRPr="00605835">
                <w:rPr>
                  <w:rFonts w:eastAsia="맑은 고딕"/>
                  <w:lang w:eastAsia="ko-KR"/>
                  <w:rPrChange w:id="1071" w:author="Li, Ki Joune" w:date="2024-04-19T12:56:00Z">
                    <w:rPr>
                      <w:rFonts w:asciiTheme="minorHAnsi" w:eastAsia="맑은 고딕" w:hAnsiTheme="minorHAnsi" w:cstheme="minorHAnsi"/>
                      <w:sz w:val="22"/>
                      <w:szCs w:val="22"/>
                      <w:lang w:eastAsia="ko-KR"/>
                    </w:rPr>
                  </w:rPrChange>
                </w:rPr>
                <w:t xml:space="preserve"> connectedNodes </w:t>
              </w:r>
              <w:r w:rsidRPr="00605835">
                <w:rPr>
                  <w:rFonts w:eastAsia="맑은 고딕"/>
                  <w:lang w:eastAsia="ko-KR"/>
                  <w:rPrChange w:id="1072" w:author="Li, Ki Joune" w:date="2024-04-19T12:56:00Z">
                    <w:rPr>
                      <w:rFonts w:eastAsia="맑은 고딕"/>
                      <w:sz w:val="22"/>
                      <w:szCs w:val="22"/>
                      <w:lang w:eastAsia="ko-KR"/>
                    </w:rPr>
                  </w:rPrChange>
                </w:rPr>
                <w:t xml:space="preserve">are not commutative. For example, "node </w:t>
              </w:r>
              <w:r w:rsidRPr="00605835">
                <w:rPr>
                  <w:rFonts w:eastAsia="맑은 고딕"/>
                  <w:i/>
                  <w:lang w:eastAsia="ko-KR"/>
                  <w:rPrChange w:id="1073" w:author="Li, Ki Joune" w:date="2024-04-19T12:56:00Z">
                    <w:rPr>
                      <w:rFonts w:eastAsia="맑은 고딕"/>
                      <w:i/>
                      <w:sz w:val="22"/>
                      <w:szCs w:val="22"/>
                      <w:lang w:eastAsia="ko-KR"/>
                    </w:rPr>
                  </w:rPrChange>
                </w:rPr>
                <w:t>A</w:t>
              </w:r>
              <w:r w:rsidRPr="00605835">
                <w:rPr>
                  <w:rFonts w:eastAsia="맑은 고딕"/>
                  <w:lang w:eastAsia="ko-KR"/>
                  <w:rPrChange w:id="1074" w:author="Li, Ki Joune" w:date="2024-04-19T12:56:00Z">
                    <w:rPr>
                      <w:rFonts w:eastAsia="맑은 고딕"/>
                      <w:sz w:val="22"/>
                      <w:szCs w:val="22"/>
                      <w:lang w:eastAsia="ko-KR"/>
                    </w:rPr>
                  </w:rPrChange>
                </w:rPr>
                <w:t xml:space="preserve"> contains node B” does not mean “node </w:t>
              </w:r>
              <w:r w:rsidRPr="00605835">
                <w:rPr>
                  <w:rFonts w:eastAsia="맑은 고딕"/>
                  <w:i/>
                  <w:lang w:eastAsia="ko-KR"/>
                  <w:rPrChange w:id="1075" w:author="Li, Ki Joune" w:date="2024-04-19T12:56:00Z">
                    <w:rPr>
                      <w:rFonts w:eastAsia="맑은 고딕"/>
                      <w:i/>
                      <w:sz w:val="22"/>
                      <w:szCs w:val="22"/>
                      <w:lang w:eastAsia="ko-KR"/>
                    </w:rPr>
                  </w:rPrChange>
                </w:rPr>
                <w:t>B</w:t>
              </w:r>
              <w:r w:rsidRPr="00605835">
                <w:rPr>
                  <w:rFonts w:eastAsia="맑은 고딕"/>
                  <w:lang w:eastAsia="ko-KR"/>
                  <w:rPrChange w:id="1076" w:author="Li, Ki Joune" w:date="2024-04-19T12:56:00Z">
                    <w:rPr>
                      <w:rFonts w:eastAsia="맑은 고딕"/>
                      <w:sz w:val="22"/>
                      <w:szCs w:val="22"/>
                      <w:lang w:eastAsia="ko-KR"/>
                    </w:rPr>
                  </w:rPrChange>
                </w:rPr>
                <w:t xml:space="preserve"> contains node A”.</w:t>
              </w:r>
            </w:ins>
          </w:p>
        </w:tc>
      </w:tr>
    </w:tbl>
    <w:p w14:paraId="5E895A08" w14:textId="77777777" w:rsidR="00605835" w:rsidRPr="00296D4A" w:rsidRDefault="00605835" w:rsidP="00605835">
      <w:pPr>
        <w:jc w:val="both"/>
        <w:rPr>
          <w:ins w:id="1077" w:author="Li, Ki Joune" w:date="2024-04-19T12:58:00Z"/>
          <w:i/>
          <w:iCs/>
          <w:lang w:val="de-DE"/>
        </w:rPr>
      </w:pPr>
    </w:p>
    <w:tbl>
      <w:tblPr>
        <w:tblStyle w:val="af0"/>
        <w:tblW w:w="0" w:type="auto"/>
        <w:tblLook w:val="04A0" w:firstRow="1" w:lastRow="0" w:firstColumn="1" w:lastColumn="0" w:noHBand="0" w:noVBand="1"/>
      </w:tblPr>
      <w:tblGrid>
        <w:gridCol w:w="10070"/>
        <w:tblGridChange w:id="1078">
          <w:tblGrid>
            <w:gridCol w:w="10070"/>
          </w:tblGrid>
        </w:tblGridChange>
      </w:tblGrid>
      <w:tr w:rsidR="00605835" w14:paraId="4E945D31" w14:textId="77777777" w:rsidTr="00136DB5">
        <w:trPr>
          <w:ins w:id="1079" w:author="Li, Ki Joune" w:date="2024-04-19T12:58:00Z"/>
        </w:trPr>
        <w:tc>
          <w:tcPr>
            <w:tcW w:w="10070" w:type="dxa"/>
            <w:vAlign w:val="center"/>
          </w:tcPr>
          <w:p w14:paraId="564FCDBB" w14:textId="6585DD56" w:rsidR="00605835" w:rsidRPr="00E65ABD" w:rsidRDefault="00605835" w:rsidP="00136DB5">
            <w:pPr>
              <w:spacing w:after="0"/>
              <w:jc w:val="both"/>
              <w:rPr>
                <w:ins w:id="1080" w:author="Li, Ki Joune" w:date="2024-04-19T12:58:00Z"/>
                <w:lang w:val="en-GB" w:eastAsia="ko-KR"/>
              </w:rPr>
            </w:pPr>
            <w:ins w:id="1081" w:author="Li, Ki Joune" w:date="2024-04-19T12:58:00Z">
              <w:r w:rsidRPr="00E65ABD">
                <w:rPr>
                  <w:lang w:val="en-GB" w:eastAsia="ko-KR"/>
                </w:rPr>
                <w:t>R</w:t>
              </w:r>
              <w:r w:rsidRPr="00605835">
                <w:rPr>
                  <w:lang w:val="en-GB" w:eastAsia="ko-KR"/>
                </w:rPr>
                <w:t xml:space="preserve">equirement </w:t>
              </w:r>
            </w:ins>
            <w:ins w:id="1082" w:author="Li, Ki Joune" w:date="2024-04-19T12:59:00Z">
              <w:r>
                <w:rPr>
                  <w:lang w:val="en-GB" w:eastAsia="ko-KR"/>
                </w:rPr>
                <w:t>7</w:t>
              </w:r>
            </w:ins>
            <w:ins w:id="1083" w:author="Li, Ki Joune" w:date="2024-04-19T12:58:00Z">
              <w:r w:rsidRPr="00605835">
                <w:rPr>
                  <w:lang w:val="en-GB" w:eastAsia="ko-KR"/>
                </w:rPr>
                <w:t xml:space="preserve"> – </w:t>
              </w:r>
            </w:ins>
            <w:ins w:id="1084" w:author="Li, Ki Joune" w:date="2024-04-19T12:59:00Z">
              <w:r>
                <w:rPr>
                  <w:lang w:val="en-GB" w:eastAsia="ko-KR"/>
                </w:rPr>
                <w:t>ObjectSpace</w:t>
              </w:r>
            </w:ins>
          </w:p>
        </w:tc>
      </w:tr>
      <w:tr w:rsidR="00605835" w14:paraId="11CCD5E3" w14:textId="77777777" w:rsidTr="00136DB5">
        <w:trPr>
          <w:ins w:id="1085" w:author="Li, Ki Joune" w:date="2024-04-19T12:58:00Z"/>
        </w:trPr>
        <w:tc>
          <w:tcPr>
            <w:tcW w:w="10070" w:type="dxa"/>
            <w:vAlign w:val="center"/>
          </w:tcPr>
          <w:p w14:paraId="2CC80DF9" w14:textId="2ABAA441" w:rsidR="00605835" w:rsidRPr="00A2474B" w:rsidRDefault="00605835" w:rsidP="00136DB5">
            <w:pPr>
              <w:spacing w:after="0"/>
              <w:jc w:val="both"/>
              <w:rPr>
                <w:ins w:id="1086" w:author="Li, Ki Joune" w:date="2024-04-19T12:58:00Z"/>
                <w:rFonts w:asciiTheme="minorHAnsi" w:hAnsiTheme="minorHAnsi"/>
                <w:lang w:val="en-GB" w:eastAsia="ko-KR"/>
                <w:rPrChange w:id="1087" w:author="Li, Ki Joune" w:date="2024-04-19T18:52:00Z">
                  <w:rPr>
                    <w:ins w:id="1088" w:author="Li, Ki Joune" w:date="2024-04-19T12:58:00Z"/>
                    <w:lang w:val="en-GB" w:eastAsia="ko-KR"/>
                  </w:rPr>
                </w:rPrChange>
              </w:rPr>
            </w:pPr>
            <w:ins w:id="1089" w:author="Li, Ki Joune" w:date="2024-04-19T12:58:00Z">
              <w:r w:rsidRPr="00A2474B">
                <w:rPr>
                  <w:rFonts w:asciiTheme="minorHAnsi" w:hAnsiTheme="minorHAnsi"/>
                  <w:lang w:val="en-GB" w:eastAsia="ko-KR"/>
                  <w:rPrChange w:id="1090" w:author="Li, Ki Joune" w:date="2024-04-19T18:52:00Z">
                    <w:rPr>
                      <w:lang w:val="en-GB" w:eastAsia="ko-KR"/>
                    </w:rPr>
                  </w:rPrChange>
                </w:rPr>
                <w:t>/req/</w:t>
              </w:r>
            </w:ins>
            <w:ins w:id="1091" w:author="Li, Ki Joune" w:date="2024-04-19T12:59:00Z">
              <w:r w:rsidRPr="00A2474B">
                <w:rPr>
                  <w:rFonts w:asciiTheme="minorHAnsi" w:hAnsiTheme="minorHAnsi"/>
                  <w:lang w:val="en-GB" w:eastAsia="ko-KR"/>
                  <w:rPrChange w:id="1092" w:author="Li, Ki Joune" w:date="2024-04-19T18:52:00Z">
                    <w:rPr>
                      <w:lang w:val="en-GB" w:eastAsia="ko-KR"/>
                    </w:rPr>
                  </w:rPrChange>
                </w:rPr>
                <w:t>objectspace</w:t>
              </w:r>
            </w:ins>
          </w:p>
        </w:tc>
      </w:tr>
      <w:tr w:rsidR="00605835" w14:paraId="5A08F7F0" w14:textId="77777777" w:rsidTr="00605835">
        <w:tblPrEx>
          <w:tblW w:w="0" w:type="auto"/>
          <w:tblPrExChange w:id="1093" w:author="Li, Ki Joune" w:date="2024-04-19T12:59:00Z">
            <w:tblPrEx>
              <w:tblW w:w="0" w:type="auto"/>
            </w:tblPrEx>
          </w:tblPrExChange>
        </w:tblPrEx>
        <w:trPr>
          <w:trHeight w:val="1319"/>
          <w:ins w:id="1094" w:author="Li, Ki Joune" w:date="2024-04-19T12:58:00Z"/>
          <w:trPrChange w:id="1095" w:author="Li, Ki Joune" w:date="2024-04-19T12:59:00Z">
            <w:trPr>
              <w:trHeight w:val="1870"/>
            </w:trPr>
          </w:trPrChange>
        </w:trPr>
        <w:tc>
          <w:tcPr>
            <w:tcW w:w="10070" w:type="dxa"/>
            <w:vAlign w:val="center"/>
            <w:tcPrChange w:id="1096" w:author="Li, Ki Joune" w:date="2024-04-19T12:59:00Z">
              <w:tcPr>
                <w:tcW w:w="10070" w:type="dxa"/>
                <w:vAlign w:val="center"/>
              </w:tcPr>
            </w:tcPrChange>
          </w:tcPr>
          <w:p w14:paraId="09FA151F" w14:textId="41DB9DE8" w:rsidR="00605835" w:rsidRPr="00605835" w:rsidRDefault="00605835" w:rsidP="00136DB5">
            <w:pPr>
              <w:spacing w:after="0"/>
              <w:jc w:val="both"/>
              <w:rPr>
                <w:ins w:id="1097" w:author="Li, Ki Joune" w:date="2024-04-19T12:58:00Z"/>
                <w:lang w:val="en-GB" w:eastAsia="ko-KR"/>
              </w:rPr>
            </w:pPr>
            <w:ins w:id="1098" w:author="Li, Ki Joune" w:date="2024-04-19T12:58:00Z">
              <w:r w:rsidRPr="00605835">
                <w:rPr>
                  <w:rFonts w:eastAsia="굴림"/>
                  <w:szCs w:val="22"/>
                  <w:lang w:eastAsia="ko-KR"/>
                  <w:rPrChange w:id="1099" w:author="Li, Ki Joune" w:date="2024-04-19T12:59:00Z">
                    <w:rPr>
                      <w:rFonts w:eastAsia="굴림"/>
                      <w:sz w:val="22"/>
                      <w:szCs w:val="22"/>
                      <w:lang w:eastAsia="ko-KR"/>
                    </w:rPr>
                  </w:rPrChange>
                </w:rPr>
                <w:t>ObjectSpace instances also fall under the non-overlapping constraint of CellSpaces. As such, they SHOULD not overlap with any other CellSpace or its specialized classes. Therefore, ObjectSpace can either be carved out of the space containing them or they can be defined in different layers (to avoid complex Boolean operations for example).</w:t>
              </w:r>
            </w:ins>
          </w:p>
        </w:tc>
      </w:tr>
    </w:tbl>
    <w:p w14:paraId="7F5AAC85" w14:textId="77777777" w:rsidR="00605835" w:rsidRPr="00296D4A" w:rsidRDefault="00605835" w:rsidP="00605835">
      <w:pPr>
        <w:jc w:val="both"/>
        <w:rPr>
          <w:ins w:id="1100" w:author="Li, Ki Joune" w:date="2024-04-19T12:59:00Z"/>
          <w:i/>
          <w:iCs/>
          <w:lang w:val="de-DE"/>
        </w:rPr>
      </w:pPr>
    </w:p>
    <w:tbl>
      <w:tblPr>
        <w:tblStyle w:val="af0"/>
        <w:tblW w:w="0" w:type="auto"/>
        <w:tblLook w:val="04A0" w:firstRow="1" w:lastRow="0" w:firstColumn="1" w:lastColumn="0" w:noHBand="0" w:noVBand="1"/>
      </w:tblPr>
      <w:tblGrid>
        <w:gridCol w:w="10070"/>
        <w:tblGridChange w:id="1101">
          <w:tblGrid>
            <w:gridCol w:w="10070"/>
          </w:tblGrid>
        </w:tblGridChange>
      </w:tblGrid>
      <w:tr w:rsidR="00605835" w14:paraId="19C3E2A8" w14:textId="77777777" w:rsidTr="00136DB5">
        <w:trPr>
          <w:ins w:id="1102" w:author="Li, Ki Joune" w:date="2024-04-19T12:59:00Z"/>
        </w:trPr>
        <w:tc>
          <w:tcPr>
            <w:tcW w:w="10070" w:type="dxa"/>
            <w:vAlign w:val="center"/>
          </w:tcPr>
          <w:p w14:paraId="549957A3" w14:textId="7117C4D1" w:rsidR="00605835" w:rsidRPr="00E65ABD" w:rsidRDefault="00605835" w:rsidP="00136DB5">
            <w:pPr>
              <w:spacing w:after="0"/>
              <w:jc w:val="both"/>
              <w:rPr>
                <w:ins w:id="1103" w:author="Li, Ki Joune" w:date="2024-04-19T12:59:00Z"/>
                <w:lang w:val="en-GB" w:eastAsia="ko-KR"/>
              </w:rPr>
            </w:pPr>
            <w:ins w:id="1104" w:author="Li, Ki Joune" w:date="2024-04-19T12:59:00Z">
              <w:r w:rsidRPr="00E65ABD">
                <w:rPr>
                  <w:lang w:val="en-GB" w:eastAsia="ko-KR"/>
                </w:rPr>
                <w:t>R</w:t>
              </w:r>
              <w:r w:rsidRPr="00605835">
                <w:rPr>
                  <w:lang w:val="en-GB" w:eastAsia="ko-KR"/>
                </w:rPr>
                <w:t xml:space="preserve">equirement </w:t>
              </w:r>
            </w:ins>
            <w:ins w:id="1105" w:author="Li, Ki Joune" w:date="2024-04-19T13:00:00Z">
              <w:r>
                <w:rPr>
                  <w:lang w:val="en-GB" w:eastAsia="ko-KR"/>
                </w:rPr>
                <w:t>8</w:t>
              </w:r>
            </w:ins>
            <w:ins w:id="1106" w:author="Li, Ki Joune" w:date="2024-04-19T12:59:00Z">
              <w:r w:rsidRPr="00605835">
                <w:rPr>
                  <w:lang w:val="en-GB" w:eastAsia="ko-KR"/>
                </w:rPr>
                <w:t xml:space="preserve"> – </w:t>
              </w:r>
            </w:ins>
            <w:ins w:id="1107" w:author="Li, Ki Joune" w:date="2024-04-19T13:00:00Z">
              <w:r>
                <w:rPr>
                  <w:lang w:val="en-GB" w:eastAsia="ko-KR"/>
                </w:rPr>
                <w:t>Route</w:t>
              </w:r>
            </w:ins>
          </w:p>
        </w:tc>
      </w:tr>
      <w:tr w:rsidR="00605835" w14:paraId="0F2AAEFF" w14:textId="77777777" w:rsidTr="00136DB5">
        <w:trPr>
          <w:ins w:id="1108" w:author="Li, Ki Joune" w:date="2024-04-19T12:59:00Z"/>
        </w:trPr>
        <w:tc>
          <w:tcPr>
            <w:tcW w:w="10070" w:type="dxa"/>
            <w:vAlign w:val="center"/>
          </w:tcPr>
          <w:p w14:paraId="0ADB03BA" w14:textId="53F10473" w:rsidR="00605835" w:rsidRPr="00A2474B" w:rsidRDefault="00605835" w:rsidP="00136DB5">
            <w:pPr>
              <w:spacing w:after="0"/>
              <w:jc w:val="both"/>
              <w:rPr>
                <w:ins w:id="1109" w:author="Li, Ki Joune" w:date="2024-04-19T12:59:00Z"/>
                <w:rFonts w:asciiTheme="minorHAnsi" w:hAnsiTheme="minorHAnsi"/>
                <w:lang w:val="en-GB" w:eastAsia="ko-KR"/>
                <w:rPrChange w:id="1110" w:author="Li, Ki Joune" w:date="2024-04-19T18:52:00Z">
                  <w:rPr>
                    <w:ins w:id="1111" w:author="Li, Ki Joune" w:date="2024-04-19T12:59:00Z"/>
                    <w:lang w:val="en-GB" w:eastAsia="ko-KR"/>
                  </w:rPr>
                </w:rPrChange>
              </w:rPr>
            </w:pPr>
            <w:ins w:id="1112" w:author="Li, Ki Joune" w:date="2024-04-19T12:59:00Z">
              <w:r w:rsidRPr="00A2474B">
                <w:rPr>
                  <w:rFonts w:asciiTheme="minorHAnsi" w:hAnsiTheme="minorHAnsi"/>
                  <w:lang w:val="en-GB" w:eastAsia="ko-KR"/>
                  <w:rPrChange w:id="1113" w:author="Li, Ki Joune" w:date="2024-04-19T18:52:00Z">
                    <w:rPr>
                      <w:lang w:val="en-GB" w:eastAsia="ko-KR"/>
                    </w:rPr>
                  </w:rPrChange>
                </w:rPr>
                <w:t>/req/</w:t>
              </w:r>
            </w:ins>
            <w:ins w:id="1114" w:author="Li, Ki Joune" w:date="2024-04-19T13:01:00Z">
              <w:r w:rsidRPr="00A2474B">
                <w:rPr>
                  <w:rFonts w:asciiTheme="minorHAnsi" w:hAnsiTheme="minorHAnsi"/>
                  <w:lang w:val="en-GB" w:eastAsia="ko-KR"/>
                  <w:rPrChange w:id="1115" w:author="Li, Ki Joune" w:date="2024-04-19T18:52:00Z">
                    <w:rPr>
                      <w:lang w:val="en-GB" w:eastAsia="ko-KR"/>
                    </w:rPr>
                  </w:rPrChange>
                </w:rPr>
                <w:t>route</w:t>
              </w:r>
            </w:ins>
          </w:p>
        </w:tc>
      </w:tr>
      <w:tr w:rsidR="00605835" w14:paraId="46FA3914" w14:textId="77777777" w:rsidTr="00605835">
        <w:tblPrEx>
          <w:tblW w:w="0" w:type="auto"/>
          <w:tblPrExChange w:id="1116" w:author="Li, Ki Joune" w:date="2024-04-19T13:00:00Z">
            <w:tblPrEx>
              <w:tblW w:w="0" w:type="auto"/>
            </w:tblPrEx>
          </w:tblPrExChange>
        </w:tblPrEx>
        <w:trPr>
          <w:trHeight w:val="447"/>
          <w:ins w:id="1117" w:author="Li, Ki Joune" w:date="2024-04-19T12:59:00Z"/>
          <w:trPrChange w:id="1118" w:author="Li, Ki Joune" w:date="2024-04-19T13:00:00Z">
            <w:trPr>
              <w:trHeight w:val="1319"/>
            </w:trPr>
          </w:trPrChange>
        </w:trPr>
        <w:tc>
          <w:tcPr>
            <w:tcW w:w="10070" w:type="dxa"/>
            <w:vAlign w:val="center"/>
            <w:tcPrChange w:id="1119" w:author="Li, Ki Joune" w:date="2024-04-19T13:00:00Z">
              <w:tcPr>
                <w:tcW w:w="10070" w:type="dxa"/>
                <w:vAlign w:val="center"/>
              </w:tcPr>
            </w:tcPrChange>
          </w:tcPr>
          <w:p w14:paraId="7388177E" w14:textId="00D3BA23" w:rsidR="00605835" w:rsidRPr="00605835" w:rsidRDefault="00605835" w:rsidP="00605835">
            <w:pPr>
              <w:spacing w:after="0"/>
              <w:jc w:val="both"/>
              <w:rPr>
                <w:ins w:id="1120" w:author="Li, Ki Joune" w:date="2024-04-19T12:59:00Z"/>
                <w:lang w:val="en-GB" w:eastAsia="ko-KR"/>
              </w:rPr>
            </w:pPr>
            <w:ins w:id="1121" w:author="Li, Ki Joune" w:date="2024-04-19T13:00:00Z">
              <w:r w:rsidRPr="00605835">
                <w:rPr>
                  <w:rFonts w:eastAsia="맑은 고딕"/>
                  <w:szCs w:val="22"/>
                  <w:lang w:eastAsia="ko-KR"/>
                  <w:rPrChange w:id="1122" w:author="Li, Ki Joune" w:date="2024-04-19T13:00:00Z">
                    <w:rPr>
                      <w:rFonts w:eastAsia="맑은 고딕"/>
                      <w:sz w:val="22"/>
                      <w:szCs w:val="22"/>
                      <w:lang w:eastAsia="ko-KR"/>
                    </w:rPr>
                  </w:rPrChange>
                </w:rPr>
                <w:t>No self-intersection is allowed.</w:t>
              </w:r>
            </w:ins>
          </w:p>
        </w:tc>
      </w:tr>
    </w:tbl>
    <w:p w14:paraId="71BD1EFC" w14:textId="77777777" w:rsidR="00605835" w:rsidRPr="00605835" w:rsidRDefault="00605835">
      <w:pPr>
        <w:jc w:val="both"/>
        <w:rPr>
          <w:i/>
          <w:iCs/>
          <w:lang w:val="en-GB"/>
          <w:rPrChange w:id="1123" w:author="Li, Ki Joune" w:date="2024-04-19T12:59:00Z">
            <w:rPr>
              <w:i/>
              <w:iCs/>
            </w:rPr>
          </w:rPrChange>
        </w:rPr>
        <w:pPrChange w:id="1124" w:author="Ki-Joune" w:date="2024-04-17T21:37:00Z">
          <w:pPr/>
        </w:pPrChange>
      </w:pPr>
    </w:p>
    <w:p w14:paraId="67FF76B1" w14:textId="378DBDEE" w:rsidR="00527E55" w:rsidRPr="00C56553" w:rsidRDefault="00527E55" w:rsidP="00D56A17">
      <w:pPr>
        <w:pStyle w:val="1"/>
        <w:tabs>
          <w:tab w:val="left" w:pos="400"/>
          <w:tab w:val="left" w:pos="560"/>
        </w:tabs>
        <w:suppressAutoHyphens/>
        <w:spacing w:before="270" w:after="120" w:line="-270" w:lineRule="auto"/>
        <w:jc w:val="both"/>
        <w:rPr>
          <w:lang w:eastAsia="ko-KR"/>
        </w:rPr>
      </w:pPr>
      <w:bookmarkStart w:id="1125" w:name="_Toc164442432"/>
      <w:r w:rsidRPr="00C56553">
        <w:rPr>
          <w:rFonts w:hint="eastAsia"/>
          <w:lang w:eastAsia="ko-KR"/>
        </w:rPr>
        <w:t>D</w:t>
      </w:r>
      <w:r w:rsidRPr="00C56553">
        <w:rPr>
          <w:lang w:eastAsia="ko-KR"/>
        </w:rPr>
        <w:t>ata dictionary and requirements</w:t>
      </w:r>
      <w:bookmarkEnd w:id="1125"/>
    </w:p>
    <w:p w14:paraId="60B091A1" w14:textId="7A818FD6" w:rsidR="00280670" w:rsidRPr="00C56553" w:rsidRDefault="00527E55" w:rsidP="0049681B">
      <w:pPr>
        <w:jc w:val="both"/>
        <w:rPr>
          <w:lang w:eastAsia="ko-KR"/>
        </w:rPr>
      </w:pPr>
      <w:r w:rsidRPr="00C56553">
        <w:rPr>
          <w:rFonts w:hint="eastAsia"/>
          <w:lang w:eastAsia="ko-KR"/>
        </w:rPr>
        <w:t>I</w:t>
      </w:r>
      <w:r w:rsidRPr="00C56553">
        <w:rPr>
          <w:lang w:eastAsia="ko-KR"/>
        </w:rPr>
        <w:t xml:space="preserve">n this section, the data dictionary of the </w:t>
      </w:r>
      <w:r w:rsidR="0047498D" w:rsidRPr="00C56553">
        <w:rPr>
          <w:lang w:eastAsia="ko-KR"/>
        </w:rPr>
        <w:t>feature types</w:t>
      </w:r>
      <w:r w:rsidRPr="00C56553">
        <w:rPr>
          <w:lang w:eastAsia="ko-KR"/>
        </w:rPr>
        <w:t xml:space="preserve"> defined in IndoorGML 2.0 UML class diagram</w:t>
      </w:r>
      <w:r w:rsidR="00CD58B6">
        <w:rPr>
          <w:lang w:eastAsia="ko-KR"/>
        </w:rPr>
        <w:t xml:space="preserve"> are defined</w:t>
      </w:r>
      <w:r w:rsidR="00131CCB" w:rsidRPr="00C56553">
        <w:rPr>
          <w:rFonts w:hint="eastAsia"/>
          <w:lang w:eastAsia="ko-KR"/>
        </w:rPr>
        <w:t>.</w:t>
      </w:r>
      <w:r w:rsidR="00131CCB" w:rsidRPr="00C56553">
        <w:rPr>
          <w:lang w:eastAsia="ko-KR"/>
        </w:rPr>
        <w:t xml:space="preserve"> </w:t>
      </w:r>
      <w:r w:rsidR="00CD58B6">
        <w:rPr>
          <w:lang w:eastAsia="ko-KR"/>
        </w:rPr>
        <w:t>The</w:t>
      </w:r>
      <w:r w:rsidR="00CD58B6" w:rsidRPr="00C56553">
        <w:rPr>
          <w:lang w:eastAsia="ko-KR"/>
        </w:rPr>
        <w:t xml:space="preserve"> </w:t>
      </w:r>
      <w:r w:rsidR="00131CCB" w:rsidRPr="00C56553">
        <w:rPr>
          <w:rFonts w:hint="eastAsia"/>
          <w:lang w:eastAsia="ko-KR"/>
        </w:rPr>
        <w:t>aim</w:t>
      </w:r>
      <w:r w:rsidR="00CD58B6">
        <w:rPr>
          <w:lang w:eastAsia="ko-KR"/>
        </w:rPr>
        <w:t xml:space="preserve"> is</w:t>
      </w:r>
      <w:r w:rsidR="00131CCB" w:rsidRPr="00C56553">
        <w:rPr>
          <w:lang w:eastAsia="ko-KR"/>
        </w:rPr>
        <w:t xml:space="preserve"> </w:t>
      </w:r>
      <w:r w:rsidRPr="00C56553">
        <w:rPr>
          <w:lang w:eastAsia="ko-KR"/>
        </w:rPr>
        <w:t xml:space="preserve">to clarify the concepts of each feature type and help the implementation of this standard. The data dictionary is defined based on ISO </w:t>
      </w:r>
      <w:r w:rsidR="00BF77A5">
        <w:rPr>
          <w:lang w:eastAsia="ko-KR"/>
        </w:rPr>
        <w:t>TC 211 S</w:t>
      </w:r>
      <w:r w:rsidRPr="00C56553">
        <w:rPr>
          <w:lang w:eastAsia="ko-KR"/>
        </w:rPr>
        <w:t>tandards, particularly ISO 19109</w:t>
      </w:r>
      <w:r w:rsidR="0047498D" w:rsidRPr="00C56553">
        <w:rPr>
          <w:lang w:eastAsia="ko-KR"/>
        </w:rPr>
        <w:t xml:space="preserve"> for the </w:t>
      </w:r>
      <w:r w:rsidRPr="00C56553">
        <w:rPr>
          <w:lang w:eastAsia="ko-KR"/>
        </w:rPr>
        <w:t>rules for application schema</w:t>
      </w:r>
      <w:r w:rsidR="0047498D" w:rsidRPr="00C56553">
        <w:rPr>
          <w:lang w:eastAsia="ko-KR"/>
        </w:rPr>
        <w:t xml:space="preserve">, </w:t>
      </w:r>
      <w:r w:rsidR="00C93833" w:rsidRPr="00C56553">
        <w:rPr>
          <w:lang w:eastAsia="ko-KR"/>
        </w:rPr>
        <w:t>ISO 19107 for spatial schema</w:t>
      </w:r>
      <w:r w:rsidR="0047498D" w:rsidRPr="00C56553">
        <w:rPr>
          <w:lang w:eastAsia="ko-KR"/>
        </w:rPr>
        <w:t>, and ISO 19136 for GML</w:t>
      </w:r>
      <w:r w:rsidRPr="00C56553">
        <w:rPr>
          <w:lang w:eastAsia="ko-KR"/>
        </w:rPr>
        <w:t xml:space="preserve">. As IndoorGML 2.0 is </w:t>
      </w:r>
      <w:r w:rsidR="0069778F">
        <w:rPr>
          <w:lang w:eastAsia="ko-KR"/>
        </w:rPr>
        <w:t xml:space="preserve">a </w:t>
      </w:r>
      <w:r w:rsidR="0069778F">
        <w:rPr>
          <w:lang w:eastAsia="ko-KR"/>
        </w:rPr>
        <w:lastRenderedPageBreak/>
        <w:t>model based on</w:t>
      </w:r>
      <w:r w:rsidR="0069778F" w:rsidRPr="00C56553">
        <w:rPr>
          <w:lang w:eastAsia="ko-KR"/>
        </w:rPr>
        <w:t xml:space="preserve"> </w:t>
      </w:r>
      <w:r w:rsidR="0047498D" w:rsidRPr="00C56553">
        <w:rPr>
          <w:lang w:eastAsia="ko-KR"/>
        </w:rPr>
        <w:t>these base standards, the data dictionary for the feature types defined by these standards</w:t>
      </w:r>
      <w:r w:rsidR="00E6598D">
        <w:rPr>
          <w:lang w:eastAsia="ko-KR"/>
        </w:rPr>
        <w:t xml:space="preserve"> is not included</w:t>
      </w:r>
      <w:r w:rsidR="0047498D" w:rsidRPr="00C56553">
        <w:rPr>
          <w:lang w:eastAsia="ko-KR"/>
        </w:rPr>
        <w:t xml:space="preserve"> in </w:t>
      </w:r>
      <w:r w:rsidR="00E6598D">
        <w:rPr>
          <w:lang w:eastAsia="ko-KR"/>
        </w:rPr>
        <w:t xml:space="preserve">this </w:t>
      </w:r>
      <w:r w:rsidR="0047498D" w:rsidRPr="00C56553">
        <w:rPr>
          <w:lang w:eastAsia="ko-KR"/>
        </w:rPr>
        <w:t>section.</w:t>
      </w:r>
      <w:r w:rsidR="00C93833" w:rsidRPr="00C56553">
        <w:rPr>
          <w:lang w:eastAsia="ko-KR"/>
        </w:rPr>
        <w:t xml:space="preserve"> </w:t>
      </w:r>
      <w:r w:rsidR="004B4E92" w:rsidRPr="00C56553">
        <w:rPr>
          <w:lang w:eastAsia="ko-KR"/>
        </w:rPr>
        <w:t xml:space="preserve">For example, the properties of GML AbstractFeature such as </w:t>
      </w:r>
      <w:r w:rsidR="004B4E92" w:rsidRPr="00C56553">
        <w:rPr>
          <w:rFonts w:ascii="Arial" w:hAnsi="Arial" w:cs="Arial"/>
          <w:lang w:eastAsia="ko-KR"/>
        </w:rPr>
        <w:t>gmlID</w:t>
      </w:r>
      <w:r w:rsidR="004B4E92" w:rsidRPr="00C56553">
        <w:rPr>
          <w:lang w:eastAsia="ko-KR"/>
        </w:rPr>
        <w:t xml:space="preserve">, and </w:t>
      </w:r>
      <w:r w:rsidR="004B4E92" w:rsidRPr="00C56553">
        <w:rPr>
          <w:rFonts w:ascii="Arial" w:hAnsi="Arial" w:cs="Arial"/>
          <w:lang w:eastAsia="ko-KR"/>
        </w:rPr>
        <w:t>name</w:t>
      </w:r>
      <w:r w:rsidR="004B4E92" w:rsidRPr="00C56553">
        <w:rPr>
          <w:lang w:eastAsia="ko-KR"/>
        </w:rPr>
        <w:t xml:space="preserve"> are not described in the data dictionary. </w:t>
      </w:r>
      <w:r w:rsidR="00D1121F" w:rsidRPr="00C56553">
        <w:rPr>
          <w:lang w:eastAsia="ko-KR"/>
        </w:rPr>
        <w:t>The data dictionary of t</w:t>
      </w:r>
      <w:r w:rsidR="0047498D" w:rsidRPr="00C56553">
        <w:rPr>
          <w:lang w:eastAsia="ko-KR"/>
        </w:rPr>
        <w:t xml:space="preserve">he feature types defined in section 8 </w:t>
      </w:r>
      <w:r w:rsidR="00D1121F" w:rsidRPr="00C56553">
        <w:rPr>
          <w:lang w:eastAsia="ko-KR"/>
        </w:rPr>
        <w:t xml:space="preserve">is </w:t>
      </w:r>
      <w:r w:rsidR="00E6598D">
        <w:rPr>
          <w:lang w:eastAsia="ko-KR"/>
        </w:rPr>
        <w:t>provided</w:t>
      </w:r>
      <w:r w:rsidR="00E6598D" w:rsidRPr="00C56553">
        <w:rPr>
          <w:lang w:eastAsia="ko-KR"/>
        </w:rPr>
        <w:t xml:space="preserve"> </w:t>
      </w:r>
      <w:r w:rsidR="001E4D41" w:rsidRPr="00C56553">
        <w:rPr>
          <w:lang w:eastAsia="ko-KR"/>
        </w:rPr>
        <w:t>in the following subsections.</w:t>
      </w:r>
    </w:p>
    <w:p w14:paraId="18A5BDFE" w14:textId="7F98D272" w:rsidR="004F4A4D" w:rsidRPr="00C56553" w:rsidRDefault="00280670" w:rsidP="004F4A4D">
      <w:pPr>
        <w:pStyle w:val="2"/>
        <w:numPr>
          <w:ilvl w:val="1"/>
          <w:numId w:val="53"/>
        </w:numPr>
        <w:tabs>
          <w:tab w:val="clear" w:pos="576"/>
          <w:tab w:val="left" w:pos="540"/>
          <w:tab w:val="left" w:pos="700"/>
        </w:tabs>
        <w:suppressAutoHyphens/>
        <w:spacing w:before="60" w:after="120" w:line="-250" w:lineRule="auto"/>
        <w:jc w:val="both"/>
        <w:rPr>
          <w:szCs w:val="24"/>
          <w:lang w:eastAsia="ko-KR"/>
        </w:rPr>
      </w:pPr>
      <w:bookmarkStart w:id="1126" w:name="_Toc164442433"/>
      <w:r w:rsidRPr="00C56553">
        <w:rPr>
          <w:szCs w:val="24"/>
          <w:lang w:eastAsia="ko-KR"/>
        </w:rPr>
        <w:t xml:space="preserve">Feature Types in </w:t>
      </w:r>
      <w:r w:rsidRPr="00C56553">
        <w:rPr>
          <w:rFonts w:hint="eastAsia"/>
          <w:szCs w:val="24"/>
          <w:lang w:eastAsia="ko-KR"/>
        </w:rPr>
        <w:t>C</w:t>
      </w:r>
      <w:r w:rsidRPr="00C56553">
        <w:rPr>
          <w:szCs w:val="24"/>
          <w:lang w:eastAsia="ko-KR"/>
        </w:rPr>
        <w:t>ore Module</w:t>
      </w:r>
      <w:bookmarkEnd w:id="1126"/>
    </w:p>
    <w:p w14:paraId="19F29A55" w14:textId="36C6A9A4" w:rsidR="00D92F21" w:rsidRPr="00C56553" w:rsidRDefault="00280670" w:rsidP="003B756B">
      <w:pPr>
        <w:pStyle w:val="3"/>
        <w:numPr>
          <w:ilvl w:val="2"/>
          <w:numId w:val="54"/>
        </w:numPr>
        <w:tabs>
          <w:tab w:val="clear" w:pos="720"/>
          <w:tab w:val="left" w:pos="540"/>
          <w:tab w:val="left" w:pos="700"/>
        </w:tabs>
        <w:suppressAutoHyphens/>
        <w:spacing w:before="60" w:after="120" w:line="-250" w:lineRule="auto"/>
        <w:jc w:val="both"/>
        <w:rPr>
          <w:rFonts w:asciiTheme="minorHAnsi" w:hAnsiTheme="minorHAnsi" w:cstheme="minorHAnsi"/>
          <w:szCs w:val="24"/>
          <w:lang w:eastAsia="ko-KR"/>
        </w:rPr>
      </w:pPr>
      <w:bookmarkStart w:id="1127" w:name="_Toc164442434"/>
      <w:r w:rsidRPr="00C56553">
        <w:rPr>
          <w:rFonts w:asciiTheme="minorHAnsi" w:hAnsiTheme="minorHAnsi" w:cstheme="minorHAnsi"/>
          <w:szCs w:val="24"/>
          <w:lang w:eastAsia="ko-KR"/>
        </w:rPr>
        <w:t>IndoorFeatures</w:t>
      </w:r>
      <w:bookmarkEnd w:id="1127"/>
      <w:r w:rsidRPr="00C56553">
        <w:rPr>
          <w:rFonts w:asciiTheme="minorHAnsi" w:hAnsiTheme="minorHAnsi" w:cstheme="minorHAnsi"/>
          <w:szCs w:val="24"/>
          <w:lang w:eastAsia="ko-KR"/>
        </w:rPr>
        <w:t xml:space="preserve"> </w:t>
      </w:r>
    </w:p>
    <w:tbl>
      <w:tblPr>
        <w:tblStyle w:val="af0"/>
        <w:tblW w:w="0" w:type="auto"/>
        <w:tblLook w:val="04A0" w:firstRow="1" w:lastRow="0" w:firstColumn="1" w:lastColumn="0" w:noHBand="0" w:noVBand="1"/>
      </w:tblPr>
      <w:tblGrid>
        <w:gridCol w:w="1535"/>
        <w:gridCol w:w="3280"/>
        <w:gridCol w:w="5245"/>
        <w:tblGridChange w:id="1128">
          <w:tblGrid>
            <w:gridCol w:w="1535"/>
            <w:gridCol w:w="3400"/>
            <w:gridCol w:w="22"/>
            <w:gridCol w:w="5103"/>
          </w:tblGrid>
        </w:tblGridChange>
      </w:tblGrid>
      <w:tr w:rsidR="00D92F21" w:rsidRPr="00890A67" w14:paraId="5C412DCD" w14:textId="77777777" w:rsidTr="003132AC">
        <w:trPr>
          <w:trHeight w:val="292"/>
        </w:trPr>
        <w:tc>
          <w:tcPr>
            <w:tcW w:w="1535" w:type="dxa"/>
            <w:shd w:val="clear" w:color="auto" w:fill="F2F2F2" w:themeFill="background1" w:themeFillShade="F2"/>
            <w:vAlign w:val="center"/>
            <w:hideMark/>
          </w:tcPr>
          <w:p w14:paraId="1F989B29" w14:textId="77777777"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3C852DF7" w14:textId="3B06B61C" w:rsidR="00D92F21" w:rsidRPr="00C56553" w:rsidRDefault="00D92F21"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b/>
                <w:bCs/>
                <w:sz w:val="22"/>
                <w:szCs w:val="22"/>
                <w:lang w:eastAsia="ko-KR"/>
              </w:rPr>
              <w:t>IndoorFeatures</w:t>
            </w:r>
          </w:p>
        </w:tc>
      </w:tr>
      <w:tr w:rsidR="00D92F21" w:rsidRPr="00890A67" w14:paraId="668AB4BA" w14:textId="77777777" w:rsidTr="003132AC">
        <w:trPr>
          <w:trHeight w:val="281"/>
        </w:trPr>
        <w:tc>
          <w:tcPr>
            <w:tcW w:w="1535" w:type="dxa"/>
            <w:shd w:val="clear" w:color="auto" w:fill="F2F2F2" w:themeFill="background1" w:themeFillShade="F2"/>
            <w:vAlign w:val="center"/>
            <w:hideMark/>
          </w:tcPr>
          <w:p w14:paraId="4B86FFD7" w14:textId="77777777"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hideMark/>
          </w:tcPr>
          <w:p w14:paraId="1511CA4D" w14:textId="2C9792E0" w:rsidR="00D92F21" w:rsidRPr="00C56553" w:rsidRDefault="006E501E"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S</w:t>
            </w:r>
            <w:r w:rsidR="003132AC" w:rsidRPr="00C56553">
              <w:rPr>
                <w:rFonts w:eastAsia="맑은 고딕"/>
                <w:sz w:val="22"/>
                <w:szCs w:val="22"/>
                <w:lang w:eastAsia="ko-KR"/>
              </w:rPr>
              <w:t>et of a</w:t>
            </w:r>
            <w:r w:rsidR="00D92F21" w:rsidRPr="00C56553">
              <w:rPr>
                <w:rFonts w:eastAsia="맑은 고딕"/>
                <w:sz w:val="22"/>
                <w:szCs w:val="22"/>
                <w:lang w:eastAsia="ko-KR"/>
              </w:rPr>
              <w:t xml:space="preserve">ll features </w:t>
            </w:r>
            <w:r w:rsidR="003B756B" w:rsidRPr="00C56553">
              <w:rPr>
                <w:rFonts w:eastAsia="맑은 고딕"/>
                <w:sz w:val="22"/>
                <w:szCs w:val="22"/>
                <w:lang w:eastAsia="ko-KR"/>
              </w:rPr>
              <w:t xml:space="preserve">and </w:t>
            </w:r>
            <w:r w:rsidR="003132AC" w:rsidRPr="00C56553">
              <w:rPr>
                <w:rFonts w:eastAsia="맑은 고딕"/>
                <w:sz w:val="22"/>
                <w:szCs w:val="22"/>
                <w:lang w:eastAsia="ko-KR"/>
              </w:rPr>
              <w:t xml:space="preserve">their </w:t>
            </w:r>
            <w:r w:rsidR="003B756B" w:rsidRPr="00C56553">
              <w:rPr>
                <w:rFonts w:eastAsia="맑은 고딕"/>
                <w:sz w:val="22"/>
                <w:szCs w:val="22"/>
                <w:lang w:eastAsia="ko-KR"/>
              </w:rPr>
              <w:t>relationship</w:t>
            </w:r>
            <w:r w:rsidR="003132AC" w:rsidRPr="00C56553">
              <w:rPr>
                <w:rFonts w:eastAsia="맑은 고딕"/>
                <w:sz w:val="22"/>
                <w:szCs w:val="22"/>
                <w:lang w:eastAsia="ko-KR"/>
              </w:rPr>
              <w:t>s to describe a</w:t>
            </w:r>
            <w:r w:rsidR="003B756B" w:rsidRPr="00C56553">
              <w:rPr>
                <w:rFonts w:eastAsia="맑은 고딕"/>
                <w:sz w:val="22"/>
                <w:szCs w:val="22"/>
                <w:lang w:eastAsia="ko-KR"/>
              </w:rPr>
              <w:t xml:space="preserve"> given</w:t>
            </w:r>
            <w:r w:rsidR="00D92F21" w:rsidRPr="00C56553">
              <w:rPr>
                <w:rFonts w:eastAsia="맑은 고딕"/>
                <w:sz w:val="22"/>
                <w:szCs w:val="22"/>
                <w:lang w:eastAsia="ko-KR"/>
              </w:rPr>
              <w:t xml:space="preserve"> indoor space</w:t>
            </w:r>
            <w:r w:rsidR="003B756B" w:rsidRPr="00C56553">
              <w:rPr>
                <w:rFonts w:eastAsia="맑은 고딕"/>
                <w:sz w:val="22"/>
                <w:szCs w:val="22"/>
                <w:lang w:eastAsia="ko-KR"/>
              </w:rPr>
              <w:t>.</w:t>
            </w:r>
          </w:p>
        </w:tc>
      </w:tr>
      <w:tr w:rsidR="00D92F21" w:rsidRPr="00890A67" w14:paraId="1BE62A82" w14:textId="77777777" w:rsidTr="003132AC">
        <w:trPr>
          <w:trHeight w:val="271"/>
        </w:trPr>
        <w:tc>
          <w:tcPr>
            <w:tcW w:w="1535" w:type="dxa"/>
            <w:shd w:val="clear" w:color="auto" w:fill="F2F2F2" w:themeFill="background1" w:themeFillShade="F2"/>
            <w:vAlign w:val="center"/>
            <w:hideMark/>
          </w:tcPr>
          <w:p w14:paraId="72442BB8" w14:textId="77777777"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hideMark/>
          </w:tcPr>
          <w:p w14:paraId="3C4E1E1E" w14:textId="77777777" w:rsidR="00D92F21" w:rsidRPr="00C56553" w:rsidRDefault="00D92F21"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GML AbstractFeature</w:t>
            </w:r>
          </w:p>
        </w:tc>
      </w:tr>
      <w:tr w:rsidR="00D92F21" w:rsidRPr="00890A67" w14:paraId="7B086C84" w14:textId="77777777" w:rsidTr="00FF696E">
        <w:tblPrEx>
          <w:tblW w:w="0" w:type="auto"/>
          <w:tblPrExChange w:id="1129" w:author="Li, Ki Joune" w:date="2024-04-19T16:18:00Z">
            <w:tblPrEx>
              <w:tblW w:w="0" w:type="auto"/>
            </w:tblPrEx>
          </w:tblPrExChange>
        </w:tblPrEx>
        <w:trPr>
          <w:trHeight w:val="275"/>
          <w:trPrChange w:id="1130" w:author="Li, Ki Joune" w:date="2024-04-19T16:18:00Z">
            <w:trPr>
              <w:trHeight w:val="275"/>
            </w:trPr>
          </w:trPrChange>
        </w:trPr>
        <w:tc>
          <w:tcPr>
            <w:tcW w:w="1535" w:type="dxa"/>
            <w:vMerge w:val="restart"/>
            <w:shd w:val="clear" w:color="auto" w:fill="F2F2F2" w:themeFill="background1" w:themeFillShade="F2"/>
            <w:vAlign w:val="center"/>
            <w:hideMark/>
            <w:tcPrChange w:id="1131" w:author="Li, Ki Joune" w:date="2024-04-19T16:18:00Z">
              <w:tcPr>
                <w:tcW w:w="1535" w:type="dxa"/>
                <w:vMerge w:val="restart"/>
                <w:shd w:val="clear" w:color="auto" w:fill="F2F2F2" w:themeFill="background1" w:themeFillShade="F2"/>
                <w:vAlign w:val="center"/>
                <w:hideMark/>
              </w:tcPr>
            </w:tcPrChange>
          </w:tcPr>
          <w:p w14:paraId="67F98D3F" w14:textId="296AE310"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Composition</w:t>
            </w:r>
          </w:p>
        </w:tc>
        <w:tc>
          <w:tcPr>
            <w:tcW w:w="3280" w:type="dxa"/>
            <w:shd w:val="clear" w:color="auto" w:fill="F2F2F2" w:themeFill="background1" w:themeFillShade="F2"/>
            <w:vAlign w:val="center"/>
            <w:hideMark/>
            <w:tcPrChange w:id="1132" w:author="Li, Ki Joune" w:date="2024-04-19T16:18:00Z">
              <w:tcPr>
                <w:tcW w:w="3400" w:type="dxa"/>
                <w:shd w:val="clear" w:color="auto" w:fill="F2F2F2" w:themeFill="background1" w:themeFillShade="F2"/>
                <w:vAlign w:val="center"/>
                <w:hideMark/>
              </w:tcPr>
            </w:tcPrChange>
          </w:tcPr>
          <w:p w14:paraId="6BACA9C9" w14:textId="77777777" w:rsidR="00D92F21" w:rsidRPr="00C56553" w:rsidRDefault="00D92F21"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245" w:type="dxa"/>
            <w:shd w:val="clear" w:color="auto" w:fill="F2F2F2" w:themeFill="background1" w:themeFillShade="F2"/>
            <w:vAlign w:val="center"/>
            <w:hideMark/>
            <w:tcPrChange w:id="1133" w:author="Li, Ki Joune" w:date="2024-04-19T16:18:00Z">
              <w:tcPr>
                <w:tcW w:w="5125" w:type="dxa"/>
                <w:gridSpan w:val="2"/>
                <w:shd w:val="clear" w:color="auto" w:fill="F2F2F2" w:themeFill="background1" w:themeFillShade="F2"/>
                <w:vAlign w:val="center"/>
                <w:hideMark/>
              </w:tcPr>
            </w:tcPrChange>
          </w:tcPr>
          <w:p w14:paraId="59FA868B" w14:textId="77777777" w:rsidR="00D92F21" w:rsidRPr="00C56553" w:rsidRDefault="00D92F21"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D92F21" w:rsidRPr="00890A67" w14:paraId="2950D665" w14:textId="77777777" w:rsidTr="00FF696E">
        <w:tblPrEx>
          <w:tblW w:w="0" w:type="auto"/>
          <w:tblPrExChange w:id="1134" w:author="Li, Ki Joune" w:date="2024-04-19T16:18:00Z">
            <w:tblPrEx>
              <w:tblW w:w="0" w:type="auto"/>
            </w:tblPrEx>
          </w:tblPrExChange>
        </w:tblPrEx>
        <w:trPr>
          <w:trHeight w:val="265"/>
          <w:trPrChange w:id="1135" w:author="Li, Ki Joune" w:date="2024-04-19T16:18:00Z">
            <w:trPr>
              <w:trHeight w:val="265"/>
            </w:trPr>
          </w:trPrChange>
        </w:trPr>
        <w:tc>
          <w:tcPr>
            <w:tcW w:w="0" w:type="auto"/>
            <w:vMerge/>
            <w:shd w:val="clear" w:color="auto" w:fill="F2F2F2" w:themeFill="background1" w:themeFillShade="F2"/>
            <w:vAlign w:val="center"/>
            <w:hideMark/>
            <w:tcPrChange w:id="1136" w:author="Li, Ki Joune" w:date="2024-04-19T16:18:00Z">
              <w:tcPr>
                <w:tcW w:w="0" w:type="auto"/>
                <w:vMerge/>
                <w:shd w:val="clear" w:color="auto" w:fill="F2F2F2" w:themeFill="background1" w:themeFillShade="F2"/>
                <w:vAlign w:val="center"/>
                <w:hideMark/>
              </w:tcPr>
            </w:tcPrChange>
          </w:tcPr>
          <w:p w14:paraId="0D3804FC" w14:textId="77777777" w:rsidR="00D92F21" w:rsidRPr="00C56553" w:rsidRDefault="00D92F21" w:rsidP="00260E6D">
            <w:pPr>
              <w:spacing w:after="0"/>
              <w:rPr>
                <w:rFonts w:eastAsia="굴림"/>
                <w:sz w:val="22"/>
                <w:szCs w:val="22"/>
                <w:lang w:eastAsia="ko-KR"/>
              </w:rPr>
            </w:pPr>
          </w:p>
        </w:tc>
        <w:tc>
          <w:tcPr>
            <w:tcW w:w="3280" w:type="dxa"/>
            <w:vAlign w:val="center"/>
            <w:hideMark/>
            <w:tcPrChange w:id="1137" w:author="Li, Ki Joune" w:date="2024-04-19T16:18:00Z">
              <w:tcPr>
                <w:tcW w:w="3400" w:type="dxa"/>
                <w:vAlign w:val="center"/>
                <w:hideMark/>
              </w:tcPr>
            </w:tcPrChange>
          </w:tcPr>
          <w:p w14:paraId="3923E2EE" w14:textId="4853EEBC" w:rsidR="00D92F21" w:rsidRPr="00C56553" w:rsidRDefault="00D92F21"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layers </w:t>
            </w:r>
          </w:p>
        </w:tc>
        <w:tc>
          <w:tcPr>
            <w:tcW w:w="5245" w:type="dxa"/>
            <w:vAlign w:val="center"/>
            <w:hideMark/>
            <w:tcPrChange w:id="1138" w:author="Li, Ki Joune" w:date="2024-04-19T16:18:00Z">
              <w:tcPr>
                <w:tcW w:w="5125" w:type="dxa"/>
                <w:gridSpan w:val="2"/>
                <w:vAlign w:val="center"/>
                <w:hideMark/>
              </w:tcPr>
            </w:tcPrChange>
          </w:tcPr>
          <w:p w14:paraId="30C5A4D2" w14:textId="2A53B0AE" w:rsidR="00D92F21" w:rsidRPr="00C56553" w:rsidRDefault="00D92F21" w:rsidP="00260E6D">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ThematicLayer</w:t>
            </w:r>
            <w:r w:rsidRPr="00C56553">
              <w:rPr>
                <w:rFonts w:eastAsia="맑은 고딕"/>
                <w:sz w:val="22"/>
                <w:szCs w:val="22"/>
                <w:lang w:eastAsia="ko-KR"/>
              </w:rPr>
              <w:t xml:space="preserve"> [1..*]</w:t>
            </w:r>
          </w:p>
        </w:tc>
      </w:tr>
      <w:tr w:rsidR="00D92F21" w:rsidRPr="00890A67" w14:paraId="64A6CB26" w14:textId="77777777" w:rsidTr="00FF696E">
        <w:tblPrEx>
          <w:tblW w:w="0" w:type="auto"/>
          <w:tblPrExChange w:id="1139" w:author="Li, Ki Joune" w:date="2024-04-19T16:18:00Z">
            <w:tblPrEx>
              <w:tblW w:w="0" w:type="auto"/>
            </w:tblPrEx>
          </w:tblPrExChange>
        </w:tblPrEx>
        <w:trPr>
          <w:trHeight w:val="269"/>
          <w:trPrChange w:id="1140" w:author="Li, Ki Joune" w:date="2024-04-19T16:18:00Z">
            <w:trPr>
              <w:trHeight w:val="269"/>
            </w:trPr>
          </w:trPrChange>
        </w:trPr>
        <w:tc>
          <w:tcPr>
            <w:tcW w:w="0" w:type="auto"/>
            <w:vMerge/>
            <w:shd w:val="clear" w:color="auto" w:fill="F2F2F2" w:themeFill="background1" w:themeFillShade="F2"/>
            <w:vAlign w:val="center"/>
            <w:hideMark/>
            <w:tcPrChange w:id="1141" w:author="Li, Ki Joune" w:date="2024-04-19T16:18:00Z">
              <w:tcPr>
                <w:tcW w:w="0" w:type="auto"/>
                <w:vMerge/>
                <w:shd w:val="clear" w:color="auto" w:fill="F2F2F2" w:themeFill="background1" w:themeFillShade="F2"/>
                <w:vAlign w:val="center"/>
                <w:hideMark/>
              </w:tcPr>
            </w:tcPrChange>
          </w:tcPr>
          <w:p w14:paraId="1D3DACD2" w14:textId="77777777" w:rsidR="00D92F21" w:rsidRPr="00C56553" w:rsidRDefault="00D92F21" w:rsidP="00260E6D">
            <w:pPr>
              <w:spacing w:after="0"/>
              <w:rPr>
                <w:rFonts w:eastAsia="굴림"/>
                <w:sz w:val="22"/>
                <w:szCs w:val="22"/>
                <w:lang w:eastAsia="ko-KR"/>
              </w:rPr>
            </w:pPr>
          </w:p>
        </w:tc>
        <w:tc>
          <w:tcPr>
            <w:tcW w:w="3280" w:type="dxa"/>
            <w:vAlign w:val="center"/>
            <w:hideMark/>
            <w:tcPrChange w:id="1142" w:author="Li, Ki Joune" w:date="2024-04-19T16:18:00Z">
              <w:tcPr>
                <w:tcW w:w="3400" w:type="dxa"/>
                <w:vAlign w:val="center"/>
                <w:hideMark/>
              </w:tcPr>
            </w:tcPrChange>
          </w:tcPr>
          <w:p w14:paraId="621BBCBE" w14:textId="4686AEAF" w:rsidR="00D92F21" w:rsidRPr="00C56553" w:rsidRDefault="00D92F21"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layerConnections </w:t>
            </w:r>
          </w:p>
        </w:tc>
        <w:tc>
          <w:tcPr>
            <w:tcW w:w="5245" w:type="dxa"/>
            <w:vAlign w:val="center"/>
            <w:hideMark/>
            <w:tcPrChange w:id="1143" w:author="Li, Ki Joune" w:date="2024-04-19T16:18:00Z">
              <w:tcPr>
                <w:tcW w:w="5125" w:type="dxa"/>
                <w:gridSpan w:val="2"/>
                <w:vAlign w:val="center"/>
                <w:hideMark/>
              </w:tcPr>
            </w:tcPrChange>
          </w:tcPr>
          <w:p w14:paraId="5D24B7AA" w14:textId="10BCA726" w:rsidR="00D92F21" w:rsidRPr="00C56553" w:rsidRDefault="00D92F21" w:rsidP="00260E6D">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InterLayerConnection</w:t>
            </w:r>
            <w:r w:rsidRPr="00C56553">
              <w:rPr>
                <w:rFonts w:eastAsia="맑은 고딕"/>
                <w:sz w:val="22"/>
                <w:szCs w:val="22"/>
                <w:lang w:eastAsia="ko-KR"/>
              </w:rPr>
              <w:t xml:space="preserve"> [0..*]</w:t>
            </w:r>
          </w:p>
        </w:tc>
      </w:tr>
      <w:tr w:rsidR="00D92F21" w:rsidRPr="00890A67" w14:paraId="305EB582" w14:textId="77777777" w:rsidTr="00FF696E">
        <w:tblPrEx>
          <w:tblW w:w="0" w:type="auto"/>
          <w:tblPrExChange w:id="1144" w:author="Li, Ki Joune" w:date="2024-04-19T16:18:00Z">
            <w:tblPrEx>
              <w:tblW w:w="0" w:type="auto"/>
            </w:tblPrEx>
          </w:tblPrExChange>
        </w:tblPrEx>
        <w:trPr>
          <w:trHeight w:val="273"/>
          <w:trPrChange w:id="1145" w:author="Li, Ki Joune" w:date="2024-04-19T16:18:00Z">
            <w:trPr>
              <w:trHeight w:val="273"/>
            </w:trPr>
          </w:trPrChange>
        </w:trPr>
        <w:tc>
          <w:tcPr>
            <w:tcW w:w="1535" w:type="dxa"/>
            <w:vMerge w:val="restart"/>
            <w:shd w:val="clear" w:color="auto" w:fill="F2F2F2" w:themeFill="background1" w:themeFillShade="F2"/>
            <w:vAlign w:val="center"/>
            <w:hideMark/>
            <w:tcPrChange w:id="1146" w:author="Li, Ki Joune" w:date="2024-04-19T16:18:00Z">
              <w:tcPr>
                <w:tcW w:w="1535" w:type="dxa"/>
                <w:vMerge w:val="restart"/>
                <w:shd w:val="clear" w:color="auto" w:fill="F2F2F2" w:themeFill="background1" w:themeFillShade="F2"/>
                <w:vAlign w:val="center"/>
                <w:hideMark/>
              </w:tcPr>
            </w:tcPrChange>
          </w:tcPr>
          <w:p w14:paraId="6DCC5B33" w14:textId="77777777"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280" w:type="dxa"/>
            <w:shd w:val="clear" w:color="auto" w:fill="F2F2F2" w:themeFill="background1" w:themeFillShade="F2"/>
            <w:vAlign w:val="center"/>
            <w:hideMark/>
            <w:tcPrChange w:id="1147" w:author="Li, Ki Joune" w:date="2024-04-19T16:18:00Z">
              <w:tcPr>
                <w:tcW w:w="3400" w:type="dxa"/>
                <w:shd w:val="clear" w:color="auto" w:fill="F2F2F2" w:themeFill="background1" w:themeFillShade="F2"/>
                <w:vAlign w:val="center"/>
                <w:hideMark/>
              </w:tcPr>
            </w:tcPrChange>
          </w:tcPr>
          <w:p w14:paraId="53D3B108" w14:textId="77777777" w:rsidR="00D92F21" w:rsidRPr="00C56553" w:rsidRDefault="00D92F21"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245" w:type="dxa"/>
            <w:shd w:val="clear" w:color="auto" w:fill="F2F2F2" w:themeFill="background1" w:themeFillShade="F2"/>
            <w:vAlign w:val="center"/>
            <w:hideMark/>
            <w:tcPrChange w:id="1148" w:author="Li, Ki Joune" w:date="2024-04-19T16:18:00Z">
              <w:tcPr>
                <w:tcW w:w="5125" w:type="dxa"/>
                <w:gridSpan w:val="2"/>
                <w:shd w:val="clear" w:color="auto" w:fill="F2F2F2" w:themeFill="background1" w:themeFillShade="F2"/>
                <w:vAlign w:val="center"/>
                <w:hideMark/>
              </w:tcPr>
            </w:tcPrChange>
          </w:tcPr>
          <w:p w14:paraId="7B3B6355" w14:textId="77777777" w:rsidR="00D92F21" w:rsidRPr="00C56553" w:rsidRDefault="00D92F21"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D92F21" w:rsidRPr="00890A67" w14:paraId="41C26342" w14:textId="77777777" w:rsidTr="00FF696E">
        <w:tblPrEx>
          <w:tblW w:w="0" w:type="auto"/>
          <w:tblPrExChange w:id="1149" w:author="Li, Ki Joune" w:date="2024-04-19T16:18:00Z">
            <w:tblPrEx>
              <w:tblW w:w="0" w:type="auto"/>
            </w:tblPrEx>
          </w:tblPrExChange>
        </w:tblPrEx>
        <w:trPr>
          <w:trHeight w:val="277"/>
          <w:trPrChange w:id="1150" w:author="Li, Ki Joune" w:date="2024-04-19T16:18:00Z">
            <w:trPr>
              <w:trHeight w:val="277"/>
            </w:trPr>
          </w:trPrChange>
        </w:trPr>
        <w:tc>
          <w:tcPr>
            <w:tcW w:w="0" w:type="auto"/>
            <w:vMerge/>
            <w:shd w:val="clear" w:color="auto" w:fill="F2F2F2" w:themeFill="background1" w:themeFillShade="F2"/>
            <w:vAlign w:val="center"/>
            <w:hideMark/>
            <w:tcPrChange w:id="1151" w:author="Li, Ki Joune" w:date="2024-04-19T16:18:00Z">
              <w:tcPr>
                <w:tcW w:w="0" w:type="auto"/>
                <w:vMerge/>
                <w:shd w:val="clear" w:color="auto" w:fill="F2F2F2" w:themeFill="background1" w:themeFillShade="F2"/>
                <w:vAlign w:val="center"/>
                <w:hideMark/>
              </w:tcPr>
            </w:tcPrChange>
          </w:tcPr>
          <w:p w14:paraId="3C65F8FE" w14:textId="77777777" w:rsidR="00D92F21" w:rsidRPr="00C56553" w:rsidRDefault="00D92F21" w:rsidP="00260E6D">
            <w:pPr>
              <w:spacing w:after="0"/>
              <w:rPr>
                <w:rFonts w:eastAsia="굴림"/>
                <w:sz w:val="22"/>
                <w:szCs w:val="22"/>
                <w:lang w:eastAsia="ko-KR"/>
              </w:rPr>
            </w:pPr>
          </w:p>
        </w:tc>
        <w:tc>
          <w:tcPr>
            <w:tcW w:w="3280" w:type="dxa"/>
            <w:vAlign w:val="center"/>
            <w:tcPrChange w:id="1152" w:author="Li, Ki Joune" w:date="2024-04-19T16:18:00Z">
              <w:tcPr>
                <w:tcW w:w="3400" w:type="dxa"/>
                <w:vAlign w:val="center"/>
              </w:tcPr>
            </w:tcPrChange>
          </w:tcPr>
          <w:p w14:paraId="2F0E0E07" w14:textId="327D58CA" w:rsidR="00D92F21" w:rsidRPr="00C56553" w:rsidRDefault="00D92F21" w:rsidP="00260E6D">
            <w:pPr>
              <w:widowControl w:val="0"/>
              <w:autoSpaceDE w:val="0"/>
              <w:autoSpaceDN w:val="0"/>
              <w:spacing w:after="0"/>
              <w:textAlignment w:val="baseline"/>
              <w:rPr>
                <w:rFonts w:eastAsia="굴림"/>
                <w:sz w:val="22"/>
                <w:szCs w:val="22"/>
                <w:lang w:eastAsia="ko-KR"/>
              </w:rPr>
            </w:pPr>
            <w:r w:rsidRPr="00C56553">
              <w:rPr>
                <w:rFonts w:eastAsia="굴림"/>
                <w:sz w:val="22"/>
                <w:szCs w:val="22"/>
                <w:lang w:eastAsia="ko-KR"/>
              </w:rPr>
              <w:t>(none)</w:t>
            </w:r>
          </w:p>
        </w:tc>
        <w:tc>
          <w:tcPr>
            <w:tcW w:w="5245" w:type="dxa"/>
            <w:vAlign w:val="center"/>
            <w:tcPrChange w:id="1153" w:author="Li, Ki Joune" w:date="2024-04-19T16:18:00Z">
              <w:tcPr>
                <w:tcW w:w="5125" w:type="dxa"/>
                <w:gridSpan w:val="2"/>
                <w:vAlign w:val="center"/>
              </w:tcPr>
            </w:tcPrChange>
          </w:tcPr>
          <w:p w14:paraId="493CEFA5" w14:textId="306529AF" w:rsidR="00D92F21" w:rsidRPr="00C56553" w:rsidRDefault="00D92F21" w:rsidP="00260E6D">
            <w:pPr>
              <w:widowControl w:val="0"/>
              <w:autoSpaceDE w:val="0"/>
              <w:autoSpaceDN w:val="0"/>
              <w:spacing w:after="0"/>
              <w:textAlignment w:val="baseline"/>
              <w:rPr>
                <w:rFonts w:eastAsia="굴림"/>
                <w:sz w:val="22"/>
                <w:szCs w:val="22"/>
                <w:lang w:eastAsia="ko-KR"/>
              </w:rPr>
            </w:pPr>
          </w:p>
        </w:tc>
      </w:tr>
      <w:tr w:rsidR="00D92F21" w:rsidRPr="00890A67" w14:paraId="48FF53E7" w14:textId="77777777" w:rsidTr="00FF696E">
        <w:tblPrEx>
          <w:tblW w:w="0" w:type="auto"/>
          <w:tblPrExChange w:id="1154" w:author="Li, Ki Joune" w:date="2024-04-19T16:18:00Z">
            <w:tblPrEx>
              <w:tblW w:w="0" w:type="auto"/>
            </w:tblPrEx>
          </w:tblPrExChange>
        </w:tblPrEx>
        <w:trPr>
          <w:trHeight w:val="281"/>
          <w:trPrChange w:id="1155" w:author="Li, Ki Joune" w:date="2024-04-19T16:18:00Z">
            <w:trPr>
              <w:trHeight w:val="281"/>
            </w:trPr>
          </w:trPrChange>
        </w:trPr>
        <w:tc>
          <w:tcPr>
            <w:tcW w:w="1535" w:type="dxa"/>
            <w:vMerge w:val="restart"/>
            <w:shd w:val="clear" w:color="auto" w:fill="F2F2F2" w:themeFill="background1" w:themeFillShade="F2"/>
            <w:vAlign w:val="center"/>
            <w:hideMark/>
            <w:tcPrChange w:id="1156" w:author="Li, Ki Joune" w:date="2024-04-19T16:18:00Z">
              <w:tcPr>
                <w:tcW w:w="1535" w:type="dxa"/>
                <w:vMerge w:val="restart"/>
                <w:shd w:val="clear" w:color="auto" w:fill="F2F2F2" w:themeFill="background1" w:themeFillShade="F2"/>
                <w:vAlign w:val="center"/>
                <w:hideMark/>
              </w:tcPr>
            </w:tcPrChange>
          </w:tcPr>
          <w:p w14:paraId="7CE33975" w14:textId="77777777"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280" w:type="dxa"/>
            <w:shd w:val="clear" w:color="auto" w:fill="F2F2F2" w:themeFill="background1" w:themeFillShade="F2"/>
            <w:vAlign w:val="center"/>
            <w:hideMark/>
            <w:tcPrChange w:id="1157" w:author="Li, Ki Joune" w:date="2024-04-19T16:18:00Z">
              <w:tcPr>
                <w:tcW w:w="3422" w:type="dxa"/>
                <w:gridSpan w:val="2"/>
                <w:shd w:val="clear" w:color="auto" w:fill="F2F2F2" w:themeFill="background1" w:themeFillShade="F2"/>
                <w:vAlign w:val="center"/>
                <w:hideMark/>
              </w:tcPr>
            </w:tcPrChange>
          </w:tcPr>
          <w:p w14:paraId="34204520" w14:textId="5C391CA7" w:rsidR="00D92F21" w:rsidRPr="00C56553" w:rsidRDefault="001B6CCC" w:rsidP="00260E6D">
            <w:pPr>
              <w:widowControl w:val="0"/>
              <w:wordWrap w:val="0"/>
              <w:autoSpaceDE w:val="0"/>
              <w:autoSpaceDN w:val="0"/>
              <w:spacing w:after="0"/>
              <w:jc w:val="both"/>
              <w:textAlignment w:val="baseline"/>
              <w:rPr>
                <w:rFonts w:eastAsia="굴림" w:hint="eastAsia"/>
                <w:b/>
                <w:sz w:val="22"/>
                <w:szCs w:val="22"/>
                <w:lang w:eastAsia="ko-KR"/>
              </w:rPr>
            </w:pPr>
            <w:r w:rsidRPr="00C56553">
              <w:rPr>
                <w:rFonts w:eastAsia="굴림"/>
                <w:b/>
                <w:sz w:val="22"/>
                <w:szCs w:val="22"/>
                <w:lang w:eastAsia="ko-KR"/>
              </w:rPr>
              <w:t xml:space="preserve">Constraint </w:t>
            </w:r>
            <w:r w:rsidR="00D92F21" w:rsidRPr="00C56553">
              <w:rPr>
                <w:rFonts w:eastAsia="굴림"/>
                <w:b/>
                <w:sz w:val="22"/>
                <w:szCs w:val="22"/>
                <w:lang w:eastAsia="ko-KR"/>
              </w:rPr>
              <w:t>ID</w:t>
            </w:r>
          </w:p>
        </w:tc>
        <w:tc>
          <w:tcPr>
            <w:tcW w:w="5245" w:type="dxa"/>
            <w:shd w:val="clear" w:color="auto" w:fill="F2F2F2" w:themeFill="background1" w:themeFillShade="F2"/>
            <w:vAlign w:val="center"/>
            <w:tcPrChange w:id="1158" w:author="Li, Ki Joune" w:date="2024-04-19T16:18:00Z">
              <w:tcPr>
                <w:tcW w:w="5103" w:type="dxa"/>
                <w:shd w:val="clear" w:color="auto" w:fill="F2F2F2" w:themeFill="background1" w:themeFillShade="F2"/>
                <w:vAlign w:val="center"/>
              </w:tcPr>
            </w:tcPrChange>
          </w:tcPr>
          <w:p w14:paraId="5508ADC5" w14:textId="77777777" w:rsidR="00D92F21" w:rsidRPr="00C56553" w:rsidRDefault="00D92F21"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 Constraint</w:t>
            </w:r>
          </w:p>
        </w:tc>
      </w:tr>
      <w:tr w:rsidR="00587622" w:rsidRPr="00890A67" w14:paraId="69F7F406" w14:textId="77777777" w:rsidTr="00181275">
        <w:trPr>
          <w:trHeight w:val="271"/>
        </w:trPr>
        <w:tc>
          <w:tcPr>
            <w:tcW w:w="1535" w:type="dxa"/>
            <w:vMerge/>
            <w:shd w:val="clear" w:color="auto" w:fill="F2F2F2" w:themeFill="background1" w:themeFillShade="F2"/>
            <w:vAlign w:val="center"/>
          </w:tcPr>
          <w:p w14:paraId="0642AFFF" w14:textId="77777777" w:rsidR="00587622" w:rsidRPr="00C56553" w:rsidRDefault="00587622" w:rsidP="00260E6D">
            <w:pPr>
              <w:widowControl w:val="0"/>
              <w:autoSpaceDE w:val="0"/>
              <w:autoSpaceDN w:val="0"/>
              <w:spacing w:after="0"/>
              <w:jc w:val="center"/>
              <w:textAlignment w:val="baseline"/>
              <w:rPr>
                <w:rFonts w:eastAsia="맑은 고딕"/>
                <w:b/>
                <w:bCs/>
                <w:sz w:val="22"/>
                <w:szCs w:val="22"/>
                <w:lang w:eastAsia="ko-KR"/>
              </w:rPr>
            </w:pPr>
            <w:bookmarkStart w:id="1159" w:name="_Hlk146102176"/>
          </w:p>
        </w:tc>
        <w:tc>
          <w:tcPr>
            <w:tcW w:w="8525" w:type="dxa"/>
            <w:gridSpan w:val="2"/>
            <w:vAlign w:val="center"/>
          </w:tcPr>
          <w:p w14:paraId="3F59900C" w14:textId="3C5B1FD9" w:rsidR="00587622" w:rsidRPr="00C56553" w:rsidRDefault="00587622" w:rsidP="00260E6D">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(none)</w:t>
            </w:r>
          </w:p>
        </w:tc>
      </w:tr>
    </w:tbl>
    <w:bookmarkEnd w:id="1159"/>
    <w:p w14:paraId="476A2615" w14:textId="1E7919D8" w:rsidR="00D92F21" w:rsidRPr="00890A67" w:rsidRDefault="00850D4C" w:rsidP="00850D4C">
      <w:pPr>
        <w:tabs>
          <w:tab w:val="left" w:pos="1480"/>
        </w:tabs>
        <w:rPr>
          <w:lang w:eastAsia="ko-KR"/>
        </w:rPr>
      </w:pPr>
      <w:r w:rsidRPr="00890A67">
        <w:rPr>
          <w:lang w:eastAsia="ko-KR"/>
        </w:rPr>
        <w:tab/>
      </w:r>
    </w:p>
    <w:p w14:paraId="659D61A2" w14:textId="6384770D" w:rsidR="004271DC" w:rsidRPr="00C56553" w:rsidRDefault="00B060A7" w:rsidP="004271DC">
      <w:pPr>
        <w:pStyle w:val="3"/>
        <w:numPr>
          <w:ilvl w:val="2"/>
          <w:numId w:val="53"/>
        </w:numPr>
        <w:tabs>
          <w:tab w:val="clear" w:pos="720"/>
          <w:tab w:val="left" w:pos="540"/>
          <w:tab w:val="left" w:pos="700"/>
        </w:tabs>
        <w:suppressAutoHyphens/>
        <w:spacing w:before="60" w:after="120" w:line="-250" w:lineRule="auto"/>
        <w:jc w:val="both"/>
        <w:rPr>
          <w:rFonts w:asciiTheme="minorHAnsi" w:hAnsiTheme="minorHAnsi" w:cstheme="minorHAnsi"/>
          <w:szCs w:val="24"/>
        </w:rPr>
      </w:pPr>
      <w:bookmarkStart w:id="1160" w:name="_Toc164442435"/>
      <w:r w:rsidRPr="00C56553">
        <w:rPr>
          <w:rFonts w:asciiTheme="minorHAnsi" w:hAnsiTheme="minorHAnsi" w:cstheme="minorHAnsi"/>
          <w:szCs w:val="24"/>
        </w:rPr>
        <w:t>ThematicLayer</w:t>
      </w:r>
      <w:bookmarkEnd w:id="1160"/>
    </w:p>
    <w:tbl>
      <w:tblPr>
        <w:tblStyle w:val="af0"/>
        <w:tblW w:w="0" w:type="auto"/>
        <w:tblLook w:val="04A0" w:firstRow="1" w:lastRow="0" w:firstColumn="1" w:lastColumn="0" w:noHBand="0" w:noVBand="1"/>
      </w:tblPr>
      <w:tblGrid>
        <w:gridCol w:w="1520"/>
        <w:gridCol w:w="3654"/>
        <w:gridCol w:w="4896"/>
        <w:tblGridChange w:id="1161">
          <w:tblGrid>
            <w:gridCol w:w="1520"/>
            <w:gridCol w:w="15"/>
            <w:gridCol w:w="3400"/>
            <w:gridCol w:w="22"/>
            <w:gridCol w:w="5103"/>
            <w:gridCol w:w="10"/>
          </w:tblGrid>
        </w:tblGridChange>
      </w:tblGrid>
      <w:tr w:rsidR="00B060A7" w:rsidRPr="00890A67" w14:paraId="66378D67" w14:textId="77777777" w:rsidTr="003132AC">
        <w:trPr>
          <w:trHeight w:val="217"/>
        </w:trPr>
        <w:tc>
          <w:tcPr>
            <w:tcW w:w="1535" w:type="dxa"/>
            <w:shd w:val="clear" w:color="auto" w:fill="F2F2F2" w:themeFill="background1" w:themeFillShade="F2"/>
            <w:vAlign w:val="center"/>
            <w:hideMark/>
          </w:tcPr>
          <w:p w14:paraId="09E09631" w14:textId="77777777" w:rsidR="00B060A7" w:rsidRPr="00C56553" w:rsidRDefault="00B060A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07EE90D9" w14:textId="77777777" w:rsidR="00B060A7" w:rsidRPr="00C56553" w:rsidRDefault="00B060A7"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b/>
                <w:bCs/>
                <w:sz w:val="22"/>
                <w:szCs w:val="22"/>
                <w:lang w:eastAsia="ko-KR"/>
              </w:rPr>
              <w:t>ThematicLayer</w:t>
            </w:r>
          </w:p>
        </w:tc>
      </w:tr>
      <w:tr w:rsidR="00B060A7" w:rsidRPr="00890A67" w14:paraId="2522EB02" w14:textId="77777777" w:rsidTr="00850D4C">
        <w:trPr>
          <w:trHeight w:val="482"/>
        </w:trPr>
        <w:tc>
          <w:tcPr>
            <w:tcW w:w="1535" w:type="dxa"/>
            <w:shd w:val="clear" w:color="auto" w:fill="F2F2F2" w:themeFill="background1" w:themeFillShade="F2"/>
            <w:vAlign w:val="center"/>
            <w:hideMark/>
          </w:tcPr>
          <w:p w14:paraId="7C388793" w14:textId="77777777" w:rsidR="00B060A7" w:rsidRPr="00C56553" w:rsidRDefault="00B060A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hideMark/>
          </w:tcPr>
          <w:p w14:paraId="1FB60678" w14:textId="6CD179DA" w:rsidR="00B060A7" w:rsidRPr="00C56553" w:rsidRDefault="006E501E"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A</w:t>
            </w:r>
            <w:r w:rsidR="003B756B" w:rsidRPr="00C56553">
              <w:rPr>
                <w:rFonts w:eastAsia="맑은 고딕"/>
                <w:sz w:val="22"/>
                <w:szCs w:val="22"/>
                <w:lang w:eastAsia="ko-KR"/>
              </w:rPr>
              <w:t>ggregation of features for a specific theme</w:t>
            </w:r>
            <w:r w:rsidR="003132AC" w:rsidRPr="00C56553">
              <w:rPr>
                <w:rFonts w:eastAsia="맑은 고딕"/>
                <w:sz w:val="22"/>
                <w:szCs w:val="22"/>
                <w:lang w:eastAsia="ko-KR"/>
              </w:rPr>
              <w:t xml:space="preserve"> </w:t>
            </w:r>
            <w:r w:rsidR="003B756B" w:rsidRPr="00C56553">
              <w:rPr>
                <w:rFonts w:eastAsia="맑은 고딕"/>
                <w:sz w:val="22"/>
                <w:szCs w:val="22"/>
                <w:lang w:eastAsia="ko-KR"/>
              </w:rPr>
              <w:t>consist</w:t>
            </w:r>
            <w:r w:rsidR="003132AC" w:rsidRPr="00C56553">
              <w:rPr>
                <w:rFonts w:eastAsia="맑은 고딕"/>
                <w:sz w:val="22"/>
                <w:szCs w:val="22"/>
                <w:lang w:eastAsia="ko-KR"/>
              </w:rPr>
              <w:t xml:space="preserve">ing </w:t>
            </w:r>
            <w:r w:rsidR="003B756B" w:rsidRPr="00C56553">
              <w:rPr>
                <w:rFonts w:eastAsia="맑은 고딕"/>
                <w:sz w:val="22"/>
                <w:szCs w:val="22"/>
                <w:lang w:eastAsia="ko-KR"/>
              </w:rPr>
              <w:t>of primal space layer and dual space layer.</w:t>
            </w:r>
          </w:p>
        </w:tc>
      </w:tr>
      <w:tr w:rsidR="00B060A7" w:rsidRPr="00890A67" w14:paraId="3FD9E2AB" w14:textId="77777777" w:rsidTr="003132AC">
        <w:trPr>
          <w:trHeight w:val="285"/>
        </w:trPr>
        <w:tc>
          <w:tcPr>
            <w:tcW w:w="1535" w:type="dxa"/>
            <w:shd w:val="clear" w:color="auto" w:fill="F2F2F2" w:themeFill="background1" w:themeFillShade="F2"/>
            <w:vAlign w:val="center"/>
            <w:hideMark/>
          </w:tcPr>
          <w:p w14:paraId="479E7528" w14:textId="77777777" w:rsidR="00B060A7" w:rsidRPr="00C56553" w:rsidRDefault="00B060A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hideMark/>
          </w:tcPr>
          <w:p w14:paraId="250159AC" w14:textId="77777777" w:rsidR="00B060A7" w:rsidRPr="00C56553" w:rsidRDefault="00B060A7"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GML AbstractFeature</w:t>
            </w:r>
          </w:p>
        </w:tc>
      </w:tr>
      <w:tr w:rsidR="00B060A7" w:rsidRPr="00890A67" w14:paraId="1C688195" w14:textId="77777777" w:rsidTr="00557714">
        <w:tblPrEx>
          <w:tblW w:w="0" w:type="auto"/>
          <w:tblPrExChange w:id="1162" w:author="Li, Ki Joune" w:date="2024-04-19T16:51:00Z">
            <w:tblPrEx>
              <w:tblW w:w="0" w:type="auto"/>
            </w:tblPrEx>
          </w:tblPrExChange>
        </w:tblPrEx>
        <w:trPr>
          <w:trHeight w:val="275"/>
          <w:trPrChange w:id="1163" w:author="Li, Ki Joune" w:date="2024-04-19T16:51:00Z">
            <w:trPr>
              <w:gridAfter w:val="0"/>
              <w:trHeight w:val="275"/>
            </w:trPr>
          </w:trPrChange>
        </w:trPr>
        <w:tc>
          <w:tcPr>
            <w:tcW w:w="1535" w:type="dxa"/>
            <w:vMerge w:val="restart"/>
            <w:shd w:val="clear" w:color="auto" w:fill="F2F2F2" w:themeFill="background1" w:themeFillShade="F2"/>
            <w:vAlign w:val="center"/>
            <w:hideMark/>
            <w:tcPrChange w:id="1164" w:author="Li, Ki Joune" w:date="2024-04-19T16:51:00Z">
              <w:tcPr>
                <w:tcW w:w="1535" w:type="dxa"/>
                <w:gridSpan w:val="2"/>
                <w:vMerge w:val="restart"/>
                <w:shd w:val="clear" w:color="auto" w:fill="F2F2F2" w:themeFill="background1" w:themeFillShade="F2"/>
                <w:vAlign w:val="center"/>
                <w:hideMark/>
              </w:tcPr>
            </w:tcPrChange>
          </w:tcPr>
          <w:p w14:paraId="24D98307" w14:textId="77777777" w:rsidR="00B060A7" w:rsidRPr="00C56553" w:rsidRDefault="00B060A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3422" w:type="dxa"/>
            <w:shd w:val="clear" w:color="auto" w:fill="F2F2F2" w:themeFill="background1" w:themeFillShade="F2"/>
            <w:vAlign w:val="center"/>
            <w:hideMark/>
            <w:tcPrChange w:id="1165" w:author="Li, Ki Joune" w:date="2024-04-19T16:51:00Z">
              <w:tcPr>
                <w:tcW w:w="3400" w:type="dxa"/>
                <w:shd w:val="clear" w:color="auto" w:fill="F2F2F2" w:themeFill="background1" w:themeFillShade="F2"/>
                <w:vAlign w:val="center"/>
                <w:hideMark/>
              </w:tcPr>
            </w:tcPrChange>
          </w:tcPr>
          <w:p w14:paraId="47847344" w14:textId="77777777" w:rsidR="00B060A7" w:rsidRPr="00C56553" w:rsidRDefault="00B060A7"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103" w:type="dxa"/>
            <w:shd w:val="clear" w:color="auto" w:fill="F2F2F2" w:themeFill="background1" w:themeFillShade="F2"/>
            <w:vAlign w:val="center"/>
            <w:hideMark/>
            <w:tcPrChange w:id="1166" w:author="Li, Ki Joune" w:date="2024-04-19T16:51:00Z">
              <w:tcPr>
                <w:tcW w:w="5125" w:type="dxa"/>
                <w:gridSpan w:val="2"/>
                <w:shd w:val="clear" w:color="auto" w:fill="F2F2F2" w:themeFill="background1" w:themeFillShade="F2"/>
                <w:vAlign w:val="center"/>
                <w:hideMark/>
              </w:tcPr>
            </w:tcPrChange>
          </w:tcPr>
          <w:p w14:paraId="3F46DBBC" w14:textId="77777777" w:rsidR="00B060A7" w:rsidRPr="00C56553" w:rsidRDefault="00B060A7"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B060A7" w:rsidRPr="00890A67" w14:paraId="219B91F7" w14:textId="77777777" w:rsidTr="00557714">
        <w:tblPrEx>
          <w:tblW w:w="0" w:type="auto"/>
          <w:tblPrExChange w:id="1167" w:author="Li, Ki Joune" w:date="2024-04-19T16:51:00Z">
            <w:tblPrEx>
              <w:tblW w:w="0" w:type="auto"/>
            </w:tblPrEx>
          </w:tblPrExChange>
        </w:tblPrEx>
        <w:trPr>
          <w:trHeight w:val="265"/>
          <w:trPrChange w:id="1168" w:author="Li, Ki Joune" w:date="2024-04-19T16:51:00Z">
            <w:trPr>
              <w:gridAfter w:val="0"/>
              <w:trHeight w:val="265"/>
            </w:trPr>
          </w:trPrChange>
        </w:trPr>
        <w:tc>
          <w:tcPr>
            <w:tcW w:w="0" w:type="auto"/>
            <w:vMerge/>
            <w:shd w:val="clear" w:color="auto" w:fill="F2F2F2" w:themeFill="background1" w:themeFillShade="F2"/>
            <w:vAlign w:val="center"/>
            <w:hideMark/>
            <w:tcPrChange w:id="1169" w:author="Li, Ki Joune" w:date="2024-04-19T16:51:00Z">
              <w:tcPr>
                <w:tcW w:w="0" w:type="auto"/>
                <w:gridSpan w:val="2"/>
                <w:vMerge/>
                <w:shd w:val="clear" w:color="auto" w:fill="F2F2F2" w:themeFill="background1" w:themeFillShade="F2"/>
                <w:vAlign w:val="center"/>
                <w:hideMark/>
              </w:tcPr>
            </w:tcPrChange>
          </w:tcPr>
          <w:p w14:paraId="703FF323" w14:textId="77777777" w:rsidR="00B060A7" w:rsidRPr="00C56553" w:rsidRDefault="00B060A7" w:rsidP="00260E6D">
            <w:pPr>
              <w:spacing w:after="0"/>
              <w:rPr>
                <w:rFonts w:eastAsia="굴림"/>
                <w:sz w:val="22"/>
                <w:szCs w:val="22"/>
                <w:lang w:eastAsia="ko-KR"/>
              </w:rPr>
            </w:pPr>
          </w:p>
        </w:tc>
        <w:tc>
          <w:tcPr>
            <w:tcW w:w="3422" w:type="dxa"/>
            <w:vAlign w:val="center"/>
            <w:hideMark/>
            <w:tcPrChange w:id="1170" w:author="Li, Ki Joune" w:date="2024-04-19T16:51:00Z">
              <w:tcPr>
                <w:tcW w:w="3400" w:type="dxa"/>
                <w:vAlign w:val="center"/>
                <w:hideMark/>
              </w:tcPr>
            </w:tcPrChange>
          </w:tcPr>
          <w:p w14:paraId="605F86E4" w14:textId="77777777" w:rsidR="00B060A7" w:rsidRPr="00C56553" w:rsidRDefault="00B060A7"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connectedLayers </w:t>
            </w:r>
          </w:p>
        </w:tc>
        <w:tc>
          <w:tcPr>
            <w:tcW w:w="5103" w:type="dxa"/>
            <w:vAlign w:val="center"/>
            <w:hideMark/>
            <w:tcPrChange w:id="1171" w:author="Li, Ki Joune" w:date="2024-04-19T16:51:00Z">
              <w:tcPr>
                <w:tcW w:w="5125" w:type="dxa"/>
                <w:gridSpan w:val="2"/>
                <w:vAlign w:val="center"/>
                <w:hideMark/>
              </w:tcPr>
            </w:tcPrChange>
          </w:tcPr>
          <w:p w14:paraId="4BC6B85C" w14:textId="77777777" w:rsidR="00B060A7" w:rsidRPr="00C56553" w:rsidRDefault="00B060A7" w:rsidP="00260E6D">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InterLayerConnection</w:t>
            </w:r>
            <w:r w:rsidRPr="00C56553">
              <w:rPr>
                <w:rFonts w:eastAsia="맑은 고딕"/>
                <w:sz w:val="22"/>
                <w:szCs w:val="22"/>
                <w:lang w:eastAsia="ko-KR"/>
              </w:rPr>
              <w:t xml:space="preserve"> [1..1]</w:t>
            </w:r>
          </w:p>
        </w:tc>
      </w:tr>
      <w:tr w:rsidR="00B060A7" w:rsidRPr="00890A67" w14:paraId="491ACE34" w14:textId="77777777" w:rsidTr="00557714">
        <w:tblPrEx>
          <w:tblW w:w="0" w:type="auto"/>
          <w:tblPrExChange w:id="1172" w:author="Li, Ki Joune" w:date="2024-04-19T16:51:00Z">
            <w:tblPrEx>
              <w:tblW w:w="0" w:type="auto"/>
            </w:tblPrEx>
          </w:tblPrExChange>
        </w:tblPrEx>
        <w:trPr>
          <w:trHeight w:val="269"/>
          <w:trPrChange w:id="1173" w:author="Li, Ki Joune" w:date="2024-04-19T16:51:00Z">
            <w:trPr>
              <w:gridAfter w:val="0"/>
              <w:trHeight w:val="269"/>
            </w:trPr>
          </w:trPrChange>
        </w:trPr>
        <w:tc>
          <w:tcPr>
            <w:tcW w:w="1535" w:type="dxa"/>
            <w:vMerge w:val="restart"/>
            <w:shd w:val="clear" w:color="auto" w:fill="F2F2F2" w:themeFill="background1" w:themeFillShade="F2"/>
            <w:vAlign w:val="center"/>
            <w:hideMark/>
            <w:tcPrChange w:id="1174" w:author="Li, Ki Joune" w:date="2024-04-19T16:51:00Z">
              <w:tcPr>
                <w:tcW w:w="1535" w:type="dxa"/>
                <w:gridSpan w:val="2"/>
                <w:vMerge w:val="restart"/>
                <w:shd w:val="clear" w:color="auto" w:fill="F2F2F2" w:themeFill="background1" w:themeFillShade="F2"/>
                <w:vAlign w:val="center"/>
                <w:hideMark/>
              </w:tcPr>
            </w:tcPrChange>
          </w:tcPr>
          <w:p w14:paraId="683B83D3" w14:textId="77777777" w:rsidR="00B060A7" w:rsidRPr="00C56553" w:rsidRDefault="00B060A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22" w:type="dxa"/>
            <w:shd w:val="clear" w:color="auto" w:fill="F2F2F2" w:themeFill="background1" w:themeFillShade="F2"/>
            <w:vAlign w:val="center"/>
            <w:hideMark/>
            <w:tcPrChange w:id="1175" w:author="Li, Ki Joune" w:date="2024-04-19T16:51:00Z">
              <w:tcPr>
                <w:tcW w:w="3400" w:type="dxa"/>
                <w:shd w:val="clear" w:color="auto" w:fill="F2F2F2" w:themeFill="background1" w:themeFillShade="F2"/>
                <w:vAlign w:val="center"/>
                <w:hideMark/>
              </w:tcPr>
            </w:tcPrChange>
          </w:tcPr>
          <w:p w14:paraId="4E3D205A" w14:textId="64BA4F1A" w:rsidR="00B060A7"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 xml:space="preserve">Property </w:t>
            </w:r>
            <w:r w:rsidR="00B060A7" w:rsidRPr="00C56553">
              <w:rPr>
                <w:rFonts w:eastAsia="맑은 고딕"/>
                <w:b/>
                <w:bCs/>
                <w:sz w:val="22"/>
                <w:szCs w:val="22"/>
                <w:lang w:eastAsia="ko-KR"/>
              </w:rPr>
              <w:t>name</w:t>
            </w:r>
          </w:p>
        </w:tc>
        <w:tc>
          <w:tcPr>
            <w:tcW w:w="5103" w:type="dxa"/>
            <w:shd w:val="clear" w:color="auto" w:fill="F2F2F2" w:themeFill="background1" w:themeFillShade="F2"/>
            <w:vAlign w:val="center"/>
            <w:hideMark/>
            <w:tcPrChange w:id="1176" w:author="Li, Ki Joune" w:date="2024-04-19T16:51:00Z">
              <w:tcPr>
                <w:tcW w:w="5125" w:type="dxa"/>
                <w:gridSpan w:val="2"/>
                <w:shd w:val="clear" w:color="auto" w:fill="F2F2F2" w:themeFill="background1" w:themeFillShade="F2"/>
                <w:vAlign w:val="center"/>
                <w:hideMark/>
              </w:tcPr>
            </w:tcPrChange>
          </w:tcPr>
          <w:p w14:paraId="1A0EE959" w14:textId="77777777" w:rsidR="00B060A7" w:rsidRPr="00C56553" w:rsidRDefault="00B060A7"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B060A7" w:rsidRPr="00890A67" w14:paraId="0E12CE4E" w14:textId="77777777" w:rsidTr="00557714">
        <w:tblPrEx>
          <w:tblW w:w="0" w:type="auto"/>
          <w:tblPrExChange w:id="1177" w:author="Li, Ki Joune" w:date="2024-04-19T16:51:00Z">
            <w:tblPrEx>
              <w:tblW w:w="0" w:type="auto"/>
            </w:tblPrEx>
          </w:tblPrExChange>
        </w:tblPrEx>
        <w:trPr>
          <w:trHeight w:val="273"/>
          <w:trPrChange w:id="1178" w:author="Li, Ki Joune" w:date="2024-04-19T16:51:00Z">
            <w:trPr>
              <w:gridAfter w:val="0"/>
              <w:trHeight w:val="273"/>
            </w:trPr>
          </w:trPrChange>
        </w:trPr>
        <w:tc>
          <w:tcPr>
            <w:tcW w:w="0" w:type="auto"/>
            <w:vMerge/>
            <w:shd w:val="clear" w:color="auto" w:fill="F2F2F2" w:themeFill="background1" w:themeFillShade="F2"/>
            <w:vAlign w:val="center"/>
            <w:hideMark/>
            <w:tcPrChange w:id="1179" w:author="Li, Ki Joune" w:date="2024-04-19T16:51:00Z">
              <w:tcPr>
                <w:tcW w:w="0" w:type="auto"/>
                <w:gridSpan w:val="2"/>
                <w:vMerge/>
                <w:shd w:val="clear" w:color="auto" w:fill="F2F2F2" w:themeFill="background1" w:themeFillShade="F2"/>
                <w:vAlign w:val="center"/>
                <w:hideMark/>
              </w:tcPr>
            </w:tcPrChange>
          </w:tcPr>
          <w:p w14:paraId="246576AF" w14:textId="77777777" w:rsidR="00B060A7" w:rsidRPr="00C56553" w:rsidRDefault="00B060A7" w:rsidP="00260E6D">
            <w:pPr>
              <w:spacing w:after="0"/>
              <w:rPr>
                <w:rFonts w:eastAsia="굴림"/>
                <w:sz w:val="22"/>
                <w:szCs w:val="22"/>
                <w:lang w:eastAsia="ko-KR"/>
              </w:rPr>
            </w:pPr>
          </w:p>
        </w:tc>
        <w:tc>
          <w:tcPr>
            <w:tcW w:w="3422" w:type="dxa"/>
            <w:vAlign w:val="center"/>
            <w:tcPrChange w:id="1180" w:author="Li, Ki Joune" w:date="2024-04-19T16:51:00Z">
              <w:tcPr>
                <w:tcW w:w="3400" w:type="dxa"/>
                <w:vAlign w:val="center"/>
              </w:tcPr>
            </w:tcPrChange>
          </w:tcPr>
          <w:p w14:paraId="6386F096" w14:textId="4DB02EC5" w:rsidR="00B060A7" w:rsidRPr="00C56553" w:rsidRDefault="00B060A7"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semantic</w:t>
            </w:r>
            <w:r w:rsidR="005F72F4" w:rsidRPr="00C56553">
              <w:rPr>
                <w:rFonts w:asciiTheme="minorHAnsi" w:eastAsia="맑은 고딕" w:hAnsiTheme="minorHAnsi" w:cstheme="minorHAnsi"/>
                <w:sz w:val="22"/>
                <w:szCs w:val="22"/>
                <w:lang w:eastAsia="ko-KR"/>
              </w:rPr>
              <w:t>Extension</w:t>
            </w:r>
          </w:p>
        </w:tc>
        <w:tc>
          <w:tcPr>
            <w:tcW w:w="5103" w:type="dxa"/>
            <w:vAlign w:val="center"/>
            <w:tcPrChange w:id="1181" w:author="Li, Ki Joune" w:date="2024-04-19T16:51:00Z">
              <w:tcPr>
                <w:tcW w:w="5125" w:type="dxa"/>
                <w:gridSpan w:val="2"/>
                <w:vAlign w:val="center"/>
              </w:tcPr>
            </w:tcPrChange>
          </w:tcPr>
          <w:p w14:paraId="4AC8A29A" w14:textId="77777777" w:rsidR="00B060A7" w:rsidRPr="00C56553" w:rsidRDefault="00B060A7" w:rsidP="00260E6D">
            <w:pPr>
              <w:widowControl w:val="0"/>
              <w:autoSpaceDE w:val="0"/>
              <w:autoSpaceDN w:val="0"/>
              <w:spacing w:after="0"/>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Boolean</w:t>
            </w:r>
            <w:r w:rsidRPr="00C56553">
              <w:rPr>
                <w:rFonts w:eastAsia="맑은 고딕"/>
                <w:sz w:val="22"/>
                <w:szCs w:val="22"/>
                <w:lang w:eastAsia="ko-KR"/>
              </w:rPr>
              <w:t xml:space="preserve"> [1..1]</w:t>
            </w:r>
          </w:p>
        </w:tc>
      </w:tr>
      <w:tr w:rsidR="00B060A7" w:rsidRPr="00890A67" w14:paraId="225490E7" w14:textId="77777777" w:rsidTr="00557714">
        <w:tblPrEx>
          <w:tblW w:w="0" w:type="auto"/>
          <w:tblPrExChange w:id="1182" w:author="Li, Ki Joune" w:date="2024-04-19T16:51:00Z">
            <w:tblPrEx>
              <w:tblW w:w="0" w:type="auto"/>
            </w:tblPrEx>
          </w:tblPrExChange>
        </w:tblPrEx>
        <w:trPr>
          <w:trHeight w:val="135"/>
          <w:trPrChange w:id="1183" w:author="Li, Ki Joune" w:date="2024-04-19T16:51:00Z">
            <w:trPr>
              <w:gridAfter w:val="0"/>
              <w:trHeight w:val="135"/>
            </w:trPr>
          </w:trPrChange>
        </w:trPr>
        <w:tc>
          <w:tcPr>
            <w:tcW w:w="0" w:type="auto"/>
            <w:vMerge/>
            <w:shd w:val="clear" w:color="auto" w:fill="F2F2F2" w:themeFill="background1" w:themeFillShade="F2"/>
            <w:vAlign w:val="center"/>
            <w:tcPrChange w:id="1184" w:author="Li, Ki Joune" w:date="2024-04-19T16:51:00Z">
              <w:tcPr>
                <w:tcW w:w="0" w:type="auto"/>
                <w:gridSpan w:val="2"/>
                <w:vMerge/>
                <w:shd w:val="clear" w:color="auto" w:fill="F2F2F2" w:themeFill="background1" w:themeFillShade="F2"/>
                <w:vAlign w:val="center"/>
              </w:tcPr>
            </w:tcPrChange>
          </w:tcPr>
          <w:p w14:paraId="02815072" w14:textId="77777777" w:rsidR="00B060A7" w:rsidRPr="00C56553" w:rsidRDefault="00B060A7" w:rsidP="00260E6D">
            <w:pPr>
              <w:spacing w:after="0"/>
              <w:rPr>
                <w:rFonts w:eastAsia="굴림"/>
                <w:sz w:val="22"/>
                <w:szCs w:val="22"/>
                <w:lang w:eastAsia="ko-KR"/>
              </w:rPr>
            </w:pPr>
          </w:p>
        </w:tc>
        <w:tc>
          <w:tcPr>
            <w:tcW w:w="3422" w:type="dxa"/>
            <w:vAlign w:val="center"/>
            <w:tcPrChange w:id="1185" w:author="Li, Ki Joune" w:date="2024-04-19T16:51:00Z">
              <w:tcPr>
                <w:tcW w:w="3400" w:type="dxa"/>
                <w:vAlign w:val="center"/>
              </w:tcPr>
            </w:tcPrChange>
          </w:tcPr>
          <w:p w14:paraId="35F7CB2E" w14:textId="77777777" w:rsidR="00B060A7" w:rsidRPr="00C56553" w:rsidRDefault="00B060A7" w:rsidP="00260E6D">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theme</w:t>
            </w:r>
          </w:p>
        </w:tc>
        <w:tc>
          <w:tcPr>
            <w:tcW w:w="5103" w:type="dxa"/>
            <w:vAlign w:val="center"/>
            <w:tcPrChange w:id="1186" w:author="Li, Ki Joune" w:date="2024-04-19T16:51:00Z">
              <w:tcPr>
                <w:tcW w:w="5125" w:type="dxa"/>
                <w:gridSpan w:val="2"/>
                <w:vAlign w:val="center"/>
              </w:tcPr>
            </w:tcPrChange>
          </w:tcPr>
          <w:p w14:paraId="7E3A6C2A" w14:textId="77777777" w:rsidR="00B060A7" w:rsidRPr="00C56553" w:rsidRDefault="00B060A7" w:rsidP="00260E6D">
            <w:pPr>
              <w:widowControl w:val="0"/>
              <w:autoSpaceDE w:val="0"/>
              <w:autoSpaceDN w:val="0"/>
              <w:spacing w:after="0"/>
              <w:textAlignment w:val="baseline"/>
              <w:rPr>
                <w:rFonts w:eastAsia="맑은 고딕"/>
                <w:sz w:val="22"/>
                <w:szCs w:val="22"/>
                <w:lang w:eastAsia="ko-KR"/>
              </w:rPr>
            </w:pPr>
            <w:r w:rsidRPr="00C56553">
              <w:rPr>
                <w:rFonts w:asciiTheme="minorHAnsi" w:eastAsia="맑은 고딕" w:hAnsiTheme="minorHAnsi" w:cstheme="minorHAnsi"/>
                <w:sz w:val="22"/>
                <w:szCs w:val="22"/>
                <w:lang w:eastAsia="ko-KR"/>
              </w:rPr>
              <w:t>ThematicLayerValue</w:t>
            </w:r>
            <w:r w:rsidRPr="00C56553">
              <w:rPr>
                <w:rFonts w:eastAsia="맑은 고딕"/>
                <w:sz w:val="22"/>
                <w:szCs w:val="22"/>
                <w:lang w:eastAsia="ko-KR"/>
              </w:rPr>
              <w:t xml:space="preserve"> [1..1]</w:t>
            </w:r>
          </w:p>
        </w:tc>
      </w:tr>
      <w:tr w:rsidR="00587622" w:rsidRPr="00890A67" w14:paraId="2A0DB0BB" w14:textId="77777777" w:rsidTr="00557714">
        <w:tblPrEx>
          <w:tblW w:w="0" w:type="auto"/>
          <w:tblPrExChange w:id="1187" w:author="Li, Ki Joune" w:date="2024-04-19T16:51:00Z">
            <w:tblPrEx>
              <w:tblW w:w="0" w:type="auto"/>
            </w:tblPrEx>
          </w:tblPrExChange>
        </w:tblPrEx>
        <w:trPr>
          <w:trHeight w:val="281"/>
          <w:trPrChange w:id="1188" w:author="Li, Ki Joune" w:date="2024-04-19T16:51:00Z">
            <w:trPr>
              <w:gridAfter w:val="0"/>
              <w:trHeight w:val="281"/>
            </w:trPr>
          </w:trPrChange>
        </w:trPr>
        <w:tc>
          <w:tcPr>
            <w:tcW w:w="1535" w:type="dxa"/>
            <w:vMerge w:val="restart"/>
            <w:shd w:val="clear" w:color="auto" w:fill="F2F2F2" w:themeFill="background1" w:themeFillShade="F2"/>
            <w:vAlign w:val="center"/>
            <w:hideMark/>
            <w:tcPrChange w:id="1189" w:author="Li, Ki Joune" w:date="2024-04-19T16:51:00Z">
              <w:tcPr>
                <w:tcW w:w="1535" w:type="dxa"/>
                <w:gridSpan w:val="2"/>
                <w:vMerge w:val="restart"/>
                <w:shd w:val="clear" w:color="auto" w:fill="F2F2F2" w:themeFill="background1" w:themeFillShade="F2"/>
                <w:vAlign w:val="center"/>
                <w:hideMark/>
              </w:tcPr>
            </w:tcPrChange>
          </w:tcPr>
          <w:p w14:paraId="2147BB52" w14:textId="77777777" w:rsidR="00587622" w:rsidRPr="00C56553" w:rsidRDefault="00587622"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22" w:type="dxa"/>
            <w:shd w:val="clear" w:color="auto" w:fill="F2F2F2" w:themeFill="background1" w:themeFillShade="F2"/>
            <w:vAlign w:val="center"/>
            <w:hideMark/>
            <w:tcPrChange w:id="1190" w:author="Li, Ki Joune" w:date="2024-04-19T16:51:00Z">
              <w:tcPr>
                <w:tcW w:w="3422" w:type="dxa"/>
                <w:gridSpan w:val="2"/>
                <w:shd w:val="clear" w:color="auto" w:fill="F2F2F2" w:themeFill="background1" w:themeFillShade="F2"/>
                <w:vAlign w:val="center"/>
                <w:hideMark/>
              </w:tcPr>
            </w:tcPrChange>
          </w:tcPr>
          <w:p w14:paraId="57EA049E" w14:textId="1B6B60F4" w:rsidR="00587622" w:rsidRPr="00C56553" w:rsidRDefault="00587622"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 ID</w:t>
            </w:r>
          </w:p>
        </w:tc>
        <w:tc>
          <w:tcPr>
            <w:tcW w:w="5103" w:type="dxa"/>
            <w:shd w:val="clear" w:color="auto" w:fill="F2F2F2" w:themeFill="background1" w:themeFillShade="F2"/>
            <w:vAlign w:val="center"/>
            <w:tcPrChange w:id="1191" w:author="Li, Ki Joune" w:date="2024-04-19T16:51:00Z">
              <w:tcPr>
                <w:tcW w:w="5103" w:type="dxa"/>
                <w:shd w:val="clear" w:color="auto" w:fill="F2F2F2" w:themeFill="background1" w:themeFillShade="F2"/>
                <w:vAlign w:val="center"/>
              </w:tcPr>
            </w:tcPrChange>
          </w:tcPr>
          <w:p w14:paraId="47BFF458" w14:textId="3132BFDD" w:rsidR="00587622" w:rsidRPr="00C56553" w:rsidRDefault="00587622"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587622" w:rsidRPr="00890A67" w14:paraId="024E4D2A" w14:textId="77777777" w:rsidTr="00557714">
        <w:tblPrEx>
          <w:tblW w:w="0" w:type="auto"/>
          <w:tblPrExChange w:id="1192" w:author="Li, Ki Joune" w:date="2024-04-19T16:51:00Z">
            <w:tblPrEx>
              <w:tblW w:w="0" w:type="auto"/>
            </w:tblPrEx>
          </w:tblPrExChange>
        </w:tblPrEx>
        <w:trPr>
          <w:trHeight w:val="517"/>
          <w:trPrChange w:id="1193" w:author="Li, Ki Joune" w:date="2024-04-19T16:51:00Z">
            <w:trPr>
              <w:gridAfter w:val="0"/>
              <w:trHeight w:val="1079"/>
            </w:trPr>
          </w:trPrChange>
        </w:trPr>
        <w:tc>
          <w:tcPr>
            <w:tcW w:w="1535" w:type="dxa"/>
            <w:vMerge/>
            <w:shd w:val="clear" w:color="auto" w:fill="F2F2F2" w:themeFill="background1" w:themeFillShade="F2"/>
            <w:vAlign w:val="center"/>
            <w:tcPrChange w:id="1194" w:author="Li, Ki Joune" w:date="2024-04-19T16:51:00Z">
              <w:tcPr>
                <w:tcW w:w="1535" w:type="dxa"/>
                <w:gridSpan w:val="2"/>
                <w:vMerge/>
                <w:shd w:val="clear" w:color="auto" w:fill="F2F2F2" w:themeFill="background1" w:themeFillShade="F2"/>
                <w:vAlign w:val="center"/>
              </w:tcPr>
            </w:tcPrChange>
          </w:tcPr>
          <w:p w14:paraId="6A41CAD3" w14:textId="77777777" w:rsidR="00587622" w:rsidRPr="00C56553" w:rsidRDefault="00587622" w:rsidP="00296D4A">
            <w:pPr>
              <w:widowControl w:val="0"/>
              <w:autoSpaceDE w:val="0"/>
              <w:autoSpaceDN w:val="0"/>
              <w:spacing w:after="0"/>
              <w:jc w:val="center"/>
              <w:textAlignment w:val="baseline"/>
              <w:rPr>
                <w:rFonts w:eastAsia="맑은 고딕"/>
                <w:b/>
                <w:bCs/>
                <w:sz w:val="22"/>
                <w:szCs w:val="22"/>
                <w:lang w:eastAsia="ko-KR"/>
              </w:rPr>
            </w:pPr>
          </w:p>
        </w:tc>
        <w:tc>
          <w:tcPr>
            <w:tcW w:w="3422" w:type="dxa"/>
            <w:vAlign w:val="center"/>
            <w:tcPrChange w:id="1195" w:author="Li, Ki Joune" w:date="2024-04-19T16:51:00Z">
              <w:tcPr>
                <w:tcW w:w="3422" w:type="dxa"/>
                <w:gridSpan w:val="2"/>
                <w:vAlign w:val="center"/>
              </w:tcPr>
            </w:tcPrChange>
          </w:tcPr>
          <w:p w14:paraId="790EF922" w14:textId="2B5B421A" w:rsidR="00587622" w:rsidRPr="00B964D3" w:rsidRDefault="00587622" w:rsidP="00B964D3">
            <w:pPr>
              <w:widowControl w:val="0"/>
              <w:wordWrap w:val="0"/>
              <w:autoSpaceDE w:val="0"/>
              <w:autoSpaceDN w:val="0"/>
              <w:spacing w:after="0"/>
              <w:jc w:val="both"/>
              <w:textAlignment w:val="baseline"/>
              <w:rPr>
                <w:rFonts w:asciiTheme="minorHAnsi" w:eastAsia="맑은 고딕" w:hAnsiTheme="minorHAnsi" w:cstheme="minorHAnsi" w:hint="eastAsia"/>
                <w:sz w:val="22"/>
                <w:szCs w:val="22"/>
                <w:lang w:eastAsia="ko-KR"/>
              </w:rPr>
            </w:pPr>
            <w:r w:rsidRPr="00B964D3">
              <w:rPr>
                <w:rFonts w:asciiTheme="minorHAnsi" w:eastAsia="맑은 고딕" w:hAnsiTheme="minorHAnsi" w:cstheme="minorHAnsi"/>
                <w:sz w:val="22"/>
                <w:szCs w:val="22"/>
                <w:lang w:eastAsia="ko-KR"/>
              </w:rPr>
              <w:t>Indoorgml2/constraints</w:t>
            </w:r>
            <w:r w:rsidR="00557714">
              <w:rPr>
                <w:rFonts w:asciiTheme="minorHAnsi" w:eastAsia="맑은 고딕" w:hAnsiTheme="minorHAnsi" w:cstheme="minorHAnsi"/>
                <w:sz w:val="22"/>
                <w:szCs w:val="22"/>
                <w:lang w:eastAsia="ko-KR"/>
              </w:rPr>
              <w:t>/thematiclayer</w:t>
            </w:r>
          </w:p>
        </w:tc>
        <w:tc>
          <w:tcPr>
            <w:tcW w:w="5103" w:type="dxa"/>
            <w:vAlign w:val="center"/>
            <w:tcPrChange w:id="1196" w:author="Li, Ki Joune" w:date="2024-04-19T16:51:00Z">
              <w:tcPr>
                <w:tcW w:w="5103" w:type="dxa"/>
                <w:vAlign w:val="center"/>
              </w:tcPr>
            </w:tcPrChange>
          </w:tcPr>
          <w:p w14:paraId="4E78908D" w14:textId="46A99219" w:rsidR="00587622" w:rsidRPr="00587622" w:rsidRDefault="00587622" w:rsidP="00CF030F">
            <w:pPr>
              <w:widowControl w:val="0"/>
              <w:wordWrap w:val="0"/>
              <w:autoSpaceDE w:val="0"/>
              <w:autoSpaceDN w:val="0"/>
              <w:spacing w:after="0"/>
              <w:jc w:val="both"/>
              <w:textAlignment w:val="baseline"/>
              <w:rPr>
                <w:rFonts w:eastAsia="맑은 고딕" w:hint="eastAsia"/>
                <w:sz w:val="22"/>
                <w:szCs w:val="22"/>
                <w:lang w:eastAsia="ko-KR"/>
              </w:rPr>
            </w:pPr>
            <w:r w:rsidRPr="00C56553">
              <w:rPr>
                <w:rFonts w:eastAsia="맑은 고딕" w:hint="eastAsia"/>
                <w:sz w:val="22"/>
                <w:szCs w:val="22"/>
                <w:lang w:eastAsia="ko-KR"/>
              </w:rPr>
              <w:t>A</w:t>
            </w:r>
            <w:r w:rsidRPr="00C56553">
              <w:rPr>
                <w:rFonts w:eastAsia="맑은 고딕"/>
                <w:sz w:val="22"/>
                <w:szCs w:val="22"/>
                <w:lang w:eastAsia="ko-KR"/>
              </w:rPr>
              <w:t xml:space="preserve">ny feature of a thematic layer </w:t>
            </w:r>
            <w:r>
              <w:rPr>
                <w:rFonts w:eastAsia="맑은 고딕"/>
                <w:sz w:val="22"/>
                <w:szCs w:val="22"/>
                <w:lang w:eastAsia="ko-KR"/>
              </w:rPr>
              <w:t>SHALL</w:t>
            </w:r>
            <w:r w:rsidRPr="00C56553">
              <w:rPr>
                <w:rFonts w:eastAsia="맑은 고딕"/>
                <w:sz w:val="22"/>
                <w:szCs w:val="22"/>
                <w:lang w:eastAsia="ko-KR"/>
              </w:rPr>
              <w:t xml:space="preserve"> </w:t>
            </w:r>
            <w:r w:rsidRPr="00C56553">
              <w:rPr>
                <w:rFonts w:eastAsia="맑은 고딕"/>
                <w:sz w:val="22"/>
                <w:szCs w:val="22"/>
                <w:lang w:eastAsia="ko-KR"/>
              </w:rPr>
              <w:t>belong to the same theme</w:t>
            </w:r>
            <w:r>
              <w:rPr>
                <w:rFonts w:eastAsia="맑은 고딕"/>
                <w:sz w:val="22"/>
                <w:szCs w:val="22"/>
                <w:lang w:eastAsia="ko-KR"/>
              </w:rPr>
              <w:t xml:space="preserve"> </w:t>
            </w:r>
            <w:r>
              <w:rPr>
                <w:rFonts w:eastAsia="맑은 고딕"/>
                <w:sz w:val="22"/>
                <w:szCs w:val="22"/>
                <w:lang w:eastAsia="ko-KR"/>
              </w:rPr>
              <w:t>(</w:t>
            </w:r>
            <w:r w:rsidRPr="00B964D3">
              <w:rPr>
                <w:rFonts w:eastAsia="맑은 고딕"/>
                <w:sz w:val="22"/>
                <w:szCs w:val="22"/>
                <w:lang w:eastAsia="ko-KR"/>
              </w:rPr>
              <w:t>Requirement</w:t>
            </w:r>
            <w:r w:rsidRPr="00A76A96">
              <w:rPr>
                <w:rFonts w:eastAsia="맑은 고딕"/>
                <w:b/>
                <w:sz w:val="22"/>
                <w:szCs w:val="22"/>
                <w:lang w:eastAsia="ko-KR"/>
              </w:rPr>
              <w:t xml:space="preserve"> </w:t>
            </w:r>
            <w:r w:rsidRPr="00B964D3">
              <w:rPr>
                <w:rFonts w:eastAsia="맑은 고딕"/>
                <w:sz w:val="22"/>
                <w:szCs w:val="22"/>
                <w:lang w:eastAsia="ko-KR"/>
              </w:rPr>
              <w:t>ID</w:t>
            </w:r>
            <w:r>
              <w:rPr>
                <w:rFonts w:eastAsia="맑은 고딕"/>
                <w:b/>
                <w:sz w:val="22"/>
                <w:szCs w:val="22"/>
                <w:lang w:eastAsia="ko-KR"/>
              </w:rPr>
              <w:t xml:space="preserve">: </w:t>
            </w:r>
            <w:r w:rsidRPr="00A76A96">
              <w:rPr>
                <w:rFonts w:asciiTheme="minorHAnsi" w:hAnsiTheme="minorHAnsi" w:cstheme="minorHAnsi"/>
                <w:sz w:val="22"/>
                <w:lang w:val="en-GB" w:eastAsia="ko-KR"/>
              </w:rPr>
              <w:t>/req/thematiclayer</w:t>
            </w:r>
            <w:r>
              <w:rPr>
                <w:rFonts w:asciiTheme="minorHAnsi" w:hAnsiTheme="minorHAnsi" w:cstheme="minorHAnsi"/>
                <w:sz w:val="22"/>
                <w:lang w:val="en-GB" w:eastAsia="ko-KR"/>
              </w:rPr>
              <w:t>)</w:t>
            </w:r>
          </w:p>
        </w:tc>
      </w:tr>
    </w:tbl>
    <w:p w14:paraId="70C5A8D9" w14:textId="7AFF0811" w:rsidR="005A721F" w:rsidRPr="00890A67" w:rsidRDefault="005A721F" w:rsidP="005A721F">
      <w:pPr>
        <w:spacing w:after="0"/>
        <w:rPr>
          <w:lang w:eastAsia="ko-KR"/>
        </w:rPr>
      </w:pPr>
    </w:p>
    <w:p w14:paraId="29548F66" w14:textId="646F6DD1" w:rsidR="00937289" w:rsidRPr="00C56553" w:rsidRDefault="00937289" w:rsidP="00280670">
      <w:pPr>
        <w:pStyle w:val="3"/>
        <w:numPr>
          <w:ilvl w:val="2"/>
          <w:numId w:val="53"/>
        </w:numPr>
        <w:tabs>
          <w:tab w:val="clear" w:pos="720"/>
          <w:tab w:val="left" w:pos="540"/>
          <w:tab w:val="left" w:pos="700"/>
        </w:tabs>
        <w:suppressAutoHyphens/>
        <w:spacing w:after="120" w:line="250" w:lineRule="exact"/>
        <w:jc w:val="both"/>
        <w:rPr>
          <w:rFonts w:asciiTheme="minorHAnsi" w:hAnsiTheme="minorHAnsi" w:cstheme="minorHAnsi"/>
          <w:szCs w:val="24"/>
        </w:rPr>
      </w:pPr>
      <w:bookmarkStart w:id="1197" w:name="_Toc164442436"/>
      <w:r w:rsidRPr="00C56553">
        <w:rPr>
          <w:rFonts w:asciiTheme="minorHAnsi" w:hAnsiTheme="minorHAnsi" w:cstheme="minorHAnsi"/>
          <w:szCs w:val="24"/>
        </w:rPr>
        <w:t>PrimalSpaceLayer</w:t>
      </w:r>
      <w:bookmarkEnd w:id="1197"/>
    </w:p>
    <w:tbl>
      <w:tblPr>
        <w:tblStyle w:val="af0"/>
        <w:tblW w:w="0" w:type="auto"/>
        <w:tblLook w:val="04A0" w:firstRow="1" w:lastRow="0" w:firstColumn="1" w:lastColumn="0" w:noHBand="0" w:noVBand="1"/>
      </w:tblPr>
      <w:tblGrid>
        <w:gridCol w:w="1559"/>
        <w:gridCol w:w="3398"/>
        <w:gridCol w:w="5103"/>
      </w:tblGrid>
      <w:tr w:rsidR="00937289" w:rsidRPr="00890A67" w14:paraId="64F6100D" w14:textId="77777777" w:rsidTr="006E501E">
        <w:trPr>
          <w:trHeight w:val="336"/>
        </w:trPr>
        <w:tc>
          <w:tcPr>
            <w:tcW w:w="1559" w:type="dxa"/>
            <w:shd w:val="clear" w:color="auto" w:fill="F2F2F2" w:themeFill="background1" w:themeFillShade="F2"/>
            <w:vAlign w:val="center"/>
            <w:hideMark/>
          </w:tcPr>
          <w:p w14:paraId="2C0E1207" w14:textId="77777777" w:rsidR="00937289" w:rsidRPr="00C56553" w:rsidRDefault="00937289"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01" w:type="dxa"/>
            <w:gridSpan w:val="2"/>
            <w:shd w:val="clear" w:color="auto" w:fill="F2F2F2" w:themeFill="background1" w:themeFillShade="F2"/>
            <w:vAlign w:val="center"/>
            <w:hideMark/>
          </w:tcPr>
          <w:p w14:paraId="32D65E8D" w14:textId="77777777" w:rsidR="00937289" w:rsidRPr="00C56553" w:rsidRDefault="00937289"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b/>
                <w:bCs/>
                <w:sz w:val="22"/>
                <w:szCs w:val="22"/>
                <w:lang w:eastAsia="ko-KR"/>
              </w:rPr>
              <w:t>PrimalSpaceLayer</w:t>
            </w:r>
          </w:p>
        </w:tc>
      </w:tr>
      <w:tr w:rsidR="00937289" w:rsidRPr="00890A67" w14:paraId="2C5542E3" w14:textId="77777777" w:rsidTr="006E501E">
        <w:trPr>
          <w:trHeight w:val="411"/>
        </w:trPr>
        <w:tc>
          <w:tcPr>
            <w:tcW w:w="1559" w:type="dxa"/>
            <w:shd w:val="clear" w:color="auto" w:fill="F2F2F2" w:themeFill="background1" w:themeFillShade="F2"/>
            <w:vAlign w:val="center"/>
            <w:hideMark/>
          </w:tcPr>
          <w:p w14:paraId="4ED2B1D7" w14:textId="77777777" w:rsidR="00937289" w:rsidRPr="00C56553" w:rsidRDefault="00937289"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01" w:type="dxa"/>
            <w:gridSpan w:val="2"/>
            <w:vAlign w:val="center"/>
            <w:hideMark/>
          </w:tcPr>
          <w:p w14:paraId="03FD6D43" w14:textId="5A93597D" w:rsidR="00937289" w:rsidRPr="00890A67" w:rsidRDefault="006E501E"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Aggregation of cell spaces and cell boundaries describing the topography of a given theme in indoor space.</w:t>
            </w:r>
            <w:r w:rsidR="00937289" w:rsidRPr="00890A67">
              <w:rPr>
                <w:rFonts w:eastAsia="맑은 고딕"/>
                <w:sz w:val="22"/>
                <w:szCs w:val="22"/>
                <w:lang w:eastAsia="ko-KR"/>
              </w:rPr>
              <w:t xml:space="preserve">  </w:t>
            </w:r>
          </w:p>
        </w:tc>
      </w:tr>
      <w:tr w:rsidR="00937289" w:rsidRPr="00890A67" w14:paraId="4CA2DFBF" w14:textId="77777777" w:rsidTr="006E501E">
        <w:trPr>
          <w:trHeight w:val="320"/>
        </w:trPr>
        <w:tc>
          <w:tcPr>
            <w:tcW w:w="1559" w:type="dxa"/>
            <w:shd w:val="clear" w:color="auto" w:fill="F2F2F2" w:themeFill="background1" w:themeFillShade="F2"/>
            <w:vAlign w:val="center"/>
            <w:hideMark/>
          </w:tcPr>
          <w:p w14:paraId="5DF3C3FF" w14:textId="77777777" w:rsidR="00937289" w:rsidRPr="00C56553" w:rsidRDefault="00937289"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01" w:type="dxa"/>
            <w:gridSpan w:val="2"/>
            <w:vAlign w:val="center"/>
            <w:hideMark/>
          </w:tcPr>
          <w:p w14:paraId="6BB2FD0E" w14:textId="77777777" w:rsidR="00937289" w:rsidRPr="00C56553" w:rsidRDefault="00937289"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GML AbstractFeature</w:t>
            </w:r>
          </w:p>
        </w:tc>
      </w:tr>
      <w:tr w:rsidR="00937289" w:rsidRPr="00890A67" w14:paraId="3C89BE7C" w14:textId="77777777" w:rsidTr="006E501E">
        <w:trPr>
          <w:trHeight w:val="267"/>
        </w:trPr>
        <w:tc>
          <w:tcPr>
            <w:tcW w:w="1559" w:type="dxa"/>
            <w:vMerge w:val="restart"/>
            <w:shd w:val="clear" w:color="auto" w:fill="F2F2F2" w:themeFill="background1" w:themeFillShade="F2"/>
            <w:vAlign w:val="center"/>
          </w:tcPr>
          <w:p w14:paraId="1F6E7E53" w14:textId="77777777" w:rsidR="00937289" w:rsidRPr="00C56553" w:rsidRDefault="00937289" w:rsidP="00260E6D">
            <w:pPr>
              <w:widowControl w:val="0"/>
              <w:autoSpaceDE w:val="0"/>
              <w:autoSpaceDN w:val="0"/>
              <w:spacing w:after="0"/>
              <w:jc w:val="center"/>
              <w:textAlignment w:val="baseline"/>
              <w:rPr>
                <w:rFonts w:eastAsia="맑은 고딕"/>
                <w:b/>
                <w:bCs/>
                <w:sz w:val="22"/>
                <w:szCs w:val="22"/>
                <w:lang w:eastAsia="ko-KR"/>
              </w:rPr>
            </w:pPr>
            <w:r w:rsidRPr="00C56553">
              <w:rPr>
                <w:rFonts w:eastAsia="맑은 고딕"/>
                <w:b/>
                <w:bCs/>
                <w:sz w:val="22"/>
                <w:szCs w:val="22"/>
                <w:lang w:eastAsia="ko-KR"/>
              </w:rPr>
              <w:t>Aggregation</w:t>
            </w:r>
          </w:p>
        </w:tc>
        <w:tc>
          <w:tcPr>
            <w:tcW w:w="3398" w:type="dxa"/>
            <w:shd w:val="clear" w:color="auto" w:fill="F2F2F2" w:themeFill="background1" w:themeFillShade="F2"/>
            <w:vAlign w:val="center"/>
          </w:tcPr>
          <w:p w14:paraId="6CF10B1E" w14:textId="77777777" w:rsidR="00937289" w:rsidRPr="00C56553" w:rsidRDefault="00937289" w:rsidP="00260E6D">
            <w:pPr>
              <w:widowControl w:val="0"/>
              <w:autoSpaceDE w:val="0"/>
              <w:autoSpaceDN w:val="0"/>
              <w:spacing w:after="0"/>
              <w:textAlignment w:val="baseline"/>
              <w:rPr>
                <w:rFonts w:eastAsia="맑은 고딕"/>
                <w:b/>
                <w:bCs/>
                <w:sz w:val="22"/>
                <w:szCs w:val="22"/>
                <w:lang w:eastAsia="ko-KR"/>
              </w:rPr>
            </w:pPr>
            <w:r w:rsidRPr="00C56553">
              <w:rPr>
                <w:rFonts w:eastAsia="맑은 고딕"/>
                <w:b/>
                <w:bCs/>
                <w:sz w:val="22"/>
                <w:szCs w:val="22"/>
                <w:lang w:eastAsia="ko-KR"/>
              </w:rPr>
              <w:t>Members</w:t>
            </w:r>
          </w:p>
        </w:tc>
        <w:tc>
          <w:tcPr>
            <w:tcW w:w="5103" w:type="dxa"/>
            <w:shd w:val="clear" w:color="auto" w:fill="F2F2F2" w:themeFill="background1" w:themeFillShade="F2"/>
            <w:vAlign w:val="center"/>
          </w:tcPr>
          <w:p w14:paraId="76447D59" w14:textId="77777777" w:rsidR="00937289" w:rsidRPr="00C56553" w:rsidRDefault="00937289" w:rsidP="00260E6D">
            <w:pPr>
              <w:widowControl w:val="0"/>
              <w:autoSpaceDE w:val="0"/>
              <w:autoSpaceDN w:val="0"/>
              <w:spacing w:after="0"/>
              <w:textAlignment w:val="baseline"/>
              <w:rPr>
                <w:rFonts w:eastAsia="맑은 고딕"/>
                <w:b/>
                <w:bCs/>
                <w:sz w:val="22"/>
                <w:szCs w:val="22"/>
                <w:lang w:eastAsia="ko-KR"/>
              </w:rPr>
            </w:pPr>
            <w:r w:rsidRPr="00C56553">
              <w:rPr>
                <w:rFonts w:eastAsia="맑은 고딕"/>
                <w:b/>
                <w:bCs/>
                <w:sz w:val="22"/>
                <w:szCs w:val="22"/>
                <w:lang w:eastAsia="ko-KR"/>
              </w:rPr>
              <w:t>Class and Cardinality</w:t>
            </w:r>
          </w:p>
        </w:tc>
      </w:tr>
      <w:tr w:rsidR="00937289" w:rsidRPr="00890A67" w14:paraId="2CFA5595" w14:textId="77777777" w:rsidTr="006E501E">
        <w:trPr>
          <w:trHeight w:val="271"/>
        </w:trPr>
        <w:tc>
          <w:tcPr>
            <w:tcW w:w="1559" w:type="dxa"/>
            <w:vMerge/>
            <w:shd w:val="clear" w:color="auto" w:fill="F2F2F2" w:themeFill="background1" w:themeFillShade="F2"/>
            <w:vAlign w:val="center"/>
          </w:tcPr>
          <w:p w14:paraId="0B5D7E55" w14:textId="77777777" w:rsidR="00937289" w:rsidRPr="00C56553" w:rsidRDefault="00937289" w:rsidP="00260E6D">
            <w:pPr>
              <w:widowControl w:val="0"/>
              <w:autoSpaceDE w:val="0"/>
              <w:autoSpaceDN w:val="0"/>
              <w:spacing w:after="0"/>
              <w:jc w:val="center"/>
              <w:textAlignment w:val="baseline"/>
              <w:rPr>
                <w:rFonts w:eastAsia="맑은 고딕"/>
                <w:b/>
                <w:bCs/>
                <w:sz w:val="22"/>
                <w:szCs w:val="22"/>
                <w:lang w:eastAsia="ko-KR"/>
              </w:rPr>
            </w:pPr>
          </w:p>
        </w:tc>
        <w:tc>
          <w:tcPr>
            <w:tcW w:w="3398" w:type="dxa"/>
            <w:shd w:val="clear" w:color="auto" w:fill="FFFFFF" w:themeFill="background1"/>
            <w:vAlign w:val="center"/>
          </w:tcPr>
          <w:p w14:paraId="1CC429D8" w14:textId="77777777" w:rsidR="00937289" w:rsidRPr="00C56553" w:rsidRDefault="00937289" w:rsidP="00260E6D">
            <w:pPr>
              <w:widowControl w:val="0"/>
              <w:autoSpaceDE w:val="0"/>
              <w:autoSpaceDN w:val="0"/>
              <w:spacing w:after="0"/>
              <w:textAlignment w:val="baseline"/>
              <w:rPr>
                <w:rFonts w:asciiTheme="minorHAnsi" w:eastAsia="맑은 고딕" w:hAnsiTheme="minorHAnsi" w:cstheme="minorHAnsi"/>
                <w:bCs/>
                <w:sz w:val="22"/>
                <w:szCs w:val="22"/>
                <w:lang w:eastAsia="ko-KR"/>
              </w:rPr>
            </w:pPr>
            <w:r w:rsidRPr="00C56553">
              <w:rPr>
                <w:rFonts w:asciiTheme="minorHAnsi" w:eastAsia="맑은 고딕" w:hAnsiTheme="minorHAnsi" w:cstheme="minorHAnsi"/>
                <w:bCs/>
                <w:sz w:val="22"/>
                <w:szCs w:val="22"/>
                <w:lang w:eastAsia="ko-KR"/>
              </w:rPr>
              <w:t>cellSpaceMember</w:t>
            </w:r>
          </w:p>
        </w:tc>
        <w:tc>
          <w:tcPr>
            <w:tcW w:w="5103" w:type="dxa"/>
            <w:shd w:val="clear" w:color="auto" w:fill="FFFFFF" w:themeFill="background1"/>
            <w:vAlign w:val="center"/>
          </w:tcPr>
          <w:p w14:paraId="2C860854" w14:textId="77777777" w:rsidR="00937289" w:rsidRPr="00C56553" w:rsidRDefault="00937289" w:rsidP="00260E6D">
            <w:pPr>
              <w:widowControl w:val="0"/>
              <w:autoSpaceDE w:val="0"/>
              <w:autoSpaceDN w:val="0"/>
              <w:spacing w:after="0"/>
              <w:textAlignment w:val="baseline"/>
              <w:rPr>
                <w:rFonts w:eastAsia="맑은 고딕"/>
                <w:bCs/>
                <w:sz w:val="22"/>
                <w:szCs w:val="22"/>
                <w:lang w:eastAsia="ko-KR"/>
              </w:rPr>
            </w:pPr>
            <w:r w:rsidRPr="00C56553">
              <w:rPr>
                <w:rFonts w:asciiTheme="minorHAnsi" w:eastAsia="맑은 고딕" w:hAnsiTheme="minorHAnsi" w:cstheme="minorHAnsi"/>
                <w:bCs/>
                <w:sz w:val="22"/>
                <w:szCs w:val="22"/>
                <w:lang w:eastAsia="ko-KR"/>
              </w:rPr>
              <w:t>CellSpace</w:t>
            </w:r>
            <w:r w:rsidRPr="00C56553">
              <w:rPr>
                <w:rFonts w:eastAsia="맑은 고딕"/>
                <w:bCs/>
                <w:sz w:val="22"/>
                <w:szCs w:val="22"/>
                <w:lang w:eastAsia="ko-KR"/>
              </w:rPr>
              <w:t xml:space="preserve"> [1..*]</w:t>
            </w:r>
          </w:p>
        </w:tc>
      </w:tr>
      <w:tr w:rsidR="00937289" w:rsidRPr="00890A67" w14:paraId="5DE3ED56" w14:textId="77777777" w:rsidTr="006E501E">
        <w:trPr>
          <w:trHeight w:val="275"/>
        </w:trPr>
        <w:tc>
          <w:tcPr>
            <w:tcW w:w="1559" w:type="dxa"/>
            <w:vMerge/>
            <w:shd w:val="clear" w:color="auto" w:fill="F2F2F2" w:themeFill="background1" w:themeFillShade="F2"/>
            <w:vAlign w:val="center"/>
          </w:tcPr>
          <w:p w14:paraId="1AB21185" w14:textId="77777777" w:rsidR="00937289" w:rsidRPr="00C56553" w:rsidRDefault="00937289" w:rsidP="00260E6D">
            <w:pPr>
              <w:widowControl w:val="0"/>
              <w:autoSpaceDE w:val="0"/>
              <w:autoSpaceDN w:val="0"/>
              <w:spacing w:after="0"/>
              <w:jc w:val="center"/>
              <w:textAlignment w:val="baseline"/>
              <w:rPr>
                <w:rFonts w:eastAsia="맑은 고딕"/>
                <w:b/>
                <w:bCs/>
                <w:sz w:val="22"/>
                <w:szCs w:val="22"/>
                <w:lang w:eastAsia="ko-KR"/>
              </w:rPr>
            </w:pPr>
          </w:p>
        </w:tc>
        <w:tc>
          <w:tcPr>
            <w:tcW w:w="3398" w:type="dxa"/>
            <w:shd w:val="clear" w:color="auto" w:fill="FFFFFF" w:themeFill="background1"/>
            <w:vAlign w:val="center"/>
          </w:tcPr>
          <w:p w14:paraId="3C56CD5E" w14:textId="77777777" w:rsidR="00937289" w:rsidRPr="00C56553" w:rsidRDefault="00937289" w:rsidP="00260E6D">
            <w:pPr>
              <w:widowControl w:val="0"/>
              <w:autoSpaceDE w:val="0"/>
              <w:autoSpaceDN w:val="0"/>
              <w:spacing w:after="0"/>
              <w:textAlignment w:val="baseline"/>
              <w:rPr>
                <w:rFonts w:asciiTheme="minorHAnsi" w:eastAsia="맑은 고딕" w:hAnsiTheme="minorHAnsi" w:cstheme="minorHAnsi"/>
                <w:bCs/>
                <w:sz w:val="22"/>
                <w:szCs w:val="22"/>
                <w:lang w:eastAsia="ko-KR"/>
              </w:rPr>
            </w:pPr>
            <w:r w:rsidRPr="00C56553">
              <w:rPr>
                <w:rFonts w:asciiTheme="minorHAnsi" w:eastAsia="맑은 고딕" w:hAnsiTheme="minorHAnsi" w:cstheme="minorHAnsi"/>
                <w:bCs/>
                <w:sz w:val="22"/>
                <w:szCs w:val="22"/>
                <w:lang w:eastAsia="ko-KR"/>
              </w:rPr>
              <w:t>cellBoundaryMember</w:t>
            </w:r>
          </w:p>
        </w:tc>
        <w:tc>
          <w:tcPr>
            <w:tcW w:w="5103" w:type="dxa"/>
            <w:shd w:val="clear" w:color="auto" w:fill="FFFFFF" w:themeFill="background1"/>
            <w:vAlign w:val="center"/>
          </w:tcPr>
          <w:p w14:paraId="691175DF" w14:textId="77777777" w:rsidR="00937289" w:rsidRPr="00C56553" w:rsidRDefault="00937289" w:rsidP="00260E6D">
            <w:pPr>
              <w:widowControl w:val="0"/>
              <w:autoSpaceDE w:val="0"/>
              <w:autoSpaceDN w:val="0"/>
              <w:spacing w:after="0"/>
              <w:textAlignment w:val="baseline"/>
              <w:rPr>
                <w:rFonts w:eastAsia="맑은 고딕"/>
                <w:bCs/>
                <w:sz w:val="22"/>
                <w:szCs w:val="22"/>
                <w:lang w:eastAsia="ko-KR"/>
              </w:rPr>
            </w:pPr>
            <w:r w:rsidRPr="00C56553">
              <w:rPr>
                <w:rFonts w:asciiTheme="minorHAnsi" w:eastAsia="맑은 고딕" w:hAnsiTheme="minorHAnsi" w:cstheme="minorHAnsi"/>
                <w:bCs/>
                <w:sz w:val="22"/>
                <w:szCs w:val="22"/>
                <w:lang w:eastAsia="ko-KR"/>
              </w:rPr>
              <w:t>CellBoundary</w:t>
            </w:r>
            <w:r w:rsidRPr="00C56553">
              <w:rPr>
                <w:rFonts w:eastAsia="맑은 고딕"/>
                <w:bCs/>
                <w:sz w:val="22"/>
                <w:szCs w:val="22"/>
                <w:lang w:eastAsia="ko-KR"/>
              </w:rPr>
              <w:t xml:space="preserve"> [0..*]</w:t>
            </w:r>
          </w:p>
        </w:tc>
      </w:tr>
      <w:tr w:rsidR="00937289" w:rsidRPr="00890A67" w14:paraId="293EE723" w14:textId="77777777" w:rsidTr="006E501E">
        <w:trPr>
          <w:trHeight w:val="279"/>
        </w:trPr>
        <w:tc>
          <w:tcPr>
            <w:tcW w:w="1559" w:type="dxa"/>
            <w:vMerge w:val="restart"/>
            <w:shd w:val="clear" w:color="auto" w:fill="F2F2F2" w:themeFill="background1" w:themeFillShade="F2"/>
            <w:vAlign w:val="center"/>
            <w:hideMark/>
          </w:tcPr>
          <w:p w14:paraId="0C14E9B7" w14:textId="77777777" w:rsidR="00937289" w:rsidRPr="00C56553" w:rsidRDefault="00937289"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398" w:type="dxa"/>
            <w:shd w:val="clear" w:color="auto" w:fill="F2F2F2" w:themeFill="background1" w:themeFillShade="F2"/>
            <w:vAlign w:val="center"/>
            <w:hideMark/>
          </w:tcPr>
          <w:p w14:paraId="1956D36C" w14:textId="0F4196BE" w:rsidR="00937289"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 xml:space="preserve">Property </w:t>
            </w:r>
            <w:r w:rsidR="00937289" w:rsidRPr="00C56553">
              <w:rPr>
                <w:rFonts w:eastAsia="맑은 고딕"/>
                <w:b/>
                <w:bCs/>
                <w:sz w:val="22"/>
                <w:szCs w:val="22"/>
                <w:lang w:eastAsia="ko-KR"/>
              </w:rPr>
              <w:t>name</w:t>
            </w:r>
          </w:p>
        </w:tc>
        <w:tc>
          <w:tcPr>
            <w:tcW w:w="5103" w:type="dxa"/>
            <w:shd w:val="clear" w:color="auto" w:fill="F2F2F2" w:themeFill="background1" w:themeFillShade="F2"/>
            <w:vAlign w:val="center"/>
            <w:hideMark/>
          </w:tcPr>
          <w:p w14:paraId="32F983B8" w14:textId="77777777" w:rsidR="00937289" w:rsidRPr="00C56553" w:rsidRDefault="00937289"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937289" w:rsidRPr="00890A67" w14:paraId="7F4131FA" w14:textId="77777777" w:rsidTr="006E501E">
        <w:trPr>
          <w:trHeight w:val="269"/>
        </w:trPr>
        <w:tc>
          <w:tcPr>
            <w:tcW w:w="0" w:type="auto"/>
            <w:vMerge/>
            <w:shd w:val="clear" w:color="auto" w:fill="F2F2F2" w:themeFill="background1" w:themeFillShade="F2"/>
            <w:vAlign w:val="center"/>
            <w:hideMark/>
          </w:tcPr>
          <w:p w14:paraId="6D35F384" w14:textId="77777777" w:rsidR="00937289" w:rsidRPr="00C56553" w:rsidRDefault="00937289" w:rsidP="00260E6D">
            <w:pPr>
              <w:spacing w:after="0"/>
              <w:rPr>
                <w:rFonts w:eastAsia="굴림"/>
                <w:sz w:val="22"/>
                <w:szCs w:val="22"/>
                <w:lang w:eastAsia="ko-KR"/>
              </w:rPr>
            </w:pPr>
          </w:p>
        </w:tc>
        <w:tc>
          <w:tcPr>
            <w:tcW w:w="3398" w:type="dxa"/>
            <w:vAlign w:val="center"/>
          </w:tcPr>
          <w:p w14:paraId="49CC0BEF" w14:textId="77777777" w:rsidR="00937289" w:rsidRPr="00C56553" w:rsidRDefault="00937289"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sz w:val="22"/>
                <w:szCs w:val="22"/>
                <w:lang w:eastAsia="ko-KR"/>
              </w:rPr>
              <w:t>function</w:t>
            </w:r>
          </w:p>
        </w:tc>
        <w:tc>
          <w:tcPr>
            <w:tcW w:w="5103" w:type="dxa"/>
            <w:vAlign w:val="center"/>
          </w:tcPr>
          <w:p w14:paraId="33F2A8C4" w14:textId="77777777" w:rsidR="00937289" w:rsidRPr="00C56553" w:rsidRDefault="00937289" w:rsidP="00260E6D">
            <w:pPr>
              <w:widowControl w:val="0"/>
              <w:autoSpaceDE w:val="0"/>
              <w:autoSpaceDN w:val="0"/>
              <w:spacing w:after="0"/>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GenericName</w:t>
            </w:r>
            <w:r w:rsidRPr="00C56553">
              <w:rPr>
                <w:rFonts w:eastAsia="맑은 고딕"/>
                <w:sz w:val="22"/>
                <w:szCs w:val="22"/>
                <w:lang w:eastAsia="ko-KR"/>
              </w:rPr>
              <w:t xml:space="preserve"> [0..1]</w:t>
            </w:r>
          </w:p>
        </w:tc>
      </w:tr>
      <w:tr w:rsidR="00937289" w:rsidRPr="00890A67" w14:paraId="2EA33D68" w14:textId="77777777" w:rsidTr="006E501E">
        <w:trPr>
          <w:trHeight w:val="131"/>
        </w:trPr>
        <w:tc>
          <w:tcPr>
            <w:tcW w:w="0" w:type="auto"/>
            <w:vMerge/>
            <w:shd w:val="clear" w:color="auto" w:fill="F2F2F2" w:themeFill="background1" w:themeFillShade="F2"/>
            <w:vAlign w:val="center"/>
          </w:tcPr>
          <w:p w14:paraId="03274EAB" w14:textId="77777777" w:rsidR="00937289" w:rsidRPr="00C56553" w:rsidRDefault="00937289" w:rsidP="00260E6D">
            <w:pPr>
              <w:spacing w:after="0"/>
              <w:rPr>
                <w:rFonts w:eastAsia="굴림"/>
                <w:sz w:val="22"/>
                <w:szCs w:val="22"/>
                <w:lang w:eastAsia="ko-KR"/>
              </w:rPr>
            </w:pPr>
          </w:p>
        </w:tc>
        <w:tc>
          <w:tcPr>
            <w:tcW w:w="3398" w:type="dxa"/>
            <w:vAlign w:val="center"/>
          </w:tcPr>
          <w:p w14:paraId="16019991" w14:textId="77777777" w:rsidR="00937289" w:rsidRPr="00C56553" w:rsidRDefault="00937289" w:rsidP="00260E6D">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creationDate</w:t>
            </w:r>
          </w:p>
        </w:tc>
        <w:tc>
          <w:tcPr>
            <w:tcW w:w="5103" w:type="dxa"/>
            <w:vAlign w:val="center"/>
          </w:tcPr>
          <w:p w14:paraId="566CFFEE" w14:textId="77777777" w:rsidR="00937289" w:rsidRPr="00C56553" w:rsidRDefault="00937289" w:rsidP="00260E6D">
            <w:pPr>
              <w:widowControl w:val="0"/>
              <w:autoSpaceDE w:val="0"/>
              <w:autoSpaceDN w:val="0"/>
              <w:spacing w:after="0"/>
              <w:textAlignment w:val="baseline"/>
              <w:rPr>
                <w:rFonts w:eastAsia="맑은 고딕"/>
                <w:sz w:val="22"/>
                <w:szCs w:val="22"/>
                <w:lang w:eastAsia="ko-KR"/>
              </w:rPr>
            </w:pPr>
            <w:r w:rsidRPr="00C56553">
              <w:rPr>
                <w:rFonts w:asciiTheme="minorHAnsi" w:eastAsia="맑은 고딕" w:hAnsiTheme="minorHAnsi" w:cstheme="minorHAnsi"/>
                <w:sz w:val="22"/>
                <w:szCs w:val="22"/>
                <w:lang w:eastAsia="ko-KR"/>
              </w:rPr>
              <w:t>DateTime</w:t>
            </w:r>
            <w:r w:rsidRPr="00C56553">
              <w:rPr>
                <w:rFonts w:eastAsia="맑은 고딕"/>
                <w:sz w:val="22"/>
                <w:szCs w:val="22"/>
                <w:lang w:eastAsia="ko-KR"/>
              </w:rPr>
              <w:t xml:space="preserve"> [0..1]</w:t>
            </w:r>
          </w:p>
        </w:tc>
      </w:tr>
      <w:tr w:rsidR="00937289" w:rsidRPr="00890A67" w14:paraId="43CF8D6A" w14:textId="77777777" w:rsidTr="006E501E">
        <w:trPr>
          <w:trHeight w:val="277"/>
        </w:trPr>
        <w:tc>
          <w:tcPr>
            <w:tcW w:w="0" w:type="auto"/>
            <w:vMerge/>
            <w:shd w:val="clear" w:color="auto" w:fill="F2F2F2" w:themeFill="background1" w:themeFillShade="F2"/>
            <w:vAlign w:val="center"/>
          </w:tcPr>
          <w:p w14:paraId="4777807E" w14:textId="77777777" w:rsidR="00937289" w:rsidRPr="00C56553" w:rsidRDefault="00937289" w:rsidP="00260E6D">
            <w:pPr>
              <w:spacing w:after="0"/>
              <w:rPr>
                <w:rFonts w:eastAsia="굴림"/>
                <w:sz w:val="22"/>
                <w:szCs w:val="22"/>
                <w:lang w:eastAsia="ko-KR"/>
              </w:rPr>
            </w:pPr>
          </w:p>
        </w:tc>
        <w:tc>
          <w:tcPr>
            <w:tcW w:w="3398" w:type="dxa"/>
            <w:vAlign w:val="center"/>
          </w:tcPr>
          <w:p w14:paraId="4E894713" w14:textId="77777777" w:rsidR="00937289" w:rsidRPr="00C56553" w:rsidRDefault="00937289" w:rsidP="00260E6D">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terminationDate</w:t>
            </w:r>
          </w:p>
        </w:tc>
        <w:tc>
          <w:tcPr>
            <w:tcW w:w="5103" w:type="dxa"/>
            <w:vAlign w:val="center"/>
          </w:tcPr>
          <w:p w14:paraId="037893ED" w14:textId="77777777" w:rsidR="00937289" w:rsidRPr="00C56553" w:rsidRDefault="00937289" w:rsidP="00260E6D">
            <w:pPr>
              <w:widowControl w:val="0"/>
              <w:autoSpaceDE w:val="0"/>
              <w:autoSpaceDN w:val="0"/>
              <w:spacing w:after="0"/>
              <w:textAlignment w:val="baseline"/>
              <w:rPr>
                <w:rFonts w:eastAsia="맑은 고딕"/>
                <w:sz w:val="22"/>
                <w:szCs w:val="22"/>
                <w:lang w:eastAsia="ko-KR"/>
              </w:rPr>
            </w:pPr>
            <w:r w:rsidRPr="00C56553">
              <w:rPr>
                <w:rFonts w:asciiTheme="minorHAnsi" w:eastAsia="맑은 고딕" w:hAnsiTheme="minorHAnsi" w:cstheme="minorHAnsi"/>
                <w:sz w:val="22"/>
                <w:szCs w:val="22"/>
                <w:lang w:eastAsia="ko-KR"/>
              </w:rPr>
              <w:t>DateTime</w:t>
            </w:r>
            <w:r w:rsidRPr="00C56553">
              <w:rPr>
                <w:rFonts w:eastAsia="맑은 고딕"/>
                <w:sz w:val="22"/>
                <w:szCs w:val="22"/>
                <w:lang w:eastAsia="ko-KR"/>
              </w:rPr>
              <w:t xml:space="preserve"> [0..1]</w:t>
            </w:r>
          </w:p>
        </w:tc>
      </w:tr>
      <w:tr w:rsidR="00937289" w:rsidRPr="00890A67" w14:paraId="7BA14235" w14:textId="77777777" w:rsidTr="00D05E54">
        <w:trPr>
          <w:trHeight w:val="281"/>
        </w:trPr>
        <w:tc>
          <w:tcPr>
            <w:tcW w:w="0" w:type="auto"/>
            <w:vMerge w:val="restart"/>
            <w:shd w:val="clear" w:color="auto" w:fill="F2F2F2" w:themeFill="background1" w:themeFillShade="F2"/>
            <w:vAlign w:val="center"/>
          </w:tcPr>
          <w:p w14:paraId="0C70FCB1" w14:textId="77777777" w:rsidR="00937289" w:rsidRPr="00C56553" w:rsidRDefault="00937289" w:rsidP="00260E6D">
            <w:pPr>
              <w:spacing w:after="0"/>
              <w:rPr>
                <w:rFonts w:eastAsia="굴림"/>
                <w:sz w:val="22"/>
                <w:szCs w:val="22"/>
                <w:lang w:eastAsia="ko-KR"/>
              </w:rPr>
            </w:pPr>
            <w:r w:rsidRPr="00C56553">
              <w:rPr>
                <w:rFonts w:eastAsia="맑은 고딕"/>
                <w:b/>
                <w:bCs/>
                <w:sz w:val="22"/>
                <w:szCs w:val="22"/>
                <w:lang w:eastAsia="ko-KR"/>
              </w:rPr>
              <w:t>Constraints</w:t>
            </w:r>
          </w:p>
        </w:tc>
        <w:tc>
          <w:tcPr>
            <w:tcW w:w="3398" w:type="dxa"/>
            <w:shd w:val="clear" w:color="auto" w:fill="F2F2F2" w:themeFill="background1" w:themeFillShade="F2"/>
            <w:vAlign w:val="center"/>
          </w:tcPr>
          <w:p w14:paraId="659ADC54" w14:textId="64984181" w:rsidR="00937289" w:rsidRPr="00C56553" w:rsidRDefault="001B6CCC" w:rsidP="00260E6D">
            <w:pPr>
              <w:widowControl w:val="0"/>
              <w:autoSpaceDE w:val="0"/>
              <w:autoSpaceDN w:val="0"/>
              <w:spacing w:after="0"/>
              <w:textAlignment w:val="baseline"/>
              <w:rPr>
                <w:rFonts w:eastAsia="맑은 고딕"/>
                <w:sz w:val="22"/>
                <w:szCs w:val="22"/>
                <w:lang w:eastAsia="ko-KR"/>
              </w:rPr>
            </w:pPr>
            <w:r w:rsidRPr="00C56553">
              <w:rPr>
                <w:rFonts w:eastAsia="굴림"/>
                <w:b/>
                <w:sz w:val="22"/>
                <w:szCs w:val="22"/>
                <w:lang w:eastAsia="ko-KR"/>
              </w:rPr>
              <w:t xml:space="preserve">Constraint </w:t>
            </w:r>
            <w:r w:rsidR="00937289" w:rsidRPr="00C56553">
              <w:rPr>
                <w:rFonts w:eastAsia="굴림"/>
                <w:b/>
                <w:sz w:val="22"/>
                <w:szCs w:val="22"/>
                <w:lang w:eastAsia="ko-KR"/>
              </w:rPr>
              <w:t>ID</w:t>
            </w:r>
          </w:p>
        </w:tc>
        <w:tc>
          <w:tcPr>
            <w:tcW w:w="5103" w:type="dxa"/>
            <w:shd w:val="clear" w:color="auto" w:fill="F2F2F2" w:themeFill="background1" w:themeFillShade="F2"/>
            <w:vAlign w:val="center"/>
          </w:tcPr>
          <w:p w14:paraId="01036E0B" w14:textId="77777777" w:rsidR="00937289" w:rsidRPr="00C56553" w:rsidRDefault="00937289" w:rsidP="00260E6D">
            <w:pPr>
              <w:widowControl w:val="0"/>
              <w:autoSpaceDE w:val="0"/>
              <w:autoSpaceDN w:val="0"/>
              <w:spacing w:after="0"/>
              <w:textAlignment w:val="baseline"/>
              <w:rPr>
                <w:rFonts w:eastAsia="맑은 고딕"/>
                <w:sz w:val="22"/>
                <w:szCs w:val="22"/>
                <w:lang w:eastAsia="ko-KR"/>
              </w:rPr>
            </w:pPr>
            <w:r w:rsidRPr="00C56553">
              <w:rPr>
                <w:rFonts w:eastAsia="굴림"/>
                <w:b/>
                <w:sz w:val="22"/>
                <w:szCs w:val="22"/>
                <w:lang w:eastAsia="ko-KR"/>
              </w:rPr>
              <w:t xml:space="preserve"> Constraint</w:t>
            </w:r>
          </w:p>
        </w:tc>
      </w:tr>
      <w:tr w:rsidR="00587622" w:rsidRPr="00890A67" w14:paraId="290FF419" w14:textId="77777777" w:rsidTr="00181275">
        <w:trPr>
          <w:trHeight w:val="339"/>
        </w:trPr>
        <w:tc>
          <w:tcPr>
            <w:tcW w:w="0" w:type="auto"/>
            <w:vMerge/>
            <w:shd w:val="clear" w:color="auto" w:fill="F2F2F2" w:themeFill="background1" w:themeFillShade="F2"/>
            <w:vAlign w:val="center"/>
          </w:tcPr>
          <w:p w14:paraId="7475DD85" w14:textId="77777777" w:rsidR="00587622" w:rsidRPr="00C56553" w:rsidRDefault="00587622" w:rsidP="00D05E54">
            <w:pPr>
              <w:spacing w:after="0"/>
              <w:rPr>
                <w:rFonts w:eastAsia="굴림"/>
                <w:sz w:val="22"/>
                <w:szCs w:val="22"/>
                <w:lang w:eastAsia="ko-KR"/>
              </w:rPr>
            </w:pPr>
          </w:p>
        </w:tc>
        <w:tc>
          <w:tcPr>
            <w:tcW w:w="8501" w:type="dxa"/>
            <w:gridSpan w:val="2"/>
            <w:vAlign w:val="center"/>
          </w:tcPr>
          <w:p w14:paraId="2D1F691B" w14:textId="2FC5832C" w:rsidR="00587622" w:rsidRPr="00C56553" w:rsidRDefault="00587622" w:rsidP="00D05E54">
            <w:pPr>
              <w:widowControl w:val="0"/>
              <w:autoSpaceDE w:val="0"/>
              <w:autoSpaceDN w:val="0"/>
              <w:spacing w:after="0"/>
              <w:textAlignment w:val="baseline"/>
              <w:rPr>
                <w:rFonts w:eastAsia="맑은 고딕"/>
                <w:sz w:val="22"/>
                <w:szCs w:val="22"/>
                <w:lang w:eastAsia="ko-KR"/>
              </w:rPr>
            </w:pPr>
            <w:r>
              <w:rPr>
                <w:rFonts w:eastAsia="맑은 고딕"/>
                <w:sz w:val="22"/>
                <w:szCs w:val="22"/>
                <w:lang w:eastAsia="ko-KR"/>
              </w:rPr>
              <w:t>none</w:t>
            </w:r>
          </w:p>
        </w:tc>
      </w:tr>
    </w:tbl>
    <w:p w14:paraId="3C3550F4" w14:textId="652B0C97" w:rsidR="00850D4C" w:rsidRPr="00890A67" w:rsidRDefault="00850D4C">
      <w:pPr>
        <w:spacing w:after="0"/>
        <w:rPr>
          <w:lang w:eastAsia="ko-KR"/>
        </w:rPr>
      </w:pPr>
    </w:p>
    <w:p w14:paraId="11C9864B" w14:textId="50B71021" w:rsidR="0047498D" w:rsidRPr="00C56553" w:rsidRDefault="001E4D41" w:rsidP="00280670">
      <w:pPr>
        <w:pStyle w:val="3"/>
        <w:numPr>
          <w:ilvl w:val="2"/>
          <w:numId w:val="53"/>
        </w:numPr>
        <w:tabs>
          <w:tab w:val="clear" w:pos="720"/>
          <w:tab w:val="left" w:pos="540"/>
          <w:tab w:val="left" w:pos="700"/>
        </w:tabs>
        <w:suppressAutoHyphens/>
        <w:spacing w:before="60" w:after="120" w:line="-250" w:lineRule="auto"/>
        <w:jc w:val="both"/>
        <w:rPr>
          <w:rFonts w:asciiTheme="minorHAnsi" w:hAnsiTheme="minorHAnsi" w:cstheme="minorHAnsi"/>
          <w:szCs w:val="24"/>
        </w:rPr>
      </w:pPr>
      <w:bookmarkStart w:id="1198" w:name="_Toc164442437"/>
      <w:r w:rsidRPr="00C56553">
        <w:rPr>
          <w:rFonts w:asciiTheme="minorHAnsi" w:hAnsiTheme="minorHAnsi" w:cstheme="minorHAnsi"/>
          <w:szCs w:val="24"/>
        </w:rPr>
        <w:t>CellSpace</w:t>
      </w:r>
      <w:bookmarkEnd w:id="1198"/>
    </w:p>
    <w:tbl>
      <w:tblPr>
        <w:tblStyle w:val="af0"/>
        <w:tblW w:w="0" w:type="auto"/>
        <w:tblLook w:val="04A0" w:firstRow="1" w:lastRow="0" w:firstColumn="1" w:lastColumn="0" w:noHBand="0" w:noVBand="1"/>
      </w:tblPr>
      <w:tblGrid>
        <w:gridCol w:w="1535"/>
        <w:gridCol w:w="3422"/>
        <w:gridCol w:w="5103"/>
        <w:gridCol w:w="10"/>
      </w:tblGrid>
      <w:tr w:rsidR="00AE5002" w:rsidRPr="00890A67" w14:paraId="628140C1" w14:textId="77777777" w:rsidTr="00D05E54">
        <w:trPr>
          <w:trHeight w:val="317"/>
        </w:trPr>
        <w:tc>
          <w:tcPr>
            <w:tcW w:w="1535" w:type="dxa"/>
            <w:shd w:val="clear" w:color="auto" w:fill="F2F2F2" w:themeFill="background1" w:themeFillShade="F2"/>
            <w:vAlign w:val="center"/>
            <w:hideMark/>
          </w:tcPr>
          <w:p w14:paraId="5E3E55A0" w14:textId="77777777" w:rsidR="0047498D" w:rsidRPr="00C56553" w:rsidRDefault="0047498D" w:rsidP="00B95C0E">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3"/>
            <w:shd w:val="clear" w:color="auto" w:fill="F2F2F2" w:themeFill="background1" w:themeFillShade="F2"/>
            <w:vAlign w:val="center"/>
            <w:hideMark/>
          </w:tcPr>
          <w:p w14:paraId="1867D5C9" w14:textId="4C776C2F" w:rsidR="0047498D" w:rsidRPr="00C56553" w:rsidRDefault="0047498D" w:rsidP="00B95C0E">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b/>
                <w:bCs/>
                <w:sz w:val="22"/>
                <w:szCs w:val="22"/>
                <w:lang w:eastAsia="ko-KR"/>
              </w:rPr>
              <w:t>CellSpace</w:t>
            </w:r>
          </w:p>
        </w:tc>
      </w:tr>
      <w:tr w:rsidR="00AE5002" w:rsidRPr="00890A67" w14:paraId="605EE8F8" w14:textId="77777777" w:rsidTr="00D05E54">
        <w:trPr>
          <w:trHeight w:val="278"/>
        </w:trPr>
        <w:tc>
          <w:tcPr>
            <w:tcW w:w="1535" w:type="dxa"/>
            <w:shd w:val="clear" w:color="auto" w:fill="F2F2F2" w:themeFill="background1" w:themeFillShade="F2"/>
            <w:vAlign w:val="center"/>
            <w:hideMark/>
          </w:tcPr>
          <w:p w14:paraId="139E29EC" w14:textId="77777777" w:rsidR="0047498D" w:rsidRPr="00C56553" w:rsidRDefault="0047498D" w:rsidP="00B95C0E">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3"/>
            <w:vAlign w:val="center"/>
            <w:hideMark/>
          </w:tcPr>
          <w:p w14:paraId="35BAF53D" w14:textId="77777777" w:rsidR="0047498D" w:rsidRPr="00C56553" w:rsidRDefault="0047498D" w:rsidP="00B95C0E">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 xml:space="preserve">the basic unit of indoor space, such as room and corridor, the union of which makes the entire indoor space. </w:t>
            </w:r>
          </w:p>
        </w:tc>
      </w:tr>
      <w:tr w:rsidR="00AE5002" w:rsidRPr="00890A67" w14:paraId="529C1AFC" w14:textId="77777777" w:rsidTr="00D05E54">
        <w:trPr>
          <w:trHeight w:val="328"/>
        </w:trPr>
        <w:tc>
          <w:tcPr>
            <w:tcW w:w="1535" w:type="dxa"/>
            <w:shd w:val="clear" w:color="auto" w:fill="F2F2F2" w:themeFill="background1" w:themeFillShade="F2"/>
            <w:vAlign w:val="center"/>
            <w:hideMark/>
          </w:tcPr>
          <w:p w14:paraId="341C5AB2" w14:textId="4D3A8150" w:rsidR="0047498D" w:rsidRPr="00C56553" w:rsidRDefault="0047498D" w:rsidP="00B95C0E">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w:t>
            </w:r>
            <w:r w:rsidR="00D1121F" w:rsidRPr="00C56553">
              <w:rPr>
                <w:rFonts w:eastAsia="맑은 고딕"/>
                <w:b/>
                <w:bCs/>
                <w:sz w:val="22"/>
                <w:szCs w:val="22"/>
                <w:lang w:eastAsia="ko-KR"/>
              </w:rPr>
              <w:t xml:space="preserve"> </w:t>
            </w:r>
            <w:r w:rsidRPr="00C56553">
              <w:rPr>
                <w:rFonts w:eastAsia="맑은 고딕"/>
                <w:b/>
                <w:bCs/>
                <w:sz w:val="22"/>
                <w:szCs w:val="22"/>
                <w:lang w:eastAsia="ko-KR"/>
              </w:rPr>
              <w:t>classes</w:t>
            </w:r>
          </w:p>
        </w:tc>
        <w:tc>
          <w:tcPr>
            <w:tcW w:w="8525" w:type="dxa"/>
            <w:gridSpan w:val="3"/>
            <w:vAlign w:val="center"/>
            <w:hideMark/>
          </w:tcPr>
          <w:p w14:paraId="3ED02805" w14:textId="2186CD77" w:rsidR="0047498D" w:rsidRPr="00C56553" w:rsidRDefault="0047498D" w:rsidP="00B95C0E">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GML AbstractFeature</w:t>
            </w:r>
          </w:p>
        </w:tc>
      </w:tr>
      <w:tr w:rsidR="00AE5002" w:rsidRPr="00890A67" w14:paraId="5E6B8103" w14:textId="77777777" w:rsidTr="00D05E54">
        <w:trPr>
          <w:trHeight w:val="277"/>
        </w:trPr>
        <w:tc>
          <w:tcPr>
            <w:tcW w:w="1535" w:type="dxa"/>
            <w:vMerge w:val="restart"/>
            <w:shd w:val="clear" w:color="auto" w:fill="F2F2F2" w:themeFill="background1" w:themeFillShade="F2"/>
            <w:vAlign w:val="center"/>
            <w:hideMark/>
          </w:tcPr>
          <w:p w14:paraId="49C42736" w14:textId="77777777" w:rsidR="0047498D" w:rsidRPr="00C56553" w:rsidRDefault="0047498D" w:rsidP="00B95C0E">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3422" w:type="dxa"/>
            <w:shd w:val="clear" w:color="auto" w:fill="F2F2F2" w:themeFill="background1" w:themeFillShade="F2"/>
            <w:vAlign w:val="center"/>
            <w:hideMark/>
          </w:tcPr>
          <w:p w14:paraId="05213184" w14:textId="77777777" w:rsidR="0047498D" w:rsidRPr="00C56553" w:rsidRDefault="0047498D" w:rsidP="00B95C0E">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103" w:type="dxa"/>
            <w:gridSpan w:val="2"/>
            <w:shd w:val="clear" w:color="auto" w:fill="F2F2F2" w:themeFill="background1" w:themeFillShade="F2"/>
            <w:vAlign w:val="center"/>
            <w:hideMark/>
          </w:tcPr>
          <w:p w14:paraId="657541D5" w14:textId="77777777" w:rsidR="0047498D" w:rsidRPr="00C56553" w:rsidRDefault="0047498D" w:rsidP="00B95C0E">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AE5002" w:rsidRPr="00890A67" w14:paraId="7BA858F4" w14:textId="77777777" w:rsidTr="00D05E54">
        <w:trPr>
          <w:trHeight w:val="267"/>
        </w:trPr>
        <w:tc>
          <w:tcPr>
            <w:tcW w:w="0" w:type="auto"/>
            <w:vMerge/>
            <w:shd w:val="clear" w:color="auto" w:fill="F2F2F2" w:themeFill="background1" w:themeFillShade="F2"/>
            <w:vAlign w:val="center"/>
            <w:hideMark/>
          </w:tcPr>
          <w:p w14:paraId="59246D8B" w14:textId="77777777" w:rsidR="0047498D" w:rsidRPr="00C56553" w:rsidRDefault="0047498D" w:rsidP="00B95C0E">
            <w:pPr>
              <w:spacing w:after="0"/>
              <w:rPr>
                <w:rFonts w:eastAsia="굴림"/>
                <w:sz w:val="22"/>
                <w:szCs w:val="22"/>
                <w:lang w:eastAsia="ko-KR"/>
              </w:rPr>
            </w:pPr>
          </w:p>
        </w:tc>
        <w:tc>
          <w:tcPr>
            <w:tcW w:w="3422" w:type="dxa"/>
            <w:vAlign w:val="center"/>
            <w:hideMark/>
          </w:tcPr>
          <w:p w14:paraId="658B5EF0" w14:textId="6A3DAD87" w:rsidR="0047498D" w:rsidRPr="00C56553" w:rsidRDefault="00B95C0E" w:rsidP="00B95C0E">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boundedBy </w:t>
            </w:r>
          </w:p>
        </w:tc>
        <w:tc>
          <w:tcPr>
            <w:tcW w:w="5103" w:type="dxa"/>
            <w:gridSpan w:val="2"/>
            <w:vAlign w:val="center"/>
            <w:hideMark/>
          </w:tcPr>
          <w:p w14:paraId="2EC5F72E" w14:textId="617FEA0A" w:rsidR="0047498D" w:rsidRPr="00C56553" w:rsidRDefault="00B95C0E" w:rsidP="00B95C0E">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CellBoundary</w:t>
            </w:r>
            <w:r w:rsidRPr="00C56553">
              <w:rPr>
                <w:rFonts w:eastAsia="맑은 고딕"/>
                <w:sz w:val="22"/>
                <w:szCs w:val="22"/>
                <w:lang w:eastAsia="ko-KR"/>
              </w:rPr>
              <w:t xml:space="preserve"> </w:t>
            </w:r>
            <w:r w:rsidR="0047498D" w:rsidRPr="00C56553">
              <w:rPr>
                <w:rFonts w:eastAsia="맑은 고딕"/>
                <w:sz w:val="22"/>
                <w:szCs w:val="22"/>
                <w:lang w:eastAsia="ko-KR"/>
              </w:rPr>
              <w:t>[0..</w:t>
            </w:r>
            <w:r w:rsidRPr="00C56553">
              <w:rPr>
                <w:rFonts w:eastAsia="맑은 고딕"/>
                <w:sz w:val="22"/>
                <w:szCs w:val="22"/>
                <w:lang w:eastAsia="ko-KR"/>
              </w:rPr>
              <w:t>*</w:t>
            </w:r>
            <w:r w:rsidR="0047498D" w:rsidRPr="00C56553">
              <w:rPr>
                <w:rFonts w:eastAsia="맑은 고딕"/>
                <w:sz w:val="22"/>
                <w:szCs w:val="22"/>
                <w:lang w:eastAsia="ko-KR"/>
              </w:rPr>
              <w:t>]</w:t>
            </w:r>
          </w:p>
        </w:tc>
      </w:tr>
      <w:tr w:rsidR="00AE5002" w:rsidRPr="00890A67" w14:paraId="38DFBA30" w14:textId="77777777" w:rsidTr="00D05E54">
        <w:trPr>
          <w:trHeight w:val="271"/>
        </w:trPr>
        <w:tc>
          <w:tcPr>
            <w:tcW w:w="0" w:type="auto"/>
            <w:vMerge/>
            <w:shd w:val="clear" w:color="auto" w:fill="F2F2F2" w:themeFill="background1" w:themeFillShade="F2"/>
            <w:vAlign w:val="center"/>
            <w:hideMark/>
          </w:tcPr>
          <w:p w14:paraId="04698028" w14:textId="77777777" w:rsidR="0047498D" w:rsidRPr="00C56553" w:rsidRDefault="0047498D" w:rsidP="00B95C0E">
            <w:pPr>
              <w:spacing w:after="0"/>
              <w:rPr>
                <w:rFonts w:eastAsia="굴림"/>
                <w:sz w:val="22"/>
                <w:szCs w:val="22"/>
                <w:lang w:eastAsia="ko-KR"/>
              </w:rPr>
            </w:pPr>
          </w:p>
        </w:tc>
        <w:tc>
          <w:tcPr>
            <w:tcW w:w="3422" w:type="dxa"/>
            <w:vAlign w:val="center"/>
            <w:hideMark/>
          </w:tcPr>
          <w:p w14:paraId="5E662737" w14:textId="333FB636" w:rsidR="0047498D" w:rsidRPr="00C56553" w:rsidRDefault="00B95C0E" w:rsidP="00B95C0E">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duality </w:t>
            </w:r>
          </w:p>
        </w:tc>
        <w:tc>
          <w:tcPr>
            <w:tcW w:w="5103" w:type="dxa"/>
            <w:gridSpan w:val="2"/>
            <w:vAlign w:val="center"/>
            <w:hideMark/>
          </w:tcPr>
          <w:p w14:paraId="0FFB5B06" w14:textId="5B4A53BF" w:rsidR="0047498D" w:rsidRPr="00C56553" w:rsidRDefault="00B95C0E" w:rsidP="00B95C0E">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Node</w:t>
            </w:r>
            <w:r w:rsidRPr="00C56553">
              <w:rPr>
                <w:rFonts w:eastAsia="맑은 고딕"/>
                <w:sz w:val="22"/>
                <w:szCs w:val="22"/>
                <w:lang w:eastAsia="ko-KR"/>
              </w:rPr>
              <w:t xml:space="preserve"> </w:t>
            </w:r>
            <w:r w:rsidR="0047498D" w:rsidRPr="00C56553">
              <w:rPr>
                <w:rFonts w:eastAsia="맑은 고딕"/>
                <w:sz w:val="22"/>
                <w:szCs w:val="22"/>
                <w:lang w:eastAsia="ko-KR"/>
              </w:rPr>
              <w:t>[0..</w:t>
            </w:r>
            <w:r w:rsidRPr="00C56553">
              <w:rPr>
                <w:rFonts w:eastAsia="맑은 고딕"/>
                <w:sz w:val="22"/>
                <w:szCs w:val="22"/>
                <w:lang w:eastAsia="ko-KR"/>
              </w:rPr>
              <w:t>1</w:t>
            </w:r>
            <w:r w:rsidR="0047498D" w:rsidRPr="00C56553">
              <w:rPr>
                <w:rFonts w:eastAsia="맑은 고딕"/>
                <w:sz w:val="22"/>
                <w:szCs w:val="22"/>
                <w:lang w:eastAsia="ko-KR"/>
              </w:rPr>
              <w:t>]</w:t>
            </w:r>
          </w:p>
        </w:tc>
      </w:tr>
      <w:tr w:rsidR="00AE5002" w:rsidRPr="00890A67" w14:paraId="09CDF59E" w14:textId="77777777" w:rsidTr="00D05E54">
        <w:trPr>
          <w:trHeight w:val="133"/>
        </w:trPr>
        <w:tc>
          <w:tcPr>
            <w:tcW w:w="1535" w:type="dxa"/>
            <w:vMerge w:val="restart"/>
            <w:shd w:val="clear" w:color="auto" w:fill="F2F2F2" w:themeFill="background1" w:themeFillShade="F2"/>
            <w:vAlign w:val="center"/>
            <w:hideMark/>
          </w:tcPr>
          <w:p w14:paraId="70B9E5C0" w14:textId="0C44189F" w:rsidR="00B95C0E" w:rsidRPr="00C56553" w:rsidRDefault="00C8315C" w:rsidP="00B95C0E">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22" w:type="dxa"/>
            <w:shd w:val="clear" w:color="auto" w:fill="F2F2F2" w:themeFill="background1" w:themeFillShade="F2"/>
            <w:vAlign w:val="center"/>
            <w:hideMark/>
          </w:tcPr>
          <w:p w14:paraId="26AFF5FB" w14:textId="76E94B76" w:rsidR="00B95C0E" w:rsidRPr="00C56553" w:rsidRDefault="009A04AC" w:rsidP="00B95C0E">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 xml:space="preserve">Property </w:t>
            </w:r>
            <w:r w:rsidR="00B95C0E" w:rsidRPr="00C56553">
              <w:rPr>
                <w:rFonts w:eastAsia="맑은 고딕"/>
                <w:b/>
                <w:bCs/>
                <w:sz w:val="22"/>
                <w:szCs w:val="22"/>
                <w:lang w:eastAsia="ko-KR"/>
              </w:rPr>
              <w:t>name</w:t>
            </w:r>
          </w:p>
        </w:tc>
        <w:tc>
          <w:tcPr>
            <w:tcW w:w="5103" w:type="dxa"/>
            <w:gridSpan w:val="2"/>
            <w:shd w:val="clear" w:color="auto" w:fill="F2F2F2" w:themeFill="background1" w:themeFillShade="F2"/>
            <w:vAlign w:val="center"/>
            <w:hideMark/>
          </w:tcPr>
          <w:p w14:paraId="477C6225" w14:textId="77777777" w:rsidR="00B95C0E" w:rsidRPr="00C56553" w:rsidRDefault="00B95C0E" w:rsidP="00B95C0E">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AE5002" w:rsidRPr="00890A67" w14:paraId="792B29F3" w14:textId="77777777" w:rsidTr="00D05E54">
        <w:trPr>
          <w:trHeight w:val="293"/>
        </w:trPr>
        <w:tc>
          <w:tcPr>
            <w:tcW w:w="0" w:type="auto"/>
            <w:vMerge/>
            <w:shd w:val="clear" w:color="auto" w:fill="F2F2F2" w:themeFill="background1" w:themeFillShade="F2"/>
            <w:vAlign w:val="center"/>
            <w:hideMark/>
          </w:tcPr>
          <w:p w14:paraId="3D546F83" w14:textId="77777777" w:rsidR="00B95C0E" w:rsidRPr="00C56553" w:rsidRDefault="00B95C0E" w:rsidP="00B95C0E">
            <w:pPr>
              <w:spacing w:after="0"/>
              <w:rPr>
                <w:rFonts w:eastAsia="굴림"/>
                <w:sz w:val="22"/>
                <w:szCs w:val="22"/>
                <w:lang w:eastAsia="ko-KR"/>
              </w:rPr>
            </w:pPr>
          </w:p>
        </w:tc>
        <w:tc>
          <w:tcPr>
            <w:tcW w:w="3422" w:type="dxa"/>
            <w:vAlign w:val="center"/>
          </w:tcPr>
          <w:p w14:paraId="6B46C882" w14:textId="226342FC" w:rsidR="00B95C0E" w:rsidRPr="00C56553" w:rsidRDefault="00B95C0E" w:rsidP="00B95C0E">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cellSpaceGeometry</w:t>
            </w:r>
          </w:p>
        </w:tc>
        <w:tc>
          <w:tcPr>
            <w:tcW w:w="5103" w:type="dxa"/>
            <w:gridSpan w:val="2"/>
            <w:vAlign w:val="center"/>
          </w:tcPr>
          <w:p w14:paraId="15870DDA" w14:textId="62F2E21B" w:rsidR="00B95C0E" w:rsidRPr="00C56553" w:rsidRDefault="00D05E54" w:rsidP="00B95C0E">
            <w:pPr>
              <w:widowControl w:val="0"/>
              <w:autoSpaceDE w:val="0"/>
              <w:autoSpaceDN w:val="0"/>
              <w:spacing w:after="0"/>
              <w:textAlignment w:val="baseline"/>
              <w:rPr>
                <w:rFonts w:eastAsia="맑은 고딕"/>
                <w:sz w:val="22"/>
                <w:szCs w:val="22"/>
                <w:lang w:eastAsia="ko-KR"/>
              </w:rPr>
            </w:pPr>
            <w:r w:rsidRPr="00C56553">
              <w:rPr>
                <w:rFonts w:asciiTheme="minorHAnsi" w:eastAsia="맑은 고딕" w:hAnsiTheme="minorHAnsi" w:cstheme="minorHAnsi"/>
                <w:sz w:val="22"/>
                <w:szCs w:val="22"/>
                <w:lang w:eastAsia="ko-KR"/>
              </w:rPr>
              <w:t>CellSpaceGeometryType</w:t>
            </w:r>
            <w:r w:rsidR="00B95C0E" w:rsidRPr="00C56553">
              <w:rPr>
                <w:rFonts w:eastAsia="맑은 고딕"/>
                <w:sz w:val="22"/>
                <w:szCs w:val="22"/>
                <w:lang w:eastAsia="ko-KR"/>
              </w:rPr>
              <w:t xml:space="preserve"> [0..1]</w:t>
            </w:r>
            <w:r w:rsidR="00392635" w:rsidRPr="00C56553">
              <w:rPr>
                <w:rFonts w:eastAsia="맑은 고딕"/>
                <w:sz w:val="22"/>
                <w:szCs w:val="22"/>
                <w:lang w:eastAsia="ko-KR"/>
              </w:rPr>
              <w:t xml:space="preserve"> </w:t>
            </w:r>
          </w:p>
        </w:tc>
      </w:tr>
      <w:tr w:rsidR="00392635" w:rsidRPr="00890A67" w14:paraId="54664331" w14:textId="77777777" w:rsidTr="00D05E54">
        <w:trPr>
          <w:trHeight w:val="127"/>
        </w:trPr>
        <w:tc>
          <w:tcPr>
            <w:tcW w:w="0" w:type="auto"/>
            <w:vMerge/>
            <w:shd w:val="clear" w:color="auto" w:fill="F2F2F2" w:themeFill="background1" w:themeFillShade="F2"/>
            <w:vAlign w:val="center"/>
          </w:tcPr>
          <w:p w14:paraId="25B81C89" w14:textId="77777777" w:rsidR="00392635" w:rsidRPr="00C56553" w:rsidRDefault="00392635" w:rsidP="00392635">
            <w:pPr>
              <w:spacing w:after="0"/>
              <w:rPr>
                <w:rFonts w:eastAsia="굴림"/>
                <w:sz w:val="22"/>
                <w:szCs w:val="22"/>
                <w:lang w:eastAsia="ko-KR"/>
              </w:rPr>
            </w:pPr>
          </w:p>
        </w:tc>
        <w:tc>
          <w:tcPr>
            <w:tcW w:w="3422" w:type="dxa"/>
            <w:vAlign w:val="center"/>
          </w:tcPr>
          <w:p w14:paraId="232B787B" w14:textId="2EDD31CF" w:rsidR="00392635" w:rsidRPr="00C56553" w:rsidRDefault="00392635" w:rsidP="00392635">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externalReference</w:t>
            </w:r>
          </w:p>
        </w:tc>
        <w:tc>
          <w:tcPr>
            <w:tcW w:w="5103" w:type="dxa"/>
            <w:gridSpan w:val="2"/>
            <w:vAlign w:val="center"/>
          </w:tcPr>
          <w:p w14:paraId="55B9CFD0" w14:textId="3CC891E6" w:rsidR="00392635" w:rsidRPr="00C56553" w:rsidRDefault="00392635" w:rsidP="00392635">
            <w:pPr>
              <w:widowControl w:val="0"/>
              <w:autoSpaceDE w:val="0"/>
              <w:autoSpaceDN w:val="0"/>
              <w:spacing w:after="0"/>
              <w:textAlignment w:val="baseline"/>
              <w:rPr>
                <w:rFonts w:eastAsia="맑은 고딕"/>
                <w:sz w:val="22"/>
                <w:szCs w:val="22"/>
                <w:lang w:eastAsia="ko-KR"/>
              </w:rPr>
            </w:pPr>
            <w:r w:rsidRPr="00C56553">
              <w:rPr>
                <w:rFonts w:asciiTheme="minorHAnsi" w:eastAsia="맑은 고딕" w:hAnsiTheme="minorHAnsi" w:cstheme="minorHAnsi"/>
                <w:sz w:val="22"/>
                <w:szCs w:val="22"/>
                <w:lang w:eastAsia="ko-KR"/>
              </w:rPr>
              <w:t>ExternalReferenceType</w:t>
            </w:r>
            <w:r w:rsidRPr="00C56553">
              <w:rPr>
                <w:rFonts w:eastAsia="맑은 고딕"/>
                <w:sz w:val="22"/>
                <w:szCs w:val="22"/>
                <w:lang w:eastAsia="ko-KR"/>
              </w:rPr>
              <w:t xml:space="preserve"> [0..1]</w:t>
            </w:r>
          </w:p>
        </w:tc>
      </w:tr>
      <w:tr w:rsidR="00392635" w:rsidRPr="00890A67" w14:paraId="43ACB327" w14:textId="77777777" w:rsidTr="00D05E54">
        <w:trPr>
          <w:trHeight w:val="273"/>
        </w:trPr>
        <w:tc>
          <w:tcPr>
            <w:tcW w:w="0" w:type="auto"/>
            <w:vMerge/>
            <w:shd w:val="clear" w:color="auto" w:fill="F2F2F2" w:themeFill="background1" w:themeFillShade="F2"/>
            <w:vAlign w:val="center"/>
          </w:tcPr>
          <w:p w14:paraId="4B55D0CB" w14:textId="77777777" w:rsidR="00392635" w:rsidRPr="00C56553" w:rsidRDefault="00392635" w:rsidP="00392635">
            <w:pPr>
              <w:spacing w:after="0"/>
              <w:rPr>
                <w:rFonts w:eastAsia="굴림"/>
                <w:sz w:val="22"/>
                <w:szCs w:val="22"/>
                <w:lang w:eastAsia="ko-KR"/>
              </w:rPr>
            </w:pPr>
          </w:p>
        </w:tc>
        <w:tc>
          <w:tcPr>
            <w:tcW w:w="3422" w:type="dxa"/>
            <w:vAlign w:val="center"/>
          </w:tcPr>
          <w:p w14:paraId="3637DCC7" w14:textId="6BAEBF2F" w:rsidR="00392635" w:rsidRPr="00C56553" w:rsidRDefault="00392635" w:rsidP="00392635">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level</w:t>
            </w:r>
          </w:p>
        </w:tc>
        <w:tc>
          <w:tcPr>
            <w:tcW w:w="5103" w:type="dxa"/>
            <w:gridSpan w:val="2"/>
            <w:vAlign w:val="center"/>
          </w:tcPr>
          <w:p w14:paraId="181DA0C0" w14:textId="04FBC3CF" w:rsidR="00392635" w:rsidRPr="00C56553" w:rsidRDefault="00392635" w:rsidP="00392635">
            <w:pPr>
              <w:widowControl w:val="0"/>
              <w:autoSpaceDE w:val="0"/>
              <w:autoSpaceDN w:val="0"/>
              <w:spacing w:after="0"/>
              <w:textAlignment w:val="baseline"/>
              <w:rPr>
                <w:rFonts w:eastAsia="맑은 고딕"/>
                <w:sz w:val="22"/>
                <w:szCs w:val="22"/>
                <w:lang w:eastAsia="ko-KR"/>
              </w:rPr>
            </w:pPr>
            <w:r w:rsidRPr="00C56553">
              <w:rPr>
                <w:rFonts w:asciiTheme="minorHAnsi" w:eastAsia="맑은 고딕" w:hAnsiTheme="minorHAnsi" w:cstheme="minorHAnsi"/>
                <w:sz w:val="22"/>
                <w:szCs w:val="22"/>
                <w:lang w:eastAsia="ko-KR"/>
              </w:rPr>
              <w:t>CharacterString</w:t>
            </w:r>
            <w:r w:rsidRPr="00C56553">
              <w:rPr>
                <w:rFonts w:eastAsia="맑은 고딕"/>
                <w:sz w:val="22"/>
                <w:szCs w:val="22"/>
                <w:lang w:eastAsia="ko-KR"/>
              </w:rPr>
              <w:t xml:space="preserve"> [0..1]</w:t>
            </w:r>
          </w:p>
        </w:tc>
      </w:tr>
      <w:tr w:rsidR="00392635" w:rsidRPr="00890A67" w14:paraId="72DAA664" w14:textId="77777777" w:rsidTr="00D05E54">
        <w:trPr>
          <w:trHeight w:val="277"/>
        </w:trPr>
        <w:tc>
          <w:tcPr>
            <w:tcW w:w="0" w:type="auto"/>
            <w:vMerge/>
            <w:shd w:val="clear" w:color="auto" w:fill="F2F2F2" w:themeFill="background1" w:themeFillShade="F2"/>
            <w:vAlign w:val="center"/>
          </w:tcPr>
          <w:p w14:paraId="7B86D2B8" w14:textId="77777777" w:rsidR="00392635" w:rsidRPr="00C56553" w:rsidRDefault="00392635" w:rsidP="00392635">
            <w:pPr>
              <w:spacing w:after="0"/>
              <w:rPr>
                <w:rFonts w:eastAsia="굴림"/>
                <w:sz w:val="22"/>
                <w:szCs w:val="22"/>
                <w:lang w:eastAsia="ko-KR"/>
              </w:rPr>
            </w:pPr>
          </w:p>
        </w:tc>
        <w:tc>
          <w:tcPr>
            <w:tcW w:w="3422" w:type="dxa"/>
            <w:vAlign w:val="center"/>
          </w:tcPr>
          <w:p w14:paraId="7E4ED566" w14:textId="48996535" w:rsidR="00392635" w:rsidRPr="00C56553" w:rsidRDefault="00392635" w:rsidP="00392635">
            <w:pPr>
              <w:widowControl w:val="0"/>
              <w:autoSpaceDE w:val="0"/>
              <w:autoSpaceDN w:val="0"/>
              <w:spacing w:after="0"/>
              <w:textAlignment w:val="baseline"/>
              <w:rPr>
                <w:rFonts w:eastAsia="맑은 고딕"/>
                <w:sz w:val="22"/>
                <w:szCs w:val="22"/>
                <w:lang w:eastAsia="ko-KR"/>
              </w:rPr>
            </w:pPr>
            <w:r w:rsidRPr="00C56553">
              <w:rPr>
                <w:rFonts w:eastAsia="맑은 고딕"/>
                <w:sz w:val="22"/>
                <w:szCs w:val="22"/>
                <w:lang w:eastAsia="ko-KR"/>
              </w:rPr>
              <w:t>name</w:t>
            </w:r>
          </w:p>
        </w:tc>
        <w:tc>
          <w:tcPr>
            <w:tcW w:w="5103" w:type="dxa"/>
            <w:gridSpan w:val="2"/>
            <w:vAlign w:val="center"/>
          </w:tcPr>
          <w:p w14:paraId="315DB44C" w14:textId="16B97D73" w:rsidR="00392635" w:rsidRPr="00C56553" w:rsidRDefault="00392635" w:rsidP="00392635">
            <w:pPr>
              <w:widowControl w:val="0"/>
              <w:autoSpaceDE w:val="0"/>
              <w:autoSpaceDN w:val="0"/>
              <w:spacing w:after="0"/>
              <w:textAlignment w:val="baseline"/>
              <w:rPr>
                <w:rFonts w:eastAsia="맑은 고딕"/>
                <w:sz w:val="22"/>
                <w:szCs w:val="22"/>
                <w:lang w:eastAsia="ko-KR"/>
              </w:rPr>
            </w:pPr>
            <w:r w:rsidRPr="00C56553">
              <w:rPr>
                <w:rFonts w:eastAsia="맑은 고딕"/>
                <w:sz w:val="22"/>
                <w:szCs w:val="22"/>
                <w:lang w:eastAsia="ko-KR"/>
              </w:rPr>
              <w:t>CharacterString [0..1]</w:t>
            </w:r>
          </w:p>
        </w:tc>
      </w:tr>
      <w:tr w:rsidR="00392635" w:rsidRPr="00890A67" w14:paraId="0FE029B8" w14:textId="77777777" w:rsidTr="00D05E54">
        <w:trPr>
          <w:trHeight w:val="281"/>
        </w:trPr>
        <w:tc>
          <w:tcPr>
            <w:tcW w:w="0" w:type="auto"/>
            <w:vMerge/>
            <w:shd w:val="clear" w:color="auto" w:fill="F2F2F2" w:themeFill="background1" w:themeFillShade="F2"/>
            <w:vAlign w:val="center"/>
          </w:tcPr>
          <w:p w14:paraId="62609E8C" w14:textId="77777777" w:rsidR="00392635" w:rsidRPr="00C56553" w:rsidRDefault="00392635" w:rsidP="00392635">
            <w:pPr>
              <w:spacing w:after="0"/>
              <w:rPr>
                <w:rFonts w:eastAsia="굴림"/>
                <w:sz w:val="22"/>
                <w:szCs w:val="22"/>
                <w:lang w:eastAsia="ko-KR"/>
              </w:rPr>
            </w:pPr>
          </w:p>
        </w:tc>
        <w:tc>
          <w:tcPr>
            <w:tcW w:w="3422" w:type="dxa"/>
            <w:vAlign w:val="center"/>
          </w:tcPr>
          <w:p w14:paraId="2FAF5ED1" w14:textId="58372AC2" w:rsidR="00392635" w:rsidRPr="00C56553" w:rsidRDefault="00392635" w:rsidP="00392635">
            <w:pPr>
              <w:widowControl w:val="0"/>
              <w:autoSpaceDE w:val="0"/>
              <w:autoSpaceDN w:val="0"/>
              <w:spacing w:after="0"/>
              <w:textAlignment w:val="baseline"/>
              <w:rPr>
                <w:rFonts w:eastAsia="맑은 고딕"/>
                <w:sz w:val="22"/>
                <w:szCs w:val="22"/>
                <w:lang w:eastAsia="ko-KR"/>
              </w:rPr>
            </w:pPr>
            <w:r w:rsidRPr="00C56553">
              <w:rPr>
                <w:rFonts w:eastAsia="맑은 고딕"/>
                <w:sz w:val="22"/>
                <w:szCs w:val="22"/>
                <w:lang w:eastAsia="ko-KR"/>
              </w:rPr>
              <w:t>PoI</w:t>
            </w:r>
          </w:p>
        </w:tc>
        <w:tc>
          <w:tcPr>
            <w:tcW w:w="5103" w:type="dxa"/>
            <w:gridSpan w:val="2"/>
            <w:vAlign w:val="center"/>
          </w:tcPr>
          <w:p w14:paraId="75D5385C" w14:textId="140E4924" w:rsidR="00392635" w:rsidRPr="00C56553" w:rsidRDefault="00392635" w:rsidP="00392635">
            <w:pPr>
              <w:widowControl w:val="0"/>
              <w:autoSpaceDE w:val="0"/>
              <w:autoSpaceDN w:val="0"/>
              <w:spacing w:after="0"/>
              <w:textAlignment w:val="baseline"/>
              <w:rPr>
                <w:rFonts w:eastAsia="맑은 고딕"/>
                <w:sz w:val="22"/>
                <w:szCs w:val="22"/>
                <w:lang w:eastAsia="ko-KR"/>
              </w:rPr>
            </w:pPr>
            <w:r w:rsidRPr="00C56553">
              <w:rPr>
                <w:rFonts w:asciiTheme="minorHAnsi" w:eastAsia="맑은 고딕" w:hAnsiTheme="minorHAnsi" w:cstheme="minorHAnsi"/>
                <w:sz w:val="22"/>
                <w:szCs w:val="22"/>
                <w:lang w:eastAsia="ko-KR"/>
              </w:rPr>
              <w:t>Boolean</w:t>
            </w:r>
            <w:r w:rsidRPr="00C56553">
              <w:rPr>
                <w:rFonts w:eastAsia="맑은 고딕"/>
                <w:sz w:val="22"/>
                <w:szCs w:val="22"/>
                <w:lang w:eastAsia="ko-KR"/>
              </w:rPr>
              <w:t xml:space="preserve"> [1..1]</w:t>
            </w:r>
          </w:p>
        </w:tc>
      </w:tr>
      <w:tr w:rsidR="00392635" w:rsidRPr="00890A67" w14:paraId="3DA8EC78" w14:textId="77777777" w:rsidTr="00D05E54">
        <w:trPr>
          <w:gridAfter w:val="1"/>
          <w:wAfter w:w="10" w:type="dxa"/>
          <w:trHeight w:val="129"/>
        </w:trPr>
        <w:tc>
          <w:tcPr>
            <w:tcW w:w="1535" w:type="dxa"/>
            <w:vMerge w:val="restart"/>
            <w:shd w:val="clear" w:color="auto" w:fill="F2F2F2" w:themeFill="background1" w:themeFillShade="F2"/>
            <w:vAlign w:val="center"/>
            <w:hideMark/>
          </w:tcPr>
          <w:p w14:paraId="07F5539B" w14:textId="77777777" w:rsidR="00392635" w:rsidRPr="00C56553" w:rsidRDefault="00392635" w:rsidP="00392635">
            <w:pPr>
              <w:widowControl w:val="0"/>
              <w:autoSpaceDE w:val="0"/>
              <w:autoSpaceDN w:val="0"/>
              <w:spacing w:after="0"/>
              <w:jc w:val="center"/>
              <w:textAlignment w:val="baseline"/>
              <w:rPr>
                <w:rFonts w:eastAsia="굴림"/>
                <w:sz w:val="22"/>
                <w:szCs w:val="22"/>
                <w:lang w:eastAsia="ko-KR"/>
              </w:rPr>
            </w:pPr>
            <w:bookmarkStart w:id="1199" w:name="_Hlk145599443"/>
            <w:r w:rsidRPr="00C56553">
              <w:rPr>
                <w:rFonts w:eastAsia="맑은 고딕"/>
                <w:b/>
                <w:bCs/>
                <w:sz w:val="22"/>
                <w:szCs w:val="22"/>
                <w:lang w:eastAsia="ko-KR"/>
              </w:rPr>
              <w:t>Constraints</w:t>
            </w:r>
          </w:p>
        </w:tc>
        <w:tc>
          <w:tcPr>
            <w:tcW w:w="3422" w:type="dxa"/>
            <w:shd w:val="clear" w:color="auto" w:fill="F2F2F2" w:themeFill="background1" w:themeFillShade="F2"/>
            <w:vAlign w:val="center"/>
            <w:hideMark/>
          </w:tcPr>
          <w:p w14:paraId="64DD0B4B" w14:textId="22AFB8FA" w:rsidR="00392635" w:rsidRPr="00C56553" w:rsidRDefault="001B6CCC" w:rsidP="00392635">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Constraint </w:t>
            </w:r>
            <w:r w:rsidR="00392635" w:rsidRPr="00C56553">
              <w:rPr>
                <w:rFonts w:eastAsia="굴림"/>
                <w:b/>
                <w:sz w:val="22"/>
                <w:szCs w:val="22"/>
                <w:lang w:eastAsia="ko-KR"/>
              </w:rPr>
              <w:t>ID</w:t>
            </w:r>
          </w:p>
        </w:tc>
        <w:tc>
          <w:tcPr>
            <w:tcW w:w="5103" w:type="dxa"/>
            <w:shd w:val="clear" w:color="auto" w:fill="F2F2F2" w:themeFill="background1" w:themeFillShade="F2"/>
            <w:vAlign w:val="center"/>
          </w:tcPr>
          <w:p w14:paraId="7A9B94D0" w14:textId="4A58139B" w:rsidR="00392635" w:rsidRPr="00C56553" w:rsidRDefault="00392635" w:rsidP="00392635">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392635" w:rsidRPr="00890A67" w14:paraId="188EAA85" w14:textId="77777777" w:rsidTr="00D05E54">
        <w:trPr>
          <w:gridAfter w:val="1"/>
          <w:wAfter w:w="10" w:type="dxa"/>
          <w:trHeight w:val="431"/>
        </w:trPr>
        <w:tc>
          <w:tcPr>
            <w:tcW w:w="1535" w:type="dxa"/>
            <w:vMerge/>
            <w:shd w:val="clear" w:color="auto" w:fill="F2F2F2" w:themeFill="background1" w:themeFillShade="F2"/>
            <w:vAlign w:val="center"/>
          </w:tcPr>
          <w:p w14:paraId="4DE48855" w14:textId="77777777" w:rsidR="00392635" w:rsidRPr="00C56553" w:rsidRDefault="00392635" w:rsidP="00392635">
            <w:pPr>
              <w:widowControl w:val="0"/>
              <w:autoSpaceDE w:val="0"/>
              <w:autoSpaceDN w:val="0"/>
              <w:spacing w:after="0"/>
              <w:jc w:val="center"/>
              <w:textAlignment w:val="baseline"/>
              <w:rPr>
                <w:rFonts w:eastAsia="맑은 고딕"/>
                <w:b/>
                <w:bCs/>
                <w:sz w:val="22"/>
                <w:szCs w:val="22"/>
                <w:lang w:eastAsia="ko-KR"/>
              </w:rPr>
            </w:pPr>
          </w:p>
        </w:tc>
        <w:tc>
          <w:tcPr>
            <w:tcW w:w="3422" w:type="dxa"/>
            <w:vAlign w:val="center"/>
          </w:tcPr>
          <w:p w14:paraId="7C258CC3" w14:textId="2CA642E1" w:rsidR="00392635" w:rsidRPr="0049681B" w:rsidRDefault="00D05E54" w:rsidP="00392635">
            <w:pPr>
              <w:widowControl w:val="0"/>
              <w:wordWrap w:val="0"/>
              <w:autoSpaceDE w:val="0"/>
              <w:autoSpaceDN w:val="0"/>
              <w:spacing w:after="0"/>
              <w:jc w:val="both"/>
              <w:textAlignment w:val="baseline"/>
              <w:rPr>
                <w:rFonts w:asciiTheme="minorHAnsi" w:eastAsia="맑은 고딕" w:hAnsiTheme="minorHAnsi"/>
                <w:sz w:val="22"/>
                <w:szCs w:val="22"/>
                <w:lang w:eastAsia="ko-KR"/>
                <w:rPrChange w:id="1200" w:author="Li, Ki Joune" w:date="2024-04-19T18:45:00Z">
                  <w:rPr>
                    <w:rFonts w:eastAsia="맑은 고딕"/>
                    <w:sz w:val="22"/>
                    <w:szCs w:val="22"/>
                    <w:lang w:eastAsia="ko-KR"/>
                  </w:rPr>
                </w:rPrChange>
              </w:rPr>
            </w:pPr>
            <w:r w:rsidRPr="0049681B">
              <w:rPr>
                <w:rFonts w:asciiTheme="minorHAnsi" w:eastAsia="맑은 고딕" w:hAnsiTheme="minorHAnsi"/>
                <w:sz w:val="22"/>
                <w:szCs w:val="22"/>
                <w:lang w:eastAsia="ko-KR"/>
                <w:rPrChange w:id="1201" w:author="Li, Ki Joune" w:date="2024-04-19T18:45:00Z">
                  <w:rPr>
                    <w:rFonts w:eastAsia="맑은 고딕"/>
                    <w:sz w:val="22"/>
                    <w:szCs w:val="22"/>
                    <w:lang w:eastAsia="ko-KR"/>
                  </w:rPr>
                </w:rPrChange>
              </w:rPr>
              <w:t>Indoorgml2/constraints/c</w:t>
            </w:r>
            <w:r w:rsidR="00392635" w:rsidRPr="0049681B">
              <w:rPr>
                <w:rFonts w:asciiTheme="minorHAnsi" w:eastAsia="맑은 고딕" w:hAnsiTheme="minorHAnsi"/>
                <w:sz w:val="22"/>
                <w:szCs w:val="22"/>
                <w:lang w:eastAsia="ko-KR"/>
                <w:rPrChange w:id="1202" w:author="Li, Ki Joune" w:date="2024-04-19T18:45:00Z">
                  <w:rPr>
                    <w:rFonts w:eastAsia="맑은 고딕"/>
                    <w:sz w:val="22"/>
                    <w:szCs w:val="22"/>
                    <w:lang w:eastAsia="ko-KR"/>
                  </w:rPr>
                </w:rPrChange>
              </w:rPr>
              <w:t>ell</w:t>
            </w:r>
            <w:r w:rsidRPr="0049681B">
              <w:rPr>
                <w:rFonts w:asciiTheme="minorHAnsi" w:eastAsia="맑은 고딕" w:hAnsiTheme="minorHAnsi"/>
                <w:sz w:val="22"/>
                <w:szCs w:val="22"/>
                <w:lang w:eastAsia="ko-KR"/>
                <w:rPrChange w:id="1203" w:author="Li, Ki Joune" w:date="2024-04-19T18:45:00Z">
                  <w:rPr>
                    <w:rFonts w:eastAsia="맑은 고딕"/>
                    <w:sz w:val="22"/>
                    <w:szCs w:val="22"/>
                    <w:lang w:eastAsia="ko-KR"/>
                  </w:rPr>
                </w:rPrChange>
              </w:rPr>
              <w:t>s</w:t>
            </w:r>
            <w:r w:rsidR="00392635" w:rsidRPr="0049681B">
              <w:rPr>
                <w:rFonts w:asciiTheme="minorHAnsi" w:eastAsia="맑은 고딕" w:hAnsiTheme="minorHAnsi"/>
                <w:sz w:val="22"/>
                <w:szCs w:val="22"/>
                <w:lang w:eastAsia="ko-KR"/>
                <w:rPrChange w:id="1204" w:author="Li, Ki Joune" w:date="2024-04-19T18:45:00Z">
                  <w:rPr>
                    <w:rFonts w:eastAsia="맑은 고딕"/>
                    <w:sz w:val="22"/>
                    <w:szCs w:val="22"/>
                    <w:lang w:eastAsia="ko-KR"/>
                  </w:rPr>
                </w:rPrChange>
              </w:rPr>
              <w:t>pace</w:t>
            </w:r>
            <w:del w:id="1205" w:author="Li, Ki Joune" w:date="2024-04-19T18:50:00Z">
              <w:r w:rsidR="00392635" w:rsidRPr="0049681B" w:rsidDel="00A2474B">
                <w:rPr>
                  <w:rFonts w:asciiTheme="minorHAnsi" w:eastAsia="맑은 고딕" w:hAnsiTheme="minorHAnsi"/>
                  <w:sz w:val="22"/>
                  <w:szCs w:val="22"/>
                  <w:lang w:eastAsia="ko-KR"/>
                  <w:rPrChange w:id="1206" w:author="Li, Ki Joune" w:date="2024-04-19T18:45:00Z">
                    <w:rPr>
                      <w:rFonts w:eastAsia="맑은 고딕"/>
                      <w:sz w:val="22"/>
                      <w:szCs w:val="22"/>
                      <w:lang w:eastAsia="ko-KR"/>
                    </w:rPr>
                  </w:rPrChange>
                </w:rPr>
                <w:delText>-1</w:delText>
              </w:r>
            </w:del>
          </w:p>
        </w:tc>
        <w:tc>
          <w:tcPr>
            <w:tcW w:w="5103" w:type="dxa"/>
            <w:vAlign w:val="center"/>
          </w:tcPr>
          <w:p w14:paraId="534EFEB8" w14:textId="25C4A148" w:rsidR="00587622" w:rsidRPr="00C56553" w:rsidRDefault="00392635" w:rsidP="00CF030F">
            <w:pPr>
              <w:widowControl w:val="0"/>
              <w:wordWrap w:val="0"/>
              <w:autoSpaceDE w:val="0"/>
              <w:autoSpaceDN w:val="0"/>
              <w:spacing w:after="0"/>
              <w:jc w:val="both"/>
              <w:textAlignment w:val="baseline"/>
              <w:rPr>
                <w:rFonts w:eastAsia="맑은 고딕" w:hint="eastAsia"/>
                <w:sz w:val="22"/>
                <w:szCs w:val="22"/>
                <w:lang w:eastAsia="ko-KR"/>
              </w:rPr>
            </w:pPr>
            <w:r w:rsidRPr="00C56553">
              <w:rPr>
                <w:rFonts w:eastAsia="맑은 고딕"/>
                <w:sz w:val="22"/>
                <w:szCs w:val="22"/>
                <w:lang w:eastAsia="ko-KR"/>
              </w:rPr>
              <w:t xml:space="preserve">Cell spaces belonging to the same primal space layer </w:t>
            </w:r>
            <w:ins w:id="1207" w:author="Li, Ki Joune" w:date="2024-04-19T12:32:00Z">
              <w:r w:rsidR="00296D4A">
                <w:rPr>
                  <w:rFonts w:eastAsia="맑은 고딕"/>
                  <w:sz w:val="22"/>
                  <w:szCs w:val="22"/>
                  <w:lang w:eastAsia="ko-KR"/>
                </w:rPr>
                <w:t>SHALL</w:t>
              </w:r>
            </w:ins>
            <w:ins w:id="1208" w:author="Carl Reed" w:date="2024-03-15T12:25:00Z">
              <w:r w:rsidR="00CB6B31" w:rsidRPr="00C56553">
                <w:rPr>
                  <w:rFonts w:eastAsia="맑은 고딕"/>
                  <w:sz w:val="22"/>
                  <w:szCs w:val="22"/>
                  <w:lang w:eastAsia="ko-KR"/>
                </w:rPr>
                <w:t xml:space="preserve"> </w:t>
              </w:r>
            </w:ins>
            <w:r w:rsidRPr="00C56553">
              <w:rPr>
                <w:rFonts w:eastAsia="맑은 고딕"/>
                <w:sz w:val="22"/>
                <w:szCs w:val="22"/>
                <w:lang w:eastAsia="ko-KR"/>
              </w:rPr>
              <w:t>not overlap.</w:t>
            </w:r>
            <w:ins w:id="1209" w:author="Li, Ki Joune" w:date="2024-04-19T16:31:00Z">
              <w:r w:rsidR="00CF030F">
                <w:rPr>
                  <w:rFonts w:eastAsia="맑은 고딕"/>
                  <w:sz w:val="22"/>
                  <w:szCs w:val="22"/>
                  <w:lang w:eastAsia="ko-KR"/>
                </w:rPr>
                <w:t xml:space="preserve"> </w:t>
              </w:r>
            </w:ins>
            <w:ins w:id="1210" w:author="Li, Ki Joune" w:date="2024-04-19T16:28:00Z">
              <w:r w:rsidR="00587622" w:rsidRPr="0049681B">
                <w:rPr>
                  <w:rFonts w:asciiTheme="minorHAnsi" w:eastAsia="맑은 고딕" w:hAnsiTheme="minorHAnsi"/>
                  <w:sz w:val="22"/>
                  <w:szCs w:val="22"/>
                  <w:lang w:eastAsia="ko-KR"/>
                  <w:rPrChange w:id="1211" w:author="Li, Ki Joune" w:date="2024-04-19T18:45:00Z">
                    <w:rPr>
                      <w:rFonts w:eastAsia="맑은 고딕"/>
                      <w:sz w:val="22"/>
                      <w:szCs w:val="22"/>
                      <w:lang w:eastAsia="ko-KR"/>
                    </w:rPr>
                  </w:rPrChange>
                </w:rPr>
                <w:t>(</w:t>
              </w:r>
              <w:r w:rsidR="00587622" w:rsidRPr="0049681B">
                <w:rPr>
                  <w:rFonts w:asciiTheme="minorHAnsi" w:eastAsia="맑은 고딕" w:hAnsiTheme="minorHAnsi"/>
                  <w:sz w:val="22"/>
                  <w:szCs w:val="22"/>
                  <w:lang w:eastAsia="ko-KR"/>
                  <w:rPrChange w:id="1212" w:author="Li, Ki Joune" w:date="2024-04-19T18:45:00Z">
                    <w:rPr>
                      <w:rFonts w:eastAsia="맑은 고딕"/>
                      <w:b/>
                      <w:sz w:val="22"/>
                      <w:szCs w:val="22"/>
                      <w:lang w:eastAsia="ko-KR"/>
                    </w:rPr>
                  </w:rPrChange>
                </w:rPr>
                <w:t>Requirement</w:t>
              </w:r>
              <w:r w:rsidR="00587622" w:rsidRPr="0049681B">
                <w:rPr>
                  <w:rFonts w:asciiTheme="minorHAnsi" w:eastAsia="맑은 고딕" w:hAnsiTheme="minorHAnsi"/>
                  <w:b/>
                  <w:sz w:val="22"/>
                  <w:szCs w:val="22"/>
                  <w:lang w:eastAsia="ko-KR"/>
                  <w:rPrChange w:id="1213" w:author="Li, Ki Joune" w:date="2024-04-19T18:45:00Z">
                    <w:rPr>
                      <w:rFonts w:eastAsia="맑은 고딕"/>
                      <w:b/>
                      <w:sz w:val="22"/>
                      <w:szCs w:val="22"/>
                      <w:lang w:eastAsia="ko-KR"/>
                    </w:rPr>
                  </w:rPrChange>
                </w:rPr>
                <w:t xml:space="preserve"> </w:t>
              </w:r>
              <w:r w:rsidR="00587622" w:rsidRPr="0049681B">
                <w:rPr>
                  <w:rFonts w:asciiTheme="minorHAnsi" w:eastAsia="맑은 고딕" w:hAnsiTheme="minorHAnsi"/>
                  <w:sz w:val="22"/>
                  <w:szCs w:val="22"/>
                  <w:lang w:eastAsia="ko-KR"/>
                  <w:rPrChange w:id="1214" w:author="Li, Ki Joune" w:date="2024-04-19T18:45:00Z">
                    <w:rPr>
                      <w:rFonts w:eastAsia="맑은 고딕"/>
                      <w:b/>
                      <w:sz w:val="22"/>
                      <w:szCs w:val="22"/>
                      <w:lang w:eastAsia="ko-KR"/>
                    </w:rPr>
                  </w:rPrChange>
                </w:rPr>
                <w:t>ID</w:t>
              </w:r>
              <w:r w:rsidR="00587622" w:rsidRPr="0049681B">
                <w:rPr>
                  <w:rFonts w:asciiTheme="minorHAnsi" w:eastAsia="맑은 고딕" w:hAnsiTheme="minorHAnsi"/>
                  <w:b/>
                  <w:sz w:val="22"/>
                  <w:szCs w:val="22"/>
                  <w:lang w:eastAsia="ko-KR"/>
                  <w:rPrChange w:id="1215" w:author="Li, Ki Joune" w:date="2024-04-19T18:45:00Z">
                    <w:rPr>
                      <w:rFonts w:eastAsia="맑은 고딕"/>
                      <w:b/>
                      <w:sz w:val="22"/>
                      <w:szCs w:val="22"/>
                      <w:lang w:eastAsia="ko-KR"/>
                    </w:rPr>
                  </w:rPrChange>
                </w:rPr>
                <w:t>:</w:t>
              </w:r>
            </w:ins>
            <w:ins w:id="1216" w:author="Li, Ki Joune" w:date="2024-04-19T16:30:00Z">
              <w:r w:rsidR="00CF030F" w:rsidRPr="0049681B">
                <w:rPr>
                  <w:rFonts w:asciiTheme="minorHAnsi" w:hAnsiTheme="minorHAnsi"/>
                  <w:sz w:val="22"/>
                  <w:szCs w:val="22"/>
                  <w:lang w:val="en-GB" w:eastAsia="ko-KR"/>
                  <w:rPrChange w:id="1217" w:author="Li, Ki Joune" w:date="2024-04-19T18:45:00Z">
                    <w:rPr>
                      <w:rFonts w:hint="eastAsia"/>
                      <w:lang w:val="en-GB" w:eastAsia="ko-KR"/>
                    </w:rPr>
                  </w:rPrChange>
                </w:rPr>
                <w:t xml:space="preserve"> /</w:t>
              </w:r>
              <w:r w:rsidR="00CF030F" w:rsidRPr="0049681B">
                <w:rPr>
                  <w:rFonts w:asciiTheme="minorHAnsi" w:hAnsiTheme="minorHAnsi"/>
                  <w:sz w:val="22"/>
                  <w:szCs w:val="22"/>
                  <w:lang w:val="en-GB" w:eastAsia="ko-KR"/>
                  <w:rPrChange w:id="1218" w:author="Li, Ki Joune" w:date="2024-04-19T18:45:00Z">
                    <w:rPr>
                      <w:lang w:val="en-GB" w:eastAsia="ko-KR"/>
                    </w:rPr>
                  </w:rPrChange>
                </w:rPr>
                <w:t>req/cellspace</w:t>
              </w:r>
            </w:ins>
            <w:ins w:id="1219" w:author="Li, Ki Joune" w:date="2024-04-19T16:28:00Z">
              <w:r w:rsidR="00587622" w:rsidRPr="0049681B">
                <w:rPr>
                  <w:rFonts w:asciiTheme="minorHAnsi" w:hAnsiTheme="minorHAnsi" w:cstheme="minorHAnsi"/>
                  <w:sz w:val="22"/>
                  <w:szCs w:val="22"/>
                  <w:lang w:val="en-GB" w:eastAsia="ko-KR"/>
                </w:rPr>
                <w:t>)</w:t>
              </w:r>
            </w:ins>
          </w:p>
        </w:tc>
      </w:tr>
      <w:bookmarkEnd w:id="1199"/>
    </w:tbl>
    <w:p w14:paraId="1D00C288" w14:textId="3E7EB4F2" w:rsidR="005A721F" w:rsidRPr="00C56553" w:rsidDel="0049681B" w:rsidRDefault="005A721F">
      <w:pPr>
        <w:spacing w:after="0"/>
        <w:rPr>
          <w:del w:id="1220" w:author="Li, Ki Joune" w:date="2024-04-19T18:45:00Z"/>
          <w:b/>
          <w:bCs/>
        </w:rPr>
      </w:pPr>
    </w:p>
    <w:p w14:paraId="1DF08F78" w14:textId="77777777" w:rsidR="005A721F" w:rsidRPr="00C56553" w:rsidRDefault="005A721F">
      <w:pPr>
        <w:spacing w:after="0"/>
        <w:rPr>
          <w:b/>
          <w:bCs/>
        </w:rPr>
      </w:pPr>
      <w:del w:id="1221" w:author="Li, Ki Joune" w:date="2024-04-19T18:45:00Z">
        <w:r w:rsidRPr="00C56553" w:rsidDel="0049681B">
          <w:rPr>
            <w:b/>
            <w:bCs/>
          </w:rPr>
          <w:br w:type="page"/>
        </w:r>
      </w:del>
    </w:p>
    <w:p w14:paraId="6C7985BF" w14:textId="5D8D0B45" w:rsidR="0061560E" w:rsidRPr="00C56553" w:rsidRDefault="0061560E" w:rsidP="00280670">
      <w:pPr>
        <w:pStyle w:val="3"/>
        <w:numPr>
          <w:ilvl w:val="2"/>
          <w:numId w:val="53"/>
        </w:numPr>
        <w:tabs>
          <w:tab w:val="clear" w:pos="720"/>
          <w:tab w:val="left" w:pos="540"/>
          <w:tab w:val="left" w:pos="700"/>
        </w:tabs>
        <w:suppressAutoHyphens/>
        <w:spacing w:after="120" w:line="250" w:lineRule="exact"/>
        <w:jc w:val="both"/>
        <w:rPr>
          <w:rFonts w:asciiTheme="minorHAnsi" w:hAnsiTheme="minorHAnsi" w:cstheme="minorHAnsi"/>
          <w:szCs w:val="24"/>
        </w:rPr>
      </w:pPr>
      <w:bookmarkStart w:id="1222" w:name="_Toc164442438"/>
      <w:r w:rsidRPr="00C56553">
        <w:rPr>
          <w:rFonts w:asciiTheme="minorHAnsi" w:hAnsiTheme="minorHAnsi" w:cstheme="minorHAnsi"/>
          <w:szCs w:val="24"/>
        </w:rPr>
        <w:lastRenderedPageBreak/>
        <w:t>Cell</w:t>
      </w:r>
      <w:r w:rsidR="000254AF" w:rsidRPr="00C56553">
        <w:rPr>
          <w:rFonts w:asciiTheme="minorHAnsi" w:hAnsiTheme="minorHAnsi" w:cstheme="minorHAnsi"/>
          <w:szCs w:val="24"/>
        </w:rPr>
        <w:t>Boundary</w:t>
      </w:r>
      <w:bookmarkEnd w:id="1222"/>
    </w:p>
    <w:tbl>
      <w:tblPr>
        <w:tblStyle w:val="af0"/>
        <w:tblW w:w="0" w:type="auto"/>
        <w:tblLook w:val="04A0" w:firstRow="1" w:lastRow="0" w:firstColumn="1" w:lastColumn="0" w:noHBand="0" w:noVBand="1"/>
      </w:tblPr>
      <w:tblGrid>
        <w:gridCol w:w="1535"/>
        <w:gridCol w:w="3280"/>
        <w:gridCol w:w="5103"/>
      </w:tblGrid>
      <w:tr w:rsidR="004828D9" w:rsidRPr="00890A67" w14:paraId="7FE2EB55" w14:textId="77777777" w:rsidTr="00D05E54">
        <w:trPr>
          <w:trHeight w:val="194"/>
        </w:trPr>
        <w:tc>
          <w:tcPr>
            <w:tcW w:w="1535" w:type="dxa"/>
            <w:shd w:val="clear" w:color="auto" w:fill="F2F2F2" w:themeFill="background1" w:themeFillShade="F2"/>
            <w:vAlign w:val="center"/>
            <w:hideMark/>
          </w:tcPr>
          <w:p w14:paraId="1C147BE9" w14:textId="77777777" w:rsidR="004828D9" w:rsidRPr="00C56553" w:rsidRDefault="004828D9"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383" w:type="dxa"/>
            <w:gridSpan w:val="2"/>
            <w:shd w:val="clear" w:color="auto" w:fill="F2F2F2" w:themeFill="background1" w:themeFillShade="F2"/>
            <w:vAlign w:val="center"/>
            <w:hideMark/>
          </w:tcPr>
          <w:p w14:paraId="58E26253" w14:textId="5D1AE917" w:rsidR="004828D9" w:rsidRPr="00C56553" w:rsidRDefault="00611D04" w:rsidP="00611D04">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b/>
                <w:bCs/>
                <w:sz w:val="22"/>
                <w:szCs w:val="22"/>
                <w:lang w:eastAsia="ko-KR"/>
              </w:rPr>
              <w:t>CellBoundary</w:t>
            </w:r>
          </w:p>
        </w:tc>
      </w:tr>
      <w:tr w:rsidR="004828D9" w:rsidRPr="00890A67" w14:paraId="2D4AD36F" w14:textId="77777777" w:rsidTr="002115DA">
        <w:trPr>
          <w:trHeight w:val="482"/>
        </w:trPr>
        <w:tc>
          <w:tcPr>
            <w:tcW w:w="1535" w:type="dxa"/>
            <w:shd w:val="clear" w:color="auto" w:fill="F2F2F2" w:themeFill="background1" w:themeFillShade="F2"/>
            <w:vAlign w:val="center"/>
            <w:hideMark/>
          </w:tcPr>
          <w:p w14:paraId="3F6B0C46" w14:textId="77777777" w:rsidR="004828D9" w:rsidRPr="00C56553" w:rsidRDefault="004828D9"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383" w:type="dxa"/>
            <w:gridSpan w:val="2"/>
            <w:vAlign w:val="center"/>
            <w:hideMark/>
          </w:tcPr>
          <w:p w14:paraId="08C29E98" w14:textId="0D72C68B" w:rsidR="00C60AAD" w:rsidRPr="00C56553" w:rsidRDefault="00D05E54" w:rsidP="00D05E54">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explicit</w:t>
            </w:r>
            <w:r w:rsidR="004828D9" w:rsidRPr="00C56553">
              <w:rPr>
                <w:rFonts w:eastAsia="맑은 고딕"/>
                <w:sz w:val="22"/>
                <w:szCs w:val="22"/>
                <w:lang w:eastAsia="ko-KR"/>
              </w:rPr>
              <w:t xml:space="preserve"> boundary of cell space</w:t>
            </w:r>
            <w:r w:rsidRPr="00C56553">
              <w:rPr>
                <w:rFonts w:eastAsia="맑은 고딕"/>
                <w:sz w:val="22"/>
                <w:szCs w:val="22"/>
                <w:lang w:eastAsia="ko-KR"/>
              </w:rPr>
              <w:t>, to which we may assign additional p</w:t>
            </w:r>
            <w:r w:rsidR="002115DA" w:rsidRPr="00C56553">
              <w:rPr>
                <w:rFonts w:eastAsia="맑은 고딕"/>
                <w:sz w:val="22"/>
                <w:szCs w:val="22"/>
                <w:lang w:eastAsia="ko-KR"/>
              </w:rPr>
              <w:t>roperties such as material, texture, etc.</w:t>
            </w:r>
            <w:r w:rsidR="004828D9" w:rsidRPr="00C56553">
              <w:rPr>
                <w:rFonts w:eastAsia="맑은 고딕"/>
                <w:sz w:val="22"/>
                <w:szCs w:val="22"/>
                <w:lang w:eastAsia="ko-KR"/>
              </w:rPr>
              <w:t xml:space="preserve"> </w:t>
            </w:r>
          </w:p>
        </w:tc>
      </w:tr>
      <w:tr w:rsidR="004828D9" w:rsidRPr="00890A67" w14:paraId="7B213B2F" w14:textId="77777777" w:rsidTr="002115DA">
        <w:trPr>
          <w:trHeight w:val="248"/>
        </w:trPr>
        <w:tc>
          <w:tcPr>
            <w:tcW w:w="1535" w:type="dxa"/>
            <w:shd w:val="clear" w:color="auto" w:fill="F2F2F2" w:themeFill="background1" w:themeFillShade="F2"/>
            <w:vAlign w:val="center"/>
            <w:hideMark/>
          </w:tcPr>
          <w:p w14:paraId="2A9E153A" w14:textId="77777777" w:rsidR="004828D9" w:rsidRPr="00C56553" w:rsidRDefault="004828D9"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383" w:type="dxa"/>
            <w:gridSpan w:val="2"/>
            <w:vAlign w:val="center"/>
            <w:hideMark/>
          </w:tcPr>
          <w:p w14:paraId="0DA12BFD" w14:textId="77777777" w:rsidR="004828D9" w:rsidRPr="00C56553" w:rsidRDefault="004828D9" w:rsidP="00611D04">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GML AbstractFeature</w:t>
            </w:r>
          </w:p>
        </w:tc>
      </w:tr>
      <w:tr w:rsidR="004828D9" w:rsidRPr="00890A67" w14:paraId="7E21CE65" w14:textId="77777777" w:rsidTr="002115DA">
        <w:trPr>
          <w:trHeight w:val="252"/>
        </w:trPr>
        <w:tc>
          <w:tcPr>
            <w:tcW w:w="1535" w:type="dxa"/>
            <w:vMerge w:val="restart"/>
            <w:shd w:val="clear" w:color="auto" w:fill="F2F2F2" w:themeFill="background1" w:themeFillShade="F2"/>
            <w:vAlign w:val="center"/>
            <w:hideMark/>
          </w:tcPr>
          <w:p w14:paraId="44E875B5" w14:textId="77777777" w:rsidR="004828D9" w:rsidRPr="00C56553" w:rsidRDefault="004828D9"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3280" w:type="dxa"/>
            <w:shd w:val="clear" w:color="auto" w:fill="F2F2F2" w:themeFill="background1" w:themeFillShade="F2"/>
            <w:vAlign w:val="center"/>
            <w:hideMark/>
          </w:tcPr>
          <w:p w14:paraId="24F86F81" w14:textId="77777777" w:rsidR="004828D9" w:rsidRPr="00C56553" w:rsidRDefault="004828D9" w:rsidP="00611D04">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103" w:type="dxa"/>
            <w:shd w:val="clear" w:color="auto" w:fill="F2F2F2" w:themeFill="background1" w:themeFillShade="F2"/>
            <w:vAlign w:val="center"/>
            <w:hideMark/>
          </w:tcPr>
          <w:p w14:paraId="69DA7E07" w14:textId="77777777" w:rsidR="004828D9" w:rsidRPr="00C56553" w:rsidRDefault="004828D9" w:rsidP="00611D04">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4828D9" w:rsidRPr="00890A67" w14:paraId="54AE4A19" w14:textId="77777777" w:rsidTr="002115DA">
        <w:trPr>
          <w:trHeight w:val="269"/>
        </w:trPr>
        <w:tc>
          <w:tcPr>
            <w:tcW w:w="0" w:type="auto"/>
            <w:vMerge/>
            <w:shd w:val="clear" w:color="auto" w:fill="F2F2F2" w:themeFill="background1" w:themeFillShade="F2"/>
            <w:vAlign w:val="center"/>
            <w:hideMark/>
          </w:tcPr>
          <w:p w14:paraId="71F8028F" w14:textId="77777777" w:rsidR="004828D9" w:rsidRPr="00C56553" w:rsidRDefault="004828D9" w:rsidP="00611D04">
            <w:pPr>
              <w:spacing w:after="0"/>
              <w:rPr>
                <w:rFonts w:eastAsia="굴림"/>
                <w:sz w:val="22"/>
                <w:szCs w:val="22"/>
                <w:lang w:eastAsia="ko-KR"/>
              </w:rPr>
            </w:pPr>
          </w:p>
        </w:tc>
        <w:tc>
          <w:tcPr>
            <w:tcW w:w="3280" w:type="dxa"/>
            <w:vAlign w:val="center"/>
            <w:hideMark/>
          </w:tcPr>
          <w:p w14:paraId="52870A2E" w14:textId="1A03BBBB" w:rsidR="004828D9" w:rsidRPr="00C56553" w:rsidRDefault="004828D9" w:rsidP="00611D0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bounds</w:t>
            </w:r>
          </w:p>
        </w:tc>
        <w:tc>
          <w:tcPr>
            <w:tcW w:w="5103" w:type="dxa"/>
            <w:vAlign w:val="center"/>
            <w:hideMark/>
          </w:tcPr>
          <w:p w14:paraId="219E65A6" w14:textId="439ACE46" w:rsidR="004828D9" w:rsidRPr="00C56553" w:rsidRDefault="004828D9" w:rsidP="00611D04">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CellSpace</w:t>
            </w:r>
            <w:r w:rsidRPr="00C56553">
              <w:rPr>
                <w:rFonts w:eastAsia="맑은 고딕"/>
                <w:sz w:val="22"/>
                <w:szCs w:val="22"/>
                <w:lang w:eastAsia="ko-KR"/>
              </w:rPr>
              <w:t xml:space="preserve"> [1..2]</w:t>
            </w:r>
          </w:p>
        </w:tc>
      </w:tr>
      <w:tr w:rsidR="004828D9" w:rsidRPr="00890A67" w14:paraId="73E2A92D" w14:textId="77777777" w:rsidTr="002115DA">
        <w:trPr>
          <w:trHeight w:val="272"/>
        </w:trPr>
        <w:tc>
          <w:tcPr>
            <w:tcW w:w="0" w:type="auto"/>
            <w:vMerge/>
            <w:shd w:val="clear" w:color="auto" w:fill="F2F2F2" w:themeFill="background1" w:themeFillShade="F2"/>
            <w:vAlign w:val="center"/>
            <w:hideMark/>
          </w:tcPr>
          <w:p w14:paraId="3D5D9525" w14:textId="77777777" w:rsidR="004828D9" w:rsidRPr="00C56553" w:rsidRDefault="004828D9" w:rsidP="00611D04">
            <w:pPr>
              <w:spacing w:after="0"/>
              <w:rPr>
                <w:rFonts w:eastAsia="굴림"/>
                <w:sz w:val="22"/>
                <w:szCs w:val="22"/>
                <w:lang w:eastAsia="ko-KR"/>
              </w:rPr>
            </w:pPr>
          </w:p>
        </w:tc>
        <w:tc>
          <w:tcPr>
            <w:tcW w:w="3280" w:type="dxa"/>
            <w:vAlign w:val="center"/>
            <w:hideMark/>
          </w:tcPr>
          <w:p w14:paraId="4A2F9424" w14:textId="77777777" w:rsidR="004828D9" w:rsidRPr="00C56553" w:rsidRDefault="004828D9" w:rsidP="00611D0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duality </w:t>
            </w:r>
          </w:p>
        </w:tc>
        <w:tc>
          <w:tcPr>
            <w:tcW w:w="5103" w:type="dxa"/>
            <w:vAlign w:val="center"/>
            <w:hideMark/>
          </w:tcPr>
          <w:p w14:paraId="1E5311E8" w14:textId="611E1BEC" w:rsidR="004828D9" w:rsidRPr="00C56553" w:rsidRDefault="004828D9" w:rsidP="00611D04">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Edge</w:t>
            </w:r>
            <w:r w:rsidRPr="00C56553">
              <w:rPr>
                <w:rFonts w:eastAsia="맑은 고딕"/>
                <w:sz w:val="22"/>
                <w:szCs w:val="22"/>
                <w:lang w:eastAsia="ko-KR"/>
              </w:rPr>
              <w:t xml:space="preserve"> [0..1]</w:t>
            </w:r>
          </w:p>
        </w:tc>
      </w:tr>
      <w:tr w:rsidR="004828D9" w:rsidRPr="00890A67" w14:paraId="0B3EEBBF" w14:textId="77777777" w:rsidTr="002115DA">
        <w:trPr>
          <w:trHeight w:val="277"/>
        </w:trPr>
        <w:tc>
          <w:tcPr>
            <w:tcW w:w="1535" w:type="dxa"/>
            <w:vMerge w:val="restart"/>
            <w:shd w:val="clear" w:color="auto" w:fill="F2F2F2" w:themeFill="background1" w:themeFillShade="F2"/>
            <w:vAlign w:val="center"/>
            <w:hideMark/>
          </w:tcPr>
          <w:p w14:paraId="59811084" w14:textId="26F22F6C" w:rsidR="004828D9" w:rsidRPr="00C56553" w:rsidRDefault="00BF491E"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280" w:type="dxa"/>
            <w:shd w:val="clear" w:color="auto" w:fill="F2F2F2" w:themeFill="background1" w:themeFillShade="F2"/>
            <w:vAlign w:val="center"/>
            <w:hideMark/>
          </w:tcPr>
          <w:p w14:paraId="47638AD1" w14:textId="4D905E59" w:rsidR="004828D9" w:rsidRPr="00C56553" w:rsidRDefault="009A04AC" w:rsidP="00611D0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 xml:space="preserve">Property </w:t>
            </w:r>
            <w:r w:rsidR="004828D9" w:rsidRPr="00C56553">
              <w:rPr>
                <w:rFonts w:eastAsia="맑은 고딕"/>
                <w:b/>
                <w:bCs/>
                <w:sz w:val="22"/>
                <w:szCs w:val="22"/>
                <w:lang w:eastAsia="ko-KR"/>
              </w:rPr>
              <w:t>name</w:t>
            </w:r>
          </w:p>
        </w:tc>
        <w:tc>
          <w:tcPr>
            <w:tcW w:w="5103" w:type="dxa"/>
            <w:shd w:val="clear" w:color="auto" w:fill="F2F2F2" w:themeFill="background1" w:themeFillShade="F2"/>
            <w:vAlign w:val="center"/>
            <w:hideMark/>
          </w:tcPr>
          <w:p w14:paraId="50D15F39" w14:textId="77777777" w:rsidR="004828D9" w:rsidRPr="00C56553" w:rsidRDefault="004828D9" w:rsidP="00611D0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4828D9" w:rsidRPr="00890A67" w14:paraId="6887C8A8" w14:textId="77777777" w:rsidTr="002115DA">
        <w:trPr>
          <w:trHeight w:val="267"/>
        </w:trPr>
        <w:tc>
          <w:tcPr>
            <w:tcW w:w="0" w:type="auto"/>
            <w:vMerge/>
            <w:shd w:val="clear" w:color="auto" w:fill="F2F2F2" w:themeFill="background1" w:themeFillShade="F2"/>
            <w:vAlign w:val="center"/>
            <w:hideMark/>
          </w:tcPr>
          <w:p w14:paraId="07E6B04B" w14:textId="77777777" w:rsidR="004828D9" w:rsidRPr="00C56553" w:rsidRDefault="004828D9" w:rsidP="00611D04">
            <w:pPr>
              <w:spacing w:after="0"/>
              <w:rPr>
                <w:rFonts w:eastAsia="굴림"/>
                <w:sz w:val="22"/>
                <w:szCs w:val="22"/>
                <w:lang w:eastAsia="ko-KR"/>
              </w:rPr>
            </w:pPr>
          </w:p>
        </w:tc>
        <w:tc>
          <w:tcPr>
            <w:tcW w:w="3280" w:type="dxa"/>
            <w:vAlign w:val="center"/>
          </w:tcPr>
          <w:p w14:paraId="3805DFAC" w14:textId="666A8E5E" w:rsidR="004828D9" w:rsidRPr="00C56553" w:rsidRDefault="002115DA" w:rsidP="00611D0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cellBoundaryGeometry</w:t>
            </w:r>
          </w:p>
        </w:tc>
        <w:tc>
          <w:tcPr>
            <w:tcW w:w="5103" w:type="dxa"/>
            <w:vAlign w:val="center"/>
          </w:tcPr>
          <w:p w14:paraId="5462ACB0" w14:textId="7E9FF304" w:rsidR="004828D9" w:rsidRPr="00C56553" w:rsidRDefault="002115DA" w:rsidP="00611D04">
            <w:pPr>
              <w:widowControl w:val="0"/>
              <w:autoSpaceDE w:val="0"/>
              <w:autoSpaceDN w:val="0"/>
              <w:spacing w:after="0"/>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 xml:space="preserve">CellBoundaryGeometryType </w:t>
            </w:r>
            <w:r w:rsidR="004828D9" w:rsidRPr="00C56553">
              <w:rPr>
                <w:rFonts w:eastAsia="맑은 고딕"/>
                <w:sz w:val="22"/>
                <w:szCs w:val="22"/>
                <w:lang w:eastAsia="ko-KR"/>
              </w:rPr>
              <w:t>[0..1]</w:t>
            </w:r>
          </w:p>
        </w:tc>
      </w:tr>
      <w:tr w:rsidR="004828D9" w:rsidRPr="00890A67" w14:paraId="5BF6C826" w14:textId="77777777" w:rsidTr="002115DA">
        <w:trPr>
          <w:trHeight w:val="274"/>
        </w:trPr>
        <w:tc>
          <w:tcPr>
            <w:tcW w:w="0" w:type="auto"/>
            <w:vMerge/>
            <w:shd w:val="clear" w:color="auto" w:fill="F2F2F2" w:themeFill="background1" w:themeFillShade="F2"/>
            <w:vAlign w:val="center"/>
          </w:tcPr>
          <w:p w14:paraId="3C29C460" w14:textId="77777777" w:rsidR="004828D9" w:rsidRPr="00C56553" w:rsidRDefault="004828D9" w:rsidP="00611D04">
            <w:pPr>
              <w:spacing w:after="0"/>
              <w:rPr>
                <w:rFonts w:eastAsia="굴림"/>
                <w:sz w:val="22"/>
                <w:szCs w:val="22"/>
                <w:lang w:eastAsia="ko-KR"/>
              </w:rPr>
            </w:pPr>
          </w:p>
        </w:tc>
        <w:tc>
          <w:tcPr>
            <w:tcW w:w="3280" w:type="dxa"/>
            <w:vAlign w:val="center"/>
          </w:tcPr>
          <w:p w14:paraId="295F6D92" w14:textId="77777777" w:rsidR="004828D9" w:rsidRPr="00C56553" w:rsidRDefault="004828D9" w:rsidP="00611D04">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externalReference</w:t>
            </w:r>
          </w:p>
        </w:tc>
        <w:tc>
          <w:tcPr>
            <w:tcW w:w="5103" w:type="dxa"/>
            <w:vAlign w:val="center"/>
          </w:tcPr>
          <w:p w14:paraId="4CFB3395" w14:textId="77777777" w:rsidR="004828D9" w:rsidRPr="00C56553" w:rsidRDefault="004828D9" w:rsidP="00611D04">
            <w:pPr>
              <w:widowControl w:val="0"/>
              <w:autoSpaceDE w:val="0"/>
              <w:autoSpaceDN w:val="0"/>
              <w:spacing w:after="0"/>
              <w:textAlignment w:val="baseline"/>
              <w:rPr>
                <w:rFonts w:eastAsia="맑은 고딕"/>
                <w:sz w:val="22"/>
                <w:szCs w:val="22"/>
                <w:lang w:eastAsia="ko-KR"/>
              </w:rPr>
            </w:pPr>
            <w:r w:rsidRPr="00C56553">
              <w:rPr>
                <w:rFonts w:asciiTheme="minorHAnsi" w:eastAsia="맑은 고딕" w:hAnsiTheme="minorHAnsi" w:cstheme="minorHAnsi"/>
                <w:sz w:val="22"/>
                <w:szCs w:val="22"/>
                <w:lang w:eastAsia="ko-KR"/>
              </w:rPr>
              <w:t>ExternalReferenceType</w:t>
            </w:r>
            <w:r w:rsidRPr="00C56553">
              <w:rPr>
                <w:rFonts w:eastAsia="맑은 고딕"/>
                <w:sz w:val="22"/>
                <w:szCs w:val="22"/>
                <w:lang w:eastAsia="ko-KR"/>
              </w:rPr>
              <w:t xml:space="preserve"> [0..1]</w:t>
            </w:r>
          </w:p>
        </w:tc>
      </w:tr>
      <w:tr w:rsidR="004828D9" w:rsidRPr="00890A67" w14:paraId="736533A0" w14:textId="77777777" w:rsidTr="002115DA">
        <w:trPr>
          <w:trHeight w:val="133"/>
        </w:trPr>
        <w:tc>
          <w:tcPr>
            <w:tcW w:w="0" w:type="auto"/>
            <w:vMerge/>
            <w:shd w:val="clear" w:color="auto" w:fill="F2F2F2" w:themeFill="background1" w:themeFillShade="F2"/>
            <w:vAlign w:val="center"/>
          </w:tcPr>
          <w:p w14:paraId="25693EA9" w14:textId="77777777" w:rsidR="004828D9" w:rsidRPr="00C56553" w:rsidRDefault="004828D9" w:rsidP="00611D04">
            <w:pPr>
              <w:spacing w:after="0"/>
              <w:rPr>
                <w:rFonts w:eastAsia="굴림"/>
                <w:sz w:val="22"/>
                <w:szCs w:val="22"/>
                <w:lang w:eastAsia="ko-KR"/>
              </w:rPr>
            </w:pPr>
          </w:p>
        </w:tc>
        <w:tc>
          <w:tcPr>
            <w:tcW w:w="3280" w:type="dxa"/>
            <w:vAlign w:val="center"/>
          </w:tcPr>
          <w:p w14:paraId="51959F9A" w14:textId="43B541D0" w:rsidR="004828D9" w:rsidRPr="00C56553" w:rsidRDefault="00CA65C3" w:rsidP="00611D04">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isVirtual</w:t>
            </w:r>
          </w:p>
        </w:tc>
        <w:tc>
          <w:tcPr>
            <w:tcW w:w="5103" w:type="dxa"/>
            <w:vAlign w:val="center"/>
          </w:tcPr>
          <w:p w14:paraId="7418B859" w14:textId="4B37E0F6" w:rsidR="004828D9" w:rsidRPr="00C56553" w:rsidRDefault="00CA65C3" w:rsidP="00611D04">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Boolean</w:t>
            </w:r>
          </w:p>
        </w:tc>
      </w:tr>
      <w:tr w:rsidR="00392635" w:rsidRPr="00890A67" w14:paraId="63282F8C" w14:textId="77777777" w:rsidTr="002115DA">
        <w:trPr>
          <w:trHeight w:val="279"/>
        </w:trPr>
        <w:tc>
          <w:tcPr>
            <w:tcW w:w="1535" w:type="dxa"/>
            <w:vMerge w:val="restart"/>
            <w:shd w:val="clear" w:color="auto" w:fill="F2F2F2" w:themeFill="background1" w:themeFillShade="F2"/>
            <w:vAlign w:val="center"/>
            <w:hideMark/>
          </w:tcPr>
          <w:p w14:paraId="6B995714" w14:textId="77777777" w:rsidR="00392635" w:rsidRPr="00C56553" w:rsidRDefault="00392635"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280" w:type="dxa"/>
            <w:shd w:val="clear" w:color="auto" w:fill="F2F2F2" w:themeFill="background1" w:themeFillShade="F2"/>
            <w:vAlign w:val="center"/>
            <w:hideMark/>
          </w:tcPr>
          <w:p w14:paraId="74AE89C2" w14:textId="45BD18FC" w:rsidR="00392635" w:rsidRPr="00C56553" w:rsidRDefault="001B6CCC" w:rsidP="00611D0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Constraint </w:t>
            </w:r>
            <w:r w:rsidR="00392635" w:rsidRPr="00C56553">
              <w:rPr>
                <w:rFonts w:eastAsia="굴림"/>
                <w:b/>
                <w:sz w:val="22"/>
                <w:szCs w:val="22"/>
                <w:lang w:eastAsia="ko-KR"/>
              </w:rPr>
              <w:t>ID</w:t>
            </w:r>
          </w:p>
        </w:tc>
        <w:tc>
          <w:tcPr>
            <w:tcW w:w="5103" w:type="dxa"/>
            <w:shd w:val="clear" w:color="auto" w:fill="F2F2F2" w:themeFill="background1" w:themeFillShade="F2"/>
            <w:vAlign w:val="center"/>
          </w:tcPr>
          <w:p w14:paraId="66E7BC1A" w14:textId="2FF4F169" w:rsidR="00392635" w:rsidRPr="00C56553" w:rsidRDefault="00392635" w:rsidP="00611D0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392635" w:rsidRPr="00890A67" w14:paraId="1E4712E4" w14:textId="77777777" w:rsidTr="004B4E92">
        <w:trPr>
          <w:trHeight w:val="208"/>
        </w:trPr>
        <w:tc>
          <w:tcPr>
            <w:tcW w:w="1535" w:type="dxa"/>
            <w:vMerge/>
            <w:shd w:val="clear" w:color="auto" w:fill="F2F2F2" w:themeFill="background1" w:themeFillShade="F2"/>
            <w:vAlign w:val="center"/>
          </w:tcPr>
          <w:p w14:paraId="17B5029A" w14:textId="77777777" w:rsidR="00392635" w:rsidRPr="00C56553" w:rsidRDefault="00392635" w:rsidP="00611D04">
            <w:pPr>
              <w:widowControl w:val="0"/>
              <w:autoSpaceDE w:val="0"/>
              <w:autoSpaceDN w:val="0"/>
              <w:spacing w:after="0"/>
              <w:jc w:val="center"/>
              <w:textAlignment w:val="baseline"/>
              <w:rPr>
                <w:rFonts w:eastAsia="맑은 고딕"/>
                <w:b/>
                <w:bCs/>
                <w:sz w:val="22"/>
                <w:szCs w:val="22"/>
                <w:lang w:eastAsia="ko-KR"/>
              </w:rPr>
            </w:pPr>
          </w:p>
        </w:tc>
        <w:tc>
          <w:tcPr>
            <w:tcW w:w="3280" w:type="dxa"/>
            <w:vAlign w:val="center"/>
          </w:tcPr>
          <w:p w14:paraId="16318146" w14:textId="5C3CAB27" w:rsidR="00392635" w:rsidRPr="00A2474B" w:rsidRDefault="002115DA" w:rsidP="00A2474B">
            <w:pPr>
              <w:widowControl w:val="0"/>
              <w:autoSpaceDE w:val="0"/>
              <w:autoSpaceDN w:val="0"/>
              <w:spacing w:after="0"/>
              <w:textAlignment w:val="baseline"/>
              <w:rPr>
                <w:rFonts w:asciiTheme="minorHAnsi" w:eastAsia="맑은 고딕" w:hAnsiTheme="minorHAnsi" w:cstheme="minorHAnsi"/>
                <w:sz w:val="22"/>
                <w:szCs w:val="22"/>
                <w:lang w:eastAsia="ko-KR"/>
                <w:rPrChange w:id="1223" w:author="Li, Ki Joune" w:date="2024-04-19T18:46:00Z">
                  <w:rPr>
                    <w:rFonts w:eastAsia="맑은 고딕"/>
                    <w:sz w:val="22"/>
                    <w:szCs w:val="22"/>
                    <w:lang w:eastAsia="ko-KR"/>
                  </w:rPr>
                </w:rPrChange>
              </w:rPr>
              <w:pPrChange w:id="1224" w:author="Li, Ki Joune" w:date="2024-04-19T18:46: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225" w:author="Li, Ki Joune" w:date="2024-04-19T18:46:00Z">
                  <w:rPr>
                    <w:rFonts w:eastAsia="맑은 고딕"/>
                    <w:sz w:val="22"/>
                    <w:szCs w:val="22"/>
                    <w:lang w:eastAsia="ko-KR"/>
                  </w:rPr>
                </w:rPrChange>
              </w:rPr>
              <w:t>Indoorgml2/constraints/</w:t>
            </w:r>
            <w:r w:rsidRPr="00A2474B">
              <w:rPr>
                <w:rFonts w:asciiTheme="minorHAnsi" w:eastAsia="맑은 고딕" w:hAnsiTheme="minorHAnsi" w:cstheme="minorHAnsi"/>
                <w:sz w:val="22"/>
                <w:szCs w:val="22"/>
                <w:lang w:eastAsia="ko-KR"/>
                <w:rPrChange w:id="1226" w:author="Li, Ki Joune" w:date="2024-04-19T18:46:00Z">
                  <w:rPr>
                    <w:rFonts w:eastAsia="맑은 고딕"/>
                    <w:sz w:val="22"/>
                    <w:szCs w:val="22"/>
                    <w:lang w:eastAsia="ko-KR"/>
                  </w:rPr>
                </w:rPrChange>
              </w:rPr>
              <w:br/>
              <w:t>c</w:t>
            </w:r>
            <w:r w:rsidR="00392635" w:rsidRPr="00A2474B">
              <w:rPr>
                <w:rFonts w:asciiTheme="minorHAnsi" w:eastAsia="맑은 고딕" w:hAnsiTheme="minorHAnsi" w:cstheme="minorHAnsi"/>
                <w:sz w:val="22"/>
                <w:szCs w:val="22"/>
                <w:lang w:eastAsia="ko-KR"/>
                <w:rPrChange w:id="1227" w:author="Li, Ki Joune" w:date="2024-04-19T18:46:00Z">
                  <w:rPr>
                    <w:rFonts w:eastAsia="맑은 고딕"/>
                    <w:sz w:val="22"/>
                    <w:szCs w:val="22"/>
                    <w:lang w:eastAsia="ko-KR"/>
                  </w:rPr>
                </w:rPrChange>
              </w:rPr>
              <w:t>ell</w:t>
            </w:r>
            <w:r w:rsidRPr="00A2474B">
              <w:rPr>
                <w:rFonts w:asciiTheme="minorHAnsi" w:eastAsia="맑은 고딕" w:hAnsiTheme="minorHAnsi" w:cstheme="minorHAnsi"/>
                <w:sz w:val="22"/>
                <w:szCs w:val="22"/>
                <w:lang w:eastAsia="ko-KR"/>
                <w:rPrChange w:id="1228" w:author="Li, Ki Joune" w:date="2024-04-19T18:46:00Z">
                  <w:rPr>
                    <w:rFonts w:eastAsia="맑은 고딕"/>
                    <w:sz w:val="22"/>
                    <w:szCs w:val="22"/>
                    <w:lang w:eastAsia="ko-KR"/>
                  </w:rPr>
                </w:rPrChange>
              </w:rPr>
              <w:t>b</w:t>
            </w:r>
            <w:r w:rsidR="00392635" w:rsidRPr="00A2474B">
              <w:rPr>
                <w:rFonts w:asciiTheme="minorHAnsi" w:eastAsia="맑은 고딕" w:hAnsiTheme="minorHAnsi" w:cstheme="minorHAnsi"/>
                <w:sz w:val="22"/>
                <w:szCs w:val="22"/>
                <w:lang w:eastAsia="ko-KR"/>
                <w:rPrChange w:id="1229" w:author="Li, Ki Joune" w:date="2024-04-19T18:46:00Z">
                  <w:rPr>
                    <w:rFonts w:eastAsia="맑은 고딕"/>
                    <w:sz w:val="22"/>
                    <w:szCs w:val="22"/>
                    <w:lang w:eastAsia="ko-KR"/>
                  </w:rPr>
                </w:rPrChange>
              </w:rPr>
              <w:t>oundary-1</w:t>
            </w:r>
          </w:p>
        </w:tc>
        <w:tc>
          <w:tcPr>
            <w:tcW w:w="5103" w:type="dxa"/>
            <w:vAlign w:val="center"/>
          </w:tcPr>
          <w:p w14:paraId="04391E2B" w14:textId="2EE67F03" w:rsidR="00392635" w:rsidRPr="00C56553" w:rsidRDefault="00392635" w:rsidP="00CF030F">
            <w:pPr>
              <w:widowControl w:val="0"/>
              <w:wordWrap w:val="0"/>
              <w:autoSpaceDE w:val="0"/>
              <w:autoSpaceDN w:val="0"/>
              <w:spacing w:after="0"/>
              <w:textAlignment w:val="baseline"/>
              <w:rPr>
                <w:rFonts w:eastAsia="맑은 고딕"/>
                <w:sz w:val="22"/>
                <w:szCs w:val="22"/>
                <w:lang w:eastAsia="ko-KR"/>
              </w:rPr>
              <w:pPrChange w:id="1230" w:author="Li, Ki Joune" w:date="2024-04-19T16:32:00Z">
                <w:pPr>
                  <w:widowControl w:val="0"/>
                  <w:wordWrap w:val="0"/>
                  <w:autoSpaceDE w:val="0"/>
                  <w:autoSpaceDN w:val="0"/>
                  <w:spacing w:after="0"/>
                  <w:jc w:val="both"/>
                  <w:textAlignment w:val="baseline"/>
                </w:pPr>
              </w:pPrChange>
            </w:pPr>
            <w:r w:rsidRPr="00C56553">
              <w:rPr>
                <w:rFonts w:eastAsia="맑은 고딕"/>
                <w:sz w:val="22"/>
                <w:szCs w:val="22"/>
                <w:lang w:eastAsia="ko-KR"/>
              </w:rPr>
              <w:t>Cell boundaries belonging to the same primal space layer should not intersect.</w:t>
            </w:r>
            <w:ins w:id="1231" w:author="Li, Ki Joune" w:date="2024-04-19T16:32:00Z">
              <w:r w:rsidR="00CF030F">
                <w:rPr>
                  <w:rFonts w:eastAsia="맑은 고딕"/>
                  <w:sz w:val="22"/>
                  <w:szCs w:val="22"/>
                  <w:lang w:eastAsia="ko-KR"/>
                </w:rPr>
                <w:t xml:space="preserve"> </w:t>
              </w:r>
              <w:r w:rsidR="00CF030F" w:rsidRPr="00C56553">
                <w:rPr>
                  <w:rFonts w:eastAsia="맑은 고딕"/>
                  <w:sz w:val="22"/>
                  <w:szCs w:val="22"/>
                  <w:lang w:eastAsia="ko-KR"/>
                </w:rPr>
                <w:t>.</w:t>
              </w:r>
              <w:r w:rsidR="00CF030F">
                <w:rPr>
                  <w:rFonts w:eastAsia="맑은 고딕"/>
                  <w:sz w:val="22"/>
                  <w:szCs w:val="22"/>
                  <w:lang w:eastAsia="ko-KR"/>
                </w:rPr>
                <w:t xml:space="preserve"> (</w:t>
              </w:r>
              <w:r w:rsidR="00CF030F" w:rsidRPr="00A76A96">
                <w:rPr>
                  <w:rFonts w:eastAsia="맑은 고딕"/>
                  <w:sz w:val="22"/>
                  <w:szCs w:val="22"/>
                  <w:lang w:eastAsia="ko-KR"/>
                </w:rPr>
                <w:t>Requirement</w:t>
              </w:r>
              <w:r w:rsidR="00CF030F" w:rsidRPr="00A76A96">
                <w:rPr>
                  <w:rFonts w:eastAsia="맑은 고딕"/>
                  <w:b/>
                  <w:sz w:val="22"/>
                  <w:szCs w:val="22"/>
                  <w:lang w:eastAsia="ko-KR"/>
                </w:rPr>
                <w:t xml:space="preserve"> </w:t>
              </w:r>
              <w:r w:rsidR="00CF030F" w:rsidRPr="00A76A96">
                <w:rPr>
                  <w:rFonts w:eastAsia="맑은 고딕"/>
                  <w:sz w:val="22"/>
                  <w:szCs w:val="22"/>
                  <w:lang w:eastAsia="ko-KR"/>
                </w:rPr>
                <w:t>ID</w:t>
              </w:r>
              <w:r w:rsidR="00CF030F">
                <w:rPr>
                  <w:rFonts w:eastAsia="맑은 고딕"/>
                  <w:b/>
                  <w:sz w:val="22"/>
                  <w:szCs w:val="22"/>
                  <w:lang w:eastAsia="ko-KR"/>
                </w:rPr>
                <w:t>:</w:t>
              </w:r>
              <w:r w:rsidR="00CF030F">
                <w:rPr>
                  <w:rFonts w:hint="eastAsia"/>
                  <w:lang w:val="en-GB" w:eastAsia="ko-KR"/>
                </w:rPr>
                <w:t xml:space="preserve"> </w:t>
              </w:r>
              <w:r w:rsidR="00CF030F" w:rsidRPr="0049681B">
                <w:rPr>
                  <w:rFonts w:asciiTheme="minorHAnsi" w:eastAsia="맑은 고딕" w:hAnsiTheme="minorHAnsi" w:cstheme="minorHAnsi" w:hint="eastAsia"/>
                  <w:sz w:val="22"/>
                  <w:szCs w:val="22"/>
                  <w:lang w:eastAsia="ko-KR"/>
                  <w:rPrChange w:id="1232" w:author="Li, Ki Joune" w:date="2024-04-19T18:46:00Z">
                    <w:rPr>
                      <w:rFonts w:hint="eastAsia"/>
                      <w:lang w:val="en-GB" w:eastAsia="ko-KR"/>
                    </w:rPr>
                  </w:rPrChange>
                </w:rPr>
                <w:t>/</w:t>
              </w:r>
              <w:r w:rsidR="00CF030F" w:rsidRPr="0049681B">
                <w:rPr>
                  <w:rFonts w:asciiTheme="minorHAnsi" w:eastAsia="맑은 고딕" w:hAnsiTheme="minorHAnsi" w:cstheme="minorHAnsi"/>
                  <w:sz w:val="22"/>
                  <w:szCs w:val="22"/>
                  <w:lang w:eastAsia="ko-KR"/>
                  <w:rPrChange w:id="1233" w:author="Li, Ki Joune" w:date="2024-04-19T18:46:00Z">
                    <w:rPr>
                      <w:lang w:val="en-GB" w:eastAsia="ko-KR"/>
                    </w:rPr>
                  </w:rPrChange>
                </w:rPr>
                <w:t>req/ cellboundary-A</w:t>
              </w:r>
              <w:r w:rsidR="00CF030F">
                <w:rPr>
                  <w:lang w:val="en-GB" w:eastAsia="ko-KR"/>
                </w:rPr>
                <w:t>)</w:t>
              </w:r>
            </w:ins>
          </w:p>
        </w:tc>
      </w:tr>
      <w:tr w:rsidR="00392635" w:rsidRPr="00890A67" w14:paraId="2A460A3E" w14:textId="77777777" w:rsidTr="004B4E92">
        <w:trPr>
          <w:trHeight w:val="208"/>
        </w:trPr>
        <w:tc>
          <w:tcPr>
            <w:tcW w:w="1535" w:type="dxa"/>
            <w:vMerge/>
            <w:shd w:val="clear" w:color="auto" w:fill="F2F2F2" w:themeFill="background1" w:themeFillShade="F2"/>
            <w:vAlign w:val="center"/>
          </w:tcPr>
          <w:p w14:paraId="17CD46E9" w14:textId="77777777" w:rsidR="00392635" w:rsidRPr="00C56553" w:rsidRDefault="00392635" w:rsidP="00611D04">
            <w:pPr>
              <w:widowControl w:val="0"/>
              <w:autoSpaceDE w:val="0"/>
              <w:autoSpaceDN w:val="0"/>
              <w:spacing w:after="0"/>
              <w:jc w:val="center"/>
              <w:textAlignment w:val="baseline"/>
              <w:rPr>
                <w:rFonts w:eastAsia="맑은 고딕"/>
                <w:b/>
                <w:bCs/>
                <w:sz w:val="22"/>
                <w:szCs w:val="22"/>
                <w:lang w:eastAsia="ko-KR"/>
              </w:rPr>
            </w:pPr>
          </w:p>
        </w:tc>
        <w:tc>
          <w:tcPr>
            <w:tcW w:w="3280" w:type="dxa"/>
            <w:vAlign w:val="center"/>
          </w:tcPr>
          <w:p w14:paraId="392624C6" w14:textId="27035C56" w:rsidR="00392635" w:rsidRPr="00A2474B" w:rsidRDefault="002115DA" w:rsidP="00A2474B">
            <w:pPr>
              <w:widowControl w:val="0"/>
              <w:autoSpaceDE w:val="0"/>
              <w:autoSpaceDN w:val="0"/>
              <w:spacing w:after="0"/>
              <w:textAlignment w:val="baseline"/>
              <w:rPr>
                <w:rFonts w:asciiTheme="minorHAnsi" w:eastAsia="맑은 고딕" w:hAnsiTheme="minorHAnsi" w:cstheme="minorHAnsi"/>
                <w:sz w:val="22"/>
                <w:szCs w:val="22"/>
                <w:lang w:eastAsia="ko-KR"/>
                <w:rPrChange w:id="1234" w:author="Li, Ki Joune" w:date="2024-04-19T18:46:00Z">
                  <w:rPr>
                    <w:rFonts w:eastAsia="맑은 고딕"/>
                    <w:sz w:val="22"/>
                    <w:szCs w:val="22"/>
                    <w:lang w:eastAsia="ko-KR"/>
                  </w:rPr>
                </w:rPrChange>
              </w:rPr>
              <w:pPrChange w:id="1235" w:author="Li, Ki Joune" w:date="2024-04-19T18:46: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236" w:author="Li, Ki Joune" w:date="2024-04-19T18:46:00Z">
                  <w:rPr>
                    <w:rFonts w:eastAsia="맑은 고딕"/>
                    <w:sz w:val="22"/>
                    <w:szCs w:val="22"/>
                    <w:lang w:eastAsia="ko-KR"/>
                  </w:rPr>
                </w:rPrChange>
              </w:rPr>
              <w:t>Indoorgml2/constraints/</w:t>
            </w:r>
            <w:r w:rsidRPr="00A2474B">
              <w:rPr>
                <w:rFonts w:asciiTheme="minorHAnsi" w:eastAsia="맑은 고딕" w:hAnsiTheme="minorHAnsi" w:cstheme="minorHAnsi"/>
                <w:sz w:val="22"/>
                <w:szCs w:val="22"/>
                <w:lang w:eastAsia="ko-KR"/>
                <w:rPrChange w:id="1237" w:author="Li, Ki Joune" w:date="2024-04-19T18:46:00Z">
                  <w:rPr>
                    <w:rFonts w:eastAsia="맑은 고딕"/>
                    <w:sz w:val="22"/>
                    <w:szCs w:val="22"/>
                    <w:lang w:eastAsia="ko-KR"/>
                  </w:rPr>
                </w:rPrChange>
              </w:rPr>
              <w:br/>
              <w:t>c</w:t>
            </w:r>
            <w:r w:rsidR="00392635" w:rsidRPr="00A2474B">
              <w:rPr>
                <w:rFonts w:asciiTheme="minorHAnsi" w:eastAsia="맑은 고딕" w:hAnsiTheme="minorHAnsi" w:cstheme="minorHAnsi"/>
                <w:sz w:val="22"/>
                <w:szCs w:val="22"/>
                <w:lang w:eastAsia="ko-KR"/>
                <w:rPrChange w:id="1238" w:author="Li, Ki Joune" w:date="2024-04-19T18:46:00Z">
                  <w:rPr>
                    <w:rFonts w:eastAsia="맑은 고딕"/>
                    <w:sz w:val="22"/>
                    <w:szCs w:val="22"/>
                    <w:lang w:eastAsia="ko-KR"/>
                  </w:rPr>
                </w:rPrChange>
              </w:rPr>
              <w:t>ell</w:t>
            </w:r>
            <w:r w:rsidRPr="00A2474B">
              <w:rPr>
                <w:rFonts w:asciiTheme="minorHAnsi" w:eastAsia="맑은 고딕" w:hAnsiTheme="minorHAnsi" w:cstheme="minorHAnsi"/>
                <w:sz w:val="22"/>
                <w:szCs w:val="22"/>
                <w:lang w:eastAsia="ko-KR"/>
                <w:rPrChange w:id="1239" w:author="Li, Ki Joune" w:date="2024-04-19T18:46:00Z">
                  <w:rPr>
                    <w:rFonts w:eastAsia="맑은 고딕"/>
                    <w:sz w:val="22"/>
                    <w:szCs w:val="22"/>
                    <w:lang w:eastAsia="ko-KR"/>
                  </w:rPr>
                </w:rPrChange>
              </w:rPr>
              <w:t>b</w:t>
            </w:r>
            <w:r w:rsidR="00392635" w:rsidRPr="00A2474B">
              <w:rPr>
                <w:rFonts w:asciiTheme="minorHAnsi" w:eastAsia="맑은 고딕" w:hAnsiTheme="minorHAnsi" w:cstheme="minorHAnsi"/>
                <w:sz w:val="22"/>
                <w:szCs w:val="22"/>
                <w:lang w:eastAsia="ko-KR"/>
                <w:rPrChange w:id="1240" w:author="Li, Ki Joune" w:date="2024-04-19T18:46:00Z">
                  <w:rPr>
                    <w:rFonts w:eastAsia="맑은 고딕"/>
                    <w:sz w:val="22"/>
                    <w:szCs w:val="22"/>
                    <w:lang w:eastAsia="ko-KR"/>
                  </w:rPr>
                </w:rPrChange>
              </w:rPr>
              <w:t>oundary-2</w:t>
            </w:r>
          </w:p>
        </w:tc>
        <w:tc>
          <w:tcPr>
            <w:tcW w:w="5103" w:type="dxa"/>
            <w:vAlign w:val="center"/>
          </w:tcPr>
          <w:p w14:paraId="075D8864" w14:textId="69E360FD" w:rsidR="00392635" w:rsidRPr="00C56553" w:rsidRDefault="00392635" w:rsidP="00611D04">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hint="eastAsia"/>
                <w:sz w:val="22"/>
                <w:szCs w:val="22"/>
                <w:lang w:eastAsia="ko-KR"/>
              </w:rPr>
              <w:t>T</w:t>
            </w:r>
            <w:r w:rsidRPr="00C56553">
              <w:rPr>
                <w:rFonts w:eastAsia="맑은 고딕"/>
                <w:sz w:val="22"/>
                <w:szCs w:val="22"/>
                <w:lang w:eastAsia="ko-KR"/>
              </w:rPr>
              <w:t xml:space="preserve">he geometry of cell boundary </w:t>
            </w:r>
            <w:r w:rsidR="00CB6B31">
              <w:rPr>
                <w:rFonts w:eastAsia="맑은 고딕"/>
                <w:sz w:val="22"/>
                <w:szCs w:val="22"/>
                <w:lang w:eastAsia="ko-KR"/>
              </w:rPr>
              <w:t>SHALL</w:t>
            </w:r>
            <w:r w:rsidR="00CB6B31" w:rsidRPr="00C56553">
              <w:rPr>
                <w:rFonts w:eastAsia="맑은 고딕"/>
                <w:sz w:val="22"/>
                <w:szCs w:val="22"/>
                <w:lang w:eastAsia="ko-KR"/>
              </w:rPr>
              <w:t xml:space="preserve"> </w:t>
            </w:r>
            <w:r w:rsidRPr="00C56553">
              <w:rPr>
                <w:rFonts w:eastAsia="맑은 고딕"/>
                <w:sz w:val="22"/>
                <w:szCs w:val="22"/>
                <w:lang w:eastAsia="ko-KR"/>
              </w:rPr>
              <w:t>not exceed the extent of the corresponding cell space</w:t>
            </w:r>
            <w:ins w:id="1241" w:author="Li, Ki Joune" w:date="2024-04-19T16:32:00Z">
              <w:r w:rsidR="00CF030F">
                <w:rPr>
                  <w:rFonts w:eastAsia="맑은 고딕"/>
                  <w:sz w:val="22"/>
                  <w:szCs w:val="22"/>
                  <w:lang w:eastAsia="ko-KR"/>
                </w:rPr>
                <w:t>. (</w:t>
              </w:r>
              <w:r w:rsidR="00CF030F" w:rsidRPr="00A76A96">
                <w:rPr>
                  <w:rFonts w:eastAsia="맑은 고딕"/>
                  <w:sz w:val="22"/>
                  <w:szCs w:val="22"/>
                  <w:lang w:eastAsia="ko-KR"/>
                </w:rPr>
                <w:t>Requirement</w:t>
              </w:r>
              <w:r w:rsidR="00CF030F" w:rsidRPr="00A76A96">
                <w:rPr>
                  <w:rFonts w:eastAsia="맑은 고딕"/>
                  <w:b/>
                  <w:sz w:val="22"/>
                  <w:szCs w:val="22"/>
                  <w:lang w:eastAsia="ko-KR"/>
                </w:rPr>
                <w:t xml:space="preserve"> </w:t>
              </w:r>
              <w:r w:rsidR="00CF030F" w:rsidRPr="00A76A96">
                <w:rPr>
                  <w:rFonts w:eastAsia="맑은 고딕"/>
                  <w:sz w:val="22"/>
                  <w:szCs w:val="22"/>
                  <w:lang w:eastAsia="ko-KR"/>
                </w:rPr>
                <w:t>ID</w:t>
              </w:r>
              <w:r w:rsidR="00CF030F">
                <w:rPr>
                  <w:rFonts w:eastAsia="맑은 고딕"/>
                  <w:b/>
                  <w:sz w:val="22"/>
                  <w:szCs w:val="22"/>
                  <w:lang w:eastAsia="ko-KR"/>
                </w:rPr>
                <w:t>:</w:t>
              </w:r>
              <w:r w:rsidR="00CF030F">
                <w:rPr>
                  <w:rFonts w:hint="eastAsia"/>
                  <w:lang w:val="en-GB" w:eastAsia="ko-KR"/>
                </w:rPr>
                <w:t xml:space="preserve"> </w:t>
              </w:r>
              <w:r w:rsidR="00CF030F" w:rsidRPr="00A2474B">
                <w:rPr>
                  <w:rFonts w:asciiTheme="minorHAnsi" w:eastAsia="맑은 고딕" w:hAnsiTheme="minorHAnsi" w:cstheme="minorHAnsi" w:hint="eastAsia"/>
                  <w:sz w:val="22"/>
                  <w:szCs w:val="22"/>
                  <w:lang w:eastAsia="ko-KR"/>
                  <w:rPrChange w:id="1242" w:author="Li, Ki Joune" w:date="2024-04-19T18:46:00Z">
                    <w:rPr>
                      <w:rFonts w:hint="eastAsia"/>
                      <w:lang w:val="en-GB" w:eastAsia="ko-KR"/>
                    </w:rPr>
                  </w:rPrChange>
                </w:rPr>
                <w:t>/</w:t>
              </w:r>
              <w:r w:rsidR="00CF030F" w:rsidRPr="00A2474B">
                <w:rPr>
                  <w:rFonts w:asciiTheme="minorHAnsi" w:eastAsia="맑은 고딕" w:hAnsiTheme="minorHAnsi" w:cstheme="minorHAnsi"/>
                  <w:sz w:val="22"/>
                  <w:szCs w:val="22"/>
                  <w:lang w:eastAsia="ko-KR"/>
                  <w:rPrChange w:id="1243" w:author="Li, Ki Joune" w:date="2024-04-19T18:46:00Z">
                    <w:rPr>
                      <w:lang w:val="en-GB" w:eastAsia="ko-KR"/>
                    </w:rPr>
                  </w:rPrChange>
                </w:rPr>
                <w:t>req/ cellboundary-B</w:t>
              </w:r>
              <w:r w:rsidR="00CF030F">
                <w:rPr>
                  <w:lang w:val="en-GB" w:eastAsia="ko-KR"/>
                </w:rPr>
                <w:t>)</w:t>
              </w:r>
            </w:ins>
          </w:p>
        </w:tc>
      </w:tr>
    </w:tbl>
    <w:p w14:paraId="5F279E9E" w14:textId="46FA0A83" w:rsidR="00A710B3" w:rsidRPr="00C56553" w:rsidRDefault="00A710B3">
      <w:pPr>
        <w:spacing w:after="0"/>
      </w:pPr>
    </w:p>
    <w:p w14:paraId="49FFB251" w14:textId="5EA293C6" w:rsidR="004271DC" w:rsidRPr="00C56553" w:rsidRDefault="00280670" w:rsidP="004271DC">
      <w:pPr>
        <w:pStyle w:val="3"/>
        <w:numPr>
          <w:ilvl w:val="2"/>
          <w:numId w:val="53"/>
        </w:numPr>
        <w:tabs>
          <w:tab w:val="clear" w:pos="720"/>
          <w:tab w:val="left" w:pos="540"/>
          <w:tab w:val="left" w:pos="700"/>
        </w:tabs>
        <w:suppressAutoHyphens/>
        <w:spacing w:after="120" w:line="250" w:lineRule="exact"/>
        <w:jc w:val="both"/>
        <w:rPr>
          <w:rFonts w:cs="Times New Roman"/>
          <w:szCs w:val="24"/>
        </w:rPr>
      </w:pPr>
      <w:bookmarkStart w:id="1244" w:name="_Toc164442439"/>
      <w:r w:rsidRPr="00C56553">
        <w:rPr>
          <w:rFonts w:cs="Times New Roman"/>
          <w:szCs w:val="24"/>
        </w:rPr>
        <w:t>DualSpaceLayer</w:t>
      </w:r>
      <w:bookmarkEnd w:id="1244"/>
    </w:p>
    <w:tbl>
      <w:tblPr>
        <w:tblStyle w:val="af0"/>
        <w:tblW w:w="0" w:type="auto"/>
        <w:tblLook w:val="04A0" w:firstRow="1" w:lastRow="0" w:firstColumn="1" w:lastColumn="0" w:noHBand="0" w:noVBand="1"/>
      </w:tblPr>
      <w:tblGrid>
        <w:gridCol w:w="1535"/>
        <w:gridCol w:w="3280"/>
        <w:gridCol w:w="5103"/>
      </w:tblGrid>
      <w:tr w:rsidR="004271DC" w:rsidRPr="00890A67" w14:paraId="2AC4D1CB" w14:textId="77777777" w:rsidTr="00B82E3D">
        <w:trPr>
          <w:trHeight w:val="183"/>
        </w:trPr>
        <w:tc>
          <w:tcPr>
            <w:tcW w:w="1535" w:type="dxa"/>
            <w:shd w:val="clear" w:color="auto" w:fill="F2F2F2" w:themeFill="background1" w:themeFillShade="F2"/>
            <w:vAlign w:val="center"/>
            <w:hideMark/>
          </w:tcPr>
          <w:p w14:paraId="7168A16B"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383" w:type="dxa"/>
            <w:gridSpan w:val="2"/>
            <w:shd w:val="clear" w:color="auto" w:fill="F2F2F2" w:themeFill="background1" w:themeFillShade="F2"/>
            <w:vAlign w:val="center"/>
            <w:hideMark/>
          </w:tcPr>
          <w:p w14:paraId="56057776" w14:textId="77777777" w:rsidR="004271DC" w:rsidRPr="00C56553" w:rsidRDefault="004271DC"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Node</w:t>
            </w:r>
          </w:p>
        </w:tc>
      </w:tr>
      <w:tr w:rsidR="004271DC" w:rsidRPr="00890A67" w14:paraId="1B245C42" w14:textId="77777777" w:rsidTr="008A4C00">
        <w:trPr>
          <w:trHeight w:val="390"/>
        </w:trPr>
        <w:tc>
          <w:tcPr>
            <w:tcW w:w="1535" w:type="dxa"/>
            <w:shd w:val="clear" w:color="auto" w:fill="F2F2F2" w:themeFill="background1" w:themeFillShade="F2"/>
            <w:vAlign w:val="center"/>
            <w:hideMark/>
          </w:tcPr>
          <w:p w14:paraId="5BB1301C"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383" w:type="dxa"/>
            <w:gridSpan w:val="2"/>
            <w:vAlign w:val="center"/>
          </w:tcPr>
          <w:p w14:paraId="378F9A6F" w14:textId="7DF3566B" w:rsidR="004271DC" w:rsidRPr="00C56553" w:rsidRDefault="008A4C00" w:rsidP="00632F28">
            <w:pPr>
              <w:widowControl w:val="0"/>
              <w:wordWrap w:val="0"/>
              <w:autoSpaceDE w:val="0"/>
              <w:autoSpaceDN w:val="0"/>
              <w:spacing w:after="0"/>
              <w:textAlignment w:val="baseline"/>
              <w:rPr>
                <w:rFonts w:eastAsia="굴림"/>
                <w:sz w:val="22"/>
                <w:szCs w:val="22"/>
                <w:lang w:eastAsia="ko-KR"/>
              </w:rPr>
            </w:pPr>
            <w:r w:rsidRPr="00C56553">
              <w:rPr>
                <w:rFonts w:eastAsia="굴림"/>
                <w:sz w:val="22"/>
                <w:szCs w:val="22"/>
                <w:lang w:eastAsia="ko-KR"/>
              </w:rPr>
              <w:t>Dual space layer correspond</w:t>
            </w:r>
            <w:r w:rsidR="00B82E3D" w:rsidRPr="00C56553">
              <w:rPr>
                <w:rFonts w:eastAsia="굴림"/>
                <w:sz w:val="22"/>
                <w:szCs w:val="22"/>
                <w:lang w:eastAsia="ko-KR"/>
              </w:rPr>
              <w:t>s</w:t>
            </w:r>
            <w:r w:rsidRPr="00C56553">
              <w:rPr>
                <w:rFonts w:eastAsia="굴림"/>
                <w:sz w:val="22"/>
                <w:szCs w:val="22"/>
                <w:lang w:eastAsia="ko-KR"/>
              </w:rPr>
              <w:t xml:space="preserve"> to primal space layer </w:t>
            </w:r>
            <w:r w:rsidR="00B82E3D" w:rsidRPr="00C56553">
              <w:rPr>
                <w:rFonts w:eastAsia="굴림"/>
                <w:sz w:val="22"/>
                <w:szCs w:val="22"/>
                <w:lang w:eastAsia="ko-KR"/>
              </w:rPr>
              <w:t xml:space="preserve">and </w:t>
            </w:r>
            <w:r w:rsidRPr="00C56553">
              <w:rPr>
                <w:rFonts w:eastAsia="굴림"/>
                <w:sz w:val="22"/>
                <w:szCs w:val="22"/>
                <w:lang w:eastAsia="ko-KR"/>
              </w:rPr>
              <w:t>mainly describ</w:t>
            </w:r>
            <w:r w:rsidR="00B82E3D" w:rsidRPr="00C56553">
              <w:rPr>
                <w:rFonts w:eastAsia="굴림"/>
                <w:sz w:val="22"/>
                <w:szCs w:val="22"/>
                <w:lang w:eastAsia="ko-KR"/>
              </w:rPr>
              <w:t xml:space="preserve">es </w:t>
            </w:r>
            <w:r w:rsidR="004271DC" w:rsidRPr="00C56553">
              <w:rPr>
                <w:rFonts w:eastAsia="굴림"/>
                <w:sz w:val="22"/>
                <w:szCs w:val="22"/>
                <w:lang w:eastAsia="ko-KR"/>
              </w:rPr>
              <w:t>adjacency or connectivity relationship between nodes</w:t>
            </w:r>
            <w:r w:rsidR="00B82E3D" w:rsidRPr="00C56553">
              <w:rPr>
                <w:rFonts w:eastAsia="굴림"/>
                <w:sz w:val="22"/>
                <w:szCs w:val="22"/>
                <w:lang w:eastAsia="ko-KR"/>
              </w:rPr>
              <w:t>, where node is an abstraction of cell space and edge is a relationship between two nodes.</w:t>
            </w:r>
            <w:r w:rsidR="004271DC" w:rsidRPr="00C56553">
              <w:rPr>
                <w:rFonts w:eastAsia="굴림"/>
                <w:sz w:val="22"/>
                <w:szCs w:val="22"/>
                <w:lang w:eastAsia="ko-KR"/>
              </w:rPr>
              <w:t xml:space="preserve"> </w:t>
            </w:r>
            <w:r w:rsidRPr="00C56553">
              <w:rPr>
                <w:rFonts w:eastAsia="굴림"/>
                <w:sz w:val="22"/>
                <w:szCs w:val="22"/>
                <w:lang w:eastAsia="ko-KR"/>
              </w:rPr>
              <w:t xml:space="preserve">It is </w:t>
            </w:r>
            <w:r w:rsidR="00632F28" w:rsidRPr="00C56553">
              <w:rPr>
                <w:rFonts w:eastAsia="굴림"/>
                <w:sz w:val="22"/>
                <w:szCs w:val="22"/>
                <w:lang w:eastAsia="ko-KR"/>
              </w:rPr>
              <w:t xml:space="preserve">a </w:t>
            </w:r>
            <w:r w:rsidRPr="00C56553">
              <w:rPr>
                <w:rFonts w:eastAsia="굴림"/>
                <w:sz w:val="22"/>
                <w:szCs w:val="22"/>
                <w:lang w:eastAsia="ko-KR"/>
              </w:rPr>
              <w:t>graph composed of nodes and edges.</w:t>
            </w:r>
          </w:p>
        </w:tc>
      </w:tr>
      <w:tr w:rsidR="004271DC" w:rsidRPr="00890A67" w14:paraId="045351F7" w14:textId="77777777" w:rsidTr="00B82E3D">
        <w:trPr>
          <w:trHeight w:val="283"/>
        </w:trPr>
        <w:tc>
          <w:tcPr>
            <w:tcW w:w="1535" w:type="dxa"/>
            <w:shd w:val="clear" w:color="auto" w:fill="F2F2F2" w:themeFill="background1" w:themeFillShade="F2"/>
            <w:vAlign w:val="center"/>
            <w:hideMark/>
          </w:tcPr>
          <w:p w14:paraId="5CF411D6"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383" w:type="dxa"/>
            <w:gridSpan w:val="2"/>
            <w:vAlign w:val="center"/>
            <w:hideMark/>
          </w:tcPr>
          <w:p w14:paraId="1A5D31FC" w14:textId="77777777" w:rsidR="004271DC" w:rsidRPr="00C56553" w:rsidRDefault="004271D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GML AbstractFeature</w:t>
            </w:r>
          </w:p>
        </w:tc>
      </w:tr>
      <w:tr w:rsidR="00CA6A84" w:rsidRPr="00890A67" w14:paraId="003EA725" w14:textId="77777777" w:rsidTr="00B82E3D">
        <w:trPr>
          <w:trHeight w:val="145"/>
        </w:trPr>
        <w:tc>
          <w:tcPr>
            <w:tcW w:w="0" w:type="auto"/>
            <w:vMerge w:val="restart"/>
            <w:shd w:val="clear" w:color="auto" w:fill="F2F2F2" w:themeFill="background1" w:themeFillShade="F2"/>
            <w:vAlign w:val="center"/>
          </w:tcPr>
          <w:p w14:paraId="2708E730" w14:textId="719525C9" w:rsidR="00CA6A84" w:rsidRPr="00C56553" w:rsidRDefault="00CA6A84" w:rsidP="00CA6A84">
            <w:pPr>
              <w:spacing w:after="0"/>
              <w:jc w:val="center"/>
              <w:rPr>
                <w:rFonts w:eastAsia="굴림"/>
                <w:b/>
                <w:sz w:val="22"/>
                <w:szCs w:val="22"/>
                <w:lang w:eastAsia="ko-KR"/>
              </w:rPr>
            </w:pPr>
            <w:r w:rsidRPr="00C56553">
              <w:rPr>
                <w:rFonts w:eastAsia="굴림" w:hint="eastAsia"/>
                <w:b/>
                <w:sz w:val="22"/>
                <w:szCs w:val="22"/>
                <w:lang w:eastAsia="ko-KR"/>
              </w:rPr>
              <w:t>A</w:t>
            </w:r>
            <w:r w:rsidRPr="00C56553">
              <w:rPr>
                <w:rFonts w:eastAsia="굴림"/>
                <w:b/>
                <w:sz w:val="22"/>
                <w:szCs w:val="22"/>
                <w:lang w:eastAsia="ko-KR"/>
              </w:rPr>
              <w:t>ggregation</w:t>
            </w:r>
          </w:p>
        </w:tc>
        <w:tc>
          <w:tcPr>
            <w:tcW w:w="3280" w:type="dxa"/>
            <w:shd w:val="clear" w:color="auto" w:fill="F2F2F2" w:themeFill="background1" w:themeFillShade="F2"/>
            <w:vAlign w:val="center"/>
          </w:tcPr>
          <w:p w14:paraId="1B99E20C" w14:textId="09381D50" w:rsidR="00CA6A84" w:rsidRPr="00C56553" w:rsidRDefault="00CA6A84" w:rsidP="00CA6A84">
            <w:pPr>
              <w:widowControl w:val="0"/>
              <w:autoSpaceDE w:val="0"/>
              <w:autoSpaceDN w:val="0"/>
              <w:spacing w:after="0"/>
              <w:textAlignment w:val="baseline"/>
              <w:rPr>
                <w:rFonts w:eastAsia="맑은 고딕"/>
                <w:sz w:val="22"/>
                <w:szCs w:val="22"/>
                <w:lang w:eastAsia="ko-KR"/>
              </w:rPr>
            </w:pPr>
            <w:r w:rsidRPr="00C56553">
              <w:rPr>
                <w:rFonts w:eastAsia="맑은 고딕"/>
                <w:sz w:val="22"/>
                <w:szCs w:val="22"/>
                <w:lang w:eastAsia="ko-KR"/>
              </w:rPr>
              <w:t>Role Name</w:t>
            </w:r>
          </w:p>
        </w:tc>
        <w:tc>
          <w:tcPr>
            <w:tcW w:w="5103" w:type="dxa"/>
            <w:shd w:val="clear" w:color="auto" w:fill="F2F2F2" w:themeFill="background1" w:themeFillShade="F2"/>
            <w:vAlign w:val="center"/>
          </w:tcPr>
          <w:p w14:paraId="7981B661" w14:textId="0AAFAB84" w:rsidR="00CA6A84" w:rsidRPr="00C56553" w:rsidRDefault="00CA6A84" w:rsidP="00CA6A84">
            <w:pPr>
              <w:widowControl w:val="0"/>
              <w:autoSpaceDE w:val="0"/>
              <w:autoSpaceDN w:val="0"/>
              <w:spacing w:after="0"/>
              <w:textAlignment w:val="baseline"/>
              <w:rPr>
                <w:rFonts w:eastAsia="굴림"/>
                <w:sz w:val="22"/>
                <w:szCs w:val="22"/>
                <w:lang w:eastAsia="ko-KR"/>
              </w:rPr>
            </w:pPr>
            <w:r w:rsidRPr="00C56553">
              <w:rPr>
                <w:rFonts w:eastAsia="굴림"/>
                <w:sz w:val="22"/>
                <w:szCs w:val="22"/>
                <w:lang w:eastAsia="ko-KR"/>
              </w:rPr>
              <w:t>Aggregat</w:t>
            </w:r>
            <w:r w:rsidR="00632F28" w:rsidRPr="00C56553">
              <w:rPr>
                <w:rFonts w:eastAsia="굴림"/>
                <w:sz w:val="22"/>
                <w:szCs w:val="22"/>
                <w:lang w:eastAsia="ko-KR"/>
              </w:rPr>
              <w:t>ed Class and Cardinality</w:t>
            </w:r>
          </w:p>
        </w:tc>
      </w:tr>
      <w:tr w:rsidR="00CA6A84" w:rsidRPr="00890A67" w14:paraId="326A52D9" w14:textId="77777777" w:rsidTr="00B82E3D">
        <w:trPr>
          <w:trHeight w:val="163"/>
        </w:trPr>
        <w:tc>
          <w:tcPr>
            <w:tcW w:w="0" w:type="auto"/>
            <w:vMerge/>
            <w:shd w:val="clear" w:color="auto" w:fill="F2F2F2" w:themeFill="background1" w:themeFillShade="F2"/>
            <w:vAlign w:val="center"/>
          </w:tcPr>
          <w:p w14:paraId="7E9EEC50" w14:textId="77777777" w:rsidR="00CA6A84" w:rsidRPr="00C56553" w:rsidRDefault="00CA6A84" w:rsidP="00CA6A84">
            <w:pPr>
              <w:spacing w:after="0"/>
              <w:rPr>
                <w:rFonts w:eastAsia="굴림"/>
                <w:sz w:val="22"/>
                <w:szCs w:val="22"/>
                <w:lang w:eastAsia="ko-KR"/>
              </w:rPr>
            </w:pPr>
          </w:p>
        </w:tc>
        <w:tc>
          <w:tcPr>
            <w:tcW w:w="3280" w:type="dxa"/>
            <w:vAlign w:val="center"/>
          </w:tcPr>
          <w:p w14:paraId="31DCA9E8" w14:textId="22FCCFF3" w:rsidR="00CA6A84" w:rsidRPr="00C56553" w:rsidRDefault="00632F28" w:rsidP="00CA6A84">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hint="eastAsia"/>
                <w:sz w:val="22"/>
                <w:szCs w:val="22"/>
                <w:lang w:eastAsia="ko-KR"/>
              </w:rPr>
              <w:t>n</w:t>
            </w:r>
            <w:r w:rsidRPr="00C56553">
              <w:rPr>
                <w:rFonts w:asciiTheme="minorHAnsi" w:eastAsia="맑은 고딕" w:hAnsiTheme="minorHAnsi" w:cstheme="minorHAnsi"/>
                <w:sz w:val="22"/>
                <w:szCs w:val="22"/>
                <w:lang w:eastAsia="ko-KR"/>
              </w:rPr>
              <w:t>odeMember</w:t>
            </w:r>
          </w:p>
        </w:tc>
        <w:tc>
          <w:tcPr>
            <w:tcW w:w="5103" w:type="dxa"/>
            <w:vAlign w:val="center"/>
          </w:tcPr>
          <w:p w14:paraId="796F0045" w14:textId="7233B04F" w:rsidR="00CA6A84" w:rsidRPr="00C56553" w:rsidRDefault="00632F28" w:rsidP="00CA6A8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hint="eastAsia"/>
                <w:sz w:val="22"/>
                <w:szCs w:val="22"/>
                <w:lang w:eastAsia="ko-KR"/>
              </w:rPr>
              <w:t>N</w:t>
            </w:r>
            <w:r w:rsidRPr="00C56553">
              <w:rPr>
                <w:rFonts w:asciiTheme="minorHAnsi" w:eastAsia="굴림" w:hAnsiTheme="minorHAnsi" w:cstheme="minorHAnsi"/>
                <w:sz w:val="22"/>
                <w:szCs w:val="22"/>
                <w:lang w:eastAsia="ko-KR"/>
              </w:rPr>
              <w:t>ode [1..*]</w:t>
            </w:r>
          </w:p>
        </w:tc>
      </w:tr>
      <w:tr w:rsidR="00CA6A84" w:rsidRPr="00890A67" w14:paraId="0E50AE56" w14:textId="77777777" w:rsidTr="00B82E3D">
        <w:trPr>
          <w:trHeight w:val="309"/>
        </w:trPr>
        <w:tc>
          <w:tcPr>
            <w:tcW w:w="0" w:type="auto"/>
            <w:vMerge/>
            <w:shd w:val="clear" w:color="auto" w:fill="F2F2F2" w:themeFill="background1" w:themeFillShade="F2"/>
            <w:vAlign w:val="center"/>
          </w:tcPr>
          <w:p w14:paraId="33F92B5F" w14:textId="77777777" w:rsidR="00CA6A84" w:rsidRPr="00C56553" w:rsidRDefault="00CA6A84" w:rsidP="00CA6A84">
            <w:pPr>
              <w:spacing w:after="0"/>
              <w:rPr>
                <w:rFonts w:eastAsia="굴림"/>
                <w:sz w:val="22"/>
                <w:szCs w:val="22"/>
                <w:lang w:eastAsia="ko-KR"/>
              </w:rPr>
            </w:pPr>
          </w:p>
        </w:tc>
        <w:tc>
          <w:tcPr>
            <w:tcW w:w="3280" w:type="dxa"/>
            <w:vAlign w:val="center"/>
          </w:tcPr>
          <w:p w14:paraId="79019B7F" w14:textId="7D8A0E54" w:rsidR="00CA6A84" w:rsidRPr="00C56553" w:rsidRDefault="00632F28" w:rsidP="00CA6A84">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hint="eastAsia"/>
                <w:sz w:val="22"/>
                <w:szCs w:val="22"/>
                <w:lang w:eastAsia="ko-KR"/>
              </w:rPr>
              <w:t>e</w:t>
            </w:r>
            <w:r w:rsidRPr="00C56553">
              <w:rPr>
                <w:rFonts w:asciiTheme="minorHAnsi" w:eastAsia="맑은 고딕" w:hAnsiTheme="minorHAnsi" w:cstheme="minorHAnsi"/>
                <w:sz w:val="22"/>
                <w:szCs w:val="22"/>
                <w:lang w:eastAsia="ko-KR"/>
              </w:rPr>
              <w:t>dgeMember</w:t>
            </w:r>
          </w:p>
        </w:tc>
        <w:tc>
          <w:tcPr>
            <w:tcW w:w="5103" w:type="dxa"/>
            <w:vAlign w:val="center"/>
          </w:tcPr>
          <w:p w14:paraId="4DB75BFC" w14:textId="4E4EC771" w:rsidR="00CA6A84" w:rsidRPr="00C56553" w:rsidRDefault="00632F28" w:rsidP="00CA6A8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hint="eastAsia"/>
                <w:sz w:val="22"/>
                <w:szCs w:val="22"/>
                <w:lang w:eastAsia="ko-KR"/>
              </w:rPr>
              <w:t>E</w:t>
            </w:r>
            <w:r w:rsidRPr="00C56553">
              <w:rPr>
                <w:rFonts w:asciiTheme="minorHAnsi" w:eastAsia="굴림" w:hAnsiTheme="minorHAnsi" w:cstheme="minorHAnsi"/>
                <w:sz w:val="22"/>
                <w:szCs w:val="22"/>
                <w:lang w:eastAsia="ko-KR"/>
              </w:rPr>
              <w:t>dge [</w:t>
            </w:r>
            <w:r w:rsidR="00B82E3D" w:rsidRPr="00C56553">
              <w:rPr>
                <w:rFonts w:asciiTheme="minorHAnsi" w:eastAsia="굴림" w:hAnsiTheme="minorHAnsi" w:cstheme="minorHAnsi"/>
                <w:sz w:val="22"/>
                <w:szCs w:val="22"/>
                <w:lang w:eastAsia="ko-KR"/>
              </w:rPr>
              <w:t>0</w:t>
            </w:r>
            <w:r w:rsidRPr="00C56553">
              <w:rPr>
                <w:rFonts w:asciiTheme="minorHAnsi" w:eastAsia="굴림" w:hAnsiTheme="minorHAnsi" w:cstheme="minorHAnsi"/>
                <w:sz w:val="22"/>
                <w:szCs w:val="22"/>
                <w:lang w:eastAsia="ko-KR"/>
              </w:rPr>
              <w:t>..*]</w:t>
            </w:r>
          </w:p>
        </w:tc>
      </w:tr>
      <w:tr w:rsidR="00E04311" w:rsidRPr="00890A67" w14:paraId="57099EA3" w14:textId="77777777" w:rsidTr="00B82E3D">
        <w:trPr>
          <w:trHeight w:val="129"/>
        </w:trPr>
        <w:tc>
          <w:tcPr>
            <w:tcW w:w="1535" w:type="dxa"/>
            <w:vMerge w:val="restart"/>
            <w:shd w:val="clear" w:color="auto" w:fill="F2F2F2" w:themeFill="background1" w:themeFillShade="F2"/>
            <w:vAlign w:val="center"/>
            <w:hideMark/>
          </w:tcPr>
          <w:p w14:paraId="5F3BEEBD" w14:textId="4BEF089C" w:rsidR="00E04311" w:rsidRPr="00C56553" w:rsidRDefault="00E04311" w:rsidP="00CA6A8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Property</w:t>
            </w:r>
          </w:p>
        </w:tc>
        <w:tc>
          <w:tcPr>
            <w:tcW w:w="3280" w:type="dxa"/>
            <w:shd w:val="clear" w:color="auto" w:fill="F2F2F2" w:themeFill="background1" w:themeFillShade="F2"/>
            <w:vAlign w:val="center"/>
            <w:hideMark/>
          </w:tcPr>
          <w:p w14:paraId="1942BBAE" w14:textId="1B38AB78" w:rsidR="00E04311" w:rsidRPr="00C56553" w:rsidRDefault="00E04311" w:rsidP="00CA6A8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103" w:type="dxa"/>
            <w:shd w:val="clear" w:color="auto" w:fill="F2F2F2" w:themeFill="background1" w:themeFillShade="F2"/>
            <w:vAlign w:val="center"/>
            <w:hideMark/>
          </w:tcPr>
          <w:p w14:paraId="3026AEB8" w14:textId="77777777" w:rsidR="00E04311" w:rsidRPr="00C56553" w:rsidRDefault="00E04311" w:rsidP="00CA6A8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E04311" w:rsidRPr="00890A67" w14:paraId="3F191AA5" w14:textId="77777777" w:rsidTr="00B82E3D">
        <w:trPr>
          <w:trHeight w:val="147"/>
        </w:trPr>
        <w:tc>
          <w:tcPr>
            <w:tcW w:w="0" w:type="auto"/>
            <w:vMerge/>
            <w:shd w:val="clear" w:color="auto" w:fill="F2F2F2" w:themeFill="background1" w:themeFillShade="F2"/>
            <w:vAlign w:val="center"/>
            <w:hideMark/>
          </w:tcPr>
          <w:p w14:paraId="2717AC3B" w14:textId="77777777" w:rsidR="00E04311" w:rsidRPr="00C56553" w:rsidRDefault="00E04311" w:rsidP="00CA6A84">
            <w:pPr>
              <w:spacing w:after="0"/>
              <w:rPr>
                <w:rFonts w:eastAsia="굴림"/>
                <w:sz w:val="22"/>
                <w:szCs w:val="22"/>
                <w:lang w:eastAsia="ko-KR"/>
              </w:rPr>
            </w:pPr>
          </w:p>
        </w:tc>
        <w:tc>
          <w:tcPr>
            <w:tcW w:w="3280" w:type="dxa"/>
            <w:vAlign w:val="center"/>
          </w:tcPr>
          <w:p w14:paraId="5237252E" w14:textId="50A8636B" w:rsidR="00E04311" w:rsidRPr="00C56553" w:rsidRDefault="00E04311" w:rsidP="00CA6A8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isLogical</w:t>
            </w:r>
          </w:p>
        </w:tc>
        <w:tc>
          <w:tcPr>
            <w:tcW w:w="5103" w:type="dxa"/>
            <w:vAlign w:val="center"/>
          </w:tcPr>
          <w:p w14:paraId="289A3612" w14:textId="77777777" w:rsidR="00E04311" w:rsidRPr="00C56553" w:rsidRDefault="00E04311" w:rsidP="00CA6A84">
            <w:pPr>
              <w:widowControl w:val="0"/>
              <w:autoSpaceDE w:val="0"/>
              <w:autoSpaceDN w:val="0"/>
              <w:spacing w:after="0"/>
              <w:textAlignment w:val="baseline"/>
              <w:rPr>
                <w:rFonts w:eastAsia="굴림"/>
                <w:sz w:val="22"/>
                <w:szCs w:val="22"/>
                <w:lang w:eastAsia="ko-KR"/>
              </w:rPr>
            </w:pPr>
            <w:r w:rsidRPr="00C56553">
              <w:rPr>
                <w:rFonts w:ascii="Calibri" w:eastAsia="맑은 고딕" w:hAnsi="Calibri" w:cs="Calibri"/>
                <w:sz w:val="22"/>
                <w:szCs w:val="22"/>
                <w:lang w:eastAsia="ko-KR"/>
              </w:rPr>
              <w:t>GM_Curve</w:t>
            </w:r>
            <w:r w:rsidRPr="00C56553">
              <w:rPr>
                <w:rFonts w:eastAsia="맑은 고딕"/>
                <w:sz w:val="22"/>
                <w:szCs w:val="22"/>
                <w:lang w:eastAsia="ko-KR"/>
              </w:rPr>
              <w:t xml:space="preserve"> [0..1]</w:t>
            </w:r>
          </w:p>
        </w:tc>
      </w:tr>
      <w:tr w:rsidR="00E04311" w:rsidRPr="00890A67" w14:paraId="689C4366" w14:textId="77777777" w:rsidTr="00B82E3D">
        <w:trPr>
          <w:trHeight w:val="293"/>
        </w:trPr>
        <w:tc>
          <w:tcPr>
            <w:tcW w:w="0" w:type="auto"/>
            <w:vMerge/>
            <w:shd w:val="clear" w:color="auto" w:fill="F2F2F2" w:themeFill="background1" w:themeFillShade="F2"/>
            <w:vAlign w:val="center"/>
          </w:tcPr>
          <w:p w14:paraId="411FF812" w14:textId="77777777" w:rsidR="00E04311" w:rsidRPr="00C56553" w:rsidRDefault="00E04311" w:rsidP="00CA6A84">
            <w:pPr>
              <w:spacing w:after="0"/>
              <w:rPr>
                <w:rFonts w:eastAsia="굴림"/>
                <w:sz w:val="22"/>
                <w:szCs w:val="22"/>
                <w:lang w:eastAsia="ko-KR"/>
              </w:rPr>
            </w:pPr>
          </w:p>
        </w:tc>
        <w:tc>
          <w:tcPr>
            <w:tcW w:w="3280" w:type="dxa"/>
            <w:vAlign w:val="center"/>
          </w:tcPr>
          <w:p w14:paraId="027C9300" w14:textId="66C97C6E" w:rsidR="00E04311" w:rsidRPr="00C56553" w:rsidRDefault="00E04311" w:rsidP="00CA6A84">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hint="eastAsia"/>
                <w:sz w:val="22"/>
                <w:szCs w:val="22"/>
                <w:lang w:eastAsia="ko-KR"/>
              </w:rPr>
              <w:t>c</w:t>
            </w:r>
            <w:r w:rsidRPr="00C56553">
              <w:rPr>
                <w:rFonts w:asciiTheme="minorHAnsi" w:eastAsia="맑은 고딕" w:hAnsiTheme="minorHAnsi" w:cstheme="minorHAnsi"/>
                <w:sz w:val="22"/>
                <w:szCs w:val="22"/>
                <w:lang w:eastAsia="ko-KR"/>
              </w:rPr>
              <w:t>reationDate</w:t>
            </w:r>
          </w:p>
        </w:tc>
        <w:tc>
          <w:tcPr>
            <w:tcW w:w="5103" w:type="dxa"/>
            <w:vAlign w:val="center"/>
          </w:tcPr>
          <w:p w14:paraId="00200CEB" w14:textId="24E55F7A" w:rsidR="00E04311" w:rsidRPr="00C56553" w:rsidRDefault="00E04311" w:rsidP="00CA6A84">
            <w:pPr>
              <w:widowControl w:val="0"/>
              <w:autoSpaceDE w:val="0"/>
              <w:autoSpaceDN w:val="0"/>
              <w:spacing w:after="0"/>
              <w:textAlignment w:val="baseline"/>
              <w:rPr>
                <w:rFonts w:eastAsia="맑은 고딕"/>
                <w:sz w:val="22"/>
                <w:szCs w:val="22"/>
                <w:lang w:eastAsia="ko-KR"/>
              </w:rPr>
            </w:pPr>
            <w:r w:rsidRPr="00C56553">
              <w:rPr>
                <w:rFonts w:ascii="Calibri" w:eastAsia="맑은 고딕" w:hAnsi="Calibri" w:cs="Calibri"/>
                <w:sz w:val="22"/>
                <w:szCs w:val="22"/>
                <w:lang w:eastAsia="ko-KR"/>
              </w:rPr>
              <w:t>DateTime</w:t>
            </w:r>
            <w:r w:rsidRPr="00C56553">
              <w:rPr>
                <w:rFonts w:eastAsia="맑은 고딕"/>
                <w:sz w:val="22"/>
                <w:szCs w:val="22"/>
                <w:lang w:eastAsia="ko-KR"/>
              </w:rPr>
              <w:t xml:space="preserve"> [</w:t>
            </w:r>
            <w:r w:rsidR="004F69E5" w:rsidRPr="00C56553">
              <w:rPr>
                <w:rFonts w:eastAsia="맑은 고딕"/>
                <w:sz w:val="22"/>
                <w:szCs w:val="22"/>
                <w:lang w:eastAsia="ko-KR"/>
              </w:rPr>
              <w:t>0</w:t>
            </w:r>
            <w:r w:rsidRPr="00C56553">
              <w:rPr>
                <w:rFonts w:eastAsia="맑은 고딕"/>
                <w:sz w:val="22"/>
                <w:szCs w:val="22"/>
                <w:lang w:eastAsia="ko-KR"/>
              </w:rPr>
              <w:t>..1]</w:t>
            </w:r>
          </w:p>
        </w:tc>
      </w:tr>
      <w:tr w:rsidR="00E04311" w:rsidRPr="00890A67" w14:paraId="5CB7D0C7" w14:textId="77777777" w:rsidTr="00B82E3D">
        <w:trPr>
          <w:trHeight w:val="283"/>
        </w:trPr>
        <w:tc>
          <w:tcPr>
            <w:tcW w:w="0" w:type="auto"/>
            <w:vMerge/>
            <w:shd w:val="clear" w:color="auto" w:fill="F2F2F2" w:themeFill="background1" w:themeFillShade="F2"/>
            <w:vAlign w:val="center"/>
          </w:tcPr>
          <w:p w14:paraId="1F68CE53" w14:textId="77777777" w:rsidR="00E04311" w:rsidRPr="00C56553" w:rsidRDefault="00E04311" w:rsidP="00CA6A84">
            <w:pPr>
              <w:spacing w:after="0"/>
              <w:rPr>
                <w:rFonts w:eastAsia="굴림"/>
                <w:sz w:val="22"/>
                <w:szCs w:val="22"/>
                <w:lang w:eastAsia="ko-KR"/>
              </w:rPr>
            </w:pPr>
          </w:p>
        </w:tc>
        <w:tc>
          <w:tcPr>
            <w:tcW w:w="3280" w:type="dxa"/>
            <w:vAlign w:val="center"/>
          </w:tcPr>
          <w:p w14:paraId="12C00E89" w14:textId="3ECB1C9A" w:rsidR="00E04311" w:rsidRPr="00C56553" w:rsidRDefault="00E04311" w:rsidP="00CA6A84">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hint="eastAsia"/>
                <w:sz w:val="22"/>
                <w:szCs w:val="22"/>
                <w:lang w:eastAsia="ko-KR"/>
              </w:rPr>
              <w:t>t</w:t>
            </w:r>
            <w:r w:rsidRPr="00C56553">
              <w:rPr>
                <w:rFonts w:asciiTheme="minorHAnsi" w:eastAsia="맑은 고딕" w:hAnsiTheme="minorHAnsi" w:cstheme="minorHAnsi"/>
                <w:sz w:val="22"/>
                <w:szCs w:val="22"/>
                <w:lang w:eastAsia="ko-KR"/>
              </w:rPr>
              <w:t>erminationDate</w:t>
            </w:r>
          </w:p>
        </w:tc>
        <w:tc>
          <w:tcPr>
            <w:tcW w:w="5103" w:type="dxa"/>
            <w:vAlign w:val="center"/>
          </w:tcPr>
          <w:p w14:paraId="6CFA6313" w14:textId="0E8C82FF" w:rsidR="00E04311" w:rsidRPr="00C56553" w:rsidRDefault="00E04311" w:rsidP="00CA6A84">
            <w:pPr>
              <w:widowControl w:val="0"/>
              <w:autoSpaceDE w:val="0"/>
              <w:autoSpaceDN w:val="0"/>
              <w:spacing w:after="0"/>
              <w:textAlignment w:val="baseline"/>
              <w:rPr>
                <w:rFonts w:ascii="Calibri" w:eastAsia="맑은 고딕" w:hAnsi="Calibri" w:cs="Calibri"/>
                <w:sz w:val="22"/>
                <w:szCs w:val="22"/>
                <w:lang w:eastAsia="ko-KR"/>
              </w:rPr>
            </w:pPr>
            <w:r w:rsidRPr="00C56553">
              <w:rPr>
                <w:rFonts w:ascii="Calibri" w:eastAsia="맑은 고딕" w:hAnsi="Calibri" w:cs="Calibri" w:hint="eastAsia"/>
                <w:sz w:val="22"/>
                <w:szCs w:val="22"/>
                <w:lang w:eastAsia="ko-KR"/>
              </w:rPr>
              <w:t>D</w:t>
            </w:r>
            <w:r w:rsidRPr="00C56553">
              <w:rPr>
                <w:rFonts w:ascii="Calibri" w:eastAsia="맑은 고딕" w:hAnsi="Calibri" w:cs="Calibri"/>
                <w:sz w:val="22"/>
                <w:szCs w:val="22"/>
                <w:lang w:eastAsia="ko-KR"/>
              </w:rPr>
              <w:t>ateTime [</w:t>
            </w:r>
            <w:r w:rsidR="004F69E5" w:rsidRPr="00C56553">
              <w:rPr>
                <w:rFonts w:ascii="Calibri" w:eastAsia="맑은 고딕" w:hAnsi="Calibri" w:cs="Calibri"/>
                <w:sz w:val="22"/>
                <w:szCs w:val="22"/>
                <w:lang w:eastAsia="ko-KR"/>
              </w:rPr>
              <w:t>0</w:t>
            </w:r>
            <w:r w:rsidRPr="00C56553">
              <w:rPr>
                <w:rFonts w:ascii="Calibri" w:eastAsia="맑은 고딕" w:hAnsi="Calibri" w:cs="Calibri"/>
                <w:sz w:val="22"/>
                <w:szCs w:val="22"/>
                <w:lang w:eastAsia="ko-KR"/>
              </w:rPr>
              <w:t>..1]</w:t>
            </w:r>
          </w:p>
        </w:tc>
      </w:tr>
      <w:tr w:rsidR="00E04311" w:rsidRPr="00890A67" w14:paraId="28278B68" w14:textId="77777777" w:rsidTr="00B82E3D">
        <w:trPr>
          <w:trHeight w:val="283"/>
        </w:trPr>
        <w:tc>
          <w:tcPr>
            <w:tcW w:w="0" w:type="auto"/>
            <w:vMerge/>
            <w:shd w:val="clear" w:color="auto" w:fill="F2F2F2" w:themeFill="background1" w:themeFillShade="F2"/>
            <w:vAlign w:val="center"/>
          </w:tcPr>
          <w:p w14:paraId="7D1897D3" w14:textId="77777777" w:rsidR="00E04311" w:rsidRPr="00C56553" w:rsidRDefault="00E04311" w:rsidP="00CA6A84">
            <w:pPr>
              <w:spacing w:after="0"/>
              <w:rPr>
                <w:rFonts w:eastAsia="굴림"/>
                <w:sz w:val="22"/>
                <w:szCs w:val="22"/>
                <w:lang w:eastAsia="ko-KR"/>
              </w:rPr>
            </w:pPr>
          </w:p>
        </w:tc>
        <w:tc>
          <w:tcPr>
            <w:tcW w:w="3280" w:type="dxa"/>
            <w:vAlign w:val="center"/>
          </w:tcPr>
          <w:p w14:paraId="338565B4" w14:textId="315BE0ED" w:rsidR="00E04311" w:rsidRPr="00C56553" w:rsidRDefault="00064CC3" w:rsidP="00CA6A84">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isDirected</w:t>
            </w:r>
          </w:p>
        </w:tc>
        <w:tc>
          <w:tcPr>
            <w:tcW w:w="5103" w:type="dxa"/>
            <w:vAlign w:val="center"/>
          </w:tcPr>
          <w:p w14:paraId="1F9B6968" w14:textId="2DF0220C" w:rsidR="00E04311" w:rsidRPr="00C56553" w:rsidRDefault="00E04311" w:rsidP="00CA6A84">
            <w:pPr>
              <w:widowControl w:val="0"/>
              <w:autoSpaceDE w:val="0"/>
              <w:autoSpaceDN w:val="0"/>
              <w:spacing w:after="0"/>
              <w:textAlignment w:val="baseline"/>
              <w:rPr>
                <w:rFonts w:ascii="Calibri" w:eastAsia="맑은 고딕" w:hAnsi="Calibri" w:cs="Calibri"/>
                <w:sz w:val="22"/>
                <w:szCs w:val="22"/>
                <w:lang w:eastAsia="ko-KR"/>
              </w:rPr>
            </w:pPr>
            <w:r w:rsidRPr="00C56553">
              <w:rPr>
                <w:rFonts w:ascii="Calibri" w:eastAsia="맑은 고딕" w:hAnsi="Calibri" w:cs="Calibri" w:hint="eastAsia"/>
                <w:sz w:val="22"/>
                <w:szCs w:val="22"/>
                <w:lang w:eastAsia="ko-KR"/>
              </w:rPr>
              <w:t>B</w:t>
            </w:r>
            <w:r w:rsidRPr="00C56553">
              <w:rPr>
                <w:rFonts w:ascii="Calibri" w:eastAsia="맑은 고딕" w:hAnsi="Calibri" w:cs="Calibri"/>
                <w:sz w:val="22"/>
                <w:szCs w:val="22"/>
                <w:lang w:eastAsia="ko-KR"/>
              </w:rPr>
              <w:t>oolean [</w:t>
            </w:r>
            <w:r w:rsidR="00890A67" w:rsidRPr="00C56553">
              <w:rPr>
                <w:rFonts w:ascii="Calibri" w:eastAsia="맑은 고딕" w:hAnsi="Calibri" w:cs="Calibri"/>
                <w:sz w:val="22"/>
                <w:szCs w:val="22"/>
                <w:lang w:eastAsia="ko-KR"/>
              </w:rPr>
              <w:t>0</w:t>
            </w:r>
            <w:r w:rsidRPr="00C56553">
              <w:rPr>
                <w:rFonts w:ascii="Calibri" w:eastAsia="맑은 고딕" w:hAnsi="Calibri" w:cs="Calibri"/>
                <w:sz w:val="22"/>
                <w:szCs w:val="22"/>
                <w:lang w:eastAsia="ko-KR"/>
              </w:rPr>
              <w:t>..1]</w:t>
            </w:r>
          </w:p>
        </w:tc>
      </w:tr>
      <w:tr w:rsidR="00CA6A84" w:rsidRPr="00890A67" w14:paraId="452565D7" w14:textId="77777777" w:rsidTr="00B82E3D">
        <w:trPr>
          <w:trHeight w:val="117"/>
        </w:trPr>
        <w:tc>
          <w:tcPr>
            <w:tcW w:w="1535" w:type="dxa"/>
            <w:vMerge w:val="restart"/>
            <w:shd w:val="clear" w:color="auto" w:fill="F2F2F2" w:themeFill="background1" w:themeFillShade="F2"/>
            <w:vAlign w:val="center"/>
            <w:hideMark/>
          </w:tcPr>
          <w:p w14:paraId="4DD2A173" w14:textId="77777777" w:rsidR="00CA6A84" w:rsidRPr="00C56553" w:rsidRDefault="00CA6A84" w:rsidP="00CA6A8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280" w:type="dxa"/>
            <w:shd w:val="clear" w:color="auto" w:fill="F2F2F2" w:themeFill="background1" w:themeFillShade="F2"/>
            <w:vAlign w:val="center"/>
            <w:hideMark/>
          </w:tcPr>
          <w:p w14:paraId="24889CF5" w14:textId="70DA59F1" w:rsidR="00CA6A84" w:rsidRPr="00C56553" w:rsidRDefault="001B6CCC" w:rsidP="00CA6A8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Constraint </w:t>
            </w:r>
            <w:r w:rsidR="00CA6A84" w:rsidRPr="00C56553">
              <w:rPr>
                <w:rFonts w:eastAsia="굴림"/>
                <w:b/>
                <w:sz w:val="22"/>
                <w:szCs w:val="22"/>
                <w:lang w:eastAsia="ko-KR"/>
              </w:rPr>
              <w:t>ID</w:t>
            </w:r>
          </w:p>
        </w:tc>
        <w:tc>
          <w:tcPr>
            <w:tcW w:w="5103" w:type="dxa"/>
            <w:shd w:val="clear" w:color="auto" w:fill="F2F2F2" w:themeFill="background1" w:themeFillShade="F2"/>
            <w:vAlign w:val="center"/>
          </w:tcPr>
          <w:p w14:paraId="27FA373A" w14:textId="62DE0349" w:rsidR="00CA6A84" w:rsidRPr="00C56553" w:rsidRDefault="00CA6A84" w:rsidP="00CA6A8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CF030F" w:rsidRPr="00890A67" w14:paraId="218F4EFE" w14:textId="77777777" w:rsidTr="00181275">
        <w:trPr>
          <w:trHeight w:val="291"/>
        </w:trPr>
        <w:tc>
          <w:tcPr>
            <w:tcW w:w="1535" w:type="dxa"/>
            <w:vMerge/>
            <w:shd w:val="clear" w:color="auto" w:fill="F2F2F2" w:themeFill="background1" w:themeFillShade="F2"/>
            <w:vAlign w:val="center"/>
          </w:tcPr>
          <w:p w14:paraId="46C0C4AB" w14:textId="77777777" w:rsidR="00CF030F" w:rsidRPr="00C56553" w:rsidRDefault="00CF030F" w:rsidP="00CA6A84">
            <w:pPr>
              <w:widowControl w:val="0"/>
              <w:autoSpaceDE w:val="0"/>
              <w:autoSpaceDN w:val="0"/>
              <w:spacing w:after="0"/>
              <w:jc w:val="center"/>
              <w:textAlignment w:val="baseline"/>
              <w:rPr>
                <w:rFonts w:eastAsia="맑은 고딕"/>
                <w:b/>
                <w:bCs/>
                <w:sz w:val="22"/>
                <w:szCs w:val="22"/>
                <w:lang w:eastAsia="ko-KR"/>
              </w:rPr>
            </w:pPr>
          </w:p>
        </w:tc>
        <w:tc>
          <w:tcPr>
            <w:tcW w:w="8383" w:type="dxa"/>
            <w:gridSpan w:val="2"/>
            <w:vAlign w:val="center"/>
          </w:tcPr>
          <w:p w14:paraId="47FBCA5E" w14:textId="01613BB2" w:rsidR="00CF030F" w:rsidRPr="00C56553" w:rsidRDefault="00CF030F" w:rsidP="00CA6A84">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hint="eastAsia"/>
                <w:sz w:val="22"/>
                <w:szCs w:val="22"/>
                <w:lang w:eastAsia="ko-KR"/>
              </w:rPr>
              <w:t>n</w:t>
            </w:r>
            <w:r w:rsidRPr="00C56553">
              <w:rPr>
                <w:rFonts w:eastAsia="맑은 고딕"/>
                <w:sz w:val="22"/>
                <w:szCs w:val="22"/>
                <w:lang w:eastAsia="ko-KR"/>
              </w:rPr>
              <w:t>one</w:t>
            </w:r>
          </w:p>
        </w:tc>
      </w:tr>
    </w:tbl>
    <w:p w14:paraId="70D32E9D" w14:textId="215D9B24" w:rsidR="008A4C00" w:rsidRPr="00890A67" w:rsidRDefault="008A4C00" w:rsidP="00280670"/>
    <w:p w14:paraId="1F1582E8" w14:textId="77777777" w:rsidR="008A4C00" w:rsidRPr="00890A67" w:rsidRDefault="008A4C00">
      <w:pPr>
        <w:spacing w:after="0"/>
      </w:pPr>
      <w:r w:rsidRPr="00890A67">
        <w:br w:type="page"/>
      </w:r>
    </w:p>
    <w:p w14:paraId="09832184" w14:textId="50D66F18" w:rsidR="0061560E" w:rsidRPr="00C56553" w:rsidRDefault="00687BA6" w:rsidP="00280670">
      <w:pPr>
        <w:pStyle w:val="3"/>
        <w:numPr>
          <w:ilvl w:val="2"/>
          <w:numId w:val="53"/>
        </w:numPr>
        <w:tabs>
          <w:tab w:val="clear" w:pos="720"/>
          <w:tab w:val="left" w:pos="540"/>
          <w:tab w:val="left" w:pos="700"/>
        </w:tabs>
        <w:suppressAutoHyphens/>
        <w:spacing w:after="120" w:line="250" w:lineRule="exact"/>
        <w:jc w:val="both"/>
        <w:rPr>
          <w:rFonts w:cs="Times New Roman"/>
          <w:szCs w:val="24"/>
        </w:rPr>
      </w:pPr>
      <w:bookmarkStart w:id="1245" w:name="_Toc164442440"/>
      <w:r w:rsidRPr="00C56553">
        <w:rPr>
          <w:rFonts w:cs="Times New Roman"/>
          <w:szCs w:val="24"/>
        </w:rPr>
        <w:lastRenderedPageBreak/>
        <w:t>Node</w:t>
      </w:r>
      <w:bookmarkEnd w:id="1245"/>
    </w:p>
    <w:tbl>
      <w:tblPr>
        <w:tblStyle w:val="af0"/>
        <w:tblW w:w="0" w:type="auto"/>
        <w:tblLook w:val="04A0" w:firstRow="1" w:lastRow="0" w:firstColumn="1" w:lastColumn="0" w:noHBand="0" w:noVBand="1"/>
      </w:tblPr>
      <w:tblGrid>
        <w:gridCol w:w="1535"/>
        <w:gridCol w:w="3400"/>
        <w:gridCol w:w="22"/>
        <w:gridCol w:w="4961"/>
      </w:tblGrid>
      <w:tr w:rsidR="00687BA6" w:rsidRPr="00890A67" w14:paraId="502FDDBF" w14:textId="77777777" w:rsidTr="00B82E3D">
        <w:trPr>
          <w:trHeight w:val="195"/>
        </w:trPr>
        <w:tc>
          <w:tcPr>
            <w:tcW w:w="1535" w:type="dxa"/>
            <w:shd w:val="clear" w:color="auto" w:fill="F2F2F2" w:themeFill="background1" w:themeFillShade="F2"/>
            <w:vAlign w:val="center"/>
            <w:hideMark/>
          </w:tcPr>
          <w:p w14:paraId="4423E853" w14:textId="77777777" w:rsidR="00687BA6" w:rsidRPr="00C56553" w:rsidRDefault="00687BA6"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383" w:type="dxa"/>
            <w:gridSpan w:val="3"/>
            <w:shd w:val="clear" w:color="auto" w:fill="F2F2F2" w:themeFill="background1" w:themeFillShade="F2"/>
            <w:vAlign w:val="center"/>
            <w:hideMark/>
          </w:tcPr>
          <w:p w14:paraId="30949BF5" w14:textId="03CCF6F5" w:rsidR="00687BA6" w:rsidRPr="00C56553" w:rsidRDefault="00687BA6" w:rsidP="00611D04">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b/>
                <w:bCs/>
                <w:sz w:val="22"/>
                <w:szCs w:val="22"/>
                <w:lang w:eastAsia="ko-KR"/>
              </w:rPr>
              <w:t>Node</w:t>
            </w:r>
          </w:p>
        </w:tc>
      </w:tr>
      <w:tr w:rsidR="00687BA6" w:rsidRPr="00890A67" w14:paraId="10AC9525" w14:textId="77777777" w:rsidTr="00B82E3D">
        <w:trPr>
          <w:trHeight w:val="198"/>
        </w:trPr>
        <w:tc>
          <w:tcPr>
            <w:tcW w:w="1535" w:type="dxa"/>
            <w:shd w:val="clear" w:color="auto" w:fill="F2F2F2" w:themeFill="background1" w:themeFillShade="F2"/>
            <w:vAlign w:val="center"/>
            <w:hideMark/>
          </w:tcPr>
          <w:p w14:paraId="575AB6C3" w14:textId="77777777" w:rsidR="00687BA6" w:rsidRPr="00C56553" w:rsidRDefault="00687BA6"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383" w:type="dxa"/>
            <w:gridSpan w:val="3"/>
            <w:vAlign w:val="center"/>
          </w:tcPr>
          <w:p w14:paraId="4E223087" w14:textId="20126EE7" w:rsidR="00C60AAD" w:rsidRPr="00C56553" w:rsidRDefault="00611D04" w:rsidP="00611D04">
            <w:pPr>
              <w:widowControl w:val="0"/>
              <w:wordWrap w:val="0"/>
              <w:autoSpaceDE w:val="0"/>
              <w:autoSpaceDN w:val="0"/>
              <w:spacing w:after="0"/>
              <w:jc w:val="both"/>
              <w:textAlignment w:val="baseline"/>
              <w:rPr>
                <w:rFonts w:eastAsia="굴림"/>
                <w:sz w:val="22"/>
                <w:szCs w:val="22"/>
                <w:lang w:eastAsia="ko-KR"/>
              </w:rPr>
            </w:pPr>
            <w:r w:rsidRPr="00C56553">
              <w:rPr>
                <w:rFonts w:eastAsia="굴림"/>
                <w:sz w:val="22"/>
                <w:szCs w:val="22"/>
                <w:lang w:eastAsia="ko-KR"/>
              </w:rPr>
              <w:t>space abstraction of cell space in dual space to a point or virtual point</w:t>
            </w:r>
            <w:r w:rsidR="001B6CCC" w:rsidRPr="00C56553">
              <w:rPr>
                <w:rFonts w:eastAsia="굴림"/>
                <w:sz w:val="22"/>
                <w:szCs w:val="22"/>
                <w:lang w:eastAsia="ko-KR"/>
              </w:rPr>
              <w:t xml:space="preserve">, which is defined as 0-dimentional topological primitive in ISO 19107. </w:t>
            </w:r>
          </w:p>
        </w:tc>
      </w:tr>
      <w:tr w:rsidR="00687BA6" w:rsidRPr="00890A67" w14:paraId="5B526003" w14:textId="77777777" w:rsidTr="001B6CCC">
        <w:trPr>
          <w:trHeight w:val="248"/>
        </w:trPr>
        <w:tc>
          <w:tcPr>
            <w:tcW w:w="1535" w:type="dxa"/>
            <w:shd w:val="clear" w:color="auto" w:fill="F2F2F2" w:themeFill="background1" w:themeFillShade="F2"/>
            <w:vAlign w:val="center"/>
            <w:hideMark/>
          </w:tcPr>
          <w:p w14:paraId="47E267B6" w14:textId="77777777" w:rsidR="00687BA6" w:rsidRPr="00C56553" w:rsidRDefault="00687BA6"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383" w:type="dxa"/>
            <w:gridSpan w:val="3"/>
            <w:vAlign w:val="center"/>
            <w:hideMark/>
          </w:tcPr>
          <w:p w14:paraId="53B17E98" w14:textId="77777777" w:rsidR="00687BA6" w:rsidRPr="00C56553" w:rsidRDefault="00687BA6" w:rsidP="00611D04">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GML AbstractFeature</w:t>
            </w:r>
          </w:p>
        </w:tc>
      </w:tr>
      <w:tr w:rsidR="001B6CCC" w:rsidRPr="00890A67" w14:paraId="38627D43" w14:textId="77777777" w:rsidTr="001B6CCC">
        <w:trPr>
          <w:trHeight w:val="251"/>
        </w:trPr>
        <w:tc>
          <w:tcPr>
            <w:tcW w:w="1535" w:type="dxa"/>
            <w:vMerge w:val="restart"/>
            <w:shd w:val="clear" w:color="auto" w:fill="F2F2F2" w:themeFill="background1" w:themeFillShade="F2"/>
            <w:vAlign w:val="center"/>
            <w:hideMark/>
          </w:tcPr>
          <w:p w14:paraId="023A4848" w14:textId="77777777" w:rsidR="001B6CCC" w:rsidRPr="00C56553" w:rsidRDefault="001B6CCC"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3400" w:type="dxa"/>
            <w:shd w:val="clear" w:color="auto" w:fill="F2F2F2" w:themeFill="background1" w:themeFillShade="F2"/>
            <w:vAlign w:val="center"/>
            <w:hideMark/>
          </w:tcPr>
          <w:p w14:paraId="10F3A8EF" w14:textId="77777777" w:rsidR="001B6CCC" w:rsidRPr="00C56553" w:rsidRDefault="001B6CCC" w:rsidP="00611D04">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4983" w:type="dxa"/>
            <w:gridSpan w:val="2"/>
            <w:shd w:val="clear" w:color="auto" w:fill="F2F2F2" w:themeFill="background1" w:themeFillShade="F2"/>
            <w:vAlign w:val="center"/>
            <w:hideMark/>
          </w:tcPr>
          <w:p w14:paraId="6EA483D5" w14:textId="77777777" w:rsidR="001B6CCC" w:rsidRPr="00C56553" w:rsidRDefault="001B6CCC" w:rsidP="00611D04">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1B6CCC" w:rsidRPr="00890A67" w14:paraId="09CF2226" w14:textId="77777777" w:rsidTr="001B6CCC">
        <w:trPr>
          <w:trHeight w:val="269"/>
        </w:trPr>
        <w:tc>
          <w:tcPr>
            <w:tcW w:w="0" w:type="auto"/>
            <w:vMerge/>
            <w:shd w:val="clear" w:color="auto" w:fill="F2F2F2" w:themeFill="background1" w:themeFillShade="F2"/>
            <w:vAlign w:val="center"/>
            <w:hideMark/>
          </w:tcPr>
          <w:p w14:paraId="356C48FC" w14:textId="77777777" w:rsidR="001B6CCC" w:rsidRPr="00C56553" w:rsidRDefault="001B6CCC" w:rsidP="00611D04">
            <w:pPr>
              <w:spacing w:after="0"/>
              <w:rPr>
                <w:rFonts w:eastAsia="굴림"/>
                <w:sz w:val="22"/>
                <w:szCs w:val="22"/>
                <w:lang w:eastAsia="ko-KR"/>
              </w:rPr>
            </w:pPr>
          </w:p>
        </w:tc>
        <w:tc>
          <w:tcPr>
            <w:tcW w:w="3400" w:type="dxa"/>
            <w:vAlign w:val="center"/>
            <w:hideMark/>
          </w:tcPr>
          <w:p w14:paraId="1638B6A1" w14:textId="432EE92C" w:rsidR="001B6CCC" w:rsidRPr="00C56553" w:rsidRDefault="001B6CCC" w:rsidP="00611D0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connectedNodes</w:t>
            </w:r>
          </w:p>
        </w:tc>
        <w:tc>
          <w:tcPr>
            <w:tcW w:w="4983" w:type="dxa"/>
            <w:gridSpan w:val="2"/>
            <w:vAlign w:val="center"/>
            <w:hideMark/>
          </w:tcPr>
          <w:p w14:paraId="18C2F21E" w14:textId="7650B900" w:rsidR="001B6CCC" w:rsidRPr="00C56553" w:rsidRDefault="001B6CCC" w:rsidP="00611D04">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InterLayerConnection</w:t>
            </w:r>
            <w:r w:rsidRPr="00C56553">
              <w:rPr>
                <w:rFonts w:eastAsia="맑은 고딕"/>
                <w:sz w:val="22"/>
                <w:szCs w:val="22"/>
                <w:lang w:eastAsia="ko-KR"/>
              </w:rPr>
              <w:t xml:space="preserve"> [</w:t>
            </w:r>
            <w:r w:rsidR="00651C57" w:rsidRPr="00C56553">
              <w:rPr>
                <w:rFonts w:eastAsia="맑은 고딕"/>
                <w:sz w:val="22"/>
                <w:szCs w:val="22"/>
                <w:lang w:eastAsia="ko-KR"/>
              </w:rPr>
              <w:t>0</w:t>
            </w:r>
            <w:r w:rsidRPr="00C56553">
              <w:rPr>
                <w:rFonts w:eastAsia="맑은 고딕"/>
                <w:sz w:val="22"/>
                <w:szCs w:val="22"/>
                <w:lang w:eastAsia="ko-KR"/>
              </w:rPr>
              <w:t>..*]</w:t>
            </w:r>
          </w:p>
        </w:tc>
      </w:tr>
      <w:tr w:rsidR="001B6CCC" w:rsidRPr="00890A67" w14:paraId="3135E07D" w14:textId="77777777" w:rsidTr="001B6CCC">
        <w:trPr>
          <w:trHeight w:val="205"/>
        </w:trPr>
        <w:tc>
          <w:tcPr>
            <w:tcW w:w="0" w:type="auto"/>
            <w:vMerge/>
            <w:shd w:val="clear" w:color="auto" w:fill="F2F2F2" w:themeFill="background1" w:themeFillShade="F2"/>
            <w:vAlign w:val="center"/>
            <w:hideMark/>
          </w:tcPr>
          <w:p w14:paraId="6A5DB696" w14:textId="77777777" w:rsidR="001B6CCC" w:rsidRPr="00C56553" w:rsidRDefault="001B6CCC" w:rsidP="00611D04">
            <w:pPr>
              <w:spacing w:after="0"/>
              <w:rPr>
                <w:rFonts w:eastAsia="굴림"/>
                <w:sz w:val="22"/>
                <w:szCs w:val="22"/>
                <w:lang w:eastAsia="ko-KR"/>
              </w:rPr>
            </w:pPr>
          </w:p>
        </w:tc>
        <w:tc>
          <w:tcPr>
            <w:tcW w:w="3400" w:type="dxa"/>
            <w:vAlign w:val="center"/>
            <w:hideMark/>
          </w:tcPr>
          <w:p w14:paraId="28328DD5" w14:textId="77777777" w:rsidR="001B6CCC" w:rsidRPr="00C56553" w:rsidRDefault="001B6CCC" w:rsidP="00611D0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duality </w:t>
            </w:r>
          </w:p>
        </w:tc>
        <w:tc>
          <w:tcPr>
            <w:tcW w:w="4983" w:type="dxa"/>
            <w:gridSpan w:val="2"/>
            <w:vAlign w:val="center"/>
            <w:hideMark/>
          </w:tcPr>
          <w:p w14:paraId="3677E917" w14:textId="48C0A1B9" w:rsidR="001B6CCC" w:rsidRPr="00C56553" w:rsidRDefault="001B6CCC" w:rsidP="00632F28">
            <w:pPr>
              <w:widowControl w:val="0"/>
              <w:autoSpaceDE w:val="0"/>
              <w:autoSpaceDN w:val="0"/>
              <w:spacing w:after="0"/>
              <w:ind w:left="1440" w:hanging="1440"/>
              <w:textAlignment w:val="baseline"/>
              <w:rPr>
                <w:rFonts w:eastAsia="굴림"/>
                <w:sz w:val="22"/>
                <w:szCs w:val="22"/>
                <w:lang w:eastAsia="ko-KR"/>
              </w:rPr>
            </w:pPr>
            <w:r w:rsidRPr="00C56553">
              <w:rPr>
                <w:rFonts w:asciiTheme="minorHAnsi" w:eastAsia="굴림" w:hAnsiTheme="minorHAnsi" w:cstheme="minorHAnsi"/>
                <w:sz w:val="22"/>
                <w:szCs w:val="22"/>
                <w:lang w:eastAsia="ko-KR"/>
              </w:rPr>
              <w:t>CellSpace</w:t>
            </w:r>
            <w:r w:rsidRPr="00C56553">
              <w:rPr>
                <w:rFonts w:eastAsia="맑은 고딕"/>
                <w:sz w:val="22"/>
                <w:szCs w:val="22"/>
                <w:lang w:eastAsia="ko-KR"/>
              </w:rPr>
              <w:t xml:space="preserve"> [0..1]</w:t>
            </w:r>
          </w:p>
        </w:tc>
      </w:tr>
      <w:tr w:rsidR="001B6CCC" w:rsidRPr="00890A67" w14:paraId="0BC9154D" w14:textId="77777777" w:rsidTr="001B6CCC">
        <w:trPr>
          <w:trHeight w:val="135"/>
        </w:trPr>
        <w:tc>
          <w:tcPr>
            <w:tcW w:w="0" w:type="auto"/>
            <w:vMerge/>
            <w:shd w:val="clear" w:color="auto" w:fill="F2F2F2" w:themeFill="background1" w:themeFillShade="F2"/>
            <w:vAlign w:val="center"/>
          </w:tcPr>
          <w:p w14:paraId="7307FB51" w14:textId="77777777" w:rsidR="001B6CCC" w:rsidRPr="00C56553" w:rsidRDefault="001B6CCC" w:rsidP="00611D04">
            <w:pPr>
              <w:spacing w:after="0"/>
              <w:rPr>
                <w:rFonts w:eastAsia="굴림"/>
                <w:sz w:val="22"/>
                <w:szCs w:val="22"/>
                <w:lang w:eastAsia="ko-KR"/>
              </w:rPr>
            </w:pPr>
          </w:p>
        </w:tc>
        <w:tc>
          <w:tcPr>
            <w:tcW w:w="3400" w:type="dxa"/>
            <w:vAlign w:val="center"/>
          </w:tcPr>
          <w:p w14:paraId="144137CF" w14:textId="6D54FBF4" w:rsidR="001B6CCC" w:rsidRPr="00C56553" w:rsidRDefault="001B6CCC" w:rsidP="00611D04">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hint="eastAsia"/>
                <w:sz w:val="22"/>
                <w:szCs w:val="22"/>
                <w:lang w:eastAsia="ko-KR"/>
              </w:rPr>
              <w:t>c</w:t>
            </w:r>
            <w:r w:rsidRPr="00C56553">
              <w:rPr>
                <w:rFonts w:asciiTheme="minorHAnsi" w:eastAsia="맑은 고딕" w:hAnsiTheme="minorHAnsi" w:cstheme="minorHAnsi"/>
                <w:sz w:val="22"/>
                <w:szCs w:val="22"/>
                <w:lang w:eastAsia="ko-KR"/>
              </w:rPr>
              <w:t>onnects</w:t>
            </w:r>
          </w:p>
        </w:tc>
        <w:tc>
          <w:tcPr>
            <w:tcW w:w="4983" w:type="dxa"/>
            <w:gridSpan w:val="2"/>
            <w:vAlign w:val="center"/>
          </w:tcPr>
          <w:p w14:paraId="2506AA89" w14:textId="00902091" w:rsidR="001B6CCC" w:rsidRPr="00C56553" w:rsidRDefault="001B6CCC" w:rsidP="00632F28">
            <w:pPr>
              <w:widowControl w:val="0"/>
              <w:autoSpaceDE w:val="0"/>
              <w:autoSpaceDN w:val="0"/>
              <w:spacing w:after="0"/>
              <w:ind w:left="1440" w:hanging="144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hint="eastAsia"/>
                <w:sz w:val="22"/>
                <w:szCs w:val="22"/>
                <w:lang w:eastAsia="ko-KR"/>
              </w:rPr>
              <w:t>E</w:t>
            </w:r>
            <w:r w:rsidRPr="00C56553">
              <w:rPr>
                <w:rFonts w:asciiTheme="minorHAnsi" w:eastAsia="굴림" w:hAnsiTheme="minorHAnsi" w:cstheme="minorHAnsi"/>
                <w:sz w:val="22"/>
                <w:szCs w:val="22"/>
                <w:lang w:eastAsia="ko-KR"/>
              </w:rPr>
              <w:t>dge [0..*]</w:t>
            </w:r>
          </w:p>
        </w:tc>
      </w:tr>
      <w:tr w:rsidR="00687BA6" w:rsidRPr="00890A67" w14:paraId="2A937AFA" w14:textId="77777777" w:rsidTr="001B6CCC">
        <w:trPr>
          <w:trHeight w:val="139"/>
        </w:trPr>
        <w:tc>
          <w:tcPr>
            <w:tcW w:w="1535" w:type="dxa"/>
            <w:vMerge w:val="restart"/>
            <w:shd w:val="clear" w:color="auto" w:fill="F2F2F2" w:themeFill="background1" w:themeFillShade="F2"/>
            <w:vAlign w:val="center"/>
            <w:hideMark/>
          </w:tcPr>
          <w:p w14:paraId="7AF1D9AC" w14:textId="33E429B4" w:rsidR="00687BA6" w:rsidRPr="00C56553" w:rsidRDefault="00C8315C"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hideMark/>
          </w:tcPr>
          <w:p w14:paraId="2B389984" w14:textId="4CB0A12E" w:rsidR="00687BA6" w:rsidRPr="00C56553" w:rsidRDefault="009A04AC" w:rsidP="00611D0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 xml:space="preserve">Property </w:t>
            </w:r>
            <w:r w:rsidR="00687BA6" w:rsidRPr="00C56553">
              <w:rPr>
                <w:rFonts w:eastAsia="맑은 고딕"/>
                <w:b/>
                <w:bCs/>
                <w:sz w:val="22"/>
                <w:szCs w:val="22"/>
                <w:lang w:eastAsia="ko-KR"/>
              </w:rPr>
              <w:t>name</w:t>
            </w:r>
          </w:p>
        </w:tc>
        <w:tc>
          <w:tcPr>
            <w:tcW w:w="4983" w:type="dxa"/>
            <w:gridSpan w:val="2"/>
            <w:shd w:val="clear" w:color="auto" w:fill="F2F2F2" w:themeFill="background1" w:themeFillShade="F2"/>
            <w:vAlign w:val="center"/>
            <w:hideMark/>
          </w:tcPr>
          <w:p w14:paraId="35662483" w14:textId="77777777" w:rsidR="00687BA6" w:rsidRPr="00C56553" w:rsidRDefault="00687BA6" w:rsidP="00611D0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687BA6" w:rsidRPr="00890A67" w14:paraId="24BBFDC5" w14:textId="77777777" w:rsidTr="001B6CCC">
        <w:trPr>
          <w:trHeight w:val="299"/>
        </w:trPr>
        <w:tc>
          <w:tcPr>
            <w:tcW w:w="0" w:type="auto"/>
            <w:vMerge/>
            <w:shd w:val="clear" w:color="auto" w:fill="F2F2F2" w:themeFill="background1" w:themeFillShade="F2"/>
            <w:vAlign w:val="center"/>
            <w:hideMark/>
          </w:tcPr>
          <w:p w14:paraId="76E183F0" w14:textId="77777777" w:rsidR="00687BA6" w:rsidRPr="00C56553" w:rsidRDefault="00687BA6" w:rsidP="00611D04">
            <w:pPr>
              <w:spacing w:after="0"/>
              <w:rPr>
                <w:rFonts w:eastAsia="굴림"/>
                <w:sz w:val="22"/>
                <w:szCs w:val="22"/>
                <w:lang w:eastAsia="ko-KR"/>
              </w:rPr>
            </w:pPr>
          </w:p>
        </w:tc>
        <w:tc>
          <w:tcPr>
            <w:tcW w:w="3400" w:type="dxa"/>
            <w:vAlign w:val="center"/>
          </w:tcPr>
          <w:p w14:paraId="448F7417" w14:textId="5D5381FF" w:rsidR="00687BA6" w:rsidRPr="00C56553" w:rsidRDefault="00611D04" w:rsidP="00611D0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geometry</w:t>
            </w:r>
          </w:p>
        </w:tc>
        <w:tc>
          <w:tcPr>
            <w:tcW w:w="4983" w:type="dxa"/>
            <w:gridSpan w:val="2"/>
            <w:vAlign w:val="center"/>
          </w:tcPr>
          <w:p w14:paraId="4E657165" w14:textId="1115CC22" w:rsidR="00687BA6" w:rsidRPr="00C56553" w:rsidRDefault="00611D04" w:rsidP="00611D04">
            <w:pPr>
              <w:widowControl w:val="0"/>
              <w:autoSpaceDE w:val="0"/>
              <w:autoSpaceDN w:val="0"/>
              <w:spacing w:after="0"/>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GM_Point</w:t>
            </w:r>
            <w:r w:rsidR="00687BA6" w:rsidRPr="00C56553">
              <w:rPr>
                <w:rFonts w:eastAsia="맑은 고딕"/>
                <w:sz w:val="22"/>
                <w:szCs w:val="22"/>
                <w:lang w:eastAsia="ko-KR"/>
              </w:rPr>
              <w:t xml:space="preserve"> [0..1]</w:t>
            </w:r>
          </w:p>
        </w:tc>
      </w:tr>
      <w:tr w:rsidR="00687BA6" w:rsidRPr="00890A67" w14:paraId="4D6B35B9" w14:textId="77777777" w:rsidTr="001B6CCC">
        <w:trPr>
          <w:trHeight w:val="275"/>
        </w:trPr>
        <w:tc>
          <w:tcPr>
            <w:tcW w:w="1535" w:type="dxa"/>
            <w:vMerge w:val="restart"/>
            <w:shd w:val="clear" w:color="auto" w:fill="F2F2F2" w:themeFill="background1" w:themeFillShade="F2"/>
            <w:vAlign w:val="center"/>
            <w:hideMark/>
          </w:tcPr>
          <w:p w14:paraId="1CA35572" w14:textId="77777777" w:rsidR="00687BA6" w:rsidRPr="00C56553" w:rsidRDefault="00687BA6"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22" w:type="dxa"/>
            <w:gridSpan w:val="2"/>
            <w:shd w:val="clear" w:color="auto" w:fill="F2F2F2" w:themeFill="background1" w:themeFillShade="F2"/>
            <w:vAlign w:val="center"/>
            <w:hideMark/>
          </w:tcPr>
          <w:p w14:paraId="4111B5A7" w14:textId="7CB89A40" w:rsidR="00687BA6" w:rsidRPr="00C56553" w:rsidRDefault="001B6CCC" w:rsidP="00611D0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r w:rsidR="00687BA6" w:rsidRPr="00C56553">
              <w:rPr>
                <w:rFonts w:eastAsia="굴림"/>
                <w:b/>
                <w:sz w:val="22"/>
                <w:szCs w:val="22"/>
                <w:lang w:eastAsia="ko-KR"/>
              </w:rPr>
              <w:t xml:space="preserve"> ID</w:t>
            </w:r>
          </w:p>
        </w:tc>
        <w:tc>
          <w:tcPr>
            <w:tcW w:w="4961" w:type="dxa"/>
            <w:shd w:val="clear" w:color="auto" w:fill="F2F2F2" w:themeFill="background1" w:themeFillShade="F2"/>
            <w:vAlign w:val="center"/>
          </w:tcPr>
          <w:p w14:paraId="5F72AD32" w14:textId="027444E8" w:rsidR="00687BA6" w:rsidRPr="00C56553" w:rsidRDefault="00687BA6" w:rsidP="00611D0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1B6CCC" w:rsidRPr="00890A67" w14:paraId="4FC3B7D6" w14:textId="77777777" w:rsidTr="00850D4C">
        <w:trPr>
          <w:trHeight w:val="482"/>
        </w:trPr>
        <w:tc>
          <w:tcPr>
            <w:tcW w:w="1535" w:type="dxa"/>
            <w:vMerge/>
            <w:shd w:val="clear" w:color="auto" w:fill="F2F2F2" w:themeFill="background1" w:themeFillShade="F2"/>
            <w:vAlign w:val="center"/>
          </w:tcPr>
          <w:p w14:paraId="24F8DCE4" w14:textId="77777777" w:rsidR="001B6CCC" w:rsidRPr="00C56553" w:rsidRDefault="001B6CCC" w:rsidP="001B6CCC">
            <w:pPr>
              <w:widowControl w:val="0"/>
              <w:autoSpaceDE w:val="0"/>
              <w:autoSpaceDN w:val="0"/>
              <w:spacing w:after="0"/>
              <w:jc w:val="center"/>
              <w:textAlignment w:val="baseline"/>
              <w:rPr>
                <w:rFonts w:eastAsia="맑은 고딕"/>
                <w:b/>
                <w:bCs/>
                <w:sz w:val="22"/>
                <w:szCs w:val="22"/>
                <w:lang w:eastAsia="ko-KR"/>
              </w:rPr>
            </w:pPr>
          </w:p>
        </w:tc>
        <w:tc>
          <w:tcPr>
            <w:tcW w:w="3422" w:type="dxa"/>
            <w:gridSpan w:val="2"/>
            <w:vAlign w:val="center"/>
          </w:tcPr>
          <w:p w14:paraId="7A3ED2C4" w14:textId="1F252D85" w:rsidR="001B6CCC" w:rsidRPr="00C56553" w:rsidRDefault="001B6CCC" w:rsidP="00A2474B">
            <w:pPr>
              <w:widowControl w:val="0"/>
              <w:autoSpaceDE w:val="0"/>
              <w:autoSpaceDN w:val="0"/>
              <w:spacing w:after="0"/>
              <w:textAlignment w:val="baseline"/>
              <w:rPr>
                <w:rFonts w:eastAsia="맑은 고딕"/>
                <w:sz w:val="22"/>
                <w:szCs w:val="22"/>
                <w:lang w:eastAsia="ko-KR"/>
              </w:rPr>
              <w:pPrChange w:id="1246" w:author="Li, Ki Joune" w:date="2024-04-19T18:47: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247" w:author="Li, Ki Joune" w:date="2024-04-19T18:47:00Z">
                  <w:rPr>
                    <w:rFonts w:eastAsia="맑은 고딕"/>
                    <w:sz w:val="22"/>
                    <w:szCs w:val="22"/>
                    <w:lang w:eastAsia="ko-KR"/>
                  </w:rPr>
                </w:rPrChange>
              </w:rPr>
              <w:t>Indoorgml2/constraints/node</w:t>
            </w:r>
            <w:del w:id="1248" w:author="Li, Ki Joune" w:date="2024-04-19T18:50:00Z">
              <w:r w:rsidRPr="00A2474B" w:rsidDel="00A2474B">
                <w:rPr>
                  <w:rFonts w:asciiTheme="minorHAnsi" w:eastAsia="맑은 고딕" w:hAnsiTheme="minorHAnsi" w:cstheme="minorHAnsi"/>
                  <w:sz w:val="22"/>
                  <w:szCs w:val="22"/>
                  <w:lang w:eastAsia="ko-KR"/>
                  <w:rPrChange w:id="1249" w:author="Li, Ki Joune" w:date="2024-04-19T18:47:00Z">
                    <w:rPr>
                      <w:rFonts w:eastAsia="맑은 고딕"/>
                      <w:sz w:val="22"/>
                      <w:szCs w:val="22"/>
                      <w:lang w:eastAsia="ko-KR"/>
                    </w:rPr>
                  </w:rPrChange>
                </w:rPr>
                <w:delText>-1</w:delText>
              </w:r>
            </w:del>
          </w:p>
        </w:tc>
        <w:tc>
          <w:tcPr>
            <w:tcW w:w="4961" w:type="dxa"/>
            <w:vAlign w:val="center"/>
          </w:tcPr>
          <w:p w14:paraId="5728B565" w14:textId="267C48D5" w:rsidR="001B6CCC" w:rsidRPr="00C56553" w:rsidRDefault="00F24DBB" w:rsidP="001B6CCC">
            <w:pPr>
              <w:widowControl w:val="0"/>
              <w:wordWrap w:val="0"/>
              <w:autoSpaceDE w:val="0"/>
              <w:autoSpaceDN w:val="0"/>
              <w:spacing w:after="0"/>
              <w:textAlignment w:val="baseline"/>
              <w:rPr>
                <w:rFonts w:eastAsia="맑은 고딕"/>
                <w:sz w:val="22"/>
                <w:szCs w:val="22"/>
                <w:lang w:eastAsia="ko-KR"/>
              </w:rPr>
            </w:pPr>
            <w:r w:rsidRPr="00C56553">
              <w:rPr>
                <w:rFonts w:eastAsia="맑은 고딕"/>
                <w:sz w:val="22"/>
                <w:szCs w:val="22"/>
                <w:lang w:eastAsia="ko-KR"/>
              </w:rPr>
              <w:t xml:space="preserve">When the isLogical </w:t>
            </w:r>
            <w:ins w:id="1250" w:author="Ki-Joune" w:date="2024-04-17T21:37:00Z">
              <w:r w:rsidR="00363924">
                <w:rPr>
                  <w:rFonts w:eastAsia="맑은 고딕"/>
                  <w:sz w:val="22"/>
                  <w:szCs w:val="22"/>
                  <w:lang w:eastAsia="ko-KR"/>
                </w:rPr>
                <w:t>property</w:t>
              </w:r>
              <w:r w:rsidR="00363924" w:rsidRPr="00C56553">
                <w:rPr>
                  <w:rFonts w:eastAsia="맑은 고딕"/>
                  <w:sz w:val="22"/>
                  <w:szCs w:val="22"/>
                  <w:lang w:eastAsia="ko-KR"/>
                </w:rPr>
                <w:t xml:space="preserve"> </w:t>
              </w:r>
            </w:ins>
            <w:r w:rsidRPr="00C56553">
              <w:rPr>
                <w:rFonts w:eastAsia="맑은 고딕"/>
                <w:sz w:val="22"/>
                <w:szCs w:val="22"/>
                <w:lang w:eastAsia="ko-KR"/>
              </w:rPr>
              <w:t xml:space="preserve">of </w:t>
            </w:r>
            <w:r w:rsidR="00ED3122" w:rsidRPr="00C56553">
              <w:rPr>
                <w:rFonts w:eastAsia="맑은 고딕"/>
                <w:sz w:val="22"/>
                <w:szCs w:val="22"/>
                <w:lang w:eastAsia="ko-KR"/>
              </w:rPr>
              <w:t>a DualSpaceLayer is set to TRUE,</w:t>
            </w:r>
            <w:r w:rsidRPr="00C56553">
              <w:rPr>
                <w:rFonts w:eastAsia="맑은 고딕"/>
                <w:sz w:val="22"/>
                <w:szCs w:val="22"/>
                <w:lang w:eastAsia="ko-KR"/>
              </w:rPr>
              <w:t xml:space="preserve"> </w:t>
            </w:r>
            <w:r w:rsidR="00ED3122" w:rsidRPr="00C56553">
              <w:rPr>
                <w:rFonts w:eastAsia="맑은 고딕"/>
                <w:sz w:val="22"/>
                <w:szCs w:val="22"/>
                <w:lang w:eastAsia="ko-KR"/>
              </w:rPr>
              <w:t>t</w:t>
            </w:r>
            <w:r w:rsidR="00960DE7" w:rsidRPr="00C56553">
              <w:rPr>
                <w:rFonts w:eastAsia="맑은 고딕"/>
                <w:sz w:val="22"/>
                <w:szCs w:val="22"/>
                <w:lang w:eastAsia="ko-KR"/>
              </w:rPr>
              <w:t xml:space="preserve">he </w:t>
            </w:r>
            <w:r w:rsidR="001B6CCC" w:rsidRPr="00C56553">
              <w:rPr>
                <w:rFonts w:eastAsia="맑은 고딕"/>
                <w:sz w:val="22"/>
                <w:szCs w:val="22"/>
                <w:lang w:eastAsia="ko-KR"/>
              </w:rPr>
              <w:t>geometr</w:t>
            </w:r>
            <w:r w:rsidR="006A74BD" w:rsidRPr="00C56553">
              <w:rPr>
                <w:rFonts w:eastAsia="맑은 고딕"/>
                <w:sz w:val="22"/>
                <w:szCs w:val="22"/>
                <w:lang w:eastAsia="ko-KR"/>
              </w:rPr>
              <w:t>ies</w:t>
            </w:r>
            <w:r w:rsidR="001B6CCC" w:rsidRPr="00C56553">
              <w:rPr>
                <w:rFonts w:eastAsia="맑은 고딕"/>
                <w:sz w:val="22"/>
                <w:szCs w:val="22"/>
                <w:lang w:eastAsia="ko-KR"/>
              </w:rPr>
              <w:t xml:space="preserve"> of</w:t>
            </w:r>
            <w:r w:rsidR="00960DE7" w:rsidRPr="00C56553">
              <w:rPr>
                <w:rFonts w:eastAsia="맑은 고딕"/>
                <w:sz w:val="22"/>
                <w:szCs w:val="22"/>
                <w:lang w:eastAsia="ko-KR"/>
              </w:rPr>
              <w:t xml:space="preserve"> </w:t>
            </w:r>
            <w:r w:rsidR="00ED3122" w:rsidRPr="00C56553">
              <w:rPr>
                <w:rFonts w:eastAsia="맑은 고딕"/>
                <w:sz w:val="22"/>
                <w:szCs w:val="22"/>
                <w:lang w:eastAsia="ko-KR"/>
              </w:rPr>
              <w:t>its</w:t>
            </w:r>
            <w:r w:rsidR="00960DE7" w:rsidRPr="00C56553">
              <w:rPr>
                <w:rFonts w:eastAsia="맑은 고딕"/>
                <w:sz w:val="22"/>
                <w:szCs w:val="22"/>
                <w:lang w:eastAsia="ko-KR"/>
              </w:rPr>
              <w:t xml:space="preserve"> N</w:t>
            </w:r>
            <w:r w:rsidR="001B6CCC" w:rsidRPr="00C56553">
              <w:rPr>
                <w:rFonts w:eastAsia="맑은 고딕"/>
                <w:sz w:val="22"/>
                <w:szCs w:val="22"/>
                <w:lang w:eastAsia="ko-KR"/>
              </w:rPr>
              <w:t>ode</w:t>
            </w:r>
            <w:r w:rsidR="00960DE7" w:rsidRPr="00C56553">
              <w:rPr>
                <w:rFonts w:eastAsia="맑은 고딕"/>
                <w:sz w:val="22"/>
                <w:szCs w:val="22"/>
                <w:lang w:eastAsia="ko-KR"/>
              </w:rPr>
              <w:t xml:space="preserve"> instance</w:t>
            </w:r>
            <w:r w:rsidR="00ED3122" w:rsidRPr="00C56553">
              <w:rPr>
                <w:rFonts w:eastAsia="맑은 고딕"/>
                <w:sz w:val="22"/>
                <w:szCs w:val="22"/>
                <w:lang w:eastAsia="ko-KR"/>
              </w:rPr>
              <w:t>s</w:t>
            </w:r>
            <w:r w:rsidR="001B6CCC" w:rsidRPr="00C56553">
              <w:rPr>
                <w:rFonts w:eastAsia="맑은 고딕"/>
                <w:sz w:val="22"/>
                <w:szCs w:val="22"/>
                <w:lang w:eastAsia="ko-KR"/>
              </w:rPr>
              <w:t xml:space="preserve"> </w:t>
            </w:r>
            <w:r w:rsidR="00CB6B31">
              <w:rPr>
                <w:rFonts w:eastAsia="맑은 고딕"/>
                <w:sz w:val="22"/>
                <w:szCs w:val="22"/>
                <w:lang w:eastAsia="ko-KR"/>
              </w:rPr>
              <w:t>SHALL</w:t>
            </w:r>
            <w:r w:rsidR="00CB6B31" w:rsidRPr="00C56553">
              <w:rPr>
                <w:rFonts w:eastAsia="맑은 고딕"/>
                <w:sz w:val="22"/>
                <w:szCs w:val="22"/>
                <w:lang w:eastAsia="ko-KR"/>
              </w:rPr>
              <w:t xml:space="preserve"> </w:t>
            </w:r>
            <w:r w:rsidR="001B6CCC" w:rsidRPr="00C56553">
              <w:rPr>
                <w:rFonts w:eastAsia="맑은 고딕"/>
                <w:sz w:val="22"/>
                <w:szCs w:val="22"/>
                <w:lang w:eastAsia="ko-KR"/>
              </w:rPr>
              <w:t>be</w:t>
            </w:r>
            <w:r w:rsidR="00841CC7" w:rsidRPr="00C56553">
              <w:rPr>
                <w:rFonts w:eastAsia="맑은 고딕"/>
                <w:sz w:val="22"/>
                <w:szCs w:val="22"/>
                <w:lang w:eastAsia="ko-KR"/>
              </w:rPr>
              <w:t xml:space="preserve"> spatially located</w:t>
            </w:r>
            <w:r w:rsidR="001B6CCC" w:rsidRPr="00C56553">
              <w:rPr>
                <w:rFonts w:eastAsia="맑은 고딕"/>
                <w:sz w:val="22"/>
                <w:szCs w:val="22"/>
                <w:lang w:eastAsia="ko-KR"/>
              </w:rPr>
              <w:t xml:space="preserve"> inside of </w:t>
            </w:r>
            <w:r w:rsidR="006A74BD" w:rsidRPr="00C56553">
              <w:rPr>
                <w:rFonts w:eastAsia="맑은 고딕"/>
                <w:sz w:val="22"/>
                <w:szCs w:val="22"/>
                <w:lang w:eastAsia="ko-KR"/>
              </w:rPr>
              <w:t>their</w:t>
            </w:r>
            <w:r w:rsidR="005811DC" w:rsidRPr="00C56553">
              <w:rPr>
                <w:rFonts w:eastAsia="맑은 고딕"/>
                <w:sz w:val="22"/>
                <w:szCs w:val="22"/>
                <w:lang w:eastAsia="ko-KR"/>
              </w:rPr>
              <w:t xml:space="preserve"> </w:t>
            </w:r>
            <w:r w:rsidR="001B6CCC" w:rsidRPr="00C56553">
              <w:rPr>
                <w:rFonts w:eastAsia="맑은 고딕"/>
                <w:sz w:val="22"/>
                <w:szCs w:val="22"/>
                <w:lang w:eastAsia="ko-KR"/>
              </w:rPr>
              <w:t xml:space="preserve">corresponding </w:t>
            </w:r>
            <w:r w:rsidR="005811DC" w:rsidRPr="00C56553">
              <w:rPr>
                <w:rFonts w:eastAsia="맑은 고딕"/>
                <w:sz w:val="22"/>
                <w:szCs w:val="22"/>
                <w:lang w:eastAsia="ko-KR"/>
              </w:rPr>
              <w:t>C</w:t>
            </w:r>
            <w:r w:rsidR="001B6CCC" w:rsidRPr="00C56553">
              <w:rPr>
                <w:rFonts w:eastAsia="맑은 고딕"/>
                <w:sz w:val="22"/>
                <w:szCs w:val="22"/>
                <w:lang w:eastAsia="ko-KR"/>
              </w:rPr>
              <w:t>ell</w:t>
            </w:r>
            <w:r w:rsidR="005811DC" w:rsidRPr="00C56553">
              <w:rPr>
                <w:rFonts w:eastAsia="맑은 고딕"/>
                <w:sz w:val="22"/>
                <w:szCs w:val="22"/>
                <w:lang w:eastAsia="ko-KR"/>
              </w:rPr>
              <w:t>S</w:t>
            </w:r>
            <w:r w:rsidR="001B6CCC" w:rsidRPr="00C56553">
              <w:rPr>
                <w:rFonts w:eastAsia="맑은 고딕"/>
                <w:sz w:val="22"/>
                <w:szCs w:val="22"/>
                <w:lang w:eastAsia="ko-KR"/>
              </w:rPr>
              <w:t>pace</w:t>
            </w:r>
            <w:r w:rsidR="00487162" w:rsidRPr="00C56553">
              <w:rPr>
                <w:rFonts w:eastAsia="맑은 고딕"/>
                <w:sz w:val="22"/>
                <w:szCs w:val="22"/>
                <w:lang w:eastAsia="ko-KR"/>
              </w:rPr>
              <w:t>s</w:t>
            </w:r>
            <w:r w:rsidRPr="00C56553">
              <w:rPr>
                <w:rFonts w:eastAsia="맑은 고딕"/>
                <w:sz w:val="22"/>
                <w:szCs w:val="22"/>
                <w:lang w:eastAsia="ko-KR"/>
              </w:rPr>
              <w:t>.</w:t>
            </w:r>
            <w:ins w:id="1251" w:author="Li, Ki Joune" w:date="2024-04-19T16:33:00Z">
              <w:r w:rsidR="00CF030F">
                <w:rPr>
                  <w:rFonts w:eastAsia="맑은 고딕"/>
                  <w:sz w:val="22"/>
                  <w:szCs w:val="22"/>
                  <w:lang w:eastAsia="ko-KR"/>
                </w:rPr>
                <w:t xml:space="preserve"> (</w:t>
              </w:r>
              <w:r w:rsidR="00CF030F" w:rsidRPr="00A76A96">
                <w:rPr>
                  <w:rFonts w:eastAsia="맑은 고딕"/>
                  <w:sz w:val="22"/>
                  <w:szCs w:val="22"/>
                  <w:lang w:eastAsia="ko-KR"/>
                </w:rPr>
                <w:t>Requirement</w:t>
              </w:r>
              <w:r w:rsidR="00CF030F" w:rsidRPr="00A76A96">
                <w:rPr>
                  <w:rFonts w:eastAsia="맑은 고딕"/>
                  <w:b/>
                  <w:sz w:val="22"/>
                  <w:szCs w:val="22"/>
                  <w:lang w:eastAsia="ko-KR"/>
                </w:rPr>
                <w:t xml:space="preserve"> </w:t>
              </w:r>
              <w:r w:rsidR="00CF030F" w:rsidRPr="00A76A96">
                <w:rPr>
                  <w:rFonts w:eastAsia="맑은 고딕"/>
                  <w:sz w:val="22"/>
                  <w:szCs w:val="22"/>
                  <w:lang w:eastAsia="ko-KR"/>
                </w:rPr>
                <w:t>ID</w:t>
              </w:r>
              <w:r w:rsidR="00CF030F">
                <w:rPr>
                  <w:rFonts w:eastAsia="맑은 고딕"/>
                  <w:b/>
                  <w:sz w:val="22"/>
                  <w:szCs w:val="22"/>
                  <w:lang w:eastAsia="ko-KR"/>
                </w:rPr>
                <w:t>:</w:t>
              </w:r>
              <w:r w:rsidR="00CF030F">
                <w:rPr>
                  <w:rFonts w:hint="eastAsia"/>
                  <w:lang w:val="en-GB" w:eastAsia="ko-KR"/>
                </w:rPr>
                <w:t xml:space="preserve"> </w:t>
              </w:r>
              <w:r w:rsidR="00CF030F" w:rsidRPr="00A2474B">
                <w:rPr>
                  <w:rFonts w:asciiTheme="minorHAnsi" w:eastAsia="맑은 고딕" w:hAnsiTheme="minorHAnsi" w:cstheme="minorHAnsi" w:hint="eastAsia"/>
                  <w:sz w:val="22"/>
                  <w:szCs w:val="22"/>
                  <w:lang w:eastAsia="ko-KR"/>
                  <w:rPrChange w:id="1252" w:author="Li, Ki Joune" w:date="2024-04-19T18:47:00Z">
                    <w:rPr>
                      <w:rFonts w:hint="eastAsia"/>
                      <w:lang w:val="en-GB" w:eastAsia="ko-KR"/>
                    </w:rPr>
                  </w:rPrChange>
                </w:rPr>
                <w:t>/</w:t>
              </w:r>
              <w:r w:rsidR="00CF030F" w:rsidRPr="00A2474B">
                <w:rPr>
                  <w:rFonts w:asciiTheme="minorHAnsi" w:eastAsia="맑은 고딕" w:hAnsiTheme="minorHAnsi" w:cstheme="minorHAnsi"/>
                  <w:sz w:val="22"/>
                  <w:szCs w:val="22"/>
                  <w:lang w:eastAsia="ko-KR"/>
                  <w:rPrChange w:id="1253" w:author="Li, Ki Joune" w:date="2024-04-19T18:47:00Z">
                    <w:rPr>
                      <w:lang w:val="en-GB" w:eastAsia="ko-KR"/>
                    </w:rPr>
                  </w:rPrChange>
                </w:rPr>
                <w:t>req/ node)</w:t>
              </w:r>
            </w:ins>
          </w:p>
        </w:tc>
      </w:tr>
    </w:tbl>
    <w:p w14:paraId="456DA6F2" w14:textId="70B03FEF" w:rsidR="00C8315C" w:rsidRPr="00890A67" w:rsidRDefault="00C8315C"/>
    <w:p w14:paraId="1D641282" w14:textId="5E23F889" w:rsidR="001647A4" w:rsidRPr="00C56553" w:rsidRDefault="001647A4" w:rsidP="00280670">
      <w:pPr>
        <w:pStyle w:val="3"/>
        <w:numPr>
          <w:ilvl w:val="2"/>
          <w:numId w:val="53"/>
        </w:numPr>
        <w:tabs>
          <w:tab w:val="clear" w:pos="720"/>
          <w:tab w:val="left" w:pos="540"/>
          <w:tab w:val="left" w:pos="700"/>
        </w:tabs>
        <w:suppressAutoHyphens/>
        <w:spacing w:after="120" w:line="250" w:lineRule="exact"/>
        <w:jc w:val="both"/>
        <w:rPr>
          <w:rFonts w:cs="Times New Roman"/>
          <w:szCs w:val="24"/>
        </w:rPr>
      </w:pPr>
      <w:bookmarkStart w:id="1254" w:name="_Toc164442441"/>
      <w:r w:rsidRPr="00C56553">
        <w:rPr>
          <w:rFonts w:cs="Times New Roman"/>
          <w:szCs w:val="24"/>
        </w:rPr>
        <w:t>Edge</w:t>
      </w:r>
      <w:bookmarkEnd w:id="1254"/>
    </w:p>
    <w:tbl>
      <w:tblPr>
        <w:tblStyle w:val="af0"/>
        <w:tblW w:w="0" w:type="auto"/>
        <w:tblLook w:val="04A0" w:firstRow="1" w:lastRow="0" w:firstColumn="1" w:lastColumn="0" w:noHBand="0" w:noVBand="1"/>
      </w:tblPr>
      <w:tblGrid>
        <w:gridCol w:w="1535"/>
        <w:gridCol w:w="2415"/>
        <w:gridCol w:w="6095"/>
        <w:tblGridChange w:id="1255">
          <w:tblGrid>
            <w:gridCol w:w="1535"/>
            <w:gridCol w:w="2331"/>
            <w:gridCol w:w="84"/>
            <w:gridCol w:w="6011"/>
            <w:gridCol w:w="84"/>
          </w:tblGrid>
        </w:tblGridChange>
      </w:tblGrid>
      <w:tr w:rsidR="001647A4" w:rsidRPr="00890A67" w14:paraId="144F7178" w14:textId="77777777" w:rsidTr="00E04311">
        <w:trPr>
          <w:trHeight w:val="284"/>
        </w:trPr>
        <w:tc>
          <w:tcPr>
            <w:tcW w:w="1535" w:type="dxa"/>
            <w:shd w:val="clear" w:color="auto" w:fill="F2F2F2" w:themeFill="background1" w:themeFillShade="F2"/>
            <w:vAlign w:val="center"/>
            <w:hideMark/>
          </w:tcPr>
          <w:p w14:paraId="2326D1E1" w14:textId="77777777" w:rsidR="001647A4" w:rsidRPr="00C56553" w:rsidRDefault="001647A4"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426" w:type="dxa"/>
            <w:gridSpan w:val="2"/>
            <w:shd w:val="clear" w:color="auto" w:fill="F2F2F2" w:themeFill="background1" w:themeFillShade="F2"/>
            <w:vAlign w:val="center"/>
            <w:hideMark/>
          </w:tcPr>
          <w:p w14:paraId="234E779C" w14:textId="7734E255" w:rsidR="001647A4" w:rsidRPr="00C56553" w:rsidRDefault="001647A4"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b/>
                <w:bCs/>
                <w:sz w:val="22"/>
                <w:szCs w:val="22"/>
                <w:lang w:eastAsia="ko-KR"/>
              </w:rPr>
              <w:t>Edge</w:t>
            </w:r>
          </w:p>
        </w:tc>
      </w:tr>
      <w:tr w:rsidR="001647A4" w:rsidRPr="00890A67" w14:paraId="1C68F436" w14:textId="77777777" w:rsidTr="00E04311">
        <w:trPr>
          <w:trHeight w:val="482"/>
        </w:trPr>
        <w:tc>
          <w:tcPr>
            <w:tcW w:w="1535" w:type="dxa"/>
            <w:shd w:val="clear" w:color="auto" w:fill="F2F2F2" w:themeFill="background1" w:themeFillShade="F2"/>
            <w:vAlign w:val="center"/>
            <w:hideMark/>
          </w:tcPr>
          <w:p w14:paraId="46C0BB3F" w14:textId="77777777" w:rsidR="001647A4" w:rsidRPr="00C56553" w:rsidRDefault="001647A4"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426" w:type="dxa"/>
            <w:gridSpan w:val="2"/>
            <w:vAlign w:val="center"/>
          </w:tcPr>
          <w:p w14:paraId="6ADC31A2" w14:textId="0379F0E9" w:rsidR="00C60AAD" w:rsidRPr="00C56553" w:rsidRDefault="001647A4" w:rsidP="000E670A">
            <w:pPr>
              <w:widowControl w:val="0"/>
              <w:wordWrap w:val="0"/>
              <w:autoSpaceDE w:val="0"/>
              <w:autoSpaceDN w:val="0"/>
              <w:spacing w:after="0"/>
              <w:jc w:val="both"/>
              <w:textAlignment w:val="baseline"/>
              <w:rPr>
                <w:rFonts w:eastAsia="굴림"/>
                <w:sz w:val="22"/>
                <w:szCs w:val="22"/>
                <w:lang w:eastAsia="ko-KR"/>
              </w:rPr>
            </w:pPr>
            <w:r w:rsidRPr="00C56553">
              <w:rPr>
                <w:rFonts w:eastAsia="굴림"/>
                <w:sz w:val="22"/>
                <w:szCs w:val="22"/>
                <w:lang w:eastAsia="ko-KR"/>
              </w:rPr>
              <w:t xml:space="preserve">adjacency or connectivity relationship between nodes, </w:t>
            </w:r>
            <w:r w:rsidR="000E670A" w:rsidRPr="00C56553">
              <w:rPr>
                <w:rFonts w:eastAsia="굴림"/>
                <w:sz w:val="22"/>
                <w:szCs w:val="22"/>
                <w:lang w:eastAsia="ko-KR"/>
              </w:rPr>
              <w:t>which is defined as 1-dimensional topological primitive in ISO 19107.</w:t>
            </w:r>
          </w:p>
        </w:tc>
      </w:tr>
      <w:tr w:rsidR="001647A4" w:rsidRPr="00890A67" w14:paraId="0E4B3D7C" w14:textId="77777777" w:rsidTr="00E04311">
        <w:trPr>
          <w:trHeight w:val="325"/>
        </w:trPr>
        <w:tc>
          <w:tcPr>
            <w:tcW w:w="1535" w:type="dxa"/>
            <w:shd w:val="clear" w:color="auto" w:fill="F2F2F2" w:themeFill="background1" w:themeFillShade="F2"/>
            <w:vAlign w:val="center"/>
            <w:hideMark/>
          </w:tcPr>
          <w:p w14:paraId="016D85E0" w14:textId="77777777" w:rsidR="001647A4" w:rsidRPr="00C56553" w:rsidRDefault="001647A4"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426" w:type="dxa"/>
            <w:gridSpan w:val="2"/>
            <w:vAlign w:val="center"/>
            <w:hideMark/>
          </w:tcPr>
          <w:p w14:paraId="61B59613" w14:textId="77777777" w:rsidR="001647A4" w:rsidRPr="00C56553" w:rsidRDefault="001647A4" w:rsidP="00260E6D">
            <w:pPr>
              <w:widowControl w:val="0"/>
              <w:wordWrap w:val="0"/>
              <w:autoSpaceDE w:val="0"/>
              <w:autoSpaceDN w:val="0"/>
              <w:spacing w:after="0"/>
              <w:jc w:val="both"/>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GML</w:t>
            </w:r>
            <w:r w:rsidRPr="00C56553">
              <w:rPr>
                <w:rFonts w:eastAsia="맑은 고딕"/>
                <w:sz w:val="22"/>
                <w:szCs w:val="22"/>
                <w:lang w:eastAsia="ko-KR"/>
              </w:rPr>
              <w:t xml:space="preserve"> </w:t>
            </w:r>
            <w:r w:rsidRPr="00C56553">
              <w:rPr>
                <w:rFonts w:asciiTheme="minorHAnsi" w:eastAsia="맑은 고딕" w:hAnsiTheme="minorHAnsi" w:cstheme="minorHAnsi"/>
                <w:sz w:val="22"/>
                <w:szCs w:val="22"/>
                <w:lang w:eastAsia="ko-KR"/>
              </w:rPr>
              <w:t>AbstractFeature</w:t>
            </w:r>
          </w:p>
        </w:tc>
      </w:tr>
      <w:tr w:rsidR="001647A4" w:rsidRPr="00890A67" w14:paraId="327E7F92" w14:textId="77777777" w:rsidTr="00E04311">
        <w:trPr>
          <w:trHeight w:val="131"/>
        </w:trPr>
        <w:tc>
          <w:tcPr>
            <w:tcW w:w="1535" w:type="dxa"/>
            <w:vMerge w:val="restart"/>
            <w:shd w:val="clear" w:color="auto" w:fill="F2F2F2" w:themeFill="background1" w:themeFillShade="F2"/>
            <w:vAlign w:val="center"/>
            <w:hideMark/>
          </w:tcPr>
          <w:p w14:paraId="7782702C" w14:textId="77777777" w:rsidR="001647A4" w:rsidRPr="00C56553" w:rsidRDefault="001647A4"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2331" w:type="dxa"/>
            <w:shd w:val="clear" w:color="auto" w:fill="F2F2F2" w:themeFill="background1" w:themeFillShade="F2"/>
            <w:vAlign w:val="center"/>
            <w:hideMark/>
          </w:tcPr>
          <w:p w14:paraId="621635AD" w14:textId="77777777" w:rsidR="001647A4" w:rsidRPr="00C56553" w:rsidRDefault="001647A4"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6095" w:type="dxa"/>
            <w:shd w:val="clear" w:color="auto" w:fill="F2F2F2" w:themeFill="background1" w:themeFillShade="F2"/>
            <w:vAlign w:val="center"/>
            <w:hideMark/>
          </w:tcPr>
          <w:p w14:paraId="09162B0E" w14:textId="77777777" w:rsidR="001647A4" w:rsidRPr="00C56553" w:rsidRDefault="001647A4"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1647A4" w:rsidRPr="00890A67" w14:paraId="5A91AEC8" w14:textId="77777777" w:rsidTr="00E04311">
        <w:trPr>
          <w:trHeight w:val="291"/>
        </w:trPr>
        <w:tc>
          <w:tcPr>
            <w:tcW w:w="0" w:type="auto"/>
            <w:vMerge/>
            <w:shd w:val="clear" w:color="auto" w:fill="F2F2F2" w:themeFill="background1" w:themeFillShade="F2"/>
            <w:vAlign w:val="center"/>
            <w:hideMark/>
          </w:tcPr>
          <w:p w14:paraId="39F0C274" w14:textId="77777777" w:rsidR="001647A4" w:rsidRPr="00C56553" w:rsidRDefault="001647A4" w:rsidP="00260E6D">
            <w:pPr>
              <w:spacing w:after="0"/>
              <w:rPr>
                <w:rFonts w:eastAsia="굴림"/>
                <w:sz w:val="22"/>
                <w:szCs w:val="22"/>
                <w:lang w:eastAsia="ko-KR"/>
              </w:rPr>
            </w:pPr>
          </w:p>
        </w:tc>
        <w:tc>
          <w:tcPr>
            <w:tcW w:w="2331" w:type="dxa"/>
            <w:vAlign w:val="center"/>
            <w:hideMark/>
          </w:tcPr>
          <w:p w14:paraId="6460C1BE" w14:textId="77777777" w:rsidR="001647A4" w:rsidRPr="00C56553" w:rsidRDefault="001647A4"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connects</w:t>
            </w:r>
          </w:p>
        </w:tc>
        <w:tc>
          <w:tcPr>
            <w:tcW w:w="6095" w:type="dxa"/>
            <w:vAlign w:val="center"/>
            <w:hideMark/>
          </w:tcPr>
          <w:p w14:paraId="6EF57B8C" w14:textId="40A19685" w:rsidR="001647A4" w:rsidRPr="00C56553" w:rsidRDefault="001647A4" w:rsidP="00260E6D">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Node</w:t>
            </w:r>
            <w:r w:rsidRPr="00C56553">
              <w:rPr>
                <w:rFonts w:eastAsia="맑은 고딕"/>
                <w:sz w:val="22"/>
                <w:szCs w:val="22"/>
                <w:lang w:eastAsia="ko-KR"/>
              </w:rPr>
              <w:t xml:space="preserve"> [2..2]</w:t>
            </w:r>
          </w:p>
        </w:tc>
      </w:tr>
      <w:tr w:rsidR="001647A4" w:rsidRPr="00890A67" w14:paraId="1EDA366A" w14:textId="77777777" w:rsidTr="00E04311">
        <w:trPr>
          <w:trHeight w:val="41"/>
        </w:trPr>
        <w:tc>
          <w:tcPr>
            <w:tcW w:w="0" w:type="auto"/>
            <w:vMerge/>
            <w:shd w:val="clear" w:color="auto" w:fill="F2F2F2" w:themeFill="background1" w:themeFillShade="F2"/>
            <w:vAlign w:val="center"/>
            <w:hideMark/>
          </w:tcPr>
          <w:p w14:paraId="21EB117D" w14:textId="77777777" w:rsidR="001647A4" w:rsidRPr="00C56553" w:rsidRDefault="001647A4" w:rsidP="00260E6D">
            <w:pPr>
              <w:spacing w:after="0"/>
              <w:rPr>
                <w:rFonts w:eastAsia="굴림"/>
                <w:sz w:val="22"/>
                <w:szCs w:val="22"/>
                <w:lang w:eastAsia="ko-KR"/>
              </w:rPr>
            </w:pPr>
          </w:p>
        </w:tc>
        <w:tc>
          <w:tcPr>
            <w:tcW w:w="2331" w:type="dxa"/>
            <w:vAlign w:val="center"/>
            <w:hideMark/>
          </w:tcPr>
          <w:p w14:paraId="520AB24A" w14:textId="77777777" w:rsidR="001647A4" w:rsidRPr="00C56553" w:rsidRDefault="001647A4"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duality </w:t>
            </w:r>
          </w:p>
        </w:tc>
        <w:tc>
          <w:tcPr>
            <w:tcW w:w="6095" w:type="dxa"/>
            <w:vAlign w:val="center"/>
            <w:hideMark/>
          </w:tcPr>
          <w:p w14:paraId="7F669E77" w14:textId="656A6B35" w:rsidR="001647A4" w:rsidRPr="00C56553" w:rsidRDefault="001647A4" w:rsidP="00260E6D">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CellBoundary</w:t>
            </w:r>
            <w:r w:rsidRPr="00C56553">
              <w:rPr>
                <w:rFonts w:eastAsia="맑은 고딕"/>
                <w:sz w:val="22"/>
                <w:szCs w:val="22"/>
                <w:lang w:eastAsia="ko-KR"/>
              </w:rPr>
              <w:t xml:space="preserve"> [0..1]</w:t>
            </w:r>
          </w:p>
        </w:tc>
      </w:tr>
      <w:tr w:rsidR="00331BAF" w:rsidRPr="00890A67" w14:paraId="6FB01F98" w14:textId="77777777" w:rsidTr="00E04311">
        <w:trPr>
          <w:trHeight w:val="482"/>
        </w:trPr>
        <w:tc>
          <w:tcPr>
            <w:tcW w:w="1535" w:type="dxa"/>
            <w:vMerge w:val="restart"/>
            <w:shd w:val="clear" w:color="auto" w:fill="F2F2F2" w:themeFill="background1" w:themeFillShade="F2"/>
            <w:vAlign w:val="center"/>
            <w:hideMark/>
          </w:tcPr>
          <w:p w14:paraId="34664BA9" w14:textId="074AA165" w:rsidR="00331BAF" w:rsidRPr="00C56553" w:rsidRDefault="00331BA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2331" w:type="dxa"/>
            <w:shd w:val="clear" w:color="auto" w:fill="F2F2F2" w:themeFill="background1" w:themeFillShade="F2"/>
            <w:vAlign w:val="center"/>
            <w:hideMark/>
          </w:tcPr>
          <w:p w14:paraId="5371735A" w14:textId="61C5B5D0" w:rsidR="00331BAF" w:rsidRPr="00C56553" w:rsidRDefault="00331BAF"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6095" w:type="dxa"/>
            <w:shd w:val="clear" w:color="auto" w:fill="F2F2F2" w:themeFill="background1" w:themeFillShade="F2"/>
            <w:vAlign w:val="center"/>
            <w:hideMark/>
          </w:tcPr>
          <w:p w14:paraId="42631F2F" w14:textId="77777777" w:rsidR="00331BAF" w:rsidRPr="00C56553" w:rsidRDefault="00331BAF"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331BAF" w:rsidRPr="00890A67" w14:paraId="1FFD12AC" w14:textId="77777777" w:rsidTr="00E04311">
        <w:trPr>
          <w:trHeight w:val="349"/>
        </w:trPr>
        <w:tc>
          <w:tcPr>
            <w:tcW w:w="0" w:type="auto"/>
            <w:vMerge/>
            <w:shd w:val="clear" w:color="auto" w:fill="F2F2F2" w:themeFill="background1" w:themeFillShade="F2"/>
            <w:vAlign w:val="center"/>
            <w:hideMark/>
          </w:tcPr>
          <w:p w14:paraId="52B8FC09" w14:textId="77777777" w:rsidR="00331BAF" w:rsidRPr="00C56553" w:rsidRDefault="00331BAF" w:rsidP="00260E6D">
            <w:pPr>
              <w:spacing w:after="0"/>
              <w:rPr>
                <w:rFonts w:eastAsia="굴림"/>
                <w:sz w:val="22"/>
                <w:szCs w:val="22"/>
                <w:lang w:eastAsia="ko-KR"/>
              </w:rPr>
            </w:pPr>
          </w:p>
        </w:tc>
        <w:tc>
          <w:tcPr>
            <w:tcW w:w="2331" w:type="dxa"/>
            <w:vAlign w:val="center"/>
          </w:tcPr>
          <w:p w14:paraId="1DA9BBD0" w14:textId="77777777" w:rsidR="00331BAF" w:rsidRPr="00C56553" w:rsidRDefault="00331BAF"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geometry</w:t>
            </w:r>
          </w:p>
        </w:tc>
        <w:tc>
          <w:tcPr>
            <w:tcW w:w="6095" w:type="dxa"/>
            <w:vAlign w:val="center"/>
          </w:tcPr>
          <w:p w14:paraId="1396EC89" w14:textId="7C727513" w:rsidR="00331BAF" w:rsidRPr="00C56553" w:rsidRDefault="00331BAF" w:rsidP="00260E6D">
            <w:pPr>
              <w:widowControl w:val="0"/>
              <w:autoSpaceDE w:val="0"/>
              <w:autoSpaceDN w:val="0"/>
              <w:spacing w:after="0"/>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GM_Curve</w:t>
            </w:r>
            <w:r w:rsidRPr="00C56553">
              <w:rPr>
                <w:rFonts w:eastAsia="맑은 고딕"/>
                <w:sz w:val="22"/>
                <w:szCs w:val="22"/>
                <w:lang w:eastAsia="ko-KR"/>
              </w:rPr>
              <w:t xml:space="preserve"> [0..1]</w:t>
            </w:r>
          </w:p>
        </w:tc>
      </w:tr>
      <w:tr w:rsidR="00E04311" w:rsidRPr="00890A67" w14:paraId="57D280BB" w14:textId="77777777" w:rsidTr="00E04311">
        <w:trPr>
          <w:trHeight w:val="173"/>
        </w:trPr>
        <w:tc>
          <w:tcPr>
            <w:tcW w:w="0" w:type="auto"/>
            <w:vMerge/>
            <w:shd w:val="clear" w:color="auto" w:fill="F2F2F2" w:themeFill="background1" w:themeFillShade="F2"/>
            <w:vAlign w:val="center"/>
          </w:tcPr>
          <w:p w14:paraId="410B8CBB" w14:textId="77777777" w:rsidR="00E04311" w:rsidRPr="00C56553" w:rsidRDefault="00E04311" w:rsidP="00260E6D">
            <w:pPr>
              <w:spacing w:after="0"/>
              <w:rPr>
                <w:rFonts w:eastAsia="굴림"/>
                <w:sz w:val="22"/>
                <w:szCs w:val="22"/>
                <w:lang w:eastAsia="ko-KR"/>
              </w:rPr>
            </w:pPr>
          </w:p>
        </w:tc>
        <w:tc>
          <w:tcPr>
            <w:tcW w:w="2331" w:type="dxa"/>
            <w:vAlign w:val="center"/>
          </w:tcPr>
          <w:p w14:paraId="7322AD29" w14:textId="27A4EC0C" w:rsidR="00E04311" w:rsidRPr="00C56553" w:rsidRDefault="00E04311" w:rsidP="00260E6D">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weight</w:t>
            </w:r>
          </w:p>
        </w:tc>
        <w:tc>
          <w:tcPr>
            <w:tcW w:w="6095" w:type="dxa"/>
            <w:vAlign w:val="center"/>
          </w:tcPr>
          <w:p w14:paraId="1459E5D3" w14:textId="485434C5" w:rsidR="00E04311" w:rsidRPr="00C56553" w:rsidRDefault="00E04311" w:rsidP="00260E6D">
            <w:pPr>
              <w:widowControl w:val="0"/>
              <w:autoSpaceDE w:val="0"/>
              <w:autoSpaceDN w:val="0"/>
              <w:spacing w:after="0"/>
              <w:textAlignment w:val="baseline"/>
              <w:rPr>
                <w:rFonts w:eastAsia="맑은 고딕"/>
                <w:sz w:val="22"/>
                <w:szCs w:val="22"/>
                <w:lang w:eastAsia="ko-KR"/>
              </w:rPr>
            </w:pPr>
            <w:r w:rsidRPr="00C56553">
              <w:rPr>
                <w:rFonts w:asciiTheme="minorHAnsi" w:eastAsia="맑은 고딕" w:hAnsiTheme="minorHAnsi" w:cstheme="minorHAnsi"/>
                <w:sz w:val="22"/>
                <w:szCs w:val="22"/>
                <w:lang w:eastAsia="ko-KR"/>
              </w:rPr>
              <w:t>Real</w:t>
            </w:r>
            <w:r w:rsidRPr="00C56553">
              <w:rPr>
                <w:rFonts w:eastAsia="맑은 고딕"/>
                <w:sz w:val="22"/>
                <w:szCs w:val="22"/>
                <w:lang w:eastAsia="ko-KR"/>
              </w:rPr>
              <w:t xml:space="preserve"> [1..1]</w:t>
            </w:r>
          </w:p>
        </w:tc>
      </w:tr>
      <w:tr w:rsidR="00DA3C07" w:rsidRPr="00890A67" w14:paraId="6EA86B2E" w14:textId="77777777" w:rsidTr="00E04311">
        <w:trPr>
          <w:trHeight w:val="41"/>
        </w:trPr>
        <w:tc>
          <w:tcPr>
            <w:tcW w:w="1535" w:type="dxa"/>
            <w:vMerge w:val="restart"/>
            <w:shd w:val="clear" w:color="auto" w:fill="F2F2F2" w:themeFill="background1" w:themeFillShade="F2"/>
            <w:vAlign w:val="center"/>
            <w:hideMark/>
          </w:tcPr>
          <w:p w14:paraId="4AC20E3A" w14:textId="77777777" w:rsidR="00DA3C07" w:rsidRPr="00C56553" w:rsidRDefault="00DA3C0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2331" w:type="dxa"/>
            <w:shd w:val="clear" w:color="auto" w:fill="F2F2F2" w:themeFill="background1" w:themeFillShade="F2"/>
            <w:vAlign w:val="center"/>
            <w:hideMark/>
          </w:tcPr>
          <w:p w14:paraId="11A89453" w14:textId="058FAEAA" w:rsidR="00DA3C07" w:rsidRPr="00C56553" w:rsidRDefault="001B6CCC"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Constraint </w:t>
            </w:r>
            <w:r w:rsidR="00DA3C07" w:rsidRPr="00C56553">
              <w:rPr>
                <w:rFonts w:eastAsia="굴림"/>
                <w:b/>
                <w:sz w:val="22"/>
                <w:szCs w:val="22"/>
                <w:lang w:eastAsia="ko-KR"/>
              </w:rPr>
              <w:t>ID</w:t>
            </w:r>
          </w:p>
        </w:tc>
        <w:tc>
          <w:tcPr>
            <w:tcW w:w="6095" w:type="dxa"/>
            <w:shd w:val="clear" w:color="auto" w:fill="F2F2F2" w:themeFill="background1" w:themeFillShade="F2"/>
            <w:vAlign w:val="center"/>
          </w:tcPr>
          <w:p w14:paraId="0B4EF20C" w14:textId="152F0EAA" w:rsidR="00DA3C07" w:rsidRPr="00C56553" w:rsidRDefault="00DA3C07"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0E670A" w:rsidRPr="00890A67" w14:paraId="6776F533" w14:textId="77777777" w:rsidTr="00CF030F">
        <w:tblPrEx>
          <w:tblW w:w="0" w:type="auto"/>
          <w:tblPrExChange w:id="1256" w:author="Li, Ki Joune" w:date="2024-04-19T16:34:00Z">
            <w:tblPrEx>
              <w:tblW w:w="0" w:type="auto"/>
            </w:tblPrEx>
          </w:tblPrExChange>
        </w:tblPrEx>
        <w:trPr>
          <w:trHeight w:val="41"/>
          <w:trPrChange w:id="1257" w:author="Li, Ki Joune" w:date="2024-04-19T16:34:00Z">
            <w:trPr>
              <w:gridAfter w:val="0"/>
              <w:trHeight w:val="41"/>
            </w:trPr>
          </w:trPrChange>
        </w:trPr>
        <w:tc>
          <w:tcPr>
            <w:tcW w:w="1535" w:type="dxa"/>
            <w:vMerge/>
            <w:shd w:val="clear" w:color="auto" w:fill="F2F2F2" w:themeFill="background1" w:themeFillShade="F2"/>
            <w:vAlign w:val="center"/>
            <w:tcPrChange w:id="1258" w:author="Li, Ki Joune" w:date="2024-04-19T16:34:00Z">
              <w:tcPr>
                <w:tcW w:w="1535" w:type="dxa"/>
                <w:vMerge/>
                <w:shd w:val="clear" w:color="auto" w:fill="F2F2F2" w:themeFill="background1" w:themeFillShade="F2"/>
                <w:vAlign w:val="center"/>
              </w:tcPr>
            </w:tcPrChange>
          </w:tcPr>
          <w:p w14:paraId="4E24C616" w14:textId="77777777" w:rsidR="000E670A" w:rsidRPr="00C56553" w:rsidRDefault="000E670A" w:rsidP="000E670A">
            <w:pPr>
              <w:widowControl w:val="0"/>
              <w:autoSpaceDE w:val="0"/>
              <w:autoSpaceDN w:val="0"/>
              <w:spacing w:after="0"/>
              <w:jc w:val="center"/>
              <w:textAlignment w:val="baseline"/>
              <w:rPr>
                <w:rFonts w:eastAsia="맑은 고딕"/>
                <w:b/>
                <w:bCs/>
                <w:sz w:val="22"/>
                <w:szCs w:val="22"/>
                <w:lang w:eastAsia="ko-KR"/>
              </w:rPr>
            </w:pPr>
          </w:p>
        </w:tc>
        <w:tc>
          <w:tcPr>
            <w:tcW w:w="2331" w:type="dxa"/>
            <w:vAlign w:val="center"/>
            <w:tcPrChange w:id="1259" w:author="Li, Ki Joune" w:date="2024-04-19T16:34:00Z">
              <w:tcPr>
                <w:tcW w:w="2331" w:type="dxa"/>
                <w:vAlign w:val="center"/>
              </w:tcPr>
            </w:tcPrChange>
          </w:tcPr>
          <w:p w14:paraId="73D015ED" w14:textId="2A6383F0" w:rsidR="000E670A" w:rsidRPr="00A2474B" w:rsidRDefault="000E670A" w:rsidP="00A2474B">
            <w:pPr>
              <w:widowControl w:val="0"/>
              <w:autoSpaceDE w:val="0"/>
              <w:autoSpaceDN w:val="0"/>
              <w:spacing w:after="0"/>
              <w:textAlignment w:val="baseline"/>
              <w:rPr>
                <w:rFonts w:asciiTheme="minorHAnsi" w:eastAsia="맑은 고딕" w:hAnsiTheme="minorHAnsi" w:cstheme="minorHAnsi"/>
                <w:sz w:val="22"/>
                <w:szCs w:val="22"/>
                <w:lang w:eastAsia="ko-KR"/>
                <w:rPrChange w:id="1260" w:author="Li, Ki Joune" w:date="2024-04-19T18:47:00Z">
                  <w:rPr>
                    <w:rFonts w:eastAsia="맑은 고딕"/>
                    <w:sz w:val="22"/>
                    <w:szCs w:val="22"/>
                    <w:lang w:eastAsia="ko-KR"/>
                  </w:rPr>
                </w:rPrChange>
              </w:rPr>
              <w:pPrChange w:id="1261" w:author="Li, Ki Joune" w:date="2024-04-19T18:47: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262" w:author="Li, Ki Joune" w:date="2024-04-19T18:47:00Z">
                  <w:rPr>
                    <w:rFonts w:eastAsia="맑은 고딕"/>
                    <w:sz w:val="22"/>
                    <w:szCs w:val="22"/>
                    <w:lang w:eastAsia="ko-KR"/>
                  </w:rPr>
                </w:rPrChange>
              </w:rPr>
              <w:t>Indoorgml2/constraints/</w:t>
            </w:r>
            <w:r w:rsidRPr="00A2474B">
              <w:rPr>
                <w:rFonts w:asciiTheme="minorHAnsi" w:eastAsia="맑은 고딕" w:hAnsiTheme="minorHAnsi" w:cstheme="minorHAnsi"/>
                <w:sz w:val="22"/>
                <w:szCs w:val="22"/>
                <w:lang w:eastAsia="ko-KR"/>
                <w:rPrChange w:id="1263" w:author="Li, Ki Joune" w:date="2024-04-19T18:47:00Z">
                  <w:rPr>
                    <w:rFonts w:eastAsia="맑은 고딕"/>
                    <w:sz w:val="22"/>
                    <w:szCs w:val="22"/>
                    <w:lang w:eastAsia="ko-KR"/>
                  </w:rPr>
                </w:rPrChange>
              </w:rPr>
              <w:br/>
              <w:t>edge-1</w:t>
            </w:r>
          </w:p>
        </w:tc>
        <w:tc>
          <w:tcPr>
            <w:tcW w:w="6095" w:type="dxa"/>
            <w:vAlign w:val="center"/>
            <w:tcPrChange w:id="1264" w:author="Li, Ki Joune" w:date="2024-04-19T16:34:00Z">
              <w:tcPr>
                <w:tcW w:w="6095" w:type="dxa"/>
                <w:gridSpan w:val="2"/>
                <w:vAlign w:val="center"/>
              </w:tcPr>
            </w:tcPrChange>
          </w:tcPr>
          <w:p w14:paraId="10E6206F" w14:textId="5DCAB263" w:rsidR="000E670A" w:rsidRPr="00C56553" w:rsidRDefault="000E670A" w:rsidP="00A2474B">
            <w:pPr>
              <w:widowControl w:val="0"/>
              <w:autoSpaceDE w:val="0"/>
              <w:autoSpaceDN w:val="0"/>
              <w:spacing w:after="0"/>
              <w:textAlignment w:val="baseline"/>
              <w:rPr>
                <w:rFonts w:eastAsia="맑은 고딕"/>
                <w:sz w:val="22"/>
                <w:szCs w:val="22"/>
                <w:lang w:eastAsia="ko-KR"/>
              </w:rPr>
              <w:pPrChange w:id="1265" w:author="Li, Ki Joune" w:date="2024-04-19T18:47:00Z">
                <w:pPr>
                  <w:widowControl w:val="0"/>
                  <w:wordWrap w:val="0"/>
                  <w:autoSpaceDE w:val="0"/>
                  <w:autoSpaceDN w:val="0"/>
                  <w:spacing w:after="0"/>
                  <w:textAlignment w:val="baseline"/>
                </w:pPr>
              </w:pPrChange>
            </w:pPr>
            <w:r w:rsidRPr="00C56553">
              <w:rPr>
                <w:rFonts w:eastAsia="맑은 고딕"/>
                <w:sz w:val="22"/>
                <w:szCs w:val="22"/>
                <w:lang w:eastAsia="ko-KR"/>
              </w:rPr>
              <w:t>No self-intersection is allowed when its geometry is given.</w:t>
            </w:r>
            <w:ins w:id="1266" w:author="Li, Ki Joune" w:date="2024-04-19T16:33:00Z">
              <w:r w:rsidR="00CF030F">
                <w:rPr>
                  <w:rFonts w:eastAsia="맑은 고딕"/>
                  <w:sz w:val="22"/>
                  <w:szCs w:val="22"/>
                  <w:lang w:eastAsia="ko-KR"/>
                </w:rPr>
                <w:t xml:space="preserve"> (Requirement</w:t>
              </w:r>
            </w:ins>
            <w:ins w:id="1267" w:author="Li, Ki Joune" w:date="2024-04-19T16:34:00Z">
              <w:r w:rsidR="00CF030F">
                <w:rPr>
                  <w:rFonts w:eastAsia="맑은 고딕"/>
                  <w:sz w:val="22"/>
                  <w:szCs w:val="22"/>
                  <w:lang w:eastAsia="ko-KR"/>
                </w:rPr>
                <w:t xml:space="preserve"> ID: /</w:t>
              </w:r>
              <w:r w:rsidR="00CF030F" w:rsidRPr="00A2474B">
                <w:rPr>
                  <w:rFonts w:asciiTheme="minorHAnsi" w:eastAsia="맑은 고딕" w:hAnsiTheme="minorHAnsi" w:cstheme="minorHAnsi"/>
                  <w:sz w:val="22"/>
                  <w:szCs w:val="22"/>
                  <w:lang w:eastAsia="ko-KR"/>
                  <w:rPrChange w:id="1268" w:author="Li, Ki Joune" w:date="2024-04-19T18:47:00Z">
                    <w:rPr>
                      <w:rFonts w:eastAsia="맑은 고딕"/>
                      <w:sz w:val="22"/>
                      <w:szCs w:val="22"/>
                      <w:lang w:eastAsia="ko-KR"/>
                    </w:rPr>
                  </w:rPrChange>
                </w:rPr>
                <w:t>req/edge-A</w:t>
              </w:r>
              <w:r w:rsidR="00CF030F">
                <w:rPr>
                  <w:rFonts w:eastAsia="맑은 고딕"/>
                  <w:sz w:val="22"/>
                  <w:szCs w:val="22"/>
                  <w:lang w:eastAsia="ko-KR"/>
                </w:rPr>
                <w:t>)</w:t>
              </w:r>
            </w:ins>
          </w:p>
        </w:tc>
      </w:tr>
      <w:tr w:rsidR="000E670A" w:rsidRPr="00890A67" w14:paraId="77CC919A" w14:textId="77777777" w:rsidTr="00E04311">
        <w:trPr>
          <w:trHeight w:val="41"/>
        </w:trPr>
        <w:tc>
          <w:tcPr>
            <w:tcW w:w="1535" w:type="dxa"/>
            <w:vMerge/>
            <w:shd w:val="clear" w:color="auto" w:fill="F2F2F2" w:themeFill="background1" w:themeFillShade="F2"/>
            <w:vAlign w:val="center"/>
          </w:tcPr>
          <w:p w14:paraId="7413CEF5" w14:textId="77777777" w:rsidR="000E670A" w:rsidRPr="00C56553" w:rsidRDefault="000E670A" w:rsidP="000E670A">
            <w:pPr>
              <w:widowControl w:val="0"/>
              <w:autoSpaceDE w:val="0"/>
              <w:autoSpaceDN w:val="0"/>
              <w:spacing w:after="0"/>
              <w:jc w:val="center"/>
              <w:textAlignment w:val="baseline"/>
              <w:rPr>
                <w:rFonts w:eastAsia="맑은 고딕"/>
                <w:b/>
                <w:bCs/>
                <w:sz w:val="22"/>
                <w:szCs w:val="22"/>
                <w:lang w:eastAsia="ko-KR"/>
              </w:rPr>
            </w:pPr>
          </w:p>
        </w:tc>
        <w:tc>
          <w:tcPr>
            <w:tcW w:w="2331" w:type="dxa"/>
            <w:vAlign w:val="center"/>
          </w:tcPr>
          <w:p w14:paraId="36F7899C" w14:textId="24DAB72D" w:rsidR="000E670A" w:rsidRPr="00A2474B" w:rsidRDefault="000E670A" w:rsidP="00A2474B">
            <w:pPr>
              <w:widowControl w:val="0"/>
              <w:autoSpaceDE w:val="0"/>
              <w:autoSpaceDN w:val="0"/>
              <w:spacing w:after="0"/>
              <w:textAlignment w:val="baseline"/>
              <w:rPr>
                <w:rFonts w:asciiTheme="minorHAnsi" w:eastAsia="맑은 고딕" w:hAnsiTheme="minorHAnsi" w:cstheme="minorHAnsi"/>
                <w:sz w:val="22"/>
                <w:szCs w:val="22"/>
                <w:lang w:eastAsia="ko-KR"/>
                <w:rPrChange w:id="1269" w:author="Li, Ki Joune" w:date="2024-04-19T18:47:00Z">
                  <w:rPr>
                    <w:rFonts w:eastAsia="맑은 고딕"/>
                    <w:sz w:val="22"/>
                    <w:szCs w:val="22"/>
                    <w:lang w:eastAsia="ko-KR"/>
                  </w:rPr>
                </w:rPrChange>
              </w:rPr>
              <w:pPrChange w:id="1270" w:author="Li, Ki Joune" w:date="2024-04-19T18:47: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271" w:author="Li, Ki Joune" w:date="2024-04-19T18:47:00Z">
                  <w:rPr>
                    <w:rFonts w:eastAsia="맑은 고딕"/>
                    <w:sz w:val="22"/>
                    <w:szCs w:val="22"/>
                    <w:lang w:eastAsia="ko-KR"/>
                  </w:rPr>
                </w:rPrChange>
              </w:rPr>
              <w:t>Indoorgml2/constraints/</w:t>
            </w:r>
            <w:r w:rsidRPr="00A2474B">
              <w:rPr>
                <w:rFonts w:asciiTheme="minorHAnsi" w:eastAsia="맑은 고딕" w:hAnsiTheme="minorHAnsi" w:cstheme="minorHAnsi"/>
                <w:sz w:val="22"/>
                <w:szCs w:val="22"/>
                <w:lang w:eastAsia="ko-KR"/>
                <w:rPrChange w:id="1272" w:author="Li, Ki Joune" w:date="2024-04-19T18:47:00Z">
                  <w:rPr>
                    <w:rFonts w:eastAsia="맑은 고딕"/>
                    <w:sz w:val="22"/>
                    <w:szCs w:val="22"/>
                    <w:lang w:eastAsia="ko-KR"/>
                  </w:rPr>
                </w:rPrChange>
              </w:rPr>
              <w:br/>
              <w:t>edge-2</w:t>
            </w:r>
          </w:p>
        </w:tc>
        <w:tc>
          <w:tcPr>
            <w:tcW w:w="6095" w:type="dxa"/>
            <w:vAlign w:val="center"/>
          </w:tcPr>
          <w:p w14:paraId="51670235" w14:textId="10E1833D" w:rsidR="000E670A" w:rsidRPr="00C56553" w:rsidRDefault="000E670A" w:rsidP="000E670A">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hint="eastAsia"/>
                <w:sz w:val="22"/>
                <w:szCs w:val="22"/>
                <w:lang w:eastAsia="ko-KR"/>
              </w:rPr>
              <w:t>I</w:t>
            </w:r>
            <w:r w:rsidRPr="00C56553">
              <w:rPr>
                <w:rFonts w:eastAsia="맑은 고딕"/>
                <w:sz w:val="22"/>
                <w:szCs w:val="22"/>
                <w:lang w:eastAsia="ko-KR"/>
              </w:rPr>
              <w:t xml:space="preserve">f </w:t>
            </w:r>
            <w:r w:rsidR="00E04311" w:rsidRPr="00C56553">
              <w:rPr>
                <w:rFonts w:eastAsia="맑은 고딕"/>
                <w:sz w:val="22"/>
                <w:szCs w:val="22"/>
                <w:lang w:eastAsia="ko-KR"/>
              </w:rPr>
              <w:t>dualspaceLayer.</w:t>
            </w:r>
            <w:r w:rsidRPr="00C56553">
              <w:rPr>
                <w:rFonts w:asciiTheme="minorHAnsi" w:eastAsia="맑은 고딕" w:hAnsiTheme="minorHAnsi" w:cstheme="minorHAnsi"/>
                <w:sz w:val="22"/>
                <w:szCs w:val="22"/>
                <w:lang w:eastAsia="ko-KR"/>
              </w:rPr>
              <w:t>direct</w:t>
            </w:r>
            <w:r w:rsidR="00E04311" w:rsidRPr="00C56553">
              <w:rPr>
                <w:rFonts w:asciiTheme="minorHAnsi" w:eastAsia="맑은 고딕" w:hAnsiTheme="minorHAnsi" w:cstheme="minorHAnsi"/>
                <w:sz w:val="22"/>
                <w:szCs w:val="22"/>
                <w:lang w:eastAsia="ko-KR"/>
              </w:rPr>
              <w:t>ed</w:t>
            </w:r>
            <w:r w:rsidRPr="00C56553">
              <w:rPr>
                <w:rFonts w:eastAsia="맑은 고딕"/>
                <w:sz w:val="22"/>
                <w:szCs w:val="22"/>
                <w:lang w:eastAsia="ko-KR"/>
              </w:rPr>
              <w:t>=</w:t>
            </w:r>
            <w:r w:rsidRPr="00C56553">
              <w:rPr>
                <w:rFonts w:asciiTheme="minorHAnsi" w:eastAsia="맑은 고딕" w:hAnsiTheme="minorHAnsi" w:cstheme="minorHAnsi"/>
                <w:sz w:val="22"/>
                <w:szCs w:val="22"/>
                <w:lang w:eastAsia="ko-KR"/>
              </w:rPr>
              <w:t>true</w:t>
            </w:r>
            <w:r w:rsidRPr="00C56553">
              <w:rPr>
                <w:rFonts w:eastAsia="맑은 고딕"/>
                <w:sz w:val="22"/>
                <w:szCs w:val="22"/>
                <w:lang w:eastAsia="ko-KR"/>
              </w:rPr>
              <w:t>, then the order of nodes represents the direction.</w:t>
            </w:r>
            <w:ins w:id="1273" w:author="Li, Ki Joune" w:date="2024-04-19T16:35:00Z">
              <w:r w:rsidR="00CF030F">
                <w:rPr>
                  <w:rFonts w:eastAsia="맑은 고딕"/>
                  <w:sz w:val="22"/>
                  <w:szCs w:val="22"/>
                  <w:lang w:eastAsia="ko-KR"/>
                </w:rPr>
                <w:t xml:space="preserve"> (Requirement ID: /</w:t>
              </w:r>
              <w:r w:rsidR="00CF030F" w:rsidRPr="00A2474B">
                <w:rPr>
                  <w:rFonts w:asciiTheme="minorHAnsi" w:eastAsia="맑은 고딕" w:hAnsiTheme="minorHAnsi" w:cstheme="minorHAnsi"/>
                  <w:sz w:val="22"/>
                  <w:szCs w:val="22"/>
                  <w:lang w:eastAsia="ko-KR"/>
                  <w:rPrChange w:id="1274" w:author="Li, Ki Joune" w:date="2024-04-19T18:47:00Z">
                    <w:rPr>
                      <w:rFonts w:eastAsia="맑은 고딕"/>
                      <w:sz w:val="22"/>
                      <w:szCs w:val="22"/>
                      <w:lang w:eastAsia="ko-KR"/>
                    </w:rPr>
                  </w:rPrChange>
                </w:rPr>
                <w:t>req/edge-B</w:t>
              </w:r>
              <w:r w:rsidR="00CF030F">
                <w:rPr>
                  <w:rFonts w:eastAsia="맑은 고딕"/>
                  <w:sz w:val="22"/>
                  <w:szCs w:val="22"/>
                  <w:lang w:eastAsia="ko-KR"/>
                </w:rPr>
                <w:t>)</w:t>
              </w:r>
            </w:ins>
          </w:p>
        </w:tc>
      </w:tr>
    </w:tbl>
    <w:p w14:paraId="75017EBF" w14:textId="77007FCF" w:rsidR="000E670A" w:rsidRPr="00890A67" w:rsidRDefault="000E670A">
      <w:pPr>
        <w:spacing w:after="0"/>
      </w:pPr>
    </w:p>
    <w:p w14:paraId="69341D9C" w14:textId="77777777" w:rsidR="000E670A" w:rsidRPr="00890A67" w:rsidRDefault="000E670A">
      <w:pPr>
        <w:spacing w:after="0"/>
      </w:pPr>
      <w:r w:rsidRPr="00890A67">
        <w:br w:type="page"/>
      </w:r>
    </w:p>
    <w:p w14:paraId="7F68EAB1" w14:textId="77777777" w:rsidR="002E052F" w:rsidRPr="00890A67" w:rsidRDefault="002E052F">
      <w:pPr>
        <w:spacing w:after="0"/>
      </w:pPr>
    </w:p>
    <w:p w14:paraId="093DB405" w14:textId="77777777" w:rsidR="005A721F" w:rsidRPr="00C56553" w:rsidRDefault="005A721F" w:rsidP="005A721F">
      <w:pPr>
        <w:pStyle w:val="3"/>
        <w:numPr>
          <w:ilvl w:val="2"/>
          <w:numId w:val="53"/>
        </w:numPr>
        <w:tabs>
          <w:tab w:val="clear" w:pos="720"/>
          <w:tab w:val="left" w:pos="540"/>
          <w:tab w:val="left" w:pos="700"/>
        </w:tabs>
        <w:suppressAutoHyphens/>
        <w:spacing w:before="60" w:after="120" w:line="-250" w:lineRule="auto"/>
        <w:jc w:val="both"/>
        <w:rPr>
          <w:rFonts w:cs="Times New Roman"/>
          <w:szCs w:val="24"/>
        </w:rPr>
      </w:pPr>
      <w:bookmarkStart w:id="1275" w:name="_Toc164442442"/>
      <w:r w:rsidRPr="00C56553">
        <w:rPr>
          <w:rFonts w:cs="Times New Roman"/>
          <w:szCs w:val="24"/>
        </w:rPr>
        <w:t>InterLayerConnection</w:t>
      </w:r>
      <w:bookmarkEnd w:id="1275"/>
    </w:p>
    <w:tbl>
      <w:tblPr>
        <w:tblStyle w:val="af0"/>
        <w:tblW w:w="0" w:type="auto"/>
        <w:tblLook w:val="04A0" w:firstRow="1" w:lastRow="0" w:firstColumn="1" w:lastColumn="0" w:noHBand="0" w:noVBand="1"/>
      </w:tblPr>
      <w:tblGrid>
        <w:gridCol w:w="1535"/>
        <w:gridCol w:w="2571"/>
        <w:gridCol w:w="5812"/>
        <w:tblGridChange w:id="1276">
          <w:tblGrid>
            <w:gridCol w:w="1535"/>
            <w:gridCol w:w="3138"/>
            <w:gridCol w:w="5245"/>
          </w:tblGrid>
        </w:tblGridChange>
      </w:tblGrid>
      <w:tr w:rsidR="007248A3" w:rsidRPr="00890A67" w14:paraId="3A07BA60" w14:textId="77777777" w:rsidTr="000E670A">
        <w:trPr>
          <w:trHeight w:val="121"/>
        </w:trPr>
        <w:tc>
          <w:tcPr>
            <w:tcW w:w="1535" w:type="dxa"/>
            <w:shd w:val="clear" w:color="auto" w:fill="F2F2F2" w:themeFill="background1" w:themeFillShade="F2"/>
            <w:vAlign w:val="center"/>
            <w:hideMark/>
          </w:tcPr>
          <w:p w14:paraId="1F2FE335" w14:textId="77777777" w:rsidR="005A721F" w:rsidRPr="00C56553" w:rsidRDefault="005A72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383" w:type="dxa"/>
            <w:gridSpan w:val="2"/>
            <w:shd w:val="clear" w:color="auto" w:fill="F2F2F2" w:themeFill="background1" w:themeFillShade="F2"/>
            <w:vAlign w:val="center"/>
            <w:hideMark/>
          </w:tcPr>
          <w:p w14:paraId="0B2C355C" w14:textId="77777777" w:rsidR="005A721F" w:rsidRPr="00C56553" w:rsidRDefault="005A721F"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b/>
                <w:bCs/>
                <w:sz w:val="22"/>
                <w:szCs w:val="22"/>
                <w:lang w:eastAsia="ko-KR"/>
              </w:rPr>
              <w:t>InterLayerConnection</w:t>
            </w:r>
          </w:p>
        </w:tc>
      </w:tr>
      <w:tr w:rsidR="007248A3" w:rsidRPr="00890A67" w14:paraId="363EE790" w14:textId="77777777" w:rsidTr="000E670A">
        <w:trPr>
          <w:trHeight w:val="132"/>
        </w:trPr>
        <w:tc>
          <w:tcPr>
            <w:tcW w:w="1535" w:type="dxa"/>
            <w:shd w:val="clear" w:color="auto" w:fill="F2F2F2" w:themeFill="background1" w:themeFillShade="F2"/>
            <w:vAlign w:val="center"/>
            <w:hideMark/>
          </w:tcPr>
          <w:p w14:paraId="5585D84E" w14:textId="77777777" w:rsidR="005A721F" w:rsidRPr="00C56553" w:rsidRDefault="005A72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383" w:type="dxa"/>
            <w:gridSpan w:val="2"/>
            <w:vAlign w:val="center"/>
            <w:hideMark/>
          </w:tcPr>
          <w:p w14:paraId="0AC8039A" w14:textId="77777777" w:rsidR="005A721F" w:rsidRPr="00C56553" w:rsidRDefault="005A721F"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Relationship between cell spaces and nodes in two different thematic layers</w:t>
            </w:r>
          </w:p>
        </w:tc>
      </w:tr>
      <w:tr w:rsidR="007248A3" w:rsidRPr="00890A67" w14:paraId="788E2C72" w14:textId="77777777" w:rsidTr="000E670A">
        <w:trPr>
          <w:trHeight w:val="306"/>
        </w:trPr>
        <w:tc>
          <w:tcPr>
            <w:tcW w:w="1535" w:type="dxa"/>
            <w:shd w:val="clear" w:color="auto" w:fill="F2F2F2" w:themeFill="background1" w:themeFillShade="F2"/>
            <w:vAlign w:val="center"/>
            <w:hideMark/>
          </w:tcPr>
          <w:p w14:paraId="26465721" w14:textId="77777777" w:rsidR="00890A67" w:rsidRPr="00C56553" w:rsidRDefault="00890A67" w:rsidP="00890A67">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383" w:type="dxa"/>
            <w:gridSpan w:val="2"/>
            <w:vAlign w:val="center"/>
            <w:hideMark/>
          </w:tcPr>
          <w:p w14:paraId="73896254" w14:textId="70CBE376" w:rsidR="00890A67" w:rsidRPr="00C56553" w:rsidRDefault="00890A67" w:rsidP="00890A67">
            <w:pPr>
              <w:widowControl w:val="0"/>
              <w:wordWrap w:val="0"/>
              <w:autoSpaceDE w:val="0"/>
              <w:autoSpaceDN w:val="0"/>
              <w:spacing w:after="0"/>
              <w:jc w:val="both"/>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GML AbstractFeature</w:t>
            </w:r>
          </w:p>
        </w:tc>
      </w:tr>
      <w:tr w:rsidR="007248A3" w:rsidRPr="00890A67" w14:paraId="70133EA4" w14:textId="77777777" w:rsidTr="00CF030F">
        <w:tblPrEx>
          <w:tblW w:w="0" w:type="auto"/>
          <w:tblPrExChange w:id="1277" w:author="Li, Ki Joune" w:date="2024-04-19T16:37:00Z">
            <w:tblPrEx>
              <w:tblW w:w="0" w:type="auto"/>
            </w:tblPrEx>
          </w:tblPrExChange>
        </w:tblPrEx>
        <w:trPr>
          <w:trHeight w:val="482"/>
          <w:trPrChange w:id="1278" w:author="Li, Ki Joune" w:date="2024-04-19T16:37:00Z">
            <w:trPr>
              <w:trHeight w:val="482"/>
            </w:trPr>
          </w:trPrChange>
        </w:trPr>
        <w:tc>
          <w:tcPr>
            <w:tcW w:w="1535" w:type="dxa"/>
            <w:vMerge w:val="restart"/>
            <w:shd w:val="clear" w:color="auto" w:fill="F2F2F2" w:themeFill="background1" w:themeFillShade="F2"/>
            <w:vAlign w:val="center"/>
            <w:hideMark/>
            <w:tcPrChange w:id="1279" w:author="Li, Ki Joune" w:date="2024-04-19T16:37:00Z">
              <w:tcPr>
                <w:tcW w:w="1535" w:type="dxa"/>
                <w:vMerge w:val="restart"/>
                <w:shd w:val="clear" w:color="auto" w:fill="F2F2F2" w:themeFill="background1" w:themeFillShade="F2"/>
                <w:vAlign w:val="center"/>
                <w:hideMark/>
              </w:tcPr>
            </w:tcPrChange>
          </w:tcPr>
          <w:p w14:paraId="014BFC0B" w14:textId="77777777" w:rsidR="005A721F" w:rsidRPr="00C56553" w:rsidRDefault="005A721F" w:rsidP="00260E6D">
            <w:pPr>
              <w:widowControl w:val="0"/>
              <w:autoSpaceDE w:val="0"/>
              <w:autoSpaceDN w:val="0"/>
              <w:spacing w:after="0"/>
              <w:jc w:val="center"/>
              <w:textAlignment w:val="baseline"/>
              <w:rPr>
                <w:rFonts w:eastAsia="굴림"/>
                <w:sz w:val="22"/>
                <w:szCs w:val="22"/>
                <w:lang w:eastAsia="ko-KR"/>
              </w:rPr>
            </w:pPr>
            <w:bookmarkStart w:id="1280" w:name="_Hlk146291219"/>
            <w:r w:rsidRPr="00C56553">
              <w:rPr>
                <w:rFonts w:eastAsia="맑은 고딕"/>
                <w:b/>
                <w:bCs/>
                <w:sz w:val="22"/>
                <w:szCs w:val="22"/>
                <w:lang w:eastAsia="ko-KR"/>
              </w:rPr>
              <w:t>Association</w:t>
            </w:r>
          </w:p>
        </w:tc>
        <w:tc>
          <w:tcPr>
            <w:tcW w:w="2571" w:type="dxa"/>
            <w:shd w:val="clear" w:color="auto" w:fill="F2F2F2" w:themeFill="background1" w:themeFillShade="F2"/>
            <w:vAlign w:val="center"/>
            <w:hideMark/>
            <w:tcPrChange w:id="1281" w:author="Li, Ki Joune" w:date="2024-04-19T16:37:00Z">
              <w:tcPr>
                <w:tcW w:w="3138" w:type="dxa"/>
                <w:shd w:val="clear" w:color="auto" w:fill="F2F2F2" w:themeFill="background1" w:themeFillShade="F2"/>
                <w:vAlign w:val="center"/>
                <w:hideMark/>
              </w:tcPr>
            </w:tcPrChange>
          </w:tcPr>
          <w:p w14:paraId="5B10D164" w14:textId="77777777" w:rsidR="005A721F" w:rsidRPr="00C56553" w:rsidRDefault="005A721F"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812" w:type="dxa"/>
            <w:shd w:val="clear" w:color="auto" w:fill="F2F2F2" w:themeFill="background1" w:themeFillShade="F2"/>
            <w:vAlign w:val="center"/>
            <w:hideMark/>
            <w:tcPrChange w:id="1282" w:author="Li, Ki Joune" w:date="2024-04-19T16:37:00Z">
              <w:tcPr>
                <w:tcW w:w="5245" w:type="dxa"/>
                <w:shd w:val="clear" w:color="auto" w:fill="F2F2F2" w:themeFill="background1" w:themeFillShade="F2"/>
                <w:vAlign w:val="center"/>
                <w:hideMark/>
              </w:tcPr>
            </w:tcPrChange>
          </w:tcPr>
          <w:p w14:paraId="2F3DC74A" w14:textId="77777777" w:rsidR="005A721F" w:rsidRPr="00C56553" w:rsidRDefault="005A721F"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7976B903" w14:textId="77777777" w:rsidTr="00CF030F">
        <w:tblPrEx>
          <w:tblW w:w="0" w:type="auto"/>
          <w:tblPrExChange w:id="1283" w:author="Li, Ki Joune" w:date="2024-04-19T16:37:00Z">
            <w:tblPrEx>
              <w:tblW w:w="0" w:type="auto"/>
            </w:tblPrEx>
          </w:tblPrExChange>
        </w:tblPrEx>
        <w:trPr>
          <w:trHeight w:val="204"/>
          <w:trPrChange w:id="1284" w:author="Li, Ki Joune" w:date="2024-04-19T16:37:00Z">
            <w:trPr>
              <w:trHeight w:val="204"/>
            </w:trPr>
          </w:trPrChange>
        </w:trPr>
        <w:tc>
          <w:tcPr>
            <w:tcW w:w="0" w:type="auto"/>
            <w:vMerge/>
            <w:shd w:val="clear" w:color="auto" w:fill="F2F2F2" w:themeFill="background1" w:themeFillShade="F2"/>
            <w:vAlign w:val="center"/>
            <w:hideMark/>
            <w:tcPrChange w:id="1285" w:author="Li, Ki Joune" w:date="2024-04-19T16:37:00Z">
              <w:tcPr>
                <w:tcW w:w="0" w:type="auto"/>
                <w:vMerge/>
                <w:shd w:val="clear" w:color="auto" w:fill="F2F2F2" w:themeFill="background1" w:themeFillShade="F2"/>
                <w:vAlign w:val="center"/>
                <w:hideMark/>
              </w:tcPr>
            </w:tcPrChange>
          </w:tcPr>
          <w:p w14:paraId="2D5714D6" w14:textId="77777777" w:rsidR="005A721F" w:rsidRPr="00C56553" w:rsidRDefault="005A721F" w:rsidP="00260E6D">
            <w:pPr>
              <w:spacing w:after="0"/>
              <w:rPr>
                <w:rFonts w:eastAsia="굴림"/>
                <w:sz w:val="22"/>
                <w:szCs w:val="22"/>
                <w:lang w:eastAsia="ko-KR"/>
              </w:rPr>
            </w:pPr>
          </w:p>
        </w:tc>
        <w:tc>
          <w:tcPr>
            <w:tcW w:w="2571" w:type="dxa"/>
            <w:vAlign w:val="center"/>
            <w:hideMark/>
            <w:tcPrChange w:id="1286" w:author="Li, Ki Joune" w:date="2024-04-19T16:37:00Z">
              <w:tcPr>
                <w:tcW w:w="3138" w:type="dxa"/>
                <w:vAlign w:val="center"/>
                <w:hideMark/>
              </w:tcPr>
            </w:tcPrChange>
          </w:tcPr>
          <w:p w14:paraId="00C727F1" w14:textId="77777777" w:rsidR="005A721F" w:rsidRPr="00C56553" w:rsidRDefault="005A721F"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connectedLayers </w:t>
            </w:r>
          </w:p>
        </w:tc>
        <w:tc>
          <w:tcPr>
            <w:tcW w:w="5812" w:type="dxa"/>
            <w:vAlign w:val="center"/>
            <w:hideMark/>
            <w:tcPrChange w:id="1287" w:author="Li, Ki Joune" w:date="2024-04-19T16:37:00Z">
              <w:tcPr>
                <w:tcW w:w="5245" w:type="dxa"/>
                <w:vAlign w:val="center"/>
                <w:hideMark/>
              </w:tcPr>
            </w:tcPrChange>
          </w:tcPr>
          <w:p w14:paraId="735405FD" w14:textId="77777777" w:rsidR="005A721F" w:rsidRPr="00C56553" w:rsidRDefault="005A721F" w:rsidP="00260E6D">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ThematicLayer</w:t>
            </w:r>
            <w:r w:rsidRPr="00C56553">
              <w:rPr>
                <w:rFonts w:eastAsia="맑은 고딕"/>
                <w:sz w:val="22"/>
                <w:szCs w:val="22"/>
                <w:lang w:eastAsia="ko-KR"/>
              </w:rPr>
              <w:t xml:space="preserve"> [2..2]</w:t>
            </w:r>
          </w:p>
        </w:tc>
      </w:tr>
      <w:bookmarkEnd w:id="1280"/>
      <w:tr w:rsidR="007248A3" w:rsidRPr="00890A67" w14:paraId="6D8F275C" w14:textId="77777777" w:rsidTr="00CF030F">
        <w:tblPrEx>
          <w:tblW w:w="0" w:type="auto"/>
          <w:tblPrExChange w:id="1288" w:author="Li, Ki Joune" w:date="2024-04-19T16:37:00Z">
            <w:tblPrEx>
              <w:tblW w:w="0" w:type="auto"/>
            </w:tblPrEx>
          </w:tblPrExChange>
        </w:tblPrEx>
        <w:trPr>
          <w:trHeight w:val="207"/>
          <w:trPrChange w:id="1289" w:author="Li, Ki Joune" w:date="2024-04-19T16:37:00Z">
            <w:trPr>
              <w:trHeight w:val="207"/>
            </w:trPr>
          </w:trPrChange>
        </w:trPr>
        <w:tc>
          <w:tcPr>
            <w:tcW w:w="0" w:type="auto"/>
            <w:vMerge/>
            <w:shd w:val="clear" w:color="auto" w:fill="F2F2F2" w:themeFill="background1" w:themeFillShade="F2"/>
            <w:vAlign w:val="center"/>
            <w:tcPrChange w:id="1290" w:author="Li, Ki Joune" w:date="2024-04-19T16:37:00Z">
              <w:tcPr>
                <w:tcW w:w="0" w:type="auto"/>
                <w:vMerge/>
                <w:shd w:val="clear" w:color="auto" w:fill="F2F2F2" w:themeFill="background1" w:themeFillShade="F2"/>
                <w:vAlign w:val="center"/>
              </w:tcPr>
            </w:tcPrChange>
          </w:tcPr>
          <w:p w14:paraId="5AA4A871" w14:textId="77777777" w:rsidR="005A721F" w:rsidRPr="00C56553" w:rsidRDefault="005A721F" w:rsidP="00260E6D">
            <w:pPr>
              <w:spacing w:after="0"/>
              <w:rPr>
                <w:rFonts w:eastAsia="굴림"/>
                <w:sz w:val="22"/>
                <w:szCs w:val="22"/>
                <w:lang w:eastAsia="ko-KR"/>
              </w:rPr>
            </w:pPr>
          </w:p>
        </w:tc>
        <w:tc>
          <w:tcPr>
            <w:tcW w:w="2571" w:type="dxa"/>
            <w:vAlign w:val="center"/>
            <w:tcPrChange w:id="1291" w:author="Li, Ki Joune" w:date="2024-04-19T16:37:00Z">
              <w:tcPr>
                <w:tcW w:w="3138" w:type="dxa"/>
                <w:vAlign w:val="center"/>
              </w:tcPr>
            </w:tcPrChange>
          </w:tcPr>
          <w:p w14:paraId="79DED6BB" w14:textId="77777777" w:rsidR="005A721F" w:rsidRPr="00C56553" w:rsidRDefault="005A721F" w:rsidP="00260E6D">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connectedNodes</w:t>
            </w:r>
          </w:p>
        </w:tc>
        <w:tc>
          <w:tcPr>
            <w:tcW w:w="5812" w:type="dxa"/>
            <w:vAlign w:val="center"/>
            <w:tcPrChange w:id="1292" w:author="Li, Ki Joune" w:date="2024-04-19T16:37:00Z">
              <w:tcPr>
                <w:tcW w:w="5245" w:type="dxa"/>
                <w:vAlign w:val="center"/>
              </w:tcPr>
            </w:tcPrChange>
          </w:tcPr>
          <w:p w14:paraId="74E0C269" w14:textId="58DB76E1" w:rsidR="005A721F" w:rsidRPr="00C56553" w:rsidRDefault="005A721F" w:rsidP="00260E6D">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Node</w:t>
            </w:r>
            <w:r w:rsidRPr="00C56553">
              <w:rPr>
                <w:rFonts w:eastAsia="굴림"/>
                <w:sz w:val="22"/>
                <w:szCs w:val="22"/>
                <w:lang w:eastAsia="ko-KR"/>
              </w:rPr>
              <w:t xml:space="preserve"> </w:t>
            </w:r>
            <w:r w:rsidR="0023655F" w:rsidRPr="00C56553">
              <w:rPr>
                <w:rFonts w:eastAsia="굴림"/>
                <w:sz w:val="22"/>
                <w:szCs w:val="22"/>
                <w:lang w:eastAsia="ko-KR"/>
              </w:rPr>
              <w:t>[0</w:t>
            </w:r>
            <w:r w:rsidR="00782E36" w:rsidRPr="00C56553">
              <w:rPr>
                <w:rFonts w:eastAsia="굴림"/>
                <w:sz w:val="22"/>
                <w:szCs w:val="22"/>
                <w:lang w:eastAsia="ko-KR"/>
              </w:rPr>
              <w:t>..</w:t>
            </w:r>
            <w:r w:rsidR="0023655F" w:rsidRPr="00C56553">
              <w:rPr>
                <w:rFonts w:eastAsia="굴림"/>
                <w:sz w:val="22"/>
                <w:szCs w:val="22"/>
                <w:lang w:eastAsia="ko-KR"/>
              </w:rPr>
              <w:t>2]</w:t>
            </w:r>
          </w:p>
        </w:tc>
      </w:tr>
      <w:tr w:rsidR="007248A3" w:rsidRPr="00890A67" w14:paraId="44A7F4A7" w14:textId="77777777" w:rsidTr="00CF030F">
        <w:tblPrEx>
          <w:tblW w:w="0" w:type="auto"/>
          <w:tblPrExChange w:id="1293" w:author="Li, Ki Joune" w:date="2024-04-19T16:37:00Z">
            <w:tblPrEx>
              <w:tblW w:w="0" w:type="auto"/>
            </w:tblPrEx>
          </w:tblPrExChange>
        </w:tblPrEx>
        <w:trPr>
          <w:trHeight w:val="212"/>
          <w:trPrChange w:id="1294" w:author="Li, Ki Joune" w:date="2024-04-19T16:37:00Z">
            <w:trPr>
              <w:trHeight w:val="212"/>
            </w:trPr>
          </w:trPrChange>
        </w:trPr>
        <w:tc>
          <w:tcPr>
            <w:tcW w:w="0" w:type="auto"/>
            <w:vMerge/>
            <w:shd w:val="clear" w:color="auto" w:fill="F2F2F2" w:themeFill="background1" w:themeFillShade="F2"/>
            <w:vAlign w:val="center"/>
            <w:tcPrChange w:id="1295" w:author="Li, Ki Joune" w:date="2024-04-19T16:37:00Z">
              <w:tcPr>
                <w:tcW w:w="0" w:type="auto"/>
                <w:vMerge/>
                <w:shd w:val="clear" w:color="auto" w:fill="F2F2F2" w:themeFill="background1" w:themeFillShade="F2"/>
                <w:vAlign w:val="center"/>
              </w:tcPr>
            </w:tcPrChange>
          </w:tcPr>
          <w:p w14:paraId="27E5DFF2" w14:textId="77777777" w:rsidR="005A721F" w:rsidRPr="00C56553" w:rsidRDefault="005A721F" w:rsidP="00260E6D">
            <w:pPr>
              <w:spacing w:after="0"/>
              <w:rPr>
                <w:rFonts w:eastAsia="굴림"/>
                <w:sz w:val="22"/>
                <w:szCs w:val="22"/>
                <w:lang w:eastAsia="ko-KR"/>
              </w:rPr>
            </w:pPr>
          </w:p>
        </w:tc>
        <w:tc>
          <w:tcPr>
            <w:tcW w:w="2571" w:type="dxa"/>
            <w:vAlign w:val="center"/>
            <w:tcPrChange w:id="1296" w:author="Li, Ki Joune" w:date="2024-04-19T16:37:00Z">
              <w:tcPr>
                <w:tcW w:w="3138" w:type="dxa"/>
                <w:vAlign w:val="center"/>
              </w:tcPr>
            </w:tcPrChange>
          </w:tcPr>
          <w:p w14:paraId="38CD1391" w14:textId="77777777" w:rsidR="005A721F" w:rsidRPr="00C56553" w:rsidRDefault="005A721F" w:rsidP="00260E6D">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connectedCells</w:t>
            </w:r>
          </w:p>
        </w:tc>
        <w:tc>
          <w:tcPr>
            <w:tcW w:w="5812" w:type="dxa"/>
            <w:vAlign w:val="center"/>
            <w:tcPrChange w:id="1297" w:author="Li, Ki Joune" w:date="2024-04-19T16:37:00Z">
              <w:tcPr>
                <w:tcW w:w="5245" w:type="dxa"/>
                <w:vAlign w:val="center"/>
              </w:tcPr>
            </w:tcPrChange>
          </w:tcPr>
          <w:p w14:paraId="2E74748C" w14:textId="766C74E5" w:rsidR="005A721F" w:rsidRPr="00C56553" w:rsidRDefault="005A721F" w:rsidP="00260E6D">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CellSpace</w:t>
            </w:r>
            <w:r w:rsidRPr="00C56553">
              <w:rPr>
                <w:rFonts w:eastAsia="굴림"/>
                <w:sz w:val="22"/>
                <w:szCs w:val="22"/>
                <w:lang w:eastAsia="ko-KR"/>
              </w:rPr>
              <w:t xml:space="preserve"> </w:t>
            </w:r>
            <w:r w:rsidR="0023655F" w:rsidRPr="00C56553">
              <w:rPr>
                <w:rFonts w:eastAsia="굴림"/>
                <w:sz w:val="22"/>
                <w:szCs w:val="22"/>
                <w:lang w:eastAsia="ko-KR"/>
              </w:rPr>
              <w:t>[0</w:t>
            </w:r>
            <w:r w:rsidR="00782E36" w:rsidRPr="00C56553">
              <w:rPr>
                <w:rFonts w:eastAsia="굴림"/>
                <w:sz w:val="22"/>
                <w:szCs w:val="22"/>
                <w:lang w:eastAsia="ko-KR"/>
              </w:rPr>
              <w:t>..</w:t>
            </w:r>
            <w:r w:rsidR="0023655F" w:rsidRPr="00C56553">
              <w:rPr>
                <w:rFonts w:eastAsia="굴림"/>
                <w:sz w:val="22"/>
                <w:szCs w:val="22"/>
                <w:lang w:eastAsia="ko-KR"/>
              </w:rPr>
              <w:t>2]</w:t>
            </w:r>
          </w:p>
        </w:tc>
      </w:tr>
      <w:tr w:rsidR="007248A3" w:rsidRPr="00890A67" w14:paraId="147BCFC8" w14:textId="77777777" w:rsidTr="00CF030F">
        <w:tblPrEx>
          <w:tblW w:w="0" w:type="auto"/>
          <w:tblPrExChange w:id="1298" w:author="Li, Ki Joune" w:date="2024-04-19T16:37:00Z">
            <w:tblPrEx>
              <w:tblW w:w="0" w:type="auto"/>
            </w:tblPrEx>
          </w:tblPrExChange>
        </w:tblPrEx>
        <w:trPr>
          <w:trHeight w:val="482"/>
          <w:trPrChange w:id="1299" w:author="Li, Ki Joune" w:date="2024-04-19T16:37:00Z">
            <w:trPr>
              <w:trHeight w:val="482"/>
            </w:trPr>
          </w:trPrChange>
        </w:trPr>
        <w:tc>
          <w:tcPr>
            <w:tcW w:w="1535" w:type="dxa"/>
            <w:vMerge w:val="restart"/>
            <w:shd w:val="clear" w:color="auto" w:fill="F2F2F2" w:themeFill="background1" w:themeFillShade="F2"/>
            <w:vAlign w:val="center"/>
            <w:hideMark/>
            <w:tcPrChange w:id="1300" w:author="Li, Ki Joune" w:date="2024-04-19T16:37:00Z">
              <w:tcPr>
                <w:tcW w:w="1535" w:type="dxa"/>
                <w:vMerge w:val="restart"/>
                <w:shd w:val="clear" w:color="auto" w:fill="F2F2F2" w:themeFill="background1" w:themeFillShade="F2"/>
                <w:vAlign w:val="center"/>
                <w:hideMark/>
              </w:tcPr>
            </w:tcPrChange>
          </w:tcPr>
          <w:p w14:paraId="7A6183AE" w14:textId="77777777" w:rsidR="005A721F" w:rsidRPr="00C56553" w:rsidRDefault="005A72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2571" w:type="dxa"/>
            <w:shd w:val="clear" w:color="auto" w:fill="F2F2F2" w:themeFill="background1" w:themeFillShade="F2"/>
            <w:vAlign w:val="center"/>
            <w:hideMark/>
            <w:tcPrChange w:id="1301" w:author="Li, Ki Joune" w:date="2024-04-19T16:37:00Z">
              <w:tcPr>
                <w:tcW w:w="3138" w:type="dxa"/>
                <w:shd w:val="clear" w:color="auto" w:fill="F2F2F2" w:themeFill="background1" w:themeFillShade="F2"/>
                <w:vAlign w:val="center"/>
                <w:hideMark/>
              </w:tcPr>
            </w:tcPrChange>
          </w:tcPr>
          <w:p w14:paraId="0A05A253" w14:textId="77777777" w:rsidR="005A721F" w:rsidRPr="00C56553" w:rsidRDefault="005A721F"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812" w:type="dxa"/>
            <w:shd w:val="clear" w:color="auto" w:fill="F2F2F2" w:themeFill="background1" w:themeFillShade="F2"/>
            <w:vAlign w:val="center"/>
            <w:hideMark/>
            <w:tcPrChange w:id="1302" w:author="Li, Ki Joune" w:date="2024-04-19T16:37:00Z">
              <w:tcPr>
                <w:tcW w:w="5245" w:type="dxa"/>
                <w:shd w:val="clear" w:color="auto" w:fill="F2F2F2" w:themeFill="background1" w:themeFillShade="F2"/>
                <w:vAlign w:val="center"/>
                <w:hideMark/>
              </w:tcPr>
            </w:tcPrChange>
          </w:tcPr>
          <w:p w14:paraId="1531043A" w14:textId="77777777" w:rsidR="005A721F" w:rsidRPr="00C56553" w:rsidRDefault="005A721F"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1D8DFED3" w14:textId="77777777" w:rsidTr="00CF030F">
        <w:tblPrEx>
          <w:tblW w:w="0" w:type="auto"/>
          <w:tblPrExChange w:id="1303" w:author="Li, Ki Joune" w:date="2024-04-19T16:37:00Z">
            <w:tblPrEx>
              <w:tblW w:w="0" w:type="auto"/>
            </w:tblPrEx>
          </w:tblPrExChange>
        </w:tblPrEx>
        <w:trPr>
          <w:trHeight w:val="151"/>
          <w:trPrChange w:id="1304" w:author="Li, Ki Joune" w:date="2024-04-19T16:37:00Z">
            <w:trPr>
              <w:trHeight w:val="151"/>
            </w:trPr>
          </w:trPrChange>
        </w:trPr>
        <w:tc>
          <w:tcPr>
            <w:tcW w:w="0" w:type="auto"/>
            <w:vMerge/>
            <w:shd w:val="clear" w:color="auto" w:fill="F2F2F2" w:themeFill="background1" w:themeFillShade="F2"/>
            <w:vAlign w:val="center"/>
            <w:hideMark/>
            <w:tcPrChange w:id="1305" w:author="Li, Ki Joune" w:date="2024-04-19T16:37:00Z">
              <w:tcPr>
                <w:tcW w:w="0" w:type="auto"/>
                <w:vMerge/>
                <w:shd w:val="clear" w:color="auto" w:fill="F2F2F2" w:themeFill="background1" w:themeFillShade="F2"/>
                <w:vAlign w:val="center"/>
                <w:hideMark/>
              </w:tcPr>
            </w:tcPrChange>
          </w:tcPr>
          <w:p w14:paraId="6CDEF3A9" w14:textId="77777777" w:rsidR="005A721F" w:rsidRPr="00C56553" w:rsidRDefault="005A721F" w:rsidP="00260E6D">
            <w:pPr>
              <w:spacing w:after="0"/>
              <w:rPr>
                <w:rFonts w:eastAsia="굴림"/>
                <w:sz w:val="22"/>
                <w:szCs w:val="22"/>
                <w:lang w:eastAsia="ko-KR"/>
              </w:rPr>
            </w:pPr>
          </w:p>
        </w:tc>
        <w:tc>
          <w:tcPr>
            <w:tcW w:w="2571" w:type="dxa"/>
            <w:vAlign w:val="center"/>
            <w:tcPrChange w:id="1306" w:author="Li, Ki Joune" w:date="2024-04-19T16:37:00Z">
              <w:tcPr>
                <w:tcW w:w="3138" w:type="dxa"/>
                <w:vAlign w:val="center"/>
              </w:tcPr>
            </w:tcPrChange>
          </w:tcPr>
          <w:p w14:paraId="40368997" w14:textId="77777777" w:rsidR="005A721F" w:rsidRPr="00C56553" w:rsidRDefault="005A721F"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comment</w:t>
            </w:r>
          </w:p>
        </w:tc>
        <w:tc>
          <w:tcPr>
            <w:tcW w:w="5812" w:type="dxa"/>
            <w:vAlign w:val="center"/>
            <w:tcPrChange w:id="1307" w:author="Li, Ki Joune" w:date="2024-04-19T16:37:00Z">
              <w:tcPr>
                <w:tcW w:w="5245" w:type="dxa"/>
                <w:vAlign w:val="center"/>
              </w:tcPr>
            </w:tcPrChange>
          </w:tcPr>
          <w:p w14:paraId="07492E9D" w14:textId="77777777" w:rsidR="005A721F" w:rsidRPr="00C56553" w:rsidRDefault="005A721F" w:rsidP="00260E6D">
            <w:pPr>
              <w:widowControl w:val="0"/>
              <w:autoSpaceDE w:val="0"/>
              <w:autoSpaceDN w:val="0"/>
              <w:spacing w:after="0"/>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CharacterString</w:t>
            </w:r>
            <w:r w:rsidRPr="00C56553">
              <w:rPr>
                <w:rFonts w:eastAsia="맑은 고딕"/>
                <w:sz w:val="22"/>
                <w:szCs w:val="22"/>
                <w:lang w:eastAsia="ko-KR"/>
              </w:rPr>
              <w:t xml:space="preserve"> [1..1]</w:t>
            </w:r>
          </w:p>
        </w:tc>
      </w:tr>
      <w:tr w:rsidR="007248A3" w:rsidRPr="00890A67" w14:paraId="68DB0E1F" w14:textId="77777777" w:rsidTr="00CF030F">
        <w:tblPrEx>
          <w:tblW w:w="0" w:type="auto"/>
          <w:tblPrExChange w:id="1308" w:author="Li, Ki Joune" w:date="2024-04-19T16:37:00Z">
            <w:tblPrEx>
              <w:tblW w:w="0" w:type="auto"/>
            </w:tblPrEx>
          </w:tblPrExChange>
        </w:tblPrEx>
        <w:trPr>
          <w:trHeight w:val="155"/>
          <w:trPrChange w:id="1309" w:author="Li, Ki Joune" w:date="2024-04-19T16:37:00Z">
            <w:trPr>
              <w:trHeight w:val="155"/>
            </w:trPr>
          </w:trPrChange>
        </w:trPr>
        <w:tc>
          <w:tcPr>
            <w:tcW w:w="0" w:type="auto"/>
            <w:vMerge/>
            <w:shd w:val="clear" w:color="auto" w:fill="F2F2F2" w:themeFill="background1" w:themeFillShade="F2"/>
            <w:vAlign w:val="center"/>
            <w:tcPrChange w:id="1310" w:author="Li, Ki Joune" w:date="2024-04-19T16:37:00Z">
              <w:tcPr>
                <w:tcW w:w="0" w:type="auto"/>
                <w:vMerge/>
                <w:shd w:val="clear" w:color="auto" w:fill="F2F2F2" w:themeFill="background1" w:themeFillShade="F2"/>
                <w:vAlign w:val="center"/>
              </w:tcPr>
            </w:tcPrChange>
          </w:tcPr>
          <w:p w14:paraId="6B75AA8F" w14:textId="77777777" w:rsidR="005A721F" w:rsidRPr="00C56553" w:rsidRDefault="005A721F" w:rsidP="00260E6D">
            <w:pPr>
              <w:spacing w:after="0"/>
              <w:rPr>
                <w:rFonts w:eastAsia="굴림"/>
                <w:sz w:val="22"/>
                <w:szCs w:val="22"/>
                <w:lang w:eastAsia="ko-KR"/>
              </w:rPr>
            </w:pPr>
          </w:p>
        </w:tc>
        <w:tc>
          <w:tcPr>
            <w:tcW w:w="2571" w:type="dxa"/>
            <w:vAlign w:val="center"/>
            <w:tcPrChange w:id="1311" w:author="Li, Ki Joune" w:date="2024-04-19T16:37:00Z">
              <w:tcPr>
                <w:tcW w:w="3138" w:type="dxa"/>
                <w:vAlign w:val="center"/>
              </w:tcPr>
            </w:tcPrChange>
          </w:tcPr>
          <w:p w14:paraId="1C1D1BD9" w14:textId="77777777" w:rsidR="005A721F" w:rsidRPr="00C56553" w:rsidRDefault="005A721F" w:rsidP="00260E6D">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typeOfTopoExpression</w:t>
            </w:r>
          </w:p>
        </w:tc>
        <w:tc>
          <w:tcPr>
            <w:tcW w:w="5812" w:type="dxa"/>
            <w:vAlign w:val="center"/>
            <w:tcPrChange w:id="1312" w:author="Li, Ki Joune" w:date="2024-04-19T16:37:00Z">
              <w:tcPr>
                <w:tcW w:w="5245" w:type="dxa"/>
                <w:vAlign w:val="center"/>
              </w:tcPr>
            </w:tcPrChange>
          </w:tcPr>
          <w:p w14:paraId="23C21CE4" w14:textId="1A0396AE" w:rsidR="005A721F" w:rsidRPr="00C56553" w:rsidRDefault="005A721F" w:rsidP="00260E6D">
            <w:pPr>
              <w:widowControl w:val="0"/>
              <w:autoSpaceDE w:val="0"/>
              <w:autoSpaceDN w:val="0"/>
              <w:spacing w:after="0"/>
              <w:textAlignment w:val="baseline"/>
              <w:rPr>
                <w:rFonts w:eastAsia="맑은 고딕"/>
                <w:sz w:val="22"/>
                <w:szCs w:val="22"/>
                <w:lang w:eastAsia="ko-KR"/>
              </w:rPr>
            </w:pPr>
            <w:r w:rsidRPr="00C56553">
              <w:rPr>
                <w:rFonts w:asciiTheme="minorHAnsi" w:eastAsia="맑은 고딕" w:hAnsiTheme="minorHAnsi" w:cstheme="minorHAnsi"/>
                <w:sz w:val="22"/>
                <w:szCs w:val="22"/>
                <w:lang w:eastAsia="ko-KR"/>
              </w:rPr>
              <w:t>TopoExpressiveValue</w:t>
            </w:r>
            <w:r w:rsidRPr="00C56553">
              <w:rPr>
                <w:rFonts w:eastAsia="맑은 고딕"/>
                <w:sz w:val="22"/>
                <w:szCs w:val="22"/>
                <w:lang w:eastAsia="ko-KR"/>
              </w:rPr>
              <w:t xml:space="preserve"> [</w:t>
            </w:r>
            <w:r w:rsidR="00B95E96" w:rsidRPr="00C56553">
              <w:rPr>
                <w:rFonts w:eastAsia="맑은 고딕"/>
                <w:sz w:val="22"/>
                <w:szCs w:val="22"/>
                <w:lang w:eastAsia="ko-KR"/>
              </w:rPr>
              <w:t>1</w:t>
            </w:r>
            <w:r w:rsidRPr="00C56553">
              <w:rPr>
                <w:rFonts w:eastAsia="맑은 고딕"/>
                <w:sz w:val="22"/>
                <w:szCs w:val="22"/>
                <w:lang w:eastAsia="ko-KR"/>
              </w:rPr>
              <w:t>..</w:t>
            </w:r>
            <w:r w:rsidR="00B95E96" w:rsidRPr="00C56553">
              <w:rPr>
                <w:rFonts w:eastAsia="맑은 고딕"/>
                <w:sz w:val="22"/>
                <w:szCs w:val="22"/>
                <w:lang w:eastAsia="ko-KR"/>
              </w:rPr>
              <w:t>1</w:t>
            </w:r>
            <w:r w:rsidRPr="00C56553">
              <w:rPr>
                <w:rFonts w:eastAsia="맑은 고딕"/>
                <w:sz w:val="22"/>
                <w:szCs w:val="22"/>
                <w:lang w:eastAsia="ko-KR"/>
              </w:rPr>
              <w:t>]</w:t>
            </w:r>
          </w:p>
        </w:tc>
      </w:tr>
      <w:tr w:rsidR="007248A3" w:rsidRPr="00890A67" w14:paraId="6F180232" w14:textId="77777777" w:rsidTr="00CF030F">
        <w:tblPrEx>
          <w:tblW w:w="0" w:type="auto"/>
          <w:tblPrExChange w:id="1313" w:author="Li, Ki Joune" w:date="2024-04-19T16:37:00Z">
            <w:tblPrEx>
              <w:tblW w:w="0" w:type="auto"/>
            </w:tblPrEx>
          </w:tblPrExChange>
        </w:tblPrEx>
        <w:trPr>
          <w:trHeight w:val="482"/>
          <w:trPrChange w:id="1314" w:author="Li, Ki Joune" w:date="2024-04-19T16:37:00Z">
            <w:trPr>
              <w:trHeight w:val="482"/>
            </w:trPr>
          </w:trPrChange>
        </w:trPr>
        <w:tc>
          <w:tcPr>
            <w:tcW w:w="1535" w:type="dxa"/>
            <w:vMerge w:val="restart"/>
            <w:shd w:val="clear" w:color="auto" w:fill="F2F2F2" w:themeFill="background1" w:themeFillShade="F2"/>
            <w:vAlign w:val="center"/>
            <w:hideMark/>
            <w:tcPrChange w:id="1315" w:author="Li, Ki Joune" w:date="2024-04-19T16:37:00Z">
              <w:tcPr>
                <w:tcW w:w="1535" w:type="dxa"/>
                <w:vMerge w:val="restart"/>
                <w:shd w:val="clear" w:color="auto" w:fill="F2F2F2" w:themeFill="background1" w:themeFillShade="F2"/>
                <w:vAlign w:val="center"/>
                <w:hideMark/>
              </w:tcPr>
            </w:tcPrChange>
          </w:tcPr>
          <w:p w14:paraId="36B9BD6A" w14:textId="77777777" w:rsidR="007248A3" w:rsidRPr="00C56553" w:rsidRDefault="007248A3"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2571" w:type="dxa"/>
            <w:shd w:val="clear" w:color="auto" w:fill="F2F2F2" w:themeFill="background1" w:themeFillShade="F2"/>
            <w:vAlign w:val="center"/>
            <w:hideMark/>
            <w:tcPrChange w:id="1316" w:author="Li, Ki Joune" w:date="2024-04-19T16:37:00Z">
              <w:tcPr>
                <w:tcW w:w="3138" w:type="dxa"/>
                <w:shd w:val="clear" w:color="auto" w:fill="F2F2F2" w:themeFill="background1" w:themeFillShade="F2"/>
                <w:vAlign w:val="center"/>
                <w:hideMark/>
              </w:tcPr>
            </w:tcPrChange>
          </w:tcPr>
          <w:p w14:paraId="0EA4528B" w14:textId="01BCA18B" w:rsidR="007248A3" w:rsidRPr="00C56553" w:rsidRDefault="007248A3"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 ID</w:t>
            </w:r>
          </w:p>
        </w:tc>
        <w:tc>
          <w:tcPr>
            <w:tcW w:w="5812" w:type="dxa"/>
            <w:shd w:val="clear" w:color="auto" w:fill="F2F2F2" w:themeFill="background1" w:themeFillShade="F2"/>
            <w:vAlign w:val="center"/>
            <w:tcPrChange w:id="1317" w:author="Li, Ki Joune" w:date="2024-04-19T16:37:00Z">
              <w:tcPr>
                <w:tcW w:w="5245" w:type="dxa"/>
                <w:shd w:val="clear" w:color="auto" w:fill="F2F2F2" w:themeFill="background1" w:themeFillShade="F2"/>
                <w:vAlign w:val="center"/>
              </w:tcPr>
            </w:tcPrChange>
          </w:tcPr>
          <w:p w14:paraId="50FF5977" w14:textId="77777777" w:rsidR="007248A3" w:rsidRPr="00C56553" w:rsidRDefault="007248A3"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 Constraint</w:t>
            </w:r>
          </w:p>
        </w:tc>
      </w:tr>
      <w:tr w:rsidR="007248A3" w:rsidRPr="00890A67" w14:paraId="00644110" w14:textId="77777777" w:rsidTr="00CF030F">
        <w:tblPrEx>
          <w:tblW w:w="0" w:type="auto"/>
          <w:tblPrExChange w:id="1318" w:author="Li, Ki Joune" w:date="2024-04-19T16:37:00Z">
            <w:tblPrEx>
              <w:tblW w:w="0" w:type="auto"/>
            </w:tblPrEx>
          </w:tblPrExChange>
        </w:tblPrEx>
        <w:trPr>
          <w:trHeight w:val="237"/>
          <w:trPrChange w:id="1319" w:author="Li, Ki Joune" w:date="2024-04-19T16:37:00Z">
            <w:trPr>
              <w:trHeight w:val="237"/>
            </w:trPr>
          </w:trPrChange>
        </w:trPr>
        <w:tc>
          <w:tcPr>
            <w:tcW w:w="1535" w:type="dxa"/>
            <w:vMerge/>
            <w:shd w:val="clear" w:color="auto" w:fill="F2F2F2" w:themeFill="background1" w:themeFillShade="F2"/>
            <w:vAlign w:val="center"/>
            <w:tcPrChange w:id="1320" w:author="Li, Ki Joune" w:date="2024-04-19T16:37:00Z">
              <w:tcPr>
                <w:tcW w:w="1535" w:type="dxa"/>
                <w:vMerge/>
                <w:shd w:val="clear" w:color="auto" w:fill="F2F2F2" w:themeFill="background1" w:themeFillShade="F2"/>
                <w:vAlign w:val="center"/>
              </w:tcPr>
            </w:tcPrChange>
          </w:tcPr>
          <w:p w14:paraId="07191B73" w14:textId="77777777" w:rsidR="007248A3" w:rsidRPr="00C56553" w:rsidRDefault="007248A3" w:rsidP="00260E6D">
            <w:pPr>
              <w:widowControl w:val="0"/>
              <w:autoSpaceDE w:val="0"/>
              <w:autoSpaceDN w:val="0"/>
              <w:spacing w:after="0"/>
              <w:jc w:val="center"/>
              <w:textAlignment w:val="baseline"/>
              <w:rPr>
                <w:rFonts w:eastAsia="맑은 고딕"/>
                <w:b/>
                <w:bCs/>
                <w:sz w:val="22"/>
                <w:szCs w:val="22"/>
                <w:lang w:eastAsia="ko-KR"/>
              </w:rPr>
            </w:pPr>
          </w:p>
        </w:tc>
        <w:tc>
          <w:tcPr>
            <w:tcW w:w="2571" w:type="dxa"/>
            <w:vAlign w:val="center"/>
            <w:tcPrChange w:id="1321" w:author="Li, Ki Joune" w:date="2024-04-19T16:37:00Z">
              <w:tcPr>
                <w:tcW w:w="3138" w:type="dxa"/>
                <w:vAlign w:val="center"/>
              </w:tcPr>
            </w:tcPrChange>
          </w:tcPr>
          <w:p w14:paraId="76364EFE" w14:textId="77777777" w:rsidR="007248A3" w:rsidRPr="00A2474B" w:rsidRDefault="007248A3" w:rsidP="00A2474B">
            <w:pPr>
              <w:widowControl w:val="0"/>
              <w:autoSpaceDE w:val="0"/>
              <w:autoSpaceDN w:val="0"/>
              <w:spacing w:after="0"/>
              <w:textAlignment w:val="baseline"/>
              <w:rPr>
                <w:rFonts w:asciiTheme="minorHAnsi" w:eastAsia="맑은 고딕" w:hAnsiTheme="minorHAnsi" w:cstheme="minorHAnsi"/>
                <w:sz w:val="22"/>
                <w:szCs w:val="22"/>
                <w:lang w:eastAsia="ko-KR"/>
                <w:rPrChange w:id="1322" w:author="Li, Ki Joune" w:date="2024-04-19T18:48:00Z">
                  <w:rPr>
                    <w:rFonts w:eastAsia="맑은 고딕"/>
                    <w:sz w:val="22"/>
                    <w:szCs w:val="22"/>
                    <w:lang w:eastAsia="ko-KR"/>
                  </w:rPr>
                </w:rPrChange>
              </w:rPr>
              <w:pPrChange w:id="1323" w:author="Li, Ki Joune" w:date="2024-04-19T18:48: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324" w:author="Li, Ki Joune" w:date="2024-04-19T18:48:00Z">
                  <w:rPr>
                    <w:rFonts w:eastAsia="맑은 고딕"/>
                    <w:sz w:val="22"/>
                    <w:szCs w:val="22"/>
                    <w:lang w:eastAsia="ko-KR"/>
                  </w:rPr>
                </w:rPrChange>
              </w:rPr>
              <w:t>Indoorgml2/constraints/</w:t>
            </w:r>
          </w:p>
          <w:p w14:paraId="693EB1D0" w14:textId="59E546EC" w:rsidR="007248A3" w:rsidRPr="00A2474B" w:rsidRDefault="007248A3" w:rsidP="00A2474B">
            <w:pPr>
              <w:widowControl w:val="0"/>
              <w:autoSpaceDE w:val="0"/>
              <w:autoSpaceDN w:val="0"/>
              <w:spacing w:after="0"/>
              <w:textAlignment w:val="baseline"/>
              <w:rPr>
                <w:rFonts w:asciiTheme="minorHAnsi" w:eastAsia="맑은 고딕" w:hAnsiTheme="minorHAnsi" w:cstheme="minorHAnsi"/>
                <w:sz w:val="22"/>
                <w:szCs w:val="22"/>
                <w:lang w:eastAsia="ko-KR"/>
                <w:rPrChange w:id="1325" w:author="Li, Ki Joune" w:date="2024-04-19T18:48:00Z">
                  <w:rPr>
                    <w:rFonts w:eastAsia="맑은 고딕"/>
                    <w:sz w:val="22"/>
                    <w:szCs w:val="22"/>
                    <w:lang w:eastAsia="ko-KR"/>
                  </w:rPr>
                </w:rPrChange>
              </w:rPr>
              <w:pPrChange w:id="1326" w:author="Li, Ki Joune" w:date="2024-04-19T18:48: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327" w:author="Li, Ki Joune" w:date="2024-04-19T18:48:00Z">
                  <w:rPr>
                    <w:rFonts w:eastAsia="맑은 고딕"/>
                    <w:sz w:val="22"/>
                    <w:szCs w:val="22"/>
                    <w:lang w:eastAsia="ko-KR"/>
                  </w:rPr>
                </w:rPrChange>
              </w:rPr>
              <w:t>interlayerconnection-1</w:t>
            </w:r>
          </w:p>
        </w:tc>
        <w:tc>
          <w:tcPr>
            <w:tcW w:w="5812" w:type="dxa"/>
            <w:vAlign w:val="center"/>
            <w:tcPrChange w:id="1328" w:author="Li, Ki Joune" w:date="2024-04-19T16:37:00Z">
              <w:tcPr>
                <w:tcW w:w="5245" w:type="dxa"/>
                <w:vAlign w:val="center"/>
              </w:tcPr>
            </w:tcPrChange>
          </w:tcPr>
          <w:p w14:paraId="25386AC1" w14:textId="3B690BCF" w:rsidR="007248A3" w:rsidRPr="00C56553" w:rsidRDefault="007248A3" w:rsidP="00CF030F">
            <w:pPr>
              <w:widowControl w:val="0"/>
              <w:wordWrap w:val="0"/>
              <w:autoSpaceDE w:val="0"/>
              <w:autoSpaceDN w:val="0"/>
              <w:spacing w:after="0"/>
              <w:textAlignment w:val="baseline"/>
              <w:rPr>
                <w:rFonts w:eastAsia="맑은 고딕"/>
                <w:sz w:val="22"/>
                <w:szCs w:val="22"/>
                <w:lang w:eastAsia="ko-KR"/>
              </w:rPr>
              <w:pPrChange w:id="1329" w:author="Li, Ki Joune" w:date="2024-04-19T16:38:00Z">
                <w:pPr>
                  <w:widowControl w:val="0"/>
                  <w:wordWrap w:val="0"/>
                  <w:autoSpaceDE w:val="0"/>
                  <w:autoSpaceDN w:val="0"/>
                  <w:spacing w:after="0"/>
                  <w:jc w:val="both"/>
                  <w:textAlignment w:val="baseline"/>
                </w:pPr>
              </w:pPrChange>
            </w:pPr>
            <w:r w:rsidRPr="00C56553">
              <w:rPr>
                <w:rFonts w:eastAsia="맑은 고딕"/>
                <w:sz w:val="22"/>
                <w:szCs w:val="22"/>
                <w:lang w:eastAsia="ko-KR"/>
              </w:rPr>
              <w:t xml:space="preserve">Two target cell spaces (or nodes) </w:t>
            </w:r>
            <w:r w:rsidR="00CD5A30">
              <w:rPr>
                <w:rFonts w:eastAsia="맑은 고딕"/>
                <w:sz w:val="22"/>
                <w:szCs w:val="22"/>
                <w:lang w:eastAsia="ko-KR"/>
              </w:rPr>
              <w:t>SHALL</w:t>
            </w:r>
            <w:r w:rsidR="00CD5A30" w:rsidRPr="00C56553">
              <w:rPr>
                <w:rFonts w:eastAsia="맑은 고딕"/>
                <w:sz w:val="22"/>
                <w:szCs w:val="22"/>
                <w:lang w:eastAsia="ko-KR"/>
              </w:rPr>
              <w:t xml:space="preserve"> </w:t>
            </w:r>
            <w:r w:rsidRPr="00C56553">
              <w:rPr>
                <w:rFonts w:eastAsia="맑은 고딕"/>
                <w:sz w:val="22"/>
                <w:szCs w:val="22"/>
                <w:lang w:eastAsia="ko-KR"/>
              </w:rPr>
              <w:t>not belong to a same primal space layer (or dual space layer)</w:t>
            </w:r>
            <w:ins w:id="1330" w:author="Li, Ki Joune" w:date="2024-04-19T16:35:00Z">
              <w:r w:rsidR="00CF030F">
                <w:rPr>
                  <w:rFonts w:eastAsia="맑은 고딕"/>
                  <w:sz w:val="22"/>
                  <w:szCs w:val="22"/>
                  <w:lang w:eastAsia="ko-KR"/>
                </w:rPr>
                <w:t xml:space="preserve"> </w:t>
              </w:r>
            </w:ins>
            <w:ins w:id="1331" w:author="Li, Ki Joune" w:date="2024-04-19T16:38:00Z">
              <w:r w:rsidR="00CF030F">
                <w:rPr>
                  <w:rFonts w:eastAsia="맑은 고딕"/>
                  <w:sz w:val="22"/>
                  <w:szCs w:val="22"/>
                  <w:lang w:eastAsia="ko-KR"/>
                </w:rPr>
                <w:br/>
              </w:r>
            </w:ins>
            <w:ins w:id="1332" w:author="Li, Ki Joune" w:date="2024-04-19T16:35:00Z">
              <w:r w:rsidR="00CF030F">
                <w:rPr>
                  <w:rFonts w:eastAsia="맑은 고딕"/>
                  <w:sz w:val="22"/>
                  <w:szCs w:val="22"/>
                  <w:lang w:eastAsia="ko-KR"/>
                </w:rPr>
                <w:t>(Requirement ID: /</w:t>
              </w:r>
              <w:r w:rsidR="00CF030F" w:rsidRPr="00A2474B">
                <w:rPr>
                  <w:rFonts w:asciiTheme="minorHAnsi" w:eastAsia="맑은 고딕" w:hAnsiTheme="minorHAnsi" w:cstheme="minorHAnsi"/>
                  <w:sz w:val="22"/>
                  <w:szCs w:val="22"/>
                  <w:lang w:eastAsia="ko-KR"/>
                  <w:rPrChange w:id="1333" w:author="Li, Ki Joune" w:date="2024-04-19T18:48:00Z">
                    <w:rPr>
                      <w:rFonts w:eastAsia="맑은 고딕"/>
                      <w:sz w:val="22"/>
                      <w:szCs w:val="22"/>
                      <w:lang w:eastAsia="ko-KR"/>
                    </w:rPr>
                  </w:rPrChange>
                </w:rPr>
                <w:t>req/interlayerconnection-A</w:t>
              </w:r>
              <w:r w:rsidR="00CF030F">
                <w:rPr>
                  <w:rFonts w:eastAsia="맑은 고딕"/>
                  <w:sz w:val="22"/>
                  <w:szCs w:val="22"/>
                  <w:lang w:eastAsia="ko-KR"/>
                </w:rPr>
                <w:t>)</w:t>
              </w:r>
            </w:ins>
          </w:p>
        </w:tc>
      </w:tr>
      <w:tr w:rsidR="007248A3" w:rsidRPr="00890A67" w14:paraId="4400BA1F" w14:textId="77777777" w:rsidTr="00CF030F">
        <w:tblPrEx>
          <w:tblW w:w="0" w:type="auto"/>
          <w:tblPrExChange w:id="1334" w:author="Li, Ki Joune" w:date="2024-04-19T16:37:00Z">
            <w:tblPrEx>
              <w:tblW w:w="0" w:type="auto"/>
            </w:tblPrEx>
          </w:tblPrExChange>
        </w:tblPrEx>
        <w:trPr>
          <w:trHeight w:val="996"/>
          <w:trPrChange w:id="1335" w:author="Li, Ki Joune" w:date="2024-04-19T16:37:00Z">
            <w:trPr>
              <w:trHeight w:val="996"/>
            </w:trPr>
          </w:trPrChange>
        </w:trPr>
        <w:tc>
          <w:tcPr>
            <w:tcW w:w="1535" w:type="dxa"/>
            <w:vMerge/>
            <w:shd w:val="clear" w:color="auto" w:fill="F2F2F2" w:themeFill="background1" w:themeFillShade="F2"/>
            <w:vAlign w:val="center"/>
            <w:tcPrChange w:id="1336" w:author="Li, Ki Joune" w:date="2024-04-19T16:37:00Z">
              <w:tcPr>
                <w:tcW w:w="1535" w:type="dxa"/>
                <w:vMerge/>
                <w:shd w:val="clear" w:color="auto" w:fill="F2F2F2" w:themeFill="background1" w:themeFillShade="F2"/>
                <w:vAlign w:val="center"/>
              </w:tcPr>
            </w:tcPrChange>
          </w:tcPr>
          <w:p w14:paraId="2120B936" w14:textId="77777777" w:rsidR="007248A3" w:rsidRPr="00C56553" w:rsidRDefault="007248A3" w:rsidP="00260E6D">
            <w:pPr>
              <w:widowControl w:val="0"/>
              <w:autoSpaceDE w:val="0"/>
              <w:autoSpaceDN w:val="0"/>
              <w:spacing w:after="0"/>
              <w:jc w:val="center"/>
              <w:textAlignment w:val="baseline"/>
              <w:rPr>
                <w:rFonts w:eastAsia="맑은 고딕"/>
                <w:b/>
                <w:bCs/>
                <w:sz w:val="22"/>
                <w:szCs w:val="22"/>
                <w:lang w:eastAsia="ko-KR"/>
              </w:rPr>
            </w:pPr>
          </w:p>
        </w:tc>
        <w:tc>
          <w:tcPr>
            <w:tcW w:w="2571" w:type="dxa"/>
            <w:vAlign w:val="center"/>
            <w:tcPrChange w:id="1337" w:author="Li, Ki Joune" w:date="2024-04-19T16:37:00Z">
              <w:tcPr>
                <w:tcW w:w="3138" w:type="dxa"/>
                <w:vAlign w:val="center"/>
              </w:tcPr>
            </w:tcPrChange>
          </w:tcPr>
          <w:p w14:paraId="7BCCC199" w14:textId="77777777" w:rsidR="007248A3" w:rsidRPr="00A2474B" w:rsidRDefault="007248A3" w:rsidP="00A2474B">
            <w:pPr>
              <w:widowControl w:val="0"/>
              <w:autoSpaceDE w:val="0"/>
              <w:autoSpaceDN w:val="0"/>
              <w:spacing w:after="0"/>
              <w:textAlignment w:val="baseline"/>
              <w:rPr>
                <w:rFonts w:asciiTheme="minorHAnsi" w:eastAsia="맑은 고딕" w:hAnsiTheme="minorHAnsi" w:cstheme="minorHAnsi"/>
                <w:sz w:val="22"/>
                <w:szCs w:val="22"/>
                <w:lang w:eastAsia="ko-KR"/>
                <w:rPrChange w:id="1338" w:author="Li, Ki Joune" w:date="2024-04-19T18:48:00Z">
                  <w:rPr>
                    <w:rFonts w:eastAsia="맑은 고딕"/>
                    <w:sz w:val="22"/>
                    <w:szCs w:val="22"/>
                    <w:lang w:eastAsia="ko-KR"/>
                  </w:rPr>
                </w:rPrChange>
              </w:rPr>
              <w:pPrChange w:id="1339" w:author="Li, Ki Joune" w:date="2024-04-19T18:48: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340" w:author="Li, Ki Joune" w:date="2024-04-19T18:48:00Z">
                  <w:rPr>
                    <w:rFonts w:eastAsia="맑은 고딕"/>
                    <w:sz w:val="22"/>
                    <w:szCs w:val="22"/>
                    <w:lang w:eastAsia="ko-KR"/>
                  </w:rPr>
                </w:rPrChange>
              </w:rPr>
              <w:t>Indoorgml2/constraints/</w:t>
            </w:r>
          </w:p>
          <w:p w14:paraId="7F6E2182" w14:textId="3ADE4368" w:rsidR="007248A3" w:rsidRPr="00A2474B" w:rsidRDefault="007248A3" w:rsidP="00A2474B">
            <w:pPr>
              <w:widowControl w:val="0"/>
              <w:autoSpaceDE w:val="0"/>
              <w:autoSpaceDN w:val="0"/>
              <w:spacing w:after="0"/>
              <w:textAlignment w:val="baseline"/>
              <w:rPr>
                <w:rFonts w:asciiTheme="minorHAnsi" w:eastAsia="맑은 고딕" w:hAnsiTheme="minorHAnsi" w:cstheme="minorHAnsi"/>
                <w:sz w:val="22"/>
                <w:szCs w:val="22"/>
                <w:lang w:eastAsia="ko-KR"/>
                <w:rPrChange w:id="1341" w:author="Li, Ki Joune" w:date="2024-04-19T18:48:00Z">
                  <w:rPr>
                    <w:rFonts w:eastAsia="맑은 고딕"/>
                    <w:sz w:val="22"/>
                    <w:szCs w:val="22"/>
                    <w:lang w:eastAsia="ko-KR"/>
                  </w:rPr>
                </w:rPrChange>
              </w:rPr>
              <w:pPrChange w:id="1342" w:author="Li, Ki Joune" w:date="2024-04-19T18:48: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hint="eastAsia"/>
                <w:sz w:val="22"/>
                <w:szCs w:val="22"/>
                <w:lang w:eastAsia="ko-KR"/>
                <w:rPrChange w:id="1343" w:author="Li, Ki Joune" w:date="2024-04-19T18:48:00Z">
                  <w:rPr>
                    <w:rFonts w:eastAsia="맑은 고딕" w:hint="eastAsia"/>
                    <w:sz w:val="22"/>
                    <w:szCs w:val="22"/>
                    <w:lang w:eastAsia="ko-KR"/>
                  </w:rPr>
                </w:rPrChange>
              </w:rPr>
              <w:t>I</w:t>
            </w:r>
            <w:r w:rsidRPr="00A2474B">
              <w:rPr>
                <w:rFonts w:asciiTheme="minorHAnsi" w:eastAsia="맑은 고딕" w:hAnsiTheme="minorHAnsi" w:cstheme="minorHAnsi"/>
                <w:sz w:val="22"/>
                <w:szCs w:val="22"/>
                <w:lang w:eastAsia="ko-KR"/>
                <w:rPrChange w:id="1344" w:author="Li, Ki Joune" w:date="2024-04-19T18:48:00Z">
                  <w:rPr>
                    <w:rFonts w:eastAsia="맑은 고딕"/>
                    <w:sz w:val="22"/>
                    <w:szCs w:val="22"/>
                    <w:lang w:eastAsia="ko-KR"/>
                  </w:rPr>
                </w:rPrChange>
              </w:rPr>
              <w:t>nterLayerConnection-2</w:t>
            </w:r>
          </w:p>
        </w:tc>
        <w:tc>
          <w:tcPr>
            <w:tcW w:w="5812" w:type="dxa"/>
            <w:vAlign w:val="center"/>
            <w:tcPrChange w:id="1345" w:author="Li, Ki Joune" w:date="2024-04-19T16:37:00Z">
              <w:tcPr>
                <w:tcW w:w="5245" w:type="dxa"/>
                <w:vAlign w:val="center"/>
              </w:tcPr>
            </w:tcPrChange>
          </w:tcPr>
          <w:p w14:paraId="3F087F19" w14:textId="47F6E5D5" w:rsidR="007248A3" w:rsidRPr="00C56553" w:rsidRDefault="007248A3" w:rsidP="00CF030F">
            <w:pPr>
              <w:widowControl w:val="0"/>
              <w:wordWrap w:val="0"/>
              <w:autoSpaceDE w:val="0"/>
              <w:autoSpaceDN w:val="0"/>
              <w:spacing w:after="0"/>
              <w:textAlignment w:val="baseline"/>
              <w:rPr>
                <w:rFonts w:eastAsia="맑은 고딕"/>
                <w:sz w:val="22"/>
                <w:szCs w:val="22"/>
                <w:lang w:eastAsia="ko-KR"/>
              </w:rPr>
              <w:pPrChange w:id="1346" w:author="Li, Ki Joune" w:date="2024-04-19T16:38:00Z">
                <w:pPr>
                  <w:widowControl w:val="0"/>
                  <w:wordWrap w:val="0"/>
                  <w:autoSpaceDE w:val="0"/>
                  <w:autoSpaceDN w:val="0"/>
                  <w:spacing w:after="0"/>
                  <w:jc w:val="both"/>
                  <w:textAlignment w:val="baseline"/>
                </w:pPr>
              </w:pPrChange>
            </w:pPr>
            <w:r w:rsidRPr="00C56553">
              <w:rPr>
                <w:rFonts w:eastAsia="맑은 고딕"/>
                <w:sz w:val="22"/>
                <w:szCs w:val="22"/>
                <w:lang w:eastAsia="ko-KR"/>
              </w:rPr>
              <w:t xml:space="preserve">Connected nodes or connected cells </w:t>
            </w:r>
            <w:r w:rsidR="00CD5A30">
              <w:rPr>
                <w:rFonts w:eastAsia="맑은 고딕"/>
                <w:sz w:val="22"/>
                <w:szCs w:val="22"/>
                <w:lang w:eastAsia="ko-KR"/>
              </w:rPr>
              <w:t>SHALL</w:t>
            </w:r>
            <w:r w:rsidR="00CD5A30" w:rsidRPr="00C56553">
              <w:rPr>
                <w:rFonts w:eastAsia="맑은 고딕"/>
                <w:sz w:val="22"/>
                <w:szCs w:val="22"/>
                <w:lang w:eastAsia="ko-KR"/>
              </w:rPr>
              <w:t xml:space="preserve"> </w:t>
            </w:r>
            <w:r w:rsidRPr="00C56553">
              <w:rPr>
                <w:rFonts w:eastAsia="맑은 고딕"/>
                <w:sz w:val="22"/>
                <w:szCs w:val="22"/>
                <w:lang w:eastAsia="ko-KR"/>
              </w:rPr>
              <w:t xml:space="preserve">be consistent with connected layers. </w:t>
            </w:r>
            <w:r w:rsidR="00CD5A30">
              <w:rPr>
                <w:rFonts w:eastAsia="맑은 고딕"/>
                <w:sz w:val="22"/>
                <w:szCs w:val="22"/>
                <w:lang w:eastAsia="ko-KR"/>
              </w:rPr>
              <w:t>This</w:t>
            </w:r>
            <w:r w:rsidRPr="00C56553">
              <w:rPr>
                <w:rFonts w:eastAsia="맑은 고딕"/>
                <w:sz w:val="22"/>
                <w:szCs w:val="22"/>
                <w:lang w:eastAsia="ko-KR"/>
              </w:rPr>
              <w:t xml:space="preserve"> means that the target cell spaces (or nodes) </w:t>
            </w:r>
            <w:r w:rsidR="00CD5A30">
              <w:rPr>
                <w:rFonts w:eastAsia="맑은 고딕"/>
                <w:sz w:val="22"/>
                <w:szCs w:val="22"/>
                <w:lang w:eastAsia="ko-KR"/>
              </w:rPr>
              <w:t>SHALL</w:t>
            </w:r>
            <w:r w:rsidR="00CD5A30" w:rsidRPr="00C56553">
              <w:rPr>
                <w:rFonts w:eastAsia="맑은 고딕"/>
                <w:sz w:val="22"/>
                <w:szCs w:val="22"/>
                <w:lang w:eastAsia="ko-KR"/>
              </w:rPr>
              <w:t xml:space="preserve"> </w:t>
            </w:r>
            <w:r w:rsidRPr="00C56553">
              <w:rPr>
                <w:rFonts w:eastAsia="맑은 고딕"/>
                <w:sz w:val="22"/>
                <w:szCs w:val="22"/>
                <w:lang w:eastAsia="ko-KR"/>
              </w:rPr>
              <w:t>belong to primal space layer (or dual space layer) of the connected layer</w:t>
            </w:r>
            <w:ins w:id="1347" w:author="Li, Ki Joune" w:date="2024-04-19T16:35:00Z">
              <w:r w:rsidR="00CF030F">
                <w:rPr>
                  <w:rFonts w:eastAsia="맑은 고딕"/>
                  <w:sz w:val="22"/>
                  <w:szCs w:val="22"/>
                  <w:lang w:eastAsia="ko-KR"/>
                </w:rPr>
                <w:t xml:space="preserve">. </w:t>
              </w:r>
            </w:ins>
            <w:ins w:id="1348" w:author="Li, Ki Joune" w:date="2024-04-19T16:38:00Z">
              <w:r w:rsidR="00CF030F">
                <w:rPr>
                  <w:rFonts w:eastAsia="맑은 고딕"/>
                  <w:sz w:val="22"/>
                  <w:szCs w:val="22"/>
                  <w:lang w:eastAsia="ko-KR"/>
                </w:rPr>
                <w:br/>
              </w:r>
            </w:ins>
            <w:ins w:id="1349" w:author="Li, Ki Joune" w:date="2024-04-19T16:35:00Z">
              <w:r w:rsidR="00CF030F">
                <w:rPr>
                  <w:rFonts w:eastAsia="맑은 고딕"/>
                  <w:sz w:val="22"/>
                  <w:szCs w:val="22"/>
                  <w:lang w:eastAsia="ko-KR"/>
                </w:rPr>
                <w:t>(Requirement ID: /</w:t>
              </w:r>
              <w:r w:rsidR="00CF030F" w:rsidRPr="00A2474B">
                <w:rPr>
                  <w:rFonts w:asciiTheme="minorHAnsi" w:eastAsia="맑은 고딕" w:hAnsiTheme="minorHAnsi"/>
                  <w:sz w:val="22"/>
                  <w:szCs w:val="22"/>
                  <w:lang w:eastAsia="ko-KR"/>
                  <w:rPrChange w:id="1350" w:author="Li, Ki Joune" w:date="2024-04-19T18:48:00Z">
                    <w:rPr>
                      <w:rFonts w:eastAsia="맑은 고딕"/>
                      <w:sz w:val="22"/>
                      <w:szCs w:val="22"/>
                      <w:lang w:eastAsia="ko-KR"/>
                    </w:rPr>
                  </w:rPrChange>
                </w:rPr>
                <w:t>req/interlayerconnection-B</w:t>
              </w:r>
              <w:r w:rsidR="00CF030F">
                <w:rPr>
                  <w:rFonts w:eastAsia="맑은 고딕"/>
                  <w:sz w:val="22"/>
                  <w:szCs w:val="22"/>
                  <w:lang w:eastAsia="ko-KR"/>
                </w:rPr>
                <w:t>)</w:t>
              </w:r>
            </w:ins>
          </w:p>
        </w:tc>
      </w:tr>
      <w:tr w:rsidR="007248A3" w:rsidRPr="00890A67" w14:paraId="0B2740C5" w14:textId="77777777" w:rsidTr="00CF030F">
        <w:tblPrEx>
          <w:tblW w:w="0" w:type="auto"/>
          <w:tblPrExChange w:id="1351" w:author="Li, Ki Joune" w:date="2024-04-19T16:37:00Z">
            <w:tblPrEx>
              <w:tblW w:w="0" w:type="auto"/>
            </w:tblPrEx>
          </w:tblPrExChange>
        </w:tblPrEx>
        <w:trPr>
          <w:trHeight w:val="684"/>
          <w:trPrChange w:id="1352" w:author="Li, Ki Joune" w:date="2024-04-19T16:37:00Z">
            <w:trPr>
              <w:trHeight w:val="684"/>
            </w:trPr>
          </w:trPrChange>
        </w:trPr>
        <w:tc>
          <w:tcPr>
            <w:tcW w:w="1535" w:type="dxa"/>
            <w:vMerge/>
            <w:shd w:val="clear" w:color="auto" w:fill="F2F2F2" w:themeFill="background1" w:themeFillShade="F2"/>
            <w:vAlign w:val="center"/>
            <w:tcPrChange w:id="1353" w:author="Li, Ki Joune" w:date="2024-04-19T16:37:00Z">
              <w:tcPr>
                <w:tcW w:w="1535" w:type="dxa"/>
                <w:vMerge/>
                <w:shd w:val="clear" w:color="auto" w:fill="F2F2F2" w:themeFill="background1" w:themeFillShade="F2"/>
                <w:vAlign w:val="center"/>
              </w:tcPr>
            </w:tcPrChange>
          </w:tcPr>
          <w:p w14:paraId="064D94AC" w14:textId="77777777" w:rsidR="007248A3" w:rsidRPr="00C56553" w:rsidRDefault="007248A3" w:rsidP="00260E6D">
            <w:pPr>
              <w:widowControl w:val="0"/>
              <w:autoSpaceDE w:val="0"/>
              <w:autoSpaceDN w:val="0"/>
              <w:spacing w:after="0"/>
              <w:jc w:val="center"/>
              <w:textAlignment w:val="baseline"/>
              <w:rPr>
                <w:rFonts w:eastAsia="맑은 고딕"/>
                <w:b/>
                <w:bCs/>
                <w:sz w:val="22"/>
                <w:szCs w:val="22"/>
                <w:lang w:eastAsia="ko-KR"/>
              </w:rPr>
            </w:pPr>
          </w:p>
        </w:tc>
        <w:tc>
          <w:tcPr>
            <w:tcW w:w="2571" w:type="dxa"/>
            <w:vAlign w:val="center"/>
            <w:tcPrChange w:id="1354" w:author="Li, Ki Joune" w:date="2024-04-19T16:37:00Z">
              <w:tcPr>
                <w:tcW w:w="3138" w:type="dxa"/>
                <w:vAlign w:val="center"/>
              </w:tcPr>
            </w:tcPrChange>
          </w:tcPr>
          <w:p w14:paraId="019FD277" w14:textId="77777777" w:rsidR="007248A3" w:rsidRPr="00A2474B" w:rsidRDefault="007248A3" w:rsidP="00A2474B">
            <w:pPr>
              <w:widowControl w:val="0"/>
              <w:autoSpaceDE w:val="0"/>
              <w:autoSpaceDN w:val="0"/>
              <w:spacing w:after="0"/>
              <w:textAlignment w:val="baseline"/>
              <w:rPr>
                <w:rFonts w:asciiTheme="minorHAnsi" w:eastAsia="맑은 고딕" w:hAnsiTheme="minorHAnsi" w:cstheme="minorHAnsi"/>
                <w:sz w:val="22"/>
                <w:szCs w:val="22"/>
                <w:lang w:eastAsia="ko-KR"/>
                <w:rPrChange w:id="1355" w:author="Li, Ki Joune" w:date="2024-04-19T18:48:00Z">
                  <w:rPr>
                    <w:rFonts w:eastAsia="맑은 고딕"/>
                    <w:sz w:val="22"/>
                    <w:szCs w:val="22"/>
                    <w:lang w:eastAsia="ko-KR"/>
                  </w:rPr>
                </w:rPrChange>
              </w:rPr>
              <w:pPrChange w:id="1356" w:author="Li, Ki Joune" w:date="2024-04-19T18:48: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357" w:author="Li, Ki Joune" w:date="2024-04-19T18:48:00Z">
                  <w:rPr>
                    <w:rFonts w:eastAsia="맑은 고딕"/>
                    <w:sz w:val="22"/>
                    <w:szCs w:val="22"/>
                    <w:lang w:eastAsia="ko-KR"/>
                  </w:rPr>
                </w:rPrChange>
              </w:rPr>
              <w:t>Indoorgml2/constraints/</w:t>
            </w:r>
          </w:p>
          <w:p w14:paraId="694D332B" w14:textId="0DE18814" w:rsidR="007248A3" w:rsidRPr="00A2474B" w:rsidRDefault="007248A3" w:rsidP="00A2474B">
            <w:pPr>
              <w:widowControl w:val="0"/>
              <w:autoSpaceDE w:val="0"/>
              <w:autoSpaceDN w:val="0"/>
              <w:spacing w:after="0"/>
              <w:textAlignment w:val="baseline"/>
              <w:rPr>
                <w:rFonts w:asciiTheme="minorHAnsi" w:eastAsia="맑은 고딕" w:hAnsiTheme="minorHAnsi" w:cstheme="minorHAnsi"/>
                <w:sz w:val="22"/>
                <w:szCs w:val="22"/>
                <w:lang w:eastAsia="ko-KR"/>
                <w:rPrChange w:id="1358" w:author="Li, Ki Joune" w:date="2024-04-19T18:48:00Z">
                  <w:rPr>
                    <w:rFonts w:eastAsia="맑은 고딕"/>
                    <w:sz w:val="22"/>
                    <w:szCs w:val="22"/>
                    <w:lang w:eastAsia="ko-KR"/>
                  </w:rPr>
                </w:rPrChange>
              </w:rPr>
              <w:pPrChange w:id="1359" w:author="Li, Ki Joune" w:date="2024-04-19T18:48: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hint="eastAsia"/>
                <w:sz w:val="22"/>
                <w:szCs w:val="22"/>
                <w:lang w:eastAsia="ko-KR"/>
                <w:rPrChange w:id="1360" w:author="Li, Ki Joune" w:date="2024-04-19T18:48:00Z">
                  <w:rPr>
                    <w:rFonts w:eastAsia="맑은 고딕" w:hint="eastAsia"/>
                    <w:sz w:val="22"/>
                    <w:szCs w:val="22"/>
                    <w:lang w:eastAsia="ko-KR"/>
                  </w:rPr>
                </w:rPrChange>
              </w:rPr>
              <w:t>I</w:t>
            </w:r>
            <w:r w:rsidRPr="00A2474B">
              <w:rPr>
                <w:rFonts w:asciiTheme="minorHAnsi" w:eastAsia="맑은 고딕" w:hAnsiTheme="minorHAnsi" w:cstheme="minorHAnsi"/>
                <w:sz w:val="22"/>
                <w:szCs w:val="22"/>
                <w:lang w:eastAsia="ko-KR"/>
                <w:rPrChange w:id="1361" w:author="Li, Ki Joune" w:date="2024-04-19T18:48:00Z">
                  <w:rPr>
                    <w:rFonts w:eastAsia="맑은 고딕"/>
                    <w:sz w:val="22"/>
                    <w:szCs w:val="22"/>
                    <w:lang w:eastAsia="ko-KR"/>
                  </w:rPr>
                </w:rPrChange>
              </w:rPr>
              <w:t>nterLayerConnection-3</w:t>
            </w:r>
          </w:p>
        </w:tc>
        <w:tc>
          <w:tcPr>
            <w:tcW w:w="5812" w:type="dxa"/>
            <w:vAlign w:val="center"/>
            <w:tcPrChange w:id="1362" w:author="Li, Ki Joune" w:date="2024-04-19T16:37:00Z">
              <w:tcPr>
                <w:tcW w:w="5245" w:type="dxa"/>
                <w:vAlign w:val="center"/>
              </w:tcPr>
            </w:tcPrChange>
          </w:tcPr>
          <w:p w14:paraId="51B0EAA9" w14:textId="0902E667" w:rsidR="007248A3" w:rsidRPr="00C56553" w:rsidRDefault="007248A3" w:rsidP="00CF030F">
            <w:pPr>
              <w:widowControl w:val="0"/>
              <w:wordWrap w:val="0"/>
              <w:autoSpaceDE w:val="0"/>
              <w:autoSpaceDN w:val="0"/>
              <w:spacing w:after="0"/>
              <w:textAlignment w:val="baseline"/>
              <w:rPr>
                <w:rFonts w:eastAsia="맑은 고딕"/>
                <w:sz w:val="22"/>
                <w:szCs w:val="22"/>
                <w:lang w:eastAsia="ko-KR"/>
              </w:rPr>
              <w:pPrChange w:id="1363" w:author="Li, Ki Joune" w:date="2024-04-19T16:38:00Z">
                <w:pPr>
                  <w:widowControl w:val="0"/>
                  <w:wordWrap w:val="0"/>
                  <w:autoSpaceDE w:val="0"/>
                  <w:autoSpaceDN w:val="0"/>
                  <w:spacing w:after="0"/>
                  <w:jc w:val="both"/>
                  <w:textAlignment w:val="baseline"/>
                </w:pPr>
              </w:pPrChange>
            </w:pPr>
            <w:r w:rsidRPr="00C56553">
              <w:rPr>
                <w:rFonts w:eastAsia="맑은 고딕"/>
                <w:sz w:val="22"/>
                <w:szCs w:val="22"/>
                <w:lang w:eastAsia="ko-KR"/>
              </w:rPr>
              <w:t xml:space="preserve">The cardinalities of Node and CellSpace </w:t>
            </w:r>
            <w:r w:rsidR="00301EB8">
              <w:rPr>
                <w:rFonts w:eastAsia="맑은 고딕"/>
                <w:sz w:val="22"/>
                <w:szCs w:val="22"/>
                <w:lang w:eastAsia="ko-KR"/>
              </w:rPr>
              <w:t>SHALL</w:t>
            </w:r>
            <w:r w:rsidR="00301EB8" w:rsidRPr="00C56553">
              <w:rPr>
                <w:rFonts w:eastAsia="맑은 고딕"/>
                <w:sz w:val="22"/>
                <w:szCs w:val="22"/>
                <w:lang w:eastAsia="ko-KR"/>
              </w:rPr>
              <w:t xml:space="preserve"> </w:t>
            </w:r>
            <w:r w:rsidRPr="00C56553">
              <w:rPr>
                <w:rFonts w:eastAsia="맑은 고딕"/>
                <w:sz w:val="22"/>
                <w:szCs w:val="22"/>
                <w:lang w:eastAsia="ko-KR"/>
              </w:rPr>
              <w:t>either be 0 or 2 but can never be 1.</w:t>
            </w:r>
            <w:ins w:id="1364" w:author="Li, Ki Joune" w:date="2024-04-19T16:36:00Z">
              <w:r w:rsidR="00CF030F">
                <w:rPr>
                  <w:rFonts w:eastAsia="맑은 고딕"/>
                  <w:sz w:val="22"/>
                  <w:szCs w:val="22"/>
                  <w:lang w:eastAsia="ko-KR"/>
                </w:rPr>
                <w:t xml:space="preserve"> </w:t>
              </w:r>
            </w:ins>
            <w:ins w:id="1365" w:author="Li, Ki Joune" w:date="2024-04-19T16:38:00Z">
              <w:r w:rsidR="00CF030F">
                <w:rPr>
                  <w:rFonts w:eastAsia="맑은 고딕"/>
                  <w:sz w:val="22"/>
                  <w:szCs w:val="22"/>
                  <w:lang w:eastAsia="ko-KR"/>
                </w:rPr>
                <w:br/>
              </w:r>
            </w:ins>
            <w:ins w:id="1366" w:author="Li, Ki Joune" w:date="2024-04-19T16:36:00Z">
              <w:r w:rsidR="00CF030F">
                <w:rPr>
                  <w:rFonts w:eastAsia="맑은 고딕"/>
                  <w:sz w:val="22"/>
                  <w:szCs w:val="22"/>
                  <w:lang w:eastAsia="ko-KR"/>
                </w:rPr>
                <w:t>(Requirement ID: /</w:t>
              </w:r>
              <w:r w:rsidR="00CF030F" w:rsidRPr="00A2474B">
                <w:rPr>
                  <w:rFonts w:asciiTheme="minorHAnsi" w:eastAsia="맑은 고딕" w:hAnsiTheme="minorHAnsi"/>
                  <w:sz w:val="22"/>
                  <w:szCs w:val="22"/>
                  <w:lang w:eastAsia="ko-KR"/>
                  <w:rPrChange w:id="1367" w:author="Li, Ki Joune" w:date="2024-04-19T18:48:00Z">
                    <w:rPr>
                      <w:rFonts w:eastAsia="맑은 고딕"/>
                      <w:sz w:val="22"/>
                      <w:szCs w:val="22"/>
                      <w:lang w:eastAsia="ko-KR"/>
                    </w:rPr>
                  </w:rPrChange>
                </w:rPr>
                <w:t>req/interlayerconnection-C</w:t>
              </w:r>
              <w:r w:rsidR="00CF030F">
                <w:rPr>
                  <w:rFonts w:eastAsia="맑은 고딕"/>
                  <w:sz w:val="22"/>
                  <w:szCs w:val="22"/>
                  <w:lang w:eastAsia="ko-KR"/>
                </w:rPr>
                <w:t>)</w:t>
              </w:r>
            </w:ins>
          </w:p>
        </w:tc>
      </w:tr>
      <w:tr w:rsidR="007248A3" w:rsidRPr="00890A67" w14:paraId="44E18B39" w14:textId="77777777" w:rsidTr="00CF030F">
        <w:tblPrEx>
          <w:tblW w:w="0" w:type="auto"/>
          <w:tblPrExChange w:id="1368" w:author="Li, Ki Joune" w:date="2024-04-19T16:37:00Z">
            <w:tblPrEx>
              <w:tblW w:w="0" w:type="auto"/>
            </w:tblPrEx>
          </w:tblPrExChange>
        </w:tblPrEx>
        <w:trPr>
          <w:trHeight w:val="684"/>
          <w:trPrChange w:id="1369" w:author="Li, Ki Joune" w:date="2024-04-19T16:37:00Z">
            <w:trPr>
              <w:trHeight w:val="684"/>
            </w:trPr>
          </w:trPrChange>
        </w:trPr>
        <w:tc>
          <w:tcPr>
            <w:tcW w:w="1535" w:type="dxa"/>
            <w:vMerge/>
            <w:shd w:val="clear" w:color="auto" w:fill="F2F2F2" w:themeFill="background1" w:themeFillShade="F2"/>
            <w:vAlign w:val="center"/>
            <w:tcPrChange w:id="1370" w:author="Li, Ki Joune" w:date="2024-04-19T16:37:00Z">
              <w:tcPr>
                <w:tcW w:w="1535" w:type="dxa"/>
                <w:vMerge/>
                <w:shd w:val="clear" w:color="auto" w:fill="F2F2F2" w:themeFill="background1" w:themeFillShade="F2"/>
                <w:vAlign w:val="center"/>
              </w:tcPr>
            </w:tcPrChange>
          </w:tcPr>
          <w:p w14:paraId="3582D9F1" w14:textId="77777777" w:rsidR="007248A3" w:rsidRPr="007248A3" w:rsidRDefault="007248A3" w:rsidP="00260E6D">
            <w:pPr>
              <w:widowControl w:val="0"/>
              <w:autoSpaceDE w:val="0"/>
              <w:autoSpaceDN w:val="0"/>
              <w:spacing w:after="0"/>
              <w:jc w:val="center"/>
              <w:textAlignment w:val="baseline"/>
              <w:rPr>
                <w:rFonts w:eastAsia="맑은 고딕"/>
                <w:b/>
                <w:bCs/>
                <w:sz w:val="22"/>
                <w:szCs w:val="22"/>
                <w:lang w:eastAsia="ko-KR"/>
              </w:rPr>
            </w:pPr>
          </w:p>
        </w:tc>
        <w:tc>
          <w:tcPr>
            <w:tcW w:w="2571" w:type="dxa"/>
            <w:vAlign w:val="center"/>
            <w:tcPrChange w:id="1371" w:author="Li, Ki Joune" w:date="2024-04-19T16:37:00Z">
              <w:tcPr>
                <w:tcW w:w="3138" w:type="dxa"/>
                <w:vAlign w:val="center"/>
              </w:tcPr>
            </w:tcPrChange>
          </w:tcPr>
          <w:p w14:paraId="43386BF2" w14:textId="77777777" w:rsidR="007248A3" w:rsidRPr="00A2474B" w:rsidRDefault="007248A3" w:rsidP="00A2474B">
            <w:pPr>
              <w:widowControl w:val="0"/>
              <w:autoSpaceDE w:val="0"/>
              <w:autoSpaceDN w:val="0"/>
              <w:spacing w:after="0"/>
              <w:textAlignment w:val="baseline"/>
              <w:rPr>
                <w:rFonts w:asciiTheme="minorHAnsi" w:eastAsia="맑은 고딕" w:hAnsiTheme="minorHAnsi" w:cstheme="minorHAnsi"/>
                <w:sz w:val="22"/>
                <w:szCs w:val="22"/>
                <w:lang w:eastAsia="ko-KR"/>
                <w:rPrChange w:id="1372" w:author="Li, Ki Joune" w:date="2024-04-19T18:48:00Z">
                  <w:rPr>
                    <w:rFonts w:eastAsia="맑은 고딕"/>
                    <w:sz w:val="22"/>
                    <w:szCs w:val="22"/>
                    <w:lang w:eastAsia="ko-KR"/>
                  </w:rPr>
                </w:rPrChange>
              </w:rPr>
              <w:pPrChange w:id="1373" w:author="Li, Ki Joune" w:date="2024-04-19T18:48: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sz w:val="22"/>
                <w:szCs w:val="22"/>
                <w:lang w:eastAsia="ko-KR"/>
                <w:rPrChange w:id="1374" w:author="Li, Ki Joune" w:date="2024-04-19T18:48:00Z">
                  <w:rPr>
                    <w:rFonts w:eastAsia="맑은 고딕"/>
                    <w:sz w:val="22"/>
                    <w:szCs w:val="22"/>
                    <w:lang w:eastAsia="ko-KR"/>
                  </w:rPr>
                </w:rPrChange>
              </w:rPr>
              <w:t>Indoorgml2/constraints/</w:t>
            </w:r>
          </w:p>
          <w:p w14:paraId="77EFBD7A" w14:textId="30820A19" w:rsidR="007248A3" w:rsidRPr="00A2474B" w:rsidRDefault="007248A3" w:rsidP="00A2474B">
            <w:pPr>
              <w:widowControl w:val="0"/>
              <w:autoSpaceDE w:val="0"/>
              <w:autoSpaceDN w:val="0"/>
              <w:spacing w:after="0"/>
              <w:textAlignment w:val="baseline"/>
              <w:rPr>
                <w:rFonts w:asciiTheme="minorHAnsi" w:eastAsia="맑은 고딕" w:hAnsiTheme="minorHAnsi" w:cstheme="minorHAnsi"/>
                <w:sz w:val="22"/>
                <w:szCs w:val="22"/>
                <w:lang w:eastAsia="ko-KR"/>
                <w:rPrChange w:id="1375" w:author="Li, Ki Joune" w:date="2024-04-19T18:48:00Z">
                  <w:rPr>
                    <w:rFonts w:eastAsia="맑은 고딕"/>
                    <w:sz w:val="22"/>
                    <w:szCs w:val="22"/>
                    <w:lang w:eastAsia="ko-KR"/>
                  </w:rPr>
                </w:rPrChange>
              </w:rPr>
              <w:pPrChange w:id="1376" w:author="Li, Ki Joune" w:date="2024-04-19T18:48:00Z">
                <w:pPr>
                  <w:widowControl w:val="0"/>
                  <w:wordWrap w:val="0"/>
                  <w:autoSpaceDE w:val="0"/>
                  <w:autoSpaceDN w:val="0"/>
                  <w:spacing w:after="0"/>
                  <w:jc w:val="both"/>
                  <w:textAlignment w:val="baseline"/>
                </w:pPr>
              </w:pPrChange>
            </w:pPr>
            <w:r w:rsidRPr="00A2474B">
              <w:rPr>
                <w:rFonts w:asciiTheme="minorHAnsi" w:eastAsia="맑은 고딕" w:hAnsiTheme="minorHAnsi" w:cstheme="minorHAnsi" w:hint="eastAsia"/>
                <w:sz w:val="22"/>
                <w:szCs w:val="22"/>
                <w:lang w:eastAsia="ko-KR"/>
                <w:rPrChange w:id="1377" w:author="Li, Ki Joune" w:date="2024-04-19T18:48:00Z">
                  <w:rPr>
                    <w:rFonts w:eastAsia="맑은 고딕" w:hint="eastAsia"/>
                    <w:sz w:val="22"/>
                    <w:szCs w:val="22"/>
                    <w:lang w:eastAsia="ko-KR"/>
                  </w:rPr>
                </w:rPrChange>
              </w:rPr>
              <w:t>I</w:t>
            </w:r>
            <w:r w:rsidRPr="00A2474B">
              <w:rPr>
                <w:rFonts w:asciiTheme="minorHAnsi" w:eastAsia="맑은 고딕" w:hAnsiTheme="minorHAnsi" w:cstheme="minorHAnsi"/>
                <w:sz w:val="22"/>
                <w:szCs w:val="22"/>
                <w:lang w:eastAsia="ko-KR"/>
                <w:rPrChange w:id="1378" w:author="Li, Ki Joune" w:date="2024-04-19T18:48:00Z">
                  <w:rPr>
                    <w:rFonts w:eastAsia="맑은 고딕"/>
                    <w:sz w:val="22"/>
                    <w:szCs w:val="22"/>
                    <w:lang w:eastAsia="ko-KR"/>
                  </w:rPr>
                </w:rPrChange>
              </w:rPr>
              <w:t>nterLayerConnection-4</w:t>
            </w:r>
          </w:p>
        </w:tc>
        <w:tc>
          <w:tcPr>
            <w:tcW w:w="5812" w:type="dxa"/>
            <w:vAlign w:val="center"/>
            <w:tcPrChange w:id="1379" w:author="Li, Ki Joune" w:date="2024-04-19T16:37:00Z">
              <w:tcPr>
                <w:tcW w:w="5245" w:type="dxa"/>
                <w:vAlign w:val="center"/>
              </w:tcPr>
            </w:tcPrChange>
          </w:tcPr>
          <w:p w14:paraId="4344E3BC" w14:textId="6CB5F6E1" w:rsidR="007248A3" w:rsidRPr="007248A3" w:rsidRDefault="007248A3" w:rsidP="00CF030F">
            <w:pPr>
              <w:widowControl w:val="0"/>
              <w:wordWrap w:val="0"/>
              <w:autoSpaceDE w:val="0"/>
              <w:autoSpaceDN w:val="0"/>
              <w:spacing w:after="0"/>
              <w:textAlignment w:val="baseline"/>
              <w:rPr>
                <w:rFonts w:eastAsia="맑은 고딕"/>
                <w:sz w:val="22"/>
                <w:szCs w:val="22"/>
                <w:lang w:eastAsia="ko-KR"/>
              </w:rPr>
              <w:pPrChange w:id="1380" w:author="Li, Ki Joune" w:date="2024-04-19T16:38:00Z">
                <w:pPr>
                  <w:widowControl w:val="0"/>
                  <w:wordWrap w:val="0"/>
                  <w:autoSpaceDE w:val="0"/>
                  <w:autoSpaceDN w:val="0"/>
                  <w:spacing w:after="0"/>
                  <w:jc w:val="both"/>
                  <w:textAlignment w:val="baseline"/>
                </w:pPr>
              </w:pPrChange>
            </w:pPr>
            <w:r w:rsidRPr="00C56553">
              <w:rPr>
                <w:rFonts w:eastAsia="맑은 고딕"/>
                <w:sz w:val="22"/>
                <w:szCs w:val="22"/>
                <w:lang w:eastAsia="ko-KR"/>
              </w:rPr>
              <w:t>Two</w:t>
            </w:r>
            <w:r>
              <w:rPr>
                <w:rFonts w:asciiTheme="minorHAnsi" w:eastAsia="맑은 고딕" w:hAnsiTheme="minorHAnsi" w:cstheme="minorHAnsi"/>
                <w:sz w:val="22"/>
                <w:szCs w:val="22"/>
                <w:lang w:eastAsia="ko-KR"/>
              </w:rPr>
              <w:t xml:space="preserve"> </w:t>
            </w:r>
            <w:r w:rsidRPr="00C56553">
              <w:rPr>
                <w:rFonts w:asciiTheme="minorHAnsi" w:eastAsia="맑은 고딕" w:hAnsiTheme="minorHAnsi" w:cstheme="minorHAnsi"/>
                <w:sz w:val="22"/>
                <w:szCs w:val="22"/>
                <w:lang w:eastAsia="ko-KR"/>
              </w:rPr>
              <w:t>connectedNodes</w:t>
            </w:r>
            <w:r>
              <w:rPr>
                <w:rFonts w:asciiTheme="minorHAnsi" w:eastAsia="맑은 고딕" w:hAnsiTheme="minorHAnsi" w:cstheme="minorHAnsi"/>
                <w:sz w:val="22"/>
                <w:szCs w:val="22"/>
                <w:lang w:eastAsia="ko-KR"/>
              </w:rPr>
              <w:t xml:space="preserve"> </w:t>
            </w:r>
            <w:r>
              <w:rPr>
                <w:rFonts w:eastAsia="맑은 고딕" w:hint="cs"/>
                <w:sz w:val="22"/>
                <w:szCs w:val="22"/>
                <w:lang w:eastAsia="ko-KR"/>
              </w:rPr>
              <w:t>a</w:t>
            </w:r>
            <w:r>
              <w:rPr>
                <w:rFonts w:eastAsia="맑은 고딕"/>
                <w:sz w:val="22"/>
                <w:szCs w:val="22"/>
                <w:lang w:eastAsia="ko-KR"/>
              </w:rPr>
              <w:t xml:space="preserve">re not commutative. For example, "node </w:t>
            </w:r>
            <w:r w:rsidRPr="00C56553">
              <w:rPr>
                <w:rFonts w:eastAsia="맑은 고딕"/>
                <w:i/>
                <w:sz w:val="22"/>
                <w:szCs w:val="22"/>
                <w:lang w:eastAsia="ko-KR"/>
              </w:rPr>
              <w:t>A</w:t>
            </w:r>
            <w:r>
              <w:rPr>
                <w:rFonts w:eastAsia="맑은 고딕"/>
                <w:sz w:val="22"/>
                <w:szCs w:val="22"/>
                <w:lang w:eastAsia="ko-KR"/>
              </w:rPr>
              <w:t xml:space="preserve"> contains node B” does not mean “node </w:t>
            </w:r>
            <w:r w:rsidRPr="00C56553">
              <w:rPr>
                <w:rFonts w:eastAsia="맑은 고딕"/>
                <w:i/>
                <w:sz w:val="22"/>
                <w:szCs w:val="22"/>
                <w:lang w:eastAsia="ko-KR"/>
              </w:rPr>
              <w:t>B</w:t>
            </w:r>
            <w:r>
              <w:rPr>
                <w:rFonts w:eastAsia="맑은 고딕"/>
                <w:sz w:val="22"/>
                <w:szCs w:val="22"/>
                <w:lang w:eastAsia="ko-KR"/>
              </w:rPr>
              <w:t xml:space="preserve"> contains node A”.</w:t>
            </w:r>
            <w:ins w:id="1381" w:author="Li, Ki Joune" w:date="2024-04-19T16:36:00Z">
              <w:r w:rsidR="00CF030F">
                <w:rPr>
                  <w:rFonts w:eastAsia="맑은 고딕"/>
                  <w:sz w:val="22"/>
                  <w:szCs w:val="22"/>
                  <w:lang w:eastAsia="ko-KR"/>
                </w:rPr>
                <w:t xml:space="preserve"> (Requirement ID: /</w:t>
              </w:r>
              <w:r w:rsidR="00CF030F" w:rsidRPr="00A2474B">
                <w:rPr>
                  <w:rFonts w:asciiTheme="minorHAnsi" w:eastAsia="맑은 고딕" w:hAnsiTheme="minorHAnsi"/>
                  <w:sz w:val="22"/>
                  <w:szCs w:val="22"/>
                  <w:lang w:eastAsia="ko-KR"/>
                  <w:rPrChange w:id="1382" w:author="Li, Ki Joune" w:date="2024-04-19T18:48:00Z">
                    <w:rPr>
                      <w:rFonts w:eastAsia="맑은 고딕"/>
                      <w:sz w:val="22"/>
                      <w:szCs w:val="22"/>
                      <w:lang w:eastAsia="ko-KR"/>
                    </w:rPr>
                  </w:rPrChange>
                </w:rPr>
                <w:t>req/interlayerconnection-D</w:t>
              </w:r>
              <w:r w:rsidR="00CF030F">
                <w:rPr>
                  <w:rFonts w:eastAsia="맑은 고딕"/>
                  <w:sz w:val="22"/>
                  <w:szCs w:val="22"/>
                  <w:lang w:eastAsia="ko-KR"/>
                </w:rPr>
                <w:t>)</w:t>
              </w:r>
            </w:ins>
          </w:p>
        </w:tc>
      </w:tr>
    </w:tbl>
    <w:p w14:paraId="498EE03F" w14:textId="77777777" w:rsidR="005A721F" w:rsidRPr="00890A67" w:rsidRDefault="005A721F" w:rsidP="004271DC"/>
    <w:p w14:paraId="71D72A35" w14:textId="50F1E0BD" w:rsidR="004271DC" w:rsidRPr="00C56553" w:rsidRDefault="004271DC" w:rsidP="004271DC">
      <w:pPr>
        <w:pStyle w:val="2"/>
        <w:numPr>
          <w:ilvl w:val="1"/>
          <w:numId w:val="53"/>
        </w:numPr>
        <w:tabs>
          <w:tab w:val="clear" w:pos="576"/>
          <w:tab w:val="left" w:pos="540"/>
          <w:tab w:val="left" w:pos="700"/>
        </w:tabs>
        <w:suppressAutoHyphens/>
        <w:spacing w:after="120" w:line="250" w:lineRule="exact"/>
        <w:ind w:left="578" w:hanging="578"/>
        <w:jc w:val="both"/>
        <w:rPr>
          <w:rFonts w:cs="Times New Roman"/>
          <w:szCs w:val="24"/>
        </w:rPr>
      </w:pPr>
      <w:bookmarkStart w:id="1383" w:name="_Toc164442443"/>
      <w:r w:rsidRPr="00C56553">
        <w:rPr>
          <w:rFonts w:cs="Times New Roman"/>
          <w:szCs w:val="24"/>
          <w:lang w:eastAsia="ko-KR"/>
        </w:rPr>
        <w:t>Feature Types in Navigation Module</w:t>
      </w:r>
      <w:bookmarkEnd w:id="1383"/>
    </w:p>
    <w:p w14:paraId="754DE6B3" w14:textId="78940686" w:rsidR="004271DC" w:rsidRPr="00C56553" w:rsidRDefault="004271DC" w:rsidP="004271DC">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384" w:name="_Toc164442444"/>
      <w:r w:rsidRPr="00C56553">
        <w:rPr>
          <w:rFonts w:cs="Times New Roman"/>
          <w:szCs w:val="24"/>
        </w:rPr>
        <w:t>NavigableSpace</w:t>
      </w:r>
      <w:bookmarkEnd w:id="1384"/>
    </w:p>
    <w:tbl>
      <w:tblPr>
        <w:tblStyle w:val="af0"/>
        <w:tblW w:w="0" w:type="auto"/>
        <w:tblLook w:val="04A0" w:firstRow="1" w:lastRow="0" w:firstColumn="1" w:lastColumn="0" w:noHBand="0" w:noVBand="1"/>
      </w:tblPr>
      <w:tblGrid>
        <w:gridCol w:w="1535"/>
        <w:gridCol w:w="3138"/>
        <w:gridCol w:w="5245"/>
      </w:tblGrid>
      <w:tr w:rsidR="007248A3" w:rsidRPr="00890A67" w14:paraId="38F5A9D9" w14:textId="77777777" w:rsidTr="0023655F">
        <w:trPr>
          <w:trHeight w:val="293"/>
        </w:trPr>
        <w:tc>
          <w:tcPr>
            <w:tcW w:w="1535" w:type="dxa"/>
            <w:shd w:val="clear" w:color="auto" w:fill="F2F2F2" w:themeFill="background1" w:themeFillShade="F2"/>
            <w:vAlign w:val="center"/>
            <w:hideMark/>
          </w:tcPr>
          <w:p w14:paraId="4898456F"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383" w:type="dxa"/>
            <w:gridSpan w:val="2"/>
            <w:shd w:val="clear" w:color="auto" w:fill="F2F2F2" w:themeFill="background1" w:themeFillShade="F2"/>
            <w:vAlign w:val="center"/>
            <w:hideMark/>
          </w:tcPr>
          <w:p w14:paraId="14AC81A1" w14:textId="33A06FDA" w:rsidR="004271D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b/>
                <w:bCs/>
                <w:sz w:val="22"/>
                <w:szCs w:val="22"/>
                <w:lang w:eastAsia="ko-KR"/>
              </w:rPr>
              <w:t>NavigableSpace</w:t>
            </w:r>
          </w:p>
        </w:tc>
      </w:tr>
      <w:tr w:rsidR="007248A3" w:rsidRPr="00890A67" w14:paraId="1B7DE52A" w14:textId="77777777" w:rsidTr="0023655F">
        <w:trPr>
          <w:trHeight w:val="268"/>
        </w:trPr>
        <w:tc>
          <w:tcPr>
            <w:tcW w:w="1535" w:type="dxa"/>
            <w:shd w:val="clear" w:color="auto" w:fill="F2F2F2" w:themeFill="background1" w:themeFillShade="F2"/>
            <w:vAlign w:val="center"/>
            <w:hideMark/>
          </w:tcPr>
          <w:p w14:paraId="4381B1B0"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383" w:type="dxa"/>
            <w:gridSpan w:val="2"/>
            <w:vAlign w:val="center"/>
          </w:tcPr>
          <w:p w14:paraId="618A8E31" w14:textId="36A0FB66" w:rsidR="004271D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sz w:val="22"/>
                <w:szCs w:val="22"/>
              </w:rPr>
              <w:t>a cell space in which users can move freely</w:t>
            </w:r>
          </w:p>
        </w:tc>
      </w:tr>
      <w:tr w:rsidR="007248A3" w:rsidRPr="00890A67" w14:paraId="7339B1B1" w14:textId="77777777" w:rsidTr="0023655F">
        <w:trPr>
          <w:trHeight w:val="273"/>
        </w:trPr>
        <w:tc>
          <w:tcPr>
            <w:tcW w:w="1535" w:type="dxa"/>
            <w:shd w:val="clear" w:color="auto" w:fill="F2F2F2" w:themeFill="background1" w:themeFillShade="F2"/>
            <w:vAlign w:val="center"/>
            <w:hideMark/>
          </w:tcPr>
          <w:p w14:paraId="47CD3D4C"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383" w:type="dxa"/>
            <w:gridSpan w:val="2"/>
            <w:vAlign w:val="center"/>
            <w:hideMark/>
          </w:tcPr>
          <w:p w14:paraId="27B55990" w14:textId="19A4DD49" w:rsidR="004271D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sz w:val="22"/>
                <w:szCs w:val="22"/>
                <w:lang w:eastAsia="ko-KR"/>
              </w:rPr>
              <w:t>CellSpace</w:t>
            </w:r>
          </w:p>
        </w:tc>
      </w:tr>
      <w:tr w:rsidR="007248A3" w:rsidRPr="00890A67" w14:paraId="7643B773" w14:textId="77777777" w:rsidTr="0023655F">
        <w:trPr>
          <w:trHeight w:val="135"/>
        </w:trPr>
        <w:tc>
          <w:tcPr>
            <w:tcW w:w="1535" w:type="dxa"/>
            <w:vMerge w:val="restart"/>
            <w:shd w:val="clear" w:color="auto" w:fill="F2F2F2" w:themeFill="background1" w:themeFillShade="F2"/>
            <w:vAlign w:val="center"/>
            <w:hideMark/>
          </w:tcPr>
          <w:p w14:paraId="0762BEFA" w14:textId="1432987C"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138" w:type="dxa"/>
            <w:shd w:val="clear" w:color="auto" w:fill="F2F2F2" w:themeFill="background1" w:themeFillShade="F2"/>
            <w:vAlign w:val="center"/>
            <w:hideMark/>
          </w:tcPr>
          <w:p w14:paraId="7245310B" w14:textId="7F19891D" w:rsidR="009A04AC" w:rsidRPr="00C56553" w:rsidRDefault="009A04AC"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Property name</w:t>
            </w:r>
          </w:p>
        </w:tc>
        <w:tc>
          <w:tcPr>
            <w:tcW w:w="5245" w:type="dxa"/>
            <w:shd w:val="clear" w:color="auto" w:fill="F2F2F2" w:themeFill="background1" w:themeFillShade="F2"/>
            <w:vAlign w:val="center"/>
            <w:hideMark/>
          </w:tcPr>
          <w:p w14:paraId="637763FC" w14:textId="09D16C55" w:rsidR="009A04AC" w:rsidRPr="00C56553" w:rsidRDefault="009A04AC"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5EAAD4FE" w14:textId="77777777" w:rsidTr="0023655F">
        <w:trPr>
          <w:trHeight w:val="213"/>
        </w:trPr>
        <w:tc>
          <w:tcPr>
            <w:tcW w:w="0" w:type="auto"/>
            <w:vMerge/>
            <w:shd w:val="clear" w:color="auto" w:fill="F2F2F2" w:themeFill="background1" w:themeFillShade="F2"/>
            <w:vAlign w:val="center"/>
            <w:hideMark/>
          </w:tcPr>
          <w:p w14:paraId="1EE1AF1D" w14:textId="77777777" w:rsidR="009A04AC" w:rsidRPr="00C56553" w:rsidRDefault="009A04AC" w:rsidP="00260E6D">
            <w:pPr>
              <w:spacing w:after="0"/>
              <w:rPr>
                <w:rFonts w:eastAsia="굴림"/>
                <w:sz w:val="22"/>
                <w:szCs w:val="22"/>
                <w:lang w:eastAsia="ko-KR"/>
              </w:rPr>
            </w:pPr>
          </w:p>
        </w:tc>
        <w:tc>
          <w:tcPr>
            <w:tcW w:w="3138" w:type="dxa"/>
            <w:vAlign w:val="center"/>
            <w:hideMark/>
          </w:tcPr>
          <w:p w14:paraId="5307BA95" w14:textId="3C9E25E2" w:rsidR="009A04AC" w:rsidRPr="00C56553" w:rsidRDefault="009A04AC"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locomotionType</w:t>
            </w:r>
          </w:p>
        </w:tc>
        <w:tc>
          <w:tcPr>
            <w:tcW w:w="5245" w:type="dxa"/>
            <w:vAlign w:val="center"/>
            <w:hideMark/>
          </w:tcPr>
          <w:p w14:paraId="6A8DD82B" w14:textId="35D2BC79" w:rsidR="009A04AC" w:rsidRPr="00C56553" w:rsidRDefault="009A04AC" w:rsidP="00260E6D">
            <w:pPr>
              <w:widowControl w:val="0"/>
              <w:autoSpaceDE w:val="0"/>
              <w:autoSpaceDN w:val="0"/>
              <w:spacing w:after="0"/>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LocomotionAccessType</w:t>
            </w:r>
            <w:r w:rsidRPr="00C56553">
              <w:rPr>
                <w:rFonts w:eastAsia="맑은 고딕"/>
                <w:sz w:val="22"/>
                <w:szCs w:val="22"/>
                <w:lang w:eastAsia="ko-KR"/>
              </w:rPr>
              <w:t xml:space="preserve"> [</w:t>
            </w:r>
            <w:r w:rsidR="00890A67" w:rsidRPr="00C56553">
              <w:rPr>
                <w:rFonts w:eastAsia="맑은 고딕"/>
                <w:sz w:val="22"/>
                <w:szCs w:val="22"/>
                <w:lang w:eastAsia="ko-KR"/>
              </w:rPr>
              <w:t>1</w:t>
            </w:r>
            <w:r w:rsidRPr="00C56553">
              <w:rPr>
                <w:rFonts w:eastAsia="맑은 고딕"/>
                <w:sz w:val="22"/>
                <w:szCs w:val="22"/>
                <w:lang w:eastAsia="ko-KR"/>
              </w:rPr>
              <w:t>..1]</w:t>
            </w:r>
          </w:p>
        </w:tc>
      </w:tr>
      <w:tr w:rsidR="007248A3" w:rsidRPr="00890A67" w14:paraId="0F4B4E55" w14:textId="77777777" w:rsidTr="0023655F">
        <w:trPr>
          <w:trHeight w:val="217"/>
        </w:trPr>
        <w:tc>
          <w:tcPr>
            <w:tcW w:w="1535" w:type="dxa"/>
            <w:vMerge w:val="restart"/>
            <w:shd w:val="clear" w:color="auto" w:fill="F2F2F2" w:themeFill="background1" w:themeFillShade="F2"/>
            <w:vAlign w:val="center"/>
            <w:hideMark/>
          </w:tcPr>
          <w:p w14:paraId="66AAB95A" w14:textId="7B758991"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138" w:type="dxa"/>
            <w:shd w:val="clear" w:color="auto" w:fill="F2F2F2" w:themeFill="background1" w:themeFillShade="F2"/>
            <w:vAlign w:val="center"/>
            <w:hideMark/>
          </w:tcPr>
          <w:p w14:paraId="3E95A2EA" w14:textId="40AE8AA7" w:rsidR="009A04AC" w:rsidRPr="00C56553" w:rsidRDefault="0023655F"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Constraint </w:t>
            </w:r>
            <w:r w:rsidR="009A04AC" w:rsidRPr="00C56553">
              <w:rPr>
                <w:rFonts w:eastAsia="굴림"/>
                <w:b/>
                <w:sz w:val="22"/>
                <w:szCs w:val="22"/>
                <w:lang w:eastAsia="ko-KR"/>
              </w:rPr>
              <w:t>ID</w:t>
            </w:r>
          </w:p>
        </w:tc>
        <w:tc>
          <w:tcPr>
            <w:tcW w:w="5245" w:type="dxa"/>
            <w:shd w:val="clear" w:color="auto" w:fill="F2F2F2" w:themeFill="background1" w:themeFillShade="F2"/>
            <w:vAlign w:val="center"/>
            <w:hideMark/>
          </w:tcPr>
          <w:p w14:paraId="0D97B018" w14:textId="5A84C7A2" w:rsidR="009A04A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 Constraint</w:t>
            </w:r>
          </w:p>
        </w:tc>
      </w:tr>
      <w:tr w:rsidR="00CF030F" w:rsidRPr="00890A67" w14:paraId="754428D0" w14:textId="77777777" w:rsidTr="00181275">
        <w:trPr>
          <w:trHeight w:val="93"/>
        </w:trPr>
        <w:tc>
          <w:tcPr>
            <w:tcW w:w="0" w:type="auto"/>
            <w:vMerge/>
            <w:shd w:val="clear" w:color="auto" w:fill="F2F2F2" w:themeFill="background1" w:themeFillShade="F2"/>
            <w:vAlign w:val="center"/>
            <w:hideMark/>
          </w:tcPr>
          <w:p w14:paraId="5708BC8A" w14:textId="77777777" w:rsidR="00CF030F" w:rsidRPr="00C56553" w:rsidRDefault="00CF030F" w:rsidP="00260E6D">
            <w:pPr>
              <w:spacing w:after="0"/>
              <w:rPr>
                <w:rFonts w:eastAsia="굴림"/>
                <w:sz w:val="22"/>
                <w:szCs w:val="22"/>
                <w:lang w:eastAsia="ko-KR"/>
              </w:rPr>
            </w:pPr>
          </w:p>
        </w:tc>
        <w:tc>
          <w:tcPr>
            <w:tcW w:w="8383" w:type="dxa"/>
            <w:gridSpan w:val="2"/>
            <w:vAlign w:val="center"/>
          </w:tcPr>
          <w:p w14:paraId="7D0649A5" w14:textId="66DA467B" w:rsidR="00CF030F" w:rsidRPr="00C56553" w:rsidRDefault="00CF030F" w:rsidP="00260E6D">
            <w:pPr>
              <w:widowControl w:val="0"/>
              <w:autoSpaceDE w:val="0"/>
              <w:autoSpaceDN w:val="0"/>
              <w:spacing w:after="0"/>
              <w:textAlignment w:val="baseline"/>
              <w:rPr>
                <w:rFonts w:eastAsia="굴림"/>
                <w:sz w:val="22"/>
                <w:szCs w:val="22"/>
                <w:lang w:eastAsia="ko-KR"/>
              </w:rPr>
            </w:pPr>
            <w:ins w:id="1385" w:author="Li, Ki Joune" w:date="2024-04-19T16:39:00Z">
              <w:r>
                <w:rPr>
                  <w:rFonts w:eastAsia="맑은 고딕"/>
                  <w:sz w:val="22"/>
                  <w:szCs w:val="22"/>
                  <w:lang w:eastAsia="ko-KR"/>
                </w:rPr>
                <w:t>n</w:t>
              </w:r>
            </w:ins>
            <w:r w:rsidRPr="00C56553">
              <w:rPr>
                <w:rFonts w:eastAsia="맑은 고딕"/>
                <w:sz w:val="22"/>
                <w:szCs w:val="22"/>
                <w:lang w:eastAsia="ko-KR"/>
              </w:rPr>
              <w:t>one</w:t>
            </w:r>
          </w:p>
        </w:tc>
      </w:tr>
    </w:tbl>
    <w:p w14:paraId="548D67A8" w14:textId="65098ABF" w:rsidR="00D2451F" w:rsidRDefault="00D2451F" w:rsidP="004271DC"/>
    <w:p w14:paraId="3A1CA737" w14:textId="77777777" w:rsidR="00D2451F" w:rsidRDefault="00D2451F">
      <w:pPr>
        <w:spacing w:after="0"/>
      </w:pPr>
      <w:r>
        <w:br w:type="page"/>
      </w:r>
    </w:p>
    <w:p w14:paraId="06FC7AB5" w14:textId="77777777" w:rsidR="009A04AC" w:rsidRPr="00C56553"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386" w:name="_Toc164442445"/>
      <w:r w:rsidRPr="00C56553">
        <w:rPr>
          <w:rFonts w:cs="Times New Roman"/>
          <w:szCs w:val="24"/>
        </w:rPr>
        <w:lastRenderedPageBreak/>
        <w:t>NonNavigableSpace</w:t>
      </w:r>
      <w:bookmarkEnd w:id="1386"/>
    </w:p>
    <w:tbl>
      <w:tblPr>
        <w:tblStyle w:val="af0"/>
        <w:tblW w:w="0" w:type="auto"/>
        <w:tblLook w:val="04A0" w:firstRow="1" w:lastRow="0" w:firstColumn="1" w:lastColumn="0" w:noHBand="0" w:noVBand="1"/>
      </w:tblPr>
      <w:tblGrid>
        <w:gridCol w:w="1535"/>
        <w:gridCol w:w="3400"/>
        <w:gridCol w:w="5125"/>
      </w:tblGrid>
      <w:tr w:rsidR="007248A3" w:rsidRPr="00890A67" w14:paraId="01EB7316" w14:textId="77777777" w:rsidTr="0023655F">
        <w:trPr>
          <w:trHeight w:val="305"/>
        </w:trPr>
        <w:tc>
          <w:tcPr>
            <w:tcW w:w="1535" w:type="dxa"/>
            <w:shd w:val="clear" w:color="auto" w:fill="F2F2F2" w:themeFill="background1" w:themeFillShade="F2"/>
            <w:vAlign w:val="center"/>
            <w:hideMark/>
          </w:tcPr>
          <w:p w14:paraId="1EFC3305"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4C3E024F" w14:textId="77777777" w:rsidR="009A04A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b/>
                <w:bCs/>
                <w:sz w:val="22"/>
                <w:szCs w:val="22"/>
                <w:lang w:eastAsia="ko-KR"/>
              </w:rPr>
              <w:t>NavigableSpace</w:t>
            </w:r>
          </w:p>
        </w:tc>
      </w:tr>
      <w:tr w:rsidR="007248A3" w:rsidRPr="00890A67" w14:paraId="0ABBEE6B" w14:textId="77777777" w:rsidTr="0023655F">
        <w:trPr>
          <w:trHeight w:val="266"/>
        </w:trPr>
        <w:tc>
          <w:tcPr>
            <w:tcW w:w="1535" w:type="dxa"/>
            <w:shd w:val="clear" w:color="auto" w:fill="F2F2F2" w:themeFill="background1" w:themeFillShade="F2"/>
            <w:vAlign w:val="center"/>
            <w:hideMark/>
          </w:tcPr>
          <w:p w14:paraId="40AAB310"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6FA43CC3" w14:textId="682EAE2B" w:rsidR="009A04A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sz w:val="22"/>
                <w:szCs w:val="22"/>
              </w:rPr>
              <w:t>a cell space in which users cannot move</w:t>
            </w:r>
          </w:p>
        </w:tc>
      </w:tr>
      <w:tr w:rsidR="007248A3" w:rsidRPr="00890A67" w14:paraId="261AB979" w14:textId="77777777" w:rsidTr="0023655F">
        <w:trPr>
          <w:trHeight w:val="129"/>
        </w:trPr>
        <w:tc>
          <w:tcPr>
            <w:tcW w:w="1535" w:type="dxa"/>
            <w:shd w:val="clear" w:color="auto" w:fill="F2F2F2" w:themeFill="background1" w:themeFillShade="F2"/>
            <w:vAlign w:val="center"/>
            <w:hideMark/>
          </w:tcPr>
          <w:p w14:paraId="66B62FCC"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hideMark/>
          </w:tcPr>
          <w:p w14:paraId="76549666" w14:textId="3518074A" w:rsidR="009A04A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CellSpace</w:t>
            </w:r>
          </w:p>
        </w:tc>
      </w:tr>
      <w:tr w:rsidR="007248A3" w:rsidRPr="00890A67" w14:paraId="208C6766" w14:textId="77777777" w:rsidTr="0023655F">
        <w:trPr>
          <w:trHeight w:val="275"/>
        </w:trPr>
        <w:tc>
          <w:tcPr>
            <w:tcW w:w="1535" w:type="dxa"/>
            <w:vMerge w:val="restart"/>
            <w:shd w:val="clear" w:color="auto" w:fill="F2F2F2" w:themeFill="background1" w:themeFillShade="F2"/>
            <w:vAlign w:val="center"/>
            <w:hideMark/>
          </w:tcPr>
          <w:p w14:paraId="26CB7878"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hideMark/>
          </w:tcPr>
          <w:p w14:paraId="66D965A3" w14:textId="54CB9C65" w:rsidR="009A04AC" w:rsidRPr="00C56553" w:rsidRDefault="0023655F"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Constraint </w:t>
            </w:r>
            <w:r w:rsidR="009A04AC" w:rsidRPr="00C56553">
              <w:rPr>
                <w:rFonts w:eastAsia="굴림"/>
                <w:b/>
                <w:sz w:val="22"/>
                <w:szCs w:val="22"/>
                <w:lang w:eastAsia="ko-KR"/>
              </w:rPr>
              <w:t>ID</w:t>
            </w:r>
          </w:p>
        </w:tc>
        <w:tc>
          <w:tcPr>
            <w:tcW w:w="5125" w:type="dxa"/>
            <w:shd w:val="clear" w:color="auto" w:fill="F2F2F2" w:themeFill="background1" w:themeFillShade="F2"/>
            <w:vAlign w:val="center"/>
            <w:hideMark/>
          </w:tcPr>
          <w:p w14:paraId="3D1D1A72" w14:textId="77777777" w:rsidR="009A04A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 Constraint</w:t>
            </w:r>
          </w:p>
        </w:tc>
      </w:tr>
      <w:tr w:rsidR="00CF030F" w:rsidRPr="00890A67" w14:paraId="2E35D806" w14:textId="77777777" w:rsidTr="00181275">
        <w:trPr>
          <w:trHeight w:val="137"/>
        </w:trPr>
        <w:tc>
          <w:tcPr>
            <w:tcW w:w="0" w:type="auto"/>
            <w:vMerge/>
            <w:shd w:val="clear" w:color="auto" w:fill="F2F2F2" w:themeFill="background1" w:themeFillShade="F2"/>
            <w:vAlign w:val="center"/>
            <w:hideMark/>
          </w:tcPr>
          <w:p w14:paraId="456781AE" w14:textId="77777777" w:rsidR="00CF030F" w:rsidRPr="00C56553" w:rsidRDefault="00CF030F" w:rsidP="00260E6D">
            <w:pPr>
              <w:spacing w:after="0"/>
              <w:rPr>
                <w:rFonts w:eastAsia="굴림"/>
                <w:sz w:val="22"/>
                <w:szCs w:val="22"/>
                <w:lang w:eastAsia="ko-KR"/>
              </w:rPr>
            </w:pPr>
          </w:p>
        </w:tc>
        <w:tc>
          <w:tcPr>
            <w:tcW w:w="8525" w:type="dxa"/>
            <w:gridSpan w:val="2"/>
            <w:vAlign w:val="center"/>
          </w:tcPr>
          <w:p w14:paraId="67EA9A7F" w14:textId="0BF319ED" w:rsidR="00CF030F" w:rsidRPr="00C56553" w:rsidRDefault="00CF030F" w:rsidP="00260E6D">
            <w:pPr>
              <w:widowControl w:val="0"/>
              <w:autoSpaceDE w:val="0"/>
              <w:autoSpaceDN w:val="0"/>
              <w:spacing w:after="0"/>
              <w:textAlignment w:val="baseline"/>
              <w:rPr>
                <w:rFonts w:eastAsia="굴림"/>
                <w:sz w:val="22"/>
                <w:szCs w:val="22"/>
                <w:lang w:eastAsia="ko-KR"/>
              </w:rPr>
            </w:pPr>
            <w:ins w:id="1387" w:author="Li, Ki Joune" w:date="2024-04-19T16:39:00Z">
              <w:r>
                <w:rPr>
                  <w:rFonts w:eastAsia="맑은 고딕"/>
                  <w:sz w:val="22"/>
                  <w:szCs w:val="22"/>
                  <w:lang w:eastAsia="ko-KR"/>
                </w:rPr>
                <w:t>n</w:t>
              </w:r>
              <w:r w:rsidRPr="00C56553">
                <w:rPr>
                  <w:rFonts w:eastAsia="맑은 고딕"/>
                  <w:sz w:val="22"/>
                  <w:szCs w:val="22"/>
                  <w:lang w:eastAsia="ko-KR"/>
                </w:rPr>
                <w:t>one</w:t>
              </w:r>
            </w:ins>
          </w:p>
        </w:tc>
      </w:tr>
    </w:tbl>
    <w:p w14:paraId="2F2522D9" w14:textId="16B850E7" w:rsidR="0023655F" w:rsidRPr="00890A67" w:rsidRDefault="0023655F">
      <w:pPr>
        <w:spacing w:after="0"/>
      </w:pPr>
    </w:p>
    <w:p w14:paraId="5F6EE888" w14:textId="77777777" w:rsidR="009A04AC" w:rsidRPr="00C56553"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388" w:name="_Toc164442446"/>
      <w:r w:rsidRPr="00C56553">
        <w:rPr>
          <w:rFonts w:cs="Times New Roman"/>
          <w:szCs w:val="24"/>
        </w:rPr>
        <w:t>GeneralSpace</w:t>
      </w:r>
      <w:bookmarkEnd w:id="1388"/>
    </w:p>
    <w:tbl>
      <w:tblPr>
        <w:tblStyle w:val="af0"/>
        <w:tblW w:w="0" w:type="auto"/>
        <w:tblLook w:val="04A0" w:firstRow="1" w:lastRow="0" w:firstColumn="1" w:lastColumn="0" w:noHBand="0" w:noVBand="1"/>
      </w:tblPr>
      <w:tblGrid>
        <w:gridCol w:w="1535"/>
        <w:gridCol w:w="3400"/>
        <w:gridCol w:w="5125"/>
      </w:tblGrid>
      <w:tr w:rsidR="007248A3" w:rsidRPr="00890A67" w14:paraId="0BCB6B6A" w14:textId="77777777" w:rsidTr="0023655F">
        <w:trPr>
          <w:trHeight w:val="53"/>
        </w:trPr>
        <w:tc>
          <w:tcPr>
            <w:tcW w:w="1535" w:type="dxa"/>
            <w:shd w:val="clear" w:color="auto" w:fill="F2F2F2" w:themeFill="background1" w:themeFillShade="F2"/>
            <w:vAlign w:val="center"/>
            <w:hideMark/>
          </w:tcPr>
          <w:p w14:paraId="3CDB9454"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4ED63C12" w14:textId="5380CC6B" w:rsidR="009A04A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b/>
                <w:bCs/>
                <w:sz w:val="22"/>
                <w:szCs w:val="22"/>
                <w:lang w:eastAsia="ko-KR"/>
              </w:rPr>
              <w:t>GeneralSpace</w:t>
            </w:r>
          </w:p>
        </w:tc>
      </w:tr>
      <w:tr w:rsidR="007248A3" w:rsidRPr="00890A67" w14:paraId="17DC5100" w14:textId="77777777" w:rsidTr="0063253C">
        <w:trPr>
          <w:trHeight w:val="390"/>
        </w:trPr>
        <w:tc>
          <w:tcPr>
            <w:tcW w:w="1535" w:type="dxa"/>
            <w:shd w:val="clear" w:color="auto" w:fill="F2F2F2" w:themeFill="background1" w:themeFillShade="F2"/>
            <w:vAlign w:val="center"/>
            <w:hideMark/>
          </w:tcPr>
          <w:p w14:paraId="15E47210"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7FA36B8B" w14:textId="220E03CA" w:rsidR="00633047" w:rsidRPr="00C56553" w:rsidRDefault="00633047" w:rsidP="00633047">
            <w:pPr>
              <w:widowControl w:val="0"/>
              <w:wordWrap w:val="0"/>
              <w:autoSpaceDE w:val="0"/>
              <w:autoSpaceDN w:val="0"/>
              <w:spacing w:after="0"/>
              <w:jc w:val="both"/>
              <w:textAlignment w:val="baseline"/>
              <w:rPr>
                <w:sz w:val="22"/>
                <w:szCs w:val="22"/>
              </w:rPr>
            </w:pPr>
            <w:r w:rsidRPr="00C56553">
              <w:rPr>
                <w:sz w:val="22"/>
                <w:szCs w:val="22"/>
              </w:rPr>
              <w:t xml:space="preserve">A type of </w:t>
            </w:r>
            <w:r w:rsidRPr="00C56553">
              <w:rPr>
                <w:rFonts w:ascii="Calibri" w:hAnsi="Calibri" w:cs="Calibri"/>
                <w:sz w:val="22"/>
                <w:szCs w:val="22"/>
              </w:rPr>
              <w:t>NavigableSpace</w:t>
            </w:r>
            <w:r w:rsidR="009A04AC" w:rsidRPr="00C56553">
              <w:rPr>
                <w:sz w:val="22"/>
                <w:szCs w:val="22"/>
              </w:rPr>
              <w:t xml:space="preserve"> such as rooms, lobbies, kitchen, etc., </w:t>
            </w:r>
            <w:r w:rsidRPr="00C56553">
              <w:rPr>
                <w:sz w:val="22"/>
                <w:szCs w:val="22"/>
              </w:rPr>
              <w:t>where</w:t>
            </w:r>
            <w:r w:rsidR="009A04AC" w:rsidRPr="00C56553">
              <w:rPr>
                <w:sz w:val="22"/>
                <w:szCs w:val="22"/>
              </w:rPr>
              <w:t xml:space="preserve"> agents can stay or use </w:t>
            </w:r>
          </w:p>
          <w:p w14:paraId="77F89E42" w14:textId="67032B5D" w:rsidR="009A04AC" w:rsidRPr="00C56553" w:rsidRDefault="009A04AC" w:rsidP="00633047">
            <w:pPr>
              <w:widowControl w:val="0"/>
              <w:wordWrap w:val="0"/>
              <w:autoSpaceDE w:val="0"/>
              <w:autoSpaceDN w:val="0"/>
              <w:spacing w:after="0"/>
              <w:jc w:val="both"/>
              <w:textAlignment w:val="baseline"/>
              <w:rPr>
                <w:rFonts w:eastAsia="굴림"/>
                <w:sz w:val="22"/>
                <w:szCs w:val="22"/>
                <w:lang w:eastAsia="ko-KR"/>
              </w:rPr>
            </w:pPr>
            <w:r w:rsidRPr="00C56553">
              <w:rPr>
                <w:sz w:val="22"/>
                <w:szCs w:val="22"/>
              </w:rPr>
              <w:t>for a longer period of time and can serve as starting and target cell in navigation.</w:t>
            </w:r>
          </w:p>
        </w:tc>
      </w:tr>
      <w:tr w:rsidR="007248A3" w:rsidRPr="00890A67" w14:paraId="3C05F4E2" w14:textId="77777777" w:rsidTr="0023655F">
        <w:trPr>
          <w:trHeight w:val="92"/>
        </w:trPr>
        <w:tc>
          <w:tcPr>
            <w:tcW w:w="1535" w:type="dxa"/>
            <w:shd w:val="clear" w:color="auto" w:fill="F2F2F2" w:themeFill="background1" w:themeFillShade="F2"/>
            <w:vAlign w:val="center"/>
            <w:hideMark/>
          </w:tcPr>
          <w:p w14:paraId="7A1C2CC3"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hideMark/>
          </w:tcPr>
          <w:p w14:paraId="25EE24C9" w14:textId="23EC0C78" w:rsidR="009A04A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NavigableSpace</w:t>
            </w:r>
          </w:p>
        </w:tc>
      </w:tr>
      <w:tr w:rsidR="007248A3" w:rsidRPr="00890A67" w14:paraId="70E41C3A" w14:textId="77777777" w:rsidTr="0023655F">
        <w:trPr>
          <w:trHeight w:val="237"/>
        </w:trPr>
        <w:tc>
          <w:tcPr>
            <w:tcW w:w="1535" w:type="dxa"/>
            <w:vMerge w:val="restart"/>
            <w:shd w:val="clear" w:color="auto" w:fill="F2F2F2" w:themeFill="background1" w:themeFillShade="F2"/>
            <w:vAlign w:val="center"/>
            <w:hideMark/>
          </w:tcPr>
          <w:p w14:paraId="4B904EFA"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hideMark/>
          </w:tcPr>
          <w:p w14:paraId="7A32B498" w14:textId="7B0D7AE6" w:rsidR="009A04AC" w:rsidRPr="00C56553" w:rsidRDefault="009A04AC"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Property name</w:t>
            </w:r>
          </w:p>
        </w:tc>
        <w:tc>
          <w:tcPr>
            <w:tcW w:w="5125" w:type="dxa"/>
            <w:shd w:val="clear" w:color="auto" w:fill="F2F2F2" w:themeFill="background1" w:themeFillShade="F2"/>
            <w:vAlign w:val="center"/>
            <w:hideMark/>
          </w:tcPr>
          <w:p w14:paraId="06471B04" w14:textId="77777777" w:rsidR="009A04AC" w:rsidRPr="00C56553" w:rsidRDefault="009A04AC"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4D9EEF21" w14:textId="77777777" w:rsidTr="00591098">
        <w:trPr>
          <w:trHeight w:val="41"/>
        </w:trPr>
        <w:tc>
          <w:tcPr>
            <w:tcW w:w="0" w:type="auto"/>
            <w:vMerge/>
            <w:shd w:val="clear" w:color="auto" w:fill="F2F2F2" w:themeFill="background1" w:themeFillShade="F2"/>
            <w:vAlign w:val="center"/>
            <w:hideMark/>
          </w:tcPr>
          <w:p w14:paraId="7A1BCA9D" w14:textId="77777777" w:rsidR="009A04AC" w:rsidRPr="00C56553" w:rsidRDefault="009A04AC" w:rsidP="00260E6D">
            <w:pPr>
              <w:spacing w:after="0"/>
              <w:rPr>
                <w:rFonts w:eastAsia="굴림"/>
                <w:sz w:val="22"/>
                <w:szCs w:val="22"/>
                <w:lang w:eastAsia="ko-KR"/>
              </w:rPr>
            </w:pPr>
          </w:p>
        </w:tc>
        <w:tc>
          <w:tcPr>
            <w:tcW w:w="3400" w:type="dxa"/>
            <w:vAlign w:val="center"/>
            <w:hideMark/>
          </w:tcPr>
          <w:p w14:paraId="1738D875" w14:textId="36D23A34" w:rsidR="009A04AC" w:rsidRPr="00C56553" w:rsidRDefault="009A04AC"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sz w:val="22"/>
                <w:szCs w:val="22"/>
                <w:lang w:eastAsia="ko-KR"/>
              </w:rPr>
              <w:t>function</w:t>
            </w:r>
          </w:p>
        </w:tc>
        <w:tc>
          <w:tcPr>
            <w:tcW w:w="5125" w:type="dxa"/>
            <w:vAlign w:val="center"/>
            <w:hideMark/>
          </w:tcPr>
          <w:p w14:paraId="7AD4B7DF" w14:textId="4FF457E4" w:rsidR="009A04AC" w:rsidRPr="00C56553" w:rsidRDefault="009A04AC" w:rsidP="00260E6D">
            <w:pPr>
              <w:widowControl w:val="0"/>
              <w:autoSpaceDE w:val="0"/>
              <w:autoSpaceDN w:val="0"/>
              <w:spacing w:after="0"/>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GeneralSpaceFunctionType</w:t>
            </w:r>
            <w:r w:rsidRPr="00C56553">
              <w:rPr>
                <w:rFonts w:eastAsia="맑은 고딕"/>
                <w:sz w:val="22"/>
                <w:szCs w:val="22"/>
                <w:lang w:eastAsia="ko-KR"/>
              </w:rPr>
              <w:t xml:space="preserve"> [1..1]</w:t>
            </w:r>
          </w:p>
        </w:tc>
      </w:tr>
      <w:tr w:rsidR="007248A3" w:rsidRPr="00890A67" w14:paraId="136B1FEB" w14:textId="77777777" w:rsidTr="00591098">
        <w:trPr>
          <w:trHeight w:val="259"/>
        </w:trPr>
        <w:tc>
          <w:tcPr>
            <w:tcW w:w="1535" w:type="dxa"/>
            <w:vMerge w:val="restart"/>
            <w:shd w:val="clear" w:color="auto" w:fill="F2F2F2" w:themeFill="background1" w:themeFillShade="F2"/>
            <w:vAlign w:val="center"/>
            <w:hideMark/>
          </w:tcPr>
          <w:p w14:paraId="6548AE69"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hideMark/>
          </w:tcPr>
          <w:p w14:paraId="3057E1CA" w14:textId="77777777" w:rsidR="009A04A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Requirement ID</w:t>
            </w:r>
          </w:p>
        </w:tc>
        <w:tc>
          <w:tcPr>
            <w:tcW w:w="5125" w:type="dxa"/>
            <w:shd w:val="clear" w:color="auto" w:fill="F2F2F2" w:themeFill="background1" w:themeFillShade="F2"/>
            <w:vAlign w:val="center"/>
            <w:hideMark/>
          </w:tcPr>
          <w:p w14:paraId="367DCE96" w14:textId="77777777" w:rsidR="009A04A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 Constraint</w:t>
            </w:r>
          </w:p>
        </w:tc>
      </w:tr>
      <w:tr w:rsidR="00CF030F" w:rsidRPr="00890A67" w14:paraId="6CA520CD" w14:textId="77777777" w:rsidTr="00181275">
        <w:trPr>
          <w:trHeight w:val="121"/>
        </w:trPr>
        <w:tc>
          <w:tcPr>
            <w:tcW w:w="0" w:type="auto"/>
            <w:vMerge/>
            <w:shd w:val="clear" w:color="auto" w:fill="F2F2F2" w:themeFill="background1" w:themeFillShade="F2"/>
            <w:vAlign w:val="center"/>
            <w:hideMark/>
          </w:tcPr>
          <w:p w14:paraId="0FB44288" w14:textId="77777777" w:rsidR="00CF030F" w:rsidRPr="00C56553" w:rsidRDefault="00CF030F" w:rsidP="00260E6D">
            <w:pPr>
              <w:spacing w:after="0"/>
              <w:rPr>
                <w:rFonts w:eastAsia="굴림"/>
                <w:sz w:val="22"/>
                <w:szCs w:val="22"/>
                <w:lang w:eastAsia="ko-KR"/>
              </w:rPr>
            </w:pPr>
          </w:p>
        </w:tc>
        <w:tc>
          <w:tcPr>
            <w:tcW w:w="8525" w:type="dxa"/>
            <w:gridSpan w:val="2"/>
            <w:vAlign w:val="center"/>
          </w:tcPr>
          <w:p w14:paraId="05F6EB14" w14:textId="1F66C810" w:rsidR="00CF030F" w:rsidRPr="00C56553" w:rsidRDefault="00CF030F" w:rsidP="00260E6D">
            <w:pPr>
              <w:widowControl w:val="0"/>
              <w:autoSpaceDE w:val="0"/>
              <w:autoSpaceDN w:val="0"/>
              <w:spacing w:after="0"/>
              <w:textAlignment w:val="baseline"/>
              <w:rPr>
                <w:rFonts w:eastAsia="굴림"/>
                <w:sz w:val="22"/>
                <w:szCs w:val="22"/>
                <w:lang w:eastAsia="ko-KR"/>
              </w:rPr>
            </w:pPr>
            <w:ins w:id="1389" w:author="Li, Ki Joune" w:date="2024-04-19T16:39:00Z">
              <w:r>
                <w:rPr>
                  <w:rFonts w:eastAsia="맑은 고딕"/>
                  <w:sz w:val="22"/>
                  <w:szCs w:val="22"/>
                  <w:lang w:eastAsia="ko-KR"/>
                </w:rPr>
                <w:t>n</w:t>
              </w:r>
              <w:r w:rsidRPr="00C56553">
                <w:rPr>
                  <w:rFonts w:eastAsia="맑은 고딕"/>
                  <w:sz w:val="22"/>
                  <w:szCs w:val="22"/>
                  <w:lang w:eastAsia="ko-KR"/>
                </w:rPr>
                <w:t>one</w:t>
              </w:r>
            </w:ins>
          </w:p>
        </w:tc>
      </w:tr>
    </w:tbl>
    <w:p w14:paraId="15E83DB4" w14:textId="77777777" w:rsidR="009A04AC" w:rsidRPr="00890A67" w:rsidRDefault="009A04AC" w:rsidP="009A04AC"/>
    <w:p w14:paraId="6A26CC16" w14:textId="0993E528" w:rsidR="004271DC" w:rsidRPr="00C56553"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390" w:name="_Toc164442447"/>
      <w:r w:rsidRPr="00C56553">
        <w:rPr>
          <w:rFonts w:cs="Times New Roman"/>
          <w:szCs w:val="24"/>
        </w:rPr>
        <w:t>TransferSpace</w:t>
      </w:r>
      <w:bookmarkEnd w:id="1390"/>
    </w:p>
    <w:tbl>
      <w:tblPr>
        <w:tblStyle w:val="af0"/>
        <w:tblW w:w="0" w:type="auto"/>
        <w:tblLook w:val="04A0" w:firstRow="1" w:lastRow="0" w:firstColumn="1" w:lastColumn="0" w:noHBand="0" w:noVBand="1"/>
      </w:tblPr>
      <w:tblGrid>
        <w:gridCol w:w="1535"/>
        <w:gridCol w:w="3400"/>
        <w:gridCol w:w="5125"/>
      </w:tblGrid>
      <w:tr w:rsidR="007248A3" w:rsidRPr="00890A67" w14:paraId="6E2C2935" w14:textId="77777777" w:rsidTr="00591098">
        <w:trPr>
          <w:trHeight w:val="109"/>
        </w:trPr>
        <w:tc>
          <w:tcPr>
            <w:tcW w:w="1535" w:type="dxa"/>
            <w:shd w:val="clear" w:color="auto" w:fill="F2F2F2" w:themeFill="background1" w:themeFillShade="F2"/>
            <w:vAlign w:val="center"/>
            <w:hideMark/>
          </w:tcPr>
          <w:p w14:paraId="6D704C18"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08242856" w14:textId="68FE796A" w:rsidR="004271DC" w:rsidRPr="00C56553" w:rsidRDefault="00E9151F"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b/>
                <w:bCs/>
                <w:sz w:val="22"/>
                <w:szCs w:val="22"/>
                <w:lang w:eastAsia="ko-KR"/>
              </w:rPr>
              <w:t>TransferSpace</w:t>
            </w:r>
          </w:p>
        </w:tc>
      </w:tr>
      <w:tr w:rsidR="007248A3" w:rsidRPr="00890A67" w14:paraId="34733153" w14:textId="77777777" w:rsidTr="00591098">
        <w:trPr>
          <w:trHeight w:val="255"/>
        </w:trPr>
        <w:tc>
          <w:tcPr>
            <w:tcW w:w="1535" w:type="dxa"/>
            <w:shd w:val="clear" w:color="auto" w:fill="F2F2F2" w:themeFill="background1" w:themeFillShade="F2"/>
            <w:vAlign w:val="center"/>
            <w:hideMark/>
          </w:tcPr>
          <w:p w14:paraId="2F35B869"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3AF06C30" w14:textId="0E283936" w:rsidR="004271DC" w:rsidRPr="00C56553" w:rsidRDefault="00633047" w:rsidP="00260E6D">
            <w:pPr>
              <w:widowControl w:val="0"/>
              <w:wordWrap w:val="0"/>
              <w:autoSpaceDE w:val="0"/>
              <w:autoSpaceDN w:val="0"/>
              <w:spacing w:after="0"/>
              <w:jc w:val="both"/>
              <w:textAlignment w:val="baseline"/>
              <w:rPr>
                <w:rFonts w:eastAsia="굴림"/>
                <w:sz w:val="22"/>
                <w:szCs w:val="22"/>
                <w:lang w:eastAsia="ko-KR"/>
              </w:rPr>
            </w:pPr>
            <w:r w:rsidRPr="00C56553">
              <w:rPr>
                <w:sz w:val="22"/>
                <w:szCs w:val="22"/>
              </w:rPr>
              <w:t xml:space="preserve">A type of </w:t>
            </w:r>
            <w:r w:rsidRPr="00C56553">
              <w:rPr>
                <w:rFonts w:ascii="Calibri" w:hAnsi="Calibri" w:cs="Calibri"/>
                <w:sz w:val="22"/>
                <w:szCs w:val="22"/>
              </w:rPr>
              <w:t>NavigableSpace</w:t>
            </w:r>
            <w:r w:rsidRPr="00C56553">
              <w:rPr>
                <w:sz w:val="22"/>
                <w:szCs w:val="22"/>
              </w:rPr>
              <w:t xml:space="preserve"> </w:t>
            </w:r>
            <w:r w:rsidR="00E9151F" w:rsidRPr="00C56553">
              <w:rPr>
                <w:sz w:val="22"/>
                <w:szCs w:val="22"/>
              </w:rPr>
              <w:t xml:space="preserve">that provides passages between </w:t>
            </w:r>
            <w:r w:rsidR="00E9151F" w:rsidRPr="00C56553">
              <w:rPr>
                <w:rFonts w:ascii="Calibri" w:hAnsi="Calibri" w:cs="Calibri"/>
                <w:sz w:val="22"/>
                <w:szCs w:val="22"/>
              </w:rPr>
              <w:t>GeneralSpaces</w:t>
            </w:r>
          </w:p>
        </w:tc>
      </w:tr>
      <w:tr w:rsidR="007248A3" w:rsidRPr="00890A67" w14:paraId="394A4C94" w14:textId="77777777" w:rsidTr="00591098">
        <w:trPr>
          <w:trHeight w:val="117"/>
        </w:trPr>
        <w:tc>
          <w:tcPr>
            <w:tcW w:w="1535" w:type="dxa"/>
            <w:shd w:val="clear" w:color="auto" w:fill="F2F2F2" w:themeFill="background1" w:themeFillShade="F2"/>
            <w:vAlign w:val="center"/>
            <w:hideMark/>
          </w:tcPr>
          <w:p w14:paraId="4238065C"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hideMark/>
          </w:tcPr>
          <w:p w14:paraId="7A58BCA7" w14:textId="17895716" w:rsidR="004271DC" w:rsidRPr="00C56553" w:rsidRDefault="00E9151F" w:rsidP="00260E6D">
            <w:pPr>
              <w:widowControl w:val="0"/>
              <w:wordWrap w:val="0"/>
              <w:autoSpaceDE w:val="0"/>
              <w:autoSpaceDN w:val="0"/>
              <w:spacing w:after="0"/>
              <w:jc w:val="both"/>
              <w:textAlignment w:val="baseline"/>
              <w:rPr>
                <w:rFonts w:ascii="Calibri" w:eastAsia="굴림" w:hAnsi="Calibri" w:cs="Calibri"/>
                <w:sz w:val="22"/>
                <w:szCs w:val="22"/>
                <w:lang w:eastAsia="ko-KR"/>
              </w:rPr>
            </w:pPr>
            <w:r w:rsidRPr="00C56553">
              <w:rPr>
                <w:rFonts w:ascii="Calibri" w:eastAsia="맑은 고딕" w:hAnsi="Calibri" w:cs="Calibri"/>
                <w:sz w:val="22"/>
                <w:szCs w:val="22"/>
                <w:lang w:eastAsia="ko-KR"/>
              </w:rPr>
              <w:t>NavigableSpace</w:t>
            </w:r>
          </w:p>
        </w:tc>
      </w:tr>
      <w:tr w:rsidR="007248A3" w:rsidRPr="00890A67" w14:paraId="7B95205F" w14:textId="77777777" w:rsidTr="00591098">
        <w:trPr>
          <w:trHeight w:val="121"/>
        </w:trPr>
        <w:tc>
          <w:tcPr>
            <w:tcW w:w="1535" w:type="dxa"/>
            <w:vMerge w:val="restart"/>
            <w:shd w:val="clear" w:color="auto" w:fill="F2F2F2" w:themeFill="background1" w:themeFillShade="F2"/>
            <w:vAlign w:val="center"/>
            <w:hideMark/>
          </w:tcPr>
          <w:p w14:paraId="5ED76482" w14:textId="77777777" w:rsidR="00E9151F" w:rsidRPr="00C56553" w:rsidRDefault="00E915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hideMark/>
          </w:tcPr>
          <w:p w14:paraId="0837A639" w14:textId="77777777" w:rsidR="00E9151F" w:rsidRPr="00C56553" w:rsidRDefault="00E9151F"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Property name</w:t>
            </w:r>
          </w:p>
        </w:tc>
        <w:tc>
          <w:tcPr>
            <w:tcW w:w="5125" w:type="dxa"/>
            <w:shd w:val="clear" w:color="auto" w:fill="F2F2F2" w:themeFill="background1" w:themeFillShade="F2"/>
            <w:vAlign w:val="center"/>
            <w:hideMark/>
          </w:tcPr>
          <w:p w14:paraId="59F087C3" w14:textId="77777777" w:rsidR="00E9151F" w:rsidRPr="00C56553" w:rsidRDefault="00E9151F"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2BEDA8D2" w14:textId="77777777" w:rsidTr="00591098">
        <w:trPr>
          <w:trHeight w:val="139"/>
        </w:trPr>
        <w:tc>
          <w:tcPr>
            <w:tcW w:w="0" w:type="auto"/>
            <w:vMerge/>
            <w:shd w:val="clear" w:color="auto" w:fill="F2F2F2" w:themeFill="background1" w:themeFillShade="F2"/>
            <w:vAlign w:val="center"/>
            <w:hideMark/>
          </w:tcPr>
          <w:p w14:paraId="2307E93B" w14:textId="77777777" w:rsidR="00E9151F" w:rsidRPr="00C56553" w:rsidRDefault="00E9151F" w:rsidP="00260E6D">
            <w:pPr>
              <w:spacing w:after="0"/>
              <w:rPr>
                <w:rFonts w:eastAsia="굴림"/>
                <w:sz w:val="22"/>
                <w:szCs w:val="22"/>
                <w:lang w:eastAsia="ko-KR"/>
              </w:rPr>
            </w:pPr>
          </w:p>
        </w:tc>
        <w:tc>
          <w:tcPr>
            <w:tcW w:w="3400" w:type="dxa"/>
            <w:vAlign w:val="center"/>
            <w:hideMark/>
          </w:tcPr>
          <w:p w14:paraId="018B34B5" w14:textId="77777777" w:rsidR="00E9151F" w:rsidRPr="00C56553" w:rsidRDefault="00E9151F"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sz w:val="22"/>
                <w:szCs w:val="22"/>
                <w:lang w:eastAsia="ko-KR"/>
              </w:rPr>
              <w:t>function</w:t>
            </w:r>
          </w:p>
        </w:tc>
        <w:tc>
          <w:tcPr>
            <w:tcW w:w="5125" w:type="dxa"/>
            <w:vAlign w:val="center"/>
            <w:hideMark/>
          </w:tcPr>
          <w:p w14:paraId="5471C70A" w14:textId="1DC4E137" w:rsidR="00E9151F" w:rsidRPr="00C56553" w:rsidRDefault="00E9151F" w:rsidP="00260E6D">
            <w:pPr>
              <w:widowControl w:val="0"/>
              <w:autoSpaceDE w:val="0"/>
              <w:autoSpaceDN w:val="0"/>
              <w:spacing w:after="0"/>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TransferSpaceFunctionType</w:t>
            </w:r>
            <w:r w:rsidRPr="00C56553">
              <w:rPr>
                <w:rFonts w:eastAsia="맑은 고딕"/>
                <w:sz w:val="22"/>
                <w:szCs w:val="22"/>
                <w:lang w:eastAsia="ko-KR"/>
              </w:rPr>
              <w:t xml:space="preserve"> [1..1]</w:t>
            </w:r>
          </w:p>
        </w:tc>
      </w:tr>
      <w:tr w:rsidR="007248A3" w:rsidRPr="00890A67" w14:paraId="3730FEE9" w14:textId="77777777" w:rsidTr="00591098">
        <w:trPr>
          <w:trHeight w:val="41"/>
        </w:trPr>
        <w:tc>
          <w:tcPr>
            <w:tcW w:w="1535" w:type="dxa"/>
            <w:vMerge w:val="restart"/>
            <w:shd w:val="clear" w:color="auto" w:fill="F2F2F2" w:themeFill="background1" w:themeFillShade="F2"/>
            <w:vAlign w:val="center"/>
            <w:hideMark/>
          </w:tcPr>
          <w:p w14:paraId="57724B97" w14:textId="77777777" w:rsidR="00E9151F" w:rsidRPr="00C56553" w:rsidRDefault="00E915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hideMark/>
          </w:tcPr>
          <w:p w14:paraId="56CACEC0" w14:textId="77777777" w:rsidR="00E9151F" w:rsidRPr="00C56553" w:rsidRDefault="00E9151F"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Requirement ID</w:t>
            </w:r>
          </w:p>
        </w:tc>
        <w:tc>
          <w:tcPr>
            <w:tcW w:w="5125" w:type="dxa"/>
            <w:shd w:val="clear" w:color="auto" w:fill="F2F2F2" w:themeFill="background1" w:themeFillShade="F2"/>
            <w:vAlign w:val="center"/>
            <w:hideMark/>
          </w:tcPr>
          <w:p w14:paraId="3D6A6EFF" w14:textId="77777777" w:rsidR="00E9151F" w:rsidRPr="00C56553" w:rsidRDefault="00E9151F"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 Constraint</w:t>
            </w:r>
          </w:p>
        </w:tc>
      </w:tr>
      <w:tr w:rsidR="00CF030F" w:rsidRPr="00890A67" w14:paraId="47C0B608" w14:textId="77777777" w:rsidTr="00181275">
        <w:trPr>
          <w:trHeight w:val="41"/>
        </w:trPr>
        <w:tc>
          <w:tcPr>
            <w:tcW w:w="0" w:type="auto"/>
            <w:vMerge/>
            <w:shd w:val="clear" w:color="auto" w:fill="F2F2F2" w:themeFill="background1" w:themeFillShade="F2"/>
            <w:vAlign w:val="center"/>
            <w:hideMark/>
          </w:tcPr>
          <w:p w14:paraId="6DAFF50D" w14:textId="77777777" w:rsidR="00CF030F" w:rsidRPr="00C56553" w:rsidRDefault="00CF030F" w:rsidP="00260E6D">
            <w:pPr>
              <w:spacing w:after="0"/>
              <w:rPr>
                <w:rFonts w:eastAsia="굴림"/>
                <w:sz w:val="22"/>
                <w:szCs w:val="22"/>
                <w:lang w:eastAsia="ko-KR"/>
              </w:rPr>
            </w:pPr>
          </w:p>
        </w:tc>
        <w:tc>
          <w:tcPr>
            <w:tcW w:w="8525" w:type="dxa"/>
            <w:gridSpan w:val="2"/>
            <w:vAlign w:val="center"/>
          </w:tcPr>
          <w:p w14:paraId="78A40780" w14:textId="029F0361" w:rsidR="00CF030F" w:rsidRPr="00C56553" w:rsidRDefault="00CF030F" w:rsidP="00260E6D">
            <w:pPr>
              <w:widowControl w:val="0"/>
              <w:autoSpaceDE w:val="0"/>
              <w:autoSpaceDN w:val="0"/>
              <w:spacing w:after="0"/>
              <w:textAlignment w:val="baseline"/>
              <w:rPr>
                <w:rFonts w:eastAsia="굴림"/>
                <w:sz w:val="22"/>
                <w:szCs w:val="22"/>
                <w:lang w:eastAsia="ko-KR"/>
              </w:rPr>
            </w:pPr>
            <w:ins w:id="1391" w:author="Li, Ki Joune" w:date="2024-04-19T16:39:00Z">
              <w:r>
                <w:rPr>
                  <w:rFonts w:eastAsia="맑은 고딕"/>
                  <w:sz w:val="22"/>
                  <w:szCs w:val="22"/>
                  <w:lang w:eastAsia="ko-KR"/>
                </w:rPr>
                <w:t>n</w:t>
              </w:r>
              <w:r w:rsidRPr="00C56553">
                <w:rPr>
                  <w:rFonts w:eastAsia="맑은 고딕"/>
                  <w:sz w:val="22"/>
                  <w:szCs w:val="22"/>
                  <w:lang w:eastAsia="ko-KR"/>
                </w:rPr>
                <w:t>one</w:t>
              </w:r>
            </w:ins>
          </w:p>
        </w:tc>
      </w:tr>
    </w:tbl>
    <w:p w14:paraId="01E6F9F4" w14:textId="4FE7BDEF" w:rsidR="00BF7173" w:rsidRPr="00890A67" w:rsidRDefault="00BF7173">
      <w:pPr>
        <w:spacing w:after="0"/>
      </w:pPr>
    </w:p>
    <w:p w14:paraId="6872C54E" w14:textId="77777777" w:rsidR="00E9151F" w:rsidRPr="00C56553" w:rsidRDefault="004271DC" w:rsidP="00E9151F">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392" w:name="_Toc164442448"/>
      <w:r w:rsidRPr="00C56553">
        <w:rPr>
          <w:rFonts w:cs="Times New Roman"/>
          <w:szCs w:val="24"/>
        </w:rPr>
        <w:t>ObjectSpace</w:t>
      </w:r>
      <w:bookmarkEnd w:id="1392"/>
    </w:p>
    <w:tbl>
      <w:tblPr>
        <w:tblStyle w:val="af0"/>
        <w:tblW w:w="0" w:type="auto"/>
        <w:tblLook w:val="04A0" w:firstRow="1" w:lastRow="0" w:firstColumn="1" w:lastColumn="0" w:noHBand="0" w:noVBand="1"/>
      </w:tblPr>
      <w:tblGrid>
        <w:gridCol w:w="1535"/>
        <w:gridCol w:w="3138"/>
        <w:gridCol w:w="5387"/>
        <w:tblGridChange w:id="1393">
          <w:tblGrid>
            <w:gridCol w:w="1535"/>
            <w:gridCol w:w="3400"/>
            <w:gridCol w:w="5125"/>
          </w:tblGrid>
        </w:tblGridChange>
      </w:tblGrid>
      <w:tr w:rsidR="007248A3" w:rsidRPr="00890A67" w14:paraId="7E341520" w14:textId="77777777" w:rsidTr="004B5677">
        <w:trPr>
          <w:trHeight w:val="135"/>
        </w:trPr>
        <w:tc>
          <w:tcPr>
            <w:tcW w:w="1535" w:type="dxa"/>
            <w:shd w:val="clear" w:color="auto" w:fill="F2F2F2" w:themeFill="background1" w:themeFillShade="F2"/>
            <w:vAlign w:val="center"/>
            <w:hideMark/>
          </w:tcPr>
          <w:p w14:paraId="160838B3" w14:textId="77777777" w:rsidR="00E9151F" w:rsidRPr="00C56553" w:rsidRDefault="00E915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5473EC10" w14:textId="07A9658B" w:rsidR="00E9151F" w:rsidRPr="00C56553" w:rsidRDefault="006D2EDB"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b/>
                <w:bCs/>
                <w:sz w:val="22"/>
                <w:szCs w:val="22"/>
                <w:lang w:eastAsia="ko-KR"/>
              </w:rPr>
              <w:t>Object</w:t>
            </w:r>
            <w:r w:rsidR="00E9151F" w:rsidRPr="00C56553">
              <w:rPr>
                <w:rFonts w:asciiTheme="minorHAnsi" w:eastAsia="맑은 고딕" w:hAnsiTheme="minorHAnsi" w:cstheme="minorHAnsi"/>
                <w:b/>
                <w:bCs/>
                <w:sz w:val="22"/>
                <w:szCs w:val="22"/>
                <w:lang w:eastAsia="ko-KR"/>
              </w:rPr>
              <w:t>Space</w:t>
            </w:r>
          </w:p>
        </w:tc>
      </w:tr>
      <w:tr w:rsidR="007248A3" w:rsidRPr="00890A67" w14:paraId="09D0E28C" w14:textId="77777777" w:rsidTr="004B5677">
        <w:trPr>
          <w:trHeight w:val="41"/>
        </w:trPr>
        <w:tc>
          <w:tcPr>
            <w:tcW w:w="1535" w:type="dxa"/>
            <w:shd w:val="clear" w:color="auto" w:fill="F2F2F2" w:themeFill="background1" w:themeFillShade="F2"/>
            <w:vAlign w:val="center"/>
            <w:hideMark/>
          </w:tcPr>
          <w:p w14:paraId="2F1B5B5F" w14:textId="77777777" w:rsidR="00E9151F" w:rsidRPr="00C56553" w:rsidRDefault="00E915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478D10F8" w14:textId="7BCBBFD2" w:rsidR="00E9151F" w:rsidRPr="00C56553" w:rsidRDefault="00E9151F" w:rsidP="00260E6D">
            <w:pPr>
              <w:widowControl w:val="0"/>
              <w:wordWrap w:val="0"/>
              <w:autoSpaceDE w:val="0"/>
              <w:autoSpaceDN w:val="0"/>
              <w:spacing w:after="0"/>
              <w:jc w:val="both"/>
              <w:textAlignment w:val="baseline"/>
              <w:rPr>
                <w:rFonts w:eastAsia="굴림"/>
                <w:sz w:val="22"/>
                <w:szCs w:val="22"/>
                <w:lang w:eastAsia="ko-KR"/>
              </w:rPr>
            </w:pPr>
            <w:r w:rsidRPr="00C56553">
              <w:rPr>
                <w:sz w:val="22"/>
                <w:szCs w:val="22"/>
              </w:rPr>
              <w:t xml:space="preserve">A </w:t>
            </w:r>
            <w:r w:rsidR="00633047" w:rsidRPr="00C56553">
              <w:rPr>
                <w:sz w:val="22"/>
                <w:szCs w:val="22"/>
              </w:rPr>
              <w:t xml:space="preserve">type of </w:t>
            </w:r>
            <w:r w:rsidR="00633047" w:rsidRPr="00C56553">
              <w:rPr>
                <w:rFonts w:ascii="Calibri" w:hAnsi="Calibri" w:cs="Calibri"/>
                <w:sz w:val="22"/>
                <w:szCs w:val="22"/>
              </w:rPr>
              <w:t>NonNavigableSpace</w:t>
            </w:r>
            <w:r w:rsidR="00633047" w:rsidRPr="00C56553">
              <w:rPr>
                <w:sz w:val="22"/>
                <w:szCs w:val="22"/>
              </w:rPr>
              <w:t xml:space="preserve"> </w:t>
            </w:r>
            <w:r w:rsidRPr="00C56553">
              <w:rPr>
                <w:sz w:val="22"/>
                <w:szCs w:val="22"/>
              </w:rPr>
              <w:t>contain</w:t>
            </w:r>
            <w:r w:rsidR="006D2EDB" w:rsidRPr="00C56553">
              <w:rPr>
                <w:sz w:val="22"/>
                <w:szCs w:val="22"/>
              </w:rPr>
              <w:t xml:space="preserve">ing </w:t>
            </w:r>
            <w:r w:rsidRPr="00C56553">
              <w:rPr>
                <w:sz w:val="22"/>
                <w:szCs w:val="22"/>
              </w:rPr>
              <w:t>objects that make it non-navigable</w:t>
            </w:r>
          </w:p>
        </w:tc>
      </w:tr>
      <w:tr w:rsidR="007248A3" w:rsidRPr="00890A67" w14:paraId="11F22ED0" w14:textId="77777777" w:rsidTr="004B5677">
        <w:trPr>
          <w:trHeight w:val="157"/>
        </w:trPr>
        <w:tc>
          <w:tcPr>
            <w:tcW w:w="1535" w:type="dxa"/>
            <w:shd w:val="clear" w:color="auto" w:fill="F2F2F2" w:themeFill="background1" w:themeFillShade="F2"/>
            <w:vAlign w:val="center"/>
            <w:hideMark/>
          </w:tcPr>
          <w:p w14:paraId="2D8FD047" w14:textId="77777777" w:rsidR="00E9151F" w:rsidRPr="00C56553" w:rsidRDefault="00E915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hideMark/>
          </w:tcPr>
          <w:p w14:paraId="01360F36" w14:textId="4C997CBB" w:rsidR="00E9151F" w:rsidRPr="00C56553" w:rsidRDefault="006D2EDB" w:rsidP="00260E6D">
            <w:pPr>
              <w:widowControl w:val="0"/>
              <w:wordWrap w:val="0"/>
              <w:autoSpaceDE w:val="0"/>
              <w:autoSpaceDN w:val="0"/>
              <w:spacing w:after="0"/>
              <w:jc w:val="both"/>
              <w:textAlignment w:val="baseline"/>
              <w:rPr>
                <w:rFonts w:ascii="Calibri" w:eastAsia="굴림" w:hAnsi="Calibri" w:cs="Calibri"/>
                <w:sz w:val="22"/>
                <w:szCs w:val="22"/>
                <w:lang w:eastAsia="ko-KR"/>
              </w:rPr>
            </w:pPr>
            <w:r w:rsidRPr="00C56553">
              <w:rPr>
                <w:rFonts w:ascii="Calibri" w:eastAsia="맑은 고딕" w:hAnsi="Calibri" w:cs="Calibri"/>
                <w:sz w:val="22"/>
                <w:szCs w:val="22"/>
                <w:lang w:eastAsia="ko-KR"/>
              </w:rPr>
              <w:t>Non</w:t>
            </w:r>
            <w:r w:rsidR="00E9151F" w:rsidRPr="00C56553">
              <w:rPr>
                <w:rFonts w:ascii="Calibri" w:eastAsia="맑은 고딕" w:hAnsi="Calibri" w:cs="Calibri"/>
                <w:sz w:val="22"/>
                <w:szCs w:val="22"/>
                <w:lang w:eastAsia="ko-KR"/>
              </w:rPr>
              <w:t>NavigableSpace</w:t>
            </w:r>
          </w:p>
        </w:tc>
      </w:tr>
      <w:tr w:rsidR="007248A3" w:rsidRPr="00890A67" w14:paraId="0B0882A9" w14:textId="77777777" w:rsidTr="00B964D3">
        <w:tblPrEx>
          <w:tblW w:w="0" w:type="auto"/>
          <w:tblPrExChange w:id="1394" w:author="Li, Ki Joune" w:date="2024-04-19T16:40:00Z">
            <w:tblPrEx>
              <w:tblW w:w="0" w:type="auto"/>
            </w:tblPrEx>
          </w:tblPrExChange>
        </w:tblPrEx>
        <w:trPr>
          <w:trHeight w:val="41"/>
          <w:trPrChange w:id="1395" w:author="Li, Ki Joune" w:date="2024-04-19T16:40:00Z">
            <w:trPr>
              <w:trHeight w:val="41"/>
            </w:trPr>
          </w:trPrChange>
        </w:trPr>
        <w:tc>
          <w:tcPr>
            <w:tcW w:w="1535" w:type="dxa"/>
            <w:vMerge w:val="restart"/>
            <w:shd w:val="clear" w:color="auto" w:fill="F2F2F2" w:themeFill="background1" w:themeFillShade="F2"/>
            <w:vAlign w:val="center"/>
            <w:tcPrChange w:id="1396" w:author="Li, Ki Joune" w:date="2024-04-19T16:40:00Z">
              <w:tcPr>
                <w:tcW w:w="1535" w:type="dxa"/>
                <w:vMerge w:val="restart"/>
                <w:shd w:val="clear" w:color="auto" w:fill="F2F2F2" w:themeFill="background1" w:themeFillShade="F2"/>
                <w:vAlign w:val="center"/>
              </w:tcPr>
            </w:tcPrChange>
          </w:tcPr>
          <w:p w14:paraId="5F2B3CA9" w14:textId="7AAABB64" w:rsidR="00BF7173" w:rsidRPr="00C56553" w:rsidRDefault="00BF7173" w:rsidP="00BF7173">
            <w:pPr>
              <w:widowControl w:val="0"/>
              <w:autoSpaceDE w:val="0"/>
              <w:autoSpaceDN w:val="0"/>
              <w:spacing w:after="0"/>
              <w:jc w:val="center"/>
              <w:textAlignment w:val="baseline"/>
              <w:rPr>
                <w:rFonts w:eastAsia="맑은 고딕"/>
                <w:b/>
                <w:bCs/>
                <w:sz w:val="22"/>
                <w:szCs w:val="22"/>
                <w:lang w:eastAsia="ko-KR"/>
              </w:rPr>
            </w:pPr>
            <w:r w:rsidRPr="00C56553">
              <w:rPr>
                <w:rFonts w:eastAsia="맑은 고딕"/>
                <w:b/>
                <w:bCs/>
                <w:sz w:val="22"/>
                <w:szCs w:val="22"/>
                <w:lang w:eastAsia="ko-KR"/>
              </w:rPr>
              <w:t>Association</w:t>
            </w:r>
          </w:p>
        </w:tc>
        <w:tc>
          <w:tcPr>
            <w:tcW w:w="3138" w:type="dxa"/>
            <w:shd w:val="clear" w:color="auto" w:fill="F2F2F2" w:themeFill="background1" w:themeFillShade="F2"/>
            <w:vAlign w:val="center"/>
            <w:tcPrChange w:id="1397" w:author="Li, Ki Joune" w:date="2024-04-19T16:40:00Z">
              <w:tcPr>
                <w:tcW w:w="3400" w:type="dxa"/>
                <w:shd w:val="clear" w:color="auto" w:fill="F2F2F2" w:themeFill="background1" w:themeFillShade="F2"/>
                <w:vAlign w:val="center"/>
              </w:tcPr>
            </w:tcPrChange>
          </w:tcPr>
          <w:p w14:paraId="2DBF94A6" w14:textId="02E3D38F" w:rsidR="00BF7173" w:rsidRPr="00C56553" w:rsidRDefault="00BF7173" w:rsidP="00BF7173">
            <w:pPr>
              <w:widowControl w:val="0"/>
              <w:wordWrap w:val="0"/>
              <w:autoSpaceDE w:val="0"/>
              <w:autoSpaceDN w:val="0"/>
              <w:spacing w:after="0"/>
              <w:jc w:val="both"/>
              <w:textAlignment w:val="baseline"/>
              <w:rPr>
                <w:rFonts w:ascii="Calibri" w:eastAsia="맑은 고딕" w:hAnsi="Calibri" w:cs="Calibri"/>
                <w:sz w:val="22"/>
                <w:szCs w:val="22"/>
                <w:lang w:eastAsia="ko-KR"/>
              </w:rPr>
            </w:pPr>
            <w:r w:rsidRPr="00C56553">
              <w:rPr>
                <w:rFonts w:eastAsia="맑은 고딕"/>
                <w:b/>
                <w:bCs/>
                <w:sz w:val="22"/>
                <w:szCs w:val="22"/>
                <w:lang w:eastAsia="ko-KR"/>
              </w:rPr>
              <w:t>Role name</w:t>
            </w:r>
          </w:p>
        </w:tc>
        <w:tc>
          <w:tcPr>
            <w:tcW w:w="5387" w:type="dxa"/>
            <w:shd w:val="clear" w:color="auto" w:fill="F2F2F2" w:themeFill="background1" w:themeFillShade="F2"/>
            <w:vAlign w:val="center"/>
            <w:tcPrChange w:id="1398" w:author="Li, Ki Joune" w:date="2024-04-19T16:40:00Z">
              <w:tcPr>
                <w:tcW w:w="5125" w:type="dxa"/>
                <w:shd w:val="clear" w:color="auto" w:fill="F2F2F2" w:themeFill="background1" w:themeFillShade="F2"/>
                <w:vAlign w:val="center"/>
              </w:tcPr>
            </w:tcPrChange>
          </w:tcPr>
          <w:p w14:paraId="18C2FA49" w14:textId="511ADA23" w:rsidR="00BF7173" w:rsidRPr="00C56553" w:rsidRDefault="00252DB5" w:rsidP="00BF7173">
            <w:pPr>
              <w:widowControl w:val="0"/>
              <w:wordWrap w:val="0"/>
              <w:autoSpaceDE w:val="0"/>
              <w:autoSpaceDN w:val="0"/>
              <w:spacing w:after="0"/>
              <w:jc w:val="both"/>
              <w:textAlignment w:val="baseline"/>
              <w:rPr>
                <w:rFonts w:ascii="Calibri" w:eastAsia="맑은 고딕" w:hAnsi="Calibri" w:cs="Calibri"/>
                <w:sz w:val="22"/>
                <w:szCs w:val="22"/>
                <w:lang w:eastAsia="ko-KR"/>
              </w:rPr>
            </w:pPr>
            <w:r w:rsidRPr="00C56553">
              <w:rPr>
                <w:rFonts w:eastAsia="맑은 고딕"/>
                <w:b/>
                <w:bCs/>
                <w:sz w:val="22"/>
                <w:szCs w:val="22"/>
                <w:lang w:eastAsia="ko-KR"/>
              </w:rPr>
              <w:t>Associated Class</w:t>
            </w:r>
          </w:p>
        </w:tc>
      </w:tr>
      <w:tr w:rsidR="007248A3" w:rsidRPr="00890A67" w14:paraId="0732BB94" w14:textId="77777777" w:rsidTr="00B964D3">
        <w:tblPrEx>
          <w:tblW w:w="0" w:type="auto"/>
          <w:tblPrExChange w:id="1399" w:author="Li, Ki Joune" w:date="2024-04-19T16:40:00Z">
            <w:tblPrEx>
              <w:tblW w:w="0" w:type="auto"/>
            </w:tblPrEx>
          </w:tblPrExChange>
        </w:tblPrEx>
        <w:trPr>
          <w:trHeight w:val="165"/>
          <w:trPrChange w:id="1400" w:author="Li, Ki Joune" w:date="2024-04-19T16:40:00Z">
            <w:trPr>
              <w:trHeight w:val="165"/>
            </w:trPr>
          </w:trPrChange>
        </w:trPr>
        <w:tc>
          <w:tcPr>
            <w:tcW w:w="1535" w:type="dxa"/>
            <w:vMerge/>
            <w:shd w:val="clear" w:color="auto" w:fill="F2F2F2" w:themeFill="background1" w:themeFillShade="F2"/>
            <w:vAlign w:val="center"/>
            <w:tcPrChange w:id="1401" w:author="Li, Ki Joune" w:date="2024-04-19T16:40:00Z">
              <w:tcPr>
                <w:tcW w:w="1535" w:type="dxa"/>
                <w:vMerge/>
                <w:shd w:val="clear" w:color="auto" w:fill="F2F2F2" w:themeFill="background1" w:themeFillShade="F2"/>
                <w:vAlign w:val="center"/>
              </w:tcPr>
            </w:tcPrChange>
          </w:tcPr>
          <w:p w14:paraId="1E94377A" w14:textId="77777777" w:rsidR="00BF7173" w:rsidRPr="00C56553" w:rsidRDefault="00BF7173" w:rsidP="00BF7173">
            <w:pPr>
              <w:widowControl w:val="0"/>
              <w:autoSpaceDE w:val="0"/>
              <w:autoSpaceDN w:val="0"/>
              <w:spacing w:after="0"/>
              <w:jc w:val="center"/>
              <w:textAlignment w:val="baseline"/>
              <w:rPr>
                <w:rFonts w:eastAsia="맑은 고딕"/>
                <w:b/>
                <w:bCs/>
                <w:sz w:val="22"/>
                <w:szCs w:val="22"/>
                <w:lang w:eastAsia="ko-KR"/>
              </w:rPr>
            </w:pPr>
          </w:p>
        </w:tc>
        <w:tc>
          <w:tcPr>
            <w:tcW w:w="3138" w:type="dxa"/>
            <w:vAlign w:val="center"/>
            <w:tcPrChange w:id="1402" w:author="Li, Ki Joune" w:date="2024-04-19T16:40:00Z">
              <w:tcPr>
                <w:tcW w:w="3400" w:type="dxa"/>
                <w:vAlign w:val="center"/>
              </w:tcPr>
            </w:tcPrChange>
          </w:tcPr>
          <w:p w14:paraId="186B4838" w14:textId="05DAED2D" w:rsidR="00BF7173" w:rsidRPr="00C56553" w:rsidRDefault="00037B59" w:rsidP="00BF7173">
            <w:pPr>
              <w:widowControl w:val="0"/>
              <w:wordWrap w:val="0"/>
              <w:autoSpaceDE w:val="0"/>
              <w:autoSpaceDN w:val="0"/>
              <w:spacing w:after="0"/>
              <w:jc w:val="both"/>
              <w:textAlignment w:val="baseline"/>
              <w:rPr>
                <w:rFonts w:ascii="Calibri" w:eastAsia="맑은 고딕" w:hAnsi="Calibri" w:cs="Calibri"/>
                <w:sz w:val="22"/>
                <w:szCs w:val="22"/>
                <w:lang w:eastAsia="ko-KR"/>
              </w:rPr>
            </w:pPr>
            <w:r w:rsidRPr="00C56553">
              <w:rPr>
                <w:rFonts w:ascii="Calibri" w:eastAsia="맑은 고딕" w:hAnsi="Calibri" w:cs="Calibri" w:hint="eastAsia"/>
                <w:sz w:val="22"/>
                <w:szCs w:val="22"/>
                <w:lang w:eastAsia="ko-KR"/>
              </w:rPr>
              <w:t>(</w:t>
            </w:r>
            <w:r w:rsidRPr="00C56553">
              <w:rPr>
                <w:rFonts w:ascii="Calibri" w:eastAsia="맑은 고딕" w:hAnsi="Calibri" w:cs="Calibri"/>
                <w:sz w:val="22"/>
                <w:szCs w:val="22"/>
                <w:lang w:eastAsia="ko-KR"/>
              </w:rPr>
              <w:t>none</w:t>
            </w:r>
          </w:p>
        </w:tc>
        <w:tc>
          <w:tcPr>
            <w:tcW w:w="5387" w:type="dxa"/>
            <w:vAlign w:val="center"/>
            <w:tcPrChange w:id="1403" w:author="Li, Ki Joune" w:date="2024-04-19T16:40:00Z">
              <w:tcPr>
                <w:tcW w:w="5125" w:type="dxa"/>
                <w:vAlign w:val="center"/>
              </w:tcPr>
            </w:tcPrChange>
          </w:tcPr>
          <w:p w14:paraId="3720FA65" w14:textId="370FAC71" w:rsidR="00BF7173" w:rsidRPr="00C56553" w:rsidRDefault="00037B59" w:rsidP="00BF7173">
            <w:pPr>
              <w:widowControl w:val="0"/>
              <w:wordWrap w:val="0"/>
              <w:autoSpaceDE w:val="0"/>
              <w:autoSpaceDN w:val="0"/>
              <w:spacing w:after="0"/>
              <w:jc w:val="both"/>
              <w:textAlignment w:val="baseline"/>
              <w:rPr>
                <w:rFonts w:ascii="Calibri" w:eastAsia="맑은 고딕" w:hAnsi="Calibri" w:cs="Calibri"/>
                <w:sz w:val="22"/>
                <w:szCs w:val="22"/>
                <w:lang w:eastAsia="ko-KR"/>
              </w:rPr>
            </w:pPr>
            <w:r w:rsidRPr="00C56553">
              <w:rPr>
                <w:rFonts w:asciiTheme="minorHAnsi" w:eastAsia="맑은 고딕" w:hAnsiTheme="minorHAnsi" w:cstheme="minorHAnsi"/>
                <w:sz w:val="22"/>
                <w:szCs w:val="22"/>
                <w:lang w:eastAsia="ko-KR"/>
              </w:rPr>
              <w:t>(none)</w:t>
            </w:r>
          </w:p>
        </w:tc>
      </w:tr>
      <w:tr w:rsidR="007248A3" w:rsidRPr="00890A67" w14:paraId="2421873C" w14:textId="77777777" w:rsidTr="00B964D3">
        <w:tblPrEx>
          <w:tblW w:w="0" w:type="auto"/>
          <w:tblPrExChange w:id="1404" w:author="Li, Ki Joune" w:date="2024-04-19T16:40:00Z">
            <w:tblPrEx>
              <w:tblW w:w="0" w:type="auto"/>
            </w:tblPrEx>
          </w:tblPrExChange>
        </w:tblPrEx>
        <w:trPr>
          <w:trHeight w:val="41"/>
          <w:trPrChange w:id="1405" w:author="Li, Ki Joune" w:date="2024-04-19T16:40:00Z">
            <w:trPr>
              <w:trHeight w:val="41"/>
            </w:trPr>
          </w:trPrChange>
        </w:trPr>
        <w:tc>
          <w:tcPr>
            <w:tcW w:w="1535" w:type="dxa"/>
            <w:vMerge w:val="restart"/>
            <w:shd w:val="clear" w:color="auto" w:fill="F2F2F2" w:themeFill="background1" w:themeFillShade="F2"/>
            <w:vAlign w:val="center"/>
            <w:hideMark/>
            <w:tcPrChange w:id="1406" w:author="Li, Ki Joune" w:date="2024-04-19T16:40:00Z">
              <w:tcPr>
                <w:tcW w:w="1535" w:type="dxa"/>
                <w:vMerge w:val="restart"/>
                <w:shd w:val="clear" w:color="auto" w:fill="F2F2F2" w:themeFill="background1" w:themeFillShade="F2"/>
                <w:vAlign w:val="center"/>
                <w:hideMark/>
              </w:tcPr>
            </w:tcPrChange>
          </w:tcPr>
          <w:p w14:paraId="12FA8AC7" w14:textId="77777777" w:rsidR="00BF7173" w:rsidRPr="00C56553" w:rsidRDefault="00BF7173" w:rsidP="00BF7173">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138" w:type="dxa"/>
            <w:shd w:val="clear" w:color="auto" w:fill="F2F2F2" w:themeFill="background1" w:themeFillShade="F2"/>
            <w:vAlign w:val="center"/>
            <w:hideMark/>
            <w:tcPrChange w:id="1407" w:author="Li, Ki Joune" w:date="2024-04-19T16:40:00Z">
              <w:tcPr>
                <w:tcW w:w="3400" w:type="dxa"/>
                <w:shd w:val="clear" w:color="auto" w:fill="F2F2F2" w:themeFill="background1" w:themeFillShade="F2"/>
                <w:vAlign w:val="center"/>
                <w:hideMark/>
              </w:tcPr>
            </w:tcPrChange>
          </w:tcPr>
          <w:p w14:paraId="30AAAF86" w14:textId="77777777" w:rsidR="00BF7173" w:rsidRPr="00C56553" w:rsidRDefault="00BF7173" w:rsidP="00BF7173">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Property name</w:t>
            </w:r>
          </w:p>
        </w:tc>
        <w:tc>
          <w:tcPr>
            <w:tcW w:w="5387" w:type="dxa"/>
            <w:shd w:val="clear" w:color="auto" w:fill="F2F2F2" w:themeFill="background1" w:themeFillShade="F2"/>
            <w:vAlign w:val="center"/>
            <w:hideMark/>
            <w:tcPrChange w:id="1408" w:author="Li, Ki Joune" w:date="2024-04-19T16:40:00Z">
              <w:tcPr>
                <w:tcW w:w="5125" w:type="dxa"/>
                <w:shd w:val="clear" w:color="auto" w:fill="F2F2F2" w:themeFill="background1" w:themeFillShade="F2"/>
                <w:vAlign w:val="center"/>
                <w:hideMark/>
              </w:tcPr>
            </w:tcPrChange>
          </w:tcPr>
          <w:p w14:paraId="1F1C84DB" w14:textId="77777777" w:rsidR="00BF7173" w:rsidRPr="00C56553" w:rsidRDefault="00BF7173" w:rsidP="00BF7173">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7D0A2A77" w14:textId="77777777" w:rsidTr="00B964D3">
        <w:tblPrEx>
          <w:tblW w:w="0" w:type="auto"/>
          <w:tblPrExChange w:id="1409" w:author="Li, Ki Joune" w:date="2024-04-19T16:40:00Z">
            <w:tblPrEx>
              <w:tblW w:w="0" w:type="auto"/>
            </w:tblPrEx>
          </w:tblPrExChange>
        </w:tblPrEx>
        <w:trPr>
          <w:trHeight w:val="60"/>
          <w:trPrChange w:id="1410" w:author="Li, Ki Joune" w:date="2024-04-19T16:40:00Z">
            <w:trPr>
              <w:trHeight w:val="60"/>
            </w:trPr>
          </w:trPrChange>
        </w:trPr>
        <w:tc>
          <w:tcPr>
            <w:tcW w:w="0" w:type="auto"/>
            <w:vMerge/>
            <w:shd w:val="clear" w:color="auto" w:fill="F2F2F2" w:themeFill="background1" w:themeFillShade="F2"/>
            <w:vAlign w:val="center"/>
            <w:hideMark/>
            <w:tcPrChange w:id="1411" w:author="Li, Ki Joune" w:date="2024-04-19T16:40:00Z">
              <w:tcPr>
                <w:tcW w:w="0" w:type="auto"/>
                <w:vMerge/>
                <w:shd w:val="clear" w:color="auto" w:fill="F2F2F2" w:themeFill="background1" w:themeFillShade="F2"/>
                <w:vAlign w:val="center"/>
                <w:hideMark/>
              </w:tcPr>
            </w:tcPrChange>
          </w:tcPr>
          <w:p w14:paraId="354DD76F" w14:textId="77777777" w:rsidR="00BF7173" w:rsidRPr="00C56553" w:rsidRDefault="00BF7173" w:rsidP="00BF7173">
            <w:pPr>
              <w:spacing w:after="0"/>
              <w:rPr>
                <w:rFonts w:eastAsia="굴림"/>
                <w:sz w:val="22"/>
                <w:szCs w:val="22"/>
                <w:lang w:eastAsia="ko-KR"/>
              </w:rPr>
            </w:pPr>
          </w:p>
        </w:tc>
        <w:tc>
          <w:tcPr>
            <w:tcW w:w="3138" w:type="dxa"/>
            <w:vAlign w:val="center"/>
            <w:hideMark/>
            <w:tcPrChange w:id="1412" w:author="Li, Ki Joune" w:date="2024-04-19T16:40:00Z">
              <w:tcPr>
                <w:tcW w:w="3400" w:type="dxa"/>
                <w:vAlign w:val="center"/>
                <w:hideMark/>
              </w:tcPr>
            </w:tcPrChange>
          </w:tcPr>
          <w:p w14:paraId="064E9C3A" w14:textId="57C4B129" w:rsidR="00BF7173" w:rsidRPr="00C56553" w:rsidRDefault="00BF7173" w:rsidP="00BF7173">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sz w:val="22"/>
                <w:szCs w:val="22"/>
                <w:lang w:eastAsia="ko-KR"/>
              </w:rPr>
              <w:t>containedFeature</w:t>
            </w:r>
          </w:p>
        </w:tc>
        <w:tc>
          <w:tcPr>
            <w:tcW w:w="5387" w:type="dxa"/>
            <w:vAlign w:val="center"/>
            <w:hideMark/>
            <w:tcPrChange w:id="1413" w:author="Li, Ki Joune" w:date="2024-04-19T16:40:00Z">
              <w:tcPr>
                <w:tcW w:w="5125" w:type="dxa"/>
                <w:vAlign w:val="center"/>
                <w:hideMark/>
              </w:tcPr>
            </w:tcPrChange>
          </w:tcPr>
          <w:p w14:paraId="10CBFF34" w14:textId="6D020A53" w:rsidR="00BF7173" w:rsidRPr="00C56553" w:rsidRDefault="00BF7173" w:rsidP="00BF7173">
            <w:pPr>
              <w:widowControl w:val="0"/>
              <w:autoSpaceDE w:val="0"/>
              <w:autoSpaceDN w:val="0"/>
              <w:spacing w:after="0"/>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integer</w:t>
            </w:r>
            <w:r w:rsidRPr="00C56553">
              <w:rPr>
                <w:rFonts w:eastAsia="맑은 고딕"/>
                <w:sz w:val="22"/>
                <w:szCs w:val="22"/>
                <w:lang w:eastAsia="ko-KR"/>
              </w:rPr>
              <w:t xml:space="preserve"> [0..1]</w:t>
            </w:r>
          </w:p>
        </w:tc>
      </w:tr>
      <w:tr w:rsidR="007248A3" w:rsidRPr="00890A67" w14:paraId="0ED758C0" w14:textId="77777777" w:rsidTr="00B964D3">
        <w:tblPrEx>
          <w:tblW w:w="0" w:type="auto"/>
          <w:tblPrExChange w:id="1414" w:author="Li, Ki Joune" w:date="2024-04-19T16:40:00Z">
            <w:tblPrEx>
              <w:tblW w:w="0" w:type="auto"/>
            </w:tblPrEx>
          </w:tblPrExChange>
        </w:tblPrEx>
        <w:trPr>
          <w:trHeight w:val="205"/>
          <w:trPrChange w:id="1415" w:author="Li, Ki Joune" w:date="2024-04-19T16:40:00Z">
            <w:trPr>
              <w:trHeight w:val="205"/>
            </w:trPr>
          </w:trPrChange>
        </w:trPr>
        <w:tc>
          <w:tcPr>
            <w:tcW w:w="0" w:type="auto"/>
            <w:vMerge/>
            <w:shd w:val="clear" w:color="auto" w:fill="F2F2F2" w:themeFill="background1" w:themeFillShade="F2"/>
            <w:vAlign w:val="center"/>
            <w:tcPrChange w:id="1416" w:author="Li, Ki Joune" w:date="2024-04-19T16:40:00Z">
              <w:tcPr>
                <w:tcW w:w="0" w:type="auto"/>
                <w:vMerge/>
                <w:shd w:val="clear" w:color="auto" w:fill="F2F2F2" w:themeFill="background1" w:themeFillShade="F2"/>
                <w:vAlign w:val="center"/>
              </w:tcPr>
            </w:tcPrChange>
          </w:tcPr>
          <w:p w14:paraId="0E5EBDC3" w14:textId="77777777" w:rsidR="004B5677" w:rsidRPr="00C56553" w:rsidRDefault="004B5677" w:rsidP="00BF7173">
            <w:pPr>
              <w:spacing w:after="0"/>
              <w:rPr>
                <w:rFonts w:eastAsia="굴림"/>
                <w:sz w:val="22"/>
                <w:szCs w:val="22"/>
                <w:lang w:eastAsia="ko-KR"/>
              </w:rPr>
            </w:pPr>
          </w:p>
        </w:tc>
        <w:tc>
          <w:tcPr>
            <w:tcW w:w="3138" w:type="dxa"/>
            <w:vAlign w:val="center"/>
            <w:tcPrChange w:id="1417" w:author="Li, Ki Joune" w:date="2024-04-19T16:40:00Z">
              <w:tcPr>
                <w:tcW w:w="3400" w:type="dxa"/>
                <w:vAlign w:val="center"/>
              </w:tcPr>
            </w:tcPrChange>
          </w:tcPr>
          <w:p w14:paraId="63A2A593" w14:textId="3B05666F" w:rsidR="004B5677" w:rsidRPr="00C56553" w:rsidRDefault="004B5677" w:rsidP="00BF7173">
            <w:pPr>
              <w:widowControl w:val="0"/>
              <w:autoSpaceDE w:val="0"/>
              <w:autoSpaceDN w:val="0"/>
              <w:spacing w:after="0"/>
              <w:textAlignment w:val="baseline"/>
              <w:rPr>
                <w:rFonts w:asciiTheme="minorHAnsi" w:eastAsia="굴림" w:hAnsiTheme="minorHAnsi" w:cstheme="minorHAnsi"/>
                <w:strike/>
                <w:sz w:val="22"/>
                <w:szCs w:val="22"/>
                <w:lang w:eastAsia="ko-KR"/>
              </w:rPr>
            </w:pPr>
            <w:r w:rsidRPr="00C56553">
              <w:rPr>
                <w:rFonts w:asciiTheme="minorHAnsi" w:eastAsia="굴림" w:hAnsiTheme="minorHAnsi" w:cstheme="minorHAnsi"/>
                <w:sz w:val="22"/>
                <w:szCs w:val="22"/>
                <w:lang w:eastAsia="ko-KR"/>
              </w:rPr>
              <w:t>description</w:t>
            </w:r>
          </w:p>
        </w:tc>
        <w:tc>
          <w:tcPr>
            <w:tcW w:w="5387" w:type="dxa"/>
            <w:vAlign w:val="center"/>
            <w:tcPrChange w:id="1418" w:author="Li, Ki Joune" w:date="2024-04-19T16:40:00Z">
              <w:tcPr>
                <w:tcW w:w="5125" w:type="dxa"/>
                <w:vAlign w:val="center"/>
              </w:tcPr>
            </w:tcPrChange>
          </w:tcPr>
          <w:p w14:paraId="71B6DA08" w14:textId="449F2934" w:rsidR="004B5677" w:rsidRPr="00C56553" w:rsidRDefault="004B5677" w:rsidP="00BF7173">
            <w:pPr>
              <w:widowControl w:val="0"/>
              <w:autoSpaceDE w:val="0"/>
              <w:autoSpaceDN w:val="0"/>
              <w:spacing w:after="0"/>
              <w:textAlignment w:val="baseline"/>
              <w:rPr>
                <w:rFonts w:eastAsia="맑은 고딕"/>
                <w:strike/>
                <w:sz w:val="22"/>
                <w:szCs w:val="22"/>
                <w:lang w:eastAsia="ko-KR"/>
              </w:rPr>
            </w:pPr>
            <w:r w:rsidRPr="00C56553">
              <w:rPr>
                <w:rFonts w:asciiTheme="minorHAnsi" w:eastAsia="맑은 고딕" w:hAnsiTheme="minorHAnsi" w:cstheme="minorHAnsi"/>
                <w:sz w:val="22"/>
                <w:szCs w:val="22"/>
                <w:lang w:eastAsia="ko-KR"/>
              </w:rPr>
              <w:t>string</w:t>
            </w:r>
            <w:r w:rsidRPr="00C56553">
              <w:rPr>
                <w:rFonts w:eastAsia="맑은 고딕"/>
                <w:sz w:val="22"/>
                <w:szCs w:val="22"/>
                <w:lang w:eastAsia="ko-KR"/>
              </w:rPr>
              <w:t xml:space="preserve"> [0..1]</w:t>
            </w:r>
          </w:p>
        </w:tc>
      </w:tr>
      <w:tr w:rsidR="007248A3" w:rsidRPr="00890A67" w14:paraId="0E3058ED" w14:textId="77777777" w:rsidTr="00B964D3">
        <w:tblPrEx>
          <w:tblW w:w="0" w:type="auto"/>
          <w:tblPrExChange w:id="1419" w:author="Li, Ki Joune" w:date="2024-04-19T16:40:00Z">
            <w:tblPrEx>
              <w:tblW w:w="0" w:type="auto"/>
            </w:tblPrEx>
          </w:tblPrExChange>
        </w:tblPrEx>
        <w:trPr>
          <w:trHeight w:val="68"/>
          <w:trPrChange w:id="1420" w:author="Li, Ki Joune" w:date="2024-04-19T16:40:00Z">
            <w:trPr>
              <w:trHeight w:val="68"/>
            </w:trPr>
          </w:trPrChange>
        </w:trPr>
        <w:tc>
          <w:tcPr>
            <w:tcW w:w="0" w:type="auto"/>
            <w:vMerge/>
            <w:shd w:val="clear" w:color="auto" w:fill="F2F2F2" w:themeFill="background1" w:themeFillShade="F2"/>
            <w:vAlign w:val="center"/>
            <w:tcPrChange w:id="1421" w:author="Li, Ki Joune" w:date="2024-04-19T16:40:00Z">
              <w:tcPr>
                <w:tcW w:w="0" w:type="auto"/>
                <w:vMerge/>
                <w:shd w:val="clear" w:color="auto" w:fill="F2F2F2" w:themeFill="background1" w:themeFillShade="F2"/>
                <w:vAlign w:val="center"/>
              </w:tcPr>
            </w:tcPrChange>
          </w:tcPr>
          <w:p w14:paraId="51094A2C" w14:textId="77777777" w:rsidR="004B5677" w:rsidRPr="00C56553" w:rsidRDefault="004B5677" w:rsidP="00BF7173">
            <w:pPr>
              <w:spacing w:after="0"/>
              <w:rPr>
                <w:rFonts w:eastAsia="굴림"/>
                <w:sz w:val="22"/>
                <w:szCs w:val="22"/>
                <w:lang w:eastAsia="ko-KR"/>
              </w:rPr>
            </w:pPr>
          </w:p>
        </w:tc>
        <w:tc>
          <w:tcPr>
            <w:tcW w:w="3138" w:type="dxa"/>
            <w:shd w:val="clear" w:color="auto" w:fill="F2F2F2" w:themeFill="background1" w:themeFillShade="F2"/>
            <w:vAlign w:val="center"/>
            <w:tcPrChange w:id="1422" w:author="Li, Ki Joune" w:date="2024-04-19T16:40:00Z">
              <w:tcPr>
                <w:tcW w:w="3400" w:type="dxa"/>
                <w:shd w:val="clear" w:color="auto" w:fill="F2F2F2" w:themeFill="background1" w:themeFillShade="F2"/>
                <w:vAlign w:val="center"/>
              </w:tcPr>
            </w:tcPrChange>
          </w:tcPr>
          <w:p w14:paraId="6C6F656E" w14:textId="731056FA" w:rsidR="004B5677" w:rsidRPr="00C56553" w:rsidRDefault="004B5677" w:rsidP="00BF7173">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eastAsia="굴림"/>
                <w:b/>
                <w:sz w:val="22"/>
                <w:szCs w:val="22"/>
                <w:lang w:eastAsia="ko-KR"/>
              </w:rPr>
              <w:t>Requirement ID</w:t>
            </w:r>
          </w:p>
        </w:tc>
        <w:tc>
          <w:tcPr>
            <w:tcW w:w="5387" w:type="dxa"/>
            <w:shd w:val="clear" w:color="auto" w:fill="F2F2F2" w:themeFill="background1" w:themeFillShade="F2"/>
            <w:vAlign w:val="center"/>
            <w:tcPrChange w:id="1423" w:author="Li, Ki Joune" w:date="2024-04-19T16:40:00Z">
              <w:tcPr>
                <w:tcW w:w="5125" w:type="dxa"/>
                <w:shd w:val="clear" w:color="auto" w:fill="F2F2F2" w:themeFill="background1" w:themeFillShade="F2"/>
                <w:vAlign w:val="center"/>
              </w:tcPr>
            </w:tcPrChange>
          </w:tcPr>
          <w:p w14:paraId="089318F0" w14:textId="07F4A03F" w:rsidR="004B5677" w:rsidRPr="00C56553" w:rsidRDefault="004B5677" w:rsidP="00BF7173">
            <w:pPr>
              <w:widowControl w:val="0"/>
              <w:autoSpaceDE w:val="0"/>
              <w:autoSpaceDN w:val="0"/>
              <w:spacing w:after="0"/>
              <w:textAlignment w:val="baseline"/>
              <w:rPr>
                <w:rFonts w:eastAsia="맑은 고딕"/>
                <w:sz w:val="22"/>
                <w:szCs w:val="22"/>
                <w:lang w:eastAsia="ko-KR"/>
              </w:rPr>
            </w:pPr>
            <w:r w:rsidRPr="00C56553">
              <w:rPr>
                <w:rFonts w:eastAsia="굴림"/>
                <w:b/>
                <w:sz w:val="22"/>
                <w:szCs w:val="22"/>
                <w:lang w:eastAsia="ko-KR"/>
              </w:rPr>
              <w:t xml:space="preserve"> Constraint</w:t>
            </w:r>
          </w:p>
        </w:tc>
      </w:tr>
      <w:tr w:rsidR="00890A67" w:rsidRPr="00890A67" w14:paraId="503FCAB8" w14:textId="77777777" w:rsidTr="00B964D3">
        <w:tblPrEx>
          <w:tblW w:w="0" w:type="auto"/>
          <w:tblPrExChange w:id="1424" w:author="Li, Ki Joune" w:date="2024-04-19T16:40:00Z">
            <w:tblPrEx>
              <w:tblW w:w="0" w:type="auto"/>
            </w:tblPrEx>
          </w:tblPrExChange>
        </w:tblPrEx>
        <w:trPr>
          <w:trHeight w:val="1928"/>
          <w:trPrChange w:id="1425" w:author="Li, Ki Joune" w:date="2024-04-19T16:40:00Z">
            <w:trPr>
              <w:trHeight w:val="1928"/>
            </w:trPr>
          </w:trPrChange>
        </w:trPr>
        <w:tc>
          <w:tcPr>
            <w:tcW w:w="1535" w:type="dxa"/>
            <w:shd w:val="clear" w:color="auto" w:fill="F2F2F2" w:themeFill="background1" w:themeFillShade="F2"/>
            <w:vAlign w:val="center"/>
            <w:hideMark/>
            <w:tcPrChange w:id="1426" w:author="Li, Ki Joune" w:date="2024-04-19T16:40:00Z">
              <w:tcPr>
                <w:tcW w:w="1535" w:type="dxa"/>
                <w:shd w:val="clear" w:color="auto" w:fill="F2F2F2" w:themeFill="background1" w:themeFillShade="F2"/>
                <w:vAlign w:val="center"/>
                <w:hideMark/>
              </w:tcPr>
            </w:tcPrChange>
          </w:tcPr>
          <w:p w14:paraId="0A0C251C" w14:textId="77777777" w:rsidR="00890A67" w:rsidRPr="00C56553" w:rsidRDefault="00890A67" w:rsidP="00BF7173">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138" w:type="dxa"/>
            <w:vAlign w:val="center"/>
            <w:tcPrChange w:id="1427" w:author="Li, Ki Joune" w:date="2024-04-19T16:40:00Z">
              <w:tcPr>
                <w:tcW w:w="3400" w:type="dxa"/>
                <w:vAlign w:val="center"/>
              </w:tcPr>
            </w:tcPrChange>
          </w:tcPr>
          <w:p w14:paraId="4A635CC1" w14:textId="77777777" w:rsidR="00890A67" w:rsidRPr="00A2474B" w:rsidRDefault="00890A67" w:rsidP="00591098">
            <w:pPr>
              <w:widowControl w:val="0"/>
              <w:wordWrap w:val="0"/>
              <w:autoSpaceDE w:val="0"/>
              <w:autoSpaceDN w:val="0"/>
              <w:spacing w:after="0"/>
              <w:jc w:val="both"/>
              <w:textAlignment w:val="baseline"/>
              <w:rPr>
                <w:rFonts w:asciiTheme="minorHAnsi" w:eastAsia="맑은 고딕" w:hAnsiTheme="minorHAnsi"/>
                <w:sz w:val="22"/>
                <w:szCs w:val="22"/>
                <w:lang w:eastAsia="ko-KR"/>
                <w:rPrChange w:id="1428" w:author="Li, Ki Joune" w:date="2024-04-19T18:49:00Z">
                  <w:rPr>
                    <w:rFonts w:eastAsia="맑은 고딕"/>
                    <w:sz w:val="22"/>
                    <w:szCs w:val="22"/>
                    <w:lang w:eastAsia="ko-KR"/>
                  </w:rPr>
                </w:rPrChange>
              </w:rPr>
            </w:pPr>
            <w:r w:rsidRPr="00A2474B">
              <w:rPr>
                <w:rFonts w:asciiTheme="minorHAnsi" w:eastAsia="맑은 고딕" w:hAnsiTheme="minorHAnsi"/>
                <w:sz w:val="22"/>
                <w:szCs w:val="22"/>
                <w:lang w:eastAsia="ko-KR"/>
                <w:rPrChange w:id="1429" w:author="Li, Ki Joune" w:date="2024-04-19T18:49:00Z">
                  <w:rPr>
                    <w:rFonts w:eastAsia="맑은 고딕"/>
                    <w:sz w:val="22"/>
                    <w:szCs w:val="22"/>
                    <w:lang w:eastAsia="ko-KR"/>
                  </w:rPr>
                </w:rPrChange>
              </w:rPr>
              <w:t>Indoorgml2/constraints/</w:t>
            </w:r>
          </w:p>
          <w:p w14:paraId="0EF8676F" w14:textId="60EA3745" w:rsidR="00890A67" w:rsidRPr="00C56553" w:rsidRDefault="00890A67" w:rsidP="00591098">
            <w:pPr>
              <w:widowControl w:val="0"/>
              <w:autoSpaceDE w:val="0"/>
              <w:autoSpaceDN w:val="0"/>
              <w:spacing w:after="0"/>
              <w:textAlignment w:val="baseline"/>
              <w:rPr>
                <w:rFonts w:eastAsia="굴림"/>
                <w:sz w:val="22"/>
                <w:szCs w:val="22"/>
                <w:lang w:eastAsia="ko-KR"/>
              </w:rPr>
            </w:pPr>
            <w:r w:rsidRPr="00A2474B">
              <w:rPr>
                <w:rFonts w:asciiTheme="minorHAnsi" w:eastAsia="맑은 고딕" w:hAnsiTheme="minorHAnsi"/>
                <w:sz w:val="22"/>
                <w:szCs w:val="22"/>
                <w:lang w:eastAsia="ko-KR"/>
                <w:rPrChange w:id="1430" w:author="Li, Ki Joune" w:date="2024-04-19T18:49:00Z">
                  <w:rPr>
                    <w:rFonts w:eastAsia="맑은 고딕"/>
                    <w:sz w:val="22"/>
                    <w:szCs w:val="22"/>
                    <w:lang w:eastAsia="ko-KR"/>
                  </w:rPr>
                </w:rPrChange>
              </w:rPr>
              <w:t xml:space="preserve">objectspace </w:t>
            </w:r>
            <w:del w:id="1431" w:author="Li, Ki Joune" w:date="2024-04-19T18:49:00Z">
              <w:r w:rsidRPr="00A2474B" w:rsidDel="00A2474B">
                <w:rPr>
                  <w:rFonts w:asciiTheme="minorHAnsi" w:eastAsia="맑은 고딕" w:hAnsiTheme="minorHAnsi"/>
                  <w:sz w:val="22"/>
                  <w:szCs w:val="22"/>
                  <w:lang w:eastAsia="ko-KR"/>
                  <w:rPrChange w:id="1432" w:author="Li, Ki Joune" w:date="2024-04-19T18:49:00Z">
                    <w:rPr>
                      <w:rFonts w:eastAsia="맑은 고딕"/>
                      <w:sz w:val="22"/>
                      <w:szCs w:val="22"/>
                      <w:lang w:eastAsia="ko-KR"/>
                    </w:rPr>
                  </w:rPrChange>
                </w:rPr>
                <w:delText>- 1</w:delText>
              </w:r>
            </w:del>
          </w:p>
        </w:tc>
        <w:tc>
          <w:tcPr>
            <w:tcW w:w="5387" w:type="dxa"/>
            <w:vAlign w:val="center"/>
            <w:tcPrChange w:id="1433" w:author="Li, Ki Joune" w:date="2024-04-19T16:40:00Z">
              <w:tcPr>
                <w:tcW w:w="5125" w:type="dxa"/>
                <w:vAlign w:val="center"/>
              </w:tcPr>
            </w:tcPrChange>
          </w:tcPr>
          <w:p w14:paraId="6AA4D301" w14:textId="6F2D1EC8" w:rsidR="00890A67" w:rsidRPr="00C56553" w:rsidRDefault="00890A67" w:rsidP="00B964D3">
            <w:pPr>
              <w:widowControl w:val="0"/>
              <w:wordWrap w:val="0"/>
              <w:autoSpaceDE w:val="0"/>
              <w:autoSpaceDN w:val="0"/>
              <w:spacing w:after="0"/>
              <w:textAlignment w:val="baseline"/>
              <w:rPr>
                <w:rFonts w:eastAsia="굴림"/>
                <w:sz w:val="22"/>
                <w:szCs w:val="22"/>
                <w:lang w:eastAsia="ko-KR"/>
              </w:rPr>
              <w:pPrChange w:id="1434" w:author="Li, Ki Joune" w:date="2024-04-19T16:40:00Z">
                <w:pPr>
                  <w:widowControl w:val="0"/>
                  <w:wordWrap w:val="0"/>
                  <w:autoSpaceDE w:val="0"/>
                  <w:autoSpaceDN w:val="0"/>
                  <w:spacing w:after="0"/>
                  <w:jc w:val="both"/>
                  <w:textAlignment w:val="baseline"/>
                </w:pPr>
              </w:pPrChange>
            </w:pPr>
            <w:r w:rsidRPr="00C56553">
              <w:rPr>
                <w:rFonts w:eastAsia="굴림"/>
                <w:sz w:val="22"/>
                <w:szCs w:val="22"/>
                <w:lang w:eastAsia="ko-KR"/>
              </w:rPr>
              <w:t xml:space="preserve">ObjectSpace instances also fall under the non-overlapping constraint of CellSpaces. As such, they </w:t>
            </w:r>
            <w:r w:rsidR="00301EB8">
              <w:rPr>
                <w:rFonts w:eastAsia="굴림"/>
                <w:sz w:val="22"/>
                <w:szCs w:val="22"/>
                <w:lang w:eastAsia="ko-KR"/>
              </w:rPr>
              <w:t>SHOULD</w:t>
            </w:r>
            <w:r w:rsidRPr="00C56553">
              <w:rPr>
                <w:rFonts w:eastAsia="굴림"/>
                <w:sz w:val="22"/>
                <w:szCs w:val="22"/>
                <w:lang w:eastAsia="ko-KR"/>
              </w:rPr>
              <w:t xml:space="preserve"> not overlap with any other CellSpace or its specialized classes. Therefore, ObjectSpace can either be carved out of the space containing them or they can be defined in different layers (to avoid complex Boolean operations for example).</w:t>
            </w:r>
            <w:ins w:id="1435" w:author="Li, Ki Joune" w:date="2024-04-19T16:40:00Z">
              <w:r w:rsidR="00B964D3">
                <w:rPr>
                  <w:rFonts w:eastAsia="굴림"/>
                  <w:sz w:val="22"/>
                  <w:szCs w:val="22"/>
                  <w:lang w:eastAsia="ko-KR"/>
                </w:rPr>
                <w:t xml:space="preserve"> (Requirement ID: </w:t>
              </w:r>
            </w:ins>
            <w:ins w:id="1436" w:author="Li, Ki Joune" w:date="2024-04-19T16:41:00Z">
              <w:r w:rsidR="00B964D3">
                <w:rPr>
                  <w:rFonts w:eastAsia="굴림"/>
                  <w:sz w:val="22"/>
                  <w:szCs w:val="22"/>
                  <w:lang w:eastAsia="ko-KR"/>
                </w:rPr>
                <w:t>/</w:t>
              </w:r>
              <w:r w:rsidR="00B964D3" w:rsidRPr="00A2474B">
                <w:rPr>
                  <w:rFonts w:asciiTheme="minorHAnsi" w:eastAsia="굴림" w:hAnsiTheme="minorHAnsi"/>
                  <w:sz w:val="22"/>
                  <w:szCs w:val="22"/>
                  <w:lang w:eastAsia="ko-KR"/>
                  <w:rPrChange w:id="1437" w:author="Li, Ki Joune" w:date="2024-04-19T18:49:00Z">
                    <w:rPr>
                      <w:rFonts w:eastAsia="굴림"/>
                      <w:sz w:val="22"/>
                      <w:szCs w:val="22"/>
                      <w:lang w:eastAsia="ko-KR"/>
                    </w:rPr>
                  </w:rPrChange>
                </w:rPr>
                <w:t>req/objectspace</w:t>
              </w:r>
              <w:r w:rsidR="00B964D3">
                <w:rPr>
                  <w:rFonts w:eastAsia="굴림"/>
                  <w:sz w:val="22"/>
                  <w:szCs w:val="22"/>
                  <w:lang w:eastAsia="ko-KR"/>
                </w:rPr>
                <w:t>)</w:t>
              </w:r>
            </w:ins>
          </w:p>
        </w:tc>
      </w:tr>
    </w:tbl>
    <w:p w14:paraId="6369F3CD" w14:textId="77777777" w:rsidR="00D54754" w:rsidRPr="00C56553" w:rsidRDefault="00D54754" w:rsidP="00D54754">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438" w:name="_Toc164442449"/>
      <w:r w:rsidRPr="00C56553">
        <w:rPr>
          <w:rFonts w:cs="Times New Roman"/>
          <w:szCs w:val="24"/>
        </w:rPr>
        <w:lastRenderedPageBreak/>
        <w:t>NavigableBoundary</w:t>
      </w:r>
      <w:bookmarkEnd w:id="1438"/>
    </w:p>
    <w:tbl>
      <w:tblPr>
        <w:tblStyle w:val="af0"/>
        <w:tblW w:w="0" w:type="auto"/>
        <w:tblLook w:val="04A0" w:firstRow="1" w:lastRow="0" w:firstColumn="1" w:lastColumn="0" w:noHBand="0" w:noVBand="1"/>
      </w:tblPr>
      <w:tblGrid>
        <w:gridCol w:w="1535"/>
        <w:gridCol w:w="3400"/>
        <w:gridCol w:w="5125"/>
      </w:tblGrid>
      <w:tr w:rsidR="00890A67" w:rsidRPr="00890A67" w14:paraId="4808359C" w14:textId="77777777" w:rsidTr="00591098">
        <w:trPr>
          <w:trHeight w:val="194"/>
        </w:trPr>
        <w:tc>
          <w:tcPr>
            <w:tcW w:w="1535" w:type="dxa"/>
            <w:shd w:val="clear" w:color="auto" w:fill="F2F2F2" w:themeFill="background1" w:themeFillShade="F2"/>
            <w:vAlign w:val="center"/>
            <w:hideMark/>
          </w:tcPr>
          <w:p w14:paraId="72BAF6D5"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tcPr>
          <w:p w14:paraId="099C30C9" w14:textId="77777777" w:rsidR="00D54754" w:rsidRPr="00C56553" w:rsidRDefault="00D54754" w:rsidP="00B86452">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sz w:val="22"/>
                <w:szCs w:val="22"/>
                <w:lang w:eastAsia="ko-KR"/>
              </w:rPr>
              <w:t>NavigableBoundary</w:t>
            </w:r>
          </w:p>
        </w:tc>
      </w:tr>
      <w:tr w:rsidR="00890A67" w:rsidRPr="00890A67" w14:paraId="3DB0DD48" w14:textId="77777777" w:rsidTr="00591098">
        <w:trPr>
          <w:trHeight w:val="56"/>
        </w:trPr>
        <w:tc>
          <w:tcPr>
            <w:tcW w:w="1535" w:type="dxa"/>
            <w:shd w:val="clear" w:color="auto" w:fill="F2F2F2" w:themeFill="background1" w:themeFillShade="F2"/>
            <w:vAlign w:val="center"/>
            <w:hideMark/>
          </w:tcPr>
          <w:p w14:paraId="7DFD6A0D"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7DDA6064" w14:textId="00797A5F"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굴림" w:hint="eastAsia"/>
                <w:sz w:val="22"/>
                <w:szCs w:val="22"/>
                <w:lang w:eastAsia="ko-KR"/>
              </w:rPr>
              <w:t>A</w:t>
            </w:r>
            <w:r w:rsidRPr="00C56553">
              <w:rPr>
                <w:rFonts w:eastAsia="굴림"/>
                <w:sz w:val="22"/>
                <w:szCs w:val="22"/>
                <w:lang w:eastAsia="ko-KR"/>
              </w:rPr>
              <w:t xml:space="preserve"> type of </w:t>
            </w:r>
            <w:r w:rsidRPr="00C56553">
              <w:rPr>
                <w:rFonts w:asciiTheme="minorHAnsi" w:eastAsia="굴림" w:hAnsiTheme="minorHAnsi" w:cstheme="minorHAnsi"/>
                <w:sz w:val="22"/>
                <w:szCs w:val="22"/>
                <w:lang w:eastAsia="ko-KR"/>
              </w:rPr>
              <w:t>CellBoundary</w:t>
            </w:r>
            <w:r w:rsidRPr="00C56553">
              <w:rPr>
                <w:rFonts w:eastAsia="굴림"/>
                <w:sz w:val="22"/>
                <w:szCs w:val="22"/>
                <w:lang w:eastAsia="ko-KR"/>
              </w:rPr>
              <w:t>, which agents can pass through.</w:t>
            </w:r>
          </w:p>
        </w:tc>
      </w:tr>
      <w:tr w:rsidR="00890A67" w:rsidRPr="00890A67" w14:paraId="6A45562C" w14:textId="77777777" w:rsidTr="00591098">
        <w:trPr>
          <w:trHeight w:val="61"/>
        </w:trPr>
        <w:tc>
          <w:tcPr>
            <w:tcW w:w="1535" w:type="dxa"/>
            <w:shd w:val="clear" w:color="auto" w:fill="F2F2F2" w:themeFill="background1" w:themeFillShade="F2"/>
            <w:vAlign w:val="center"/>
            <w:hideMark/>
          </w:tcPr>
          <w:p w14:paraId="4525DDDC"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tcPr>
          <w:p w14:paraId="58BD1E6E" w14:textId="77777777" w:rsidR="00D54754" w:rsidRPr="00C56553" w:rsidRDefault="00D54754" w:rsidP="00B86452">
            <w:pPr>
              <w:widowControl w:val="0"/>
              <w:wordWrap w:val="0"/>
              <w:autoSpaceDE w:val="0"/>
              <w:autoSpaceDN w:val="0"/>
              <w:spacing w:after="0"/>
              <w:jc w:val="both"/>
              <w:textAlignment w:val="baseline"/>
              <w:rPr>
                <w:rFonts w:ascii="Calibri" w:eastAsia="굴림" w:hAnsi="Calibri" w:cs="Calibri"/>
                <w:sz w:val="22"/>
                <w:szCs w:val="22"/>
                <w:lang w:eastAsia="ko-KR"/>
              </w:rPr>
            </w:pPr>
            <w:r w:rsidRPr="00C56553">
              <w:rPr>
                <w:rFonts w:ascii="Calibri" w:eastAsia="굴림" w:hAnsi="Calibri" w:cs="Calibri"/>
                <w:sz w:val="22"/>
                <w:szCs w:val="22"/>
                <w:lang w:eastAsia="ko-KR"/>
              </w:rPr>
              <w:t>CellBoundary</w:t>
            </w:r>
          </w:p>
        </w:tc>
      </w:tr>
      <w:tr w:rsidR="00890A67" w:rsidRPr="00890A67" w14:paraId="7331C972" w14:textId="77777777" w:rsidTr="00591098">
        <w:trPr>
          <w:trHeight w:val="206"/>
        </w:trPr>
        <w:tc>
          <w:tcPr>
            <w:tcW w:w="1535" w:type="dxa"/>
            <w:vMerge w:val="restart"/>
            <w:shd w:val="clear" w:color="auto" w:fill="F2F2F2" w:themeFill="background1" w:themeFillShade="F2"/>
            <w:vAlign w:val="center"/>
            <w:hideMark/>
          </w:tcPr>
          <w:p w14:paraId="0107CBA0"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tcPr>
          <w:p w14:paraId="231B7359" w14:textId="77777777"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125" w:type="dxa"/>
            <w:shd w:val="clear" w:color="auto" w:fill="F2F2F2" w:themeFill="background1" w:themeFillShade="F2"/>
            <w:vAlign w:val="center"/>
          </w:tcPr>
          <w:p w14:paraId="6F24D5FA" w14:textId="77777777"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890A67" w:rsidRPr="00890A67" w14:paraId="77B55685" w14:textId="77777777" w:rsidTr="00591098">
        <w:trPr>
          <w:trHeight w:val="82"/>
        </w:trPr>
        <w:tc>
          <w:tcPr>
            <w:tcW w:w="0" w:type="auto"/>
            <w:vMerge/>
            <w:shd w:val="clear" w:color="auto" w:fill="F2F2F2" w:themeFill="background1" w:themeFillShade="F2"/>
            <w:vAlign w:val="center"/>
          </w:tcPr>
          <w:p w14:paraId="580A191E" w14:textId="77777777" w:rsidR="00D54754" w:rsidRPr="00C56553" w:rsidRDefault="00D54754" w:rsidP="00B86452">
            <w:pPr>
              <w:spacing w:after="0"/>
              <w:rPr>
                <w:rFonts w:eastAsia="굴림"/>
                <w:sz w:val="22"/>
                <w:szCs w:val="22"/>
                <w:lang w:eastAsia="ko-KR"/>
              </w:rPr>
            </w:pPr>
          </w:p>
        </w:tc>
        <w:tc>
          <w:tcPr>
            <w:tcW w:w="3400" w:type="dxa"/>
            <w:vAlign w:val="center"/>
          </w:tcPr>
          <w:p w14:paraId="167273BC" w14:textId="0C4A5D3A" w:rsidR="00D54754" w:rsidRPr="00C56553" w:rsidRDefault="00D54754" w:rsidP="00B86452">
            <w:pPr>
              <w:widowControl w:val="0"/>
              <w:autoSpaceDE w:val="0"/>
              <w:autoSpaceDN w:val="0"/>
              <w:spacing w:after="0"/>
              <w:textAlignment w:val="baseline"/>
              <w:rPr>
                <w:rFonts w:ascii="Calibri" w:eastAsia="맑은 고딕" w:hAnsi="Calibri" w:cs="Calibri"/>
                <w:sz w:val="22"/>
                <w:szCs w:val="22"/>
                <w:lang w:eastAsia="ko-KR"/>
              </w:rPr>
            </w:pPr>
            <w:r w:rsidRPr="00C56553">
              <w:rPr>
                <w:rFonts w:ascii="Calibri" w:eastAsia="맑은 고딕" w:hAnsi="Calibri" w:cs="Calibri"/>
                <w:sz w:val="22"/>
                <w:szCs w:val="22"/>
                <w:lang w:eastAsia="ko-KR"/>
              </w:rPr>
              <w:t>boundaryOrientation</w:t>
            </w:r>
          </w:p>
        </w:tc>
        <w:tc>
          <w:tcPr>
            <w:tcW w:w="5125" w:type="dxa"/>
            <w:vAlign w:val="center"/>
          </w:tcPr>
          <w:p w14:paraId="3FCEB2FC" w14:textId="18BC9FDF" w:rsidR="00D54754" w:rsidRPr="00C56553" w:rsidRDefault="00D54754" w:rsidP="00B86452">
            <w:pPr>
              <w:widowControl w:val="0"/>
              <w:autoSpaceDE w:val="0"/>
              <w:autoSpaceDN w:val="0"/>
              <w:spacing w:after="0"/>
              <w:textAlignment w:val="baseline"/>
              <w:rPr>
                <w:rFonts w:eastAsia="맑은 고딕"/>
                <w:sz w:val="22"/>
                <w:szCs w:val="22"/>
                <w:lang w:eastAsia="ko-KR"/>
              </w:rPr>
            </w:pPr>
            <w:r w:rsidRPr="00C56553">
              <w:rPr>
                <w:rFonts w:ascii="Calibri" w:eastAsia="맑은 고딕" w:hAnsi="Calibri" w:cs="Calibri"/>
                <w:sz w:val="22"/>
                <w:szCs w:val="22"/>
                <w:lang w:eastAsia="ko-KR"/>
              </w:rPr>
              <w:t>Boolean</w:t>
            </w:r>
            <w:r w:rsidRPr="00C56553">
              <w:rPr>
                <w:rFonts w:eastAsia="맑은 고딕"/>
                <w:sz w:val="22"/>
                <w:szCs w:val="22"/>
                <w:lang w:eastAsia="ko-KR"/>
              </w:rPr>
              <w:t xml:space="preserve"> [0..1]</w:t>
            </w:r>
          </w:p>
        </w:tc>
      </w:tr>
      <w:tr w:rsidR="00890A67" w:rsidRPr="00890A67" w14:paraId="009B6151" w14:textId="77777777" w:rsidTr="00591098">
        <w:trPr>
          <w:trHeight w:val="227"/>
        </w:trPr>
        <w:tc>
          <w:tcPr>
            <w:tcW w:w="0" w:type="auto"/>
            <w:vMerge/>
            <w:shd w:val="clear" w:color="auto" w:fill="F2F2F2" w:themeFill="background1" w:themeFillShade="F2"/>
            <w:vAlign w:val="center"/>
          </w:tcPr>
          <w:p w14:paraId="2B57201D" w14:textId="77777777" w:rsidR="00D54754" w:rsidRPr="00C56553" w:rsidRDefault="00D54754" w:rsidP="00B86452">
            <w:pPr>
              <w:spacing w:after="0"/>
              <w:rPr>
                <w:rFonts w:eastAsia="굴림"/>
                <w:sz w:val="22"/>
                <w:szCs w:val="22"/>
                <w:lang w:eastAsia="ko-KR"/>
              </w:rPr>
            </w:pPr>
          </w:p>
        </w:tc>
        <w:tc>
          <w:tcPr>
            <w:tcW w:w="3400" w:type="dxa"/>
            <w:vAlign w:val="center"/>
          </w:tcPr>
          <w:p w14:paraId="4877B8F9" w14:textId="19DD13C9" w:rsidR="00D54754" w:rsidRPr="00C56553" w:rsidRDefault="00B86452" w:rsidP="00B86452">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navigableBoundaryFunction</w:t>
            </w:r>
          </w:p>
        </w:tc>
        <w:tc>
          <w:tcPr>
            <w:tcW w:w="5125" w:type="dxa"/>
            <w:vAlign w:val="center"/>
          </w:tcPr>
          <w:p w14:paraId="34000A64" w14:textId="1AA64716" w:rsidR="00D54754" w:rsidRPr="00C56553" w:rsidRDefault="00B86452" w:rsidP="00B86452">
            <w:pPr>
              <w:widowControl w:val="0"/>
              <w:autoSpaceDE w:val="0"/>
              <w:autoSpaceDN w:val="0"/>
              <w:spacing w:after="0"/>
              <w:textAlignment w:val="baseline"/>
              <w:rPr>
                <w:rFonts w:ascii="Calibri" w:eastAsia="맑은 고딕" w:hAnsi="Calibri" w:cs="Calibri"/>
                <w:sz w:val="22"/>
                <w:szCs w:val="22"/>
                <w:lang w:eastAsia="ko-KR"/>
              </w:rPr>
            </w:pPr>
            <w:r w:rsidRPr="00C56553">
              <w:rPr>
                <w:rFonts w:ascii="Calibri" w:eastAsia="맑은 고딕" w:hAnsi="Calibri" w:cs="Calibri" w:hint="eastAsia"/>
                <w:sz w:val="22"/>
                <w:szCs w:val="22"/>
                <w:lang w:eastAsia="ko-KR"/>
              </w:rPr>
              <w:t>N</w:t>
            </w:r>
            <w:r w:rsidRPr="00C56553">
              <w:rPr>
                <w:rFonts w:ascii="Calibri" w:eastAsia="맑은 고딕" w:hAnsi="Calibri" w:cs="Calibri"/>
                <w:sz w:val="22"/>
                <w:szCs w:val="22"/>
                <w:lang w:eastAsia="ko-KR"/>
              </w:rPr>
              <w:t>avigableBoundaryFunctuinType [1..1]</w:t>
            </w:r>
          </w:p>
        </w:tc>
      </w:tr>
      <w:tr w:rsidR="00890A67" w:rsidRPr="00890A67" w14:paraId="6BD6730F" w14:textId="77777777" w:rsidTr="00591098">
        <w:trPr>
          <w:trHeight w:val="232"/>
        </w:trPr>
        <w:tc>
          <w:tcPr>
            <w:tcW w:w="1535" w:type="dxa"/>
            <w:vMerge w:val="restart"/>
            <w:shd w:val="clear" w:color="auto" w:fill="F2F2F2" w:themeFill="background1" w:themeFillShade="F2"/>
            <w:vAlign w:val="center"/>
            <w:hideMark/>
          </w:tcPr>
          <w:p w14:paraId="02C51884"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tcPr>
          <w:p w14:paraId="5E4A3E84" w14:textId="77777777" w:rsidR="00D54754" w:rsidRPr="00C56553" w:rsidRDefault="00D54754" w:rsidP="00B86452">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Requirement ID</w:t>
            </w:r>
          </w:p>
        </w:tc>
        <w:tc>
          <w:tcPr>
            <w:tcW w:w="5125" w:type="dxa"/>
            <w:shd w:val="clear" w:color="auto" w:fill="F2F2F2" w:themeFill="background1" w:themeFillShade="F2"/>
            <w:vAlign w:val="center"/>
          </w:tcPr>
          <w:p w14:paraId="614D417E" w14:textId="77777777" w:rsidR="00D54754" w:rsidRPr="00C56553" w:rsidRDefault="00D54754" w:rsidP="00B86452">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 Constraint</w:t>
            </w:r>
          </w:p>
        </w:tc>
      </w:tr>
      <w:tr w:rsidR="00B964D3" w:rsidRPr="00890A67" w14:paraId="1429352C" w14:textId="77777777" w:rsidTr="00181275">
        <w:trPr>
          <w:trHeight w:val="107"/>
        </w:trPr>
        <w:tc>
          <w:tcPr>
            <w:tcW w:w="1535" w:type="dxa"/>
            <w:vMerge/>
            <w:shd w:val="clear" w:color="auto" w:fill="F2F2F2" w:themeFill="background1" w:themeFillShade="F2"/>
            <w:vAlign w:val="center"/>
          </w:tcPr>
          <w:p w14:paraId="1D09030F" w14:textId="77777777" w:rsidR="00B964D3" w:rsidRPr="00C56553" w:rsidRDefault="00B964D3" w:rsidP="00B86452">
            <w:pPr>
              <w:widowControl w:val="0"/>
              <w:autoSpaceDE w:val="0"/>
              <w:autoSpaceDN w:val="0"/>
              <w:spacing w:after="0"/>
              <w:jc w:val="center"/>
              <w:textAlignment w:val="baseline"/>
              <w:rPr>
                <w:rFonts w:eastAsia="맑은 고딕"/>
                <w:b/>
                <w:bCs/>
                <w:sz w:val="22"/>
                <w:szCs w:val="22"/>
                <w:lang w:eastAsia="ko-KR"/>
              </w:rPr>
            </w:pPr>
          </w:p>
        </w:tc>
        <w:tc>
          <w:tcPr>
            <w:tcW w:w="8525" w:type="dxa"/>
            <w:gridSpan w:val="2"/>
            <w:vAlign w:val="center"/>
          </w:tcPr>
          <w:p w14:paraId="583C161D" w14:textId="474D8BD3" w:rsidR="00B964D3" w:rsidRPr="00C56553" w:rsidRDefault="00B964D3" w:rsidP="00B86452">
            <w:pPr>
              <w:widowControl w:val="0"/>
              <w:wordWrap w:val="0"/>
              <w:autoSpaceDE w:val="0"/>
              <w:autoSpaceDN w:val="0"/>
              <w:spacing w:after="0"/>
              <w:jc w:val="both"/>
              <w:textAlignment w:val="baseline"/>
              <w:rPr>
                <w:rFonts w:eastAsia="맑은 고딕"/>
                <w:sz w:val="22"/>
                <w:szCs w:val="22"/>
                <w:lang w:eastAsia="ko-KR"/>
              </w:rPr>
            </w:pPr>
            <w:ins w:id="1439" w:author="Li, Ki Joune" w:date="2024-04-19T16:41:00Z">
              <w:r>
                <w:rPr>
                  <w:rFonts w:eastAsia="맑은 고딕"/>
                  <w:sz w:val="22"/>
                  <w:szCs w:val="22"/>
                  <w:lang w:eastAsia="ko-KR"/>
                </w:rPr>
                <w:t>none</w:t>
              </w:r>
            </w:ins>
          </w:p>
        </w:tc>
      </w:tr>
    </w:tbl>
    <w:p w14:paraId="12C76F02" w14:textId="167C3A88" w:rsidR="00252DB5" w:rsidRPr="00890A67" w:rsidRDefault="00252DB5">
      <w:pPr>
        <w:spacing w:after="0"/>
      </w:pPr>
    </w:p>
    <w:p w14:paraId="1D2B44A4" w14:textId="6C138E2C" w:rsidR="00D54754" w:rsidRPr="00C56553" w:rsidRDefault="00D54754" w:rsidP="00D54754">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440" w:name="_Toc164442450"/>
      <w:r w:rsidRPr="00C56553">
        <w:rPr>
          <w:rFonts w:cs="Times New Roman"/>
          <w:szCs w:val="24"/>
        </w:rPr>
        <w:t>NonNavigableBoundary</w:t>
      </w:r>
      <w:bookmarkEnd w:id="1440"/>
    </w:p>
    <w:tbl>
      <w:tblPr>
        <w:tblStyle w:val="af0"/>
        <w:tblW w:w="0" w:type="auto"/>
        <w:tblLook w:val="04A0" w:firstRow="1" w:lastRow="0" w:firstColumn="1" w:lastColumn="0" w:noHBand="0" w:noVBand="1"/>
      </w:tblPr>
      <w:tblGrid>
        <w:gridCol w:w="1535"/>
        <w:gridCol w:w="3400"/>
        <w:gridCol w:w="5125"/>
      </w:tblGrid>
      <w:tr w:rsidR="00890A67" w:rsidRPr="00890A67" w14:paraId="26A11F17" w14:textId="77777777" w:rsidTr="00591098">
        <w:trPr>
          <w:trHeight w:val="81"/>
        </w:trPr>
        <w:tc>
          <w:tcPr>
            <w:tcW w:w="1535" w:type="dxa"/>
            <w:shd w:val="clear" w:color="auto" w:fill="F2F2F2" w:themeFill="background1" w:themeFillShade="F2"/>
            <w:vAlign w:val="center"/>
            <w:hideMark/>
          </w:tcPr>
          <w:p w14:paraId="1FF5047F"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tcPr>
          <w:p w14:paraId="15BA4977" w14:textId="77777777" w:rsidR="00D54754" w:rsidRPr="00C56553" w:rsidRDefault="00D54754" w:rsidP="00B86452">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sz w:val="22"/>
                <w:szCs w:val="22"/>
                <w:lang w:eastAsia="ko-KR"/>
              </w:rPr>
              <w:t>NavigableBoundary</w:t>
            </w:r>
          </w:p>
        </w:tc>
      </w:tr>
      <w:tr w:rsidR="00890A67" w:rsidRPr="00890A67" w14:paraId="2F5F972E" w14:textId="77777777" w:rsidTr="00591098">
        <w:trPr>
          <w:trHeight w:val="227"/>
        </w:trPr>
        <w:tc>
          <w:tcPr>
            <w:tcW w:w="1535" w:type="dxa"/>
            <w:shd w:val="clear" w:color="auto" w:fill="F2F2F2" w:themeFill="background1" w:themeFillShade="F2"/>
            <w:vAlign w:val="center"/>
            <w:hideMark/>
          </w:tcPr>
          <w:p w14:paraId="0E328C6D"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4441E79F" w14:textId="77777777"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굴림" w:hint="eastAsia"/>
                <w:sz w:val="22"/>
                <w:szCs w:val="22"/>
                <w:lang w:eastAsia="ko-KR"/>
              </w:rPr>
              <w:t>A</w:t>
            </w:r>
            <w:r w:rsidRPr="00C56553">
              <w:rPr>
                <w:rFonts w:eastAsia="굴림"/>
                <w:sz w:val="22"/>
                <w:szCs w:val="22"/>
                <w:lang w:eastAsia="ko-KR"/>
              </w:rPr>
              <w:t xml:space="preserve"> type of </w:t>
            </w:r>
            <w:r w:rsidRPr="00C56553">
              <w:rPr>
                <w:rFonts w:asciiTheme="minorHAnsi" w:eastAsia="굴림" w:hAnsiTheme="minorHAnsi" w:cstheme="minorHAnsi"/>
                <w:sz w:val="22"/>
                <w:szCs w:val="22"/>
                <w:lang w:eastAsia="ko-KR"/>
              </w:rPr>
              <w:t>CellBoundary</w:t>
            </w:r>
            <w:r w:rsidRPr="00C56553">
              <w:rPr>
                <w:rFonts w:eastAsia="굴림"/>
                <w:sz w:val="22"/>
                <w:szCs w:val="22"/>
                <w:lang w:eastAsia="ko-KR"/>
              </w:rPr>
              <w:t>, which does not allow passage.</w:t>
            </w:r>
          </w:p>
        </w:tc>
      </w:tr>
      <w:tr w:rsidR="00890A67" w:rsidRPr="00890A67" w14:paraId="328792C2" w14:textId="77777777" w:rsidTr="00591098">
        <w:trPr>
          <w:trHeight w:val="103"/>
        </w:trPr>
        <w:tc>
          <w:tcPr>
            <w:tcW w:w="1535" w:type="dxa"/>
            <w:shd w:val="clear" w:color="auto" w:fill="F2F2F2" w:themeFill="background1" w:themeFillShade="F2"/>
            <w:vAlign w:val="center"/>
            <w:hideMark/>
          </w:tcPr>
          <w:p w14:paraId="01378014"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tcPr>
          <w:p w14:paraId="493933DD" w14:textId="77777777" w:rsidR="00D54754" w:rsidRPr="00C56553" w:rsidRDefault="00D54754" w:rsidP="00B86452">
            <w:pPr>
              <w:widowControl w:val="0"/>
              <w:wordWrap w:val="0"/>
              <w:autoSpaceDE w:val="0"/>
              <w:autoSpaceDN w:val="0"/>
              <w:spacing w:after="0"/>
              <w:jc w:val="both"/>
              <w:textAlignment w:val="baseline"/>
              <w:rPr>
                <w:rFonts w:ascii="Calibri" w:eastAsia="굴림" w:hAnsi="Calibri" w:cs="Calibri"/>
                <w:sz w:val="22"/>
                <w:szCs w:val="22"/>
                <w:lang w:eastAsia="ko-KR"/>
              </w:rPr>
            </w:pPr>
            <w:r w:rsidRPr="00C56553">
              <w:rPr>
                <w:rFonts w:ascii="Calibri" w:eastAsia="굴림" w:hAnsi="Calibri" w:cs="Calibri"/>
                <w:sz w:val="22"/>
                <w:szCs w:val="22"/>
                <w:lang w:eastAsia="ko-KR"/>
              </w:rPr>
              <w:t>CellBoundary</w:t>
            </w:r>
          </w:p>
        </w:tc>
      </w:tr>
      <w:tr w:rsidR="00890A67" w:rsidRPr="00890A67" w14:paraId="1A515187" w14:textId="77777777" w:rsidTr="00591098">
        <w:trPr>
          <w:trHeight w:val="94"/>
        </w:trPr>
        <w:tc>
          <w:tcPr>
            <w:tcW w:w="1535" w:type="dxa"/>
            <w:vMerge w:val="restart"/>
            <w:shd w:val="clear" w:color="auto" w:fill="F2F2F2" w:themeFill="background1" w:themeFillShade="F2"/>
            <w:vAlign w:val="center"/>
            <w:hideMark/>
          </w:tcPr>
          <w:p w14:paraId="1615E9E1"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tcPr>
          <w:p w14:paraId="61BA2890" w14:textId="77777777"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125" w:type="dxa"/>
            <w:shd w:val="clear" w:color="auto" w:fill="F2F2F2" w:themeFill="background1" w:themeFillShade="F2"/>
            <w:vAlign w:val="center"/>
          </w:tcPr>
          <w:p w14:paraId="3DB3159F" w14:textId="77777777"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890A67" w:rsidRPr="00890A67" w14:paraId="66163FE3" w14:textId="77777777" w:rsidTr="00591098">
        <w:trPr>
          <w:trHeight w:val="111"/>
        </w:trPr>
        <w:tc>
          <w:tcPr>
            <w:tcW w:w="0" w:type="auto"/>
            <w:vMerge/>
            <w:shd w:val="clear" w:color="auto" w:fill="F2F2F2" w:themeFill="background1" w:themeFillShade="F2"/>
            <w:vAlign w:val="center"/>
          </w:tcPr>
          <w:p w14:paraId="3CB15693" w14:textId="77777777" w:rsidR="00D54754" w:rsidRPr="00C56553" w:rsidRDefault="00D54754" w:rsidP="00B86452">
            <w:pPr>
              <w:spacing w:after="0"/>
              <w:rPr>
                <w:rFonts w:eastAsia="굴림"/>
                <w:sz w:val="22"/>
                <w:szCs w:val="22"/>
                <w:lang w:eastAsia="ko-KR"/>
              </w:rPr>
            </w:pPr>
          </w:p>
        </w:tc>
        <w:tc>
          <w:tcPr>
            <w:tcW w:w="3400" w:type="dxa"/>
            <w:vAlign w:val="center"/>
          </w:tcPr>
          <w:p w14:paraId="7A531785" w14:textId="77777777" w:rsidR="00D54754" w:rsidRPr="00C56553" w:rsidRDefault="00D54754" w:rsidP="00B86452">
            <w:pPr>
              <w:widowControl w:val="0"/>
              <w:autoSpaceDE w:val="0"/>
              <w:autoSpaceDN w:val="0"/>
              <w:spacing w:after="0"/>
              <w:textAlignment w:val="baseline"/>
              <w:rPr>
                <w:rFonts w:eastAsia="맑은 고딕"/>
                <w:sz w:val="22"/>
                <w:szCs w:val="22"/>
                <w:lang w:eastAsia="ko-KR"/>
              </w:rPr>
            </w:pPr>
            <w:r w:rsidRPr="00C56553">
              <w:rPr>
                <w:rFonts w:eastAsia="맑은 고딕" w:hint="eastAsia"/>
                <w:sz w:val="22"/>
                <w:szCs w:val="22"/>
                <w:lang w:eastAsia="ko-KR"/>
              </w:rPr>
              <w:t>N</w:t>
            </w:r>
            <w:r w:rsidRPr="00C56553">
              <w:rPr>
                <w:rFonts w:eastAsia="맑은 고딕"/>
                <w:sz w:val="22"/>
                <w:szCs w:val="22"/>
                <w:lang w:eastAsia="ko-KR"/>
              </w:rPr>
              <w:t>one</w:t>
            </w:r>
          </w:p>
        </w:tc>
        <w:tc>
          <w:tcPr>
            <w:tcW w:w="5125" w:type="dxa"/>
            <w:vAlign w:val="center"/>
          </w:tcPr>
          <w:p w14:paraId="60BA4C84" w14:textId="77777777" w:rsidR="00D54754" w:rsidRPr="00C56553" w:rsidRDefault="00D54754" w:rsidP="00B86452">
            <w:pPr>
              <w:widowControl w:val="0"/>
              <w:autoSpaceDE w:val="0"/>
              <w:autoSpaceDN w:val="0"/>
              <w:spacing w:after="0"/>
              <w:textAlignment w:val="baseline"/>
              <w:rPr>
                <w:rFonts w:eastAsia="맑은 고딕"/>
                <w:sz w:val="22"/>
                <w:szCs w:val="22"/>
                <w:lang w:eastAsia="ko-KR"/>
              </w:rPr>
            </w:pPr>
          </w:p>
        </w:tc>
      </w:tr>
      <w:tr w:rsidR="00890A67" w:rsidRPr="00890A67" w14:paraId="4BD3DCA1" w14:textId="77777777" w:rsidTr="00591098">
        <w:trPr>
          <w:trHeight w:val="41"/>
        </w:trPr>
        <w:tc>
          <w:tcPr>
            <w:tcW w:w="1535" w:type="dxa"/>
            <w:vMerge w:val="restart"/>
            <w:shd w:val="clear" w:color="auto" w:fill="F2F2F2" w:themeFill="background1" w:themeFillShade="F2"/>
            <w:vAlign w:val="center"/>
            <w:hideMark/>
          </w:tcPr>
          <w:p w14:paraId="7E9DE2CB"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tcPr>
          <w:p w14:paraId="0A128534" w14:textId="77777777" w:rsidR="00D54754" w:rsidRPr="00C56553" w:rsidRDefault="00D54754" w:rsidP="00B86452">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Requirement ID</w:t>
            </w:r>
          </w:p>
        </w:tc>
        <w:tc>
          <w:tcPr>
            <w:tcW w:w="5125" w:type="dxa"/>
            <w:shd w:val="clear" w:color="auto" w:fill="F2F2F2" w:themeFill="background1" w:themeFillShade="F2"/>
            <w:vAlign w:val="center"/>
          </w:tcPr>
          <w:p w14:paraId="038CCE52" w14:textId="77777777" w:rsidR="00D54754" w:rsidRPr="00C56553" w:rsidRDefault="00D54754" w:rsidP="00B86452">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 Constraint</w:t>
            </w:r>
          </w:p>
        </w:tc>
      </w:tr>
      <w:tr w:rsidR="00B964D3" w:rsidRPr="00890A67" w14:paraId="694D4E56" w14:textId="77777777" w:rsidTr="00181275">
        <w:trPr>
          <w:trHeight w:val="161"/>
        </w:trPr>
        <w:tc>
          <w:tcPr>
            <w:tcW w:w="1535" w:type="dxa"/>
            <w:vMerge/>
            <w:shd w:val="clear" w:color="auto" w:fill="F2F2F2" w:themeFill="background1" w:themeFillShade="F2"/>
            <w:vAlign w:val="center"/>
          </w:tcPr>
          <w:p w14:paraId="19C3F936" w14:textId="77777777" w:rsidR="00B964D3" w:rsidRPr="00C56553" w:rsidRDefault="00B964D3" w:rsidP="00B86452">
            <w:pPr>
              <w:widowControl w:val="0"/>
              <w:autoSpaceDE w:val="0"/>
              <w:autoSpaceDN w:val="0"/>
              <w:spacing w:after="0"/>
              <w:jc w:val="center"/>
              <w:textAlignment w:val="baseline"/>
              <w:rPr>
                <w:rFonts w:eastAsia="맑은 고딕"/>
                <w:b/>
                <w:bCs/>
                <w:sz w:val="22"/>
                <w:szCs w:val="22"/>
                <w:lang w:eastAsia="ko-KR"/>
              </w:rPr>
            </w:pPr>
          </w:p>
        </w:tc>
        <w:tc>
          <w:tcPr>
            <w:tcW w:w="8525" w:type="dxa"/>
            <w:gridSpan w:val="2"/>
            <w:vAlign w:val="center"/>
          </w:tcPr>
          <w:p w14:paraId="3BACA546" w14:textId="37A1DE60" w:rsidR="00B964D3" w:rsidRPr="00C56553" w:rsidRDefault="00B964D3" w:rsidP="00B86452">
            <w:pPr>
              <w:widowControl w:val="0"/>
              <w:wordWrap w:val="0"/>
              <w:autoSpaceDE w:val="0"/>
              <w:autoSpaceDN w:val="0"/>
              <w:spacing w:after="0"/>
              <w:jc w:val="both"/>
              <w:textAlignment w:val="baseline"/>
              <w:rPr>
                <w:rFonts w:eastAsia="맑은 고딕"/>
                <w:sz w:val="22"/>
                <w:szCs w:val="22"/>
                <w:lang w:eastAsia="ko-KR"/>
              </w:rPr>
            </w:pPr>
            <w:ins w:id="1441" w:author="Li, Ki Joune" w:date="2024-04-19T16:42:00Z">
              <w:r>
                <w:rPr>
                  <w:rFonts w:eastAsia="맑은 고딕"/>
                  <w:sz w:val="22"/>
                  <w:szCs w:val="22"/>
                  <w:lang w:eastAsia="ko-KR"/>
                </w:rPr>
                <w:t>n</w:t>
              </w:r>
            </w:ins>
            <w:r w:rsidRPr="00C56553">
              <w:rPr>
                <w:rFonts w:eastAsia="맑은 고딕"/>
                <w:sz w:val="22"/>
                <w:szCs w:val="22"/>
                <w:lang w:eastAsia="ko-KR"/>
              </w:rPr>
              <w:t>one</w:t>
            </w:r>
          </w:p>
        </w:tc>
      </w:tr>
    </w:tbl>
    <w:p w14:paraId="55C32643" w14:textId="77777777" w:rsidR="00D54754" w:rsidRPr="00890A67" w:rsidRDefault="00D54754" w:rsidP="00D54754"/>
    <w:p w14:paraId="7D3C6073" w14:textId="1BB6D836" w:rsidR="004271DC" w:rsidRPr="00C56553" w:rsidRDefault="004271DC" w:rsidP="004271DC">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442" w:name="_Toc164442451"/>
      <w:r w:rsidRPr="00C56553">
        <w:rPr>
          <w:rFonts w:cs="Times New Roman"/>
          <w:szCs w:val="24"/>
        </w:rPr>
        <w:t>Route</w:t>
      </w:r>
      <w:bookmarkEnd w:id="1442"/>
    </w:p>
    <w:tbl>
      <w:tblPr>
        <w:tblStyle w:val="af0"/>
        <w:tblW w:w="0" w:type="auto"/>
        <w:tblLook w:val="04A0" w:firstRow="1" w:lastRow="0" w:firstColumn="1" w:lastColumn="0" w:noHBand="0" w:noVBand="1"/>
      </w:tblPr>
      <w:tblGrid>
        <w:gridCol w:w="1535"/>
        <w:gridCol w:w="3400"/>
        <w:gridCol w:w="5125"/>
      </w:tblGrid>
      <w:tr w:rsidR="00890A67" w:rsidRPr="00890A67" w14:paraId="0A5A37BE" w14:textId="77777777" w:rsidTr="00591098">
        <w:trPr>
          <w:trHeight w:val="41"/>
        </w:trPr>
        <w:tc>
          <w:tcPr>
            <w:tcW w:w="1535" w:type="dxa"/>
            <w:shd w:val="clear" w:color="auto" w:fill="F2F2F2" w:themeFill="background1" w:themeFillShade="F2"/>
            <w:vAlign w:val="center"/>
            <w:hideMark/>
          </w:tcPr>
          <w:p w14:paraId="104D22CD"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tcPr>
          <w:p w14:paraId="7A3CD23C" w14:textId="77E8DB85" w:rsidR="004271DC" w:rsidRPr="00C56553" w:rsidRDefault="00B86452"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sz w:val="22"/>
                <w:szCs w:val="22"/>
                <w:lang w:eastAsia="ko-KR"/>
              </w:rPr>
              <w:t>Route</w:t>
            </w:r>
          </w:p>
        </w:tc>
      </w:tr>
      <w:tr w:rsidR="00890A67" w:rsidRPr="00890A67" w14:paraId="7B0D7B61" w14:textId="77777777" w:rsidTr="00850D4C">
        <w:trPr>
          <w:trHeight w:val="482"/>
        </w:trPr>
        <w:tc>
          <w:tcPr>
            <w:tcW w:w="1535" w:type="dxa"/>
            <w:shd w:val="clear" w:color="auto" w:fill="F2F2F2" w:themeFill="background1" w:themeFillShade="F2"/>
            <w:vAlign w:val="center"/>
            <w:hideMark/>
          </w:tcPr>
          <w:p w14:paraId="421935E3"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3627D8BD" w14:textId="77777777" w:rsidR="004271DC" w:rsidRPr="00C56553" w:rsidRDefault="00B86452"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sz w:val="22"/>
                <w:szCs w:val="22"/>
                <w:lang w:eastAsia="ko-KR"/>
              </w:rPr>
              <w:t>A path to navigate between two nodes</w:t>
            </w:r>
          </w:p>
          <w:p w14:paraId="5C351257" w14:textId="542D7877" w:rsidR="00C60AAD" w:rsidRPr="00C56553" w:rsidRDefault="00C60AAD"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hint="eastAsia"/>
                <w:sz w:val="22"/>
                <w:szCs w:val="22"/>
                <w:lang w:eastAsia="ko-KR"/>
              </w:rPr>
              <w:t>(</w:t>
            </w:r>
            <w:r w:rsidRPr="00C56553">
              <w:rPr>
                <w:rFonts w:eastAsia="굴림"/>
                <w:sz w:val="22"/>
                <w:szCs w:val="22"/>
                <w:lang w:eastAsia="ko-KR"/>
              </w:rPr>
              <w:t>look at any other OGC or ISO TC 204?)</w:t>
            </w:r>
          </w:p>
        </w:tc>
      </w:tr>
      <w:tr w:rsidR="00890A67" w:rsidRPr="00890A67" w14:paraId="2D59B48B" w14:textId="77777777" w:rsidTr="00591098">
        <w:trPr>
          <w:trHeight w:val="345"/>
        </w:trPr>
        <w:tc>
          <w:tcPr>
            <w:tcW w:w="1535" w:type="dxa"/>
            <w:shd w:val="clear" w:color="auto" w:fill="F2F2F2" w:themeFill="background1" w:themeFillShade="F2"/>
            <w:vAlign w:val="center"/>
            <w:hideMark/>
          </w:tcPr>
          <w:p w14:paraId="4F432808"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tcPr>
          <w:p w14:paraId="5E63950B" w14:textId="6949AAC7" w:rsidR="004271DC" w:rsidRPr="00C56553" w:rsidRDefault="00B86452" w:rsidP="00260E6D">
            <w:pPr>
              <w:widowControl w:val="0"/>
              <w:wordWrap w:val="0"/>
              <w:autoSpaceDE w:val="0"/>
              <w:autoSpaceDN w:val="0"/>
              <w:spacing w:after="0"/>
              <w:jc w:val="both"/>
              <w:textAlignment w:val="baseline"/>
              <w:rPr>
                <w:rFonts w:ascii="Calibri" w:eastAsia="굴림" w:hAnsi="Calibri" w:cs="Calibri"/>
                <w:sz w:val="22"/>
                <w:szCs w:val="22"/>
                <w:lang w:eastAsia="ko-KR"/>
              </w:rPr>
            </w:pPr>
            <w:r w:rsidRPr="00C56553">
              <w:rPr>
                <w:rFonts w:ascii="Calibri" w:eastAsia="굴림" w:hAnsi="Calibri" w:cs="Calibri"/>
                <w:sz w:val="22"/>
                <w:szCs w:val="22"/>
                <w:lang w:eastAsia="ko-KR"/>
              </w:rPr>
              <w:t>GML AbstractFeature</w:t>
            </w:r>
          </w:p>
        </w:tc>
      </w:tr>
      <w:tr w:rsidR="00890A67" w:rsidRPr="00890A67" w14:paraId="1B33F975" w14:textId="77777777" w:rsidTr="00591098">
        <w:trPr>
          <w:trHeight w:val="41"/>
        </w:trPr>
        <w:tc>
          <w:tcPr>
            <w:tcW w:w="1535" w:type="dxa"/>
            <w:vMerge w:val="restart"/>
            <w:shd w:val="clear" w:color="auto" w:fill="F2F2F2" w:themeFill="background1" w:themeFillShade="F2"/>
            <w:vAlign w:val="center"/>
            <w:hideMark/>
          </w:tcPr>
          <w:p w14:paraId="65700166" w14:textId="77777777" w:rsidR="00252DB5" w:rsidRPr="00C56553" w:rsidRDefault="00252DB5" w:rsidP="00252DB5">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3400" w:type="dxa"/>
            <w:shd w:val="clear" w:color="auto" w:fill="F2F2F2" w:themeFill="background1" w:themeFillShade="F2"/>
            <w:vAlign w:val="center"/>
          </w:tcPr>
          <w:p w14:paraId="14F29C25" w14:textId="46381081" w:rsidR="00252DB5" w:rsidRPr="00C56553" w:rsidRDefault="00252DB5" w:rsidP="00252DB5">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125" w:type="dxa"/>
            <w:shd w:val="clear" w:color="auto" w:fill="F2F2F2" w:themeFill="background1" w:themeFillShade="F2"/>
            <w:vAlign w:val="center"/>
          </w:tcPr>
          <w:p w14:paraId="3A5CF51C" w14:textId="2F4B7877" w:rsidR="00252DB5" w:rsidRPr="00C56553" w:rsidRDefault="00252DB5" w:rsidP="00252DB5">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Associated Class and Cardinality</w:t>
            </w:r>
          </w:p>
        </w:tc>
      </w:tr>
      <w:tr w:rsidR="00890A67" w:rsidRPr="00890A67" w14:paraId="6EF38FE9" w14:textId="77777777" w:rsidTr="00591098">
        <w:trPr>
          <w:trHeight w:val="141"/>
        </w:trPr>
        <w:tc>
          <w:tcPr>
            <w:tcW w:w="0" w:type="auto"/>
            <w:vMerge/>
            <w:shd w:val="clear" w:color="auto" w:fill="F2F2F2" w:themeFill="background1" w:themeFillShade="F2"/>
            <w:vAlign w:val="center"/>
            <w:hideMark/>
          </w:tcPr>
          <w:p w14:paraId="33F5BF84" w14:textId="77777777" w:rsidR="00252DB5" w:rsidRPr="00C56553" w:rsidRDefault="00252DB5" w:rsidP="00252DB5">
            <w:pPr>
              <w:spacing w:after="0"/>
              <w:rPr>
                <w:rFonts w:eastAsia="굴림"/>
                <w:sz w:val="22"/>
                <w:szCs w:val="22"/>
                <w:lang w:eastAsia="ko-KR"/>
              </w:rPr>
            </w:pPr>
          </w:p>
        </w:tc>
        <w:tc>
          <w:tcPr>
            <w:tcW w:w="3400" w:type="dxa"/>
            <w:vAlign w:val="center"/>
          </w:tcPr>
          <w:p w14:paraId="75C105C3" w14:textId="42B1456C" w:rsidR="00252DB5" w:rsidRPr="00C56553" w:rsidRDefault="00252DB5" w:rsidP="00252DB5">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sz w:val="22"/>
                <w:szCs w:val="22"/>
                <w:lang w:eastAsia="ko-KR"/>
              </w:rPr>
              <w:t>routeNode</w:t>
            </w:r>
          </w:p>
        </w:tc>
        <w:tc>
          <w:tcPr>
            <w:tcW w:w="5125" w:type="dxa"/>
            <w:vAlign w:val="center"/>
          </w:tcPr>
          <w:p w14:paraId="09070FBE" w14:textId="1343CF7A" w:rsidR="00252DB5" w:rsidRPr="00C56553" w:rsidRDefault="00252DB5" w:rsidP="00252DB5">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Node</w:t>
            </w:r>
            <w:r w:rsidRPr="00C56553">
              <w:rPr>
                <w:rFonts w:eastAsia="굴림"/>
                <w:sz w:val="22"/>
                <w:szCs w:val="22"/>
                <w:lang w:eastAsia="ko-KR"/>
              </w:rPr>
              <w:t xml:space="preserve"> [2..*]</w:t>
            </w:r>
          </w:p>
        </w:tc>
      </w:tr>
      <w:tr w:rsidR="00890A67" w:rsidRPr="00890A67" w14:paraId="6443DD3A" w14:textId="77777777" w:rsidTr="00591098">
        <w:trPr>
          <w:trHeight w:val="145"/>
        </w:trPr>
        <w:tc>
          <w:tcPr>
            <w:tcW w:w="0" w:type="auto"/>
            <w:vMerge/>
            <w:shd w:val="clear" w:color="auto" w:fill="F2F2F2" w:themeFill="background1" w:themeFillShade="F2"/>
            <w:vAlign w:val="center"/>
            <w:hideMark/>
          </w:tcPr>
          <w:p w14:paraId="10E4DE13" w14:textId="77777777" w:rsidR="00252DB5" w:rsidRPr="00C56553" w:rsidRDefault="00252DB5" w:rsidP="00252DB5">
            <w:pPr>
              <w:spacing w:after="0"/>
              <w:rPr>
                <w:rFonts w:eastAsia="굴림"/>
                <w:sz w:val="22"/>
                <w:szCs w:val="22"/>
                <w:lang w:eastAsia="ko-KR"/>
              </w:rPr>
            </w:pPr>
          </w:p>
        </w:tc>
        <w:tc>
          <w:tcPr>
            <w:tcW w:w="3400" w:type="dxa"/>
            <w:vAlign w:val="center"/>
          </w:tcPr>
          <w:p w14:paraId="37283F44" w14:textId="27F66218" w:rsidR="00252DB5" w:rsidRPr="00C56553" w:rsidRDefault="00252DB5" w:rsidP="00252DB5">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sz w:val="22"/>
                <w:szCs w:val="22"/>
                <w:lang w:eastAsia="ko-KR"/>
              </w:rPr>
              <w:t>routeEdge</w:t>
            </w:r>
          </w:p>
        </w:tc>
        <w:tc>
          <w:tcPr>
            <w:tcW w:w="5125" w:type="dxa"/>
            <w:vAlign w:val="center"/>
          </w:tcPr>
          <w:p w14:paraId="1E0FEEAB" w14:textId="33C98A03" w:rsidR="00252DB5" w:rsidRPr="00C56553" w:rsidRDefault="00252DB5" w:rsidP="00252DB5">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Edge</w:t>
            </w:r>
            <w:r w:rsidRPr="00C56553">
              <w:rPr>
                <w:rFonts w:eastAsia="굴림"/>
                <w:sz w:val="22"/>
                <w:szCs w:val="22"/>
                <w:lang w:eastAsia="ko-KR"/>
              </w:rPr>
              <w:t xml:space="preserve"> [</w:t>
            </w:r>
            <w:r w:rsidR="00037B59" w:rsidRPr="00C56553">
              <w:rPr>
                <w:rFonts w:eastAsia="굴림"/>
                <w:sz w:val="22"/>
                <w:szCs w:val="22"/>
                <w:lang w:eastAsia="ko-KR"/>
              </w:rPr>
              <w:t>1</w:t>
            </w:r>
            <w:r w:rsidRPr="00C56553">
              <w:rPr>
                <w:rFonts w:eastAsia="굴림"/>
                <w:sz w:val="22"/>
                <w:szCs w:val="22"/>
                <w:lang w:eastAsia="ko-KR"/>
              </w:rPr>
              <w:t>..</w:t>
            </w:r>
            <w:r w:rsidR="00037B59" w:rsidRPr="00C56553">
              <w:rPr>
                <w:rFonts w:eastAsia="굴림"/>
                <w:sz w:val="22"/>
                <w:szCs w:val="22"/>
                <w:lang w:eastAsia="ko-KR"/>
              </w:rPr>
              <w:t>*</w:t>
            </w:r>
            <w:r w:rsidRPr="00C56553">
              <w:rPr>
                <w:rFonts w:eastAsia="굴림"/>
                <w:sz w:val="22"/>
                <w:szCs w:val="22"/>
                <w:lang w:eastAsia="ko-KR"/>
              </w:rPr>
              <w:t>]</w:t>
            </w:r>
          </w:p>
        </w:tc>
      </w:tr>
      <w:tr w:rsidR="00890A67" w:rsidRPr="00890A67" w14:paraId="6204DE48" w14:textId="77777777" w:rsidTr="00591098">
        <w:trPr>
          <w:trHeight w:val="149"/>
        </w:trPr>
        <w:tc>
          <w:tcPr>
            <w:tcW w:w="1535" w:type="dxa"/>
            <w:vMerge w:val="restart"/>
            <w:shd w:val="clear" w:color="auto" w:fill="F2F2F2" w:themeFill="background1" w:themeFillShade="F2"/>
            <w:vAlign w:val="center"/>
            <w:hideMark/>
          </w:tcPr>
          <w:p w14:paraId="1A8AE260" w14:textId="75C3B015" w:rsidR="00252DB5" w:rsidRPr="00C56553" w:rsidRDefault="00252DB5" w:rsidP="00252DB5">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tcPr>
          <w:p w14:paraId="5D1B2A5B" w14:textId="2808089E" w:rsidR="00252DB5" w:rsidRPr="00C56553" w:rsidRDefault="00252DB5" w:rsidP="00252DB5">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125" w:type="dxa"/>
            <w:shd w:val="clear" w:color="auto" w:fill="F2F2F2" w:themeFill="background1" w:themeFillShade="F2"/>
            <w:vAlign w:val="center"/>
          </w:tcPr>
          <w:p w14:paraId="7634C8B6" w14:textId="573F706F" w:rsidR="00252DB5" w:rsidRPr="00C56553" w:rsidRDefault="00252DB5" w:rsidP="00252DB5">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890A67" w:rsidRPr="00890A67" w14:paraId="3E5624E2" w14:textId="77777777" w:rsidTr="00591098">
        <w:trPr>
          <w:trHeight w:val="167"/>
        </w:trPr>
        <w:tc>
          <w:tcPr>
            <w:tcW w:w="0" w:type="auto"/>
            <w:vMerge/>
            <w:shd w:val="clear" w:color="auto" w:fill="F2F2F2" w:themeFill="background1" w:themeFillShade="F2"/>
            <w:vAlign w:val="center"/>
            <w:hideMark/>
          </w:tcPr>
          <w:p w14:paraId="6FD06D35" w14:textId="77777777" w:rsidR="00252DB5" w:rsidRPr="00C56553" w:rsidRDefault="00252DB5" w:rsidP="00252DB5">
            <w:pPr>
              <w:spacing w:after="0"/>
              <w:rPr>
                <w:rFonts w:eastAsia="굴림"/>
                <w:sz w:val="22"/>
                <w:szCs w:val="22"/>
                <w:lang w:eastAsia="ko-KR"/>
              </w:rPr>
            </w:pPr>
          </w:p>
        </w:tc>
        <w:tc>
          <w:tcPr>
            <w:tcW w:w="3400" w:type="dxa"/>
            <w:vAlign w:val="center"/>
          </w:tcPr>
          <w:p w14:paraId="29FA9087" w14:textId="464A48E5" w:rsidR="00252DB5" w:rsidRPr="00C56553" w:rsidRDefault="00252DB5" w:rsidP="00252DB5">
            <w:pPr>
              <w:widowControl w:val="0"/>
              <w:autoSpaceDE w:val="0"/>
              <w:autoSpaceDN w:val="0"/>
              <w:spacing w:after="0"/>
              <w:textAlignment w:val="baseline"/>
              <w:rPr>
                <w:rFonts w:ascii="Calibri" w:eastAsia="굴림" w:hAnsi="Calibri" w:cs="Calibri"/>
                <w:sz w:val="22"/>
                <w:szCs w:val="22"/>
                <w:lang w:eastAsia="ko-KR"/>
              </w:rPr>
            </w:pPr>
            <w:r w:rsidRPr="00C56553">
              <w:rPr>
                <w:rFonts w:ascii="Calibri" w:eastAsia="굴림" w:hAnsi="Calibri" w:cs="Calibri"/>
                <w:sz w:val="22"/>
                <w:szCs w:val="22"/>
                <w:lang w:eastAsia="ko-KR"/>
              </w:rPr>
              <w:t>creationDate</w:t>
            </w:r>
          </w:p>
        </w:tc>
        <w:tc>
          <w:tcPr>
            <w:tcW w:w="5125" w:type="dxa"/>
            <w:vAlign w:val="center"/>
          </w:tcPr>
          <w:p w14:paraId="0C8751B4" w14:textId="312165B1" w:rsidR="00252DB5" w:rsidRPr="00C56553" w:rsidRDefault="00252DB5" w:rsidP="00252DB5">
            <w:pPr>
              <w:widowControl w:val="0"/>
              <w:autoSpaceDE w:val="0"/>
              <w:autoSpaceDN w:val="0"/>
              <w:spacing w:after="0"/>
              <w:textAlignment w:val="baseline"/>
              <w:rPr>
                <w:rFonts w:eastAsia="굴림"/>
                <w:sz w:val="22"/>
                <w:szCs w:val="22"/>
                <w:lang w:eastAsia="ko-KR"/>
              </w:rPr>
            </w:pPr>
            <w:r w:rsidRPr="00C56553">
              <w:rPr>
                <w:rFonts w:ascii="Calibri" w:eastAsia="굴림" w:hAnsi="Calibri" w:cs="Calibri"/>
                <w:sz w:val="22"/>
                <w:szCs w:val="22"/>
                <w:lang w:eastAsia="ko-KR"/>
              </w:rPr>
              <w:t>DateTime</w:t>
            </w:r>
            <w:r w:rsidRPr="00C56553">
              <w:rPr>
                <w:rFonts w:eastAsia="굴림"/>
                <w:sz w:val="22"/>
                <w:szCs w:val="22"/>
                <w:lang w:eastAsia="ko-KR"/>
              </w:rPr>
              <w:t xml:space="preserve"> [</w:t>
            </w:r>
            <w:r w:rsidR="006371DE" w:rsidRPr="00C56553">
              <w:rPr>
                <w:rFonts w:eastAsia="굴림"/>
                <w:sz w:val="22"/>
                <w:szCs w:val="22"/>
                <w:lang w:eastAsia="ko-KR"/>
              </w:rPr>
              <w:t>0</w:t>
            </w:r>
            <w:r w:rsidRPr="00C56553">
              <w:rPr>
                <w:rFonts w:eastAsia="굴림"/>
                <w:sz w:val="22"/>
                <w:szCs w:val="22"/>
                <w:lang w:eastAsia="ko-KR"/>
              </w:rPr>
              <w:t>..</w:t>
            </w:r>
            <w:r w:rsidR="006371DE" w:rsidRPr="00C56553">
              <w:rPr>
                <w:rFonts w:eastAsia="굴림"/>
                <w:sz w:val="22"/>
                <w:szCs w:val="22"/>
                <w:lang w:eastAsia="ko-KR"/>
              </w:rPr>
              <w:t>1</w:t>
            </w:r>
            <w:r w:rsidRPr="00C56553">
              <w:rPr>
                <w:rFonts w:eastAsia="굴림"/>
                <w:sz w:val="22"/>
                <w:szCs w:val="22"/>
                <w:lang w:eastAsia="ko-KR"/>
              </w:rPr>
              <w:t>]</w:t>
            </w:r>
          </w:p>
        </w:tc>
      </w:tr>
      <w:tr w:rsidR="00890A67" w:rsidRPr="00890A67" w14:paraId="1A69579F" w14:textId="77777777" w:rsidTr="00591098">
        <w:trPr>
          <w:trHeight w:val="185"/>
        </w:trPr>
        <w:tc>
          <w:tcPr>
            <w:tcW w:w="1535" w:type="dxa"/>
            <w:vMerge w:val="restart"/>
            <w:shd w:val="clear" w:color="auto" w:fill="F2F2F2" w:themeFill="background1" w:themeFillShade="F2"/>
            <w:vAlign w:val="center"/>
            <w:hideMark/>
          </w:tcPr>
          <w:p w14:paraId="53AD5AED" w14:textId="77777777" w:rsidR="00252DB5" w:rsidRPr="00C56553" w:rsidRDefault="00252DB5" w:rsidP="00252DB5">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hideMark/>
          </w:tcPr>
          <w:p w14:paraId="3C860572" w14:textId="77777777" w:rsidR="00252DB5" w:rsidRPr="00C56553" w:rsidRDefault="00252DB5" w:rsidP="00252DB5">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Requirement ID</w:t>
            </w:r>
          </w:p>
        </w:tc>
        <w:tc>
          <w:tcPr>
            <w:tcW w:w="5125" w:type="dxa"/>
            <w:shd w:val="clear" w:color="auto" w:fill="F2F2F2" w:themeFill="background1" w:themeFillShade="F2"/>
            <w:vAlign w:val="center"/>
          </w:tcPr>
          <w:p w14:paraId="7C8BCDF6" w14:textId="77777777" w:rsidR="00252DB5" w:rsidRPr="00C56553" w:rsidRDefault="00252DB5" w:rsidP="00252DB5">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 Constraint</w:t>
            </w:r>
          </w:p>
        </w:tc>
      </w:tr>
      <w:tr w:rsidR="00890A67" w:rsidRPr="00890A67" w14:paraId="3D80D143" w14:textId="77777777" w:rsidTr="00850D4C">
        <w:trPr>
          <w:trHeight w:val="482"/>
        </w:trPr>
        <w:tc>
          <w:tcPr>
            <w:tcW w:w="1535" w:type="dxa"/>
            <w:vMerge/>
            <w:shd w:val="clear" w:color="auto" w:fill="F2F2F2" w:themeFill="background1" w:themeFillShade="F2"/>
            <w:vAlign w:val="center"/>
          </w:tcPr>
          <w:p w14:paraId="56532EF9" w14:textId="77777777" w:rsidR="00591098" w:rsidRPr="00C56553" w:rsidRDefault="00591098" w:rsidP="00591098">
            <w:pPr>
              <w:widowControl w:val="0"/>
              <w:autoSpaceDE w:val="0"/>
              <w:autoSpaceDN w:val="0"/>
              <w:spacing w:after="0"/>
              <w:jc w:val="center"/>
              <w:textAlignment w:val="baseline"/>
              <w:rPr>
                <w:rFonts w:eastAsia="맑은 고딕"/>
                <w:b/>
                <w:bCs/>
                <w:sz w:val="22"/>
                <w:szCs w:val="22"/>
                <w:lang w:eastAsia="ko-KR"/>
              </w:rPr>
            </w:pPr>
          </w:p>
        </w:tc>
        <w:tc>
          <w:tcPr>
            <w:tcW w:w="3400" w:type="dxa"/>
            <w:vAlign w:val="center"/>
          </w:tcPr>
          <w:p w14:paraId="503DF9D9" w14:textId="07E434A5" w:rsidR="00591098" w:rsidRPr="00C56553" w:rsidRDefault="00591098" w:rsidP="00591098">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Indoorgml2/constraints/route</w:t>
            </w:r>
            <w:del w:id="1443" w:author="Li, Ki Joune" w:date="2024-04-19T18:49:00Z">
              <w:r w:rsidRPr="00C56553" w:rsidDel="00A2474B">
                <w:rPr>
                  <w:rFonts w:eastAsia="맑은 고딕"/>
                  <w:sz w:val="22"/>
                  <w:szCs w:val="22"/>
                  <w:lang w:eastAsia="ko-KR"/>
                </w:rPr>
                <w:delText>-1</w:delText>
              </w:r>
            </w:del>
          </w:p>
        </w:tc>
        <w:tc>
          <w:tcPr>
            <w:tcW w:w="5125" w:type="dxa"/>
            <w:vAlign w:val="center"/>
          </w:tcPr>
          <w:p w14:paraId="74A6C92E" w14:textId="5102C1DA" w:rsidR="00591098" w:rsidRPr="00C56553" w:rsidRDefault="00591098" w:rsidP="00B964D3">
            <w:pPr>
              <w:widowControl w:val="0"/>
              <w:wordWrap w:val="0"/>
              <w:autoSpaceDE w:val="0"/>
              <w:autoSpaceDN w:val="0"/>
              <w:spacing w:after="0"/>
              <w:textAlignment w:val="baseline"/>
              <w:rPr>
                <w:rFonts w:eastAsia="맑은 고딕"/>
                <w:sz w:val="22"/>
                <w:szCs w:val="22"/>
                <w:lang w:eastAsia="ko-KR"/>
              </w:rPr>
              <w:pPrChange w:id="1444" w:author="Li, Ki Joune" w:date="2024-04-19T16:42:00Z">
                <w:pPr>
                  <w:widowControl w:val="0"/>
                  <w:wordWrap w:val="0"/>
                  <w:autoSpaceDE w:val="0"/>
                  <w:autoSpaceDN w:val="0"/>
                  <w:spacing w:after="0"/>
                  <w:jc w:val="both"/>
                  <w:textAlignment w:val="baseline"/>
                </w:pPr>
              </w:pPrChange>
            </w:pPr>
            <w:r w:rsidRPr="00C56553">
              <w:rPr>
                <w:rFonts w:eastAsia="맑은 고딕"/>
                <w:sz w:val="22"/>
                <w:szCs w:val="22"/>
                <w:lang w:eastAsia="ko-KR"/>
              </w:rPr>
              <w:t>No self-intersection is allowed.</w:t>
            </w:r>
            <w:ins w:id="1445" w:author="Li, Ki Joune" w:date="2024-04-19T16:42:00Z">
              <w:r w:rsidR="00B964D3">
                <w:rPr>
                  <w:rFonts w:eastAsia="맑은 고딕"/>
                  <w:sz w:val="22"/>
                  <w:szCs w:val="22"/>
                  <w:lang w:eastAsia="ko-KR"/>
                </w:rPr>
                <w:t xml:space="preserve"> (Requirement ID: </w:t>
              </w:r>
              <w:r w:rsidR="00B964D3" w:rsidRPr="00E65ABD">
                <w:rPr>
                  <w:lang w:val="en-GB" w:eastAsia="ko-KR"/>
                </w:rPr>
                <w:t>/</w:t>
              </w:r>
              <w:r w:rsidR="00B964D3" w:rsidRPr="00A2474B">
                <w:rPr>
                  <w:rFonts w:asciiTheme="minorHAnsi" w:hAnsiTheme="minorHAnsi"/>
                  <w:sz w:val="22"/>
                  <w:lang w:val="en-GB" w:eastAsia="ko-KR"/>
                  <w:rPrChange w:id="1446" w:author="Li, Ki Joune" w:date="2024-04-19T18:49:00Z">
                    <w:rPr>
                      <w:lang w:val="en-GB" w:eastAsia="ko-KR"/>
                    </w:rPr>
                  </w:rPrChange>
                </w:rPr>
                <w:t>req/route</w:t>
              </w:r>
              <w:r w:rsidR="00B964D3">
                <w:rPr>
                  <w:lang w:val="en-GB" w:eastAsia="ko-KR"/>
                </w:rPr>
                <w:t>)</w:t>
              </w:r>
            </w:ins>
          </w:p>
        </w:tc>
      </w:tr>
    </w:tbl>
    <w:p w14:paraId="11E8D261" w14:textId="77777777" w:rsidR="004271DC" w:rsidRPr="003B756B" w:rsidRDefault="004271DC" w:rsidP="004271DC"/>
    <w:p w14:paraId="00AC83EE" w14:textId="77777777" w:rsidR="004271DC" w:rsidRPr="003B756B" w:rsidRDefault="004271DC" w:rsidP="004271DC"/>
    <w:p w14:paraId="404013D2" w14:textId="1AAA5B32" w:rsidR="0061560E" w:rsidRPr="003B756B" w:rsidRDefault="0061560E" w:rsidP="0061560E">
      <w:pPr>
        <w:rPr>
          <w:color w:val="FF0000"/>
          <w:lang w:eastAsia="ko-KR"/>
        </w:rPr>
      </w:pPr>
    </w:p>
    <w:p w14:paraId="3C659CFD" w14:textId="21447020" w:rsidR="0061560E" w:rsidRPr="003B756B" w:rsidRDefault="00C8315C" w:rsidP="00C8315C">
      <w:pPr>
        <w:spacing w:after="0"/>
      </w:pPr>
      <w:r w:rsidRPr="003B756B">
        <w:br w:type="page"/>
      </w:r>
    </w:p>
    <w:p w14:paraId="58AAB33B" w14:textId="19BB905B" w:rsidR="002446A5" w:rsidRPr="002446A5" w:rsidRDefault="002446A5" w:rsidP="002446A5">
      <w:pPr>
        <w:pStyle w:val="2"/>
        <w:numPr>
          <w:ilvl w:val="0"/>
          <w:numId w:val="59"/>
        </w:numPr>
        <w:suppressAutoHyphens/>
        <w:spacing w:before="60" w:after="120" w:line="-250" w:lineRule="auto"/>
        <w:jc w:val="both"/>
        <w:rPr>
          <w:sz w:val="28"/>
          <w:szCs w:val="24"/>
          <w:lang w:eastAsia="ko-KR"/>
        </w:rPr>
      </w:pPr>
      <w:bookmarkStart w:id="1447" w:name="_Toc157097267"/>
      <w:bookmarkStart w:id="1448" w:name="_Ref157096818"/>
      <w:bookmarkStart w:id="1449" w:name="_Toc164442452"/>
      <w:commentRangeStart w:id="1450"/>
      <w:commentRangeStart w:id="1451"/>
      <w:r>
        <w:rPr>
          <w:rFonts w:hint="eastAsia"/>
          <w:sz w:val="28"/>
          <w:szCs w:val="24"/>
          <w:lang w:eastAsia="ko-KR"/>
        </w:rPr>
        <w:lastRenderedPageBreak/>
        <w:t>A</w:t>
      </w:r>
      <w:r>
        <w:rPr>
          <w:sz w:val="28"/>
          <w:szCs w:val="24"/>
          <w:lang w:eastAsia="ko-KR"/>
        </w:rPr>
        <w:t>nnex A (Normative) Abstract Test Suite</w:t>
      </w:r>
      <w:bookmarkEnd w:id="1447"/>
      <w:commentRangeEnd w:id="1450"/>
      <w:r w:rsidR="00417119">
        <w:rPr>
          <w:rStyle w:val="aff6"/>
          <w:rFonts w:eastAsia="맑은 고딕" w:cs="Times New Roman"/>
          <w:b w:val="0"/>
          <w:bCs w:val="0"/>
          <w:iCs w:val="0"/>
          <w:lang w:val="en-GB"/>
        </w:rPr>
        <w:commentReference w:id="1450"/>
      </w:r>
      <w:commentRangeEnd w:id="1451"/>
      <w:r w:rsidR="00605835">
        <w:rPr>
          <w:rStyle w:val="aff6"/>
          <w:rFonts w:eastAsia="맑은 고딕" w:cs="Times New Roman"/>
          <w:b w:val="0"/>
          <w:bCs w:val="0"/>
          <w:iCs w:val="0"/>
          <w:lang w:val="en-GB"/>
        </w:rPr>
        <w:commentReference w:id="1451"/>
      </w:r>
      <w:bookmarkEnd w:id="1449"/>
    </w:p>
    <w:p w14:paraId="27AAC1A4" w14:textId="77777777" w:rsidR="002446A5" w:rsidRPr="00CC7E1B" w:rsidRDefault="002446A5" w:rsidP="002446A5">
      <w:pPr>
        <w:pStyle w:val="2"/>
        <w:numPr>
          <w:ilvl w:val="1"/>
          <w:numId w:val="59"/>
        </w:numPr>
        <w:suppressAutoHyphens/>
        <w:spacing w:before="60" w:after="120" w:line="-250" w:lineRule="auto"/>
        <w:jc w:val="both"/>
        <w:rPr>
          <w:szCs w:val="24"/>
          <w:lang w:eastAsia="ko-KR"/>
        </w:rPr>
      </w:pPr>
      <w:bookmarkStart w:id="1452" w:name="_Toc157097268"/>
      <w:bookmarkStart w:id="1453" w:name="_Toc164442453"/>
      <w:bookmarkEnd w:id="1448"/>
      <w:r>
        <w:rPr>
          <w:szCs w:val="24"/>
          <w:lang w:eastAsia="ko-KR"/>
        </w:rPr>
        <w:t>Introduction</w:t>
      </w:r>
      <w:bookmarkEnd w:id="1452"/>
      <w:bookmarkEnd w:id="1453"/>
    </w:p>
    <w:p w14:paraId="5CD376EF" w14:textId="77777777" w:rsidR="002446A5" w:rsidRDefault="002446A5" w:rsidP="002446A5">
      <w:pPr>
        <w:jc w:val="both"/>
        <w:rPr>
          <w:lang w:eastAsia="ko-KR"/>
        </w:rPr>
      </w:pPr>
      <w:r>
        <w:rPr>
          <w:lang w:eastAsia="ko-KR"/>
        </w:rPr>
        <w:t xml:space="preserve">This normative annex specifies the test suite, which will be used for the conformance test of OGC IndoorGML 2.0 Part I. As OGC IndoorGML 2.0 Part I is a conceptual model, this test suite is an abstract one and its executable test suite shall depend on the implementation of OGC IndoorGML 2.0 Part I, more precisely the encoding system of OGC IndoorGML 2.0 such as XML, JSON, or SQL. </w:t>
      </w:r>
    </w:p>
    <w:p w14:paraId="37869E2B" w14:textId="77777777" w:rsidR="002446A5" w:rsidRPr="00CC7E1B" w:rsidRDefault="002446A5" w:rsidP="002446A5">
      <w:pPr>
        <w:pStyle w:val="2"/>
        <w:numPr>
          <w:ilvl w:val="1"/>
          <w:numId w:val="59"/>
        </w:numPr>
        <w:suppressAutoHyphens/>
        <w:spacing w:before="60" w:after="120" w:line="-250" w:lineRule="auto"/>
        <w:jc w:val="both"/>
        <w:rPr>
          <w:szCs w:val="24"/>
          <w:lang w:eastAsia="ko-KR"/>
        </w:rPr>
      </w:pPr>
      <w:bookmarkStart w:id="1454" w:name="_Toc164442454"/>
      <w:r>
        <w:rPr>
          <w:rFonts w:hint="eastAsia"/>
          <w:szCs w:val="24"/>
          <w:lang w:eastAsia="ko-KR"/>
        </w:rPr>
        <w:t>G</w:t>
      </w:r>
      <w:r>
        <w:rPr>
          <w:szCs w:val="24"/>
          <w:lang w:eastAsia="ko-KR"/>
        </w:rPr>
        <w:t>eneral Tests</w:t>
      </w:r>
      <w:bookmarkEnd w:id="1454"/>
    </w:p>
    <w:p w14:paraId="426EAE50" w14:textId="77777777" w:rsidR="002446A5" w:rsidRDefault="002446A5" w:rsidP="002446A5">
      <w:pPr>
        <w:jc w:val="both"/>
        <w:rPr>
          <w:lang w:eastAsia="ko-KR"/>
        </w:rPr>
      </w:pPr>
      <w:r>
        <w:rPr>
          <w:lang w:eastAsia="ko-KR"/>
        </w:rPr>
        <w:t xml:space="preserve">Since OGC IndoorGML 2 is based on ISO 19103:2015, ISO 19107:2019, ISO 19109:2015, ISO 19110:2016, and ISO 19111:2019, the abstract tests of these precedent standards shall be applied to OGC IndoorGML 2. </w:t>
      </w:r>
    </w:p>
    <w:p w14:paraId="2B2212F9" w14:textId="560149F7" w:rsidR="002446A5" w:rsidRPr="00CC7E1B" w:rsidRDefault="007D5D8E" w:rsidP="002446A5">
      <w:pPr>
        <w:pStyle w:val="2"/>
        <w:numPr>
          <w:ilvl w:val="1"/>
          <w:numId w:val="59"/>
        </w:numPr>
        <w:suppressAutoHyphens/>
        <w:spacing w:before="60" w:after="120" w:line="-250" w:lineRule="auto"/>
        <w:jc w:val="both"/>
        <w:rPr>
          <w:szCs w:val="24"/>
          <w:lang w:eastAsia="ko-KR"/>
        </w:rPr>
      </w:pPr>
      <w:bookmarkStart w:id="1455" w:name="_Toc164442455"/>
      <w:ins w:id="1456" w:author="Li, Ki Joune" w:date="2024-04-19T13:16:00Z">
        <w:r>
          <w:rPr>
            <w:szCs w:val="24"/>
            <w:lang w:eastAsia="ko-KR"/>
          </w:rPr>
          <w:t>UML Data Model</w:t>
        </w:r>
      </w:ins>
      <w:bookmarkEnd w:id="1455"/>
    </w:p>
    <w:tbl>
      <w:tblPr>
        <w:tblStyle w:val="af0"/>
        <w:tblW w:w="0" w:type="auto"/>
        <w:tblLook w:val="04A0" w:firstRow="1" w:lastRow="0" w:firstColumn="1" w:lastColumn="0" w:noHBand="0" w:noVBand="1"/>
      </w:tblPr>
      <w:tblGrid>
        <w:gridCol w:w="1838"/>
        <w:gridCol w:w="8232"/>
      </w:tblGrid>
      <w:tr w:rsidR="002446A5" w14:paraId="49765489" w14:textId="77777777" w:rsidTr="00BC6A63">
        <w:trPr>
          <w:trHeight w:val="265"/>
        </w:trPr>
        <w:tc>
          <w:tcPr>
            <w:tcW w:w="1838" w:type="dxa"/>
            <w:shd w:val="clear" w:color="auto" w:fill="F2F2F2" w:themeFill="background1" w:themeFillShade="F2"/>
          </w:tcPr>
          <w:p w14:paraId="553EA11D"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5EB7BA63" w14:textId="71329DAA" w:rsidR="002446A5" w:rsidRPr="008A41CE" w:rsidRDefault="002446A5" w:rsidP="00BC6A63">
            <w:pPr>
              <w:spacing w:after="0"/>
              <w:rPr>
                <w:rFonts w:ascii="Calibri" w:hAnsi="Calibri" w:cs="Calibri"/>
                <w:color w:val="000000" w:themeColor="text1"/>
                <w:sz w:val="22"/>
                <w:szCs w:val="22"/>
                <w:lang w:eastAsia="ko-KR"/>
              </w:rPr>
            </w:pPr>
            <w:r w:rsidRPr="008A41CE">
              <w:rPr>
                <w:rFonts w:ascii="Calibri" w:eastAsia="맑은 고딕" w:hAnsi="Calibri" w:cs="Calibri"/>
                <w:color w:val="000000" w:themeColor="text1"/>
                <w:sz w:val="22"/>
                <w:szCs w:val="22"/>
                <w:lang w:eastAsia="ko-KR"/>
              </w:rPr>
              <w:t>Indoorgml2/ate/</w:t>
            </w:r>
            <w:del w:id="1457" w:author="Li, Ki Joune" w:date="2024-04-19T13:20:00Z">
              <w:r w:rsidRPr="008A41CE" w:rsidDel="007D5D8E">
                <w:rPr>
                  <w:rFonts w:ascii="Calibri" w:eastAsia="맑은 고딕" w:hAnsi="Calibri" w:cs="Calibri"/>
                  <w:color w:val="000000" w:themeColor="text1"/>
                  <w:sz w:val="22"/>
                  <w:szCs w:val="22"/>
                  <w:lang w:eastAsia="ko-KR"/>
                </w:rPr>
                <w:delText>cardinalities</w:delText>
              </w:r>
            </w:del>
            <w:ins w:id="1458" w:author="Li, Ki Joune" w:date="2024-04-19T13:20:00Z">
              <w:r w:rsidR="007D5D8E">
                <w:rPr>
                  <w:rFonts w:ascii="Calibri" w:eastAsia="맑은 고딕" w:hAnsi="Calibri" w:cs="Calibri"/>
                  <w:color w:val="000000" w:themeColor="text1"/>
                  <w:sz w:val="22"/>
                  <w:szCs w:val="22"/>
                  <w:lang w:eastAsia="ko-KR"/>
                </w:rPr>
                <w:t>umldatamodel</w:t>
              </w:r>
            </w:ins>
          </w:p>
        </w:tc>
      </w:tr>
      <w:tr w:rsidR="002446A5" w14:paraId="4635C751" w14:textId="77777777" w:rsidTr="00BC6A63">
        <w:tc>
          <w:tcPr>
            <w:tcW w:w="1838" w:type="dxa"/>
            <w:shd w:val="clear" w:color="auto" w:fill="F2F2F2" w:themeFill="background1" w:themeFillShade="F2"/>
          </w:tcPr>
          <w:p w14:paraId="5B95ED2D"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R</w:t>
            </w:r>
            <w:r w:rsidRPr="00F4002F">
              <w:rPr>
                <w:b/>
                <w:color w:val="000000" w:themeColor="text1"/>
                <w:sz w:val="22"/>
                <w:szCs w:val="22"/>
                <w:lang w:eastAsia="ko-KR"/>
              </w:rPr>
              <w:t>equirement</w:t>
            </w:r>
          </w:p>
        </w:tc>
        <w:tc>
          <w:tcPr>
            <w:tcW w:w="8232" w:type="dxa"/>
          </w:tcPr>
          <w:p w14:paraId="46FCA182" w14:textId="376C3B8B" w:rsidR="00557714" w:rsidRDefault="00557714" w:rsidP="00BC6A63">
            <w:pPr>
              <w:spacing w:after="0"/>
              <w:rPr>
                <w:ins w:id="1459" w:author="Li, Ki Joune" w:date="2024-04-19T16:55:00Z"/>
                <w:color w:val="000000" w:themeColor="text1"/>
                <w:sz w:val="22"/>
                <w:szCs w:val="22"/>
                <w:lang w:eastAsia="ko-KR"/>
              </w:rPr>
            </w:pPr>
            <w:ins w:id="1460" w:author="Li, Ki Joune" w:date="2024-04-19T16:53:00Z">
              <w:r>
                <w:rPr>
                  <w:color w:val="000000" w:themeColor="text1"/>
                  <w:sz w:val="22"/>
                  <w:szCs w:val="22"/>
                  <w:lang w:eastAsia="ko-KR"/>
                </w:rPr>
                <w:t>UML cla</w:t>
              </w:r>
            </w:ins>
            <w:ins w:id="1461" w:author="Li, Ki Joune" w:date="2024-04-19T16:54:00Z">
              <w:r>
                <w:rPr>
                  <w:color w:val="000000" w:themeColor="text1"/>
                  <w:sz w:val="22"/>
                  <w:szCs w:val="22"/>
                  <w:lang w:eastAsia="ko-KR"/>
                </w:rPr>
                <w:t xml:space="preserve">ss diagram defined in section 8 SHALL be correctly applied </w:t>
              </w:r>
            </w:ins>
            <w:ins w:id="1462" w:author="Li, Ki Joune" w:date="2024-04-19T16:55:00Z">
              <w:r>
                <w:rPr>
                  <w:color w:val="000000" w:themeColor="text1"/>
                  <w:sz w:val="22"/>
                  <w:szCs w:val="22"/>
                  <w:lang w:eastAsia="ko-KR"/>
                </w:rPr>
                <w:t>to any implementation of IndoorGML Part 2 – Conceptual Model</w:t>
              </w:r>
            </w:ins>
          </w:p>
          <w:p w14:paraId="21B8B649" w14:textId="7BCE0CCF" w:rsidR="002446A5" w:rsidRPr="00F4002F" w:rsidRDefault="00557714" w:rsidP="00BC6A63">
            <w:pPr>
              <w:spacing w:after="0"/>
              <w:rPr>
                <w:color w:val="000000" w:themeColor="text1"/>
                <w:sz w:val="22"/>
                <w:szCs w:val="22"/>
                <w:lang w:eastAsia="ko-KR"/>
              </w:rPr>
            </w:pPr>
            <w:ins w:id="1463" w:author="Li, Ki Joune" w:date="2024-04-19T16:53:00Z">
              <w:r>
                <w:rPr>
                  <w:color w:val="000000" w:themeColor="text1"/>
                  <w:sz w:val="22"/>
                  <w:szCs w:val="22"/>
                  <w:lang w:eastAsia="ko-KR"/>
                </w:rPr>
                <w:t xml:space="preserve">Requirement ID: </w:t>
              </w:r>
            </w:ins>
            <w:ins w:id="1464" w:author="Li, Ki Joune" w:date="2024-04-19T16:56:00Z">
              <w:r>
                <w:rPr>
                  <w:color w:val="000000" w:themeColor="text1"/>
                  <w:sz w:val="22"/>
                  <w:szCs w:val="22"/>
                  <w:lang w:eastAsia="ko-KR"/>
                </w:rPr>
                <w:t>req/</w:t>
              </w:r>
            </w:ins>
            <w:ins w:id="1465" w:author="Li, Ki Joune" w:date="2024-04-19T16:53:00Z">
              <w:r>
                <w:rPr>
                  <w:lang w:val="en-GB" w:eastAsia="ko-KR"/>
                </w:rPr>
                <w:t>umlclassdiagram</w:t>
              </w:r>
            </w:ins>
          </w:p>
        </w:tc>
      </w:tr>
      <w:tr w:rsidR="002446A5" w14:paraId="78207BF9" w14:textId="77777777" w:rsidTr="00BC6A63">
        <w:trPr>
          <w:trHeight w:val="54"/>
        </w:trPr>
        <w:tc>
          <w:tcPr>
            <w:tcW w:w="1838" w:type="dxa"/>
            <w:shd w:val="clear" w:color="auto" w:fill="F2F2F2" w:themeFill="background1" w:themeFillShade="F2"/>
          </w:tcPr>
          <w:p w14:paraId="182C3C21" w14:textId="77777777" w:rsidR="002446A5" w:rsidRPr="00F4002F" w:rsidRDefault="002446A5" w:rsidP="00BC6A63">
            <w:pPr>
              <w:spacing w:after="0"/>
              <w:rPr>
                <w:b/>
                <w:color w:val="000000" w:themeColor="text1"/>
                <w:sz w:val="22"/>
                <w:szCs w:val="22"/>
                <w:lang w:eastAsia="ko-KR"/>
              </w:rPr>
            </w:pPr>
            <w:r>
              <w:rPr>
                <w:rFonts w:hint="eastAsia"/>
                <w:b/>
                <w:color w:val="000000" w:themeColor="text1"/>
                <w:sz w:val="22"/>
                <w:szCs w:val="22"/>
                <w:lang w:eastAsia="ko-KR"/>
              </w:rPr>
              <w:t>T</w:t>
            </w:r>
            <w:r>
              <w:rPr>
                <w:b/>
                <w:color w:val="000000" w:themeColor="text1"/>
                <w:sz w:val="22"/>
                <w:szCs w:val="22"/>
                <w:lang w:eastAsia="ko-KR"/>
              </w:rPr>
              <w:t>est Method</w:t>
            </w:r>
          </w:p>
        </w:tc>
        <w:tc>
          <w:tcPr>
            <w:tcW w:w="8232" w:type="dxa"/>
          </w:tcPr>
          <w:p w14:paraId="740B7F53" w14:textId="77777777" w:rsidR="002446A5" w:rsidRPr="00F4002F" w:rsidRDefault="002446A5" w:rsidP="00BC6A63">
            <w:pPr>
              <w:spacing w:after="0"/>
              <w:rPr>
                <w:color w:val="000000" w:themeColor="text1"/>
                <w:sz w:val="22"/>
                <w:szCs w:val="22"/>
                <w:lang w:eastAsia="ko-KR"/>
              </w:rPr>
            </w:pPr>
            <w:r>
              <w:rPr>
                <w:rFonts w:hint="eastAsia"/>
                <w:color w:val="000000" w:themeColor="text1"/>
                <w:sz w:val="22"/>
                <w:szCs w:val="22"/>
                <w:lang w:eastAsia="ko-KR"/>
              </w:rPr>
              <w:t>M</w:t>
            </w:r>
            <w:r>
              <w:rPr>
                <w:color w:val="000000" w:themeColor="text1"/>
                <w:sz w:val="22"/>
                <w:szCs w:val="22"/>
                <w:lang w:eastAsia="ko-KR"/>
              </w:rPr>
              <w:t>anual or automated inspection</w:t>
            </w:r>
          </w:p>
        </w:tc>
      </w:tr>
    </w:tbl>
    <w:p w14:paraId="453739D8" w14:textId="77777777" w:rsidR="002446A5" w:rsidRPr="00CC7E1B" w:rsidRDefault="002446A5" w:rsidP="002446A5">
      <w:pPr>
        <w:pStyle w:val="2"/>
        <w:numPr>
          <w:ilvl w:val="1"/>
          <w:numId w:val="59"/>
        </w:numPr>
        <w:suppressAutoHyphens/>
        <w:spacing w:after="120" w:line="250" w:lineRule="exact"/>
        <w:jc w:val="both"/>
        <w:rPr>
          <w:szCs w:val="24"/>
          <w:lang w:eastAsia="ko-KR"/>
        </w:rPr>
      </w:pPr>
      <w:bookmarkStart w:id="1466" w:name="_Toc164442456"/>
      <w:r>
        <w:rPr>
          <w:szCs w:val="24"/>
          <w:lang w:eastAsia="ko-KR"/>
        </w:rPr>
        <w:t xml:space="preserve">Class </w:t>
      </w:r>
      <w:r w:rsidRPr="008A41CE">
        <w:rPr>
          <w:rFonts w:ascii="Calibri" w:hAnsi="Calibri" w:cs="Calibri"/>
          <w:szCs w:val="24"/>
          <w:lang w:eastAsia="ko-KR"/>
        </w:rPr>
        <w:t>ThematicLayer</w:t>
      </w:r>
      <w:bookmarkEnd w:id="1466"/>
    </w:p>
    <w:tbl>
      <w:tblPr>
        <w:tblStyle w:val="af0"/>
        <w:tblW w:w="0" w:type="auto"/>
        <w:tblLook w:val="04A0" w:firstRow="1" w:lastRow="0" w:firstColumn="1" w:lastColumn="0" w:noHBand="0" w:noVBand="1"/>
      </w:tblPr>
      <w:tblGrid>
        <w:gridCol w:w="1838"/>
        <w:gridCol w:w="8232"/>
      </w:tblGrid>
      <w:tr w:rsidR="002446A5" w14:paraId="26861F3D" w14:textId="77777777" w:rsidTr="00BC6A63">
        <w:trPr>
          <w:trHeight w:val="265"/>
        </w:trPr>
        <w:tc>
          <w:tcPr>
            <w:tcW w:w="1838" w:type="dxa"/>
            <w:shd w:val="clear" w:color="auto" w:fill="F2F2F2" w:themeFill="background1" w:themeFillShade="F2"/>
          </w:tcPr>
          <w:p w14:paraId="72B2E0CB"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5366B6F8" w14:textId="77777777" w:rsidR="002446A5" w:rsidRPr="008A41CE" w:rsidRDefault="002446A5" w:rsidP="00BC6A63">
            <w:pPr>
              <w:spacing w:after="0"/>
              <w:rPr>
                <w:rFonts w:ascii="Calibri" w:hAnsi="Calibri" w:cs="Calibri"/>
                <w:color w:val="000000" w:themeColor="text1"/>
                <w:sz w:val="22"/>
                <w:szCs w:val="22"/>
                <w:lang w:eastAsia="ko-KR"/>
              </w:rPr>
            </w:pPr>
            <w:r w:rsidRPr="008A41CE">
              <w:rPr>
                <w:rFonts w:ascii="Calibri" w:eastAsia="맑은 고딕" w:hAnsi="Calibri" w:cs="Calibri"/>
                <w:color w:val="000000" w:themeColor="text1"/>
                <w:sz w:val="22"/>
                <w:szCs w:val="22"/>
                <w:lang w:eastAsia="ko-KR"/>
              </w:rPr>
              <w:t>Indoorgml2/ate/thematiclayer</w:t>
            </w:r>
          </w:p>
        </w:tc>
      </w:tr>
      <w:tr w:rsidR="00557714" w14:paraId="169055F9" w14:textId="77777777" w:rsidTr="00BC6A63">
        <w:tc>
          <w:tcPr>
            <w:tcW w:w="1838" w:type="dxa"/>
            <w:shd w:val="clear" w:color="auto" w:fill="F2F2F2" w:themeFill="background1" w:themeFillShade="F2"/>
          </w:tcPr>
          <w:p w14:paraId="02692428" w14:textId="77777777" w:rsidR="00557714" w:rsidRPr="00F4002F" w:rsidRDefault="00557714" w:rsidP="00557714">
            <w:pPr>
              <w:spacing w:after="0"/>
              <w:rPr>
                <w:b/>
                <w:color w:val="000000" w:themeColor="text1"/>
                <w:sz w:val="22"/>
                <w:szCs w:val="22"/>
                <w:lang w:eastAsia="ko-KR"/>
              </w:rPr>
            </w:pPr>
            <w:r w:rsidRPr="00F4002F">
              <w:rPr>
                <w:rFonts w:hint="eastAsia"/>
                <w:b/>
                <w:color w:val="000000" w:themeColor="text1"/>
                <w:sz w:val="22"/>
                <w:szCs w:val="22"/>
                <w:lang w:eastAsia="ko-KR"/>
              </w:rPr>
              <w:t>R</w:t>
            </w:r>
            <w:r w:rsidRPr="00F4002F">
              <w:rPr>
                <w:b/>
                <w:color w:val="000000" w:themeColor="text1"/>
                <w:sz w:val="22"/>
                <w:szCs w:val="22"/>
                <w:lang w:eastAsia="ko-KR"/>
              </w:rPr>
              <w:t>equirement</w:t>
            </w:r>
          </w:p>
        </w:tc>
        <w:tc>
          <w:tcPr>
            <w:tcW w:w="8232" w:type="dxa"/>
            <w:vAlign w:val="center"/>
          </w:tcPr>
          <w:p w14:paraId="2A79684A" w14:textId="77777777" w:rsidR="00557714" w:rsidRDefault="00557714" w:rsidP="00557714">
            <w:pPr>
              <w:spacing w:after="0"/>
              <w:rPr>
                <w:ins w:id="1467" w:author="Li, Ki Joune" w:date="2024-04-19T17:00:00Z"/>
                <w:rFonts w:ascii="Calibri" w:eastAsia="맑은 고딕" w:hAnsi="Calibri" w:cs="Calibri"/>
                <w:color w:val="000000" w:themeColor="text1"/>
                <w:sz w:val="22"/>
                <w:szCs w:val="22"/>
                <w:lang w:eastAsia="ko-KR"/>
              </w:rPr>
            </w:pPr>
            <w:ins w:id="1468" w:author="Li, Ki Joune" w:date="2024-04-19T16:58:00Z">
              <w:r w:rsidRPr="00C56553">
                <w:rPr>
                  <w:rFonts w:eastAsia="맑은 고딕" w:hint="eastAsia"/>
                  <w:sz w:val="22"/>
                  <w:szCs w:val="22"/>
                  <w:lang w:eastAsia="ko-KR"/>
                </w:rPr>
                <w:t>A</w:t>
              </w:r>
              <w:r w:rsidRPr="00C56553">
                <w:rPr>
                  <w:rFonts w:eastAsia="맑은 고딕"/>
                  <w:sz w:val="22"/>
                  <w:szCs w:val="22"/>
                  <w:lang w:eastAsia="ko-KR"/>
                </w:rPr>
                <w:t xml:space="preserve">ny feature of a thematic layer </w:t>
              </w:r>
              <w:r>
                <w:rPr>
                  <w:rFonts w:eastAsia="맑은 고딕"/>
                  <w:sz w:val="22"/>
                  <w:szCs w:val="22"/>
                  <w:lang w:eastAsia="ko-KR"/>
                </w:rPr>
                <w:t>SHALL</w:t>
              </w:r>
              <w:r w:rsidRPr="00C56553">
                <w:rPr>
                  <w:rFonts w:eastAsia="맑은 고딕"/>
                  <w:sz w:val="22"/>
                  <w:szCs w:val="22"/>
                  <w:lang w:eastAsia="ko-KR"/>
                </w:rPr>
                <w:t xml:space="preserve"> belong to the same theme.</w:t>
              </w:r>
              <w:r>
                <w:rPr>
                  <w:rFonts w:ascii="Calibri" w:eastAsia="맑은 고딕" w:hAnsi="Calibri" w:cs="Calibri"/>
                  <w:color w:val="000000" w:themeColor="text1"/>
                  <w:sz w:val="22"/>
                  <w:szCs w:val="22"/>
                  <w:lang w:eastAsia="ko-KR"/>
                </w:rPr>
                <w:t xml:space="preserve"> </w:t>
              </w:r>
            </w:ins>
          </w:p>
          <w:p w14:paraId="169CC077" w14:textId="0EA2956F" w:rsidR="00557714" w:rsidRPr="008A41CE" w:rsidRDefault="00557714" w:rsidP="00557714">
            <w:pPr>
              <w:spacing w:after="0"/>
              <w:rPr>
                <w:rFonts w:ascii="Calibri" w:hAnsi="Calibri" w:cs="Calibri"/>
                <w:color w:val="000000" w:themeColor="text1"/>
                <w:sz w:val="22"/>
                <w:szCs w:val="22"/>
                <w:lang w:eastAsia="ko-KR"/>
              </w:rPr>
            </w:pPr>
            <w:ins w:id="1469" w:author="Li, Ki Joune" w:date="2024-04-19T16:58:00Z">
              <w:r>
                <w:rPr>
                  <w:rFonts w:ascii="Calibri" w:eastAsia="맑은 고딕" w:hAnsi="Calibri" w:cs="Calibri"/>
                  <w:color w:val="000000" w:themeColor="text1"/>
                  <w:sz w:val="22"/>
                  <w:szCs w:val="22"/>
                  <w:lang w:eastAsia="ko-KR"/>
                </w:rPr>
                <w:t>R</w:t>
              </w:r>
            </w:ins>
            <w:ins w:id="1470" w:author="Li, Ki Joune" w:date="2024-04-19T16:59:00Z">
              <w:r>
                <w:rPr>
                  <w:rFonts w:ascii="Calibri" w:eastAsia="맑은 고딕" w:hAnsi="Calibri" w:cs="Calibri"/>
                  <w:color w:val="000000" w:themeColor="text1"/>
                  <w:sz w:val="22"/>
                  <w:szCs w:val="22"/>
                  <w:lang w:eastAsia="ko-KR"/>
                </w:rPr>
                <w:t>equirement ID</w:t>
              </w:r>
              <w:r w:rsidRPr="00A53670">
                <w:rPr>
                  <w:rFonts w:asciiTheme="minorHAnsi" w:eastAsia="맑은 고딕" w:hAnsiTheme="minorHAnsi" w:cstheme="minorHAnsi"/>
                  <w:color w:val="000000" w:themeColor="text1"/>
                  <w:sz w:val="22"/>
                  <w:szCs w:val="22"/>
                  <w:lang w:eastAsia="ko-KR"/>
                  <w:rPrChange w:id="1471" w:author="Li, Ki Joune" w:date="2024-04-19T17:01:00Z">
                    <w:rPr>
                      <w:rFonts w:ascii="Calibri" w:eastAsia="맑은 고딕" w:hAnsi="Calibri" w:cs="Calibri"/>
                      <w:color w:val="000000" w:themeColor="text1"/>
                      <w:sz w:val="22"/>
                      <w:szCs w:val="22"/>
                      <w:lang w:eastAsia="ko-KR"/>
                    </w:rPr>
                  </w:rPrChange>
                </w:rPr>
                <w:t>: req/</w:t>
              </w:r>
              <w:r w:rsidRPr="00A53670">
                <w:rPr>
                  <w:rFonts w:asciiTheme="minorHAnsi" w:hAnsiTheme="minorHAnsi" w:cstheme="minorHAnsi"/>
                  <w:lang w:val="en-GB" w:eastAsia="ko-KR"/>
                  <w:rPrChange w:id="1472" w:author="Li, Ki Joune" w:date="2024-04-19T17:01:00Z">
                    <w:rPr>
                      <w:lang w:val="en-GB" w:eastAsia="ko-KR"/>
                    </w:rPr>
                  </w:rPrChange>
                </w:rPr>
                <w:t>thematiclayer</w:t>
              </w:r>
            </w:ins>
          </w:p>
        </w:tc>
      </w:tr>
      <w:tr w:rsidR="002446A5" w14:paraId="6F2F7F75" w14:textId="77777777" w:rsidTr="00BC6A63">
        <w:trPr>
          <w:trHeight w:val="54"/>
        </w:trPr>
        <w:tc>
          <w:tcPr>
            <w:tcW w:w="1838" w:type="dxa"/>
            <w:shd w:val="clear" w:color="auto" w:fill="F2F2F2" w:themeFill="background1" w:themeFillShade="F2"/>
          </w:tcPr>
          <w:p w14:paraId="3A3EF98A" w14:textId="77777777" w:rsidR="002446A5" w:rsidRPr="00F4002F" w:rsidRDefault="002446A5" w:rsidP="00BC6A63">
            <w:pPr>
              <w:spacing w:after="0"/>
              <w:rPr>
                <w:b/>
                <w:color w:val="000000" w:themeColor="text1"/>
                <w:sz w:val="22"/>
                <w:szCs w:val="22"/>
                <w:lang w:eastAsia="ko-KR"/>
              </w:rPr>
            </w:pPr>
            <w:r>
              <w:rPr>
                <w:rFonts w:hint="eastAsia"/>
                <w:b/>
                <w:color w:val="000000" w:themeColor="text1"/>
                <w:sz w:val="22"/>
                <w:szCs w:val="22"/>
                <w:lang w:eastAsia="ko-KR"/>
              </w:rPr>
              <w:t>T</w:t>
            </w:r>
            <w:r>
              <w:rPr>
                <w:b/>
                <w:color w:val="000000" w:themeColor="text1"/>
                <w:sz w:val="22"/>
                <w:szCs w:val="22"/>
                <w:lang w:eastAsia="ko-KR"/>
              </w:rPr>
              <w:t>est Method</w:t>
            </w:r>
          </w:p>
        </w:tc>
        <w:tc>
          <w:tcPr>
            <w:tcW w:w="8232" w:type="dxa"/>
          </w:tcPr>
          <w:p w14:paraId="1CF7F2EF" w14:textId="77777777" w:rsidR="002446A5" w:rsidRPr="00F4002F" w:rsidRDefault="002446A5" w:rsidP="00BC6A63">
            <w:pPr>
              <w:spacing w:after="0"/>
              <w:rPr>
                <w:color w:val="000000" w:themeColor="text1"/>
                <w:sz w:val="22"/>
                <w:szCs w:val="22"/>
                <w:lang w:eastAsia="ko-KR"/>
              </w:rPr>
            </w:pPr>
            <w:r>
              <w:rPr>
                <w:rFonts w:hint="eastAsia"/>
                <w:color w:val="000000" w:themeColor="text1"/>
                <w:sz w:val="22"/>
                <w:szCs w:val="22"/>
                <w:lang w:eastAsia="ko-KR"/>
              </w:rPr>
              <w:t>M</w:t>
            </w:r>
            <w:r>
              <w:rPr>
                <w:color w:val="000000" w:themeColor="text1"/>
                <w:sz w:val="22"/>
                <w:szCs w:val="22"/>
                <w:lang w:eastAsia="ko-KR"/>
              </w:rPr>
              <w:t>anual or automated inspection</w:t>
            </w:r>
          </w:p>
        </w:tc>
      </w:tr>
    </w:tbl>
    <w:p w14:paraId="0C399408" w14:textId="77777777" w:rsidR="002446A5" w:rsidRPr="00CC7E1B" w:rsidRDefault="002446A5" w:rsidP="002446A5">
      <w:pPr>
        <w:pStyle w:val="2"/>
        <w:numPr>
          <w:ilvl w:val="1"/>
          <w:numId w:val="59"/>
        </w:numPr>
        <w:suppressAutoHyphens/>
        <w:spacing w:after="120" w:line="250" w:lineRule="exact"/>
        <w:jc w:val="both"/>
        <w:rPr>
          <w:szCs w:val="24"/>
          <w:lang w:eastAsia="ko-KR"/>
        </w:rPr>
      </w:pPr>
      <w:bookmarkStart w:id="1473" w:name="_Toc164442457"/>
      <w:r>
        <w:rPr>
          <w:szCs w:val="24"/>
          <w:lang w:eastAsia="ko-KR"/>
        </w:rPr>
        <w:t xml:space="preserve">Class </w:t>
      </w:r>
      <w:r>
        <w:rPr>
          <w:rFonts w:ascii="Calibri" w:hAnsi="Calibri" w:cs="Calibri"/>
          <w:szCs w:val="24"/>
          <w:lang w:eastAsia="ko-KR"/>
        </w:rPr>
        <w:t>CellSpace</w:t>
      </w:r>
      <w:bookmarkEnd w:id="1473"/>
    </w:p>
    <w:tbl>
      <w:tblPr>
        <w:tblStyle w:val="af0"/>
        <w:tblW w:w="0" w:type="auto"/>
        <w:tblLook w:val="04A0" w:firstRow="1" w:lastRow="0" w:firstColumn="1" w:lastColumn="0" w:noHBand="0" w:noVBand="1"/>
      </w:tblPr>
      <w:tblGrid>
        <w:gridCol w:w="1838"/>
        <w:gridCol w:w="8232"/>
      </w:tblGrid>
      <w:tr w:rsidR="002446A5" w14:paraId="7FB567F3" w14:textId="77777777" w:rsidTr="00BC6A63">
        <w:trPr>
          <w:trHeight w:val="265"/>
        </w:trPr>
        <w:tc>
          <w:tcPr>
            <w:tcW w:w="1838" w:type="dxa"/>
            <w:shd w:val="clear" w:color="auto" w:fill="F2F2F2" w:themeFill="background1" w:themeFillShade="F2"/>
          </w:tcPr>
          <w:p w14:paraId="17F0B95F"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09042969" w14:textId="77777777" w:rsidR="002446A5" w:rsidRPr="00F4002F" w:rsidRDefault="002446A5" w:rsidP="00BC6A63">
            <w:pPr>
              <w:spacing w:after="0"/>
              <w:rPr>
                <w:color w:val="000000" w:themeColor="text1"/>
                <w:sz w:val="22"/>
                <w:szCs w:val="22"/>
                <w:lang w:eastAsia="ko-KR"/>
              </w:rPr>
            </w:pPr>
            <w:r w:rsidRPr="00F4002F">
              <w:rPr>
                <w:rFonts w:eastAsia="맑은 고딕"/>
                <w:color w:val="000000" w:themeColor="text1"/>
                <w:sz w:val="22"/>
                <w:szCs w:val="22"/>
                <w:lang w:eastAsia="ko-KR"/>
              </w:rPr>
              <w:t>Indoorgml2/ate/</w:t>
            </w:r>
            <w:r>
              <w:rPr>
                <w:rFonts w:eastAsia="맑은 고딕"/>
                <w:color w:val="000000" w:themeColor="text1"/>
                <w:sz w:val="22"/>
                <w:szCs w:val="22"/>
                <w:lang w:eastAsia="ko-KR"/>
              </w:rPr>
              <w:t>cellspace</w:t>
            </w:r>
          </w:p>
        </w:tc>
      </w:tr>
      <w:tr w:rsidR="00557714" w14:paraId="04C9EF19" w14:textId="77777777" w:rsidTr="00BC6A63">
        <w:tc>
          <w:tcPr>
            <w:tcW w:w="1838" w:type="dxa"/>
            <w:shd w:val="clear" w:color="auto" w:fill="F2F2F2" w:themeFill="background1" w:themeFillShade="F2"/>
          </w:tcPr>
          <w:p w14:paraId="6D61C811" w14:textId="77777777" w:rsidR="00557714" w:rsidRPr="00F4002F" w:rsidRDefault="00557714" w:rsidP="00557714">
            <w:pPr>
              <w:spacing w:after="0"/>
              <w:rPr>
                <w:b/>
                <w:color w:val="000000" w:themeColor="text1"/>
                <w:sz w:val="22"/>
                <w:szCs w:val="22"/>
                <w:lang w:eastAsia="ko-KR"/>
              </w:rPr>
            </w:pPr>
            <w:r w:rsidRPr="00F4002F">
              <w:rPr>
                <w:rFonts w:hint="eastAsia"/>
                <w:b/>
                <w:color w:val="000000" w:themeColor="text1"/>
                <w:sz w:val="22"/>
                <w:szCs w:val="22"/>
                <w:lang w:eastAsia="ko-KR"/>
              </w:rPr>
              <w:t>R</w:t>
            </w:r>
            <w:r w:rsidRPr="00F4002F">
              <w:rPr>
                <w:b/>
                <w:color w:val="000000" w:themeColor="text1"/>
                <w:sz w:val="22"/>
                <w:szCs w:val="22"/>
                <w:lang w:eastAsia="ko-KR"/>
              </w:rPr>
              <w:t>equirement</w:t>
            </w:r>
          </w:p>
        </w:tc>
        <w:tc>
          <w:tcPr>
            <w:tcW w:w="8232" w:type="dxa"/>
            <w:vAlign w:val="center"/>
          </w:tcPr>
          <w:p w14:paraId="22593458" w14:textId="38368C32" w:rsidR="00557714" w:rsidRDefault="00557714" w:rsidP="00557714">
            <w:pPr>
              <w:spacing w:after="0"/>
              <w:rPr>
                <w:ins w:id="1474" w:author="Li, Ki Joune" w:date="2024-04-19T17:00:00Z"/>
                <w:rFonts w:eastAsia="맑은 고딕"/>
                <w:sz w:val="22"/>
                <w:szCs w:val="22"/>
                <w:lang w:eastAsia="ko-KR"/>
              </w:rPr>
            </w:pPr>
            <w:ins w:id="1475" w:author="Li, Ki Joune" w:date="2024-04-19T17:00:00Z">
              <w:r w:rsidRPr="00C56553">
                <w:rPr>
                  <w:rFonts w:eastAsia="맑은 고딕" w:hint="eastAsia"/>
                  <w:sz w:val="22"/>
                  <w:szCs w:val="22"/>
                  <w:lang w:eastAsia="ko-KR"/>
                </w:rPr>
                <w:t>A</w:t>
              </w:r>
              <w:r w:rsidRPr="00C56553">
                <w:rPr>
                  <w:rFonts w:eastAsia="맑은 고딕"/>
                  <w:sz w:val="22"/>
                  <w:szCs w:val="22"/>
                  <w:lang w:eastAsia="ko-KR"/>
                </w:rPr>
                <w:t xml:space="preserve">ny feature of a thematic layer </w:t>
              </w:r>
              <w:r>
                <w:rPr>
                  <w:rFonts w:eastAsia="맑은 고딕"/>
                  <w:sz w:val="22"/>
                  <w:szCs w:val="22"/>
                  <w:lang w:eastAsia="ko-KR"/>
                </w:rPr>
                <w:t>SHALL</w:t>
              </w:r>
              <w:r w:rsidRPr="00C56553">
                <w:rPr>
                  <w:rFonts w:eastAsia="맑은 고딕"/>
                  <w:sz w:val="22"/>
                  <w:szCs w:val="22"/>
                  <w:lang w:eastAsia="ko-KR"/>
                </w:rPr>
                <w:t xml:space="preserve"> belong to the same theme.</w:t>
              </w:r>
              <w:r>
                <w:rPr>
                  <w:rFonts w:eastAsia="맑은 고딕"/>
                  <w:sz w:val="22"/>
                  <w:szCs w:val="22"/>
                  <w:lang w:eastAsia="ko-KR"/>
                </w:rPr>
                <w:t xml:space="preserve"> </w:t>
              </w:r>
            </w:ins>
          </w:p>
          <w:p w14:paraId="5B451881" w14:textId="486A7C7C" w:rsidR="00557714" w:rsidRPr="00405A24" w:rsidRDefault="00557714" w:rsidP="00557714">
            <w:pPr>
              <w:spacing w:after="0"/>
              <w:rPr>
                <w:rFonts w:hint="eastAsia"/>
                <w:sz w:val="22"/>
                <w:szCs w:val="22"/>
                <w:lang w:eastAsia="ko-KR"/>
              </w:rPr>
            </w:pPr>
            <w:ins w:id="1476" w:author="Li, Ki Joune" w:date="2024-04-19T17:00:00Z">
              <w:r>
                <w:rPr>
                  <w:rFonts w:hint="eastAsia"/>
                  <w:sz w:val="22"/>
                  <w:szCs w:val="22"/>
                  <w:lang w:eastAsia="ko-KR"/>
                </w:rPr>
                <w:t>R</w:t>
              </w:r>
              <w:r>
                <w:rPr>
                  <w:sz w:val="22"/>
                  <w:szCs w:val="22"/>
                  <w:lang w:eastAsia="ko-KR"/>
                </w:rPr>
                <w:t>equirement ID</w:t>
              </w:r>
              <w:r w:rsidRPr="00A53670">
                <w:rPr>
                  <w:rFonts w:asciiTheme="minorHAnsi" w:hAnsiTheme="minorHAnsi" w:cstheme="minorHAnsi"/>
                  <w:sz w:val="22"/>
                  <w:szCs w:val="22"/>
                  <w:lang w:eastAsia="ko-KR"/>
                  <w:rPrChange w:id="1477" w:author="Li, Ki Joune" w:date="2024-04-19T17:01:00Z">
                    <w:rPr>
                      <w:sz w:val="22"/>
                      <w:szCs w:val="22"/>
                      <w:lang w:eastAsia="ko-KR"/>
                    </w:rPr>
                  </w:rPrChange>
                </w:rPr>
                <w:t>: req/</w:t>
              </w:r>
            </w:ins>
            <w:ins w:id="1478" w:author="Li, Ki Joune" w:date="2024-04-19T17:01:00Z">
              <w:r w:rsidR="00A53670" w:rsidRPr="00A53670">
                <w:rPr>
                  <w:rFonts w:asciiTheme="minorHAnsi" w:hAnsiTheme="minorHAnsi" w:cstheme="minorHAnsi"/>
                  <w:sz w:val="22"/>
                  <w:szCs w:val="22"/>
                  <w:lang w:eastAsia="ko-KR"/>
                  <w:rPrChange w:id="1479" w:author="Li, Ki Joune" w:date="2024-04-19T17:01:00Z">
                    <w:rPr>
                      <w:sz w:val="22"/>
                      <w:szCs w:val="22"/>
                      <w:lang w:eastAsia="ko-KR"/>
                    </w:rPr>
                  </w:rPrChange>
                </w:rPr>
                <w:t>cellspace</w:t>
              </w:r>
            </w:ins>
          </w:p>
        </w:tc>
      </w:tr>
      <w:tr w:rsidR="002446A5" w14:paraId="321A73D4" w14:textId="77777777" w:rsidTr="00BC6A63">
        <w:trPr>
          <w:trHeight w:val="54"/>
        </w:trPr>
        <w:tc>
          <w:tcPr>
            <w:tcW w:w="1838" w:type="dxa"/>
            <w:shd w:val="clear" w:color="auto" w:fill="F2F2F2" w:themeFill="background1" w:themeFillShade="F2"/>
          </w:tcPr>
          <w:p w14:paraId="51E64A94" w14:textId="77777777" w:rsidR="002446A5" w:rsidRPr="00F4002F" w:rsidRDefault="002446A5" w:rsidP="00BC6A63">
            <w:pPr>
              <w:spacing w:after="0"/>
              <w:rPr>
                <w:b/>
                <w:color w:val="000000" w:themeColor="text1"/>
                <w:sz w:val="22"/>
                <w:szCs w:val="22"/>
                <w:lang w:eastAsia="ko-KR"/>
              </w:rPr>
            </w:pPr>
            <w:r>
              <w:rPr>
                <w:rFonts w:hint="eastAsia"/>
                <w:b/>
                <w:color w:val="000000" w:themeColor="text1"/>
                <w:sz w:val="22"/>
                <w:szCs w:val="22"/>
                <w:lang w:eastAsia="ko-KR"/>
              </w:rPr>
              <w:t>T</w:t>
            </w:r>
            <w:r>
              <w:rPr>
                <w:b/>
                <w:color w:val="000000" w:themeColor="text1"/>
                <w:sz w:val="22"/>
                <w:szCs w:val="22"/>
                <w:lang w:eastAsia="ko-KR"/>
              </w:rPr>
              <w:t>est Method</w:t>
            </w:r>
          </w:p>
        </w:tc>
        <w:tc>
          <w:tcPr>
            <w:tcW w:w="8232" w:type="dxa"/>
          </w:tcPr>
          <w:p w14:paraId="0AC7E7F6" w14:textId="77777777" w:rsidR="002446A5" w:rsidRPr="00F4002F" w:rsidRDefault="002446A5" w:rsidP="00BC6A63">
            <w:pPr>
              <w:spacing w:after="0"/>
              <w:rPr>
                <w:color w:val="000000" w:themeColor="text1"/>
                <w:sz w:val="22"/>
                <w:szCs w:val="22"/>
                <w:lang w:eastAsia="ko-KR"/>
              </w:rPr>
            </w:pPr>
            <w:r>
              <w:rPr>
                <w:color w:val="000000" w:themeColor="text1"/>
                <w:sz w:val="22"/>
                <w:szCs w:val="22"/>
                <w:lang w:eastAsia="ko-KR"/>
              </w:rPr>
              <w:t>Automated inspection by geometric computation</w:t>
            </w:r>
          </w:p>
        </w:tc>
      </w:tr>
    </w:tbl>
    <w:p w14:paraId="3BDA4CFB" w14:textId="77777777" w:rsidR="002446A5" w:rsidRDefault="002446A5" w:rsidP="002446A5">
      <w:pPr>
        <w:spacing w:after="0"/>
        <w:rPr>
          <w:rFonts w:cs="Arial"/>
          <w:b/>
          <w:bCs/>
          <w:iCs/>
          <w:lang w:eastAsia="ko-KR"/>
        </w:rPr>
      </w:pPr>
      <w:r>
        <w:rPr>
          <w:lang w:eastAsia="ko-KR"/>
        </w:rPr>
        <w:br w:type="page"/>
      </w:r>
    </w:p>
    <w:p w14:paraId="40C7FF2B" w14:textId="77777777" w:rsidR="002446A5" w:rsidRPr="00CC7E1B" w:rsidRDefault="002446A5" w:rsidP="002446A5">
      <w:pPr>
        <w:pStyle w:val="2"/>
        <w:numPr>
          <w:ilvl w:val="1"/>
          <w:numId w:val="59"/>
        </w:numPr>
        <w:suppressAutoHyphens/>
        <w:spacing w:after="120" w:line="250" w:lineRule="exact"/>
        <w:jc w:val="both"/>
        <w:rPr>
          <w:szCs w:val="24"/>
          <w:lang w:eastAsia="ko-KR"/>
        </w:rPr>
      </w:pPr>
      <w:bookmarkStart w:id="1480" w:name="_Toc164442458"/>
      <w:r>
        <w:rPr>
          <w:szCs w:val="24"/>
          <w:lang w:eastAsia="ko-KR"/>
        </w:rPr>
        <w:lastRenderedPageBreak/>
        <w:t xml:space="preserve">Class </w:t>
      </w:r>
      <w:r>
        <w:rPr>
          <w:rFonts w:ascii="Calibri" w:hAnsi="Calibri" w:cs="Calibri"/>
          <w:szCs w:val="24"/>
          <w:lang w:eastAsia="ko-KR"/>
        </w:rPr>
        <w:t>CellBoundary</w:t>
      </w:r>
      <w:bookmarkEnd w:id="1480"/>
    </w:p>
    <w:tbl>
      <w:tblPr>
        <w:tblStyle w:val="af0"/>
        <w:tblW w:w="0" w:type="auto"/>
        <w:tblLook w:val="04A0" w:firstRow="1" w:lastRow="0" w:firstColumn="1" w:lastColumn="0" w:noHBand="0" w:noVBand="1"/>
      </w:tblPr>
      <w:tblGrid>
        <w:gridCol w:w="1838"/>
        <w:gridCol w:w="8232"/>
      </w:tblGrid>
      <w:tr w:rsidR="002446A5" w14:paraId="74E544FB" w14:textId="77777777" w:rsidTr="00BC6A63">
        <w:trPr>
          <w:trHeight w:val="265"/>
        </w:trPr>
        <w:tc>
          <w:tcPr>
            <w:tcW w:w="1838" w:type="dxa"/>
            <w:shd w:val="clear" w:color="auto" w:fill="F2F2F2" w:themeFill="background1" w:themeFillShade="F2"/>
          </w:tcPr>
          <w:p w14:paraId="5394E11F"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118D4D90" w14:textId="77777777" w:rsidR="002446A5" w:rsidRPr="00F4002F" w:rsidRDefault="002446A5" w:rsidP="00BC6A63">
            <w:pPr>
              <w:spacing w:after="0"/>
              <w:rPr>
                <w:color w:val="000000" w:themeColor="text1"/>
                <w:sz w:val="22"/>
                <w:szCs w:val="22"/>
                <w:lang w:eastAsia="ko-KR"/>
              </w:rPr>
            </w:pPr>
            <w:r w:rsidRPr="00F4002F">
              <w:rPr>
                <w:rFonts w:eastAsia="맑은 고딕"/>
                <w:color w:val="000000" w:themeColor="text1"/>
                <w:sz w:val="22"/>
                <w:szCs w:val="22"/>
                <w:lang w:eastAsia="ko-KR"/>
              </w:rPr>
              <w:t>Indoorgml2/ate/</w:t>
            </w:r>
            <w:r>
              <w:rPr>
                <w:rFonts w:eastAsia="맑은 고딕"/>
                <w:color w:val="000000" w:themeColor="text1"/>
                <w:sz w:val="22"/>
                <w:szCs w:val="22"/>
                <w:lang w:eastAsia="ko-KR"/>
              </w:rPr>
              <w:t>cellboundary</w:t>
            </w:r>
          </w:p>
        </w:tc>
      </w:tr>
      <w:tr w:rsidR="00A53670" w14:paraId="507A9AA4" w14:textId="77777777" w:rsidTr="00BC6A63">
        <w:tc>
          <w:tcPr>
            <w:tcW w:w="1838" w:type="dxa"/>
            <w:vMerge w:val="restart"/>
            <w:shd w:val="clear" w:color="auto" w:fill="F2F2F2" w:themeFill="background1" w:themeFillShade="F2"/>
          </w:tcPr>
          <w:p w14:paraId="1A944FD1" w14:textId="17452D1B" w:rsidR="00A53670" w:rsidRPr="00405A24" w:rsidRDefault="00A53670" w:rsidP="00A53670">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equirements</w:t>
            </w:r>
          </w:p>
        </w:tc>
        <w:tc>
          <w:tcPr>
            <w:tcW w:w="8232" w:type="dxa"/>
            <w:vAlign w:val="center"/>
          </w:tcPr>
          <w:p w14:paraId="46C6B781" w14:textId="35E30420" w:rsidR="00A53670" w:rsidRPr="00A53670" w:rsidRDefault="00A53670" w:rsidP="00A53670">
            <w:pPr>
              <w:spacing w:after="0"/>
              <w:rPr>
                <w:rFonts w:hint="eastAsia"/>
                <w:lang w:val="en-GB" w:eastAsia="ko-KR"/>
                <w:rPrChange w:id="1481" w:author="Li, Ki Joune" w:date="2024-04-19T17:03:00Z">
                  <w:rPr>
                    <w:rFonts w:eastAsia="맑은 고딕" w:hint="eastAsia"/>
                    <w:sz w:val="22"/>
                    <w:szCs w:val="22"/>
                    <w:lang w:eastAsia="ko-KR"/>
                  </w:rPr>
                </w:rPrChange>
              </w:rPr>
            </w:pPr>
            <w:ins w:id="1482" w:author="Li, Ki Joune" w:date="2024-04-19T17:02:00Z">
              <w:r w:rsidRPr="00C56553">
                <w:rPr>
                  <w:rFonts w:eastAsia="맑은 고딕"/>
                  <w:sz w:val="22"/>
                  <w:szCs w:val="22"/>
                  <w:lang w:eastAsia="ko-KR"/>
                </w:rPr>
                <w:t xml:space="preserve">Cell boundaries belonging to the same primal space layer </w:t>
              </w:r>
              <w:r>
                <w:rPr>
                  <w:rFonts w:eastAsia="맑은 고딕"/>
                  <w:sz w:val="22"/>
                  <w:szCs w:val="22"/>
                  <w:lang w:eastAsia="ko-KR"/>
                </w:rPr>
                <w:t>SHALL</w:t>
              </w:r>
              <w:r w:rsidRPr="00C56553">
                <w:rPr>
                  <w:rFonts w:eastAsia="맑은 고딕"/>
                  <w:sz w:val="22"/>
                  <w:szCs w:val="22"/>
                  <w:lang w:eastAsia="ko-KR"/>
                </w:rPr>
                <w:t xml:space="preserve"> not intersect.</w:t>
              </w:r>
              <w:r>
                <w:rPr>
                  <w:rFonts w:eastAsia="맑은 고딕"/>
                  <w:sz w:val="22"/>
                  <w:szCs w:val="22"/>
                  <w:lang w:eastAsia="ko-KR"/>
                </w:rPr>
                <w:t xml:space="preserve"> Requirement ID: req/</w:t>
              </w:r>
              <w:r>
                <w:rPr>
                  <w:lang w:val="en-GB" w:eastAsia="ko-KR"/>
                </w:rPr>
                <w:t xml:space="preserve"> cellboundary-A</w:t>
              </w:r>
            </w:ins>
          </w:p>
        </w:tc>
      </w:tr>
      <w:tr w:rsidR="00A53670" w14:paraId="28CC04DB" w14:textId="77777777" w:rsidTr="00BC6A63">
        <w:trPr>
          <w:ins w:id="1483" w:author="Li, Ki Joune" w:date="2024-04-19T17:03:00Z"/>
        </w:trPr>
        <w:tc>
          <w:tcPr>
            <w:tcW w:w="1838" w:type="dxa"/>
            <w:vMerge/>
            <w:shd w:val="clear" w:color="auto" w:fill="F2F2F2" w:themeFill="background1" w:themeFillShade="F2"/>
          </w:tcPr>
          <w:p w14:paraId="3CCA9C1C" w14:textId="77777777" w:rsidR="00A53670" w:rsidRPr="00405A24" w:rsidRDefault="00A53670" w:rsidP="00A53670">
            <w:pPr>
              <w:spacing w:after="0"/>
              <w:rPr>
                <w:ins w:id="1484" w:author="Li, Ki Joune" w:date="2024-04-19T17:03:00Z"/>
                <w:rFonts w:hint="eastAsia"/>
                <w:b/>
                <w:sz w:val="22"/>
                <w:szCs w:val="22"/>
                <w:lang w:eastAsia="ko-KR"/>
              </w:rPr>
            </w:pPr>
          </w:p>
        </w:tc>
        <w:tc>
          <w:tcPr>
            <w:tcW w:w="8232" w:type="dxa"/>
            <w:vAlign w:val="center"/>
          </w:tcPr>
          <w:p w14:paraId="18134A7B" w14:textId="77777777" w:rsidR="00A53670" w:rsidRDefault="00A53670" w:rsidP="00A53670">
            <w:pPr>
              <w:spacing w:after="0"/>
              <w:rPr>
                <w:ins w:id="1485" w:author="Li, Ki Joune" w:date="2024-04-19T17:04:00Z"/>
                <w:rFonts w:eastAsia="맑은 고딕"/>
                <w:sz w:val="22"/>
                <w:szCs w:val="22"/>
                <w:lang w:eastAsia="ko-KR"/>
              </w:rPr>
            </w:pPr>
            <w:ins w:id="1486" w:author="Li, Ki Joune" w:date="2024-04-19T17:04:00Z">
              <w:r w:rsidRPr="00C56553">
                <w:rPr>
                  <w:rFonts w:eastAsia="맑은 고딕" w:hint="eastAsia"/>
                  <w:sz w:val="22"/>
                  <w:szCs w:val="22"/>
                  <w:lang w:eastAsia="ko-KR"/>
                </w:rPr>
                <w:t>T</w:t>
              </w:r>
              <w:r w:rsidRPr="00C56553">
                <w:rPr>
                  <w:rFonts w:eastAsia="맑은 고딕"/>
                  <w:sz w:val="22"/>
                  <w:szCs w:val="22"/>
                  <w:lang w:eastAsia="ko-KR"/>
                </w:rPr>
                <w:t xml:space="preserve">he geometry of cell boundary </w:t>
              </w:r>
              <w:r>
                <w:rPr>
                  <w:rFonts w:eastAsia="맑은 고딕"/>
                  <w:sz w:val="22"/>
                  <w:szCs w:val="22"/>
                  <w:lang w:eastAsia="ko-KR"/>
                </w:rPr>
                <w:t>SHALL</w:t>
              </w:r>
              <w:r w:rsidRPr="00C56553">
                <w:rPr>
                  <w:rFonts w:eastAsia="맑은 고딕"/>
                  <w:sz w:val="22"/>
                  <w:szCs w:val="22"/>
                  <w:lang w:eastAsia="ko-KR"/>
                </w:rPr>
                <w:t xml:space="preserve"> not exceed the extent of the corresponding cell space</w:t>
              </w:r>
              <w:r>
                <w:rPr>
                  <w:rFonts w:eastAsia="맑은 고딕"/>
                  <w:sz w:val="22"/>
                  <w:szCs w:val="22"/>
                  <w:lang w:eastAsia="ko-KR"/>
                </w:rPr>
                <w:t xml:space="preserve"> </w:t>
              </w:r>
            </w:ins>
          </w:p>
          <w:p w14:paraId="43D3A0C9" w14:textId="13FE2662" w:rsidR="00A53670" w:rsidRPr="00C56553" w:rsidRDefault="00A53670" w:rsidP="00A53670">
            <w:pPr>
              <w:spacing w:after="0"/>
              <w:rPr>
                <w:ins w:id="1487" w:author="Li, Ki Joune" w:date="2024-04-19T17:03:00Z"/>
                <w:rFonts w:eastAsia="맑은 고딕"/>
                <w:sz w:val="22"/>
                <w:szCs w:val="22"/>
                <w:lang w:eastAsia="ko-KR"/>
              </w:rPr>
            </w:pPr>
            <w:ins w:id="1488" w:author="Li, Ki Joune" w:date="2024-04-19T17:04:00Z">
              <w:r>
                <w:rPr>
                  <w:rFonts w:eastAsia="맑은 고딕"/>
                  <w:sz w:val="22"/>
                  <w:szCs w:val="22"/>
                  <w:lang w:eastAsia="ko-KR"/>
                </w:rPr>
                <w:t>Requirement ID: req/</w:t>
              </w:r>
              <w:r>
                <w:rPr>
                  <w:lang w:val="en-GB" w:eastAsia="ko-KR"/>
                </w:rPr>
                <w:t xml:space="preserve"> cellboundary-A</w:t>
              </w:r>
            </w:ins>
          </w:p>
        </w:tc>
      </w:tr>
      <w:tr w:rsidR="00A53670" w14:paraId="7598335B" w14:textId="77777777" w:rsidTr="00BC6A63">
        <w:trPr>
          <w:trHeight w:val="54"/>
        </w:trPr>
        <w:tc>
          <w:tcPr>
            <w:tcW w:w="1838" w:type="dxa"/>
            <w:shd w:val="clear" w:color="auto" w:fill="F2F2F2" w:themeFill="background1" w:themeFillShade="F2"/>
          </w:tcPr>
          <w:p w14:paraId="0A8B6A10" w14:textId="77777777" w:rsidR="00A53670" w:rsidRPr="00F4002F" w:rsidRDefault="00A53670" w:rsidP="00A53670">
            <w:pPr>
              <w:spacing w:after="0"/>
              <w:rPr>
                <w:b/>
                <w:color w:val="000000" w:themeColor="text1"/>
                <w:sz w:val="22"/>
                <w:szCs w:val="22"/>
                <w:lang w:eastAsia="ko-KR"/>
              </w:rPr>
            </w:pPr>
            <w:r>
              <w:rPr>
                <w:rFonts w:hint="eastAsia"/>
                <w:b/>
                <w:color w:val="000000" w:themeColor="text1"/>
                <w:sz w:val="22"/>
                <w:szCs w:val="22"/>
                <w:lang w:eastAsia="ko-KR"/>
              </w:rPr>
              <w:t>T</w:t>
            </w:r>
            <w:r>
              <w:rPr>
                <w:b/>
                <w:color w:val="000000" w:themeColor="text1"/>
                <w:sz w:val="22"/>
                <w:szCs w:val="22"/>
                <w:lang w:eastAsia="ko-KR"/>
              </w:rPr>
              <w:t>est Method</w:t>
            </w:r>
          </w:p>
        </w:tc>
        <w:tc>
          <w:tcPr>
            <w:tcW w:w="8232" w:type="dxa"/>
          </w:tcPr>
          <w:p w14:paraId="21708B2E" w14:textId="77777777" w:rsidR="00A53670" w:rsidRPr="00F4002F" w:rsidRDefault="00A53670" w:rsidP="00A53670">
            <w:pPr>
              <w:spacing w:after="0"/>
              <w:rPr>
                <w:color w:val="000000" w:themeColor="text1"/>
                <w:sz w:val="22"/>
                <w:szCs w:val="22"/>
                <w:lang w:eastAsia="ko-KR"/>
              </w:rPr>
            </w:pPr>
            <w:r>
              <w:rPr>
                <w:color w:val="000000" w:themeColor="text1"/>
                <w:sz w:val="22"/>
                <w:szCs w:val="22"/>
                <w:lang w:eastAsia="ko-KR"/>
              </w:rPr>
              <w:t>Automated inspection by geometric computation</w:t>
            </w:r>
          </w:p>
        </w:tc>
      </w:tr>
    </w:tbl>
    <w:p w14:paraId="18F603BF" w14:textId="753A1D15" w:rsidR="00CD1AF5" w:rsidRPr="00CC7E1B" w:rsidRDefault="00CD1AF5" w:rsidP="00CD1AF5">
      <w:pPr>
        <w:pStyle w:val="2"/>
        <w:numPr>
          <w:ilvl w:val="1"/>
          <w:numId w:val="59"/>
        </w:numPr>
        <w:suppressAutoHyphens/>
        <w:spacing w:after="120" w:line="250" w:lineRule="exact"/>
        <w:jc w:val="both"/>
        <w:rPr>
          <w:szCs w:val="24"/>
          <w:lang w:eastAsia="ko-KR"/>
        </w:rPr>
      </w:pPr>
      <w:bookmarkStart w:id="1489" w:name="_Toc164442459"/>
      <w:r>
        <w:rPr>
          <w:szCs w:val="24"/>
          <w:lang w:eastAsia="ko-KR"/>
        </w:rPr>
        <w:t xml:space="preserve">Class </w:t>
      </w:r>
      <w:r>
        <w:rPr>
          <w:rFonts w:ascii="Calibri" w:hAnsi="Calibri" w:cs="Calibri"/>
          <w:szCs w:val="24"/>
          <w:lang w:eastAsia="ko-KR"/>
        </w:rPr>
        <w:t>Node</w:t>
      </w:r>
      <w:bookmarkEnd w:id="1489"/>
    </w:p>
    <w:tbl>
      <w:tblPr>
        <w:tblStyle w:val="af0"/>
        <w:tblW w:w="0" w:type="auto"/>
        <w:tblLook w:val="04A0" w:firstRow="1" w:lastRow="0" w:firstColumn="1" w:lastColumn="0" w:noHBand="0" w:noVBand="1"/>
      </w:tblPr>
      <w:tblGrid>
        <w:gridCol w:w="1838"/>
        <w:gridCol w:w="8232"/>
      </w:tblGrid>
      <w:tr w:rsidR="00CD1AF5" w14:paraId="49CC8537" w14:textId="77777777" w:rsidTr="00BC6A63">
        <w:trPr>
          <w:trHeight w:val="265"/>
        </w:trPr>
        <w:tc>
          <w:tcPr>
            <w:tcW w:w="1838" w:type="dxa"/>
            <w:shd w:val="clear" w:color="auto" w:fill="F2F2F2" w:themeFill="background1" w:themeFillShade="F2"/>
          </w:tcPr>
          <w:p w14:paraId="30FA79C0" w14:textId="77777777" w:rsidR="00CD1AF5" w:rsidRPr="00F4002F" w:rsidRDefault="00CD1AF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141D798B" w14:textId="5D300BE5" w:rsidR="00CD1AF5" w:rsidRPr="00F4002F" w:rsidRDefault="00CD1AF5" w:rsidP="00BC6A63">
            <w:pPr>
              <w:spacing w:after="0"/>
              <w:rPr>
                <w:color w:val="000000" w:themeColor="text1"/>
                <w:sz w:val="22"/>
                <w:szCs w:val="22"/>
                <w:lang w:eastAsia="ko-KR"/>
              </w:rPr>
            </w:pPr>
            <w:r w:rsidRPr="00F4002F">
              <w:rPr>
                <w:rFonts w:eastAsia="맑은 고딕"/>
                <w:color w:val="000000" w:themeColor="text1"/>
                <w:sz w:val="22"/>
                <w:szCs w:val="22"/>
                <w:lang w:eastAsia="ko-KR"/>
              </w:rPr>
              <w:t>Indoorgml2/ate/</w:t>
            </w:r>
            <w:r>
              <w:rPr>
                <w:rFonts w:eastAsia="맑은 고딕"/>
                <w:color w:val="000000" w:themeColor="text1"/>
                <w:sz w:val="22"/>
                <w:szCs w:val="22"/>
                <w:lang w:eastAsia="ko-KR"/>
              </w:rPr>
              <w:t>node</w:t>
            </w:r>
          </w:p>
        </w:tc>
      </w:tr>
      <w:tr w:rsidR="00A53670" w:rsidRPr="00405A24" w14:paraId="734B0F92" w14:textId="77777777" w:rsidTr="00BC6A63">
        <w:tc>
          <w:tcPr>
            <w:tcW w:w="1838" w:type="dxa"/>
            <w:shd w:val="clear" w:color="auto" w:fill="F2F2F2" w:themeFill="background1" w:themeFillShade="F2"/>
          </w:tcPr>
          <w:p w14:paraId="461F5FE7" w14:textId="77777777" w:rsidR="00A53670" w:rsidRPr="00405A24" w:rsidRDefault="00A53670" w:rsidP="00A53670">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232" w:type="dxa"/>
            <w:vAlign w:val="center"/>
          </w:tcPr>
          <w:p w14:paraId="34938958" w14:textId="77777777" w:rsidR="00A53670" w:rsidRDefault="00A53670" w:rsidP="00A53670">
            <w:pPr>
              <w:spacing w:after="0"/>
              <w:rPr>
                <w:ins w:id="1490" w:author="Li, Ki Joune" w:date="2024-04-19T17:05:00Z"/>
                <w:rFonts w:eastAsia="맑은 고딕"/>
                <w:sz w:val="22"/>
                <w:szCs w:val="22"/>
                <w:lang w:eastAsia="ko-KR"/>
              </w:rPr>
            </w:pPr>
            <w:ins w:id="1491" w:author="Li, Ki Joune" w:date="2024-04-19T17:04:00Z">
              <w:r w:rsidRPr="00A76A96">
                <w:rPr>
                  <w:rFonts w:eastAsia="맑은 고딕"/>
                  <w:lang w:eastAsia="ko-KR"/>
                </w:rPr>
                <w:t>When the isLogical property of a DualSpaceLayer is set to TRUE, the geometries of its Node instances SHALL be spatially located inside of their corresponding CellSpaces.</w:t>
              </w:r>
            </w:ins>
          </w:p>
          <w:p w14:paraId="20D3AAC5" w14:textId="112E66F3" w:rsidR="00A53670" w:rsidRPr="00405A24" w:rsidRDefault="00A53670" w:rsidP="00A53670">
            <w:pPr>
              <w:spacing w:after="0"/>
              <w:rPr>
                <w:rFonts w:eastAsia="맑은 고딕" w:hint="eastAsia"/>
                <w:sz w:val="22"/>
                <w:szCs w:val="22"/>
                <w:lang w:eastAsia="ko-KR"/>
              </w:rPr>
            </w:pPr>
            <w:ins w:id="1492" w:author="Li, Ki Joune" w:date="2024-04-19T17:05:00Z">
              <w:r>
                <w:rPr>
                  <w:rFonts w:eastAsia="맑은 고딕" w:hint="eastAsia"/>
                  <w:sz w:val="22"/>
                  <w:szCs w:val="22"/>
                  <w:lang w:eastAsia="ko-KR"/>
                </w:rPr>
                <w:t>R</w:t>
              </w:r>
              <w:r>
                <w:rPr>
                  <w:rFonts w:eastAsia="맑은 고딕"/>
                  <w:sz w:val="22"/>
                  <w:szCs w:val="22"/>
                  <w:lang w:eastAsia="ko-KR"/>
                </w:rPr>
                <w:t>equirement</w:t>
              </w:r>
            </w:ins>
            <w:ins w:id="1493" w:author="Li, Ki Joune" w:date="2024-04-19T17:06:00Z">
              <w:r>
                <w:rPr>
                  <w:rFonts w:eastAsia="맑은 고딕"/>
                  <w:sz w:val="22"/>
                  <w:szCs w:val="22"/>
                  <w:lang w:eastAsia="ko-KR"/>
                </w:rPr>
                <w:t xml:space="preserve"> ID</w:t>
              </w:r>
            </w:ins>
            <w:ins w:id="1494" w:author="Li, Ki Joune" w:date="2024-04-19T17:05:00Z">
              <w:r>
                <w:rPr>
                  <w:rFonts w:eastAsia="맑은 고딕"/>
                  <w:sz w:val="22"/>
                  <w:szCs w:val="22"/>
                  <w:lang w:eastAsia="ko-KR"/>
                </w:rPr>
                <w:t>: req/node</w:t>
              </w:r>
            </w:ins>
          </w:p>
        </w:tc>
      </w:tr>
      <w:tr w:rsidR="00CD1AF5" w:rsidRPr="00405A24" w14:paraId="20839260" w14:textId="77777777" w:rsidTr="00BC6A63">
        <w:trPr>
          <w:trHeight w:val="54"/>
        </w:trPr>
        <w:tc>
          <w:tcPr>
            <w:tcW w:w="1838" w:type="dxa"/>
            <w:shd w:val="clear" w:color="auto" w:fill="F2F2F2" w:themeFill="background1" w:themeFillShade="F2"/>
          </w:tcPr>
          <w:p w14:paraId="21A1433C" w14:textId="77777777" w:rsidR="00CD1AF5" w:rsidRPr="00405A24" w:rsidRDefault="00CD1AF5" w:rsidP="00BC6A63">
            <w:pPr>
              <w:spacing w:after="0"/>
              <w:rPr>
                <w:b/>
                <w:sz w:val="22"/>
                <w:szCs w:val="22"/>
                <w:lang w:eastAsia="ko-KR"/>
              </w:rPr>
            </w:pPr>
            <w:r w:rsidRPr="00405A24">
              <w:rPr>
                <w:rFonts w:hint="eastAsia"/>
                <w:b/>
                <w:sz w:val="22"/>
                <w:szCs w:val="22"/>
                <w:lang w:eastAsia="ko-KR"/>
              </w:rPr>
              <w:t>T</w:t>
            </w:r>
            <w:r w:rsidRPr="00405A24">
              <w:rPr>
                <w:b/>
                <w:sz w:val="22"/>
                <w:szCs w:val="22"/>
                <w:lang w:eastAsia="ko-KR"/>
              </w:rPr>
              <w:t>est Method</w:t>
            </w:r>
          </w:p>
        </w:tc>
        <w:tc>
          <w:tcPr>
            <w:tcW w:w="8232" w:type="dxa"/>
          </w:tcPr>
          <w:p w14:paraId="429D1D8D" w14:textId="77777777" w:rsidR="00CD1AF5" w:rsidRPr="00405A24" w:rsidRDefault="00CD1AF5" w:rsidP="00BC6A63">
            <w:pPr>
              <w:spacing w:after="0"/>
              <w:rPr>
                <w:sz w:val="22"/>
                <w:szCs w:val="22"/>
                <w:lang w:eastAsia="ko-KR"/>
              </w:rPr>
            </w:pPr>
            <w:r w:rsidRPr="00405A24">
              <w:rPr>
                <w:sz w:val="22"/>
                <w:szCs w:val="22"/>
                <w:lang w:eastAsia="ko-KR"/>
              </w:rPr>
              <w:t>Automated inspection by geometric computation</w:t>
            </w:r>
          </w:p>
        </w:tc>
      </w:tr>
    </w:tbl>
    <w:p w14:paraId="4CA3226D" w14:textId="1F4C5A9D" w:rsidR="00CD1AF5" w:rsidRPr="00405A24" w:rsidRDefault="00CD1AF5" w:rsidP="00CD1AF5">
      <w:pPr>
        <w:pStyle w:val="2"/>
        <w:numPr>
          <w:ilvl w:val="1"/>
          <w:numId w:val="59"/>
        </w:numPr>
        <w:suppressAutoHyphens/>
        <w:spacing w:after="120" w:line="250" w:lineRule="exact"/>
        <w:jc w:val="both"/>
        <w:rPr>
          <w:szCs w:val="24"/>
          <w:lang w:eastAsia="ko-KR"/>
        </w:rPr>
      </w:pPr>
      <w:bookmarkStart w:id="1495" w:name="_Toc164442460"/>
      <w:r w:rsidRPr="00405A24">
        <w:rPr>
          <w:szCs w:val="24"/>
          <w:lang w:eastAsia="ko-KR"/>
        </w:rPr>
        <w:t xml:space="preserve">Class </w:t>
      </w:r>
      <w:r w:rsidRPr="00405A24">
        <w:rPr>
          <w:rFonts w:ascii="Calibri" w:hAnsi="Calibri" w:cs="Calibri"/>
          <w:szCs w:val="24"/>
          <w:lang w:eastAsia="ko-KR"/>
        </w:rPr>
        <w:t>Edge</w:t>
      </w:r>
      <w:bookmarkEnd w:id="1495"/>
    </w:p>
    <w:tbl>
      <w:tblPr>
        <w:tblStyle w:val="af0"/>
        <w:tblW w:w="0" w:type="auto"/>
        <w:tblLook w:val="04A0" w:firstRow="1" w:lastRow="0" w:firstColumn="1" w:lastColumn="0" w:noHBand="0" w:noVBand="1"/>
      </w:tblPr>
      <w:tblGrid>
        <w:gridCol w:w="1838"/>
        <w:gridCol w:w="8232"/>
      </w:tblGrid>
      <w:tr w:rsidR="00CD1AF5" w:rsidRPr="00405A24" w14:paraId="16E534FB" w14:textId="77777777" w:rsidTr="00BC6A63">
        <w:trPr>
          <w:trHeight w:val="265"/>
        </w:trPr>
        <w:tc>
          <w:tcPr>
            <w:tcW w:w="1838" w:type="dxa"/>
            <w:shd w:val="clear" w:color="auto" w:fill="F2F2F2" w:themeFill="background1" w:themeFillShade="F2"/>
          </w:tcPr>
          <w:p w14:paraId="296C7DAD" w14:textId="77777777" w:rsidR="00CD1AF5" w:rsidRPr="00405A24" w:rsidRDefault="00CD1AF5" w:rsidP="00BC6A63">
            <w:pPr>
              <w:spacing w:after="0"/>
              <w:rPr>
                <w:b/>
                <w:sz w:val="22"/>
                <w:szCs w:val="22"/>
                <w:lang w:eastAsia="ko-KR"/>
              </w:rPr>
            </w:pPr>
            <w:r w:rsidRPr="00405A24">
              <w:rPr>
                <w:rFonts w:hint="eastAsia"/>
                <w:b/>
                <w:sz w:val="22"/>
                <w:szCs w:val="22"/>
                <w:lang w:eastAsia="ko-KR"/>
              </w:rPr>
              <w:t>I</w:t>
            </w:r>
            <w:r w:rsidRPr="00405A24">
              <w:rPr>
                <w:b/>
                <w:sz w:val="22"/>
                <w:szCs w:val="22"/>
                <w:lang w:eastAsia="ko-KR"/>
              </w:rPr>
              <w:t>D</w:t>
            </w:r>
          </w:p>
        </w:tc>
        <w:tc>
          <w:tcPr>
            <w:tcW w:w="8232" w:type="dxa"/>
          </w:tcPr>
          <w:p w14:paraId="421E13AA" w14:textId="76EEEB06" w:rsidR="00CD1AF5" w:rsidRPr="00405A24" w:rsidRDefault="00CD1AF5" w:rsidP="00BC6A63">
            <w:pPr>
              <w:spacing w:after="0"/>
              <w:rPr>
                <w:sz w:val="22"/>
                <w:szCs w:val="22"/>
                <w:lang w:eastAsia="ko-KR"/>
              </w:rPr>
            </w:pPr>
            <w:r w:rsidRPr="00405A24">
              <w:rPr>
                <w:rFonts w:eastAsia="맑은 고딕"/>
                <w:sz w:val="22"/>
                <w:szCs w:val="22"/>
                <w:lang w:eastAsia="ko-KR"/>
              </w:rPr>
              <w:t>Indoorgml2/ate/edge</w:t>
            </w:r>
          </w:p>
        </w:tc>
      </w:tr>
      <w:tr w:rsidR="00A53670" w:rsidRPr="00405A24" w14:paraId="5F2E6987" w14:textId="77777777" w:rsidTr="00BC6A63">
        <w:tc>
          <w:tcPr>
            <w:tcW w:w="1838" w:type="dxa"/>
            <w:vMerge w:val="restart"/>
            <w:shd w:val="clear" w:color="auto" w:fill="F2F2F2" w:themeFill="background1" w:themeFillShade="F2"/>
          </w:tcPr>
          <w:p w14:paraId="722E3AF3" w14:textId="77777777" w:rsidR="00A53670" w:rsidRPr="00405A24" w:rsidRDefault="00A53670" w:rsidP="00A53670">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232" w:type="dxa"/>
            <w:vAlign w:val="center"/>
          </w:tcPr>
          <w:p w14:paraId="2C1F6744" w14:textId="77777777" w:rsidR="00A53670" w:rsidRDefault="00A53670" w:rsidP="00A53670">
            <w:pPr>
              <w:spacing w:after="0"/>
              <w:rPr>
                <w:ins w:id="1496" w:author="Li, Ki Joune" w:date="2024-04-19T17:05:00Z"/>
                <w:rFonts w:eastAsia="맑은 고딕"/>
                <w:sz w:val="22"/>
                <w:szCs w:val="22"/>
                <w:lang w:eastAsia="ko-KR"/>
              </w:rPr>
            </w:pPr>
            <w:ins w:id="1497" w:author="Li, Ki Joune" w:date="2024-04-19T17:05:00Z">
              <w:r w:rsidRPr="00A76A96">
                <w:rPr>
                  <w:rFonts w:eastAsia="맑은 고딕"/>
                  <w:szCs w:val="22"/>
                  <w:lang w:eastAsia="ko-KR"/>
                </w:rPr>
                <w:t>No self-intersection is allowed when its geometry is given.</w:t>
              </w:r>
            </w:ins>
          </w:p>
          <w:p w14:paraId="72987E33" w14:textId="1F47BA12" w:rsidR="00A53670" w:rsidRPr="00405A24" w:rsidRDefault="00A53670" w:rsidP="00A53670">
            <w:pPr>
              <w:spacing w:after="0"/>
              <w:rPr>
                <w:rFonts w:eastAsia="맑은 고딕" w:hint="eastAsia"/>
                <w:sz w:val="22"/>
                <w:szCs w:val="22"/>
                <w:lang w:eastAsia="ko-KR"/>
              </w:rPr>
            </w:pPr>
            <w:ins w:id="1498" w:author="Li, Ki Joune" w:date="2024-04-19T17:05:00Z">
              <w:r>
                <w:rPr>
                  <w:rFonts w:eastAsia="맑은 고딕" w:hint="eastAsia"/>
                  <w:sz w:val="22"/>
                  <w:szCs w:val="22"/>
                  <w:lang w:eastAsia="ko-KR"/>
                </w:rPr>
                <w:t>R</w:t>
              </w:r>
              <w:r>
                <w:rPr>
                  <w:rFonts w:eastAsia="맑은 고딕"/>
                  <w:sz w:val="22"/>
                  <w:szCs w:val="22"/>
                  <w:lang w:eastAsia="ko-KR"/>
                </w:rPr>
                <w:t>equirement ID</w:t>
              </w:r>
            </w:ins>
            <w:ins w:id="1499" w:author="Li, Ki Joune" w:date="2024-04-19T17:06:00Z">
              <w:r>
                <w:rPr>
                  <w:rFonts w:eastAsia="맑은 고딕"/>
                  <w:sz w:val="22"/>
                  <w:szCs w:val="22"/>
                  <w:lang w:eastAsia="ko-KR"/>
                </w:rPr>
                <w:t>: req/edge-A</w:t>
              </w:r>
            </w:ins>
          </w:p>
        </w:tc>
      </w:tr>
      <w:tr w:rsidR="00A53670" w:rsidRPr="00405A24" w14:paraId="25E0815B" w14:textId="77777777" w:rsidTr="00BC6A63">
        <w:trPr>
          <w:ins w:id="1500" w:author="Li, Ki Joune" w:date="2024-04-19T17:05:00Z"/>
        </w:trPr>
        <w:tc>
          <w:tcPr>
            <w:tcW w:w="1838" w:type="dxa"/>
            <w:vMerge/>
            <w:shd w:val="clear" w:color="auto" w:fill="F2F2F2" w:themeFill="background1" w:themeFillShade="F2"/>
          </w:tcPr>
          <w:p w14:paraId="783FB0E1" w14:textId="77777777" w:rsidR="00A53670" w:rsidRPr="00405A24" w:rsidRDefault="00A53670" w:rsidP="00A53670">
            <w:pPr>
              <w:spacing w:after="0"/>
              <w:rPr>
                <w:ins w:id="1501" w:author="Li, Ki Joune" w:date="2024-04-19T17:05:00Z"/>
                <w:rFonts w:hint="eastAsia"/>
                <w:b/>
                <w:sz w:val="22"/>
                <w:szCs w:val="22"/>
                <w:lang w:eastAsia="ko-KR"/>
              </w:rPr>
            </w:pPr>
          </w:p>
        </w:tc>
        <w:tc>
          <w:tcPr>
            <w:tcW w:w="8232" w:type="dxa"/>
            <w:vAlign w:val="center"/>
          </w:tcPr>
          <w:p w14:paraId="4B0C9256" w14:textId="77777777" w:rsidR="00A53670" w:rsidRDefault="00A53670" w:rsidP="00A53670">
            <w:pPr>
              <w:spacing w:after="0"/>
              <w:rPr>
                <w:ins w:id="1502" w:author="Li, Ki Joune" w:date="2024-04-19T17:06:00Z"/>
                <w:rFonts w:eastAsia="맑은 고딕"/>
                <w:szCs w:val="22"/>
                <w:lang w:eastAsia="ko-KR"/>
              </w:rPr>
            </w:pPr>
            <w:ins w:id="1503" w:author="Li, Ki Joune" w:date="2024-04-19T17:06:00Z">
              <w:r w:rsidRPr="00A76A96">
                <w:rPr>
                  <w:rFonts w:eastAsia="맑은 고딕"/>
                  <w:szCs w:val="22"/>
                  <w:lang w:eastAsia="ko-KR"/>
                </w:rPr>
                <w:t>If dualspaceLayer.directed=true, then the order of nodes represents the direction.</w:t>
              </w:r>
            </w:ins>
          </w:p>
          <w:p w14:paraId="3E719150" w14:textId="73E4FAF9" w:rsidR="00A53670" w:rsidRPr="00405A24" w:rsidRDefault="00A53670" w:rsidP="00A53670">
            <w:pPr>
              <w:spacing w:after="0"/>
              <w:rPr>
                <w:ins w:id="1504" w:author="Li, Ki Joune" w:date="2024-04-19T17:05:00Z"/>
                <w:rFonts w:eastAsia="맑은 고딕" w:hint="eastAsia"/>
                <w:sz w:val="22"/>
                <w:szCs w:val="22"/>
                <w:lang w:eastAsia="ko-KR"/>
              </w:rPr>
            </w:pPr>
            <w:ins w:id="1505" w:author="Li, Ki Joune" w:date="2024-04-19T17:06:00Z">
              <w:r>
                <w:rPr>
                  <w:rFonts w:eastAsia="맑은 고딕" w:hint="eastAsia"/>
                  <w:sz w:val="22"/>
                  <w:szCs w:val="22"/>
                  <w:lang w:eastAsia="ko-KR"/>
                </w:rPr>
                <w:t>R</w:t>
              </w:r>
              <w:r>
                <w:rPr>
                  <w:rFonts w:eastAsia="맑은 고딕"/>
                  <w:sz w:val="22"/>
                  <w:szCs w:val="22"/>
                  <w:lang w:eastAsia="ko-KR"/>
                </w:rPr>
                <w:t xml:space="preserve">equirement ID: </w:t>
              </w:r>
            </w:ins>
            <w:ins w:id="1506" w:author="Li, Ki Joune" w:date="2024-04-19T17:07:00Z">
              <w:r>
                <w:rPr>
                  <w:rFonts w:eastAsia="맑은 고딕"/>
                  <w:sz w:val="22"/>
                  <w:szCs w:val="22"/>
                  <w:lang w:eastAsia="ko-KR"/>
                </w:rPr>
                <w:t>req/ edge-B</w:t>
              </w:r>
            </w:ins>
          </w:p>
        </w:tc>
      </w:tr>
      <w:tr w:rsidR="00A53670" w:rsidRPr="00405A24" w14:paraId="6B19CFE6" w14:textId="77777777" w:rsidTr="00BC6A63">
        <w:trPr>
          <w:trHeight w:val="54"/>
        </w:trPr>
        <w:tc>
          <w:tcPr>
            <w:tcW w:w="1838" w:type="dxa"/>
            <w:shd w:val="clear" w:color="auto" w:fill="F2F2F2" w:themeFill="background1" w:themeFillShade="F2"/>
          </w:tcPr>
          <w:p w14:paraId="12935BC1" w14:textId="77777777" w:rsidR="00A53670" w:rsidRPr="00405A24" w:rsidRDefault="00A53670" w:rsidP="00A53670">
            <w:pPr>
              <w:spacing w:after="0"/>
              <w:rPr>
                <w:b/>
                <w:sz w:val="22"/>
                <w:szCs w:val="22"/>
                <w:lang w:eastAsia="ko-KR"/>
              </w:rPr>
            </w:pPr>
            <w:r w:rsidRPr="00405A24">
              <w:rPr>
                <w:rFonts w:hint="eastAsia"/>
                <w:b/>
                <w:sz w:val="22"/>
                <w:szCs w:val="22"/>
                <w:lang w:eastAsia="ko-KR"/>
              </w:rPr>
              <w:t>T</w:t>
            </w:r>
            <w:r w:rsidRPr="00405A24">
              <w:rPr>
                <w:b/>
                <w:sz w:val="22"/>
                <w:szCs w:val="22"/>
                <w:lang w:eastAsia="ko-KR"/>
              </w:rPr>
              <w:t>est Method</w:t>
            </w:r>
          </w:p>
        </w:tc>
        <w:tc>
          <w:tcPr>
            <w:tcW w:w="8232" w:type="dxa"/>
          </w:tcPr>
          <w:p w14:paraId="3A33AA52" w14:textId="77777777" w:rsidR="00A53670" w:rsidRPr="00405A24" w:rsidRDefault="00A53670" w:rsidP="00A53670">
            <w:pPr>
              <w:spacing w:after="0"/>
              <w:rPr>
                <w:sz w:val="22"/>
                <w:szCs w:val="22"/>
                <w:lang w:eastAsia="ko-KR"/>
              </w:rPr>
            </w:pPr>
            <w:r w:rsidRPr="00405A24">
              <w:rPr>
                <w:sz w:val="22"/>
                <w:szCs w:val="22"/>
                <w:lang w:eastAsia="ko-KR"/>
              </w:rPr>
              <w:t>Automated inspection by geometric computation</w:t>
            </w:r>
          </w:p>
        </w:tc>
      </w:tr>
    </w:tbl>
    <w:p w14:paraId="4C4D5BA3" w14:textId="77777777" w:rsidR="00A53670" w:rsidRPr="00405A24" w:rsidRDefault="00A53670" w:rsidP="00A53670">
      <w:pPr>
        <w:pStyle w:val="2"/>
        <w:numPr>
          <w:ilvl w:val="1"/>
          <w:numId w:val="59"/>
        </w:numPr>
        <w:suppressAutoHyphens/>
        <w:spacing w:after="120" w:line="250" w:lineRule="exact"/>
        <w:jc w:val="both"/>
        <w:rPr>
          <w:szCs w:val="24"/>
          <w:lang w:eastAsia="ko-KR"/>
        </w:rPr>
      </w:pPr>
      <w:bookmarkStart w:id="1507" w:name="_Toc164442461"/>
      <w:r w:rsidRPr="00405A24">
        <w:rPr>
          <w:szCs w:val="24"/>
          <w:lang w:eastAsia="ko-KR"/>
        </w:rPr>
        <w:t xml:space="preserve">Class </w:t>
      </w:r>
      <w:r>
        <w:rPr>
          <w:rFonts w:ascii="Calibri" w:hAnsi="Calibri" w:cs="Calibri"/>
          <w:szCs w:val="24"/>
          <w:lang w:eastAsia="ko-KR"/>
        </w:rPr>
        <w:t>InterLayerConnection</w:t>
      </w:r>
      <w:bookmarkEnd w:id="1507"/>
    </w:p>
    <w:tbl>
      <w:tblPr>
        <w:tblStyle w:val="af0"/>
        <w:tblW w:w="0" w:type="auto"/>
        <w:tblLook w:val="04A0" w:firstRow="1" w:lastRow="0" w:firstColumn="1" w:lastColumn="0" w:noHBand="0" w:noVBand="1"/>
        <w:tblPrChange w:id="1508" w:author="Li, Ki Joune" w:date="2024-04-19T17:09:00Z">
          <w:tblPr>
            <w:tblStyle w:val="af0"/>
            <w:tblW w:w="0" w:type="auto"/>
            <w:tblLook w:val="04A0" w:firstRow="1" w:lastRow="0" w:firstColumn="1" w:lastColumn="0" w:noHBand="0" w:noVBand="1"/>
          </w:tblPr>
        </w:tblPrChange>
      </w:tblPr>
      <w:tblGrid>
        <w:gridCol w:w="1696"/>
        <w:gridCol w:w="8374"/>
        <w:tblGridChange w:id="1509">
          <w:tblGrid>
            <w:gridCol w:w="1838"/>
            <w:gridCol w:w="8232"/>
          </w:tblGrid>
        </w:tblGridChange>
      </w:tblGrid>
      <w:tr w:rsidR="00A53670" w:rsidRPr="00405A24" w14:paraId="64DFAF40" w14:textId="77777777" w:rsidTr="00A53670">
        <w:trPr>
          <w:trHeight w:val="265"/>
          <w:trPrChange w:id="1510" w:author="Li, Ki Joune" w:date="2024-04-19T17:09:00Z">
            <w:trPr>
              <w:trHeight w:val="265"/>
            </w:trPr>
          </w:trPrChange>
        </w:trPr>
        <w:tc>
          <w:tcPr>
            <w:tcW w:w="1696" w:type="dxa"/>
            <w:shd w:val="clear" w:color="auto" w:fill="F2F2F2" w:themeFill="background1" w:themeFillShade="F2"/>
            <w:tcPrChange w:id="1511" w:author="Li, Ki Joune" w:date="2024-04-19T17:09:00Z">
              <w:tcPr>
                <w:tcW w:w="1838" w:type="dxa"/>
                <w:shd w:val="clear" w:color="auto" w:fill="F2F2F2" w:themeFill="background1" w:themeFillShade="F2"/>
              </w:tcPr>
            </w:tcPrChange>
          </w:tcPr>
          <w:p w14:paraId="4EC14A24" w14:textId="77777777" w:rsidR="00A53670" w:rsidRPr="00405A24" w:rsidRDefault="00A53670" w:rsidP="00181275">
            <w:pPr>
              <w:spacing w:after="0"/>
              <w:rPr>
                <w:b/>
                <w:sz w:val="22"/>
                <w:szCs w:val="22"/>
                <w:lang w:eastAsia="ko-KR"/>
              </w:rPr>
            </w:pPr>
            <w:r w:rsidRPr="00405A24">
              <w:rPr>
                <w:rFonts w:hint="eastAsia"/>
                <w:b/>
                <w:sz w:val="22"/>
                <w:szCs w:val="22"/>
                <w:lang w:eastAsia="ko-KR"/>
              </w:rPr>
              <w:t>I</w:t>
            </w:r>
            <w:r w:rsidRPr="00405A24">
              <w:rPr>
                <w:b/>
                <w:sz w:val="22"/>
                <w:szCs w:val="22"/>
                <w:lang w:eastAsia="ko-KR"/>
              </w:rPr>
              <w:t>D</w:t>
            </w:r>
          </w:p>
        </w:tc>
        <w:tc>
          <w:tcPr>
            <w:tcW w:w="8374" w:type="dxa"/>
            <w:tcPrChange w:id="1512" w:author="Li, Ki Joune" w:date="2024-04-19T17:09:00Z">
              <w:tcPr>
                <w:tcW w:w="8232" w:type="dxa"/>
              </w:tcPr>
            </w:tcPrChange>
          </w:tcPr>
          <w:p w14:paraId="68461D52" w14:textId="77777777" w:rsidR="00A53670" w:rsidRPr="00405A24" w:rsidRDefault="00A53670" w:rsidP="00181275">
            <w:pPr>
              <w:spacing w:after="0"/>
              <w:rPr>
                <w:sz w:val="22"/>
                <w:szCs w:val="22"/>
                <w:lang w:eastAsia="ko-KR"/>
              </w:rPr>
            </w:pPr>
            <w:r w:rsidRPr="00405A24">
              <w:rPr>
                <w:rFonts w:eastAsia="맑은 고딕"/>
                <w:sz w:val="22"/>
                <w:szCs w:val="22"/>
                <w:lang w:eastAsia="ko-KR"/>
              </w:rPr>
              <w:t>Indoorgml2/ate/</w:t>
            </w:r>
            <w:r>
              <w:rPr>
                <w:rFonts w:eastAsia="맑은 고딕"/>
                <w:sz w:val="22"/>
                <w:szCs w:val="22"/>
                <w:lang w:eastAsia="ko-KR"/>
              </w:rPr>
              <w:t>interlayerconnection</w:t>
            </w:r>
          </w:p>
        </w:tc>
      </w:tr>
      <w:tr w:rsidR="00A53670" w:rsidRPr="00405A24" w14:paraId="1168F961" w14:textId="77777777" w:rsidTr="00A53670">
        <w:trPr>
          <w:ins w:id="1513" w:author="Li, Ki Joune" w:date="2024-04-19T17:07:00Z"/>
        </w:trPr>
        <w:tc>
          <w:tcPr>
            <w:tcW w:w="1696" w:type="dxa"/>
            <w:vMerge w:val="restart"/>
            <w:shd w:val="clear" w:color="auto" w:fill="F2F2F2" w:themeFill="background1" w:themeFillShade="F2"/>
            <w:tcPrChange w:id="1514" w:author="Li, Ki Joune" w:date="2024-04-19T17:09:00Z">
              <w:tcPr>
                <w:tcW w:w="1838" w:type="dxa"/>
                <w:vMerge w:val="restart"/>
                <w:shd w:val="clear" w:color="auto" w:fill="F2F2F2" w:themeFill="background1" w:themeFillShade="F2"/>
              </w:tcPr>
            </w:tcPrChange>
          </w:tcPr>
          <w:p w14:paraId="745309A1" w14:textId="77777777" w:rsidR="00A53670" w:rsidRPr="00405A24" w:rsidRDefault="00A53670" w:rsidP="00A53670">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374" w:type="dxa"/>
            <w:vAlign w:val="center"/>
            <w:tcPrChange w:id="1515" w:author="Li, Ki Joune" w:date="2024-04-19T17:09:00Z">
              <w:tcPr>
                <w:tcW w:w="8232" w:type="dxa"/>
                <w:vAlign w:val="center"/>
              </w:tcPr>
            </w:tcPrChange>
          </w:tcPr>
          <w:p w14:paraId="43B86D1B" w14:textId="77777777" w:rsidR="00A53670" w:rsidRDefault="00A53670" w:rsidP="00A53670">
            <w:pPr>
              <w:spacing w:after="0"/>
              <w:rPr>
                <w:ins w:id="1516" w:author="Li, Ki Joune" w:date="2024-04-19T17:08:00Z"/>
                <w:rFonts w:eastAsia="맑은 고딕"/>
                <w:lang w:eastAsia="ko-KR"/>
              </w:rPr>
            </w:pPr>
            <w:ins w:id="1517" w:author="Li, Ki Joune" w:date="2024-04-19T17:08:00Z">
              <w:r w:rsidRPr="00A76A96">
                <w:rPr>
                  <w:rFonts w:eastAsia="맑은 고딕"/>
                  <w:lang w:eastAsia="ko-KR"/>
                </w:rPr>
                <w:t>Two target cell spaces (or nodes) SHALL not belong to a same primal space layer (or dual space layer)</w:t>
              </w:r>
            </w:ins>
          </w:p>
          <w:p w14:paraId="1F9E27C8" w14:textId="61B9F933" w:rsidR="00A53670" w:rsidRPr="00405A24" w:rsidRDefault="00A53670" w:rsidP="00A53670">
            <w:pPr>
              <w:spacing w:after="0"/>
              <w:rPr>
                <w:rFonts w:eastAsia="맑은 고딕" w:hint="eastAsia"/>
                <w:sz w:val="22"/>
                <w:szCs w:val="22"/>
                <w:lang w:eastAsia="ko-KR"/>
              </w:rPr>
            </w:pPr>
            <w:ins w:id="1518" w:author="Li, Ki Joune" w:date="2024-04-19T17:08:00Z">
              <w:r>
                <w:rPr>
                  <w:rFonts w:eastAsia="맑은 고딕" w:hint="eastAsia"/>
                  <w:sz w:val="22"/>
                  <w:szCs w:val="22"/>
                  <w:lang w:eastAsia="ko-KR"/>
                </w:rPr>
                <w:t>R</w:t>
              </w:r>
              <w:r>
                <w:rPr>
                  <w:rFonts w:eastAsia="맑은 고딕"/>
                  <w:sz w:val="22"/>
                  <w:szCs w:val="22"/>
                  <w:lang w:eastAsia="ko-KR"/>
                </w:rPr>
                <w:t xml:space="preserve">equirement ID: </w:t>
              </w:r>
              <w:r w:rsidRPr="00605835">
                <w:rPr>
                  <w:lang w:val="en-GB" w:eastAsia="ko-KR"/>
                </w:rPr>
                <w:t>req/interlayerconnection</w:t>
              </w:r>
            </w:ins>
            <w:ins w:id="1519" w:author="Li, Ki Joune" w:date="2024-04-19T17:09:00Z">
              <w:r>
                <w:rPr>
                  <w:lang w:val="en-GB" w:eastAsia="ko-KR"/>
                </w:rPr>
                <w:t>-A</w:t>
              </w:r>
            </w:ins>
          </w:p>
        </w:tc>
      </w:tr>
      <w:tr w:rsidR="00A53670" w:rsidRPr="00405A24" w14:paraId="0C96147B" w14:textId="77777777" w:rsidTr="00A53670">
        <w:trPr>
          <w:ins w:id="1520" w:author="Li, Ki Joune" w:date="2024-04-19T17:07:00Z"/>
        </w:trPr>
        <w:tc>
          <w:tcPr>
            <w:tcW w:w="1696" w:type="dxa"/>
            <w:vMerge/>
            <w:shd w:val="clear" w:color="auto" w:fill="F2F2F2" w:themeFill="background1" w:themeFillShade="F2"/>
            <w:tcPrChange w:id="1521" w:author="Li, Ki Joune" w:date="2024-04-19T17:09:00Z">
              <w:tcPr>
                <w:tcW w:w="1838" w:type="dxa"/>
                <w:vMerge/>
                <w:shd w:val="clear" w:color="auto" w:fill="F2F2F2" w:themeFill="background1" w:themeFillShade="F2"/>
              </w:tcPr>
            </w:tcPrChange>
          </w:tcPr>
          <w:p w14:paraId="6101ADBC" w14:textId="77777777" w:rsidR="00A53670" w:rsidRPr="00405A24" w:rsidRDefault="00A53670" w:rsidP="00A53670">
            <w:pPr>
              <w:spacing w:after="0"/>
              <w:rPr>
                <w:ins w:id="1522" w:author="Li, Ki Joune" w:date="2024-04-19T17:07:00Z"/>
                <w:rFonts w:hint="eastAsia"/>
                <w:b/>
                <w:sz w:val="22"/>
                <w:szCs w:val="22"/>
                <w:lang w:eastAsia="ko-KR"/>
              </w:rPr>
            </w:pPr>
          </w:p>
        </w:tc>
        <w:tc>
          <w:tcPr>
            <w:tcW w:w="8374" w:type="dxa"/>
            <w:vAlign w:val="center"/>
            <w:tcPrChange w:id="1523" w:author="Li, Ki Joune" w:date="2024-04-19T17:09:00Z">
              <w:tcPr>
                <w:tcW w:w="8232" w:type="dxa"/>
                <w:vAlign w:val="center"/>
              </w:tcPr>
            </w:tcPrChange>
          </w:tcPr>
          <w:p w14:paraId="45DFA625" w14:textId="004A7E91" w:rsidR="00A53670" w:rsidRDefault="00A53670" w:rsidP="00A53670">
            <w:pPr>
              <w:spacing w:after="0"/>
              <w:rPr>
                <w:ins w:id="1524" w:author="Li, Ki Joune" w:date="2024-04-19T17:09:00Z"/>
                <w:rFonts w:eastAsia="맑은 고딕"/>
                <w:lang w:eastAsia="ko-KR"/>
              </w:rPr>
            </w:pPr>
            <w:ins w:id="1525" w:author="Li, Ki Joune" w:date="2024-04-19T17:09:00Z">
              <w:r w:rsidRPr="00A76A96">
                <w:rPr>
                  <w:rFonts w:eastAsia="맑은 고딕"/>
                  <w:lang w:eastAsia="ko-KR"/>
                </w:rPr>
                <w:t>Connected nodes or connected cells SHALL be consistent with connected layers. This means that the target cell spaces (or nodes) SHALL belong to primal space layer (or dual space layer) of the connected layer</w:t>
              </w:r>
              <w:r>
                <w:rPr>
                  <w:rFonts w:eastAsia="맑은 고딕"/>
                  <w:lang w:eastAsia="ko-KR"/>
                </w:rPr>
                <w:t xml:space="preserve"> </w:t>
              </w:r>
            </w:ins>
          </w:p>
          <w:p w14:paraId="1872F10C" w14:textId="4AC9760B" w:rsidR="00A53670" w:rsidRPr="00A53670" w:rsidRDefault="00A53670" w:rsidP="00A53670">
            <w:pPr>
              <w:spacing w:after="0"/>
              <w:rPr>
                <w:ins w:id="1526" w:author="Li, Ki Joune" w:date="2024-04-19T17:07:00Z"/>
                <w:rFonts w:eastAsia="맑은 고딕" w:hint="eastAsia"/>
                <w:lang w:eastAsia="ko-KR"/>
                <w:rPrChange w:id="1527" w:author="Li, Ki Joune" w:date="2024-04-19T17:09:00Z">
                  <w:rPr>
                    <w:ins w:id="1528" w:author="Li, Ki Joune" w:date="2024-04-19T17:07:00Z"/>
                    <w:rFonts w:eastAsia="맑은 고딕" w:hint="eastAsia"/>
                    <w:sz w:val="22"/>
                    <w:szCs w:val="22"/>
                    <w:lang w:eastAsia="ko-KR"/>
                  </w:rPr>
                </w:rPrChange>
              </w:rPr>
            </w:pPr>
            <w:ins w:id="1529" w:author="Li, Ki Joune" w:date="2024-04-19T17:09:00Z">
              <w:r>
                <w:rPr>
                  <w:rFonts w:eastAsia="맑은 고딕" w:hint="eastAsia"/>
                  <w:sz w:val="22"/>
                  <w:szCs w:val="22"/>
                  <w:lang w:eastAsia="ko-KR"/>
                </w:rPr>
                <w:t>R</w:t>
              </w:r>
              <w:r>
                <w:rPr>
                  <w:rFonts w:eastAsia="맑은 고딕"/>
                  <w:sz w:val="22"/>
                  <w:szCs w:val="22"/>
                  <w:lang w:eastAsia="ko-KR"/>
                </w:rPr>
                <w:t xml:space="preserve">equirement ID: </w:t>
              </w:r>
              <w:r w:rsidRPr="00605835">
                <w:rPr>
                  <w:lang w:val="en-GB" w:eastAsia="ko-KR"/>
                </w:rPr>
                <w:t>req/interlayerconnection</w:t>
              </w:r>
              <w:r>
                <w:rPr>
                  <w:lang w:val="en-GB" w:eastAsia="ko-KR"/>
                </w:rPr>
                <w:t>-B</w:t>
              </w:r>
            </w:ins>
          </w:p>
        </w:tc>
      </w:tr>
      <w:tr w:rsidR="00A53670" w:rsidRPr="00405A24" w14:paraId="0C2C1179" w14:textId="77777777" w:rsidTr="00A53670">
        <w:trPr>
          <w:ins w:id="1530" w:author="Li, Ki Joune" w:date="2024-04-19T17:08:00Z"/>
        </w:trPr>
        <w:tc>
          <w:tcPr>
            <w:tcW w:w="1696" w:type="dxa"/>
            <w:vMerge/>
            <w:shd w:val="clear" w:color="auto" w:fill="F2F2F2" w:themeFill="background1" w:themeFillShade="F2"/>
            <w:tcPrChange w:id="1531" w:author="Li, Ki Joune" w:date="2024-04-19T17:09:00Z">
              <w:tcPr>
                <w:tcW w:w="1838" w:type="dxa"/>
                <w:vMerge/>
                <w:shd w:val="clear" w:color="auto" w:fill="F2F2F2" w:themeFill="background1" w:themeFillShade="F2"/>
              </w:tcPr>
            </w:tcPrChange>
          </w:tcPr>
          <w:p w14:paraId="3BECA08A" w14:textId="77777777" w:rsidR="00A53670" w:rsidRPr="00405A24" w:rsidRDefault="00A53670" w:rsidP="00A53670">
            <w:pPr>
              <w:spacing w:after="0"/>
              <w:rPr>
                <w:ins w:id="1532" w:author="Li, Ki Joune" w:date="2024-04-19T17:08:00Z"/>
                <w:rFonts w:hint="eastAsia"/>
                <w:b/>
                <w:sz w:val="22"/>
                <w:szCs w:val="22"/>
                <w:lang w:eastAsia="ko-KR"/>
              </w:rPr>
            </w:pPr>
          </w:p>
        </w:tc>
        <w:tc>
          <w:tcPr>
            <w:tcW w:w="8374" w:type="dxa"/>
            <w:vAlign w:val="center"/>
            <w:tcPrChange w:id="1533" w:author="Li, Ki Joune" w:date="2024-04-19T17:09:00Z">
              <w:tcPr>
                <w:tcW w:w="8232" w:type="dxa"/>
                <w:vAlign w:val="center"/>
              </w:tcPr>
            </w:tcPrChange>
          </w:tcPr>
          <w:p w14:paraId="6FA56A88" w14:textId="47F2333F" w:rsidR="00A53670" w:rsidRDefault="00A53670" w:rsidP="00A53670">
            <w:pPr>
              <w:spacing w:after="0"/>
              <w:rPr>
                <w:ins w:id="1534" w:author="Li, Ki Joune" w:date="2024-04-19T17:10:00Z"/>
                <w:rFonts w:eastAsia="맑은 고딕"/>
                <w:lang w:eastAsia="ko-KR"/>
              </w:rPr>
            </w:pPr>
            <w:ins w:id="1535" w:author="Li, Ki Joune" w:date="2024-04-19T17:09:00Z">
              <w:r w:rsidRPr="00A76A96">
                <w:rPr>
                  <w:rFonts w:eastAsia="맑은 고딕"/>
                  <w:lang w:eastAsia="ko-KR"/>
                </w:rPr>
                <w:t>The cardinalities of Node and CellSpace SHALL either be 0 or 2 but can never be 1.</w:t>
              </w:r>
            </w:ins>
            <w:ins w:id="1536" w:author="Li, Ki Joune" w:date="2024-04-19T17:10:00Z">
              <w:r>
                <w:rPr>
                  <w:rFonts w:eastAsia="맑은 고딕"/>
                  <w:lang w:eastAsia="ko-KR"/>
                </w:rPr>
                <w:t xml:space="preserve"> </w:t>
              </w:r>
            </w:ins>
          </w:p>
          <w:p w14:paraId="7FD792EA" w14:textId="43E24537" w:rsidR="00A53670" w:rsidRPr="00A53670" w:rsidRDefault="00A53670" w:rsidP="00A53670">
            <w:pPr>
              <w:spacing w:after="0"/>
              <w:rPr>
                <w:ins w:id="1537" w:author="Li, Ki Joune" w:date="2024-04-19T17:08:00Z"/>
                <w:rFonts w:eastAsia="맑은 고딕" w:hint="eastAsia"/>
                <w:lang w:eastAsia="ko-KR"/>
                <w:rPrChange w:id="1538" w:author="Li, Ki Joune" w:date="2024-04-19T17:10:00Z">
                  <w:rPr>
                    <w:ins w:id="1539" w:author="Li, Ki Joune" w:date="2024-04-19T17:08:00Z"/>
                    <w:rFonts w:eastAsia="맑은 고딕" w:hint="eastAsia"/>
                    <w:sz w:val="22"/>
                    <w:szCs w:val="22"/>
                    <w:lang w:eastAsia="ko-KR"/>
                  </w:rPr>
                </w:rPrChange>
              </w:rPr>
            </w:pPr>
            <w:ins w:id="1540" w:author="Li, Ki Joune" w:date="2024-04-19T17:10:00Z">
              <w:r>
                <w:rPr>
                  <w:rFonts w:eastAsia="맑은 고딕" w:hint="eastAsia"/>
                  <w:sz w:val="22"/>
                  <w:szCs w:val="22"/>
                  <w:lang w:eastAsia="ko-KR"/>
                </w:rPr>
                <w:t>R</w:t>
              </w:r>
              <w:r>
                <w:rPr>
                  <w:rFonts w:eastAsia="맑은 고딕"/>
                  <w:sz w:val="22"/>
                  <w:szCs w:val="22"/>
                  <w:lang w:eastAsia="ko-KR"/>
                </w:rPr>
                <w:t xml:space="preserve">equirement ID: </w:t>
              </w:r>
              <w:r w:rsidRPr="00605835">
                <w:rPr>
                  <w:lang w:val="en-GB" w:eastAsia="ko-KR"/>
                </w:rPr>
                <w:t>req/interlayerconnection</w:t>
              </w:r>
              <w:r>
                <w:rPr>
                  <w:lang w:val="en-GB" w:eastAsia="ko-KR"/>
                </w:rPr>
                <w:t>-C</w:t>
              </w:r>
            </w:ins>
          </w:p>
        </w:tc>
      </w:tr>
      <w:tr w:rsidR="00A53670" w:rsidRPr="00405A24" w14:paraId="7D93AB86" w14:textId="77777777" w:rsidTr="00A53670">
        <w:trPr>
          <w:ins w:id="1541" w:author="Li, Ki Joune" w:date="2024-04-19T17:08:00Z"/>
        </w:trPr>
        <w:tc>
          <w:tcPr>
            <w:tcW w:w="1696" w:type="dxa"/>
            <w:vMerge/>
            <w:shd w:val="clear" w:color="auto" w:fill="F2F2F2" w:themeFill="background1" w:themeFillShade="F2"/>
            <w:tcPrChange w:id="1542" w:author="Li, Ki Joune" w:date="2024-04-19T17:09:00Z">
              <w:tcPr>
                <w:tcW w:w="1838" w:type="dxa"/>
                <w:vMerge/>
                <w:shd w:val="clear" w:color="auto" w:fill="F2F2F2" w:themeFill="background1" w:themeFillShade="F2"/>
              </w:tcPr>
            </w:tcPrChange>
          </w:tcPr>
          <w:p w14:paraId="3F53A330" w14:textId="77777777" w:rsidR="00A53670" w:rsidRPr="00405A24" w:rsidRDefault="00A53670" w:rsidP="00A53670">
            <w:pPr>
              <w:spacing w:after="0"/>
              <w:rPr>
                <w:ins w:id="1543" w:author="Li, Ki Joune" w:date="2024-04-19T17:08:00Z"/>
                <w:rFonts w:hint="eastAsia"/>
                <w:b/>
                <w:sz w:val="22"/>
                <w:szCs w:val="22"/>
                <w:lang w:eastAsia="ko-KR"/>
              </w:rPr>
            </w:pPr>
          </w:p>
        </w:tc>
        <w:tc>
          <w:tcPr>
            <w:tcW w:w="8374" w:type="dxa"/>
            <w:vAlign w:val="center"/>
            <w:tcPrChange w:id="1544" w:author="Li, Ki Joune" w:date="2024-04-19T17:09:00Z">
              <w:tcPr>
                <w:tcW w:w="8232" w:type="dxa"/>
                <w:vAlign w:val="center"/>
              </w:tcPr>
            </w:tcPrChange>
          </w:tcPr>
          <w:p w14:paraId="13A64984" w14:textId="77777777" w:rsidR="00A53670" w:rsidRDefault="00A53670" w:rsidP="00A53670">
            <w:pPr>
              <w:spacing w:after="0"/>
              <w:rPr>
                <w:ins w:id="1545" w:author="Li, Ki Joune" w:date="2024-04-19T17:10:00Z"/>
                <w:rFonts w:eastAsia="맑은 고딕"/>
                <w:lang w:eastAsia="ko-KR"/>
              </w:rPr>
            </w:pPr>
            <w:ins w:id="1546" w:author="Li, Ki Joune" w:date="2024-04-19T17:10:00Z">
              <w:r w:rsidRPr="00A76A96">
                <w:rPr>
                  <w:rFonts w:eastAsia="맑은 고딕"/>
                  <w:lang w:eastAsia="ko-KR"/>
                </w:rPr>
                <w:t xml:space="preserve">Two connectedNodes are not commutative. For example, "node </w:t>
              </w:r>
              <w:r w:rsidRPr="00A76A96">
                <w:rPr>
                  <w:rFonts w:eastAsia="맑은 고딕"/>
                  <w:i/>
                  <w:lang w:eastAsia="ko-KR"/>
                </w:rPr>
                <w:t>A</w:t>
              </w:r>
              <w:r w:rsidRPr="00A76A96">
                <w:rPr>
                  <w:rFonts w:eastAsia="맑은 고딕"/>
                  <w:lang w:eastAsia="ko-KR"/>
                </w:rPr>
                <w:t xml:space="preserve"> contains node B” does not mean “node </w:t>
              </w:r>
              <w:r w:rsidRPr="00A76A96">
                <w:rPr>
                  <w:rFonts w:eastAsia="맑은 고딕"/>
                  <w:i/>
                  <w:lang w:eastAsia="ko-KR"/>
                </w:rPr>
                <w:t>B</w:t>
              </w:r>
              <w:r w:rsidRPr="00A76A96">
                <w:rPr>
                  <w:rFonts w:eastAsia="맑은 고딕"/>
                  <w:lang w:eastAsia="ko-KR"/>
                </w:rPr>
                <w:t xml:space="preserve"> contains node A”.</w:t>
              </w:r>
            </w:ins>
          </w:p>
          <w:p w14:paraId="06A83205" w14:textId="6E16665A" w:rsidR="00A53670" w:rsidRPr="00405A24" w:rsidRDefault="00A53670" w:rsidP="00A53670">
            <w:pPr>
              <w:spacing w:after="0"/>
              <w:rPr>
                <w:ins w:id="1547" w:author="Li, Ki Joune" w:date="2024-04-19T17:08:00Z"/>
                <w:rFonts w:eastAsia="맑은 고딕" w:hint="eastAsia"/>
                <w:sz w:val="22"/>
                <w:szCs w:val="22"/>
                <w:lang w:eastAsia="ko-KR"/>
              </w:rPr>
            </w:pPr>
            <w:ins w:id="1548" w:author="Li, Ki Joune" w:date="2024-04-19T17:10:00Z">
              <w:r>
                <w:rPr>
                  <w:rFonts w:eastAsia="맑은 고딕" w:hint="eastAsia"/>
                  <w:sz w:val="22"/>
                  <w:szCs w:val="22"/>
                  <w:lang w:eastAsia="ko-KR"/>
                </w:rPr>
                <w:t>R</w:t>
              </w:r>
              <w:r>
                <w:rPr>
                  <w:rFonts w:eastAsia="맑은 고딕"/>
                  <w:sz w:val="22"/>
                  <w:szCs w:val="22"/>
                  <w:lang w:eastAsia="ko-KR"/>
                </w:rPr>
                <w:t xml:space="preserve">equirement ID: </w:t>
              </w:r>
              <w:r w:rsidRPr="00605835">
                <w:rPr>
                  <w:lang w:val="en-GB" w:eastAsia="ko-KR"/>
                </w:rPr>
                <w:t>req/interlayerconnection</w:t>
              </w:r>
              <w:r>
                <w:rPr>
                  <w:lang w:val="en-GB" w:eastAsia="ko-KR"/>
                </w:rPr>
                <w:t>-D</w:t>
              </w:r>
            </w:ins>
          </w:p>
        </w:tc>
      </w:tr>
      <w:tr w:rsidR="00A53670" w:rsidRPr="00405A24" w14:paraId="618D2BEE" w14:textId="77777777" w:rsidTr="00A53670">
        <w:trPr>
          <w:trHeight w:val="54"/>
          <w:trPrChange w:id="1549" w:author="Li, Ki Joune" w:date="2024-04-19T17:09:00Z">
            <w:trPr>
              <w:trHeight w:val="54"/>
            </w:trPr>
          </w:trPrChange>
        </w:trPr>
        <w:tc>
          <w:tcPr>
            <w:tcW w:w="1696" w:type="dxa"/>
            <w:shd w:val="clear" w:color="auto" w:fill="F2F2F2" w:themeFill="background1" w:themeFillShade="F2"/>
            <w:tcPrChange w:id="1550" w:author="Li, Ki Joune" w:date="2024-04-19T17:09:00Z">
              <w:tcPr>
                <w:tcW w:w="1838" w:type="dxa"/>
                <w:shd w:val="clear" w:color="auto" w:fill="F2F2F2" w:themeFill="background1" w:themeFillShade="F2"/>
              </w:tcPr>
            </w:tcPrChange>
          </w:tcPr>
          <w:p w14:paraId="0333A9ED" w14:textId="77777777" w:rsidR="00A53670" w:rsidRPr="00405A24" w:rsidRDefault="00A53670" w:rsidP="00A53670">
            <w:pPr>
              <w:spacing w:after="0"/>
              <w:rPr>
                <w:b/>
                <w:sz w:val="22"/>
                <w:szCs w:val="22"/>
                <w:lang w:eastAsia="ko-KR"/>
              </w:rPr>
            </w:pPr>
            <w:r w:rsidRPr="00405A24">
              <w:rPr>
                <w:rFonts w:hint="eastAsia"/>
                <w:b/>
                <w:sz w:val="22"/>
                <w:szCs w:val="22"/>
                <w:lang w:eastAsia="ko-KR"/>
              </w:rPr>
              <w:t>T</w:t>
            </w:r>
            <w:r w:rsidRPr="00405A24">
              <w:rPr>
                <w:b/>
                <w:sz w:val="22"/>
                <w:szCs w:val="22"/>
                <w:lang w:eastAsia="ko-KR"/>
              </w:rPr>
              <w:t>est Method</w:t>
            </w:r>
          </w:p>
        </w:tc>
        <w:tc>
          <w:tcPr>
            <w:tcW w:w="8374" w:type="dxa"/>
            <w:tcPrChange w:id="1551" w:author="Li, Ki Joune" w:date="2024-04-19T17:09:00Z">
              <w:tcPr>
                <w:tcW w:w="8232" w:type="dxa"/>
              </w:tcPr>
            </w:tcPrChange>
          </w:tcPr>
          <w:p w14:paraId="700A9899" w14:textId="77777777" w:rsidR="00A53670" w:rsidRPr="00405A24" w:rsidRDefault="00A53670" w:rsidP="00A53670">
            <w:pPr>
              <w:spacing w:after="0"/>
              <w:rPr>
                <w:sz w:val="22"/>
                <w:szCs w:val="22"/>
                <w:lang w:eastAsia="ko-KR"/>
              </w:rPr>
            </w:pPr>
            <w:r w:rsidRPr="00405A24">
              <w:rPr>
                <w:sz w:val="22"/>
                <w:szCs w:val="22"/>
                <w:lang w:eastAsia="ko-KR"/>
              </w:rPr>
              <w:t>Automated inspection by geometric computation</w:t>
            </w:r>
          </w:p>
        </w:tc>
      </w:tr>
    </w:tbl>
    <w:p w14:paraId="751C551A" w14:textId="77777777" w:rsidR="00D2451F" w:rsidRPr="00405A24" w:rsidRDefault="00D2451F" w:rsidP="00D2451F">
      <w:pPr>
        <w:pStyle w:val="2"/>
        <w:numPr>
          <w:ilvl w:val="1"/>
          <w:numId w:val="59"/>
        </w:numPr>
        <w:suppressAutoHyphens/>
        <w:spacing w:after="120" w:line="250" w:lineRule="exact"/>
        <w:jc w:val="both"/>
        <w:rPr>
          <w:szCs w:val="24"/>
          <w:lang w:eastAsia="ko-KR"/>
        </w:rPr>
      </w:pPr>
      <w:bookmarkStart w:id="1552" w:name="_Toc164442462"/>
      <w:r w:rsidRPr="00405A24">
        <w:rPr>
          <w:szCs w:val="24"/>
          <w:lang w:eastAsia="ko-KR"/>
        </w:rPr>
        <w:t xml:space="preserve">Class </w:t>
      </w:r>
      <w:r w:rsidRPr="00405A24">
        <w:rPr>
          <w:rFonts w:ascii="Calibri" w:hAnsi="Calibri" w:cs="Calibri"/>
          <w:szCs w:val="24"/>
          <w:lang w:eastAsia="ko-KR"/>
        </w:rPr>
        <w:t>ObjectSpace</w:t>
      </w:r>
      <w:bookmarkEnd w:id="1552"/>
    </w:p>
    <w:tbl>
      <w:tblPr>
        <w:tblStyle w:val="af0"/>
        <w:tblW w:w="0" w:type="auto"/>
        <w:tblLook w:val="04A0" w:firstRow="1" w:lastRow="0" w:firstColumn="1" w:lastColumn="0" w:noHBand="0" w:noVBand="1"/>
      </w:tblPr>
      <w:tblGrid>
        <w:gridCol w:w="1838"/>
        <w:gridCol w:w="8232"/>
      </w:tblGrid>
      <w:tr w:rsidR="00D2451F" w:rsidRPr="00405A24" w14:paraId="25506BF0" w14:textId="77777777" w:rsidTr="006C3AE7">
        <w:trPr>
          <w:trHeight w:val="265"/>
        </w:trPr>
        <w:tc>
          <w:tcPr>
            <w:tcW w:w="1838" w:type="dxa"/>
            <w:shd w:val="clear" w:color="auto" w:fill="F2F2F2" w:themeFill="background1" w:themeFillShade="F2"/>
          </w:tcPr>
          <w:p w14:paraId="5AF9C942" w14:textId="77777777" w:rsidR="00D2451F" w:rsidRPr="00405A24" w:rsidRDefault="00D2451F" w:rsidP="006C3AE7">
            <w:pPr>
              <w:spacing w:after="0"/>
              <w:rPr>
                <w:b/>
                <w:sz w:val="22"/>
                <w:szCs w:val="22"/>
                <w:lang w:eastAsia="ko-KR"/>
              </w:rPr>
            </w:pPr>
            <w:r w:rsidRPr="00405A24">
              <w:rPr>
                <w:rFonts w:hint="eastAsia"/>
                <w:b/>
                <w:sz w:val="22"/>
                <w:szCs w:val="22"/>
                <w:lang w:eastAsia="ko-KR"/>
              </w:rPr>
              <w:t>I</w:t>
            </w:r>
            <w:r w:rsidRPr="00405A24">
              <w:rPr>
                <w:b/>
                <w:sz w:val="22"/>
                <w:szCs w:val="22"/>
                <w:lang w:eastAsia="ko-KR"/>
              </w:rPr>
              <w:t>D</w:t>
            </w:r>
          </w:p>
        </w:tc>
        <w:tc>
          <w:tcPr>
            <w:tcW w:w="8232" w:type="dxa"/>
          </w:tcPr>
          <w:p w14:paraId="3BAADF97" w14:textId="77777777" w:rsidR="00D2451F" w:rsidRPr="00405A24" w:rsidRDefault="00D2451F" w:rsidP="006C3AE7">
            <w:pPr>
              <w:spacing w:after="0"/>
              <w:rPr>
                <w:sz w:val="22"/>
                <w:szCs w:val="22"/>
                <w:lang w:eastAsia="ko-KR"/>
              </w:rPr>
            </w:pPr>
            <w:r w:rsidRPr="00405A24">
              <w:rPr>
                <w:rFonts w:eastAsia="맑은 고딕"/>
                <w:sz w:val="22"/>
                <w:szCs w:val="22"/>
                <w:lang w:eastAsia="ko-KR"/>
              </w:rPr>
              <w:t>Indoorgml2/ate/objectspace</w:t>
            </w:r>
          </w:p>
        </w:tc>
      </w:tr>
      <w:tr w:rsidR="00D2451F" w:rsidRPr="00405A24" w14:paraId="57028005" w14:textId="77777777" w:rsidTr="006C3AE7">
        <w:tc>
          <w:tcPr>
            <w:tcW w:w="1838" w:type="dxa"/>
            <w:shd w:val="clear" w:color="auto" w:fill="F2F2F2" w:themeFill="background1" w:themeFillShade="F2"/>
          </w:tcPr>
          <w:p w14:paraId="1949A5FD" w14:textId="77777777" w:rsidR="00D2451F" w:rsidRPr="00405A24" w:rsidRDefault="00D2451F" w:rsidP="006C3AE7">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232" w:type="dxa"/>
            <w:vAlign w:val="center"/>
          </w:tcPr>
          <w:p w14:paraId="39719F8C" w14:textId="77777777" w:rsidR="00D2451F" w:rsidRPr="00405A24" w:rsidRDefault="00D2451F" w:rsidP="006C3AE7">
            <w:pPr>
              <w:spacing w:after="0"/>
              <w:rPr>
                <w:rFonts w:eastAsia="맑은 고딕"/>
                <w:sz w:val="22"/>
                <w:szCs w:val="22"/>
                <w:lang w:eastAsia="ko-KR"/>
              </w:rPr>
            </w:pPr>
            <w:r w:rsidRPr="00405A24">
              <w:rPr>
                <w:rFonts w:eastAsia="맑은 고딕"/>
                <w:sz w:val="22"/>
                <w:szCs w:val="22"/>
                <w:lang w:eastAsia="ko-KR"/>
              </w:rPr>
              <w:t>Indoorgml2/constraints/objectspace-1</w:t>
            </w:r>
          </w:p>
        </w:tc>
      </w:tr>
      <w:tr w:rsidR="00D2451F" w:rsidRPr="00405A24" w14:paraId="6A140A05" w14:textId="77777777" w:rsidTr="006C3AE7">
        <w:trPr>
          <w:trHeight w:val="54"/>
        </w:trPr>
        <w:tc>
          <w:tcPr>
            <w:tcW w:w="1838" w:type="dxa"/>
            <w:shd w:val="clear" w:color="auto" w:fill="F2F2F2" w:themeFill="background1" w:themeFillShade="F2"/>
          </w:tcPr>
          <w:p w14:paraId="15F62892" w14:textId="77777777" w:rsidR="00D2451F" w:rsidRPr="00405A24" w:rsidRDefault="00D2451F" w:rsidP="006C3AE7">
            <w:pPr>
              <w:spacing w:after="0"/>
              <w:rPr>
                <w:b/>
                <w:sz w:val="22"/>
                <w:szCs w:val="22"/>
                <w:lang w:eastAsia="ko-KR"/>
              </w:rPr>
            </w:pPr>
            <w:r w:rsidRPr="00405A24">
              <w:rPr>
                <w:rFonts w:hint="eastAsia"/>
                <w:b/>
                <w:sz w:val="22"/>
                <w:szCs w:val="22"/>
                <w:lang w:eastAsia="ko-KR"/>
              </w:rPr>
              <w:t>T</w:t>
            </w:r>
            <w:r w:rsidRPr="00405A24">
              <w:rPr>
                <w:b/>
                <w:sz w:val="22"/>
                <w:szCs w:val="22"/>
                <w:lang w:eastAsia="ko-KR"/>
              </w:rPr>
              <w:t>est Method</w:t>
            </w:r>
          </w:p>
        </w:tc>
        <w:tc>
          <w:tcPr>
            <w:tcW w:w="8232" w:type="dxa"/>
          </w:tcPr>
          <w:p w14:paraId="1F7F19F8" w14:textId="77777777" w:rsidR="00D2451F" w:rsidRPr="00405A24" w:rsidRDefault="00D2451F" w:rsidP="006C3AE7">
            <w:pPr>
              <w:spacing w:after="0"/>
              <w:rPr>
                <w:sz w:val="22"/>
                <w:szCs w:val="22"/>
                <w:lang w:eastAsia="ko-KR"/>
              </w:rPr>
            </w:pPr>
            <w:r w:rsidRPr="00405A24">
              <w:rPr>
                <w:sz w:val="22"/>
                <w:szCs w:val="22"/>
                <w:lang w:eastAsia="ko-KR"/>
              </w:rPr>
              <w:t>Automated inspection by geometric computation</w:t>
            </w:r>
          </w:p>
        </w:tc>
      </w:tr>
    </w:tbl>
    <w:p w14:paraId="3995F841" w14:textId="68DBDBF2" w:rsidR="00CD1AF5" w:rsidRPr="00405A24" w:rsidRDefault="00CD1AF5" w:rsidP="00CD1AF5">
      <w:pPr>
        <w:pStyle w:val="2"/>
        <w:numPr>
          <w:ilvl w:val="1"/>
          <w:numId w:val="59"/>
        </w:numPr>
        <w:suppressAutoHyphens/>
        <w:spacing w:after="120" w:line="250" w:lineRule="exact"/>
        <w:jc w:val="both"/>
        <w:rPr>
          <w:szCs w:val="24"/>
          <w:lang w:eastAsia="ko-KR"/>
        </w:rPr>
      </w:pPr>
      <w:bookmarkStart w:id="1553" w:name="_Toc164442464"/>
      <w:r w:rsidRPr="00405A24">
        <w:rPr>
          <w:szCs w:val="24"/>
          <w:lang w:eastAsia="ko-KR"/>
        </w:rPr>
        <w:lastRenderedPageBreak/>
        <w:t xml:space="preserve">Class </w:t>
      </w:r>
      <w:r w:rsidRPr="00405A24">
        <w:rPr>
          <w:rFonts w:ascii="Calibri" w:hAnsi="Calibri" w:cs="Calibri"/>
          <w:szCs w:val="24"/>
          <w:lang w:eastAsia="ko-KR"/>
        </w:rPr>
        <w:t>Route</w:t>
      </w:r>
      <w:bookmarkEnd w:id="1553"/>
    </w:p>
    <w:tbl>
      <w:tblPr>
        <w:tblStyle w:val="af0"/>
        <w:tblW w:w="0" w:type="auto"/>
        <w:tblLook w:val="04A0" w:firstRow="1" w:lastRow="0" w:firstColumn="1" w:lastColumn="0" w:noHBand="0" w:noVBand="1"/>
      </w:tblPr>
      <w:tblGrid>
        <w:gridCol w:w="1838"/>
        <w:gridCol w:w="8232"/>
      </w:tblGrid>
      <w:tr w:rsidR="00CD1AF5" w:rsidRPr="00405A24" w14:paraId="6F584478" w14:textId="77777777" w:rsidTr="00BC6A63">
        <w:trPr>
          <w:trHeight w:val="265"/>
        </w:trPr>
        <w:tc>
          <w:tcPr>
            <w:tcW w:w="1838" w:type="dxa"/>
            <w:shd w:val="clear" w:color="auto" w:fill="F2F2F2" w:themeFill="background1" w:themeFillShade="F2"/>
          </w:tcPr>
          <w:p w14:paraId="49619B39" w14:textId="77777777" w:rsidR="00CD1AF5" w:rsidRPr="00405A24" w:rsidRDefault="00CD1AF5" w:rsidP="00BC6A63">
            <w:pPr>
              <w:spacing w:after="0"/>
              <w:rPr>
                <w:b/>
                <w:sz w:val="22"/>
                <w:szCs w:val="22"/>
                <w:lang w:eastAsia="ko-KR"/>
              </w:rPr>
            </w:pPr>
            <w:r w:rsidRPr="00405A24">
              <w:rPr>
                <w:rFonts w:hint="eastAsia"/>
                <w:b/>
                <w:sz w:val="22"/>
                <w:szCs w:val="22"/>
                <w:lang w:eastAsia="ko-KR"/>
              </w:rPr>
              <w:t>I</w:t>
            </w:r>
            <w:r w:rsidRPr="00405A24">
              <w:rPr>
                <w:b/>
                <w:sz w:val="22"/>
                <w:szCs w:val="22"/>
                <w:lang w:eastAsia="ko-KR"/>
              </w:rPr>
              <w:t>D</w:t>
            </w:r>
          </w:p>
        </w:tc>
        <w:tc>
          <w:tcPr>
            <w:tcW w:w="8232" w:type="dxa"/>
          </w:tcPr>
          <w:p w14:paraId="408CA9BB" w14:textId="66D372DC" w:rsidR="00CD1AF5" w:rsidRPr="00405A24" w:rsidRDefault="00CD1AF5" w:rsidP="00BC6A63">
            <w:pPr>
              <w:spacing w:after="0"/>
              <w:rPr>
                <w:sz w:val="22"/>
                <w:szCs w:val="22"/>
                <w:lang w:eastAsia="ko-KR"/>
              </w:rPr>
            </w:pPr>
            <w:r w:rsidRPr="00405A24">
              <w:rPr>
                <w:rFonts w:eastAsia="맑은 고딕"/>
                <w:sz w:val="22"/>
                <w:szCs w:val="22"/>
                <w:lang w:eastAsia="ko-KR"/>
              </w:rPr>
              <w:t>Indoorgml2/ate/route</w:t>
            </w:r>
          </w:p>
        </w:tc>
      </w:tr>
      <w:tr w:rsidR="00A53670" w:rsidRPr="00405A24" w14:paraId="58D994A7" w14:textId="77777777" w:rsidTr="00BC6A63">
        <w:tc>
          <w:tcPr>
            <w:tcW w:w="1838" w:type="dxa"/>
            <w:shd w:val="clear" w:color="auto" w:fill="F2F2F2" w:themeFill="background1" w:themeFillShade="F2"/>
          </w:tcPr>
          <w:p w14:paraId="2847B21F" w14:textId="77777777" w:rsidR="00A53670" w:rsidRPr="00405A24" w:rsidRDefault="00A53670" w:rsidP="00A53670">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232" w:type="dxa"/>
            <w:vAlign w:val="center"/>
          </w:tcPr>
          <w:p w14:paraId="65D6EB38" w14:textId="77777777" w:rsidR="00A53670" w:rsidRDefault="00A53670" w:rsidP="00A53670">
            <w:pPr>
              <w:spacing w:after="0"/>
              <w:rPr>
                <w:ins w:id="1554" w:author="Li, Ki Joune" w:date="2024-04-19T17:10:00Z"/>
                <w:rFonts w:eastAsia="맑은 고딕"/>
                <w:sz w:val="22"/>
                <w:szCs w:val="22"/>
                <w:lang w:eastAsia="ko-KR"/>
              </w:rPr>
            </w:pPr>
            <w:ins w:id="1555" w:author="Li, Ki Joune" w:date="2024-04-19T17:10:00Z">
              <w:r w:rsidRPr="00A76A96">
                <w:rPr>
                  <w:rFonts w:eastAsia="굴림"/>
                  <w:szCs w:val="22"/>
                  <w:lang w:eastAsia="ko-KR"/>
                </w:rPr>
                <w:t>ObjectSpace instances also fall under the non-overlapping constraint of CellSpaces. As such, they SHOULD not overlap with any other CellSpace or its specialized classes. Therefore, ObjectSpace can either be carved out of the space containing them or they can be defined in different layers (to avoid complex Boolean operations for example).</w:t>
              </w:r>
            </w:ins>
          </w:p>
          <w:p w14:paraId="62A7C265" w14:textId="6D1B48B5" w:rsidR="00A53670" w:rsidRPr="00405A24" w:rsidRDefault="00A53670" w:rsidP="00A53670">
            <w:pPr>
              <w:spacing w:after="0"/>
              <w:rPr>
                <w:rFonts w:eastAsia="맑은 고딕" w:hint="eastAsia"/>
                <w:sz w:val="22"/>
                <w:szCs w:val="22"/>
                <w:lang w:eastAsia="ko-KR"/>
              </w:rPr>
            </w:pPr>
            <w:ins w:id="1556" w:author="Li, Ki Joune" w:date="2024-04-19T17:10:00Z">
              <w:r>
                <w:rPr>
                  <w:rFonts w:eastAsia="맑은 고딕" w:hint="eastAsia"/>
                  <w:sz w:val="22"/>
                  <w:szCs w:val="22"/>
                  <w:lang w:eastAsia="ko-KR"/>
                </w:rPr>
                <w:t>R</w:t>
              </w:r>
              <w:r>
                <w:rPr>
                  <w:rFonts w:eastAsia="맑은 고딕"/>
                  <w:sz w:val="22"/>
                  <w:szCs w:val="22"/>
                  <w:lang w:eastAsia="ko-KR"/>
                </w:rPr>
                <w:t>equirement</w:t>
              </w:r>
            </w:ins>
            <w:ins w:id="1557" w:author="Li, Ki Joune" w:date="2024-04-19T17:11:00Z">
              <w:r>
                <w:rPr>
                  <w:rFonts w:eastAsia="맑은 고딕"/>
                  <w:sz w:val="22"/>
                  <w:szCs w:val="22"/>
                  <w:lang w:eastAsia="ko-KR"/>
                </w:rPr>
                <w:t xml:space="preserve"> ID: </w:t>
              </w:r>
              <w:r w:rsidR="008F4C2B">
                <w:rPr>
                  <w:rFonts w:eastAsia="맑은 고딕"/>
                  <w:sz w:val="22"/>
                  <w:szCs w:val="22"/>
                  <w:lang w:eastAsia="ko-KR"/>
                </w:rPr>
                <w:t>req/route</w:t>
              </w:r>
            </w:ins>
          </w:p>
        </w:tc>
      </w:tr>
      <w:tr w:rsidR="00CD1AF5" w:rsidRPr="00405A24" w14:paraId="36F4BDC5" w14:textId="77777777" w:rsidTr="00BC6A63">
        <w:trPr>
          <w:trHeight w:val="54"/>
        </w:trPr>
        <w:tc>
          <w:tcPr>
            <w:tcW w:w="1838" w:type="dxa"/>
            <w:shd w:val="clear" w:color="auto" w:fill="F2F2F2" w:themeFill="background1" w:themeFillShade="F2"/>
          </w:tcPr>
          <w:p w14:paraId="2E289D17" w14:textId="77777777" w:rsidR="00CD1AF5" w:rsidRPr="00405A24" w:rsidRDefault="00CD1AF5" w:rsidP="00BC6A63">
            <w:pPr>
              <w:spacing w:after="0"/>
              <w:rPr>
                <w:b/>
                <w:sz w:val="22"/>
                <w:szCs w:val="22"/>
                <w:lang w:eastAsia="ko-KR"/>
              </w:rPr>
            </w:pPr>
            <w:r w:rsidRPr="00405A24">
              <w:rPr>
                <w:rFonts w:hint="eastAsia"/>
                <w:b/>
                <w:sz w:val="22"/>
                <w:szCs w:val="22"/>
                <w:lang w:eastAsia="ko-KR"/>
              </w:rPr>
              <w:t>T</w:t>
            </w:r>
            <w:r w:rsidRPr="00405A24">
              <w:rPr>
                <w:b/>
                <w:sz w:val="22"/>
                <w:szCs w:val="22"/>
                <w:lang w:eastAsia="ko-KR"/>
              </w:rPr>
              <w:t>est Method</w:t>
            </w:r>
          </w:p>
        </w:tc>
        <w:tc>
          <w:tcPr>
            <w:tcW w:w="8232" w:type="dxa"/>
          </w:tcPr>
          <w:p w14:paraId="671F4DB3" w14:textId="77777777" w:rsidR="00CD1AF5" w:rsidRPr="00405A24" w:rsidRDefault="00CD1AF5" w:rsidP="00BC6A63">
            <w:pPr>
              <w:spacing w:after="0"/>
              <w:rPr>
                <w:sz w:val="22"/>
                <w:szCs w:val="22"/>
                <w:lang w:eastAsia="ko-KR"/>
              </w:rPr>
            </w:pPr>
            <w:r w:rsidRPr="00405A24">
              <w:rPr>
                <w:sz w:val="22"/>
                <w:szCs w:val="22"/>
                <w:lang w:eastAsia="ko-KR"/>
              </w:rPr>
              <w:t>Automated inspection by geometric computation</w:t>
            </w:r>
          </w:p>
        </w:tc>
      </w:tr>
    </w:tbl>
    <w:p w14:paraId="69D57725" w14:textId="41142E82" w:rsidR="002446A5" w:rsidRDefault="002446A5" w:rsidP="00037B59">
      <w:pPr>
        <w:rPr>
          <w:lang w:eastAsia="ko-KR"/>
        </w:rPr>
      </w:pPr>
    </w:p>
    <w:p w14:paraId="7C5B9153" w14:textId="77777777" w:rsidR="002446A5" w:rsidRDefault="002446A5">
      <w:pPr>
        <w:spacing w:after="0"/>
        <w:rPr>
          <w:lang w:eastAsia="ko-KR"/>
        </w:rPr>
      </w:pPr>
      <w:r>
        <w:rPr>
          <w:lang w:eastAsia="ko-KR"/>
        </w:rPr>
        <w:br w:type="page"/>
      </w:r>
    </w:p>
    <w:p w14:paraId="44B257FC" w14:textId="77777777" w:rsidR="002446A5" w:rsidRPr="00935F3F" w:rsidRDefault="002446A5" w:rsidP="002446A5">
      <w:pPr>
        <w:pStyle w:val="2"/>
        <w:numPr>
          <w:ilvl w:val="0"/>
          <w:numId w:val="59"/>
        </w:numPr>
        <w:suppressAutoHyphens/>
        <w:spacing w:before="60" w:after="120" w:line="-250" w:lineRule="auto"/>
        <w:jc w:val="both"/>
        <w:rPr>
          <w:sz w:val="28"/>
        </w:rPr>
      </w:pPr>
      <w:bookmarkStart w:id="1558" w:name="_Toc157097269"/>
      <w:bookmarkStart w:id="1559" w:name="_Toc164442465"/>
      <w:r w:rsidRPr="00935F3F">
        <w:rPr>
          <w:rFonts w:hint="eastAsia"/>
          <w:sz w:val="28"/>
          <w:lang w:eastAsia="ko-KR"/>
        </w:rPr>
        <w:lastRenderedPageBreak/>
        <w:t>A</w:t>
      </w:r>
      <w:r w:rsidRPr="00935F3F">
        <w:rPr>
          <w:sz w:val="28"/>
          <w:lang w:eastAsia="ko-KR"/>
        </w:rPr>
        <w:t xml:space="preserve">nnex B </w:t>
      </w:r>
      <w:r w:rsidRPr="00935F3F">
        <w:rPr>
          <w:sz w:val="28"/>
        </w:rPr>
        <w:t>Bibliography</w:t>
      </w:r>
      <w:bookmarkEnd w:id="1558"/>
      <w:bookmarkEnd w:id="1559"/>
    </w:p>
    <w:sdt>
      <w:sdtPr>
        <w:rPr>
          <w:rFonts w:asciiTheme="minorHAnsi" w:eastAsiaTheme="minorHAnsi" w:hAnsiTheme="minorHAnsi" w:cstheme="minorBidi"/>
          <w:b w:val="0"/>
          <w:bCs w:val="0"/>
          <w:caps/>
          <w:sz w:val="24"/>
          <w:szCs w:val="22"/>
          <w:lang w:val="en-AU"/>
        </w:rPr>
        <w:id w:val="152269147"/>
        <w:docPartObj>
          <w:docPartGallery w:val="Bibliographies"/>
          <w:docPartUnique/>
        </w:docPartObj>
      </w:sdtPr>
      <w:sdtEndPr>
        <w:rPr>
          <w:caps w:val="0"/>
          <w:sz w:val="22"/>
        </w:rPr>
      </w:sdtEndPr>
      <w:sdtContent>
        <w:p w14:paraId="7C47227A" w14:textId="70C32B7B" w:rsidR="00181604" w:rsidRPr="003228DA" w:rsidRDefault="00181604" w:rsidP="00181604">
          <w:pPr>
            <w:pStyle w:val="1"/>
            <w:numPr>
              <w:ilvl w:val="0"/>
              <w:numId w:val="0"/>
            </w:numPr>
            <w:tabs>
              <w:tab w:val="left" w:pos="400"/>
              <w:tab w:val="left" w:pos="560"/>
            </w:tabs>
            <w:suppressAutoHyphens/>
            <w:spacing w:before="270" w:after="120" w:line="-270" w:lineRule="auto"/>
            <w:jc w:val="both"/>
            <w:rPr>
              <w:rStyle w:val="3Char"/>
              <w:b/>
              <w:bCs/>
              <w:sz w:val="28"/>
            </w:rPr>
          </w:pPr>
        </w:p>
        <w:p w14:paraId="5002A645" w14:textId="55A1EEA7" w:rsidR="00181604" w:rsidRDefault="00181604" w:rsidP="00132BE4">
          <w:pPr>
            <w:pStyle w:val="af3"/>
            <w:numPr>
              <w:ilvl w:val="0"/>
              <w:numId w:val="43"/>
            </w:numPr>
            <w:ind w:leftChars="0" w:left="0"/>
            <w:rPr>
              <w:ins w:id="1560" w:author="Li, Ki Joune [2]" w:date="2024-04-10T20:28:00Z"/>
              <w:rFonts w:eastAsiaTheme="minorHAnsi"/>
              <w:noProof/>
            </w:rPr>
          </w:pPr>
          <w:r w:rsidRPr="00826850">
            <w:rPr>
              <w:rFonts w:eastAsiaTheme="minorHAnsi"/>
              <w:noProof/>
            </w:rPr>
            <w:t>Alattas A, S. Zlatanova, P. van Oosterom P, E. Chatzinikolaou, C. Lemmen and K-J. Li (2017) Supporting Indoor Navigation Using Access Rights to Spaces Based on Combined Use of IndoorGML and LADM Models, ISPRS International Journal of Geoinformation, vol. 6 (12), pp. 384</w:t>
          </w:r>
        </w:p>
        <w:p w14:paraId="404D7082" w14:textId="5C8DD3AA" w:rsidR="00DB5231" w:rsidRPr="00DB5231" w:rsidRDefault="00DB5231" w:rsidP="00132BE4">
          <w:pPr>
            <w:pStyle w:val="af3"/>
            <w:numPr>
              <w:ilvl w:val="0"/>
              <w:numId w:val="43"/>
            </w:numPr>
            <w:ind w:leftChars="0" w:left="0"/>
            <w:rPr>
              <w:rFonts w:eastAsiaTheme="minorHAnsi"/>
              <w:noProof/>
            </w:rPr>
          </w:pPr>
          <w:ins w:id="1561" w:author="Li, Ki Joune [2]" w:date="2024-04-10T20:28:00Z">
            <w:r>
              <w:rPr>
                <w:rFonts w:hint="eastAsia"/>
                <w:noProof/>
                <w:lang w:eastAsia="ko-KR"/>
              </w:rPr>
              <w:t>B</w:t>
            </w:r>
            <w:r>
              <w:rPr>
                <w:noProof/>
                <w:lang w:eastAsia="ko-KR"/>
              </w:rPr>
              <w:t xml:space="preserve">ecker, T., Nagel, C., and Kolbe, T. H., (2009) </w:t>
            </w:r>
            <w:r w:rsidRPr="001507E9">
              <w:rPr>
                <w:noProof/>
                <w:lang w:val="en-US" w:eastAsia="ko-KR"/>
              </w:rPr>
              <w:t>A Multilayered Space-Event Model for Navigation in Indoor Spaces</w:t>
            </w:r>
            <w:r>
              <w:rPr>
                <w:noProof/>
                <w:lang w:val="en-US" w:eastAsia="ko-KR"/>
              </w:rPr>
              <w:t>, Proc. 3</w:t>
            </w:r>
            <w:r w:rsidRPr="00DF57B1">
              <w:rPr>
                <w:noProof/>
                <w:vertAlign w:val="superscript"/>
                <w:lang w:val="en-US" w:eastAsia="ko-KR"/>
              </w:rPr>
              <w:t>rd</w:t>
            </w:r>
            <w:r>
              <w:rPr>
                <w:noProof/>
                <w:lang w:val="en-US" w:eastAsia="ko-KR"/>
              </w:rPr>
              <w:t xml:space="preserve"> International Workshop on 3D Geoinformation</w:t>
            </w:r>
          </w:ins>
        </w:p>
        <w:p w14:paraId="10B179F7" w14:textId="593A48F4" w:rsidR="00181604" w:rsidRPr="00826850" w:rsidRDefault="00181604">
          <w:pPr>
            <w:pStyle w:val="aff4"/>
            <w:numPr>
              <w:ilvl w:val="0"/>
              <w:numId w:val="43"/>
            </w:numPr>
            <w:spacing w:after="0"/>
            <w:ind w:left="0"/>
            <w:rPr>
              <w:rFonts w:ascii="Times New Roman" w:hAnsi="Times New Roman" w:cs="Times New Roman"/>
              <w:noProof/>
              <w:sz w:val="24"/>
              <w:szCs w:val="24"/>
              <w:lang w:val="en-GB"/>
            </w:rPr>
            <w:pPrChange w:id="1562" w:author="Li, Ki Joune" w:date="2024-04-19T13:16:00Z">
              <w:pPr>
                <w:pStyle w:val="aff4"/>
                <w:numPr>
                  <w:numId w:val="43"/>
                </w:numPr>
                <w:spacing w:after="0"/>
                <w:ind w:left="720" w:hanging="360"/>
              </w:pPr>
            </w:pPrChange>
          </w:pPr>
          <w:r w:rsidRPr="00826850">
            <w:rPr>
              <w:rFonts w:ascii="Times New Roman" w:hAnsi="Times New Roman" w:cs="Times New Roman"/>
              <w:noProof/>
              <w:sz w:val="24"/>
              <w:szCs w:val="24"/>
              <w:lang w:val="en-GB"/>
            </w:rPr>
            <w:t>Diakité, A. A. and S. Zlatanova (2018). Spatial subdivision of complex indoor environments for 3D indoor navigation. International Journal of Geographical Information Science, 213-235.</w:t>
          </w:r>
        </w:p>
        <w:p w14:paraId="03A0A47E" w14:textId="77777777" w:rsidR="00181604" w:rsidRPr="00826850" w:rsidRDefault="00181604" w:rsidP="00132BE4">
          <w:pPr>
            <w:pStyle w:val="af3"/>
            <w:numPr>
              <w:ilvl w:val="0"/>
              <w:numId w:val="43"/>
            </w:numPr>
            <w:ind w:leftChars="0" w:left="0"/>
            <w:rPr>
              <w:rFonts w:eastAsiaTheme="minorHAnsi"/>
              <w:noProof/>
            </w:rPr>
          </w:pPr>
          <w:r w:rsidRPr="00826850">
            <w:rPr>
              <w:rFonts w:eastAsiaTheme="minorHAnsi"/>
              <w:noProof/>
            </w:rPr>
            <w:t xml:space="preserve">Egenhofer M.J. (1989) A formal definition of binary topological relationships. In: Litwin W., Schek HJ. (eds) Foundations of Data Organization and Algorithms. FODO 1989. Lecture Notes in Computer Science, vol 367. Springer, Berlin, Heidelberg. </w:t>
          </w:r>
          <w:hyperlink r:id="rId62" w:history="1">
            <w:r w:rsidRPr="00826850">
              <w:rPr>
                <w:rFonts w:eastAsiaTheme="minorHAnsi"/>
                <w:noProof/>
              </w:rPr>
              <w:t>https://doi.org/10.1007/3-540-51295-0_148</w:t>
            </w:r>
          </w:hyperlink>
        </w:p>
        <w:p w14:paraId="44D32C3F" w14:textId="77777777" w:rsidR="00181604" w:rsidRPr="00826850" w:rsidRDefault="00181604" w:rsidP="00132BE4">
          <w:pPr>
            <w:pStyle w:val="af3"/>
            <w:numPr>
              <w:ilvl w:val="0"/>
              <w:numId w:val="43"/>
            </w:numPr>
            <w:ind w:leftChars="0" w:left="0"/>
            <w:rPr>
              <w:rFonts w:eastAsiaTheme="minorHAnsi"/>
              <w:noProof/>
            </w:rPr>
          </w:pPr>
          <w:r w:rsidRPr="00826850">
            <w:rPr>
              <w:rFonts w:eastAsiaTheme="minorHAnsi"/>
              <w:noProof/>
            </w:rPr>
            <w:t xml:space="preserve">Gröger, G., B. George (2012) Geometry and Topology, in Kresse and Danko (eds) Handbook of Geographic Information, Springer 10.1007/978-3-540-72680-7, pp. 303-321 </w:t>
          </w:r>
        </w:p>
        <w:p w14:paraId="745548BF" w14:textId="77777777" w:rsidR="00181604" w:rsidRPr="00826850" w:rsidRDefault="00181604" w:rsidP="00132BE4">
          <w:pPr>
            <w:pStyle w:val="af3"/>
            <w:numPr>
              <w:ilvl w:val="0"/>
              <w:numId w:val="43"/>
            </w:numPr>
            <w:ind w:leftChars="0" w:left="0"/>
            <w:rPr>
              <w:rFonts w:eastAsiaTheme="minorHAnsi"/>
              <w:noProof/>
            </w:rPr>
          </w:pPr>
          <w:r w:rsidRPr="00826850">
            <w:rPr>
              <w:rFonts w:eastAsiaTheme="minorHAnsi"/>
              <w:noProof/>
            </w:rPr>
            <w:t>ISO (2012) ISO 19152:2012, Geographic Information – Land Administration Domain Model (LADM)</w:t>
          </w:r>
        </w:p>
        <w:p w14:paraId="06D4BBC1" w14:textId="77777777" w:rsidR="00181604" w:rsidRPr="00826850" w:rsidRDefault="00181604" w:rsidP="00132BE4">
          <w:pPr>
            <w:pStyle w:val="af3"/>
            <w:numPr>
              <w:ilvl w:val="0"/>
              <w:numId w:val="43"/>
            </w:numPr>
            <w:ind w:leftChars="0" w:left="0"/>
            <w:rPr>
              <w:rFonts w:eastAsiaTheme="minorHAnsi"/>
              <w:noProof/>
            </w:rPr>
          </w:pPr>
          <w:r w:rsidRPr="00826850">
            <w:rPr>
              <w:rFonts w:eastAsiaTheme="minorHAnsi"/>
              <w:noProof/>
            </w:rPr>
            <w:t xml:space="preserve">ISO (2018) ISO 16739-1:2018, Industry Foundation Classes (IFC) for data sharing in the construction and facility management industries — Part 1: Data schema, </w:t>
          </w:r>
        </w:p>
        <w:p w14:paraId="2A33920A" w14:textId="77777777" w:rsidR="00181604" w:rsidRPr="00826850" w:rsidRDefault="00181604">
          <w:pPr>
            <w:pStyle w:val="aff4"/>
            <w:numPr>
              <w:ilvl w:val="0"/>
              <w:numId w:val="43"/>
            </w:numPr>
            <w:spacing w:after="0"/>
            <w:ind w:left="0"/>
            <w:rPr>
              <w:rFonts w:ascii="Times New Roman" w:hAnsi="Times New Roman" w:cs="Times New Roman"/>
              <w:noProof/>
              <w:sz w:val="24"/>
              <w:szCs w:val="24"/>
              <w:lang w:val="en-GB"/>
            </w:rPr>
            <w:pPrChange w:id="1563" w:author="Li, Ki Joune" w:date="2024-04-19T13:16:00Z">
              <w:pPr>
                <w:pStyle w:val="aff4"/>
                <w:numPr>
                  <w:numId w:val="43"/>
                </w:numPr>
                <w:spacing w:after="0"/>
                <w:ind w:left="720" w:hanging="360"/>
              </w:pPr>
            </w:pPrChange>
          </w:pPr>
          <w:r w:rsidRPr="00826850">
            <w:rPr>
              <w:rFonts w:ascii="Times New Roman" w:hAnsi="Times New Roman" w:cs="Times New Roman"/>
              <w:noProof/>
              <w:sz w:val="24"/>
              <w:szCs w:val="24"/>
              <w:lang w:val="en-GB"/>
            </w:rPr>
            <w:t>ISO. (2019). ISO 19107:2019, Geographic information - Spatial Schema. Retrieved 02 10, 2020, from International Organization for Standardization: https://www.iso.org/standard/66175.html</w:t>
          </w:r>
        </w:p>
        <w:p w14:paraId="30A410EA" w14:textId="77777777" w:rsidR="00DB5231" w:rsidRPr="00826850" w:rsidRDefault="00DB5231">
          <w:pPr>
            <w:pStyle w:val="aff4"/>
            <w:numPr>
              <w:ilvl w:val="0"/>
              <w:numId w:val="43"/>
            </w:numPr>
            <w:spacing w:after="0"/>
            <w:ind w:left="0"/>
            <w:rPr>
              <w:moveTo w:id="1564" w:author="Li, Ki Joune [2]" w:date="2024-04-10T20:28:00Z"/>
              <w:rFonts w:ascii="Times New Roman" w:hAnsi="Times New Roman" w:cs="Times New Roman"/>
              <w:noProof/>
              <w:sz w:val="24"/>
              <w:szCs w:val="24"/>
              <w:lang w:val="en-GB"/>
            </w:rPr>
            <w:pPrChange w:id="1565" w:author="Li, Ki Joune" w:date="2024-04-19T13:16:00Z">
              <w:pPr>
                <w:pStyle w:val="aff4"/>
                <w:numPr>
                  <w:numId w:val="43"/>
                </w:numPr>
                <w:spacing w:after="0"/>
                <w:ind w:left="720" w:hanging="360"/>
              </w:pPr>
            </w:pPrChange>
          </w:pPr>
          <w:moveToRangeStart w:id="1566" w:author="Li, Ki Joune [2]" w:date="2024-04-10T20:28:00Z" w:name="move163673318"/>
          <w:moveTo w:id="1567" w:author="Li, Ki Joune [2]" w:date="2024-04-10T20:28:00Z">
            <w:r w:rsidRPr="00826850">
              <w:rPr>
                <w:rFonts w:ascii="Times New Roman" w:hAnsi="Times New Roman" w:cs="Times New Roman"/>
                <w:noProof/>
                <w:sz w:val="24"/>
                <w:szCs w:val="24"/>
                <w:lang w:val="en-GB"/>
              </w:rPr>
              <w:t>Lee, J. (2004). A spatial access-oriented implementation of a 3D GIS topological data model for urban entities. GeoInformatica, 237-264.</w:t>
            </w:r>
          </w:moveTo>
        </w:p>
        <w:moveToRangeEnd w:id="1566"/>
        <w:p w14:paraId="17764295" w14:textId="77777777" w:rsidR="00181604" w:rsidRPr="00826850" w:rsidRDefault="00181604">
          <w:pPr>
            <w:pStyle w:val="aff4"/>
            <w:numPr>
              <w:ilvl w:val="0"/>
              <w:numId w:val="43"/>
            </w:numPr>
            <w:spacing w:after="0"/>
            <w:ind w:left="0"/>
            <w:rPr>
              <w:rFonts w:ascii="Times New Roman" w:hAnsi="Times New Roman" w:cs="Times New Roman"/>
              <w:noProof/>
              <w:sz w:val="24"/>
              <w:szCs w:val="24"/>
              <w:lang w:val="en-GB"/>
            </w:rPr>
            <w:pPrChange w:id="1568" w:author="Li, Ki Joune" w:date="2024-04-19T13:16:00Z">
              <w:pPr>
                <w:pStyle w:val="aff4"/>
                <w:numPr>
                  <w:numId w:val="43"/>
                </w:numPr>
                <w:spacing w:after="0"/>
                <w:ind w:left="720" w:hanging="360"/>
              </w:pPr>
            </w:pPrChange>
          </w:pPr>
          <w:r w:rsidRPr="00826850">
            <w:rPr>
              <w:rFonts w:ascii="Times New Roman" w:hAnsi="Times New Roman" w:cs="Times New Roman"/>
              <w:noProof/>
              <w:sz w:val="24"/>
              <w:szCs w:val="24"/>
              <w:lang w:val="en-GB"/>
            </w:rPr>
            <w:t>Morris, S. (2019). Topology Without Tears. Retrieved 02 10, 2020, from Topology Without Tears Online Book: http://www.topologywithouttears.net/topbook.pdf</w:t>
          </w:r>
        </w:p>
        <w:p w14:paraId="2EE50367" w14:textId="77777777" w:rsidR="00181604" w:rsidRPr="00826850" w:rsidRDefault="00181604">
          <w:pPr>
            <w:pStyle w:val="aff4"/>
            <w:numPr>
              <w:ilvl w:val="0"/>
              <w:numId w:val="43"/>
            </w:numPr>
            <w:spacing w:after="0"/>
            <w:ind w:left="0"/>
            <w:rPr>
              <w:rFonts w:ascii="Times New Roman" w:hAnsi="Times New Roman" w:cs="Times New Roman"/>
              <w:noProof/>
              <w:sz w:val="24"/>
              <w:szCs w:val="24"/>
              <w:lang w:val="en-GB"/>
            </w:rPr>
            <w:pPrChange w:id="1569" w:author="Li, Ki Joune" w:date="2024-04-19T13:16:00Z">
              <w:pPr>
                <w:pStyle w:val="aff4"/>
                <w:numPr>
                  <w:numId w:val="43"/>
                </w:numPr>
                <w:spacing w:after="0"/>
                <w:ind w:left="720" w:hanging="360"/>
              </w:pPr>
            </w:pPrChange>
          </w:pPr>
          <w:r w:rsidRPr="00826850">
            <w:rPr>
              <w:rFonts w:ascii="Times New Roman" w:hAnsi="Times New Roman" w:cs="Times New Roman"/>
              <w:noProof/>
              <w:sz w:val="24"/>
              <w:szCs w:val="24"/>
              <w:lang w:val="en-GB"/>
            </w:rPr>
            <w:t>Munkres, J. R. (2018). Elements of algebraic topology. CRC Press.</w:t>
          </w:r>
        </w:p>
        <w:p w14:paraId="624B977C" w14:textId="77777777" w:rsidR="00DB5231" w:rsidRPr="00DB5231" w:rsidRDefault="00181604" w:rsidP="00132BE4">
          <w:pPr>
            <w:pStyle w:val="af3"/>
            <w:numPr>
              <w:ilvl w:val="0"/>
              <w:numId w:val="43"/>
            </w:numPr>
            <w:ind w:leftChars="0" w:left="0"/>
            <w:rPr>
              <w:ins w:id="1570" w:author="Li, Ki Joune [2]" w:date="2024-04-10T20:28:00Z"/>
              <w:rFonts w:eastAsiaTheme="minorHAnsi"/>
              <w:noProof/>
              <w:rPrChange w:id="1571" w:author="Li, Ki Joune [2]" w:date="2024-04-10T20:28:00Z">
                <w:rPr>
                  <w:ins w:id="1572" w:author="Li, Ki Joune [2]" w:date="2024-04-10T20:28:00Z"/>
                  <w:noProof/>
                  <w:lang w:eastAsia="ko-KR"/>
                </w:rPr>
              </w:rPrChange>
            </w:rPr>
          </w:pPr>
          <w:moveFromRangeStart w:id="1573" w:author="Li, Ki Joune [2]" w:date="2024-04-10T20:28:00Z" w:name="move163673318"/>
          <w:moveFrom w:id="1574" w:author="Li, Ki Joune [2]" w:date="2024-04-10T20:28:00Z">
            <w:r w:rsidRPr="00826850" w:rsidDel="00DB5231">
              <w:rPr>
                <w:noProof/>
              </w:rPr>
              <w:t>Lee, J. (2004). A spatial access-oriented implementation of a 3D GIS topological data model for urban entities. GeoInformatica, 237-264.</w:t>
            </w:r>
          </w:moveFrom>
          <w:ins w:id="1575" w:author="Li, Ki Joune [2]" w:date="2024-04-10T20:28:00Z">
            <w:r w:rsidR="00DB5231" w:rsidRPr="00DB5231">
              <w:rPr>
                <w:rFonts w:hint="eastAsia"/>
                <w:noProof/>
                <w:lang w:eastAsia="ko-KR"/>
              </w:rPr>
              <w:t xml:space="preserve"> </w:t>
            </w:r>
          </w:ins>
        </w:p>
        <w:p w14:paraId="41CDCB00" w14:textId="1BD555DC" w:rsidR="00DB5231" w:rsidRPr="00DF57B1" w:rsidRDefault="00DB5231" w:rsidP="00132BE4">
          <w:pPr>
            <w:pStyle w:val="af3"/>
            <w:numPr>
              <w:ilvl w:val="0"/>
              <w:numId w:val="43"/>
            </w:numPr>
            <w:ind w:leftChars="0" w:left="0"/>
            <w:rPr>
              <w:ins w:id="1576" w:author="Li, Ki Joune [2]" w:date="2024-04-10T20:28:00Z"/>
              <w:rFonts w:eastAsiaTheme="minorHAnsi"/>
              <w:noProof/>
            </w:rPr>
          </w:pPr>
          <w:ins w:id="1577" w:author="Li, Ki Joune [2]" w:date="2024-04-10T20:28:00Z">
            <w:r>
              <w:rPr>
                <w:rFonts w:hint="eastAsia"/>
                <w:noProof/>
                <w:lang w:eastAsia="ko-KR"/>
              </w:rPr>
              <w:t>N</w:t>
            </w:r>
            <w:r>
              <w:rPr>
                <w:noProof/>
                <w:lang w:eastAsia="ko-KR"/>
              </w:rPr>
              <w:t xml:space="preserve">agel, C. (2014) </w:t>
            </w:r>
            <w:r w:rsidRPr="001507E9">
              <w:rPr>
                <w:noProof/>
                <w:lang w:val="en-US" w:eastAsia="ko-KR"/>
              </w:rPr>
              <w:t xml:space="preserve">Spatio-Semantic Modeling of Indoor Environments for Indoor </w:t>
            </w:r>
            <w:r w:rsidRPr="001507E9">
              <w:rPr>
                <w:noProof/>
                <w:lang w:val="en-US" w:eastAsia="ko-KR"/>
              </w:rPr>
              <w:br/>
              <w:t>Navigation</w:t>
            </w:r>
            <w:r>
              <w:rPr>
                <w:noProof/>
                <w:lang w:val="en-US" w:eastAsia="ko-KR"/>
              </w:rPr>
              <w:t>, Ph.D. thesis, TU Berlin</w:t>
            </w:r>
          </w:ins>
        </w:p>
        <w:p w14:paraId="22C065E1" w14:textId="0843B512" w:rsidR="00181604" w:rsidRPr="00231198" w:rsidDel="00DB5231" w:rsidRDefault="00DB5231">
          <w:pPr>
            <w:pStyle w:val="af3"/>
            <w:numPr>
              <w:ilvl w:val="0"/>
              <w:numId w:val="43"/>
            </w:numPr>
            <w:ind w:leftChars="0" w:left="0"/>
            <w:rPr>
              <w:moveFrom w:id="1578" w:author="Li, Ki Joune [2]" w:date="2024-04-10T20:28:00Z"/>
              <w:noProof/>
            </w:rPr>
            <w:pPrChange w:id="1579" w:author="Li, Ki Joune" w:date="2024-04-19T13:16:00Z">
              <w:pPr>
                <w:pStyle w:val="aff4"/>
                <w:numPr>
                  <w:numId w:val="43"/>
                </w:numPr>
                <w:spacing w:after="0"/>
                <w:ind w:left="720" w:hanging="360"/>
              </w:pPr>
            </w:pPrChange>
          </w:pPr>
          <w:ins w:id="1580" w:author="Li, Ki Joune [2]" w:date="2024-04-10T20:28:00Z">
            <w:r>
              <w:rPr>
                <w:rFonts w:hint="eastAsia"/>
                <w:noProof/>
                <w:lang w:val="en-US" w:eastAsia="ko-KR"/>
              </w:rPr>
              <w:t>N</w:t>
            </w:r>
            <w:r>
              <w:rPr>
                <w:noProof/>
                <w:lang w:val="en-US" w:eastAsia="ko-KR"/>
              </w:rPr>
              <w:t>agel, C., Becker, T., Kaden, R., Li, K-J., Lee, J., Kolbe, T. H., (2010) Requirements and Space-Event Modeling for Indoor Navigation, OGC Discussion paper, OGC Doc.no 10-191r1</w:t>
            </w:r>
          </w:ins>
        </w:p>
        <w:moveFromRangeEnd w:id="1573"/>
        <w:p w14:paraId="4A112BF3" w14:textId="77777777" w:rsidR="00181604" w:rsidRPr="00826850" w:rsidRDefault="00181604" w:rsidP="00132BE4">
          <w:pPr>
            <w:pStyle w:val="af3"/>
            <w:numPr>
              <w:ilvl w:val="0"/>
              <w:numId w:val="43"/>
            </w:numPr>
            <w:ind w:leftChars="0" w:left="0"/>
            <w:rPr>
              <w:rFonts w:eastAsiaTheme="minorHAnsi"/>
              <w:noProof/>
            </w:rPr>
          </w:pPr>
          <w:r w:rsidRPr="00826850">
            <w:rPr>
              <w:rFonts w:eastAsiaTheme="minorHAnsi"/>
              <w:noProof/>
            </w:rPr>
            <w:t>OGC (2012) City Geography Markup Language (CityGML) Encoding Standard, Open Geospatial Consortium</w:t>
          </w:r>
        </w:p>
        <w:p w14:paraId="0FCFE07F" w14:textId="77777777" w:rsidR="00181604" w:rsidRPr="00826850" w:rsidRDefault="00181604" w:rsidP="00132BE4">
          <w:pPr>
            <w:pStyle w:val="af3"/>
            <w:numPr>
              <w:ilvl w:val="0"/>
              <w:numId w:val="43"/>
            </w:numPr>
            <w:ind w:leftChars="0" w:left="0"/>
            <w:rPr>
              <w:rFonts w:eastAsiaTheme="minorHAnsi"/>
              <w:noProof/>
            </w:rPr>
          </w:pPr>
          <w:r w:rsidRPr="00826850">
            <w:rPr>
              <w:rFonts w:eastAsiaTheme="minorHAnsi"/>
              <w:noProof/>
            </w:rPr>
            <w:t>OGC (2015) OGC KML 2.3, Encoding Standard, Open Geospatial Consortium</w:t>
          </w:r>
        </w:p>
        <w:p w14:paraId="34E42C19" w14:textId="77777777" w:rsidR="00181604" w:rsidRPr="00826850" w:rsidRDefault="00181604" w:rsidP="00132BE4">
          <w:pPr>
            <w:pStyle w:val="af3"/>
            <w:numPr>
              <w:ilvl w:val="0"/>
              <w:numId w:val="43"/>
            </w:numPr>
            <w:ind w:leftChars="0" w:left="0"/>
            <w:rPr>
              <w:rFonts w:eastAsiaTheme="minorHAnsi"/>
              <w:noProof/>
            </w:rPr>
          </w:pPr>
          <w:r w:rsidRPr="00826850">
            <w:rPr>
              <w:rFonts w:eastAsiaTheme="minorHAnsi"/>
              <w:noProof/>
            </w:rPr>
            <w:t xml:space="preserve">OGC (2021) Indoor Mapping Data Format, OGC community standard  </w:t>
          </w:r>
        </w:p>
        <w:p w14:paraId="307C8B42" w14:textId="77777777" w:rsidR="00181604" w:rsidRPr="00826850" w:rsidRDefault="00181604">
          <w:pPr>
            <w:pStyle w:val="aff4"/>
            <w:numPr>
              <w:ilvl w:val="0"/>
              <w:numId w:val="43"/>
            </w:numPr>
            <w:spacing w:after="0"/>
            <w:ind w:left="0"/>
            <w:rPr>
              <w:rFonts w:ascii="Times New Roman" w:hAnsi="Times New Roman" w:cs="Times New Roman"/>
              <w:noProof/>
              <w:sz w:val="24"/>
              <w:szCs w:val="24"/>
              <w:lang w:val="en-GB"/>
            </w:rPr>
            <w:pPrChange w:id="1581" w:author="Li, Ki Joune" w:date="2024-04-19T13:16:00Z">
              <w:pPr>
                <w:pStyle w:val="aff4"/>
                <w:numPr>
                  <w:numId w:val="43"/>
                </w:numPr>
                <w:spacing w:after="0"/>
                <w:ind w:left="720" w:hanging="360"/>
              </w:pPr>
            </w:pPrChange>
          </w:pPr>
          <w:r w:rsidRPr="00826850">
            <w:rPr>
              <w:rFonts w:ascii="Times New Roman" w:hAnsi="Times New Roman" w:cs="Times New Roman"/>
              <w:noProof/>
              <w:sz w:val="24"/>
              <w:szCs w:val="24"/>
              <w:lang w:val="en-GB"/>
            </w:rPr>
            <w:t>OGC. (2009). The Specification Model – A Standard for Modular specifications. Open Geospatial Consortium.</w:t>
          </w:r>
        </w:p>
        <w:p w14:paraId="34F72417" w14:textId="77777777" w:rsidR="00181604" w:rsidRPr="00826850" w:rsidRDefault="00181604">
          <w:pPr>
            <w:pStyle w:val="aff4"/>
            <w:numPr>
              <w:ilvl w:val="0"/>
              <w:numId w:val="43"/>
            </w:numPr>
            <w:spacing w:after="0"/>
            <w:ind w:left="0"/>
            <w:rPr>
              <w:rFonts w:ascii="Times New Roman" w:hAnsi="Times New Roman" w:cs="Times New Roman"/>
              <w:noProof/>
              <w:sz w:val="24"/>
              <w:szCs w:val="24"/>
              <w:lang w:val="en-GB"/>
            </w:rPr>
            <w:pPrChange w:id="1582" w:author="Li, Ki Joune" w:date="2024-04-19T13:16:00Z">
              <w:pPr>
                <w:pStyle w:val="aff4"/>
                <w:numPr>
                  <w:numId w:val="43"/>
                </w:numPr>
                <w:spacing w:after="0"/>
                <w:ind w:left="720" w:hanging="360"/>
                <w:jc w:val="left"/>
              </w:pPr>
            </w:pPrChange>
          </w:pPr>
          <w:r w:rsidRPr="00826850">
            <w:rPr>
              <w:rFonts w:ascii="Times New Roman" w:hAnsi="Times New Roman" w:cs="Times New Roman"/>
              <w:noProof/>
              <w:sz w:val="24"/>
              <w:szCs w:val="24"/>
              <w:lang w:val="en-GB"/>
            </w:rPr>
            <w:t>OGC. (2015). IndoorGML. Retrieved 02 06, 2020, from https://www.opengeospatial.org/standards/indoorgml</w:t>
          </w:r>
        </w:p>
        <w:p w14:paraId="08305A47" w14:textId="77777777" w:rsidR="00181604" w:rsidRPr="00826850" w:rsidRDefault="00181604">
          <w:pPr>
            <w:pStyle w:val="aff4"/>
            <w:numPr>
              <w:ilvl w:val="0"/>
              <w:numId w:val="43"/>
            </w:numPr>
            <w:spacing w:after="0"/>
            <w:ind w:left="0"/>
            <w:rPr>
              <w:rFonts w:ascii="Times New Roman" w:hAnsi="Times New Roman" w:cs="Times New Roman"/>
              <w:noProof/>
              <w:sz w:val="24"/>
              <w:szCs w:val="24"/>
              <w:lang w:val="en-GB"/>
            </w:rPr>
            <w:pPrChange w:id="1583" w:author="Li, Ki Joune" w:date="2024-04-19T13:16:00Z">
              <w:pPr>
                <w:pStyle w:val="aff4"/>
                <w:numPr>
                  <w:numId w:val="43"/>
                </w:numPr>
                <w:spacing w:after="0"/>
                <w:ind w:left="720" w:hanging="360"/>
              </w:pPr>
            </w:pPrChange>
          </w:pPr>
          <w:r w:rsidRPr="00826850">
            <w:rPr>
              <w:rFonts w:ascii="Times New Roman" w:hAnsi="Times New Roman" w:cs="Times New Roman"/>
              <w:noProof/>
              <w:sz w:val="24"/>
              <w:szCs w:val="24"/>
              <w:lang w:val="en-GB"/>
            </w:rPr>
            <w:t>Princeton University. (2010). About Wordnet. (Princeton University) Retrieved 02 06, 2020, from https://wordnet.princeton.edu/</w:t>
          </w:r>
        </w:p>
        <w:p w14:paraId="42041A0E" w14:textId="77777777" w:rsidR="00181604" w:rsidRPr="00826850" w:rsidRDefault="00181604" w:rsidP="00132BE4">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fr-FR"/>
            </w:rPr>
            <w:t xml:space="preserve">Yan, J., Diakité, A. A., &amp; Zlatanova, S. (2019). </w:t>
          </w:r>
          <w:r w:rsidRPr="00826850">
            <w:rPr>
              <w:rFonts w:ascii="Times New Roman" w:hAnsi="Times New Roman" w:cs="Times New Roman"/>
              <w:noProof/>
              <w:sz w:val="24"/>
              <w:szCs w:val="24"/>
              <w:lang w:val="en-GB"/>
            </w:rPr>
            <w:t>A generic space definition framework to support seamless indoor/outdoor navigation systems. Transactions in GIS, 23(6), 1273-1295.</w:t>
          </w:r>
        </w:p>
        <w:p w14:paraId="326850C5" w14:textId="77777777" w:rsidR="00181604" w:rsidRPr="00826850" w:rsidRDefault="00181604" w:rsidP="00132BE4">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lastRenderedPageBreak/>
            <w:t>Zlatanova, S., Yan, J., Wang, Y., Diakité, A., Isikdag, U., Sithole, G., &amp; Barton, J. (2020). Spaces in Spatial Science and Urban Applications—State of the Art Review. ISPRS International Journal of Geo-Information, 9(1), 58.</w:t>
          </w:r>
        </w:p>
      </w:sdtContent>
    </w:sdt>
    <w:p w14:paraId="3297B057" w14:textId="6605B8A8" w:rsidR="004A5507" w:rsidRPr="00165E04" w:rsidRDefault="004A5507" w:rsidP="00181604">
      <w:pPr>
        <w:pStyle w:val="OGCtableheader"/>
      </w:pPr>
    </w:p>
    <w:sectPr w:rsidR="004A5507" w:rsidRPr="00165E04" w:rsidSect="00B52322">
      <w:footerReference w:type="default" r:id="rId63"/>
      <w:pgSz w:w="12240" w:h="15840" w:code="1"/>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Carl Reed" w:date="2024-03-13T15:32:00Z" w:initials="CR">
    <w:p w14:paraId="32954339" w14:textId="77777777" w:rsidR="00234460" w:rsidRDefault="00234460" w:rsidP="006177E8">
      <w:pPr>
        <w:pStyle w:val="afd"/>
        <w:jc w:val="left"/>
      </w:pPr>
      <w:r>
        <w:rPr>
          <w:rStyle w:val="aff6"/>
        </w:rPr>
        <w:annotationRef/>
      </w:r>
      <w:r>
        <w:t>Maybe update submission date?</w:t>
      </w:r>
    </w:p>
  </w:comment>
  <w:comment w:id="3" w:author="Li, Ki Joune" w:date="2024-03-26T09:40:00Z" w:initials="LKJ">
    <w:p w14:paraId="3A70710A" w14:textId="252EE649" w:rsidR="00234460" w:rsidRDefault="00234460">
      <w:pPr>
        <w:pStyle w:val="afd"/>
        <w:rPr>
          <w:lang w:eastAsia="ko-KR"/>
        </w:rPr>
      </w:pPr>
      <w:r>
        <w:rPr>
          <w:rStyle w:val="aff6"/>
        </w:rPr>
        <w:annotationRef/>
      </w:r>
      <w:r>
        <w:rPr>
          <w:rFonts w:hint="eastAsia"/>
          <w:lang w:eastAsia="ko-KR"/>
        </w:rPr>
        <w:t>I</w:t>
      </w:r>
      <w:r>
        <w:rPr>
          <w:lang w:eastAsia="ko-KR"/>
        </w:rPr>
        <w:t>t is the first submission date. It is updated to the submission date of this version.</w:t>
      </w:r>
    </w:p>
  </w:comment>
  <w:comment w:id="7" w:author="Carl Reed" w:date="2024-03-13T15:34:00Z" w:initials="CR">
    <w:p w14:paraId="6F8E7F52" w14:textId="77777777" w:rsidR="00234460" w:rsidRDefault="00234460" w:rsidP="006177E8">
      <w:pPr>
        <w:pStyle w:val="afd"/>
        <w:jc w:val="left"/>
      </w:pPr>
      <w:r>
        <w:rPr>
          <w:rStyle w:val="aff6"/>
        </w:rPr>
        <w:annotationRef/>
      </w:r>
      <w:r>
        <w:t>The latest OGC template for a Standard just has a link to the license agreement. May want to update to that approach.</w:t>
      </w:r>
    </w:p>
  </w:comment>
  <w:comment w:id="8" w:author="Li, Ki Joune" w:date="2024-03-26T09:43:00Z" w:initials="LKJ">
    <w:p w14:paraId="3FD9512B" w14:textId="319D8D3D" w:rsidR="00234460" w:rsidRDefault="00234460">
      <w:pPr>
        <w:pStyle w:val="afd"/>
        <w:rPr>
          <w:lang w:eastAsia="ko-KR"/>
        </w:rPr>
      </w:pPr>
      <w:r>
        <w:rPr>
          <w:rStyle w:val="aff6"/>
        </w:rPr>
        <w:annotationRef/>
      </w:r>
      <w:r>
        <w:rPr>
          <w:lang w:eastAsia="ko-KR"/>
        </w:rPr>
        <w:t>It is according to the template available at OGC portal.</w:t>
      </w:r>
    </w:p>
  </w:comment>
  <w:comment w:id="274" w:author="Carl Reed" w:date="2024-03-13T15:35:00Z" w:initials="CR">
    <w:p w14:paraId="78DC7149" w14:textId="77777777" w:rsidR="00234460" w:rsidRDefault="00234460" w:rsidP="00210D21">
      <w:pPr>
        <w:pStyle w:val="afd"/>
        <w:jc w:val="left"/>
      </w:pPr>
      <w:r>
        <w:rPr>
          <w:rStyle w:val="aff6"/>
        </w:rPr>
        <w:annotationRef/>
      </w:r>
      <w:r>
        <w:t>KML and LADM are not really 3d Modeling standards. More specifically, KML as used in Google Earth does support simple 3d extrusions of building footprints but nothing else. I3S does now support 3D building models for query and visualization.</w:t>
      </w:r>
    </w:p>
  </w:comment>
  <w:comment w:id="275" w:author="Li, Ki Joune" w:date="2024-03-26T09:45:00Z" w:initials="LKJ">
    <w:p w14:paraId="04402804" w14:textId="79A5BBEF" w:rsidR="00234460" w:rsidRDefault="00234460">
      <w:pPr>
        <w:pStyle w:val="afd"/>
        <w:rPr>
          <w:lang w:eastAsia="ko-KR"/>
        </w:rPr>
      </w:pPr>
      <w:r>
        <w:rPr>
          <w:rStyle w:val="aff6"/>
        </w:rPr>
        <w:annotationRef/>
      </w:r>
      <w:r>
        <w:rPr>
          <w:rFonts w:hint="eastAsia"/>
          <w:lang w:eastAsia="ko-KR"/>
        </w:rPr>
        <w:t>O</w:t>
      </w:r>
      <w:r>
        <w:rPr>
          <w:lang w:eastAsia="ko-KR"/>
        </w:rPr>
        <w:t>K, we remove KML and LADM. I3S is a streaming standard (like 3D tiles). They (ESRI) defined a building model but it is not yet standard, as far as I know.</w:t>
      </w:r>
    </w:p>
  </w:comment>
  <w:comment w:id="278" w:author="Carl Reed" w:date="2024-03-13T15:37:00Z" w:initials="CR">
    <w:p w14:paraId="6FA467A5" w14:textId="23328BFA" w:rsidR="00234460" w:rsidRDefault="00234460" w:rsidP="006177E8">
      <w:pPr>
        <w:pStyle w:val="afd"/>
        <w:jc w:val="left"/>
      </w:pPr>
      <w:r>
        <w:rPr>
          <w:rStyle w:val="aff6"/>
        </w:rPr>
        <w:annotationRef/>
      </w:r>
      <w:r>
        <w:t>OGC Docs use US English spelling.</w:t>
      </w:r>
    </w:p>
  </w:comment>
  <w:comment w:id="279" w:author="Carl Reed" w:date="2024-03-13T15:40:00Z" w:initials="CR">
    <w:p w14:paraId="717D5443" w14:textId="77777777" w:rsidR="00234460" w:rsidRDefault="00234460" w:rsidP="006177E8">
      <w:pPr>
        <w:pStyle w:val="afd"/>
        <w:jc w:val="left"/>
      </w:pPr>
      <w:r>
        <w:rPr>
          <w:rStyle w:val="aff6"/>
        </w:rPr>
        <w:annotationRef/>
      </w:r>
      <w:r>
        <w:t>The conceptual model (Part 1)?</w:t>
      </w:r>
    </w:p>
  </w:comment>
  <w:comment w:id="280" w:author="Li, Ki Joune" w:date="2024-03-26T09:48:00Z" w:initials="LKJ">
    <w:p w14:paraId="6627C233" w14:textId="123AF0AA" w:rsidR="00234460" w:rsidRDefault="00234460" w:rsidP="007473E6">
      <w:pPr>
        <w:pStyle w:val="afd"/>
        <w:jc w:val="left"/>
        <w:rPr>
          <w:lang w:eastAsia="ko-KR"/>
        </w:rPr>
      </w:pPr>
      <w:r>
        <w:rPr>
          <w:rStyle w:val="aff6"/>
        </w:rPr>
        <w:annotationRef/>
      </w:r>
      <w:r>
        <w:rPr>
          <w:rFonts w:hint="eastAsia"/>
          <w:lang w:eastAsia="ko-KR"/>
        </w:rPr>
        <w:t>C</w:t>
      </w:r>
      <w:r>
        <w:rPr>
          <w:lang w:eastAsia="ko-KR"/>
        </w:rPr>
        <w:t>onceptual model covers indoor space model and navigation.</w:t>
      </w:r>
    </w:p>
  </w:comment>
  <w:comment w:id="284" w:author="Carl Reed" w:date="2024-03-13T15:40:00Z" w:initials="CR">
    <w:p w14:paraId="50A15BE0" w14:textId="77777777" w:rsidR="00234460" w:rsidRDefault="00234460" w:rsidP="00210D21">
      <w:pPr>
        <w:pStyle w:val="afd"/>
        <w:jc w:val="left"/>
      </w:pPr>
      <w:r>
        <w:rPr>
          <w:rStyle w:val="aff6"/>
        </w:rPr>
        <w:annotationRef/>
      </w:r>
      <w:r>
        <w:t>See above comment.</w:t>
      </w:r>
    </w:p>
  </w:comment>
  <w:comment w:id="288" w:author="Carl Reed" w:date="2024-03-13T15:49:00Z" w:initials="CR">
    <w:p w14:paraId="7FCC8D92" w14:textId="77777777" w:rsidR="00234460" w:rsidRDefault="00234460" w:rsidP="00210D21">
      <w:pPr>
        <w:pStyle w:val="afd"/>
        <w:jc w:val="left"/>
      </w:pPr>
      <w:r>
        <w:rPr>
          <w:rStyle w:val="aff6"/>
        </w:rPr>
        <w:annotationRef/>
      </w:r>
      <w:r>
        <w:t>Same comment as above.</w:t>
      </w:r>
    </w:p>
  </w:comment>
  <w:comment w:id="297" w:author="Carl Reed" w:date="2024-03-13T15:52:00Z" w:initials="CR">
    <w:p w14:paraId="10BAF64C" w14:textId="77777777" w:rsidR="00234460" w:rsidRDefault="00234460" w:rsidP="008F601D">
      <w:pPr>
        <w:pStyle w:val="afd"/>
        <w:jc w:val="left"/>
      </w:pPr>
      <w:r>
        <w:rPr>
          <w:rStyle w:val="aff6"/>
        </w:rPr>
        <w:annotationRef/>
      </w:r>
      <w:r>
        <w:t>Not sure they are an OGC Member organization.</w:t>
      </w:r>
    </w:p>
  </w:comment>
  <w:comment w:id="298" w:author="Li, Ki Joune" w:date="2024-03-26T09:49:00Z" w:initials="LKJ">
    <w:p w14:paraId="57BC1D4B" w14:textId="45406178" w:rsidR="00234460" w:rsidRDefault="00234460">
      <w:pPr>
        <w:pStyle w:val="afd"/>
        <w:rPr>
          <w:lang w:eastAsia="ko-KR"/>
        </w:rPr>
      </w:pPr>
      <w:r>
        <w:rPr>
          <w:rStyle w:val="aff6"/>
        </w:rPr>
        <w:annotationRef/>
      </w:r>
      <w:r>
        <w:rPr>
          <w:lang w:eastAsia="ko-KR"/>
        </w:rPr>
        <w:t>Right, they used be but not any longer. One staff from All4Land helped us but she left. It is removed.</w:t>
      </w:r>
    </w:p>
  </w:comment>
  <w:comment w:id="309" w:author="Carl Reed" w:date="2024-03-13T15:58:00Z" w:initials="CR">
    <w:p w14:paraId="36C94DC0" w14:textId="77777777" w:rsidR="00234460" w:rsidRDefault="00234460" w:rsidP="008F601D">
      <w:pPr>
        <w:pStyle w:val="afd"/>
        <w:jc w:val="left"/>
      </w:pPr>
      <w:r>
        <w:rPr>
          <w:rStyle w:val="aff6"/>
        </w:rPr>
        <w:annotationRef/>
      </w:r>
      <w:r>
        <w:t xml:space="preserve">Part 1 only? </w:t>
      </w:r>
    </w:p>
  </w:comment>
  <w:comment w:id="310" w:author="Li, Ki Joune" w:date="2024-03-26T09:53:00Z" w:initials="LKJ">
    <w:p w14:paraId="3F9A7C89" w14:textId="41E9E9B9" w:rsidR="00234460" w:rsidRDefault="00234460">
      <w:pPr>
        <w:pStyle w:val="afd"/>
        <w:rPr>
          <w:lang w:eastAsia="ko-KR"/>
        </w:rPr>
      </w:pPr>
      <w:r>
        <w:rPr>
          <w:rStyle w:val="aff6"/>
        </w:rPr>
        <w:annotationRef/>
      </w:r>
      <w:r>
        <w:rPr>
          <w:rFonts w:hint="eastAsia"/>
          <w:lang w:eastAsia="ko-KR"/>
        </w:rPr>
        <w:t>Y</w:t>
      </w:r>
      <w:r>
        <w:rPr>
          <w:lang w:eastAsia="ko-KR"/>
        </w:rPr>
        <w:t>es.</w:t>
      </w:r>
    </w:p>
  </w:comment>
  <w:comment w:id="319" w:author="Carl Reed" w:date="2024-03-13T15:58:00Z" w:initials="CR">
    <w:p w14:paraId="0DF71A5B" w14:textId="77777777" w:rsidR="00234460" w:rsidRDefault="00234460" w:rsidP="008F601D">
      <w:pPr>
        <w:pStyle w:val="afd"/>
        <w:jc w:val="left"/>
      </w:pPr>
      <w:r>
        <w:rPr>
          <w:rStyle w:val="aff6"/>
        </w:rPr>
        <w:annotationRef/>
      </w:r>
      <w:r>
        <w:t>SHALL?</w:t>
      </w:r>
    </w:p>
  </w:comment>
  <w:comment w:id="320" w:author="Li, Ki Joune" w:date="2024-03-26T09:55:00Z" w:initials="LKJ">
    <w:p w14:paraId="3F368055" w14:textId="10F6B531" w:rsidR="00234460" w:rsidRDefault="00234460">
      <w:pPr>
        <w:pStyle w:val="afd"/>
        <w:rPr>
          <w:lang w:eastAsia="ko-KR"/>
        </w:rPr>
      </w:pPr>
      <w:r>
        <w:rPr>
          <w:rStyle w:val="aff6"/>
        </w:rPr>
        <w:annotationRef/>
      </w:r>
      <w:r>
        <w:rPr>
          <w:rFonts w:hint="eastAsia"/>
          <w:lang w:eastAsia="ko-KR"/>
        </w:rPr>
        <w:t>c</w:t>
      </w:r>
      <w:r>
        <w:rPr>
          <w:lang w:eastAsia="ko-KR"/>
        </w:rPr>
        <w:t>orrected</w:t>
      </w:r>
    </w:p>
  </w:comment>
  <w:comment w:id="401" w:author="Carl Reed" w:date="2024-03-13T16:34:00Z" w:initials="CR">
    <w:p w14:paraId="0CA97BB2" w14:textId="77777777" w:rsidR="00234460" w:rsidRDefault="00234460" w:rsidP="002C4745">
      <w:pPr>
        <w:pStyle w:val="afd"/>
        <w:jc w:val="left"/>
      </w:pPr>
      <w:r>
        <w:rPr>
          <w:rStyle w:val="aff6"/>
        </w:rPr>
        <w:annotationRef/>
      </w:r>
      <w:r>
        <w:t>?? Isn’t the GML Schema in Part 2??</w:t>
      </w:r>
    </w:p>
  </w:comment>
  <w:comment w:id="402" w:author="Li, Ki Joune" w:date="2024-03-26T09:57:00Z" w:initials="LKJ">
    <w:p w14:paraId="185F4D4D" w14:textId="71F03931" w:rsidR="00234460" w:rsidRDefault="00234460">
      <w:pPr>
        <w:pStyle w:val="afd"/>
        <w:rPr>
          <w:lang w:eastAsia="ko-KR"/>
        </w:rPr>
      </w:pPr>
      <w:r>
        <w:rPr>
          <w:rStyle w:val="aff6"/>
        </w:rPr>
        <w:annotationRef/>
      </w:r>
      <w:r>
        <w:rPr>
          <w:rFonts w:hint="eastAsia"/>
          <w:lang w:eastAsia="ko-KR"/>
        </w:rPr>
        <w:t>R</w:t>
      </w:r>
      <w:r>
        <w:rPr>
          <w:lang w:eastAsia="ko-KR"/>
        </w:rPr>
        <w:t>ight, not in Annex A but Part 2</w:t>
      </w:r>
    </w:p>
  </w:comment>
  <w:comment w:id="406" w:author="Carl Reed" w:date="2024-03-13T17:10:00Z" w:initials="CR">
    <w:p w14:paraId="1D1C5252" w14:textId="77777777" w:rsidR="00234460" w:rsidRDefault="00234460" w:rsidP="006E3A11">
      <w:pPr>
        <w:pStyle w:val="afd"/>
        <w:jc w:val="left"/>
      </w:pPr>
      <w:r>
        <w:rPr>
          <w:rStyle w:val="aff6"/>
        </w:rPr>
        <w:annotationRef/>
      </w:r>
      <w:r>
        <w:t>Try to be clear about what is Core and what is an Extension (Part). Also be careful that the reader understands whether you are speaking of the Conceptual Model (core), other Parts, or the entire IndoorGML standards suite.</w:t>
      </w:r>
    </w:p>
  </w:comment>
  <w:comment w:id="407" w:author="Li, Ki Joune" w:date="2024-03-26T09:59:00Z" w:initials="LKJ">
    <w:p w14:paraId="27CF10C0" w14:textId="1F9CA483" w:rsidR="00234460" w:rsidRDefault="00234460">
      <w:pPr>
        <w:pStyle w:val="afd"/>
        <w:rPr>
          <w:lang w:eastAsia="ko-KR"/>
        </w:rPr>
      </w:pPr>
      <w:r>
        <w:rPr>
          <w:rStyle w:val="aff6"/>
        </w:rPr>
        <w:annotationRef/>
      </w:r>
      <w:r>
        <w:rPr>
          <w:rFonts w:hint="eastAsia"/>
          <w:lang w:eastAsia="ko-KR"/>
        </w:rPr>
        <w:t>O</w:t>
      </w:r>
      <w:r>
        <w:rPr>
          <w:lang w:eastAsia="ko-KR"/>
        </w:rPr>
        <w:t xml:space="preserve">K, it is quite confusing between “Core” and “Conceptual”. While Conceptual model means the UML diagram including most demanded extension such as in short </w:t>
      </w:r>
    </w:p>
  </w:comment>
  <w:comment w:id="413" w:author="Carl Reed" w:date="2024-03-13T17:05:00Z" w:initials="CR">
    <w:p w14:paraId="02A88C2E" w14:textId="2566D81B" w:rsidR="00234460" w:rsidRDefault="00234460" w:rsidP="00213159">
      <w:pPr>
        <w:pStyle w:val="afd"/>
        <w:jc w:val="left"/>
      </w:pPr>
      <w:r>
        <w:rPr>
          <w:rStyle w:val="aff6"/>
        </w:rPr>
        <w:annotationRef/>
      </w:r>
      <w:r>
        <w:t>Implementation schema such as JSON or GML??</w:t>
      </w:r>
    </w:p>
  </w:comment>
  <w:comment w:id="414" w:author="Li, Ki Joune" w:date="2024-03-26T10:22:00Z" w:initials="LKJ">
    <w:p w14:paraId="63293403" w14:textId="0F3FF03F" w:rsidR="00234460" w:rsidRDefault="00234460">
      <w:pPr>
        <w:pStyle w:val="afd"/>
        <w:rPr>
          <w:lang w:eastAsia="ko-KR"/>
        </w:rPr>
      </w:pPr>
      <w:r>
        <w:rPr>
          <w:rStyle w:val="aff6"/>
        </w:rPr>
        <w:annotationRef/>
      </w:r>
      <w:r>
        <w:rPr>
          <w:rFonts w:hint="eastAsia"/>
          <w:lang w:eastAsia="ko-KR"/>
        </w:rPr>
        <w:t>Y</w:t>
      </w:r>
      <w:r>
        <w:rPr>
          <w:lang w:eastAsia="ko-KR"/>
        </w:rPr>
        <w:t>es, JSON, GML, and SQL.</w:t>
      </w:r>
    </w:p>
  </w:comment>
  <w:comment w:id="437" w:author="Carl Reed" w:date="2024-03-13T17:27:00Z" w:initials="CR">
    <w:p w14:paraId="3423ECC3" w14:textId="77777777" w:rsidR="00234460" w:rsidRDefault="00234460" w:rsidP="000104F7">
      <w:pPr>
        <w:pStyle w:val="afd"/>
        <w:jc w:val="left"/>
      </w:pPr>
      <w:r>
        <w:rPr>
          <w:rStyle w:val="aff6"/>
        </w:rPr>
        <w:annotationRef/>
      </w:r>
      <w:r>
        <w:t>The conceptual model?</w:t>
      </w:r>
    </w:p>
  </w:comment>
  <w:comment w:id="438" w:author="Li, Ki Joune" w:date="2024-04-06T17:23:00Z" w:initials="LKJ">
    <w:p w14:paraId="7056D8BA" w14:textId="1F3A93AE" w:rsidR="00234460" w:rsidRDefault="00234460">
      <w:pPr>
        <w:pStyle w:val="afd"/>
        <w:rPr>
          <w:lang w:eastAsia="ko-KR"/>
        </w:rPr>
      </w:pPr>
      <w:r>
        <w:rPr>
          <w:rStyle w:val="aff6"/>
        </w:rPr>
        <w:annotationRef/>
      </w:r>
      <w:r>
        <w:rPr>
          <w:rFonts w:hint="eastAsia"/>
          <w:lang w:eastAsia="ko-KR"/>
        </w:rPr>
        <w:t>c</w:t>
      </w:r>
      <w:r>
        <w:rPr>
          <w:lang w:eastAsia="ko-KR"/>
        </w:rPr>
        <w:t>orrected</w:t>
      </w:r>
    </w:p>
  </w:comment>
  <w:comment w:id="456" w:author="Carl Reed" w:date="2024-03-13T17:31:00Z" w:initials="CR">
    <w:p w14:paraId="0C38B62E" w14:textId="77777777" w:rsidR="00234460" w:rsidRDefault="00234460" w:rsidP="000104F7">
      <w:pPr>
        <w:pStyle w:val="afd"/>
        <w:jc w:val="left"/>
      </w:pPr>
      <w:r>
        <w:rPr>
          <w:rStyle w:val="aff6"/>
        </w:rPr>
        <w:annotationRef/>
      </w:r>
      <w:r>
        <w:t>What does “it” refer to?</w:t>
      </w:r>
    </w:p>
  </w:comment>
  <w:comment w:id="457" w:author="Li, Ki Joune" w:date="2024-04-06T17:24:00Z" w:initials="LKJ">
    <w:p w14:paraId="460A9DAF" w14:textId="47A51B06" w:rsidR="00234460" w:rsidRDefault="00234460">
      <w:pPr>
        <w:pStyle w:val="afd"/>
        <w:rPr>
          <w:lang w:eastAsia="ko-KR"/>
        </w:rPr>
      </w:pPr>
      <w:r>
        <w:rPr>
          <w:rStyle w:val="aff6"/>
        </w:rPr>
        <w:annotationRef/>
      </w:r>
      <w:r>
        <w:rPr>
          <w:rFonts w:hint="eastAsia"/>
          <w:lang w:eastAsia="ko-KR"/>
        </w:rPr>
        <w:t>C</w:t>
      </w:r>
      <w:r>
        <w:rPr>
          <w:lang w:eastAsia="ko-KR"/>
        </w:rPr>
        <w:t>ell</w:t>
      </w:r>
    </w:p>
  </w:comment>
  <w:comment w:id="461" w:author="Carl Reed" w:date="2024-03-13T17:32:00Z" w:initials="CR">
    <w:p w14:paraId="38496D1F" w14:textId="77777777" w:rsidR="00234460" w:rsidRDefault="00234460" w:rsidP="000104F7">
      <w:pPr>
        <w:pStyle w:val="afd"/>
        <w:jc w:val="left"/>
      </w:pPr>
      <w:r>
        <w:rPr>
          <w:rStyle w:val="aff6"/>
        </w:rPr>
        <w:annotationRef/>
      </w:r>
      <w:r>
        <w:t xml:space="preserve">Rectangle? In computational geometry, the minimum bounding rectangle (MBR), also known as bounding box (BBOX) or envelope, is </w:t>
      </w:r>
      <w:r>
        <w:rPr>
          <w:b/>
          <w:bCs/>
        </w:rPr>
        <w:t>an expression of the maximum extents of a two-dimensional object (e.g. point, line, polygon) or set of objects within its x-y coordinate system; in other words min(x), max(x), min(y), max(y)</w:t>
      </w:r>
      <w:r>
        <w:t xml:space="preserve"> </w:t>
      </w:r>
    </w:p>
  </w:comment>
  <w:comment w:id="462" w:author="Li, Ki Joune" w:date="2024-04-06T17:26:00Z" w:initials="LKJ">
    <w:p w14:paraId="240A89B3" w14:textId="4D3521DE" w:rsidR="00234460" w:rsidRDefault="00234460">
      <w:pPr>
        <w:pStyle w:val="afd"/>
        <w:rPr>
          <w:lang w:eastAsia="ko-KR"/>
        </w:rPr>
      </w:pPr>
      <w:r>
        <w:rPr>
          <w:rStyle w:val="aff6"/>
        </w:rPr>
        <w:annotationRef/>
      </w:r>
      <w:r>
        <w:rPr>
          <w:rFonts w:hint="eastAsia"/>
          <w:lang w:eastAsia="ko-KR"/>
        </w:rPr>
        <w:t>Y</w:t>
      </w:r>
      <w:r>
        <w:rPr>
          <w:lang w:eastAsia="ko-KR"/>
        </w:rPr>
        <w:t xml:space="preserve">es, it may make it confusing. We rephrased it. </w:t>
      </w:r>
    </w:p>
  </w:comment>
  <w:comment w:id="472" w:author="Carl Reed" w:date="2024-03-13T17:33:00Z" w:initials="CR">
    <w:p w14:paraId="6D92DA99" w14:textId="77777777" w:rsidR="00234460" w:rsidRDefault="00234460" w:rsidP="000104F7">
      <w:pPr>
        <w:pStyle w:val="afd"/>
        <w:jc w:val="left"/>
      </w:pPr>
      <w:r>
        <w:rPr>
          <w:rStyle w:val="aff6"/>
        </w:rPr>
        <w:annotationRef/>
      </w:r>
      <w:r>
        <w:t>2d and/or 3d?</w:t>
      </w:r>
    </w:p>
  </w:comment>
  <w:comment w:id="473" w:author="Li, Ki Joune" w:date="2024-04-06T17:29:00Z" w:initials="LKJ">
    <w:p w14:paraId="73FD1EB3" w14:textId="6C0993F6" w:rsidR="00234460" w:rsidRDefault="00234460">
      <w:pPr>
        <w:pStyle w:val="afd"/>
        <w:rPr>
          <w:lang w:eastAsia="ko-KR"/>
        </w:rPr>
      </w:pPr>
      <w:r>
        <w:rPr>
          <w:rStyle w:val="aff6"/>
        </w:rPr>
        <w:annotationRef/>
      </w:r>
      <w:r>
        <w:rPr>
          <w:lang w:eastAsia="ko-KR"/>
        </w:rPr>
        <w:t>Both. corrected</w:t>
      </w:r>
    </w:p>
  </w:comment>
  <w:comment w:id="478" w:author="Carl Reed" w:date="2024-03-15T10:53:00Z" w:initials="CR">
    <w:p w14:paraId="3064BECF" w14:textId="77777777" w:rsidR="00234460" w:rsidRDefault="00234460" w:rsidP="00E518F7">
      <w:pPr>
        <w:pStyle w:val="afd"/>
        <w:jc w:val="left"/>
      </w:pPr>
      <w:r>
        <w:rPr>
          <w:rStyle w:val="aff6"/>
        </w:rPr>
        <w:annotationRef/>
      </w:r>
      <w:r>
        <w:t>The hierarchical structures?</w:t>
      </w:r>
    </w:p>
  </w:comment>
  <w:comment w:id="479" w:author="Li, Ki Joune" w:date="2024-04-06T17:38:00Z" w:initials="LKJ">
    <w:p w14:paraId="06880909" w14:textId="571F3BA6" w:rsidR="00234460" w:rsidRDefault="00234460" w:rsidP="00E837A9">
      <w:pPr>
        <w:pStyle w:val="afd"/>
        <w:numPr>
          <w:ilvl w:val="0"/>
          <w:numId w:val="60"/>
        </w:numPr>
        <w:rPr>
          <w:lang w:eastAsia="ko-KR"/>
        </w:rPr>
      </w:pPr>
      <w:r>
        <w:rPr>
          <w:rStyle w:val="aff6"/>
        </w:rPr>
        <w:annotationRef/>
      </w:r>
      <w:r>
        <w:rPr>
          <w:lang w:eastAsia="ko-KR"/>
        </w:rPr>
        <w:t>“can be applied”.</w:t>
      </w:r>
    </w:p>
  </w:comment>
  <w:comment w:id="483" w:author="Carl Reed" w:date="2024-03-15T10:54:00Z" w:initials="CR">
    <w:p w14:paraId="4F907DF0" w14:textId="77777777" w:rsidR="00234460" w:rsidRDefault="00234460" w:rsidP="00063F92">
      <w:pPr>
        <w:pStyle w:val="afd"/>
        <w:jc w:val="left"/>
      </w:pPr>
      <w:r>
        <w:rPr>
          <w:rStyle w:val="aff6"/>
        </w:rPr>
        <w:annotationRef/>
      </w:r>
      <w:r>
        <w:t>Cell? Geometry?</w:t>
      </w:r>
    </w:p>
  </w:comment>
  <w:comment w:id="484" w:author="Li, Ki Joune" w:date="2024-04-06T19:55:00Z" w:initials="LKJ">
    <w:p w14:paraId="23EEC7B4" w14:textId="77E987C6" w:rsidR="00234460" w:rsidRDefault="00234460">
      <w:pPr>
        <w:pStyle w:val="afd"/>
        <w:rPr>
          <w:lang w:eastAsia="ko-KR"/>
        </w:rPr>
      </w:pPr>
      <w:r>
        <w:rPr>
          <w:rStyle w:val="aff6"/>
        </w:rPr>
        <w:annotationRef/>
      </w:r>
      <w:r>
        <w:rPr>
          <w:rFonts w:hint="eastAsia"/>
          <w:lang w:eastAsia="ko-KR"/>
        </w:rPr>
        <w:t>c</w:t>
      </w:r>
      <w:r>
        <w:rPr>
          <w:lang w:eastAsia="ko-KR"/>
        </w:rPr>
        <w:t>ell</w:t>
      </w:r>
    </w:p>
  </w:comment>
  <w:comment w:id="488" w:author="Carl Reed" w:date="2024-03-15T10:54:00Z" w:initials="CR">
    <w:p w14:paraId="5775CAA6" w14:textId="6D7E6DE9" w:rsidR="00234460" w:rsidRDefault="00234460" w:rsidP="003373B4">
      <w:pPr>
        <w:pStyle w:val="afd"/>
        <w:jc w:val="left"/>
      </w:pPr>
      <w:r>
        <w:rPr>
          <w:rStyle w:val="aff6"/>
        </w:rPr>
        <w:annotationRef/>
      </w:r>
      <w:r>
        <w:t>Several what?</w:t>
      </w:r>
    </w:p>
  </w:comment>
  <w:comment w:id="490" w:author="Carl Reed" w:date="2024-03-15T11:05:00Z" w:initials="CR">
    <w:p w14:paraId="7B8F9349" w14:textId="77777777" w:rsidR="00234460" w:rsidRDefault="00234460" w:rsidP="00636C5A">
      <w:pPr>
        <w:pStyle w:val="afd"/>
        <w:jc w:val="left"/>
      </w:pPr>
      <w:r>
        <w:rPr>
          <w:rStyle w:val="aff6"/>
        </w:rPr>
        <w:annotationRef/>
      </w:r>
      <w:r>
        <w:t>??</w:t>
      </w:r>
    </w:p>
  </w:comment>
  <w:comment w:id="491" w:author="Li, Ki Joune" w:date="2024-04-06T19:58:00Z" w:initials="LKJ">
    <w:p w14:paraId="6F4C348C" w14:textId="44091654" w:rsidR="00234460" w:rsidRDefault="00234460">
      <w:pPr>
        <w:pStyle w:val="afd"/>
        <w:rPr>
          <w:lang w:eastAsia="ko-KR"/>
        </w:rPr>
      </w:pPr>
      <w:r>
        <w:rPr>
          <w:rStyle w:val="aff6"/>
        </w:rPr>
        <w:annotationRef/>
      </w:r>
      <w:r>
        <w:rPr>
          <w:lang w:eastAsia="ko-KR"/>
        </w:rPr>
        <w:t>Selection of purpose ??</w:t>
      </w:r>
    </w:p>
  </w:comment>
  <w:comment w:id="495" w:author="Carl Reed" w:date="2024-03-15T11:02:00Z" w:initials="CR">
    <w:p w14:paraId="48121E00" w14:textId="605135F7" w:rsidR="00234460" w:rsidRDefault="00234460" w:rsidP="00F5510C">
      <w:pPr>
        <w:pStyle w:val="afd"/>
        <w:jc w:val="left"/>
      </w:pPr>
      <w:r>
        <w:rPr>
          <w:rStyle w:val="aff6"/>
        </w:rPr>
        <w:annotationRef/>
      </w:r>
      <w:r>
        <w:t>Expand?</w:t>
      </w:r>
    </w:p>
  </w:comment>
  <w:comment w:id="496" w:author="Li, Ki Joune" w:date="2024-04-06T20:02:00Z" w:initials="LKJ">
    <w:p w14:paraId="2C61785C" w14:textId="64219604" w:rsidR="00234460" w:rsidRDefault="00234460">
      <w:pPr>
        <w:pStyle w:val="afd"/>
        <w:rPr>
          <w:lang w:eastAsia="ko-KR"/>
        </w:rPr>
      </w:pPr>
      <w:r>
        <w:rPr>
          <w:rStyle w:val="aff6"/>
        </w:rPr>
        <w:annotationRef/>
      </w:r>
      <w:r>
        <w:rPr>
          <w:rFonts w:hint="eastAsia"/>
          <w:lang w:eastAsia="ko-KR"/>
        </w:rPr>
        <w:t>?</w:t>
      </w:r>
      <w:r>
        <w:rPr>
          <w:lang w:eastAsia="ko-KR"/>
        </w:rPr>
        <w:t>?</w:t>
      </w:r>
    </w:p>
  </w:comment>
  <w:comment w:id="498" w:author="Carl Reed" w:date="2024-03-15T11:07:00Z" w:initials="CR">
    <w:p w14:paraId="34AB17F8" w14:textId="77777777" w:rsidR="00234460" w:rsidRDefault="00234460" w:rsidP="003501D9">
      <w:pPr>
        <w:pStyle w:val="afd"/>
        <w:jc w:val="left"/>
      </w:pPr>
      <w:r>
        <w:rPr>
          <w:rStyle w:val="aff6"/>
        </w:rPr>
        <w:annotationRef/>
      </w:r>
      <w:r>
        <w:t>The connectivity graph?</w:t>
      </w:r>
    </w:p>
  </w:comment>
  <w:comment w:id="499" w:author="Li, Ki Joune" w:date="2024-04-06T20:03:00Z" w:initials="LKJ">
    <w:p w14:paraId="39341019" w14:textId="7FBAEDDE" w:rsidR="00234460" w:rsidRDefault="00234460">
      <w:pPr>
        <w:pStyle w:val="afd"/>
        <w:rPr>
          <w:lang w:eastAsia="ko-KR"/>
        </w:rPr>
      </w:pPr>
      <w:r>
        <w:rPr>
          <w:rStyle w:val="aff6"/>
        </w:rPr>
        <w:annotationRef/>
      </w:r>
      <w:r>
        <w:rPr>
          <w:rFonts w:hint="eastAsia"/>
          <w:lang w:eastAsia="ko-KR"/>
        </w:rPr>
        <w:t>Y</w:t>
      </w:r>
      <w:r>
        <w:rPr>
          <w:lang w:eastAsia="ko-KR"/>
        </w:rPr>
        <w:t>es, corrected</w:t>
      </w:r>
    </w:p>
  </w:comment>
  <w:comment w:id="508" w:author="Carl Reed" w:date="2024-03-15T10:45:00Z" w:initials="CR">
    <w:p w14:paraId="2EDBAA69" w14:textId="14FDD90A" w:rsidR="00234460" w:rsidRDefault="00234460" w:rsidP="003E46D5">
      <w:pPr>
        <w:pStyle w:val="afd"/>
        <w:jc w:val="left"/>
      </w:pPr>
      <w:r>
        <w:rPr>
          <w:rStyle w:val="aff6"/>
        </w:rPr>
        <w:annotationRef/>
      </w:r>
      <w:r>
        <w:t>Perhaps expand?</w:t>
      </w:r>
    </w:p>
  </w:comment>
  <w:comment w:id="509" w:author="Carl Reed" w:date="2024-03-15T11:11:00Z" w:initials="CR">
    <w:p w14:paraId="66ED8401" w14:textId="77777777" w:rsidR="00234460" w:rsidRDefault="00234460" w:rsidP="00FC6921">
      <w:pPr>
        <w:pStyle w:val="afd"/>
        <w:jc w:val="left"/>
      </w:pPr>
      <w:r>
        <w:rPr>
          <w:rStyle w:val="aff6"/>
        </w:rPr>
        <w:annotationRef/>
      </w:r>
      <w:r>
        <w:t>??</w:t>
      </w:r>
    </w:p>
  </w:comment>
  <w:comment w:id="510" w:author="Li, Ki Joune" w:date="2024-04-06T20:04:00Z" w:initials="LKJ">
    <w:p w14:paraId="00AB4DCE" w14:textId="473F2C4F" w:rsidR="00234460" w:rsidRDefault="00234460">
      <w:pPr>
        <w:pStyle w:val="afd"/>
        <w:rPr>
          <w:lang w:eastAsia="ko-KR"/>
        </w:rPr>
      </w:pPr>
      <w:r>
        <w:rPr>
          <w:rStyle w:val="aff6"/>
        </w:rPr>
        <w:annotationRef/>
      </w:r>
      <w:r>
        <w:rPr>
          <w:rFonts w:hint="eastAsia"/>
          <w:lang w:eastAsia="ko-KR"/>
        </w:rPr>
        <w:t>T</w:t>
      </w:r>
      <w:r>
        <w:rPr>
          <w:lang w:eastAsia="ko-KR"/>
        </w:rPr>
        <w:t>hey (the semantics of the core model)</w:t>
      </w:r>
    </w:p>
  </w:comment>
  <w:comment w:id="523" w:author="Carl Reed" w:date="2024-03-15T11:19:00Z" w:initials="CR">
    <w:p w14:paraId="36174A43" w14:textId="77777777" w:rsidR="00234460" w:rsidRDefault="00234460" w:rsidP="0034194E">
      <w:pPr>
        <w:pStyle w:val="afd"/>
        <w:jc w:val="left"/>
      </w:pPr>
      <w:r>
        <w:rPr>
          <w:rStyle w:val="aff6"/>
        </w:rPr>
        <w:annotationRef/>
      </w:r>
      <w:r>
        <w:t>This is a bit confusing.</w:t>
      </w:r>
    </w:p>
  </w:comment>
  <w:comment w:id="524" w:author="Carl Reed" w:date="2024-03-15T11:19:00Z" w:initials="CR">
    <w:p w14:paraId="03747E8B" w14:textId="77777777" w:rsidR="00234460" w:rsidRDefault="00234460" w:rsidP="00A92EEC">
      <w:pPr>
        <w:pStyle w:val="afd"/>
        <w:jc w:val="left"/>
      </w:pPr>
      <w:r>
        <w:rPr>
          <w:rStyle w:val="aff6"/>
        </w:rPr>
        <w:annotationRef/>
      </w:r>
      <w:r>
        <w:t>Space?</w:t>
      </w:r>
    </w:p>
  </w:comment>
  <w:comment w:id="531" w:author="Carl Reed" w:date="2024-03-15T11:26:00Z" w:initials="CR">
    <w:p w14:paraId="1D2D0D9D" w14:textId="77777777" w:rsidR="00234460" w:rsidRDefault="00234460" w:rsidP="00F3754E">
      <w:pPr>
        <w:pStyle w:val="afd"/>
        <w:jc w:val="left"/>
      </w:pPr>
      <w:r>
        <w:rPr>
          <w:rStyle w:val="aff6"/>
        </w:rPr>
        <w:annotationRef/>
      </w:r>
      <w:r>
        <w:t>Should not use “we”, “you” etc in OGC documents.</w:t>
      </w:r>
    </w:p>
  </w:comment>
  <w:comment w:id="537" w:author="Carl Reed" w:date="2024-03-15T11:29:00Z" w:initials="CR">
    <w:p w14:paraId="14E9BF9A" w14:textId="77777777" w:rsidR="00234460" w:rsidRDefault="00234460" w:rsidP="0080152D">
      <w:pPr>
        <w:pStyle w:val="afd"/>
        <w:jc w:val="left"/>
      </w:pPr>
      <w:r>
        <w:rPr>
          <w:rStyle w:val="aff6"/>
        </w:rPr>
        <w:annotationRef/>
      </w:r>
      <w:r>
        <w:t>A bit of a long sentence.</w:t>
      </w:r>
    </w:p>
  </w:comment>
  <w:comment w:id="538" w:author="Li, Ki Joune" w:date="2024-04-06T20:20:00Z" w:initials="LKJ">
    <w:p w14:paraId="1ED8649C" w14:textId="6FCD1B68" w:rsidR="00234460" w:rsidRDefault="00234460">
      <w:pPr>
        <w:pStyle w:val="afd"/>
        <w:rPr>
          <w:lang w:eastAsia="ko-KR"/>
        </w:rPr>
      </w:pPr>
      <w:r>
        <w:rPr>
          <w:rStyle w:val="aff6"/>
        </w:rPr>
        <w:annotationRef/>
      </w:r>
      <w:r>
        <w:rPr>
          <w:lang w:eastAsia="ko-KR"/>
        </w:rPr>
        <w:t>Split into two sentences</w:t>
      </w:r>
    </w:p>
  </w:comment>
  <w:comment w:id="550" w:author="Carl Reed" w:date="2024-03-15T11:37:00Z" w:initials="CR">
    <w:p w14:paraId="1B04E327" w14:textId="77777777" w:rsidR="00234460" w:rsidRDefault="00234460" w:rsidP="001C2DF1">
      <w:pPr>
        <w:pStyle w:val="afd"/>
        <w:jc w:val="left"/>
      </w:pPr>
      <w:r>
        <w:rPr>
          <w:rStyle w:val="aff6"/>
        </w:rPr>
        <w:annotationRef/>
      </w:r>
      <w:r>
        <w:t xml:space="preserve">Properties? </w:t>
      </w:r>
      <w:r>
        <w:rPr>
          <w:b/>
          <w:bCs/>
        </w:rPr>
        <w:t>Properties are generally abstract, while attributes are generally concrete</w:t>
      </w:r>
      <w:r>
        <w:t xml:space="preserve"> </w:t>
      </w:r>
      <w:r>
        <w:rPr>
          <w:b/>
          <w:bCs/>
        </w:rPr>
        <w:t>(think class/object). Humans have properties: hasHair and hairColor . "John" has attributes: hasHair="true" and hairColor="purple"</w:t>
      </w:r>
    </w:p>
  </w:comment>
  <w:comment w:id="551" w:author="Li, Ki Joune" w:date="2024-04-06T20:21:00Z" w:initials="LKJ">
    <w:p w14:paraId="00DC0F8B" w14:textId="1E90DC63" w:rsidR="00234460" w:rsidRDefault="00234460">
      <w:pPr>
        <w:pStyle w:val="afd"/>
        <w:rPr>
          <w:lang w:eastAsia="ko-KR"/>
        </w:rPr>
      </w:pPr>
      <w:r>
        <w:rPr>
          <w:rStyle w:val="aff6"/>
        </w:rPr>
        <w:annotationRef/>
      </w:r>
      <w:r>
        <w:rPr>
          <w:lang w:eastAsia="ko-KR"/>
        </w:rPr>
        <w:t>Changed to properties.</w:t>
      </w:r>
    </w:p>
  </w:comment>
  <w:comment w:id="559" w:author="Carl Reed" w:date="2024-03-15T11:40:00Z" w:initials="CR">
    <w:p w14:paraId="1FFE8BF7" w14:textId="11F1FFFE" w:rsidR="00234460" w:rsidRDefault="00234460" w:rsidP="008C16BF">
      <w:pPr>
        <w:pStyle w:val="afd"/>
        <w:jc w:val="left"/>
      </w:pPr>
      <w:r>
        <w:rPr>
          <w:rStyle w:val="aff6"/>
        </w:rPr>
        <w:annotationRef/>
      </w:r>
      <w:r>
        <w:t>For version 2.0?</w:t>
      </w:r>
    </w:p>
  </w:comment>
  <w:comment w:id="560" w:author="Li, Ki Joune" w:date="2024-04-06T20:22:00Z" w:initials="LKJ">
    <w:p w14:paraId="72453C03" w14:textId="54370F47" w:rsidR="00234460" w:rsidRDefault="00234460">
      <w:pPr>
        <w:pStyle w:val="afd"/>
        <w:rPr>
          <w:lang w:eastAsia="ko-KR"/>
        </w:rPr>
      </w:pPr>
      <w:r>
        <w:rPr>
          <w:rStyle w:val="aff6"/>
        </w:rPr>
        <w:annotationRef/>
      </w:r>
      <w:r>
        <w:rPr>
          <w:rFonts w:hint="eastAsia"/>
          <w:lang w:eastAsia="ko-KR"/>
        </w:rPr>
        <w:t>Y</w:t>
      </w:r>
      <w:r>
        <w:rPr>
          <w:lang w:eastAsia="ko-KR"/>
        </w:rPr>
        <w:t>es, it is clarified</w:t>
      </w:r>
    </w:p>
  </w:comment>
  <w:comment w:id="570" w:author="Carl Reed" w:date="2024-03-15T11:42:00Z" w:initials="CR">
    <w:p w14:paraId="0B31BFD6" w14:textId="77777777" w:rsidR="00234460" w:rsidRDefault="00234460" w:rsidP="009616A0">
      <w:pPr>
        <w:pStyle w:val="afd"/>
        <w:jc w:val="left"/>
      </w:pPr>
      <w:r>
        <w:rPr>
          <w:rStyle w:val="aff6"/>
        </w:rPr>
        <w:annotationRef/>
      </w:r>
      <w:r>
        <w:t>A bit of a long sentence.</w:t>
      </w:r>
    </w:p>
  </w:comment>
  <w:comment w:id="571" w:author="Li, Ki Joune" w:date="2024-04-06T20:23:00Z" w:initials="LKJ">
    <w:p w14:paraId="5F520516" w14:textId="5712E202" w:rsidR="00234460" w:rsidRDefault="00234460">
      <w:pPr>
        <w:pStyle w:val="afd"/>
        <w:rPr>
          <w:lang w:eastAsia="ko-KR"/>
        </w:rPr>
      </w:pPr>
      <w:r>
        <w:rPr>
          <w:rStyle w:val="aff6"/>
        </w:rPr>
        <w:annotationRef/>
      </w:r>
      <w:r>
        <w:rPr>
          <w:rFonts w:hint="eastAsia"/>
          <w:lang w:eastAsia="ko-KR"/>
        </w:rPr>
        <w:t>S</w:t>
      </w:r>
      <w:r>
        <w:rPr>
          <w:lang w:eastAsia="ko-KR"/>
        </w:rPr>
        <w:t>plit</w:t>
      </w:r>
    </w:p>
  </w:comment>
  <w:comment w:id="585" w:author="Carl Reed" w:date="2024-03-15T11:44:00Z" w:initials="CR">
    <w:p w14:paraId="0ED4FBE6" w14:textId="77777777" w:rsidR="00234460" w:rsidRDefault="00234460" w:rsidP="00540ED5">
      <w:pPr>
        <w:pStyle w:val="afd"/>
        <w:jc w:val="left"/>
      </w:pPr>
      <w:r>
        <w:rPr>
          <w:rStyle w:val="aff6"/>
        </w:rPr>
        <w:annotationRef/>
      </w:r>
      <w:r>
        <w:t>Again I think the correct term is “properties”.</w:t>
      </w:r>
    </w:p>
  </w:comment>
  <w:comment w:id="586" w:author="Li, Ki Joune" w:date="2024-04-06T20:32:00Z" w:initials="LKJ">
    <w:p w14:paraId="1782CFB8" w14:textId="54F92A08" w:rsidR="00234460" w:rsidRDefault="00234460">
      <w:pPr>
        <w:pStyle w:val="afd"/>
        <w:rPr>
          <w:lang w:eastAsia="ko-KR"/>
        </w:rPr>
      </w:pPr>
      <w:r>
        <w:rPr>
          <w:rStyle w:val="aff6"/>
        </w:rPr>
        <w:annotationRef/>
      </w:r>
      <w:r>
        <w:rPr>
          <w:rFonts w:hint="eastAsia"/>
          <w:lang w:eastAsia="ko-KR"/>
        </w:rPr>
        <w:t>C</w:t>
      </w:r>
      <w:r>
        <w:rPr>
          <w:lang w:eastAsia="ko-KR"/>
        </w:rPr>
        <w:t>orrected</w:t>
      </w:r>
    </w:p>
  </w:comment>
  <w:comment w:id="595" w:author="Carl Reed" w:date="2024-03-15T11:45:00Z" w:initials="CR">
    <w:p w14:paraId="7B50C386" w14:textId="77777777" w:rsidR="00234460" w:rsidRDefault="00234460" w:rsidP="003B72C4">
      <w:pPr>
        <w:pStyle w:val="afd"/>
        <w:jc w:val="left"/>
      </w:pPr>
      <w:r>
        <w:rPr>
          <w:rStyle w:val="aff6"/>
        </w:rPr>
        <w:annotationRef/>
      </w:r>
      <w:r>
        <w:t>Geometry2D?</w:t>
      </w:r>
    </w:p>
  </w:comment>
  <w:comment w:id="596" w:author="Li, Ki Joune [2]" w:date="2024-04-08T16:36:00Z" w:initials="LKJ">
    <w:p w14:paraId="69390490" w14:textId="3A4B34CC" w:rsidR="00234460" w:rsidRDefault="00234460">
      <w:pPr>
        <w:pStyle w:val="afd"/>
        <w:rPr>
          <w:lang w:eastAsia="ko-KR"/>
        </w:rPr>
      </w:pPr>
      <w:r>
        <w:rPr>
          <w:rStyle w:val="aff6"/>
        </w:rPr>
        <w:annotationRef/>
      </w:r>
      <w:r>
        <w:rPr>
          <w:lang w:eastAsia="ko-KR"/>
        </w:rPr>
        <w:t>cellBoundaryGeom</w:t>
      </w:r>
    </w:p>
  </w:comment>
  <w:comment w:id="605" w:author="Carl Reed" w:date="2024-03-15T11:45:00Z" w:initials="CR">
    <w:p w14:paraId="5A6A881E" w14:textId="77777777" w:rsidR="00234460" w:rsidRDefault="00234460" w:rsidP="00CC5184">
      <w:pPr>
        <w:pStyle w:val="afd"/>
        <w:jc w:val="left"/>
      </w:pPr>
      <w:r>
        <w:rPr>
          <w:rStyle w:val="aff6"/>
        </w:rPr>
        <w:annotationRef/>
      </w:r>
      <w:r>
        <w:t>??</w:t>
      </w:r>
    </w:p>
  </w:comment>
  <w:comment w:id="606" w:author="Li, Ki Joune [2]" w:date="2024-04-08T16:36:00Z" w:initials="LKJ">
    <w:p w14:paraId="122CBDC9" w14:textId="2260AF25" w:rsidR="00234460" w:rsidRDefault="00234460">
      <w:pPr>
        <w:pStyle w:val="afd"/>
        <w:rPr>
          <w:lang w:eastAsia="ko-KR"/>
        </w:rPr>
      </w:pPr>
      <w:r>
        <w:rPr>
          <w:rStyle w:val="aff6"/>
        </w:rPr>
        <w:annotationRef/>
      </w:r>
      <w:r>
        <w:rPr>
          <w:rFonts w:hint="eastAsia"/>
          <w:lang w:eastAsia="ko-KR"/>
        </w:rPr>
        <w:t>C</w:t>
      </w:r>
      <w:r>
        <w:rPr>
          <w:lang w:eastAsia="ko-KR"/>
        </w:rPr>
        <w:t>orrected to clarify</w:t>
      </w:r>
    </w:p>
  </w:comment>
  <w:comment w:id="620" w:author="Carl Reed" w:date="2024-03-15T11:51:00Z" w:initials="CR">
    <w:p w14:paraId="0DA9A748" w14:textId="77777777" w:rsidR="00234460" w:rsidRDefault="00234460" w:rsidP="00AB5ACC">
      <w:pPr>
        <w:pStyle w:val="afd"/>
        <w:jc w:val="left"/>
      </w:pPr>
      <w:r>
        <w:rPr>
          <w:rStyle w:val="aff6"/>
        </w:rPr>
        <w:annotationRef/>
      </w:r>
      <w:r>
        <w:t>Encoding. I get a little confused. This document defines a logical model (a conceptual model has no properties/attributes). As such, are you saying that additional models need to be defined?? I would think that the logical model is complete as is (other than extensions) and that any implementation would use this logical model as the framework. Conformance would be against the requirements as defined in the model.</w:t>
      </w:r>
    </w:p>
  </w:comment>
  <w:comment w:id="621" w:author="Li, Ki Joune [2]" w:date="2024-04-08T16:51:00Z" w:initials="LKJ">
    <w:p w14:paraId="0C591AE8" w14:textId="07B61F31" w:rsidR="00234460" w:rsidRDefault="00234460">
      <w:pPr>
        <w:pStyle w:val="afd"/>
        <w:rPr>
          <w:lang w:eastAsia="ko-KR"/>
        </w:rPr>
      </w:pPr>
      <w:r>
        <w:rPr>
          <w:rStyle w:val="aff6"/>
        </w:rPr>
        <w:annotationRef/>
      </w:r>
      <w:r>
        <w:rPr>
          <w:lang w:eastAsia="ko-KR"/>
        </w:rPr>
        <w:t>?? I tried to clarify this paragraph. Probably “data” or “instance” may be better</w:t>
      </w:r>
    </w:p>
  </w:comment>
  <w:comment w:id="627" w:author="Carl Reed" w:date="2024-03-15T11:53:00Z" w:initials="CR">
    <w:p w14:paraId="21A0B388" w14:textId="77777777" w:rsidR="00234460" w:rsidRDefault="00234460" w:rsidP="00D31294">
      <w:pPr>
        <w:pStyle w:val="afd"/>
        <w:jc w:val="left"/>
      </w:pPr>
      <w:r>
        <w:rPr>
          <w:rStyle w:val="aff6"/>
        </w:rPr>
        <w:annotationRef/>
      </w:r>
      <w:r>
        <w:t>Encoding?</w:t>
      </w:r>
    </w:p>
  </w:comment>
  <w:comment w:id="632" w:author="Carl Reed" w:date="2024-03-15T11:53:00Z" w:initials="CR">
    <w:p w14:paraId="6A6363DF" w14:textId="77777777" w:rsidR="00234460" w:rsidRDefault="00234460" w:rsidP="00D31294">
      <w:pPr>
        <w:pStyle w:val="afd"/>
        <w:jc w:val="left"/>
      </w:pPr>
      <w:r>
        <w:rPr>
          <w:rStyle w:val="aff6"/>
        </w:rPr>
        <w:annotationRef/>
      </w:r>
      <w:r>
        <w:t>Properties?</w:t>
      </w:r>
    </w:p>
  </w:comment>
  <w:comment w:id="633" w:author="Li, Ki Joune [2]" w:date="2024-04-08T16:56:00Z" w:initials="LKJ">
    <w:p w14:paraId="22753C61" w14:textId="2D71802E" w:rsidR="00234460" w:rsidRDefault="00234460">
      <w:pPr>
        <w:pStyle w:val="afd"/>
        <w:rPr>
          <w:lang w:eastAsia="ko-KR"/>
        </w:rPr>
      </w:pPr>
      <w:r>
        <w:rPr>
          <w:rStyle w:val="aff6"/>
        </w:rPr>
        <w:annotationRef/>
      </w:r>
      <w:r>
        <w:rPr>
          <w:lang w:eastAsia="ko-KR"/>
        </w:rPr>
        <w:t>Yes, corrected</w:t>
      </w:r>
    </w:p>
  </w:comment>
  <w:comment w:id="643" w:author="Carl Reed" w:date="2024-03-15T11:54:00Z" w:initials="CR">
    <w:p w14:paraId="02E91E65" w14:textId="77777777" w:rsidR="00234460" w:rsidRDefault="00234460" w:rsidP="00F43891">
      <w:pPr>
        <w:pStyle w:val="afd"/>
        <w:jc w:val="left"/>
      </w:pPr>
      <w:r>
        <w:rPr>
          <w:rStyle w:val="aff6"/>
        </w:rPr>
        <w:annotationRef/>
      </w:r>
      <w:r>
        <w:t>Ambiguous.</w:t>
      </w:r>
    </w:p>
  </w:comment>
  <w:comment w:id="644" w:author="Ki-Joune" w:date="2024-04-17T21:19:00Z" w:initials="KJ">
    <w:p w14:paraId="3C77AD62" w14:textId="6012BABB" w:rsidR="00234460" w:rsidRDefault="00234460">
      <w:pPr>
        <w:pStyle w:val="afd"/>
      </w:pPr>
      <w:r>
        <w:rPr>
          <w:rStyle w:val="aff6"/>
        </w:rPr>
        <w:annotationRef/>
      </w:r>
      <w:r>
        <w:t>deleted</w:t>
      </w:r>
    </w:p>
  </w:comment>
  <w:comment w:id="658" w:author="Carl Reed" w:date="2024-03-15T11:56:00Z" w:initials="CR">
    <w:p w14:paraId="5BD63721" w14:textId="77777777" w:rsidR="00234460" w:rsidRDefault="00234460" w:rsidP="00FB2E48">
      <w:pPr>
        <w:pStyle w:val="afd"/>
        <w:jc w:val="left"/>
      </w:pPr>
      <w:r>
        <w:rPr>
          <w:rStyle w:val="aff6"/>
        </w:rPr>
        <w:annotationRef/>
      </w:r>
      <w:r>
        <w:t>Properties?</w:t>
      </w:r>
    </w:p>
  </w:comment>
  <w:comment w:id="659" w:author="Li, Ki Joune [2]" w:date="2024-04-10T20:05:00Z" w:initials="LKJ">
    <w:p w14:paraId="660F5F3E" w14:textId="3FDCD06F" w:rsidR="00234460" w:rsidRDefault="00234460">
      <w:pPr>
        <w:pStyle w:val="afd"/>
        <w:rPr>
          <w:lang w:eastAsia="ko-KR"/>
        </w:rPr>
      </w:pPr>
      <w:r>
        <w:rPr>
          <w:rStyle w:val="aff6"/>
        </w:rPr>
        <w:annotationRef/>
      </w:r>
      <w:r>
        <w:rPr>
          <w:rFonts w:hint="eastAsia"/>
          <w:lang w:eastAsia="ko-KR"/>
        </w:rPr>
        <w:t>C</w:t>
      </w:r>
      <w:r>
        <w:rPr>
          <w:lang w:eastAsia="ko-KR"/>
        </w:rPr>
        <w:t>orrected</w:t>
      </w:r>
    </w:p>
  </w:comment>
  <w:comment w:id="703" w:author="Carl Reed" w:date="2024-03-15T12:06:00Z" w:initials="CR">
    <w:p w14:paraId="3ED437FC" w14:textId="77777777" w:rsidR="00234460" w:rsidRDefault="00234460" w:rsidP="00737795">
      <w:pPr>
        <w:pStyle w:val="afd"/>
        <w:jc w:val="left"/>
      </w:pPr>
      <w:r>
        <w:rPr>
          <w:rStyle w:val="aff6"/>
        </w:rPr>
        <w:annotationRef/>
      </w:r>
      <w:r>
        <w:t>The theme property?</w:t>
      </w:r>
    </w:p>
  </w:comment>
  <w:comment w:id="704" w:author="Ki-Joune" w:date="2024-04-17T21:21:00Z" w:initials="KJ">
    <w:p w14:paraId="3E5BFEA7" w14:textId="2D8E35BF" w:rsidR="00234460" w:rsidRDefault="00234460">
      <w:pPr>
        <w:pStyle w:val="afd"/>
      </w:pPr>
      <w:r>
        <w:rPr>
          <w:rStyle w:val="aff6"/>
        </w:rPr>
        <w:annotationRef/>
      </w:r>
      <w:r>
        <w:t>Yes, it-&gt; The theme property</w:t>
      </w:r>
    </w:p>
  </w:comment>
  <w:comment w:id="721" w:author="Carl Reed" w:date="2024-03-15T12:13:00Z" w:initials="CR">
    <w:p w14:paraId="4319FD33" w14:textId="77777777" w:rsidR="00234460" w:rsidRDefault="00234460" w:rsidP="00844934">
      <w:pPr>
        <w:pStyle w:val="afd"/>
        <w:jc w:val="left"/>
      </w:pPr>
      <w:r>
        <w:rPr>
          <w:rStyle w:val="aff6"/>
        </w:rPr>
        <w:annotationRef/>
      </w:r>
      <w:r>
        <w:t>New term in OGC land. Should define.</w:t>
      </w:r>
    </w:p>
  </w:comment>
  <w:comment w:id="722" w:author="Ki-Joune" w:date="2024-04-17T21:28:00Z" w:initials="KJ">
    <w:p w14:paraId="0CD86255" w14:textId="31819584" w:rsidR="00234460" w:rsidRDefault="00234460">
      <w:pPr>
        <w:pStyle w:val="afd"/>
      </w:pPr>
      <w:r>
        <w:rPr>
          <w:rStyle w:val="aff6"/>
        </w:rPr>
        <w:annotationRef/>
      </w:r>
      <w:r>
        <w:t>Explained in bracket</w:t>
      </w:r>
    </w:p>
  </w:comment>
  <w:comment w:id="729" w:author="Carl Reed" w:date="2024-03-15T12:15:00Z" w:initials="CR">
    <w:p w14:paraId="72B97741" w14:textId="77777777" w:rsidR="00234460" w:rsidRDefault="00234460" w:rsidP="006265C8">
      <w:pPr>
        <w:pStyle w:val="afd"/>
        <w:jc w:val="left"/>
      </w:pPr>
      <w:r>
        <w:rPr>
          <w:rStyle w:val="aff6"/>
        </w:rPr>
        <w:annotationRef/>
      </w:r>
      <w:r>
        <w:t>Will this vocabulary be maintained in the OGC Rainbow?</w:t>
      </w:r>
    </w:p>
  </w:comment>
  <w:comment w:id="730" w:author="Ki-Joune" w:date="2024-04-17T21:31:00Z" w:initials="KJ">
    <w:p w14:paraId="5351B0F5" w14:textId="27857AD6" w:rsidR="00234460" w:rsidRDefault="00234460">
      <w:pPr>
        <w:pStyle w:val="afd"/>
      </w:pPr>
      <w:r>
        <w:rPr>
          <w:rStyle w:val="aff6"/>
        </w:rPr>
        <w:annotationRef/>
      </w:r>
      <w:r>
        <w:t xml:space="preserve">These are transportation modes in indoor space and actually not yet defined in OGC </w:t>
      </w:r>
    </w:p>
  </w:comment>
  <w:comment w:id="1450" w:author="Carl Reed" w:date="2024-03-15T12:28:00Z" w:initials="CR">
    <w:p w14:paraId="7A28EA00" w14:textId="77777777" w:rsidR="00234460" w:rsidRDefault="00234460" w:rsidP="00417119">
      <w:pPr>
        <w:pStyle w:val="afd"/>
        <w:jc w:val="left"/>
      </w:pPr>
      <w:r>
        <w:rPr>
          <w:rStyle w:val="aff6"/>
        </w:rPr>
        <w:annotationRef/>
      </w:r>
      <w:r>
        <w:t>Need requirements to be specified in the main text.</w:t>
      </w:r>
    </w:p>
  </w:comment>
  <w:comment w:id="1451" w:author="Li, Ki Joune" w:date="2024-04-19T12:57:00Z" w:initials="LKJ">
    <w:p w14:paraId="795C0128" w14:textId="6C5905DB" w:rsidR="00234460" w:rsidRDefault="00234460">
      <w:pPr>
        <w:pStyle w:val="afd"/>
        <w:rPr>
          <w:lang w:eastAsia="ko-KR"/>
        </w:rPr>
      </w:pPr>
      <w:r>
        <w:rPr>
          <w:rStyle w:val="aff6"/>
        </w:rPr>
        <w:annotationRef/>
      </w:r>
      <w:r>
        <w:rPr>
          <w:rFonts w:hint="eastAsia"/>
          <w:lang w:eastAsia="ko-KR"/>
        </w:rPr>
        <w:t>I</w:t>
      </w:r>
      <w:r>
        <w:rPr>
          <w:lang w:eastAsia="ko-KR"/>
        </w:rPr>
        <w:t>t is included in 8.4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2954339" w15:done="0"/>
  <w15:commentEx w15:paraId="3A70710A" w15:paraIdParent="32954339" w15:done="0"/>
  <w15:commentEx w15:paraId="6F8E7F52" w15:done="0"/>
  <w15:commentEx w15:paraId="3FD9512B" w15:paraIdParent="6F8E7F52" w15:done="0"/>
  <w15:commentEx w15:paraId="78DC7149" w15:done="0"/>
  <w15:commentEx w15:paraId="04402804" w15:paraIdParent="78DC7149" w15:done="0"/>
  <w15:commentEx w15:paraId="6FA467A5" w15:done="1"/>
  <w15:commentEx w15:paraId="717D5443" w15:done="0"/>
  <w15:commentEx w15:paraId="6627C233" w15:paraIdParent="717D5443" w15:done="0"/>
  <w15:commentEx w15:paraId="50A15BE0" w15:done="0"/>
  <w15:commentEx w15:paraId="7FCC8D92" w15:done="0"/>
  <w15:commentEx w15:paraId="10BAF64C" w15:done="0"/>
  <w15:commentEx w15:paraId="57BC1D4B" w15:paraIdParent="10BAF64C" w15:done="0"/>
  <w15:commentEx w15:paraId="36C94DC0" w15:done="0"/>
  <w15:commentEx w15:paraId="3F9A7C89" w15:paraIdParent="36C94DC0" w15:done="0"/>
  <w15:commentEx w15:paraId="0DF71A5B" w15:done="0"/>
  <w15:commentEx w15:paraId="3F368055" w15:paraIdParent="0DF71A5B" w15:done="0"/>
  <w15:commentEx w15:paraId="0CA97BB2" w15:done="0"/>
  <w15:commentEx w15:paraId="185F4D4D" w15:paraIdParent="0CA97BB2" w15:done="0"/>
  <w15:commentEx w15:paraId="1D1C5252" w15:done="0"/>
  <w15:commentEx w15:paraId="27CF10C0" w15:paraIdParent="1D1C5252" w15:done="0"/>
  <w15:commentEx w15:paraId="02A88C2E" w15:done="0"/>
  <w15:commentEx w15:paraId="63293403" w15:paraIdParent="02A88C2E" w15:done="0"/>
  <w15:commentEx w15:paraId="3423ECC3" w15:done="0"/>
  <w15:commentEx w15:paraId="7056D8BA" w15:paraIdParent="3423ECC3" w15:done="0"/>
  <w15:commentEx w15:paraId="0C38B62E" w15:done="0"/>
  <w15:commentEx w15:paraId="460A9DAF" w15:paraIdParent="0C38B62E" w15:done="0"/>
  <w15:commentEx w15:paraId="38496D1F" w15:done="0"/>
  <w15:commentEx w15:paraId="240A89B3" w15:paraIdParent="38496D1F" w15:done="0"/>
  <w15:commentEx w15:paraId="6D92DA99" w15:done="0"/>
  <w15:commentEx w15:paraId="73FD1EB3" w15:paraIdParent="6D92DA99" w15:done="0"/>
  <w15:commentEx w15:paraId="3064BECF" w15:done="0"/>
  <w15:commentEx w15:paraId="06880909" w15:paraIdParent="3064BECF" w15:done="0"/>
  <w15:commentEx w15:paraId="4F907DF0" w15:done="0"/>
  <w15:commentEx w15:paraId="23EEC7B4" w15:paraIdParent="4F907DF0" w15:done="0"/>
  <w15:commentEx w15:paraId="5775CAA6" w15:done="0"/>
  <w15:commentEx w15:paraId="7B8F9349" w15:done="0"/>
  <w15:commentEx w15:paraId="6F4C348C" w15:paraIdParent="7B8F9349" w15:done="0"/>
  <w15:commentEx w15:paraId="48121E00" w15:done="0"/>
  <w15:commentEx w15:paraId="2C61785C" w15:paraIdParent="48121E00" w15:done="0"/>
  <w15:commentEx w15:paraId="34AB17F8" w15:done="0"/>
  <w15:commentEx w15:paraId="39341019" w15:paraIdParent="34AB17F8" w15:done="0"/>
  <w15:commentEx w15:paraId="2EDBAA69" w15:done="0"/>
  <w15:commentEx w15:paraId="66ED8401" w15:done="0"/>
  <w15:commentEx w15:paraId="00AB4DCE" w15:paraIdParent="66ED8401" w15:done="0"/>
  <w15:commentEx w15:paraId="36174A43" w15:done="0"/>
  <w15:commentEx w15:paraId="03747E8B" w15:done="0"/>
  <w15:commentEx w15:paraId="1D2D0D9D" w15:done="0"/>
  <w15:commentEx w15:paraId="14E9BF9A" w15:done="0"/>
  <w15:commentEx w15:paraId="1ED8649C" w15:paraIdParent="14E9BF9A" w15:done="0"/>
  <w15:commentEx w15:paraId="1B04E327" w15:done="0"/>
  <w15:commentEx w15:paraId="00DC0F8B" w15:paraIdParent="1B04E327" w15:done="0"/>
  <w15:commentEx w15:paraId="1FFE8BF7" w15:done="0"/>
  <w15:commentEx w15:paraId="72453C03" w15:paraIdParent="1FFE8BF7" w15:done="0"/>
  <w15:commentEx w15:paraId="0B31BFD6" w15:done="0"/>
  <w15:commentEx w15:paraId="5F520516" w15:paraIdParent="0B31BFD6" w15:done="0"/>
  <w15:commentEx w15:paraId="0ED4FBE6" w15:done="0"/>
  <w15:commentEx w15:paraId="1782CFB8" w15:paraIdParent="0ED4FBE6" w15:done="0"/>
  <w15:commentEx w15:paraId="7B50C386" w15:done="0"/>
  <w15:commentEx w15:paraId="69390490" w15:paraIdParent="7B50C386" w15:done="0"/>
  <w15:commentEx w15:paraId="5A6A881E" w15:done="0"/>
  <w15:commentEx w15:paraId="122CBDC9" w15:paraIdParent="5A6A881E" w15:done="0"/>
  <w15:commentEx w15:paraId="0DA9A748" w15:done="0"/>
  <w15:commentEx w15:paraId="0C591AE8" w15:paraIdParent="0DA9A748" w15:done="0"/>
  <w15:commentEx w15:paraId="21A0B388" w15:done="0"/>
  <w15:commentEx w15:paraId="6A6363DF" w15:done="0"/>
  <w15:commentEx w15:paraId="22753C61" w15:paraIdParent="6A6363DF" w15:done="0"/>
  <w15:commentEx w15:paraId="02E91E65" w15:done="0"/>
  <w15:commentEx w15:paraId="3C77AD62" w15:paraIdParent="02E91E65" w15:done="0"/>
  <w15:commentEx w15:paraId="5BD63721" w15:done="0"/>
  <w15:commentEx w15:paraId="660F5F3E" w15:paraIdParent="5BD63721" w15:done="0"/>
  <w15:commentEx w15:paraId="3ED437FC" w15:done="0"/>
  <w15:commentEx w15:paraId="3E5BFEA7" w15:paraIdParent="3ED437FC" w15:done="0"/>
  <w15:commentEx w15:paraId="4319FD33" w15:done="0"/>
  <w15:commentEx w15:paraId="0CD86255" w15:paraIdParent="4319FD33" w15:done="0"/>
  <w15:commentEx w15:paraId="72B97741" w15:done="0"/>
  <w15:commentEx w15:paraId="5351B0F5" w15:paraIdParent="72B97741" w15:done="0"/>
  <w15:commentEx w15:paraId="7A28EA00" w15:done="0"/>
  <w15:commentEx w15:paraId="795C0128" w15:paraIdParent="7A28EA0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012906D" w16cex:dateUtc="2024-03-13T21:32:00Z"/>
  <w16cex:commentExtensible w16cex:durableId="26C4001B" w16cex:dateUtc="2024-03-13T21:34:00Z"/>
  <w16cex:commentExtensible w16cex:durableId="05C3D063" w16cex:dateUtc="2024-03-13T21:35:00Z"/>
  <w16cex:commentExtensible w16cex:durableId="2EDF6EEA" w16cex:dateUtc="2024-03-13T21:37:00Z"/>
  <w16cex:commentExtensible w16cex:durableId="5382CDA6" w16cex:dateUtc="2024-03-13T21:40:00Z"/>
  <w16cex:commentExtensible w16cex:durableId="1EA343F6" w16cex:dateUtc="2024-03-13T21:40:00Z"/>
  <w16cex:commentExtensible w16cex:durableId="1AD98A0B" w16cex:dateUtc="2024-03-13T21:49:00Z"/>
  <w16cex:commentExtensible w16cex:durableId="7D74C365" w16cex:dateUtc="2024-03-13T21:52:00Z"/>
  <w16cex:commentExtensible w16cex:durableId="0A863F6F" w16cex:dateUtc="2024-03-13T21:58:00Z"/>
  <w16cex:commentExtensible w16cex:durableId="37409BFC" w16cex:dateUtc="2024-03-13T21:58:00Z"/>
  <w16cex:commentExtensible w16cex:durableId="0A49E144" w16cex:dateUtc="2024-03-13T22:34:00Z"/>
  <w16cex:commentExtensible w16cex:durableId="37A8D4F2" w16cex:dateUtc="2024-03-13T23:10:00Z"/>
  <w16cex:commentExtensible w16cex:durableId="7509EC0C" w16cex:dateUtc="2024-03-13T23:05:00Z"/>
  <w16cex:commentExtensible w16cex:durableId="1407F58E" w16cex:dateUtc="2024-03-13T23:27:00Z"/>
  <w16cex:commentExtensible w16cex:durableId="028094D4" w16cex:dateUtc="2024-03-13T23:31:00Z"/>
  <w16cex:commentExtensible w16cex:durableId="5BE1C811" w16cex:dateUtc="2024-03-13T23:32:00Z"/>
  <w16cex:commentExtensible w16cex:durableId="1447FB24" w16cex:dateUtc="2024-03-13T23:33:00Z"/>
  <w16cex:commentExtensible w16cex:durableId="553E14E3" w16cex:dateUtc="2024-03-15T16:53:00Z"/>
  <w16cex:commentExtensible w16cex:durableId="6C8FDE20" w16cex:dateUtc="2024-03-15T16:54:00Z"/>
  <w16cex:commentExtensible w16cex:durableId="45AFEAF0" w16cex:dateUtc="2024-03-15T16:54:00Z"/>
  <w16cex:commentExtensible w16cex:durableId="1B87C25C" w16cex:dateUtc="2024-03-15T17:05:00Z"/>
  <w16cex:commentExtensible w16cex:durableId="0AFFED97" w16cex:dateUtc="2024-03-15T17:02:00Z"/>
  <w16cex:commentExtensible w16cex:durableId="07FD1E4B" w16cex:dateUtc="2024-03-15T17:07:00Z"/>
  <w16cex:commentExtensible w16cex:durableId="5A2F3F32" w16cex:dateUtc="2024-03-15T16:45:00Z"/>
  <w16cex:commentExtensible w16cex:durableId="4496768B" w16cex:dateUtc="2024-03-15T17:11:00Z"/>
  <w16cex:commentExtensible w16cex:durableId="1A42E978" w16cex:dateUtc="2024-03-15T17:19:00Z"/>
  <w16cex:commentExtensible w16cex:durableId="5872A4D4" w16cex:dateUtc="2024-03-15T17:19:00Z"/>
  <w16cex:commentExtensible w16cex:durableId="195D9FFA" w16cex:dateUtc="2024-03-15T17:26:00Z"/>
  <w16cex:commentExtensible w16cex:durableId="3F412D85" w16cex:dateUtc="2024-03-15T17:29:00Z"/>
  <w16cex:commentExtensible w16cex:durableId="7062F573" w16cex:dateUtc="2024-03-15T17:37:00Z"/>
  <w16cex:commentExtensible w16cex:durableId="56EBD114" w16cex:dateUtc="2024-03-15T17:40:00Z"/>
  <w16cex:commentExtensible w16cex:durableId="071C75E6" w16cex:dateUtc="2024-03-15T17:42:00Z"/>
  <w16cex:commentExtensible w16cex:durableId="6B554F1A" w16cex:dateUtc="2024-03-15T17:44:00Z"/>
  <w16cex:commentExtensible w16cex:durableId="2FC0C2D9" w16cex:dateUtc="2024-03-15T17:45:00Z"/>
  <w16cex:commentExtensible w16cex:durableId="29BE9B7B" w16cex:dateUtc="2024-04-08T07:36:00Z"/>
  <w16cex:commentExtensible w16cex:durableId="77BF87D7" w16cex:dateUtc="2024-03-15T17:45:00Z"/>
  <w16cex:commentExtensible w16cex:durableId="29BE9B8A" w16cex:dateUtc="2024-04-08T07:36:00Z"/>
  <w16cex:commentExtensible w16cex:durableId="6373CB7B" w16cex:dateUtc="2024-03-15T17:51:00Z"/>
  <w16cex:commentExtensible w16cex:durableId="29BE9F25" w16cex:dateUtc="2024-04-08T07:51:00Z"/>
  <w16cex:commentExtensible w16cex:durableId="6E4B9DE6" w16cex:dateUtc="2024-03-15T17:53:00Z"/>
  <w16cex:commentExtensible w16cex:durableId="142C0B93" w16cex:dateUtc="2024-03-15T17:53:00Z"/>
  <w16cex:commentExtensible w16cex:durableId="29BEA04E" w16cex:dateUtc="2024-04-08T07:56:00Z"/>
  <w16cex:commentExtensible w16cex:durableId="3164A643" w16cex:dateUtc="2024-03-15T17:54:00Z"/>
  <w16cex:commentExtensible w16cex:durableId="29CABB7D" w16cex:dateUtc="2024-04-17T12:19:00Z"/>
  <w16cex:commentExtensible w16cex:durableId="3E34C83C" w16cex:dateUtc="2024-03-15T17:56:00Z"/>
  <w16cex:commentExtensible w16cex:durableId="29C16F9D" w16cex:dateUtc="2024-04-10T11:05:00Z"/>
  <w16cex:commentExtensible w16cex:durableId="0EFA8275" w16cex:dateUtc="2024-03-15T18:06:00Z"/>
  <w16cex:commentExtensible w16cex:durableId="29CABBDB" w16cex:dateUtc="2024-04-17T12:21:00Z"/>
  <w16cex:commentExtensible w16cex:durableId="500EAFCF" w16cex:dateUtc="2024-03-15T18:13:00Z"/>
  <w16cex:commentExtensible w16cex:durableId="29CABD77" w16cex:dateUtc="2024-04-17T12:28:00Z"/>
  <w16cex:commentExtensible w16cex:durableId="1DC0000B" w16cex:dateUtc="2024-03-15T18:15:00Z"/>
  <w16cex:commentExtensible w16cex:durableId="29CABE29" w16cex:dateUtc="2024-04-17T12:31:00Z"/>
  <w16cex:commentExtensible w16cex:durableId="08D89728" w16cex:dateUtc="2024-03-15T18: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2954339" w16cid:durableId="4012906D"/>
  <w16cid:commentId w16cid:paraId="3A70710A" w16cid:durableId="29AD1673"/>
  <w16cid:commentId w16cid:paraId="6F8E7F52" w16cid:durableId="26C4001B"/>
  <w16cid:commentId w16cid:paraId="3FD9512B" w16cid:durableId="29AD174F"/>
  <w16cid:commentId w16cid:paraId="78DC7149" w16cid:durableId="05C3D063"/>
  <w16cid:commentId w16cid:paraId="04402804" w16cid:durableId="29AD17A1"/>
  <w16cid:commentId w16cid:paraId="717D5443" w16cid:durableId="5382CDA6"/>
  <w16cid:commentId w16cid:paraId="6627C233" w16cid:durableId="29AD185C"/>
  <w16cid:commentId w16cid:paraId="50A15BE0" w16cid:durableId="1EA343F6"/>
  <w16cid:commentId w16cid:paraId="7FCC8D92" w16cid:durableId="1AD98A0B"/>
  <w16cid:commentId w16cid:paraId="10BAF64C" w16cid:durableId="7D74C365"/>
  <w16cid:commentId w16cid:paraId="57BC1D4B" w16cid:durableId="29AD18C0"/>
  <w16cid:commentId w16cid:paraId="36C94DC0" w16cid:durableId="0A863F6F"/>
  <w16cid:commentId w16cid:paraId="3F9A7C89" w16cid:durableId="29AD198F"/>
  <w16cid:commentId w16cid:paraId="0DF71A5B" w16cid:durableId="37409BFC"/>
  <w16cid:commentId w16cid:paraId="3F368055" w16cid:durableId="29AD1A25"/>
  <w16cid:commentId w16cid:paraId="0CA97BB2" w16cid:durableId="0A49E144"/>
  <w16cid:commentId w16cid:paraId="185F4D4D" w16cid:durableId="29AD1A79"/>
  <w16cid:commentId w16cid:paraId="1D1C5252" w16cid:durableId="37A8D4F2"/>
  <w16cid:commentId w16cid:paraId="27CF10C0" w16cid:durableId="29AD1B00"/>
  <w16cid:commentId w16cid:paraId="02A88C2E" w16cid:durableId="7509EC0C"/>
  <w16cid:commentId w16cid:paraId="63293403" w16cid:durableId="29AD2067"/>
  <w16cid:commentId w16cid:paraId="3423ECC3" w16cid:durableId="1407F58E"/>
  <w16cid:commentId w16cid:paraId="7056D8BA" w16cid:durableId="29BC0396"/>
  <w16cid:commentId w16cid:paraId="0C38B62E" w16cid:durableId="028094D4"/>
  <w16cid:commentId w16cid:paraId="460A9DAF" w16cid:durableId="29BC03B7"/>
  <w16cid:commentId w16cid:paraId="38496D1F" w16cid:durableId="5BE1C811"/>
  <w16cid:commentId w16cid:paraId="240A89B3" w16cid:durableId="29BC0435"/>
  <w16cid:commentId w16cid:paraId="6D92DA99" w16cid:durableId="1447FB24"/>
  <w16cid:commentId w16cid:paraId="73FD1EB3" w16cid:durableId="29BC04FB"/>
  <w16cid:commentId w16cid:paraId="3064BECF" w16cid:durableId="553E14E3"/>
  <w16cid:commentId w16cid:paraId="06880909" w16cid:durableId="29BC0721"/>
  <w16cid:commentId w16cid:paraId="4F907DF0" w16cid:durableId="6C8FDE20"/>
  <w16cid:commentId w16cid:paraId="23EEC7B4" w16cid:durableId="29BC2732"/>
  <w16cid:commentId w16cid:paraId="5775CAA6" w16cid:durableId="45AFEAF0"/>
  <w16cid:commentId w16cid:paraId="7B8F9349" w16cid:durableId="1B87C25C"/>
  <w16cid:commentId w16cid:paraId="6F4C348C" w16cid:durableId="29BC27D1"/>
  <w16cid:commentId w16cid:paraId="48121E00" w16cid:durableId="0AFFED97"/>
  <w16cid:commentId w16cid:paraId="2C61785C" w16cid:durableId="29BC28E4"/>
  <w16cid:commentId w16cid:paraId="34AB17F8" w16cid:durableId="07FD1E4B"/>
  <w16cid:commentId w16cid:paraId="39341019" w16cid:durableId="29BC2900"/>
  <w16cid:commentId w16cid:paraId="2EDBAA69" w16cid:durableId="5A2F3F32"/>
  <w16cid:commentId w16cid:paraId="66ED8401" w16cid:durableId="4496768B"/>
  <w16cid:commentId w16cid:paraId="00AB4DCE" w16cid:durableId="29BC2961"/>
  <w16cid:commentId w16cid:paraId="36174A43" w16cid:durableId="1A42E978"/>
  <w16cid:commentId w16cid:paraId="03747E8B" w16cid:durableId="5872A4D4"/>
  <w16cid:commentId w16cid:paraId="14E9BF9A" w16cid:durableId="3F412D85"/>
  <w16cid:commentId w16cid:paraId="1ED8649C" w16cid:durableId="29BC2D27"/>
  <w16cid:commentId w16cid:paraId="1B04E327" w16cid:durableId="7062F573"/>
  <w16cid:commentId w16cid:paraId="00DC0F8B" w16cid:durableId="29BC2D58"/>
  <w16cid:commentId w16cid:paraId="1FFE8BF7" w16cid:durableId="56EBD114"/>
  <w16cid:commentId w16cid:paraId="72453C03" w16cid:durableId="29BC2D9A"/>
  <w16cid:commentId w16cid:paraId="0B31BFD6" w16cid:durableId="071C75E6"/>
  <w16cid:commentId w16cid:paraId="5F520516" w16cid:durableId="29BC2DA7"/>
  <w16cid:commentId w16cid:paraId="0ED4FBE6" w16cid:durableId="6B554F1A"/>
  <w16cid:commentId w16cid:paraId="1782CFB8" w16cid:durableId="29BC2FCA"/>
  <w16cid:commentId w16cid:paraId="7B50C386" w16cid:durableId="2FC0C2D9"/>
  <w16cid:commentId w16cid:paraId="69390490" w16cid:durableId="29BE9B7B"/>
  <w16cid:commentId w16cid:paraId="5A6A881E" w16cid:durableId="77BF87D7"/>
  <w16cid:commentId w16cid:paraId="122CBDC9" w16cid:durableId="29BE9B8A"/>
  <w16cid:commentId w16cid:paraId="0DA9A748" w16cid:durableId="6373CB7B"/>
  <w16cid:commentId w16cid:paraId="0C591AE8" w16cid:durableId="29BE9F25"/>
  <w16cid:commentId w16cid:paraId="21A0B388" w16cid:durableId="6E4B9DE6"/>
  <w16cid:commentId w16cid:paraId="6A6363DF" w16cid:durableId="142C0B93"/>
  <w16cid:commentId w16cid:paraId="22753C61" w16cid:durableId="29BEA04E"/>
  <w16cid:commentId w16cid:paraId="02E91E65" w16cid:durableId="3164A643"/>
  <w16cid:commentId w16cid:paraId="3C77AD62" w16cid:durableId="29CABB7D"/>
  <w16cid:commentId w16cid:paraId="5BD63721" w16cid:durableId="3E34C83C"/>
  <w16cid:commentId w16cid:paraId="660F5F3E" w16cid:durableId="29C16F9D"/>
  <w16cid:commentId w16cid:paraId="3ED437FC" w16cid:durableId="0EFA8275"/>
  <w16cid:commentId w16cid:paraId="3E5BFEA7" w16cid:durableId="29CABBDB"/>
  <w16cid:commentId w16cid:paraId="4319FD33" w16cid:durableId="500EAFCF"/>
  <w16cid:commentId w16cid:paraId="0CD86255" w16cid:durableId="29CABD77"/>
  <w16cid:commentId w16cid:paraId="72B97741" w16cid:durableId="1DC0000B"/>
  <w16cid:commentId w16cid:paraId="5351B0F5" w16cid:durableId="29CABE29"/>
  <w16cid:commentId w16cid:paraId="7A28EA00" w16cid:durableId="08D89728"/>
  <w16cid:commentId w16cid:paraId="795C0128" w16cid:durableId="29CCE8B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C7CEC0" w14:textId="77777777" w:rsidR="009A6232" w:rsidRDefault="009A6232">
      <w:pPr>
        <w:spacing w:after="0"/>
      </w:pPr>
      <w:r>
        <w:separator/>
      </w:r>
    </w:p>
  </w:endnote>
  <w:endnote w:type="continuationSeparator" w:id="0">
    <w:p w14:paraId="703CF7B8" w14:textId="77777777" w:rsidR="009A6232" w:rsidRDefault="009A623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A00002EF" w:usb1="4000004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auto"/>
    <w:pitch w:val="variable"/>
    <w:sig w:usb0="00000003"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함초롬바탕">
    <w:panose1 w:val="020306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450079"/>
      <w:docPartObj>
        <w:docPartGallery w:val="Page Numbers (Bottom of Page)"/>
        <w:docPartUnique/>
      </w:docPartObj>
    </w:sdtPr>
    <w:sdtEndPr>
      <w:rPr>
        <w:noProof/>
      </w:rPr>
    </w:sdtEndPr>
    <w:sdtContent>
      <w:p w14:paraId="7B12340C" w14:textId="77777777" w:rsidR="00234460" w:rsidRDefault="00234460">
        <w:pPr>
          <w:pStyle w:val="ac"/>
          <w:jc w:val="center"/>
        </w:pPr>
        <w:r>
          <w:fldChar w:fldCharType="begin"/>
        </w:r>
        <w:r>
          <w:instrText xml:space="preserve"> PAGE   \* MERGEFORMAT </w:instrText>
        </w:r>
        <w:r>
          <w:fldChar w:fldCharType="separate"/>
        </w:r>
        <w:r>
          <w:rPr>
            <w:noProof/>
          </w:rPr>
          <w:t>4</w:t>
        </w:r>
        <w:r>
          <w:rPr>
            <w:noProof/>
          </w:rPr>
          <w:fldChar w:fldCharType="end"/>
        </w:r>
      </w:p>
    </w:sdtContent>
  </w:sdt>
  <w:p w14:paraId="0463BD01" w14:textId="3412328C" w:rsidR="00234460" w:rsidRPr="0079517D" w:rsidRDefault="00234460" w:rsidP="0079517D">
    <w:pPr>
      <w:pStyle w:val="ac"/>
      <w:jc w:val="right"/>
      <w:rPr>
        <w:sz w:val="16"/>
        <w:szCs w:val="16"/>
      </w:rPr>
    </w:pPr>
    <w:r w:rsidRPr="0079517D">
      <w:rPr>
        <w:sz w:val="16"/>
        <w:szCs w:val="16"/>
      </w:rPr>
      <w:t xml:space="preserve">Copyright © </w:t>
    </w:r>
    <w:r>
      <w:rPr>
        <w:sz w:val="16"/>
        <w:szCs w:val="16"/>
      </w:rPr>
      <w:t>2024</w:t>
    </w:r>
    <w:r w:rsidRPr="004203F0">
      <w:rPr>
        <w:color w:val="FF0000"/>
        <w:sz w:val="16"/>
        <w:szCs w:val="16"/>
      </w:rPr>
      <w:t xml:space="preserve"> </w:t>
    </w:r>
    <w:r w:rsidRPr="0079517D">
      <w:rPr>
        <w:sz w:val="16"/>
        <w:szCs w:val="16"/>
      </w:rPr>
      <w:t>Open Geospatial Consortium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9136EB" w14:textId="77777777" w:rsidR="009A6232" w:rsidRDefault="009A6232">
      <w:pPr>
        <w:spacing w:after="0"/>
      </w:pPr>
      <w:r>
        <w:separator/>
      </w:r>
    </w:p>
  </w:footnote>
  <w:footnote w:type="continuationSeparator" w:id="0">
    <w:p w14:paraId="035717C4" w14:textId="77777777" w:rsidR="009A6232" w:rsidRDefault="009A6232">
      <w:pPr>
        <w:spacing w:after="0"/>
      </w:pPr>
      <w:r>
        <w:continuationSeparator/>
      </w:r>
    </w:p>
  </w:footnote>
  <w:footnote w:id="1">
    <w:p w14:paraId="6A87CE7C" w14:textId="137CAD5D" w:rsidR="00234460" w:rsidRDefault="00234460">
      <w:pPr>
        <w:pStyle w:val="a7"/>
      </w:pPr>
      <w:r>
        <w:rPr>
          <w:rStyle w:val="af2"/>
        </w:rPr>
        <w:footnoteRef/>
      </w:r>
      <w:r>
        <w:t xml:space="preserve"> </w:t>
      </w:r>
      <w:hyperlink r:id="rId1" w:history="1">
        <w:r w:rsidRPr="00850603">
          <w:rPr>
            <w:rStyle w:val="a4"/>
          </w:rPr>
          <w:t>https://portal.ogc.org/public_ogc/directives/directives.php</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E07E1"/>
    <w:multiLevelType w:val="hybridMultilevel"/>
    <w:tmpl w:val="EB9EB2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86411F"/>
    <w:multiLevelType w:val="hybridMultilevel"/>
    <w:tmpl w:val="EAE4F45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 w15:restartNumberingAfterBreak="0">
    <w:nsid w:val="01A84369"/>
    <w:multiLevelType w:val="hybridMultilevel"/>
    <w:tmpl w:val="0BF8AC62"/>
    <w:lvl w:ilvl="0" w:tplc="A774834C">
      <w:start w:val="1"/>
      <w:numFmt w:val="bullet"/>
      <w:pStyle w:val="Textkrper2"/>
      <w:lvlText w:val=""/>
      <w:lvlJc w:val="left"/>
      <w:pPr>
        <w:tabs>
          <w:tab w:val="num" w:pos="360"/>
        </w:tabs>
        <w:ind w:left="360" w:hanging="360"/>
      </w:pPr>
      <w:rPr>
        <w:rFonts w:ascii="Symbol" w:hAnsi="Symbol" w:hint="default"/>
      </w:rPr>
    </w:lvl>
    <w:lvl w:ilvl="1" w:tplc="04090003">
      <w:start w:val="1"/>
      <w:numFmt w:val="bullet"/>
      <w:lvlText w:val="o"/>
      <w:lvlJc w:val="left"/>
      <w:pPr>
        <w:tabs>
          <w:tab w:val="num" w:pos="2102"/>
        </w:tabs>
        <w:ind w:left="2102" w:hanging="360"/>
      </w:pPr>
      <w:rPr>
        <w:rFonts w:ascii="Courier New" w:hAnsi="Courier New" w:hint="default"/>
      </w:rPr>
    </w:lvl>
    <w:lvl w:ilvl="2" w:tplc="04090005" w:tentative="1">
      <w:start w:val="1"/>
      <w:numFmt w:val="bullet"/>
      <w:lvlText w:val=""/>
      <w:lvlJc w:val="left"/>
      <w:pPr>
        <w:tabs>
          <w:tab w:val="num" w:pos="2822"/>
        </w:tabs>
        <w:ind w:left="2822" w:hanging="360"/>
      </w:pPr>
      <w:rPr>
        <w:rFonts w:ascii="Wingdings" w:hAnsi="Wingdings" w:hint="default"/>
      </w:rPr>
    </w:lvl>
    <w:lvl w:ilvl="3" w:tplc="04090001" w:tentative="1">
      <w:start w:val="1"/>
      <w:numFmt w:val="bullet"/>
      <w:lvlText w:val=""/>
      <w:lvlJc w:val="left"/>
      <w:pPr>
        <w:tabs>
          <w:tab w:val="num" w:pos="3542"/>
        </w:tabs>
        <w:ind w:left="3542" w:hanging="360"/>
      </w:pPr>
      <w:rPr>
        <w:rFonts w:ascii="Symbol" w:hAnsi="Symbol" w:hint="default"/>
      </w:rPr>
    </w:lvl>
    <w:lvl w:ilvl="4" w:tplc="04090003" w:tentative="1">
      <w:start w:val="1"/>
      <w:numFmt w:val="bullet"/>
      <w:lvlText w:val="o"/>
      <w:lvlJc w:val="left"/>
      <w:pPr>
        <w:tabs>
          <w:tab w:val="num" w:pos="4262"/>
        </w:tabs>
        <w:ind w:left="4262" w:hanging="360"/>
      </w:pPr>
      <w:rPr>
        <w:rFonts w:ascii="Courier New" w:hAnsi="Courier New" w:hint="default"/>
      </w:rPr>
    </w:lvl>
    <w:lvl w:ilvl="5" w:tplc="04090005" w:tentative="1">
      <w:start w:val="1"/>
      <w:numFmt w:val="bullet"/>
      <w:lvlText w:val=""/>
      <w:lvlJc w:val="left"/>
      <w:pPr>
        <w:tabs>
          <w:tab w:val="num" w:pos="4982"/>
        </w:tabs>
        <w:ind w:left="4982" w:hanging="360"/>
      </w:pPr>
      <w:rPr>
        <w:rFonts w:ascii="Wingdings" w:hAnsi="Wingdings" w:hint="default"/>
      </w:rPr>
    </w:lvl>
    <w:lvl w:ilvl="6" w:tplc="04090001" w:tentative="1">
      <w:start w:val="1"/>
      <w:numFmt w:val="bullet"/>
      <w:lvlText w:val=""/>
      <w:lvlJc w:val="left"/>
      <w:pPr>
        <w:tabs>
          <w:tab w:val="num" w:pos="5702"/>
        </w:tabs>
        <w:ind w:left="5702" w:hanging="360"/>
      </w:pPr>
      <w:rPr>
        <w:rFonts w:ascii="Symbol" w:hAnsi="Symbol" w:hint="default"/>
      </w:rPr>
    </w:lvl>
    <w:lvl w:ilvl="7" w:tplc="04090003" w:tentative="1">
      <w:start w:val="1"/>
      <w:numFmt w:val="bullet"/>
      <w:lvlText w:val="o"/>
      <w:lvlJc w:val="left"/>
      <w:pPr>
        <w:tabs>
          <w:tab w:val="num" w:pos="6422"/>
        </w:tabs>
        <w:ind w:left="6422" w:hanging="360"/>
      </w:pPr>
      <w:rPr>
        <w:rFonts w:ascii="Courier New" w:hAnsi="Courier New" w:hint="default"/>
      </w:rPr>
    </w:lvl>
    <w:lvl w:ilvl="8" w:tplc="04090005" w:tentative="1">
      <w:start w:val="1"/>
      <w:numFmt w:val="bullet"/>
      <w:lvlText w:val=""/>
      <w:lvlJc w:val="left"/>
      <w:pPr>
        <w:tabs>
          <w:tab w:val="num" w:pos="7142"/>
        </w:tabs>
        <w:ind w:left="7142" w:hanging="360"/>
      </w:pPr>
      <w:rPr>
        <w:rFonts w:ascii="Wingdings" w:hAnsi="Wingdings" w:hint="default"/>
      </w:rPr>
    </w:lvl>
  </w:abstractNum>
  <w:abstractNum w:abstractNumId="4" w15:restartNumberingAfterBreak="0">
    <w:nsid w:val="01B80EE3"/>
    <w:multiLevelType w:val="hybridMultilevel"/>
    <w:tmpl w:val="B5504886"/>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5" w15:restartNumberingAfterBreak="0">
    <w:nsid w:val="038E0E2F"/>
    <w:multiLevelType w:val="hybridMultilevel"/>
    <w:tmpl w:val="84088BFC"/>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6" w15:restartNumberingAfterBreak="0">
    <w:nsid w:val="047360CC"/>
    <w:multiLevelType w:val="hybridMultilevel"/>
    <w:tmpl w:val="268EA13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99B214E"/>
    <w:multiLevelType w:val="hybridMultilevel"/>
    <w:tmpl w:val="C6B6C8F8"/>
    <w:lvl w:ilvl="0" w:tplc="126AD682">
      <w:start w:val="1"/>
      <w:numFmt w:val="lowerLetter"/>
      <w:lvlText w:val="%1)"/>
      <w:lvlJc w:val="left"/>
      <w:pPr>
        <w:ind w:left="3120" w:hanging="360"/>
      </w:pPr>
      <w:rPr>
        <w:rFonts w:hint="default"/>
        <w:color w:val="auto"/>
      </w:rPr>
    </w:lvl>
    <w:lvl w:ilvl="1" w:tplc="0C090019" w:tentative="1">
      <w:start w:val="1"/>
      <w:numFmt w:val="lowerLetter"/>
      <w:lvlText w:val="%2."/>
      <w:lvlJc w:val="left"/>
      <w:pPr>
        <w:ind w:left="3840" w:hanging="360"/>
      </w:pPr>
    </w:lvl>
    <w:lvl w:ilvl="2" w:tplc="0C09001B" w:tentative="1">
      <w:start w:val="1"/>
      <w:numFmt w:val="lowerRoman"/>
      <w:lvlText w:val="%3."/>
      <w:lvlJc w:val="right"/>
      <w:pPr>
        <w:ind w:left="4560" w:hanging="180"/>
      </w:pPr>
    </w:lvl>
    <w:lvl w:ilvl="3" w:tplc="0C09000F" w:tentative="1">
      <w:start w:val="1"/>
      <w:numFmt w:val="decimal"/>
      <w:lvlText w:val="%4."/>
      <w:lvlJc w:val="left"/>
      <w:pPr>
        <w:ind w:left="5280" w:hanging="360"/>
      </w:pPr>
    </w:lvl>
    <w:lvl w:ilvl="4" w:tplc="0C090019" w:tentative="1">
      <w:start w:val="1"/>
      <w:numFmt w:val="lowerLetter"/>
      <w:lvlText w:val="%5."/>
      <w:lvlJc w:val="left"/>
      <w:pPr>
        <w:ind w:left="6000" w:hanging="360"/>
      </w:pPr>
    </w:lvl>
    <w:lvl w:ilvl="5" w:tplc="0C09001B" w:tentative="1">
      <w:start w:val="1"/>
      <w:numFmt w:val="lowerRoman"/>
      <w:lvlText w:val="%6."/>
      <w:lvlJc w:val="right"/>
      <w:pPr>
        <w:ind w:left="6720" w:hanging="180"/>
      </w:pPr>
    </w:lvl>
    <w:lvl w:ilvl="6" w:tplc="0C09000F" w:tentative="1">
      <w:start w:val="1"/>
      <w:numFmt w:val="decimal"/>
      <w:lvlText w:val="%7."/>
      <w:lvlJc w:val="left"/>
      <w:pPr>
        <w:ind w:left="7440" w:hanging="360"/>
      </w:pPr>
    </w:lvl>
    <w:lvl w:ilvl="7" w:tplc="0C090019" w:tentative="1">
      <w:start w:val="1"/>
      <w:numFmt w:val="lowerLetter"/>
      <w:lvlText w:val="%8."/>
      <w:lvlJc w:val="left"/>
      <w:pPr>
        <w:ind w:left="8160" w:hanging="360"/>
      </w:pPr>
    </w:lvl>
    <w:lvl w:ilvl="8" w:tplc="0C09001B" w:tentative="1">
      <w:start w:val="1"/>
      <w:numFmt w:val="lowerRoman"/>
      <w:lvlText w:val="%9."/>
      <w:lvlJc w:val="right"/>
      <w:pPr>
        <w:ind w:left="8880" w:hanging="180"/>
      </w:pPr>
    </w:lvl>
  </w:abstractNum>
  <w:abstractNum w:abstractNumId="8" w15:restartNumberingAfterBreak="0">
    <w:nsid w:val="09E42729"/>
    <w:multiLevelType w:val="hybridMultilevel"/>
    <w:tmpl w:val="2968E2F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9" w15:restartNumberingAfterBreak="0">
    <w:nsid w:val="0D7449E1"/>
    <w:multiLevelType w:val="hybridMultilevel"/>
    <w:tmpl w:val="FBCEC11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0" w15:restartNumberingAfterBreak="0">
    <w:nsid w:val="158E29B9"/>
    <w:multiLevelType w:val="hybridMultilevel"/>
    <w:tmpl w:val="C926667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1" w15:restartNumberingAfterBreak="0">
    <w:nsid w:val="16B252F9"/>
    <w:multiLevelType w:val="hybridMultilevel"/>
    <w:tmpl w:val="BA2C9DC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2" w15:restartNumberingAfterBreak="0">
    <w:nsid w:val="18DB5197"/>
    <w:multiLevelType w:val="hybridMultilevel"/>
    <w:tmpl w:val="BE1AA52A"/>
    <w:lvl w:ilvl="0" w:tplc="9BE2B4D4">
      <w:start w:val="1"/>
      <w:numFmt w:val="bullet"/>
      <w:pStyle w:val="BulletItem"/>
      <w:lvlText w:val=""/>
      <w:lvlJc w:val="left"/>
      <w:pPr>
        <w:tabs>
          <w:tab w:val="num" w:pos="1295"/>
        </w:tabs>
        <w:ind w:left="1162" w:hanging="227"/>
      </w:pPr>
      <w:rPr>
        <w:rFonts w:ascii="Symbol" w:hAnsi="Symbol" w:hint="default"/>
        <w:sz w:val="22"/>
      </w:rPr>
    </w:lvl>
    <w:lvl w:ilvl="1" w:tplc="04070003">
      <w:start w:val="1"/>
      <w:numFmt w:val="bullet"/>
      <w:lvlText w:val="o"/>
      <w:lvlJc w:val="left"/>
      <w:pPr>
        <w:tabs>
          <w:tab w:val="num" w:pos="2375"/>
        </w:tabs>
        <w:ind w:left="2375" w:hanging="360"/>
      </w:pPr>
      <w:rPr>
        <w:rFonts w:ascii="Courier New" w:hAnsi="Courier New" w:hint="default"/>
      </w:rPr>
    </w:lvl>
    <w:lvl w:ilvl="2" w:tplc="04070005" w:tentative="1">
      <w:start w:val="1"/>
      <w:numFmt w:val="bullet"/>
      <w:lvlText w:val=""/>
      <w:lvlJc w:val="left"/>
      <w:pPr>
        <w:tabs>
          <w:tab w:val="num" w:pos="3095"/>
        </w:tabs>
        <w:ind w:left="3095" w:hanging="360"/>
      </w:pPr>
      <w:rPr>
        <w:rFonts w:ascii="Wingdings" w:hAnsi="Wingdings" w:hint="default"/>
      </w:rPr>
    </w:lvl>
    <w:lvl w:ilvl="3" w:tplc="04070001" w:tentative="1">
      <w:start w:val="1"/>
      <w:numFmt w:val="bullet"/>
      <w:lvlText w:val=""/>
      <w:lvlJc w:val="left"/>
      <w:pPr>
        <w:tabs>
          <w:tab w:val="num" w:pos="3815"/>
        </w:tabs>
        <w:ind w:left="3815" w:hanging="360"/>
      </w:pPr>
      <w:rPr>
        <w:rFonts w:ascii="Symbol" w:hAnsi="Symbol" w:hint="default"/>
      </w:rPr>
    </w:lvl>
    <w:lvl w:ilvl="4" w:tplc="04070003" w:tentative="1">
      <w:start w:val="1"/>
      <w:numFmt w:val="bullet"/>
      <w:lvlText w:val="o"/>
      <w:lvlJc w:val="left"/>
      <w:pPr>
        <w:tabs>
          <w:tab w:val="num" w:pos="4535"/>
        </w:tabs>
        <w:ind w:left="4535" w:hanging="360"/>
      </w:pPr>
      <w:rPr>
        <w:rFonts w:ascii="Courier New" w:hAnsi="Courier New" w:hint="default"/>
      </w:rPr>
    </w:lvl>
    <w:lvl w:ilvl="5" w:tplc="04070005" w:tentative="1">
      <w:start w:val="1"/>
      <w:numFmt w:val="bullet"/>
      <w:lvlText w:val=""/>
      <w:lvlJc w:val="left"/>
      <w:pPr>
        <w:tabs>
          <w:tab w:val="num" w:pos="5255"/>
        </w:tabs>
        <w:ind w:left="5255" w:hanging="360"/>
      </w:pPr>
      <w:rPr>
        <w:rFonts w:ascii="Wingdings" w:hAnsi="Wingdings" w:hint="default"/>
      </w:rPr>
    </w:lvl>
    <w:lvl w:ilvl="6" w:tplc="04070001" w:tentative="1">
      <w:start w:val="1"/>
      <w:numFmt w:val="bullet"/>
      <w:lvlText w:val=""/>
      <w:lvlJc w:val="left"/>
      <w:pPr>
        <w:tabs>
          <w:tab w:val="num" w:pos="5975"/>
        </w:tabs>
        <w:ind w:left="5975" w:hanging="360"/>
      </w:pPr>
      <w:rPr>
        <w:rFonts w:ascii="Symbol" w:hAnsi="Symbol" w:hint="default"/>
      </w:rPr>
    </w:lvl>
    <w:lvl w:ilvl="7" w:tplc="04070003" w:tentative="1">
      <w:start w:val="1"/>
      <w:numFmt w:val="bullet"/>
      <w:lvlText w:val="o"/>
      <w:lvlJc w:val="left"/>
      <w:pPr>
        <w:tabs>
          <w:tab w:val="num" w:pos="6695"/>
        </w:tabs>
        <w:ind w:left="6695" w:hanging="360"/>
      </w:pPr>
      <w:rPr>
        <w:rFonts w:ascii="Courier New" w:hAnsi="Courier New" w:hint="default"/>
      </w:rPr>
    </w:lvl>
    <w:lvl w:ilvl="8" w:tplc="04070005" w:tentative="1">
      <w:start w:val="1"/>
      <w:numFmt w:val="bullet"/>
      <w:lvlText w:val=""/>
      <w:lvlJc w:val="left"/>
      <w:pPr>
        <w:tabs>
          <w:tab w:val="num" w:pos="7415"/>
        </w:tabs>
        <w:ind w:left="7415" w:hanging="360"/>
      </w:pPr>
      <w:rPr>
        <w:rFonts w:ascii="Wingdings" w:hAnsi="Wingdings" w:hint="default"/>
      </w:rPr>
    </w:lvl>
  </w:abstractNum>
  <w:abstractNum w:abstractNumId="13" w15:restartNumberingAfterBreak="0">
    <w:nsid w:val="1AAB4CF0"/>
    <w:multiLevelType w:val="multilevel"/>
    <w:tmpl w:val="AB6CFCF8"/>
    <w:lvl w:ilvl="0">
      <w:start w:val="1"/>
      <w:numFmt w:val="decimal"/>
      <w:pStyle w:val="1"/>
      <w:lvlText w:val="%1"/>
      <w:lvlJc w:val="left"/>
      <w:pPr>
        <w:tabs>
          <w:tab w:val="num" w:pos="432"/>
        </w:tabs>
        <w:ind w:left="432" w:hanging="432"/>
      </w:pPr>
      <w:rPr>
        <w:rFonts w:hint="default"/>
        <w:b/>
        <w:sz w:val="28"/>
      </w:rPr>
    </w:lvl>
    <w:lvl w:ilvl="1">
      <w:start w:val="4"/>
      <w:numFmt w:val="decimal"/>
      <w:pStyle w:val="2"/>
      <w:lvlText w:val="%1.%2"/>
      <w:lvlJc w:val="left"/>
      <w:pPr>
        <w:tabs>
          <w:tab w:val="num" w:pos="576"/>
        </w:tabs>
        <w:ind w:left="576" w:hanging="576"/>
      </w:pPr>
      <w:rPr>
        <w:rFonts w:hint="eastAsia"/>
        <w:sz w:val="24"/>
        <w:szCs w:val="24"/>
      </w:rPr>
    </w:lvl>
    <w:lvl w:ilvl="2">
      <w:start w:val="1"/>
      <w:numFmt w:val="decimal"/>
      <w:lvlRestart w:val="0"/>
      <w:pStyle w:val="3"/>
      <w:lvlText w:val="%1.%2.%3"/>
      <w:lvlJc w:val="left"/>
      <w:pPr>
        <w:tabs>
          <w:tab w:val="num" w:pos="720"/>
        </w:tabs>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14" w15:restartNumberingAfterBreak="0">
    <w:nsid w:val="1D5F7A87"/>
    <w:multiLevelType w:val="singleLevel"/>
    <w:tmpl w:val="14BCD474"/>
    <w:lvl w:ilvl="0">
      <w:start w:val="1"/>
      <w:numFmt w:val="lowerLetter"/>
      <w:pStyle w:val="List1OGCletters"/>
      <w:lvlText w:val="%1)"/>
      <w:lvlJc w:val="left"/>
      <w:pPr>
        <w:tabs>
          <w:tab w:val="num" w:pos="720"/>
        </w:tabs>
        <w:ind w:left="720" w:hanging="360"/>
      </w:pPr>
      <w:rPr>
        <w:rFonts w:ascii="Times New Roman" w:hAnsi="Times New Roman" w:cs="Times New Roman"/>
      </w:rPr>
    </w:lvl>
  </w:abstractNum>
  <w:abstractNum w:abstractNumId="15" w15:restartNumberingAfterBreak="0">
    <w:nsid w:val="1DF445B9"/>
    <w:multiLevelType w:val="hybridMultilevel"/>
    <w:tmpl w:val="F79A6F38"/>
    <w:lvl w:ilvl="0" w:tplc="08C4959E">
      <w:start w:val="1"/>
      <w:numFmt w:val="lowerRoman"/>
      <w:pStyle w:val="Vorbemerkungen"/>
      <w:lvlText w:val="%1."/>
      <w:lvlJc w:val="left"/>
      <w:pPr>
        <w:tabs>
          <w:tab w:val="num" w:pos="1968"/>
        </w:tabs>
        <w:ind w:left="1428" w:hanging="18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6" w15:restartNumberingAfterBreak="0">
    <w:nsid w:val="1E184840"/>
    <w:multiLevelType w:val="hybridMultilevel"/>
    <w:tmpl w:val="4F40C02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1E5B3F09"/>
    <w:multiLevelType w:val="hybridMultilevel"/>
    <w:tmpl w:val="DF9884B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8" w15:restartNumberingAfterBreak="0">
    <w:nsid w:val="2491763C"/>
    <w:multiLevelType w:val="hybridMultilevel"/>
    <w:tmpl w:val="5B4275DA"/>
    <w:lvl w:ilvl="0" w:tplc="B4FA5F52">
      <w:start w:val="1"/>
      <w:numFmt w:val="decimal"/>
      <w:pStyle w:val="Requirement"/>
      <w:lvlText w:val="Req %1"/>
      <w:lvlJc w:val="left"/>
      <w:pPr>
        <w:tabs>
          <w:tab w:val="num" w:pos="900"/>
        </w:tabs>
      </w:pPr>
      <w:rPr>
        <w:rFonts w:ascii="Times New Roman" w:hAnsi="Times New Roman" w:cs="Times New Roman" w:hint="default"/>
        <w:b/>
        <w:i w:val="0"/>
      </w:rPr>
    </w:lvl>
    <w:lvl w:ilvl="1" w:tplc="04070003">
      <w:start w:val="1"/>
      <w:numFmt w:val="lowerLetter"/>
      <w:lvlText w:val="%2."/>
      <w:lvlJc w:val="left"/>
      <w:pPr>
        <w:tabs>
          <w:tab w:val="num" w:pos="1620"/>
        </w:tabs>
        <w:ind w:left="1620" w:hanging="360"/>
      </w:pPr>
      <w:rPr>
        <w:rFonts w:ascii="Times New Roman" w:hAnsi="Times New Roman" w:cs="Times New Roman"/>
      </w:rPr>
    </w:lvl>
    <w:lvl w:ilvl="2" w:tplc="04070005">
      <w:start w:val="1"/>
      <w:numFmt w:val="lowerRoman"/>
      <w:lvlText w:val="%3."/>
      <w:lvlJc w:val="right"/>
      <w:pPr>
        <w:tabs>
          <w:tab w:val="num" w:pos="2340"/>
        </w:tabs>
        <w:ind w:left="2340" w:hanging="180"/>
      </w:pPr>
      <w:rPr>
        <w:rFonts w:ascii="Times New Roman" w:hAnsi="Times New Roman" w:cs="Times New Roman"/>
      </w:rPr>
    </w:lvl>
    <w:lvl w:ilvl="3" w:tplc="04070001">
      <w:start w:val="1"/>
      <w:numFmt w:val="decimal"/>
      <w:lvlText w:val="%4."/>
      <w:lvlJc w:val="left"/>
      <w:pPr>
        <w:tabs>
          <w:tab w:val="num" w:pos="3060"/>
        </w:tabs>
        <w:ind w:left="3060" w:hanging="360"/>
      </w:pPr>
      <w:rPr>
        <w:rFonts w:ascii="Times New Roman" w:hAnsi="Times New Roman" w:cs="Times New Roman"/>
      </w:rPr>
    </w:lvl>
    <w:lvl w:ilvl="4" w:tplc="04070003">
      <w:start w:val="1"/>
      <w:numFmt w:val="lowerLetter"/>
      <w:lvlText w:val="%5."/>
      <w:lvlJc w:val="left"/>
      <w:pPr>
        <w:tabs>
          <w:tab w:val="num" w:pos="3780"/>
        </w:tabs>
        <w:ind w:left="3780" w:hanging="360"/>
      </w:pPr>
      <w:rPr>
        <w:rFonts w:ascii="Times New Roman" w:hAnsi="Times New Roman" w:cs="Times New Roman"/>
      </w:rPr>
    </w:lvl>
    <w:lvl w:ilvl="5" w:tplc="04070005">
      <w:start w:val="1"/>
      <w:numFmt w:val="lowerRoman"/>
      <w:lvlText w:val="%6."/>
      <w:lvlJc w:val="right"/>
      <w:pPr>
        <w:tabs>
          <w:tab w:val="num" w:pos="4500"/>
        </w:tabs>
        <w:ind w:left="4500" w:hanging="180"/>
      </w:pPr>
      <w:rPr>
        <w:rFonts w:ascii="Times New Roman" w:hAnsi="Times New Roman" w:cs="Times New Roman"/>
      </w:rPr>
    </w:lvl>
    <w:lvl w:ilvl="6" w:tplc="04070001">
      <w:start w:val="1"/>
      <w:numFmt w:val="decimal"/>
      <w:lvlText w:val="%7."/>
      <w:lvlJc w:val="left"/>
      <w:pPr>
        <w:tabs>
          <w:tab w:val="num" w:pos="5220"/>
        </w:tabs>
        <w:ind w:left="5220" w:hanging="360"/>
      </w:pPr>
      <w:rPr>
        <w:rFonts w:ascii="Times New Roman" w:hAnsi="Times New Roman" w:cs="Times New Roman"/>
      </w:rPr>
    </w:lvl>
    <w:lvl w:ilvl="7" w:tplc="04070003">
      <w:start w:val="1"/>
      <w:numFmt w:val="lowerLetter"/>
      <w:lvlText w:val="%8."/>
      <w:lvlJc w:val="left"/>
      <w:pPr>
        <w:tabs>
          <w:tab w:val="num" w:pos="5940"/>
        </w:tabs>
        <w:ind w:left="5940" w:hanging="360"/>
      </w:pPr>
      <w:rPr>
        <w:rFonts w:ascii="Times New Roman" w:hAnsi="Times New Roman" w:cs="Times New Roman"/>
      </w:rPr>
    </w:lvl>
    <w:lvl w:ilvl="8" w:tplc="04070005">
      <w:start w:val="1"/>
      <w:numFmt w:val="lowerRoman"/>
      <w:lvlText w:val="%9."/>
      <w:lvlJc w:val="right"/>
      <w:pPr>
        <w:tabs>
          <w:tab w:val="num" w:pos="6660"/>
        </w:tabs>
        <w:ind w:left="6660" w:hanging="180"/>
      </w:pPr>
      <w:rPr>
        <w:rFonts w:ascii="Times New Roman" w:hAnsi="Times New Roman" w:cs="Times New Roman"/>
      </w:rPr>
    </w:lvl>
  </w:abstractNum>
  <w:abstractNum w:abstractNumId="19" w15:restartNumberingAfterBreak="0">
    <w:nsid w:val="264C69DF"/>
    <w:multiLevelType w:val="hybridMultilevel"/>
    <w:tmpl w:val="B31251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667650B"/>
    <w:multiLevelType w:val="hybridMultilevel"/>
    <w:tmpl w:val="654EF59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1" w15:restartNumberingAfterBreak="0">
    <w:nsid w:val="27FB7A3C"/>
    <w:multiLevelType w:val="singleLevel"/>
    <w:tmpl w:val="70AE539E"/>
    <w:lvl w:ilvl="0">
      <w:start w:val="1"/>
      <w:numFmt w:val="decimal"/>
      <w:pStyle w:val="TermNum"/>
      <w:lvlText w:val="4.%1"/>
      <w:lvlJc w:val="left"/>
      <w:pPr>
        <w:tabs>
          <w:tab w:val="num" w:pos="720"/>
        </w:tabs>
        <w:ind w:left="720" w:hanging="720"/>
      </w:pPr>
      <w:rPr>
        <w:rFonts w:ascii="Arial" w:hAnsi="Arial" w:cs="Arial" w:hint="default"/>
        <w:b/>
        <w:i w:val="0"/>
      </w:rPr>
    </w:lvl>
  </w:abstractNum>
  <w:abstractNum w:abstractNumId="22" w15:restartNumberingAfterBreak="0">
    <w:nsid w:val="2A8E5315"/>
    <w:multiLevelType w:val="hybridMultilevel"/>
    <w:tmpl w:val="33860D42"/>
    <w:lvl w:ilvl="0" w:tplc="12161CEE">
      <w:start w:val="1"/>
      <w:numFmt w:val="bullet"/>
      <w:pStyle w:val="List2OGC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AA8275B"/>
    <w:multiLevelType w:val="hybridMultilevel"/>
    <w:tmpl w:val="0D0CC94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4" w15:restartNumberingAfterBreak="0">
    <w:nsid w:val="32D717B2"/>
    <w:multiLevelType w:val="hybridMultilevel"/>
    <w:tmpl w:val="8788FF9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5" w15:restartNumberingAfterBreak="0">
    <w:nsid w:val="35AA7DCC"/>
    <w:multiLevelType w:val="multilevel"/>
    <w:tmpl w:val="65249020"/>
    <w:lvl w:ilvl="0">
      <w:start w:val="1"/>
      <w:numFmt w:val="upperLetter"/>
      <w:pStyle w:val="zzForward"/>
      <w:lvlText w:val="Annex %1"/>
      <w:lvlJc w:val="left"/>
      <w:pPr>
        <w:tabs>
          <w:tab w:val="num" w:pos="432"/>
        </w:tabs>
        <w:ind w:left="432" w:hanging="432"/>
      </w:pPr>
      <w:rPr>
        <w:rFonts w:ascii="Times New Roman" w:hAnsi="Times New Roman" w:cs="Times New Roman" w:hint="default"/>
      </w:rPr>
    </w:lvl>
    <w:lvl w:ilvl="1">
      <w:start w:val="1"/>
      <w:numFmt w:val="decimal"/>
      <w:pStyle w:val="AnnexLevel2"/>
      <w:lvlText w:val="%1.%2"/>
      <w:lvlJc w:val="left"/>
      <w:pPr>
        <w:tabs>
          <w:tab w:val="num" w:pos="576"/>
        </w:tabs>
        <w:ind w:left="576" w:hanging="576"/>
      </w:pPr>
      <w:rPr>
        <w:rFonts w:ascii="Times New Roman" w:hAnsi="Times New Roman" w:cs="Times New Roman" w:hint="default"/>
      </w:rPr>
    </w:lvl>
    <w:lvl w:ilvl="2">
      <w:start w:val="1"/>
      <w:numFmt w:val="decimal"/>
      <w:pStyle w:val="Annexlevel3"/>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pStyle w:val="a5"/>
      <w:lvlText w:val="%1.%2.%3.%4.%5"/>
      <w:lvlJc w:val="left"/>
      <w:pPr>
        <w:tabs>
          <w:tab w:val="num" w:pos="1008"/>
        </w:tabs>
        <w:ind w:left="1008" w:hanging="1008"/>
      </w:pPr>
      <w:rPr>
        <w:rFonts w:ascii="Times New Roman" w:hAnsi="Times New Roman" w:cs="Times New Roman" w:hint="default"/>
      </w:rPr>
    </w:lvl>
    <w:lvl w:ilvl="5">
      <w:start w:val="1"/>
      <w:numFmt w:val="decimal"/>
      <w:pStyle w:val="a6"/>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26" w15:restartNumberingAfterBreak="0">
    <w:nsid w:val="367C7667"/>
    <w:multiLevelType w:val="hybridMultilevel"/>
    <w:tmpl w:val="432E8C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3B2364ED"/>
    <w:multiLevelType w:val="hybridMultilevel"/>
    <w:tmpl w:val="191CA88A"/>
    <w:lvl w:ilvl="0" w:tplc="D220BD4A">
      <w:start w:val="1"/>
      <w:numFmt w:val="bullet"/>
      <w:pStyle w:val="20"/>
      <w:lvlText w:val=""/>
      <w:lvlJc w:val="left"/>
      <w:pPr>
        <w:tabs>
          <w:tab w:val="num" w:pos="360"/>
        </w:tabs>
        <w:ind w:left="360" w:hanging="360"/>
      </w:pPr>
      <w:rPr>
        <w:rFonts w:ascii="Symbol" w:hAnsi="Symbol" w:hint="default"/>
      </w:rPr>
    </w:lvl>
    <w:lvl w:ilvl="1" w:tplc="77B02782">
      <w:numFmt w:val="decimal"/>
      <w:lvlText w:val=""/>
      <w:lvlJc w:val="left"/>
    </w:lvl>
    <w:lvl w:ilvl="2" w:tplc="1B1E8E4A">
      <w:numFmt w:val="decimal"/>
      <w:lvlText w:val=""/>
      <w:lvlJc w:val="left"/>
    </w:lvl>
    <w:lvl w:ilvl="3" w:tplc="50D6A500">
      <w:numFmt w:val="decimal"/>
      <w:lvlText w:val=""/>
      <w:lvlJc w:val="left"/>
    </w:lvl>
    <w:lvl w:ilvl="4" w:tplc="89726E2A">
      <w:numFmt w:val="decimal"/>
      <w:lvlText w:val=""/>
      <w:lvlJc w:val="left"/>
    </w:lvl>
    <w:lvl w:ilvl="5" w:tplc="C812CD58">
      <w:numFmt w:val="decimal"/>
      <w:lvlText w:val=""/>
      <w:lvlJc w:val="left"/>
    </w:lvl>
    <w:lvl w:ilvl="6" w:tplc="3494912E">
      <w:numFmt w:val="decimal"/>
      <w:lvlText w:val=""/>
      <w:lvlJc w:val="left"/>
    </w:lvl>
    <w:lvl w:ilvl="7" w:tplc="06B6CD56">
      <w:numFmt w:val="decimal"/>
      <w:lvlText w:val=""/>
      <w:lvlJc w:val="left"/>
    </w:lvl>
    <w:lvl w:ilvl="8" w:tplc="02501326">
      <w:numFmt w:val="decimal"/>
      <w:lvlText w:val=""/>
      <w:lvlJc w:val="left"/>
    </w:lvl>
  </w:abstractNum>
  <w:abstractNum w:abstractNumId="28" w15:restartNumberingAfterBreak="0">
    <w:nsid w:val="3C9F51CC"/>
    <w:multiLevelType w:val="hybridMultilevel"/>
    <w:tmpl w:val="6F5EC10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0925DE3"/>
    <w:multiLevelType w:val="multilevel"/>
    <w:tmpl w:val="0409001D"/>
    <w:numStyleLink w:val="10"/>
  </w:abstractNum>
  <w:abstractNum w:abstractNumId="30" w15:restartNumberingAfterBreak="0">
    <w:nsid w:val="41FC101E"/>
    <w:multiLevelType w:val="hybridMultilevel"/>
    <w:tmpl w:val="EA0EAE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43265B63"/>
    <w:multiLevelType w:val="hybridMultilevel"/>
    <w:tmpl w:val="3984052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2" w15:restartNumberingAfterBreak="0">
    <w:nsid w:val="43985B1A"/>
    <w:multiLevelType w:val="hybridMultilevel"/>
    <w:tmpl w:val="94D67E4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3" w15:restartNumberingAfterBreak="0">
    <w:nsid w:val="46E1659D"/>
    <w:multiLevelType w:val="hybridMultilevel"/>
    <w:tmpl w:val="13C85D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7875BE2"/>
    <w:multiLevelType w:val="hybridMultilevel"/>
    <w:tmpl w:val="824652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47EE2834"/>
    <w:multiLevelType w:val="hybridMultilevel"/>
    <w:tmpl w:val="5C0836B0"/>
    <w:lvl w:ilvl="0" w:tplc="C6729478">
      <w:start w:val="1"/>
      <w:numFmt w:val="lowerLetter"/>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49837613"/>
    <w:multiLevelType w:val="hybridMultilevel"/>
    <w:tmpl w:val="661251F6"/>
    <w:lvl w:ilvl="0" w:tplc="DAFCAEF4">
      <w:numFmt w:val="bullet"/>
      <w:lvlText w:val=""/>
      <w:lvlJc w:val="left"/>
      <w:pPr>
        <w:ind w:left="760" w:hanging="360"/>
      </w:pPr>
      <w:rPr>
        <w:rFonts w:ascii="Wingdings" w:eastAsia="맑은 고딕"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4AB0029C"/>
    <w:multiLevelType w:val="multilevel"/>
    <w:tmpl w:val="444EB8DE"/>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55100350"/>
    <w:multiLevelType w:val="hybridMultilevel"/>
    <w:tmpl w:val="98DEFD6C"/>
    <w:lvl w:ilvl="0" w:tplc="36DE2FFE">
      <w:numFmt w:val="bullet"/>
      <w:lvlText w:val="-"/>
      <w:lvlJc w:val="left"/>
      <w:pPr>
        <w:ind w:left="760" w:hanging="360"/>
      </w:pPr>
      <w:rPr>
        <w:rFonts w:ascii="Times New Roman" w:eastAsia="바탕"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9" w15:restartNumberingAfterBreak="0">
    <w:nsid w:val="5D9142D1"/>
    <w:multiLevelType w:val="hybridMultilevel"/>
    <w:tmpl w:val="40E8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5DF00DE9"/>
    <w:multiLevelType w:val="multilevel"/>
    <w:tmpl w:val="0409001D"/>
    <w:styleLink w:val="10"/>
    <w:lvl w:ilvl="0">
      <w:start w:val="1"/>
      <w:numFmt w:val="upperLetter"/>
      <w:lvlText w:val="%1"/>
      <w:lvlJc w:val="left"/>
      <w:pPr>
        <w:ind w:left="425" w:hanging="425"/>
      </w:pPr>
      <w:rPr>
        <w:rFonts w:hint="eastAsia"/>
      </w:rPr>
    </w:lvl>
    <w:lvl w:ilvl="1">
      <w:start w:val="1"/>
      <w:numFmt w:val="decimal"/>
      <w:lvlText w:val="%1.%2"/>
      <w:lvlJc w:val="left"/>
      <w:pPr>
        <w:ind w:left="567"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15:restartNumberingAfterBreak="0">
    <w:nsid w:val="5FF75ED9"/>
    <w:multiLevelType w:val="hybridMultilevel"/>
    <w:tmpl w:val="6408034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60624DC5"/>
    <w:multiLevelType w:val="hybridMultilevel"/>
    <w:tmpl w:val="8580F4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645F664A"/>
    <w:multiLevelType w:val="hybridMultilevel"/>
    <w:tmpl w:val="658ABF6C"/>
    <w:lvl w:ilvl="0" w:tplc="EA5EB8CE">
      <w:numFmt w:val="bullet"/>
      <w:lvlText w:val=""/>
      <w:lvlJc w:val="left"/>
      <w:pPr>
        <w:ind w:left="760" w:hanging="360"/>
      </w:pPr>
      <w:rPr>
        <w:rFonts w:ascii="Wingdings" w:eastAsia="맑은 고딕"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4" w15:restartNumberingAfterBreak="0">
    <w:nsid w:val="6A0B63E4"/>
    <w:multiLevelType w:val="hybridMultilevel"/>
    <w:tmpl w:val="ED5096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6B223BBE"/>
    <w:multiLevelType w:val="hybridMultilevel"/>
    <w:tmpl w:val="229046E8"/>
    <w:name w:val="numbered list2"/>
    <w:lvl w:ilvl="0" w:tplc="465A7760">
      <w:start w:val="1"/>
      <w:numFmt w:val="lowerLetter"/>
      <w:lvlText w:val="%1)"/>
      <w:lvlJc w:val="left"/>
      <w:pPr>
        <w:tabs>
          <w:tab w:val="num" w:pos="360"/>
        </w:tabs>
        <w:ind w:left="400" w:hanging="400"/>
      </w:pPr>
    </w:lvl>
    <w:lvl w:ilvl="1" w:tplc="2662C91A">
      <w:start w:val="1"/>
      <w:numFmt w:val="decimal"/>
      <w:lvlText w:val="%2)"/>
      <w:lvlJc w:val="left"/>
      <w:pPr>
        <w:tabs>
          <w:tab w:val="num" w:pos="1080"/>
        </w:tabs>
        <w:ind w:left="800" w:hanging="400"/>
      </w:pPr>
    </w:lvl>
    <w:lvl w:ilvl="2" w:tplc="6A06FB00">
      <w:start w:val="1"/>
      <w:numFmt w:val="lowerRoman"/>
      <w:lvlText w:val="%3)"/>
      <w:lvlJc w:val="left"/>
      <w:pPr>
        <w:tabs>
          <w:tab w:val="num" w:pos="1800"/>
        </w:tabs>
        <w:ind w:left="1200" w:hanging="400"/>
      </w:pPr>
    </w:lvl>
    <w:lvl w:ilvl="3" w:tplc="F8161C0A">
      <w:start w:val="1"/>
      <w:numFmt w:val="upperRoman"/>
      <w:lvlText w:val="%4)"/>
      <w:lvlJc w:val="left"/>
      <w:pPr>
        <w:tabs>
          <w:tab w:val="num" w:pos="2520"/>
        </w:tabs>
        <w:ind w:left="1600" w:hanging="400"/>
      </w:pPr>
    </w:lvl>
    <w:lvl w:ilvl="4" w:tplc="29CCD47A">
      <w:start w:val="1"/>
      <w:numFmt w:val="none"/>
      <w:suff w:val="nothing"/>
      <w:lvlText w:val=" "/>
      <w:lvlJc w:val="left"/>
      <w:pPr>
        <w:tabs>
          <w:tab w:val="num" w:pos="3240"/>
        </w:tabs>
        <w:ind w:left="0" w:firstLine="0"/>
      </w:pPr>
    </w:lvl>
    <w:lvl w:ilvl="5" w:tplc="00E8FD72">
      <w:start w:val="1"/>
      <w:numFmt w:val="none"/>
      <w:suff w:val="nothing"/>
      <w:lvlText w:val=" "/>
      <w:lvlJc w:val="left"/>
      <w:pPr>
        <w:tabs>
          <w:tab w:val="num" w:pos="3960"/>
        </w:tabs>
        <w:ind w:left="0" w:firstLine="0"/>
      </w:pPr>
    </w:lvl>
    <w:lvl w:ilvl="6" w:tplc="C88C5138">
      <w:start w:val="1"/>
      <w:numFmt w:val="lowerRoman"/>
      <w:lvlText w:val="(%7)"/>
      <w:lvlJc w:val="left"/>
      <w:pPr>
        <w:tabs>
          <w:tab w:val="num" w:pos="4680"/>
        </w:tabs>
        <w:ind w:left="4320" w:firstLine="0"/>
      </w:pPr>
    </w:lvl>
    <w:lvl w:ilvl="7" w:tplc="4454E04C">
      <w:start w:val="1"/>
      <w:numFmt w:val="lowerLetter"/>
      <w:lvlText w:val="(%8)"/>
      <w:lvlJc w:val="left"/>
      <w:pPr>
        <w:tabs>
          <w:tab w:val="num" w:pos="5400"/>
        </w:tabs>
        <w:ind w:left="5040" w:firstLine="0"/>
      </w:pPr>
    </w:lvl>
    <w:lvl w:ilvl="8" w:tplc="7898BB34">
      <w:start w:val="1"/>
      <w:numFmt w:val="lowerRoman"/>
      <w:lvlText w:val="(%9)"/>
      <w:lvlJc w:val="left"/>
      <w:pPr>
        <w:tabs>
          <w:tab w:val="num" w:pos="6120"/>
        </w:tabs>
        <w:ind w:left="5760" w:firstLine="0"/>
      </w:pPr>
    </w:lvl>
  </w:abstractNum>
  <w:abstractNum w:abstractNumId="46" w15:restartNumberingAfterBreak="0">
    <w:nsid w:val="6C194582"/>
    <w:multiLevelType w:val="hybridMultilevel"/>
    <w:tmpl w:val="1E4CAF9A"/>
    <w:lvl w:ilvl="0" w:tplc="78BC2BE4">
      <w:numFmt w:val="bullet"/>
      <w:lvlText w:val="-"/>
      <w:lvlJc w:val="left"/>
      <w:pPr>
        <w:ind w:left="760" w:hanging="360"/>
      </w:pPr>
      <w:rPr>
        <w:rFonts w:ascii="Times New Roman" w:eastAsia="바탕"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7" w15:restartNumberingAfterBreak="0">
    <w:nsid w:val="6F50181D"/>
    <w:multiLevelType w:val="hybridMultilevel"/>
    <w:tmpl w:val="67DE175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48" w15:restartNumberingAfterBreak="0">
    <w:nsid w:val="72880A28"/>
    <w:multiLevelType w:val="multilevel"/>
    <w:tmpl w:val="229046E8"/>
    <w:name w:val="numbered list"/>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9" w15:restartNumberingAfterBreak="0">
    <w:nsid w:val="73722853"/>
    <w:multiLevelType w:val="hybridMultilevel"/>
    <w:tmpl w:val="D982F372"/>
    <w:lvl w:ilvl="0" w:tplc="A32C66C8">
      <w:start w:val="1"/>
      <w:numFmt w:val="lowerLetter"/>
      <w:pStyle w:val="a"/>
      <w:lvlText w:val="%1)"/>
      <w:lvlJc w:val="left"/>
      <w:pPr>
        <w:tabs>
          <w:tab w:val="num" w:pos="405"/>
        </w:tabs>
        <w:ind w:left="405" w:hanging="405"/>
      </w:pPr>
      <w:rPr>
        <w:rFonts w:hint="default"/>
      </w:rPr>
    </w:lvl>
    <w:lvl w:ilvl="1" w:tplc="882A5A22">
      <w:numFmt w:val="decimal"/>
      <w:lvlText w:val=""/>
      <w:lvlJc w:val="left"/>
    </w:lvl>
    <w:lvl w:ilvl="2" w:tplc="4EA21EA6">
      <w:numFmt w:val="decimal"/>
      <w:lvlText w:val=""/>
      <w:lvlJc w:val="left"/>
    </w:lvl>
    <w:lvl w:ilvl="3" w:tplc="3F8658B2">
      <w:numFmt w:val="decimal"/>
      <w:lvlText w:val=""/>
      <w:lvlJc w:val="left"/>
    </w:lvl>
    <w:lvl w:ilvl="4" w:tplc="F746DE16">
      <w:numFmt w:val="decimal"/>
      <w:lvlText w:val=""/>
      <w:lvlJc w:val="left"/>
    </w:lvl>
    <w:lvl w:ilvl="5" w:tplc="970E641E">
      <w:numFmt w:val="decimal"/>
      <w:lvlText w:val=""/>
      <w:lvlJc w:val="left"/>
    </w:lvl>
    <w:lvl w:ilvl="6" w:tplc="5598355A">
      <w:numFmt w:val="decimal"/>
      <w:lvlText w:val=""/>
      <w:lvlJc w:val="left"/>
    </w:lvl>
    <w:lvl w:ilvl="7" w:tplc="49DE19BE">
      <w:numFmt w:val="decimal"/>
      <w:lvlText w:val=""/>
      <w:lvlJc w:val="left"/>
    </w:lvl>
    <w:lvl w:ilvl="8" w:tplc="F320A268">
      <w:numFmt w:val="decimal"/>
      <w:lvlText w:val=""/>
      <w:lvlJc w:val="left"/>
    </w:lvl>
  </w:abstractNum>
  <w:abstractNum w:abstractNumId="50" w15:restartNumberingAfterBreak="0">
    <w:nsid w:val="75FC139F"/>
    <w:multiLevelType w:val="hybridMultilevel"/>
    <w:tmpl w:val="A8D472DE"/>
    <w:lvl w:ilvl="0" w:tplc="EDD839E6">
      <w:numFmt w:val="bullet"/>
      <w:lvlText w:val="-"/>
      <w:lvlJc w:val="left"/>
      <w:pPr>
        <w:ind w:left="480" w:hanging="360"/>
      </w:pPr>
      <w:rPr>
        <w:rFonts w:ascii="Times New Roman" w:eastAsia="바탕" w:hAnsi="Times New Roman" w:cs="Times New Roman" w:hint="default"/>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51" w15:restartNumberingAfterBreak="0">
    <w:nsid w:val="77DB4C92"/>
    <w:multiLevelType w:val="hybridMultilevel"/>
    <w:tmpl w:val="7DF80264"/>
    <w:lvl w:ilvl="0" w:tplc="0C090001">
      <w:start w:val="1"/>
      <w:numFmt w:val="bullet"/>
      <w:lvlText w:val=""/>
      <w:lvlJc w:val="left"/>
      <w:pPr>
        <w:ind w:left="760" w:hanging="360"/>
      </w:pPr>
      <w:rPr>
        <w:rFonts w:ascii="Symbol" w:hAnsi="Symbol"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2" w15:restartNumberingAfterBreak="0">
    <w:nsid w:val="793D6CE6"/>
    <w:multiLevelType w:val="hybridMultilevel"/>
    <w:tmpl w:val="0CC2E498"/>
    <w:lvl w:ilvl="0" w:tplc="AF8E5FE0">
      <w:start w:val="1"/>
      <w:numFmt w:val="lowerRoman"/>
      <w:pStyle w:val="30"/>
      <w:lvlText w:val="%1)"/>
      <w:lvlJc w:val="left"/>
      <w:pPr>
        <w:tabs>
          <w:tab w:val="num" w:pos="1800"/>
        </w:tabs>
        <w:ind w:left="1440" w:hanging="360"/>
      </w:pPr>
    </w:lvl>
    <w:lvl w:ilvl="1" w:tplc="7FD0F5C6">
      <w:numFmt w:val="decimal"/>
      <w:lvlText w:val=""/>
      <w:lvlJc w:val="left"/>
    </w:lvl>
    <w:lvl w:ilvl="2" w:tplc="3560F102">
      <w:numFmt w:val="decimal"/>
      <w:lvlText w:val=""/>
      <w:lvlJc w:val="left"/>
    </w:lvl>
    <w:lvl w:ilvl="3" w:tplc="6E288B08">
      <w:numFmt w:val="decimal"/>
      <w:lvlText w:val=""/>
      <w:lvlJc w:val="left"/>
    </w:lvl>
    <w:lvl w:ilvl="4" w:tplc="53985524">
      <w:numFmt w:val="decimal"/>
      <w:lvlText w:val=""/>
      <w:lvlJc w:val="left"/>
    </w:lvl>
    <w:lvl w:ilvl="5" w:tplc="C5ACFDF4">
      <w:numFmt w:val="decimal"/>
      <w:lvlText w:val=""/>
      <w:lvlJc w:val="left"/>
    </w:lvl>
    <w:lvl w:ilvl="6" w:tplc="248211B2">
      <w:numFmt w:val="decimal"/>
      <w:lvlText w:val=""/>
      <w:lvlJc w:val="left"/>
    </w:lvl>
    <w:lvl w:ilvl="7" w:tplc="4CB66F7C">
      <w:numFmt w:val="decimal"/>
      <w:lvlText w:val=""/>
      <w:lvlJc w:val="left"/>
    </w:lvl>
    <w:lvl w:ilvl="8" w:tplc="80BE911A">
      <w:numFmt w:val="decimal"/>
      <w:lvlText w:val=""/>
      <w:lvlJc w:val="left"/>
    </w:lvl>
  </w:abstractNum>
  <w:num w:numId="1">
    <w:abstractNumId w:val="0"/>
  </w:num>
  <w:num w:numId="2">
    <w:abstractNumId w:val="14"/>
  </w:num>
  <w:num w:numId="3">
    <w:abstractNumId w:val="22"/>
  </w:num>
  <w:num w:numId="4">
    <w:abstractNumId w:val="21"/>
  </w:num>
  <w:num w:numId="5">
    <w:abstractNumId w:val="18"/>
  </w:num>
  <w:num w:numId="6">
    <w:abstractNumId w:val="25"/>
  </w:num>
  <w:num w:numId="7">
    <w:abstractNumId w:val="34"/>
  </w:num>
  <w:num w:numId="8">
    <w:abstractNumId w:val="44"/>
  </w:num>
  <w:num w:numId="9">
    <w:abstractNumId w:val="30"/>
  </w:num>
  <w:num w:numId="10">
    <w:abstractNumId w:val="13"/>
  </w:num>
  <w:num w:numId="11">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6"/>
  </w:num>
  <w:num w:numId="14">
    <w:abstractNumId w:val="49"/>
  </w:num>
  <w:num w:numId="15">
    <w:abstractNumId w:val="27"/>
  </w:num>
  <w:num w:numId="16">
    <w:abstractNumId w:val="52"/>
  </w:num>
  <w:num w:numId="17">
    <w:abstractNumId w:val="12"/>
  </w:num>
  <w:num w:numId="18">
    <w:abstractNumId w:val="3"/>
  </w:num>
  <w:num w:numId="19">
    <w:abstractNumId w:val="15"/>
  </w:num>
  <w:num w:numId="20">
    <w:abstractNumId w:val="37"/>
  </w:num>
  <w:num w:numId="21">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1"/>
  </w:num>
  <w:num w:numId="23">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num>
  <w:num w:numId="25">
    <w:abstractNumId w:val="31"/>
  </w:num>
  <w:num w:numId="26">
    <w:abstractNumId w:val="47"/>
  </w:num>
  <w:num w:numId="27">
    <w:abstractNumId w:val="10"/>
  </w:num>
  <w:num w:numId="28">
    <w:abstractNumId w:val="23"/>
  </w:num>
  <w:num w:numId="29">
    <w:abstractNumId w:val="33"/>
  </w:num>
  <w:num w:numId="30">
    <w:abstractNumId w:val="20"/>
  </w:num>
  <w:num w:numId="31">
    <w:abstractNumId w:val="17"/>
  </w:num>
  <w:num w:numId="32">
    <w:abstractNumId w:val="9"/>
  </w:num>
  <w:num w:numId="33">
    <w:abstractNumId w:val="2"/>
  </w:num>
  <w:num w:numId="34">
    <w:abstractNumId w:val="8"/>
  </w:num>
  <w:num w:numId="35">
    <w:abstractNumId w:val="5"/>
  </w:num>
  <w:num w:numId="36">
    <w:abstractNumId w:val="4"/>
  </w:num>
  <w:num w:numId="37">
    <w:abstractNumId w:val="32"/>
  </w:num>
  <w:num w:numId="38">
    <w:abstractNumId w:val="39"/>
  </w:num>
  <w:num w:numId="39">
    <w:abstractNumId w:val="7"/>
  </w:num>
  <w:num w:numId="40">
    <w:abstractNumId w:val="11"/>
  </w:num>
  <w:num w:numId="41">
    <w:abstractNumId w:val="24"/>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2"/>
  </w:num>
  <w:num w:numId="44">
    <w:abstractNumId w:val="6"/>
  </w:num>
  <w:num w:numId="45">
    <w:abstractNumId w:val="16"/>
  </w:num>
  <w:num w:numId="46">
    <w:abstractNumId w:val="28"/>
  </w:num>
  <w:num w:numId="47">
    <w:abstractNumId w:val="41"/>
  </w:num>
  <w:num w:numId="48">
    <w:abstractNumId w:val="35"/>
  </w:num>
  <w:num w:numId="49">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6"/>
  </w:num>
  <w:num w:numId="57">
    <w:abstractNumId w:val="36"/>
  </w:num>
  <w:num w:numId="58">
    <w:abstractNumId w:val="40"/>
  </w:num>
  <w:num w:numId="59">
    <w:abstractNumId w:val="29"/>
    <w:lvlOverride w:ilvl="0">
      <w:lvl w:ilvl="0">
        <w:start w:val="1"/>
        <w:numFmt w:val="upperLetter"/>
        <w:lvlText w:val="%1"/>
        <w:lvlJc w:val="left"/>
        <w:pPr>
          <w:ind w:left="425" w:hanging="425"/>
        </w:pPr>
        <w:rPr>
          <w:rFonts w:hint="eastAsia"/>
          <w:sz w:val="28"/>
        </w:rPr>
      </w:lvl>
    </w:lvlOverride>
  </w:num>
  <w:num w:numId="60">
    <w:abstractNumId w:val="43"/>
  </w:num>
  <w:num w:numId="61">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0"/>
  </w:num>
  <w:num w:numId="64">
    <w:abstractNumId w:val="38"/>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 Ki Joune">
    <w15:presenceInfo w15:providerId="AD" w15:userId="S-1-5-21-885640310-2907868037-2126664031-1001"/>
  </w15:person>
  <w15:person w15:author="Carl Reed">
    <w15:presenceInfo w15:providerId="Windows Live" w15:userId="6d17b50bb60df2f0"/>
  </w15:person>
  <w15:person w15:author="Li, Ki Joune [2]">
    <w15:presenceInfo w15:providerId="AD" w15:userId="S::lik@pnu.edu::a209ea8e-be9e-4166-9816-45d4988830ca"/>
  </w15:person>
  <w15:person w15:author="Ki-Joune">
    <w15:presenceInfo w15:providerId="Windows Live" w15:userId="632eac561daca0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trackRevisions/>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6E0"/>
    <w:rsid w:val="000009F5"/>
    <w:rsid w:val="000104F7"/>
    <w:rsid w:val="000225BC"/>
    <w:rsid w:val="000254AF"/>
    <w:rsid w:val="000255E3"/>
    <w:rsid w:val="00026E4A"/>
    <w:rsid w:val="00027A80"/>
    <w:rsid w:val="00034E81"/>
    <w:rsid w:val="00037B59"/>
    <w:rsid w:val="00042C7B"/>
    <w:rsid w:val="000430D2"/>
    <w:rsid w:val="00043430"/>
    <w:rsid w:val="00052161"/>
    <w:rsid w:val="00063F92"/>
    <w:rsid w:val="00064CC3"/>
    <w:rsid w:val="000757DC"/>
    <w:rsid w:val="00096D6D"/>
    <w:rsid w:val="000B1D73"/>
    <w:rsid w:val="000B251E"/>
    <w:rsid w:val="000B3ABA"/>
    <w:rsid w:val="000B67BB"/>
    <w:rsid w:val="000C6ECE"/>
    <w:rsid w:val="000D4DFB"/>
    <w:rsid w:val="000D7633"/>
    <w:rsid w:val="000E2EBF"/>
    <w:rsid w:val="000E670A"/>
    <w:rsid w:val="000E6E49"/>
    <w:rsid w:val="000F462E"/>
    <w:rsid w:val="001038A5"/>
    <w:rsid w:val="00107D02"/>
    <w:rsid w:val="00115C4B"/>
    <w:rsid w:val="00116BB0"/>
    <w:rsid w:val="00120FBD"/>
    <w:rsid w:val="0012391C"/>
    <w:rsid w:val="0012724F"/>
    <w:rsid w:val="00131CCB"/>
    <w:rsid w:val="0013283D"/>
    <w:rsid w:val="00132BE4"/>
    <w:rsid w:val="00134931"/>
    <w:rsid w:val="0013640F"/>
    <w:rsid w:val="00136DB5"/>
    <w:rsid w:val="00143902"/>
    <w:rsid w:val="00144570"/>
    <w:rsid w:val="0014502E"/>
    <w:rsid w:val="00145522"/>
    <w:rsid w:val="001471CE"/>
    <w:rsid w:val="00154114"/>
    <w:rsid w:val="00156710"/>
    <w:rsid w:val="001647A4"/>
    <w:rsid w:val="00165E04"/>
    <w:rsid w:val="00166F9C"/>
    <w:rsid w:val="001811FA"/>
    <w:rsid w:val="00181275"/>
    <w:rsid w:val="00181604"/>
    <w:rsid w:val="001953CD"/>
    <w:rsid w:val="001A64A9"/>
    <w:rsid w:val="001A77FF"/>
    <w:rsid w:val="001B6B39"/>
    <w:rsid w:val="001B6CCC"/>
    <w:rsid w:val="001B771E"/>
    <w:rsid w:val="001C2151"/>
    <w:rsid w:val="001C2DF1"/>
    <w:rsid w:val="001D1791"/>
    <w:rsid w:val="001E2815"/>
    <w:rsid w:val="001E4D41"/>
    <w:rsid w:val="001F1FB8"/>
    <w:rsid w:val="001F5280"/>
    <w:rsid w:val="001F5384"/>
    <w:rsid w:val="002032F3"/>
    <w:rsid w:val="00205D9C"/>
    <w:rsid w:val="00210D21"/>
    <w:rsid w:val="002115DA"/>
    <w:rsid w:val="00211657"/>
    <w:rsid w:val="00211CF3"/>
    <w:rsid w:val="00212872"/>
    <w:rsid w:val="00213159"/>
    <w:rsid w:val="0021436B"/>
    <w:rsid w:val="00217A6E"/>
    <w:rsid w:val="00220E56"/>
    <w:rsid w:val="00223836"/>
    <w:rsid w:val="00223BF6"/>
    <w:rsid w:val="002254D9"/>
    <w:rsid w:val="00226DDE"/>
    <w:rsid w:val="00231198"/>
    <w:rsid w:val="00234460"/>
    <w:rsid w:val="00234A0E"/>
    <w:rsid w:val="00235B6E"/>
    <w:rsid w:val="00235E3E"/>
    <w:rsid w:val="0023655F"/>
    <w:rsid w:val="002411DC"/>
    <w:rsid w:val="002446A5"/>
    <w:rsid w:val="002465DC"/>
    <w:rsid w:val="00252DB5"/>
    <w:rsid w:val="002544C8"/>
    <w:rsid w:val="00255A88"/>
    <w:rsid w:val="00256139"/>
    <w:rsid w:val="00260E6D"/>
    <w:rsid w:val="00265456"/>
    <w:rsid w:val="00266E8F"/>
    <w:rsid w:val="0026708D"/>
    <w:rsid w:val="002707D3"/>
    <w:rsid w:val="00271E47"/>
    <w:rsid w:val="00274AAD"/>
    <w:rsid w:val="00275AE8"/>
    <w:rsid w:val="002773F9"/>
    <w:rsid w:val="00280670"/>
    <w:rsid w:val="0028358E"/>
    <w:rsid w:val="00285837"/>
    <w:rsid w:val="00286BEE"/>
    <w:rsid w:val="0029204C"/>
    <w:rsid w:val="00296D4A"/>
    <w:rsid w:val="002A37DF"/>
    <w:rsid w:val="002B1397"/>
    <w:rsid w:val="002B210A"/>
    <w:rsid w:val="002C0B9E"/>
    <w:rsid w:val="002C1219"/>
    <w:rsid w:val="002C387D"/>
    <w:rsid w:val="002C4745"/>
    <w:rsid w:val="002C47C6"/>
    <w:rsid w:val="002D769B"/>
    <w:rsid w:val="002E052F"/>
    <w:rsid w:val="002E113A"/>
    <w:rsid w:val="003003DF"/>
    <w:rsid w:val="00301EB8"/>
    <w:rsid w:val="0030641B"/>
    <w:rsid w:val="003132AC"/>
    <w:rsid w:val="00313ACF"/>
    <w:rsid w:val="0031438E"/>
    <w:rsid w:val="003228DA"/>
    <w:rsid w:val="00327F83"/>
    <w:rsid w:val="00331BAF"/>
    <w:rsid w:val="003334F1"/>
    <w:rsid w:val="003336D8"/>
    <w:rsid w:val="00335EAD"/>
    <w:rsid w:val="003373B4"/>
    <w:rsid w:val="0034194E"/>
    <w:rsid w:val="00343783"/>
    <w:rsid w:val="00344CD7"/>
    <w:rsid w:val="00347953"/>
    <w:rsid w:val="003501D9"/>
    <w:rsid w:val="00353C18"/>
    <w:rsid w:val="003566B5"/>
    <w:rsid w:val="00363924"/>
    <w:rsid w:val="00377235"/>
    <w:rsid w:val="00384761"/>
    <w:rsid w:val="00391877"/>
    <w:rsid w:val="00392635"/>
    <w:rsid w:val="00392EFF"/>
    <w:rsid w:val="003A38A0"/>
    <w:rsid w:val="003B5D4E"/>
    <w:rsid w:val="003B72C4"/>
    <w:rsid w:val="003B756B"/>
    <w:rsid w:val="003C05AB"/>
    <w:rsid w:val="003C2749"/>
    <w:rsid w:val="003D5F6D"/>
    <w:rsid w:val="003E1EE6"/>
    <w:rsid w:val="003E46D5"/>
    <w:rsid w:val="003F3666"/>
    <w:rsid w:val="003F70DF"/>
    <w:rsid w:val="00405A24"/>
    <w:rsid w:val="004111ED"/>
    <w:rsid w:val="004151E8"/>
    <w:rsid w:val="00417119"/>
    <w:rsid w:val="004203F0"/>
    <w:rsid w:val="00423C22"/>
    <w:rsid w:val="00425201"/>
    <w:rsid w:val="004271DC"/>
    <w:rsid w:val="004335AB"/>
    <w:rsid w:val="00442C56"/>
    <w:rsid w:val="0044777B"/>
    <w:rsid w:val="00453638"/>
    <w:rsid w:val="00453CC2"/>
    <w:rsid w:val="0046640A"/>
    <w:rsid w:val="004724FE"/>
    <w:rsid w:val="0047498D"/>
    <w:rsid w:val="004764D7"/>
    <w:rsid w:val="00481D5E"/>
    <w:rsid w:val="004828D9"/>
    <w:rsid w:val="00487162"/>
    <w:rsid w:val="0049681B"/>
    <w:rsid w:val="004A5507"/>
    <w:rsid w:val="004B4956"/>
    <w:rsid w:val="004B4E92"/>
    <w:rsid w:val="004B55E1"/>
    <w:rsid w:val="004B5677"/>
    <w:rsid w:val="004B6A2F"/>
    <w:rsid w:val="004B6F25"/>
    <w:rsid w:val="004C1E9F"/>
    <w:rsid w:val="004C43DA"/>
    <w:rsid w:val="004C5549"/>
    <w:rsid w:val="004D2798"/>
    <w:rsid w:val="004D2D26"/>
    <w:rsid w:val="004D4AAE"/>
    <w:rsid w:val="004E325F"/>
    <w:rsid w:val="004F0010"/>
    <w:rsid w:val="004F4A4D"/>
    <w:rsid w:val="004F51E1"/>
    <w:rsid w:val="004F69E5"/>
    <w:rsid w:val="00502600"/>
    <w:rsid w:val="00502612"/>
    <w:rsid w:val="005046D7"/>
    <w:rsid w:val="00505742"/>
    <w:rsid w:val="00511C1E"/>
    <w:rsid w:val="005269A0"/>
    <w:rsid w:val="00527E55"/>
    <w:rsid w:val="00532C15"/>
    <w:rsid w:val="00540ED5"/>
    <w:rsid w:val="005434C7"/>
    <w:rsid w:val="00545A22"/>
    <w:rsid w:val="00550EC7"/>
    <w:rsid w:val="00557714"/>
    <w:rsid w:val="00576707"/>
    <w:rsid w:val="00576FC2"/>
    <w:rsid w:val="005811DC"/>
    <w:rsid w:val="00581B8F"/>
    <w:rsid w:val="00583692"/>
    <w:rsid w:val="00584D32"/>
    <w:rsid w:val="00586711"/>
    <w:rsid w:val="00587622"/>
    <w:rsid w:val="00590B0A"/>
    <w:rsid w:val="00591098"/>
    <w:rsid w:val="005A721F"/>
    <w:rsid w:val="005A7ADE"/>
    <w:rsid w:val="005C0ECD"/>
    <w:rsid w:val="005C4861"/>
    <w:rsid w:val="005C6D6F"/>
    <w:rsid w:val="005D0298"/>
    <w:rsid w:val="005D2148"/>
    <w:rsid w:val="005D2E0A"/>
    <w:rsid w:val="005F4285"/>
    <w:rsid w:val="005F667D"/>
    <w:rsid w:val="005F72F4"/>
    <w:rsid w:val="00601140"/>
    <w:rsid w:val="00601CAA"/>
    <w:rsid w:val="00604542"/>
    <w:rsid w:val="00605835"/>
    <w:rsid w:val="00606C3F"/>
    <w:rsid w:val="00606F26"/>
    <w:rsid w:val="006073C1"/>
    <w:rsid w:val="00611D04"/>
    <w:rsid w:val="006136E0"/>
    <w:rsid w:val="0061560E"/>
    <w:rsid w:val="006177E8"/>
    <w:rsid w:val="00623C0D"/>
    <w:rsid w:val="006265C8"/>
    <w:rsid w:val="0063253C"/>
    <w:rsid w:val="00632F28"/>
    <w:rsid w:val="00633047"/>
    <w:rsid w:val="00634D55"/>
    <w:rsid w:val="00636C5A"/>
    <w:rsid w:val="006371DE"/>
    <w:rsid w:val="00644EF0"/>
    <w:rsid w:val="00651C57"/>
    <w:rsid w:val="0066083E"/>
    <w:rsid w:val="006653CA"/>
    <w:rsid w:val="00670646"/>
    <w:rsid w:val="00670B8C"/>
    <w:rsid w:val="0067237C"/>
    <w:rsid w:val="00674C60"/>
    <w:rsid w:val="0068001F"/>
    <w:rsid w:val="006811D6"/>
    <w:rsid w:val="00684C85"/>
    <w:rsid w:val="00685785"/>
    <w:rsid w:val="00687BA6"/>
    <w:rsid w:val="00690406"/>
    <w:rsid w:val="0069778F"/>
    <w:rsid w:val="006A6311"/>
    <w:rsid w:val="006A74BD"/>
    <w:rsid w:val="006B0B2C"/>
    <w:rsid w:val="006B1B25"/>
    <w:rsid w:val="006C3AE7"/>
    <w:rsid w:val="006C46AB"/>
    <w:rsid w:val="006D2EDB"/>
    <w:rsid w:val="006D6B92"/>
    <w:rsid w:val="006E3A11"/>
    <w:rsid w:val="006E501E"/>
    <w:rsid w:val="006E7F3A"/>
    <w:rsid w:val="006F688F"/>
    <w:rsid w:val="007071B9"/>
    <w:rsid w:val="007116E2"/>
    <w:rsid w:val="007248A3"/>
    <w:rsid w:val="00726E7E"/>
    <w:rsid w:val="007370D4"/>
    <w:rsid w:val="00737795"/>
    <w:rsid w:val="00742553"/>
    <w:rsid w:val="007473E6"/>
    <w:rsid w:val="00747887"/>
    <w:rsid w:val="007544A3"/>
    <w:rsid w:val="0075776A"/>
    <w:rsid w:val="007622E6"/>
    <w:rsid w:val="00765890"/>
    <w:rsid w:val="00766C73"/>
    <w:rsid w:val="007707C9"/>
    <w:rsid w:val="00772BD2"/>
    <w:rsid w:val="007817D4"/>
    <w:rsid w:val="00782E36"/>
    <w:rsid w:val="007927D6"/>
    <w:rsid w:val="00793920"/>
    <w:rsid w:val="00793CC8"/>
    <w:rsid w:val="007946D7"/>
    <w:rsid w:val="0079517D"/>
    <w:rsid w:val="0079523E"/>
    <w:rsid w:val="007B2F4F"/>
    <w:rsid w:val="007C6126"/>
    <w:rsid w:val="007D405E"/>
    <w:rsid w:val="007D5D8E"/>
    <w:rsid w:val="007E2CA2"/>
    <w:rsid w:val="007E3261"/>
    <w:rsid w:val="007F4D46"/>
    <w:rsid w:val="007F5A87"/>
    <w:rsid w:val="007F6680"/>
    <w:rsid w:val="0080152D"/>
    <w:rsid w:val="00805C39"/>
    <w:rsid w:val="008075D5"/>
    <w:rsid w:val="008105E9"/>
    <w:rsid w:val="00810DD8"/>
    <w:rsid w:val="008111EF"/>
    <w:rsid w:val="00816044"/>
    <w:rsid w:val="008200D3"/>
    <w:rsid w:val="0082404D"/>
    <w:rsid w:val="008366A6"/>
    <w:rsid w:val="00841CC7"/>
    <w:rsid w:val="008442C6"/>
    <w:rsid w:val="00844934"/>
    <w:rsid w:val="00850D4C"/>
    <w:rsid w:val="00850D5F"/>
    <w:rsid w:val="0086074D"/>
    <w:rsid w:val="00872B63"/>
    <w:rsid w:val="00877243"/>
    <w:rsid w:val="00882F34"/>
    <w:rsid w:val="00890A67"/>
    <w:rsid w:val="00890B16"/>
    <w:rsid w:val="00892662"/>
    <w:rsid w:val="0089639D"/>
    <w:rsid w:val="008A08B4"/>
    <w:rsid w:val="008A190B"/>
    <w:rsid w:val="008A47BD"/>
    <w:rsid w:val="008A4A86"/>
    <w:rsid w:val="008A4C00"/>
    <w:rsid w:val="008B2C60"/>
    <w:rsid w:val="008B6D62"/>
    <w:rsid w:val="008C0AED"/>
    <w:rsid w:val="008C0C7D"/>
    <w:rsid w:val="008C16BF"/>
    <w:rsid w:val="008C350A"/>
    <w:rsid w:val="008D1AF1"/>
    <w:rsid w:val="008D4DD5"/>
    <w:rsid w:val="008D5EF0"/>
    <w:rsid w:val="008D60B2"/>
    <w:rsid w:val="008E50E3"/>
    <w:rsid w:val="008E696E"/>
    <w:rsid w:val="008E7212"/>
    <w:rsid w:val="008F4C2B"/>
    <w:rsid w:val="008F601D"/>
    <w:rsid w:val="009020A5"/>
    <w:rsid w:val="00904644"/>
    <w:rsid w:val="00910861"/>
    <w:rsid w:val="0091297F"/>
    <w:rsid w:val="009135AE"/>
    <w:rsid w:val="00913BA0"/>
    <w:rsid w:val="00927754"/>
    <w:rsid w:val="009358C0"/>
    <w:rsid w:val="00937289"/>
    <w:rsid w:val="00940AB7"/>
    <w:rsid w:val="009412CB"/>
    <w:rsid w:val="00947A46"/>
    <w:rsid w:val="00960DE7"/>
    <w:rsid w:val="009616A0"/>
    <w:rsid w:val="00961F32"/>
    <w:rsid w:val="00965BFC"/>
    <w:rsid w:val="00986157"/>
    <w:rsid w:val="009A04AC"/>
    <w:rsid w:val="009A3044"/>
    <w:rsid w:val="009A6232"/>
    <w:rsid w:val="009A77F1"/>
    <w:rsid w:val="009A7B37"/>
    <w:rsid w:val="009A7B50"/>
    <w:rsid w:val="009C0FFD"/>
    <w:rsid w:val="009C1D56"/>
    <w:rsid w:val="009C35DB"/>
    <w:rsid w:val="009C3D7D"/>
    <w:rsid w:val="009C5957"/>
    <w:rsid w:val="009E106A"/>
    <w:rsid w:val="009E3085"/>
    <w:rsid w:val="009E50F8"/>
    <w:rsid w:val="009E5243"/>
    <w:rsid w:val="009F2EA0"/>
    <w:rsid w:val="009F2FB7"/>
    <w:rsid w:val="009F373D"/>
    <w:rsid w:val="00A12405"/>
    <w:rsid w:val="00A15F7B"/>
    <w:rsid w:val="00A2474B"/>
    <w:rsid w:val="00A33B79"/>
    <w:rsid w:val="00A35280"/>
    <w:rsid w:val="00A35C02"/>
    <w:rsid w:val="00A362EC"/>
    <w:rsid w:val="00A37EDC"/>
    <w:rsid w:val="00A43ABB"/>
    <w:rsid w:val="00A53670"/>
    <w:rsid w:val="00A67053"/>
    <w:rsid w:val="00A710B3"/>
    <w:rsid w:val="00A7757F"/>
    <w:rsid w:val="00A824C0"/>
    <w:rsid w:val="00A84EE1"/>
    <w:rsid w:val="00A86664"/>
    <w:rsid w:val="00A92EEC"/>
    <w:rsid w:val="00A95313"/>
    <w:rsid w:val="00AA1A79"/>
    <w:rsid w:val="00AA4D53"/>
    <w:rsid w:val="00AB25DF"/>
    <w:rsid w:val="00AB5ACC"/>
    <w:rsid w:val="00AC2ADC"/>
    <w:rsid w:val="00AC2E40"/>
    <w:rsid w:val="00AC5166"/>
    <w:rsid w:val="00AC559D"/>
    <w:rsid w:val="00AE0777"/>
    <w:rsid w:val="00AE19E8"/>
    <w:rsid w:val="00AE31C2"/>
    <w:rsid w:val="00AE5002"/>
    <w:rsid w:val="00AF16E7"/>
    <w:rsid w:val="00AF39A3"/>
    <w:rsid w:val="00B02327"/>
    <w:rsid w:val="00B03754"/>
    <w:rsid w:val="00B060A7"/>
    <w:rsid w:val="00B06F8E"/>
    <w:rsid w:val="00B1567E"/>
    <w:rsid w:val="00B2093E"/>
    <w:rsid w:val="00B30B68"/>
    <w:rsid w:val="00B31486"/>
    <w:rsid w:val="00B324FE"/>
    <w:rsid w:val="00B50CC4"/>
    <w:rsid w:val="00B5136B"/>
    <w:rsid w:val="00B52322"/>
    <w:rsid w:val="00B54B22"/>
    <w:rsid w:val="00B56A3C"/>
    <w:rsid w:val="00B61EA7"/>
    <w:rsid w:val="00B77F4D"/>
    <w:rsid w:val="00B82484"/>
    <w:rsid w:val="00B82E3D"/>
    <w:rsid w:val="00B84AE0"/>
    <w:rsid w:val="00B86452"/>
    <w:rsid w:val="00B86DD5"/>
    <w:rsid w:val="00B8767A"/>
    <w:rsid w:val="00B94A5D"/>
    <w:rsid w:val="00B95C0E"/>
    <w:rsid w:val="00B95E96"/>
    <w:rsid w:val="00B964D3"/>
    <w:rsid w:val="00BA2DB1"/>
    <w:rsid w:val="00BB17A9"/>
    <w:rsid w:val="00BB17D8"/>
    <w:rsid w:val="00BB20AF"/>
    <w:rsid w:val="00BC09AF"/>
    <w:rsid w:val="00BC6A63"/>
    <w:rsid w:val="00BD4230"/>
    <w:rsid w:val="00BD6527"/>
    <w:rsid w:val="00BD7744"/>
    <w:rsid w:val="00BE1A09"/>
    <w:rsid w:val="00BE3A60"/>
    <w:rsid w:val="00BE4466"/>
    <w:rsid w:val="00BF10A4"/>
    <w:rsid w:val="00BF1205"/>
    <w:rsid w:val="00BF491E"/>
    <w:rsid w:val="00BF7173"/>
    <w:rsid w:val="00BF77A5"/>
    <w:rsid w:val="00C03175"/>
    <w:rsid w:val="00C0552D"/>
    <w:rsid w:val="00C05FB1"/>
    <w:rsid w:val="00C10BE0"/>
    <w:rsid w:val="00C32ECC"/>
    <w:rsid w:val="00C34CDD"/>
    <w:rsid w:val="00C35F6F"/>
    <w:rsid w:val="00C425B1"/>
    <w:rsid w:val="00C42DEE"/>
    <w:rsid w:val="00C430AA"/>
    <w:rsid w:val="00C4493C"/>
    <w:rsid w:val="00C461DE"/>
    <w:rsid w:val="00C46942"/>
    <w:rsid w:val="00C5017D"/>
    <w:rsid w:val="00C56553"/>
    <w:rsid w:val="00C60AAD"/>
    <w:rsid w:val="00C66ABB"/>
    <w:rsid w:val="00C675A6"/>
    <w:rsid w:val="00C7222C"/>
    <w:rsid w:val="00C72945"/>
    <w:rsid w:val="00C7304E"/>
    <w:rsid w:val="00C804DA"/>
    <w:rsid w:val="00C8315C"/>
    <w:rsid w:val="00C87742"/>
    <w:rsid w:val="00C93168"/>
    <w:rsid w:val="00C93833"/>
    <w:rsid w:val="00CA03F1"/>
    <w:rsid w:val="00CA3818"/>
    <w:rsid w:val="00CA4FF6"/>
    <w:rsid w:val="00CA65C3"/>
    <w:rsid w:val="00CA6A84"/>
    <w:rsid w:val="00CB02AA"/>
    <w:rsid w:val="00CB234B"/>
    <w:rsid w:val="00CB311C"/>
    <w:rsid w:val="00CB6B31"/>
    <w:rsid w:val="00CC0A95"/>
    <w:rsid w:val="00CC5184"/>
    <w:rsid w:val="00CD1AF5"/>
    <w:rsid w:val="00CD353E"/>
    <w:rsid w:val="00CD56A6"/>
    <w:rsid w:val="00CD58B6"/>
    <w:rsid w:val="00CD5A30"/>
    <w:rsid w:val="00CE31C4"/>
    <w:rsid w:val="00CE3F46"/>
    <w:rsid w:val="00CE5265"/>
    <w:rsid w:val="00CE7E39"/>
    <w:rsid w:val="00CF030F"/>
    <w:rsid w:val="00CF2FF2"/>
    <w:rsid w:val="00D05E54"/>
    <w:rsid w:val="00D07922"/>
    <w:rsid w:val="00D1121F"/>
    <w:rsid w:val="00D2451F"/>
    <w:rsid w:val="00D249FF"/>
    <w:rsid w:val="00D31294"/>
    <w:rsid w:val="00D349EC"/>
    <w:rsid w:val="00D40FC6"/>
    <w:rsid w:val="00D51CC2"/>
    <w:rsid w:val="00D534CD"/>
    <w:rsid w:val="00D54754"/>
    <w:rsid w:val="00D56A17"/>
    <w:rsid w:val="00D5712A"/>
    <w:rsid w:val="00D75B15"/>
    <w:rsid w:val="00D859B2"/>
    <w:rsid w:val="00D92F21"/>
    <w:rsid w:val="00D9365A"/>
    <w:rsid w:val="00DA2A1B"/>
    <w:rsid w:val="00DA2E92"/>
    <w:rsid w:val="00DA3C07"/>
    <w:rsid w:val="00DB0FEE"/>
    <w:rsid w:val="00DB1F99"/>
    <w:rsid w:val="00DB5231"/>
    <w:rsid w:val="00DC065D"/>
    <w:rsid w:val="00DC1526"/>
    <w:rsid w:val="00DC15C4"/>
    <w:rsid w:val="00DC5440"/>
    <w:rsid w:val="00DC5FE4"/>
    <w:rsid w:val="00DC6019"/>
    <w:rsid w:val="00DD133F"/>
    <w:rsid w:val="00DD157D"/>
    <w:rsid w:val="00DD62F1"/>
    <w:rsid w:val="00DE7A41"/>
    <w:rsid w:val="00DF41BA"/>
    <w:rsid w:val="00DF7E28"/>
    <w:rsid w:val="00E01A7D"/>
    <w:rsid w:val="00E04311"/>
    <w:rsid w:val="00E22027"/>
    <w:rsid w:val="00E22C0F"/>
    <w:rsid w:val="00E349F7"/>
    <w:rsid w:val="00E36F49"/>
    <w:rsid w:val="00E40B8F"/>
    <w:rsid w:val="00E50724"/>
    <w:rsid w:val="00E518F7"/>
    <w:rsid w:val="00E543CE"/>
    <w:rsid w:val="00E60535"/>
    <w:rsid w:val="00E62168"/>
    <w:rsid w:val="00E63252"/>
    <w:rsid w:val="00E65185"/>
    <w:rsid w:val="00E6598D"/>
    <w:rsid w:val="00E70397"/>
    <w:rsid w:val="00E72FBA"/>
    <w:rsid w:val="00E74EC0"/>
    <w:rsid w:val="00E837A9"/>
    <w:rsid w:val="00E90933"/>
    <w:rsid w:val="00E9151F"/>
    <w:rsid w:val="00EA37D0"/>
    <w:rsid w:val="00EA4738"/>
    <w:rsid w:val="00EB5B24"/>
    <w:rsid w:val="00EC0D1D"/>
    <w:rsid w:val="00EC2A9D"/>
    <w:rsid w:val="00ED3122"/>
    <w:rsid w:val="00EE0C4A"/>
    <w:rsid w:val="00EF741B"/>
    <w:rsid w:val="00F06A07"/>
    <w:rsid w:val="00F24DBB"/>
    <w:rsid w:val="00F27D5A"/>
    <w:rsid w:val="00F3754E"/>
    <w:rsid w:val="00F43891"/>
    <w:rsid w:val="00F45A2D"/>
    <w:rsid w:val="00F5510C"/>
    <w:rsid w:val="00F60CB2"/>
    <w:rsid w:val="00F613EF"/>
    <w:rsid w:val="00F64927"/>
    <w:rsid w:val="00F66693"/>
    <w:rsid w:val="00F87A19"/>
    <w:rsid w:val="00FB2E48"/>
    <w:rsid w:val="00FB7722"/>
    <w:rsid w:val="00FC2757"/>
    <w:rsid w:val="00FC6921"/>
    <w:rsid w:val="00FC6FB7"/>
    <w:rsid w:val="00FD20B1"/>
    <w:rsid w:val="00FD4329"/>
    <w:rsid w:val="00FD7DA3"/>
    <w:rsid w:val="00FE0219"/>
    <w:rsid w:val="00FE2CA4"/>
    <w:rsid w:val="00FF69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0513FE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바탕"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iPriority="0"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7248A3"/>
    <w:pPr>
      <w:spacing w:after="240"/>
    </w:pPr>
    <w:rPr>
      <w:sz w:val="24"/>
      <w:szCs w:val="24"/>
    </w:rPr>
  </w:style>
  <w:style w:type="paragraph" w:styleId="1">
    <w:name w:val="heading 1"/>
    <w:aliases w:val="OGC Header Level 1,numbered,h1,clause,H1"/>
    <w:basedOn w:val="a0"/>
    <w:next w:val="a0"/>
    <w:link w:val="1Char"/>
    <w:qFormat/>
    <w:rsid w:val="00F27D5A"/>
    <w:pPr>
      <w:keepNext/>
      <w:numPr>
        <w:numId w:val="10"/>
      </w:numPr>
      <w:spacing w:before="480" w:line="360" w:lineRule="auto"/>
      <w:outlineLvl w:val="0"/>
    </w:pPr>
    <w:rPr>
      <w:b/>
      <w:bCs/>
      <w:sz w:val="28"/>
    </w:rPr>
  </w:style>
  <w:style w:type="paragraph" w:styleId="2">
    <w:name w:val="heading 2"/>
    <w:aliases w:val="OGC Heading 2,h2,sub-clause 2,H2"/>
    <w:basedOn w:val="a0"/>
    <w:next w:val="a0"/>
    <w:link w:val="2Char"/>
    <w:qFormat/>
    <w:rsid w:val="00F27D5A"/>
    <w:pPr>
      <w:keepNext/>
      <w:numPr>
        <w:ilvl w:val="1"/>
        <w:numId w:val="10"/>
      </w:numPr>
      <w:spacing w:before="240" w:after="60"/>
      <w:outlineLvl w:val="1"/>
    </w:pPr>
    <w:rPr>
      <w:rFonts w:cs="Arial"/>
      <w:b/>
      <w:bCs/>
      <w:iCs/>
      <w:szCs w:val="28"/>
    </w:rPr>
  </w:style>
  <w:style w:type="paragraph" w:styleId="3">
    <w:name w:val="heading 3"/>
    <w:aliases w:val="OGC Heading 3,h3,sub-clause 3,H3,hd3"/>
    <w:basedOn w:val="a0"/>
    <w:next w:val="a0"/>
    <w:link w:val="3Char"/>
    <w:qFormat/>
    <w:rsid w:val="00F27D5A"/>
    <w:pPr>
      <w:keepNext/>
      <w:numPr>
        <w:ilvl w:val="2"/>
        <w:numId w:val="10"/>
      </w:numPr>
      <w:spacing w:before="240" w:after="60"/>
      <w:outlineLvl w:val="2"/>
    </w:pPr>
    <w:rPr>
      <w:rFonts w:cs="Arial"/>
      <w:b/>
      <w:bCs/>
      <w:szCs w:val="26"/>
    </w:rPr>
  </w:style>
  <w:style w:type="paragraph" w:styleId="4">
    <w:name w:val="heading 4"/>
    <w:aliases w:val="OGC Heading 4,h4,sub-clause 4,heading 4,H4,hd4"/>
    <w:basedOn w:val="a0"/>
    <w:next w:val="a0"/>
    <w:link w:val="4Char"/>
    <w:qFormat/>
    <w:rsid w:val="00F27D5A"/>
    <w:pPr>
      <w:keepNext/>
      <w:numPr>
        <w:ilvl w:val="3"/>
        <w:numId w:val="10"/>
      </w:numPr>
      <w:spacing w:before="240" w:after="60"/>
      <w:outlineLvl w:val="3"/>
    </w:pPr>
    <w:rPr>
      <w:b/>
      <w:bCs/>
      <w:szCs w:val="28"/>
    </w:rPr>
  </w:style>
  <w:style w:type="paragraph" w:styleId="5">
    <w:name w:val="heading 5"/>
    <w:aliases w:val="h5,sub-clause 5,H5"/>
    <w:basedOn w:val="a0"/>
    <w:next w:val="a0"/>
    <w:link w:val="5Char"/>
    <w:qFormat/>
    <w:rsid w:val="00F27D5A"/>
    <w:pPr>
      <w:numPr>
        <w:ilvl w:val="4"/>
        <w:numId w:val="10"/>
      </w:numPr>
      <w:spacing w:before="240" w:after="60"/>
      <w:outlineLvl w:val="4"/>
    </w:pPr>
    <w:rPr>
      <w:b/>
      <w:bCs/>
      <w:i/>
      <w:iCs/>
      <w:sz w:val="26"/>
      <w:szCs w:val="26"/>
    </w:rPr>
  </w:style>
  <w:style w:type="paragraph" w:styleId="6">
    <w:name w:val="heading 6"/>
    <w:aliases w:val="h6,sub-clause 6,H6"/>
    <w:basedOn w:val="a0"/>
    <w:next w:val="a0"/>
    <w:link w:val="6Char"/>
    <w:qFormat/>
    <w:rsid w:val="00F27D5A"/>
    <w:pPr>
      <w:numPr>
        <w:ilvl w:val="5"/>
        <w:numId w:val="10"/>
      </w:numPr>
      <w:spacing w:before="240" w:after="60"/>
      <w:outlineLvl w:val="5"/>
    </w:pPr>
    <w:rPr>
      <w:b/>
      <w:bCs/>
      <w:sz w:val="22"/>
      <w:szCs w:val="22"/>
    </w:rPr>
  </w:style>
  <w:style w:type="paragraph" w:styleId="7">
    <w:name w:val="heading 7"/>
    <w:basedOn w:val="a0"/>
    <w:next w:val="a0"/>
    <w:link w:val="7Char"/>
    <w:qFormat/>
    <w:rsid w:val="00F27D5A"/>
    <w:pPr>
      <w:numPr>
        <w:ilvl w:val="6"/>
        <w:numId w:val="10"/>
      </w:numPr>
      <w:spacing w:before="240" w:after="60"/>
      <w:outlineLvl w:val="6"/>
    </w:pPr>
  </w:style>
  <w:style w:type="paragraph" w:styleId="8">
    <w:name w:val="heading 8"/>
    <w:basedOn w:val="a0"/>
    <w:next w:val="a0"/>
    <w:link w:val="8Char"/>
    <w:qFormat/>
    <w:rsid w:val="00F27D5A"/>
    <w:pPr>
      <w:numPr>
        <w:ilvl w:val="7"/>
        <w:numId w:val="10"/>
      </w:numPr>
      <w:spacing w:before="240" w:after="60"/>
      <w:outlineLvl w:val="7"/>
    </w:pPr>
    <w:rPr>
      <w:i/>
      <w:iCs/>
    </w:rPr>
  </w:style>
  <w:style w:type="paragraph" w:styleId="9">
    <w:name w:val="heading 9"/>
    <w:basedOn w:val="a0"/>
    <w:next w:val="a0"/>
    <w:link w:val="9Char"/>
    <w:qFormat/>
    <w:rsid w:val="00F27D5A"/>
    <w:pPr>
      <w:numPr>
        <w:ilvl w:val="8"/>
        <w:numId w:val="10"/>
      </w:numPr>
      <w:spacing w:before="240" w:after="60"/>
      <w:outlineLvl w:val="8"/>
    </w:pPr>
    <w:rPr>
      <w:rFonts w:ascii="Arial" w:hAnsi="Arial"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aliases w:val="OGC Header Level 1 Char,numbered Char,h1 Char,clause Char,H1 Char"/>
    <w:basedOn w:val="a1"/>
    <w:link w:val="1"/>
    <w:rsid w:val="00D56A17"/>
    <w:rPr>
      <w:b/>
      <w:bCs/>
      <w:sz w:val="28"/>
      <w:szCs w:val="24"/>
    </w:rPr>
  </w:style>
  <w:style w:type="character" w:customStyle="1" w:styleId="2Char">
    <w:name w:val="제목 2 Char"/>
    <w:aliases w:val="OGC Heading 2 Char,h2 Char,sub-clause 2 Char,H2 Char"/>
    <w:basedOn w:val="a1"/>
    <w:link w:val="2"/>
    <w:rsid w:val="004A5507"/>
    <w:rPr>
      <w:rFonts w:cs="Arial"/>
      <w:b/>
      <w:bCs/>
      <w:iCs/>
      <w:sz w:val="24"/>
      <w:szCs w:val="28"/>
    </w:rPr>
  </w:style>
  <w:style w:type="character" w:customStyle="1" w:styleId="3Char">
    <w:name w:val="제목 3 Char"/>
    <w:aliases w:val="OGC Heading 3 Char,h3 Char,sub-clause 3 Char,H3 Char,hd3 Char"/>
    <w:basedOn w:val="a1"/>
    <w:link w:val="3"/>
    <w:rsid w:val="00D56A17"/>
    <w:rPr>
      <w:rFonts w:cs="Arial"/>
      <w:b/>
      <w:bCs/>
      <w:sz w:val="24"/>
      <w:szCs w:val="26"/>
    </w:rPr>
  </w:style>
  <w:style w:type="character" w:customStyle="1" w:styleId="4Char">
    <w:name w:val="제목 4 Char"/>
    <w:aliases w:val="OGC Heading 4 Char,h4 Char,sub-clause 4 Char,heading 4 Char,H4 Char,hd4 Char"/>
    <w:basedOn w:val="a1"/>
    <w:link w:val="4"/>
    <w:rsid w:val="00D56A17"/>
    <w:rPr>
      <w:b/>
      <w:bCs/>
      <w:sz w:val="24"/>
      <w:szCs w:val="28"/>
    </w:rPr>
  </w:style>
  <w:style w:type="character" w:customStyle="1" w:styleId="5Char">
    <w:name w:val="제목 5 Char"/>
    <w:aliases w:val="h5 Char,sub-clause 5 Char,H5 Char"/>
    <w:basedOn w:val="a1"/>
    <w:link w:val="5"/>
    <w:rsid w:val="00D56A17"/>
    <w:rPr>
      <w:b/>
      <w:bCs/>
      <w:i/>
      <w:iCs/>
      <w:sz w:val="26"/>
      <w:szCs w:val="26"/>
    </w:rPr>
  </w:style>
  <w:style w:type="character" w:customStyle="1" w:styleId="6Char">
    <w:name w:val="제목 6 Char"/>
    <w:aliases w:val="h6 Char,sub-clause 6 Char,H6 Char"/>
    <w:basedOn w:val="a1"/>
    <w:link w:val="6"/>
    <w:rsid w:val="00D56A17"/>
    <w:rPr>
      <w:b/>
      <w:bCs/>
      <w:sz w:val="22"/>
      <w:szCs w:val="22"/>
    </w:rPr>
  </w:style>
  <w:style w:type="character" w:customStyle="1" w:styleId="7Char">
    <w:name w:val="제목 7 Char"/>
    <w:basedOn w:val="a1"/>
    <w:link w:val="7"/>
    <w:rsid w:val="00D56A17"/>
    <w:rPr>
      <w:sz w:val="24"/>
      <w:szCs w:val="24"/>
    </w:rPr>
  </w:style>
  <w:style w:type="character" w:customStyle="1" w:styleId="8Char">
    <w:name w:val="제목 8 Char"/>
    <w:basedOn w:val="a1"/>
    <w:link w:val="8"/>
    <w:rsid w:val="00D56A17"/>
    <w:rPr>
      <w:i/>
      <w:iCs/>
      <w:sz w:val="24"/>
      <w:szCs w:val="24"/>
    </w:rPr>
  </w:style>
  <w:style w:type="character" w:customStyle="1" w:styleId="9Char">
    <w:name w:val="제목 9 Char"/>
    <w:basedOn w:val="a1"/>
    <w:link w:val="9"/>
    <w:rsid w:val="00D56A17"/>
    <w:rPr>
      <w:rFonts w:ascii="Arial" w:hAnsi="Arial" w:cs="Arial"/>
      <w:sz w:val="22"/>
      <w:szCs w:val="22"/>
    </w:rPr>
  </w:style>
  <w:style w:type="paragraph" w:customStyle="1" w:styleId="p2">
    <w:name w:val="p2"/>
    <w:basedOn w:val="a0"/>
    <w:next w:val="a0"/>
    <w:rsid w:val="00F27D5A"/>
    <w:pPr>
      <w:tabs>
        <w:tab w:val="left" w:pos="560"/>
      </w:tabs>
    </w:pPr>
    <w:rPr>
      <w:szCs w:val="20"/>
      <w:lang w:val="en-GB"/>
    </w:rPr>
  </w:style>
  <w:style w:type="paragraph" w:customStyle="1" w:styleId="OGCClause">
    <w:name w:val="OGC Clause"/>
    <w:basedOn w:val="a0"/>
    <w:next w:val="a0"/>
    <w:autoRedefine/>
    <w:rsid w:val="00F27D5A"/>
    <w:pPr>
      <w:keepNext/>
      <w:numPr>
        <w:numId w:val="1"/>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a0"/>
    <w:next w:val="a0"/>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a0"/>
    <w:rsid w:val="00F27D5A"/>
    <w:pPr>
      <w:spacing w:after="220"/>
      <w:jc w:val="right"/>
    </w:pPr>
    <w:rPr>
      <w:b/>
      <w:color w:val="000000"/>
      <w:szCs w:val="20"/>
      <w:lang w:val="en-GB"/>
    </w:rPr>
  </w:style>
  <w:style w:type="character" w:styleId="a4">
    <w:name w:val="Hyperlink"/>
    <w:basedOn w:val="a1"/>
    <w:uiPriority w:val="99"/>
    <w:rsid w:val="00F27D5A"/>
    <w:rPr>
      <w:rFonts w:cs="Times New Roman"/>
      <w:color w:val="0000FF"/>
      <w:u w:val="single"/>
    </w:rPr>
  </w:style>
  <w:style w:type="paragraph" w:customStyle="1" w:styleId="OGCtableheader">
    <w:name w:val="OGC table header"/>
    <w:basedOn w:val="a0"/>
    <w:autoRedefine/>
    <w:qFormat/>
    <w:rsid w:val="00165E04"/>
    <w:pPr>
      <w:spacing w:before="60" w:after="60" w:line="211" w:lineRule="auto"/>
    </w:pPr>
    <w:rPr>
      <w:color w:val="FF0000"/>
      <w:lang w:val="en-GB"/>
    </w:rPr>
  </w:style>
  <w:style w:type="paragraph" w:customStyle="1" w:styleId="OGCtabletext">
    <w:name w:val="OGC table text"/>
    <w:basedOn w:val="OGCtableheader"/>
    <w:autoRedefine/>
    <w:rsid w:val="00F27D5A"/>
    <w:rPr>
      <w:b/>
      <w:color w:val="008000"/>
    </w:rPr>
  </w:style>
  <w:style w:type="paragraph" w:customStyle="1" w:styleId="List1OGCletters">
    <w:name w:val="List 1 OGC letters"/>
    <w:basedOn w:val="a0"/>
    <w:qFormat/>
    <w:rsid w:val="00F27D5A"/>
    <w:pPr>
      <w:numPr>
        <w:numId w:val="2"/>
      </w:numPr>
      <w:tabs>
        <w:tab w:val="clear" w:pos="720"/>
        <w:tab w:val="num" w:pos="360"/>
      </w:tabs>
      <w:ind w:left="360"/>
    </w:pPr>
    <w:rPr>
      <w:szCs w:val="20"/>
      <w:lang w:val="en-GB"/>
    </w:rPr>
  </w:style>
  <w:style w:type="paragraph" w:styleId="a7">
    <w:name w:val="footnote text"/>
    <w:basedOn w:val="a0"/>
    <w:link w:val="Char"/>
    <w:semiHidden/>
    <w:rsid w:val="00F27D5A"/>
    <w:rPr>
      <w:sz w:val="20"/>
      <w:szCs w:val="20"/>
    </w:rPr>
  </w:style>
  <w:style w:type="character" w:customStyle="1" w:styleId="Char">
    <w:name w:val="각주 텍스트 Char"/>
    <w:basedOn w:val="a1"/>
    <w:link w:val="a7"/>
    <w:semiHidden/>
    <w:rsid w:val="00D56A17"/>
  </w:style>
  <w:style w:type="character" w:customStyle="1" w:styleId="Codefragment">
    <w:name w:val="Codefragment"/>
    <w:basedOn w:val="a1"/>
    <w:rsid w:val="00F27D5A"/>
    <w:rPr>
      <w:rFonts w:ascii="Courier New" w:hAnsi="Courier New" w:cs="Courier New"/>
      <w:noProof/>
      <w:sz w:val="22"/>
      <w:szCs w:val="22"/>
      <w:lang w:val="en-US"/>
    </w:rPr>
  </w:style>
  <w:style w:type="paragraph" w:customStyle="1" w:styleId="List2OGCbullets">
    <w:name w:val="List 2 OGC bullets"/>
    <w:basedOn w:val="a0"/>
    <w:qFormat/>
    <w:rsid w:val="00F27D5A"/>
    <w:pPr>
      <w:numPr>
        <w:numId w:val="3"/>
      </w:numPr>
    </w:pPr>
  </w:style>
  <w:style w:type="paragraph" w:customStyle="1" w:styleId="Definition">
    <w:name w:val="Definition"/>
    <w:basedOn w:val="a0"/>
    <w:next w:val="TermNum"/>
    <w:qFormat/>
    <w:rsid w:val="00F27D5A"/>
    <w:rPr>
      <w:szCs w:val="20"/>
      <w:lang w:val="en-GB"/>
    </w:rPr>
  </w:style>
  <w:style w:type="paragraph" w:customStyle="1" w:styleId="TermNum">
    <w:name w:val="TermNum"/>
    <w:basedOn w:val="a0"/>
    <w:next w:val="Terms"/>
    <w:qFormat/>
    <w:rsid w:val="00F27D5A"/>
    <w:pPr>
      <w:keepNext/>
      <w:numPr>
        <w:numId w:val="4"/>
      </w:numPr>
      <w:spacing w:after="0"/>
    </w:pPr>
    <w:rPr>
      <w:b/>
      <w:szCs w:val="20"/>
      <w:lang w:val="en-GB"/>
    </w:rPr>
  </w:style>
  <w:style w:type="paragraph" w:customStyle="1" w:styleId="Terms">
    <w:name w:val="Term(s)"/>
    <w:basedOn w:val="a0"/>
    <w:next w:val="Definition"/>
    <w:qFormat/>
    <w:rsid w:val="00F27D5A"/>
    <w:pPr>
      <w:keepNext/>
      <w:suppressAutoHyphens/>
      <w:spacing w:after="0"/>
    </w:pPr>
    <w:rPr>
      <w:b/>
      <w:szCs w:val="20"/>
      <w:lang w:val="en-GB"/>
    </w:rPr>
  </w:style>
  <w:style w:type="paragraph" w:customStyle="1" w:styleId="Requirement">
    <w:name w:val="Requirement"/>
    <w:basedOn w:val="a0"/>
    <w:next w:val="a0"/>
    <w:qFormat/>
    <w:rsid w:val="00F27D5A"/>
    <w:pPr>
      <w:numPr>
        <w:numId w:val="5"/>
      </w:numPr>
      <w:tabs>
        <w:tab w:val="left" w:pos="964"/>
      </w:tabs>
    </w:pPr>
    <w:rPr>
      <w:noProof/>
      <w:sz w:val="23"/>
      <w:lang w:val="en-GB"/>
    </w:rPr>
  </w:style>
  <w:style w:type="paragraph" w:customStyle="1" w:styleId="AnnexLevel1main">
    <w:name w:val="Annex Level 1 (main)"/>
    <w:basedOn w:val="a0"/>
    <w:next w:val="a0"/>
    <w:link w:val="AnnexLevel1mainChar"/>
    <w:rsid w:val="00F27D5A"/>
    <w:pPr>
      <w:spacing w:after="200" w:line="276" w:lineRule="auto"/>
      <w:jc w:val="center"/>
    </w:pPr>
    <w:rPr>
      <w:b/>
      <w:sz w:val="28"/>
      <w:szCs w:val="22"/>
    </w:rPr>
  </w:style>
  <w:style w:type="character" w:customStyle="1" w:styleId="AnnexLevel1mainChar">
    <w:name w:val="Annex Level 1 (main) Char"/>
    <w:basedOn w:val="a1"/>
    <w:link w:val="AnnexLevel1main"/>
    <w:rsid w:val="004A5507"/>
    <w:rPr>
      <w:b/>
      <w:sz w:val="28"/>
      <w:szCs w:val="22"/>
    </w:rPr>
  </w:style>
  <w:style w:type="paragraph" w:customStyle="1" w:styleId="Annexlevel3">
    <w:name w:val="Annex level 3"/>
    <w:basedOn w:val="3"/>
    <w:next w:val="a0"/>
    <w:rsid w:val="00F27D5A"/>
    <w:pPr>
      <w:numPr>
        <w:numId w:val="6"/>
      </w:numPr>
      <w:tabs>
        <w:tab w:val="left" w:pos="660"/>
        <w:tab w:val="left" w:pos="880"/>
      </w:tabs>
      <w:suppressAutoHyphens/>
      <w:spacing w:before="60" w:after="240" w:line="-230" w:lineRule="auto"/>
      <w:ind w:left="432" w:hanging="432"/>
    </w:pPr>
    <w:rPr>
      <w:rFonts w:cs="Times New Roman"/>
      <w:bCs w:val="0"/>
      <w:sz w:val="20"/>
      <w:szCs w:val="20"/>
      <w:lang w:val="en-AU" w:eastAsia="en-AU"/>
    </w:rPr>
  </w:style>
  <w:style w:type="paragraph" w:styleId="a8">
    <w:name w:val="No Spacing"/>
    <w:uiPriority w:val="1"/>
    <w:qFormat/>
    <w:rsid w:val="004A5507"/>
    <w:rPr>
      <w:sz w:val="24"/>
      <w:szCs w:val="24"/>
    </w:rPr>
  </w:style>
  <w:style w:type="paragraph" w:customStyle="1" w:styleId="AnnexLevel2">
    <w:name w:val="Annex Level 2"/>
    <w:basedOn w:val="2"/>
    <w:link w:val="AnnexLevel2Char"/>
    <w:rsid w:val="00F27D5A"/>
    <w:pPr>
      <w:numPr>
        <w:numId w:val="6"/>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character" w:customStyle="1" w:styleId="AnnexLevel2Char">
    <w:name w:val="Annex Level 2 Char"/>
    <w:basedOn w:val="2Char"/>
    <w:link w:val="AnnexLevel2"/>
    <w:rsid w:val="004A5507"/>
    <w:rPr>
      <w:rFonts w:cs="Arial"/>
      <w:b/>
      <w:bCs w:val="0"/>
      <w:iCs w:val="0"/>
      <w:sz w:val="22"/>
      <w:szCs w:val="28"/>
      <w:lang w:val="en-AU" w:eastAsia="en-AU"/>
    </w:rPr>
  </w:style>
  <w:style w:type="paragraph" w:styleId="a9">
    <w:name w:val="List Bullet"/>
    <w:basedOn w:val="aa"/>
    <w:autoRedefine/>
    <w:semiHidden/>
    <w:rsid w:val="00F27D5A"/>
    <w:pPr>
      <w:spacing w:after="120"/>
      <w:ind w:left="1440"/>
    </w:pPr>
    <w:rPr>
      <w:szCs w:val="20"/>
      <w:lang w:val="en-GB"/>
    </w:rPr>
  </w:style>
  <w:style w:type="paragraph" w:styleId="aa">
    <w:name w:val="List"/>
    <w:basedOn w:val="a0"/>
    <w:semiHidden/>
    <w:rsid w:val="00F27D5A"/>
    <w:pPr>
      <w:ind w:left="360" w:hanging="360"/>
    </w:pPr>
  </w:style>
  <w:style w:type="paragraph" w:customStyle="1" w:styleId="Annex">
    <w:name w:val="Annex"/>
    <w:basedOn w:val="AnnexLevel1main"/>
    <w:next w:val="a0"/>
    <w:link w:val="AnnexChar"/>
    <w:qFormat/>
    <w:rsid w:val="004A5507"/>
  </w:style>
  <w:style w:type="character" w:customStyle="1" w:styleId="AnnexChar">
    <w:name w:val="Annex Char"/>
    <w:basedOn w:val="AnnexLevel1mainChar"/>
    <w:link w:val="Annex"/>
    <w:rsid w:val="004A5507"/>
    <w:rPr>
      <w:b/>
      <w:sz w:val="28"/>
      <w:szCs w:val="22"/>
    </w:rPr>
  </w:style>
  <w:style w:type="paragraph" w:customStyle="1" w:styleId="AnnexNumbered">
    <w:name w:val="Annex Numbered"/>
    <w:basedOn w:val="AnnexLevel2"/>
    <w:link w:val="AnnexNumberedChar"/>
    <w:qFormat/>
    <w:rsid w:val="004A5507"/>
  </w:style>
  <w:style w:type="character" w:customStyle="1" w:styleId="AnnexNumberedChar">
    <w:name w:val="Annex Numbered Char"/>
    <w:basedOn w:val="AnnexLevel2Char"/>
    <w:link w:val="AnnexNumbered"/>
    <w:rsid w:val="004A5507"/>
    <w:rPr>
      <w:rFonts w:cs="Arial"/>
      <w:b/>
      <w:bCs w:val="0"/>
      <w:iCs w:val="0"/>
      <w:sz w:val="22"/>
      <w:szCs w:val="28"/>
      <w:lang w:val="en-AU" w:eastAsia="en-AU"/>
    </w:rPr>
  </w:style>
  <w:style w:type="paragraph" w:customStyle="1" w:styleId="a40">
    <w:name w:val="a4"/>
    <w:basedOn w:val="4"/>
    <w:next w:val="a0"/>
    <w:rsid w:val="00F60CB2"/>
    <w:pPr>
      <w:numPr>
        <w:ilvl w:val="0"/>
        <w:numId w:val="0"/>
      </w:numPr>
      <w:tabs>
        <w:tab w:val="left" w:pos="860"/>
        <w:tab w:val="left" w:pos="1060"/>
      </w:tabs>
      <w:suppressAutoHyphens/>
      <w:spacing w:before="60" w:after="240" w:line="-230" w:lineRule="auto"/>
      <w:outlineLvl w:val="9"/>
    </w:pPr>
    <w:rPr>
      <w:noProof/>
      <w:sz w:val="22"/>
      <w:szCs w:val="20"/>
    </w:rPr>
  </w:style>
  <w:style w:type="paragraph" w:styleId="TOC">
    <w:name w:val="TOC Heading"/>
    <w:basedOn w:val="1"/>
    <w:next w:val="a0"/>
    <w:uiPriority w:val="39"/>
    <w:semiHidden/>
    <w:unhideWhenUsed/>
    <w:qFormat/>
    <w:rsid w:val="00F60CB2"/>
    <w:pPr>
      <w:keepLines/>
      <w:numPr>
        <w:numId w:val="0"/>
      </w:numPr>
      <w:spacing w:after="0" w:line="276" w:lineRule="auto"/>
      <w:outlineLvl w:val="9"/>
    </w:pPr>
    <w:rPr>
      <w:rFonts w:ascii="Cambria" w:hAnsi="Cambria"/>
      <w:color w:val="365F91"/>
      <w:szCs w:val="28"/>
    </w:rPr>
  </w:style>
  <w:style w:type="paragraph" w:styleId="11">
    <w:name w:val="toc 1"/>
    <w:basedOn w:val="a0"/>
    <w:next w:val="a0"/>
    <w:autoRedefine/>
    <w:uiPriority w:val="39"/>
    <w:unhideWhenUsed/>
    <w:rsid w:val="00F60CB2"/>
  </w:style>
  <w:style w:type="paragraph" w:styleId="21">
    <w:name w:val="toc 2"/>
    <w:basedOn w:val="a0"/>
    <w:next w:val="a0"/>
    <w:autoRedefine/>
    <w:uiPriority w:val="39"/>
    <w:unhideWhenUsed/>
    <w:rsid w:val="00136DB5"/>
    <w:pPr>
      <w:tabs>
        <w:tab w:val="left" w:pos="1440"/>
        <w:tab w:val="right" w:leader="dot" w:pos="10070"/>
      </w:tabs>
      <w:ind w:left="240"/>
    </w:pPr>
  </w:style>
  <w:style w:type="paragraph" w:styleId="31">
    <w:name w:val="toc 3"/>
    <w:basedOn w:val="a0"/>
    <w:next w:val="a0"/>
    <w:autoRedefine/>
    <w:uiPriority w:val="39"/>
    <w:unhideWhenUsed/>
    <w:rsid w:val="00275AE8"/>
    <w:pPr>
      <w:tabs>
        <w:tab w:val="left" w:pos="1440"/>
        <w:tab w:val="right" w:leader="dot" w:pos="8630"/>
      </w:tabs>
      <w:spacing w:after="120"/>
      <w:ind w:left="482"/>
    </w:pPr>
  </w:style>
  <w:style w:type="paragraph" w:styleId="ab">
    <w:name w:val="header"/>
    <w:basedOn w:val="a0"/>
    <w:link w:val="Char0"/>
    <w:uiPriority w:val="99"/>
    <w:unhideWhenUsed/>
    <w:rsid w:val="0079517D"/>
    <w:pPr>
      <w:tabs>
        <w:tab w:val="center" w:pos="4680"/>
        <w:tab w:val="right" w:pos="9360"/>
      </w:tabs>
      <w:spacing w:after="0"/>
    </w:pPr>
  </w:style>
  <w:style w:type="character" w:customStyle="1" w:styleId="Char0">
    <w:name w:val="머리글 Char"/>
    <w:basedOn w:val="a1"/>
    <w:link w:val="ab"/>
    <w:uiPriority w:val="99"/>
    <w:rsid w:val="0079517D"/>
    <w:rPr>
      <w:sz w:val="24"/>
      <w:szCs w:val="24"/>
    </w:rPr>
  </w:style>
  <w:style w:type="paragraph" w:styleId="ac">
    <w:name w:val="footer"/>
    <w:basedOn w:val="a0"/>
    <w:link w:val="Char1"/>
    <w:uiPriority w:val="99"/>
    <w:unhideWhenUsed/>
    <w:rsid w:val="0079517D"/>
    <w:pPr>
      <w:tabs>
        <w:tab w:val="center" w:pos="4680"/>
        <w:tab w:val="right" w:pos="9360"/>
      </w:tabs>
      <w:spacing w:after="0"/>
    </w:pPr>
  </w:style>
  <w:style w:type="character" w:customStyle="1" w:styleId="Char1">
    <w:name w:val="바닥글 Char"/>
    <w:basedOn w:val="a1"/>
    <w:link w:val="ac"/>
    <w:uiPriority w:val="99"/>
    <w:rsid w:val="0079517D"/>
    <w:rPr>
      <w:sz w:val="24"/>
      <w:szCs w:val="24"/>
    </w:rPr>
  </w:style>
  <w:style w:type="paragraph" w:styleId="ad">
    <w:name w:val="Body Text Indent"/>
    <w:basedOn w:val="a0"/>
    <w:link w:val="Char2"/>
    <w:rsid w:val="00FE0219"/>
    <w:pPr>
      <w:spacing w:before="40" w:after="40" w:line="211" w:lineRule="auto"/>
      <w:ind w:left="144" w:hanging="144"/>
    </w:pPr>
    <w:rPr>
      <w:sz w:val="22"/>
      <w:szCs w:val="22"/>
    </w:rPr>
  </w:style>
  <w:style w:type="character" w:customStyle="1" w:styleId="Char2">
    <w:name w:val="본문 들여쓰기 Char"/>
    <w:basedOn w:val="a1"/>
    <w:link w:val="ad"/>
    <w:rsid w:val="00FE0219"/>
    <w:rPr>
      <w:sz w:val="22"/>
      <w:szCs w:val="22"/>
    </w:rPr>
  </w:style>
  <w:style w:type="paragraph" w:customStyle="1" w:styleId="TablefootnoteChar">
    <w:name w:val="Table footnote Char"/>
    <w:basedOn w:val="a0"/>
    <w:rsid w:val="00FE0219"/>
    <w:pPr>
      <w:tabs>
        <w:tab w:val="left" w:pos="340"/>
      </w:tabs>
      <w:spacing w:before="60" w:after="60" w:line="210" w:lineRule="auto"/>
    </w:pPr>
    <w:rPr>
      <w:sz w:val="18"/>
      <w:szCs w:val="18"/>
    </w:rPr>
  </w:style>
  <w:style w:type="character" w:styleId="ae">
    <w:name w:val="FollowedHyperlink"/>
    <w:basedOn w:val="a1"/>
    <w:unhideWhenUsed/>
    <w:rsid w:val="004111ED"/>
    <w:rPr>
      <w:color w:val="800080" w:themeColor="followedHyperlink"/>
      <w:u w:val="single"/>
    </w:rPr>
  </w:style>
  <w:style w:type="paragraph" w:styleId="af">
    <w:name w:val="Document Map"/>
    <w:basedOn w:val="a0"/>
    <w:link w:val="Char3"/>
    <w:semiHidden/>
    <w:unhideWhenUsed/>
    <w:rsid w:val="006136E0"/>
    <w:pPr>
      <w:spacing w:after="0"/>
    </w:pPr>
  </w:style>
  <w:style w:type="character" w:customStyle="1" w:styleId="Char3">
    <w:name w:val="문서 구조 Char"/>
    <w:basedOn w:val="a1"/>
    <w:link w:val="af"/>
    <w:semiHidden/>
    <w:rsid w:val="006136E0"/>
    <w:rPr>
      <w:sz w:val="24"/>
      <w:szCs w:val="24"/>
    </w:rPr>
  </w:style>
  <w:style w:type="table" w:styleId="af0">
    <w:name w:val="Table Grid"/>
    <w:basedOn w:val="a2"/>
    <w:uiPriority w:val="59"/>
    <w:rsid w:val="001038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Unresolved Mention"/>
    <w:basedOn w:val="a1"/>
    <w:uiPriority w:val="99"/>
    <w:rsid w:val="00107D02"/>
    <w:rPr>
      <w:color w:val="605E5C"/>
      <w:shd w:val="clear" w:color="auto" w:fill="E1DFDD"/>
    </w:rPr>
  </w:style>
  <w:style w:type="character" w:styleId="af2">
    <w:name w:val="footnote reference"/>
    <w:basedOn w:val="a1"/>
    <w:semiHidden/>
    <w:unhideWhenUsed/>
    <w:rsid w:val="00107D02"/>
    <w:rPr>
      <w:vertAlign w:val="superscript"/>
    </w:rPr>
  </w:style>
  <w:style w:type="paragraph" w:styleId="af3">
    <w:name w:val="List Paragraph"/>
    <w:basedOn w:val="a0"/>
    <w:uiPriority w:val="34"/>
    <w:qFormat/>
    <w:rsid w:val="00027A80"/>
    <w:pPr>
      <w:spacing w:after="0"/>
      <w:ind w:leftChars="400" w:left="800"/>
      <w:jc w:val="both"/>
    </w:pPr>
    <w:rPr>
      <w:rFonts w:eastAsia="맑은 고딕"/>
      <w:lang w:val="en-GB"/>
    </w:rPr>
  </w:style>
  <w:style w:type="paragraph" w:styleId="af4">
    <w:name w:val="caption"/>
    <w:basedOn w:val="a0"/>
    <w:next w:val="a0"/>
    <w:qFormat/>
    <w:rsid w:val="00D56A17"/>
    <w:pPr>
      <w:spacing w:before="120" w:after="120"/>
      <w:jc w:val="center"/>
    </w:pPr>
    <w:rPr>
      <w:rFonts w:eastAsia="맑은 고딕" w:cs="Arial"/>
      <w:szCs w:val="20"/>
      <w:lang w:val="de-DE"/>
    </w:rPr>
  </w:style>
  <w:style w:type="paragraph" w:styleId="af5">
    <w:name w:val="Balloon Text"/>
    <w:basedOn w:val="a0"/>
    <w:link w:val="Char4"/>
    <w:uiPriority w:val="99"/>
    <w:semiHidden/>
    <w:unhideWhenUsed/>
    <w:rsid w:val="00D56A17"/>
    <w:pPr>
      <w:spacing w:after="0"/>
      <w:jc w:val="both"/>
    </w:pPr>
    <w:rPr>
      <w:rFonts w:ascii="Segoe UI" w:eastAsia="맑은 고딕" w:hAnsi="Segoe UI" w:cs="Segoe UI"/>
      <w:sz w:val="18"/>
      <w:szCs w:val="18"/>
      <w:lang w:val="en-GB"/>
    </w:rPr>
  </w:style>
  <w:style w:type="character" w:customStyle="1" w:styleId="Char4">
    <w:name w:val="풍선 도움말 텍스트 Char"/>
    <w:basedOn w:val="a1"/>
    <w:link w:val="af5"/>
    <w:uiPriority w:val="99"/>
    <w:semiHidden/>
    <w:rsid w:val="00D56A17"/>
    <w:rPr>
      <w:rFonts w:ascii="Segoe UI" w:eastAsia="맑은 고딕" w:hAnsi="Segoe UI" w:cs="Segoe UI"/>
      <w:sz w:val="18"/>
      <w:szCs w:val="18"/>
      <w:lang w:val="en-GB"/>
    </w:rPr>
  </w:style>
  <w:style w:type="paragraph" w:customStyle="1" w:styleId="a20">
    <w:name w:val="a2"/>
    <w:basedOn w:val="2"/>
    <w:next w:val="a0"/>
    <w:rsid w:val="00D56A17"/>
    <w:pPr>
      <w:numPr>
        <w:ilvl w:val="0"/>
        <w:numId w:val="0"/>
      </w:numPr>
      <w:tabs>
        <w:tab w:val="left" w:pos="500"/>
        <w:tab w:val="left" w:pos="720"/>
      </w:tabs>
      <w:suppressAutoHyphens/>
      <w:spacing w:before="270" w:after="120" w:line="-270" w:lineRule="auto"/>
      <w:jc w:val="both"/>
      <w:outlineLvl w:val="9"/>
    </w:pPr>
    <w:rPr>
      <w:rFonts w:eastAsia="맑은 고딕" w:cs="Times New Roman"/>
      <w:bCs w:val="0"/>
      <w:iCs w:val="0"/>
      <w:szCs w:val="20"/>
      <w:lang w:val="en-GB"/>
    </w:rPr>
  </w:style>
  <w:style w:type="paragraph" w:customStyle="1" w:styleId="a30">
    <w:name w:val="a3"/>
    <w:basedOn w:val="3"/>
    <w:next w:val="a0"/>
    <w:rsid w:val="00D56A17"/>
    <w:pPr>
      <w:numPr>
        <w:ilvl w:val="0"/>
        <w:numId w:val="0"/>
      </w:numPr>
      <w:tabs>
        <w:tab w:val="left" w:pos="640"/>
        <w:tab w:val="num" w:pos="720"/>
        <w:tab w:val="left" w:pos="880"/>
      </w:tabs>
      <w:suppressAutoHyphens/>
      <w:spacing w:before="60" w:after="120" w:line="-250" w:lineRule="auto"/>
      <w:ind w:left="720" w:hanging="720"/>
      <w:jc w:val="both"/>
      <w:outlineLvl w:val="9"/>
    </w:pPr>
    <w:rPr>
      <w:rFonts w:eastAsia="맑은 고딕" w:cs="Times New Roman"/>
      <w:bCs w:val="0"/>
      <w:sz w:val="22"/>
      <w:szCs w:val="20"/>
      <w:lang w:val="en-GB"/>
    </w:rPr>
  </w:style>
  <w:style w:type="paragraph" w:customStyle="1" w:styleId="a5">
    <w:name w:val="a5"/>
    <w:basedOn w:val="5"/>
    <w:next w:val="a0"/>
    <w:rsid w:val="00D56A17"/>
    <w:pPr>
      <w:keepNext/>
      <w:numPr>
        <w:numId w:val="6"/>
      </w:numPr>
      <w:tabs>
        <w:tab w:val="left" w:pos="1140"/>
        <w:tab w:val="left" w:pos="1360"/>
      </w:tabs>
      <w:suppressAutoHyphens/>
      <w:spacing w:before="60" w:after="120" w:line="-230" w:lineRule="auto"/>
      <w:jc w:val="both"/>
      <w:outlineLvl w:val="9"/>
    </w:pPr>
    <w:rPr>
      <w:rFonts w:eastAsia="맑은 고딕"/>
      <w:bCs w:val="0"/>
      <w:i w:val="0"/>
      <w:iCs w:val="0"/>
      <w:sz w:val="20"/>
      <w:szCs w:val="20"/>
      <w:lang w:val="en-GB"/>
    </w:rPr>
  </w:style>
  <w:style w:type="paragraph" w:customStyle="1" w:styleId="a6">
    <w:name w:val="a6"/>
    <w:basedOn w:val="6"/>
    <w:next w:val="a0"/>
    <w:rsid w:val="00D56A17"/>
    <w:pPr>
      <w:keepNext/>
      <w:numPr>
        <w:numId w:val="6"/>
      </w:numPr>
      <w:tabs>
        <w:tab w:val="clear" w:pos="1152"/>
        <w:tab w:val="left" w:pos="360"/>
        <w:tab w:val="left" w:pos="1140"/>
        <w:tab w:val="left" w:pos="1360"/>
      </w:tabs>
      <w:suppressAutoHyphens/>
      <w:spacing w:before="60" w:after="120" w:line="-230" w:lineRule="auto"/>
      <w:ind w:left="360" w:hanging="360"/>
      <w:jc w:val="both"/>
      <w:outlineLvl w:val="9"/>
    </w:pPr>
    <w:rPr>
      <w:rFonts w:eastAsia="맑은 고딕"/>
      <w:bCs w:val="0"/>
      <w:sz w:val="20"/>
      <w:szCs w:val="20"/>
      <w:lang w:val="en-GB"/>
    </w:rPr>
  </w:style>
  <w:style w:type="paragraph" w:customStyle="1" w:styleId="ANNEX0">
    <w:name w:val="ANNEX"/>
    <w:basedOn w:val="a0"/>
    <w:next w:val="a0"/>
    <w:rsid w:val="00D56A17"/>
    <w:pPr>
      <w:keepNext/>
      <w:pageBreakBefore/>
      <w:spacing w:after="760" w:line="-310" w:lineRule="auto"/>
      <w:jc w:val="center"/>
    </w:pPr>
    <w:rPr>
      <w:rFonts w:eastAsia="맑은 고딕"/>
      <w:b/>
      <w:sz w:val="28"/>
      <w:szCs w:val="20"/>
      <w:lang w:val="en-GB"/>
    </w:rPr>
  </w:style>
  <w:style w:type="paragraph" w:customStyle="1" w:styleId="12">
    <w:name w:val="참고 문헌1"/>
    <w:basedOn w:val="a0"/>
    <w:rsid w:val="00D56A17"/>
    <w:pPr>
      <w:tabs>
        <w:tab w:val="left" w:pos="660"/>
      </w:tabs>
      <w:spacing w:after="120"/>
      <w:ind w:left="658" w:hanging="658"/>
      <w:jc w:val="both"/>
    </w:pPr>
    <w:rPr>
      <w:rFonts w:eastAsia="맑은 고딕"/>
      <w:szCs w:val="20"/>
      <w:lang w:val="en-GB"/>
    </w:rPr>
  </w:style>
  <w:style w:type="paragraph" w:styleId="af6">
    <w:name w:val="Body Text"/>
    <w:basedOn w:val="a0"/>
    <w:link w:val="Char5"/>
    <w:rsid w:val="00D56A17"/>
    <w:pPr>
      <w:spacing w:before="60" w:after="60"/>
      <w:jc w:val="both"/>
    </w:pPr>
    <w:rPr>
      <w:rFonts w:eastAsia="맑은 고딕"/>
      <w:szCs w:val="20"/>
      <w:lang w:val="en-GB"/>
    </w:rPr>
  </w:style>
  <w:style w:type="character" w:customStyle="1" w:styleId="Char5">
    <w:name w:val="본문 Char"/>
    <w:basedOn w:val="a1"/>
    <w:link w:val="af6"/>
    <w:rsid w:val="00D56A17"/>
    <w:rPr>
      <w:rFonts w:eastAsia="맑은 고딕"/>
      <w:sz w:val="24"/>
      <w:lang w:val="en-GB"/>
    </w:rPr>
  </w:style>
  <w:style w:type="paragraph" w:styleId="32">
    <w:name w:val="Body Text 3"/>
    <w:basedOn w:val="a0"/>
    <w:link w:val="3Char0"/>
    <w:rsid w:val="00D56A17"/>
    <w:pPr>
      <w:spacing w:before="20" w:after="20"/>
      <w:jc w:val="both"/>
    </w:pPr>
    <w:rPr>
      <w:rFonts w:eastAsia="맑은 고딕"/>
      <w:sz w:val="18"/>
      <w:szCs w:val="20"/>
      <w:lang w:val="en-GB"/>
    </w:rPr>
  </w:style>
  <w:style w:type="character" w:customStyle="1" w:styleId="3Char0">
    <w:name w:val="본문 3 Char"/>
    <w:basedOn w:val="a1"/>
    <w:link w:val="32"/>
    <w:rsid w:val="00D56A17"/>
    <w:rPr>
      <w:rFonts w:eastAsia="맑은 고딕"/>
      <w:sz w:val="18"/>
      <w:lang w:val="en-GB"/>
    </w:rPr>
  </w:style>
  <w:style w:type="character" w:customStyle="1" w:styleId="Defterms">
    <w:name w:val="Defterms"/>
    <w:rsid w:val="00D56A17"/>
    <w:rPr>
      <w:color w:val="auto"/>
    </w:rPr>
  </w:style>
  <w:style w:type="paragraph" w:customStyle="1" w:styleId="Example">
    <w:name w:val="Example"/>
    <w:basedOn w:val="a0"/>
    <w:next w:val="a0"/>
    <w:rsid w:val="00D56A17"/>
    <w:pPr>
      <w:tabs>
        <w:tab w:val="left" w:pos="1360"/>
      </w:tabs>
      <w:spacing w:after="120" w:line="210" w:lineRule="auto"/>
      <w:jc w:val="both"/>
    </w:pPr>
    <w:rPr>
      <w:rFonts w:eastAsia="맑은 고딕"/>
      <w:sz w:val="18"/>
      <w:szCs w:val="20"/>
      <w:lang w:val="en-GB"/>
    </w:rPr>
  </w:style>
  <w:style w:type="paragraph" w:customStyle="1" w:styleId="Figurefootnote">
    <w:name w:val="Figure footnote"/>
    <w:basedOn w:val="a0"/>
    <w:rsid w:val="00D56A17"/>
    <w:pPr>
      <w:keepNext/>
      <w:tabs>
        <w:tab w:val="left" w:pos="340"/>
      </w:tabs>
      <w:spacing w:after="60" w:line="210" w:lineRule="auto"/>
      <w:jc w:val="both"/>
    </w:pPr>
    <w:rPr>
      <w:rFonts w:eastAsia="맑은 고딕"/>
      <w:sz w:val="18"/>
      <w:szCs w:val="20"/>
      <w:lang w:val="en-GB"/>
    </w:rPr>
  </w:style>
  <w:style w:type="paragraph" w:customStyle="1" w:styleId="Figuretitle">
    <w:name w:val="Figure title"/>
    <w:basedOn w:val="a0"/>
    <w:next w:val="a0"/>
    <w:rsid w:val="00D56A17"/>
    <w:pPr>
      <w:suppressAutoHyphens/>
      <w:spacing w:before="220" w:after="220"/>
      <w:jc w:val="center"/>
    </w:pPr>
    <w:rPr>
      <w:rFonts w:eastAsia="맑은 고딕"/>
      <w:b/>
      <w:szCs w:val="20"/>
      <w:lang w:val="en-GB"/>
    </w:rPr>
  </w:style>
  <w:style w:type="paragraph" w:customStyle="1" w:styleId="Foreword">
    <w:name w:val="Foreword"/>
    <w:basedOn w:val="a0"/>
    <w:rsid w:val="00D56A17"/>
    <w:pPr>
      <w:spacing w:after="120"/>
      <w:jc w:val="both"/>
    </w:pPr>
    <w:rPr>
      <w:rFonts w:eastAsia="맑은 고딕"/>
      <w:color w:val="0000FF"/>
      <w:szCs w:val="20"/>
      <w:lang w:val="en-GB"/>
    </w:rPr>
  </w:style>
  <w:style w:type="paragraph" w:customStyle="1" w:styleId="Formula">
    <w:name w:val="Formula"/>
    <w:basedOn w:val="a0"/>
    <w:next w:val="a0"/>
    <w:rsid w:val="00D56A17"/>
    <w:pPr>
      <w:keepNext/>
      <w:tabs>
        <w:tab w:val="right" w:pos="8640"/>
      </w:tabs>
      <w:spacing w:after="220"/>
      <w:ind w:left="400"/>
      <w:jc w:val="both"/>
    </w:pPr>
    <w:rPr>
      <w:rFonts w:eastAsia="맑은 고딕"/>
      <w:szCs w:val="20"/>
      <w:lang w:val="en-GB"/>
    </w:rPr>
  </w:style>
  <w:style w:type="paragraph" w:styleId="13">
    <w:name w:val="index 1"/>
    <w:basedOn w:val="a0"/>
    <w:next w:val="a0"/>
    <w:autoRedefine/>
    <w:semiHidden/>
    <w:rsid w:val="00D56A17"/>
    <w:pPr>
      <w:spacing w:after="120" w:line="210" w:lineRule="auto"/>
      <w:ind w:left="340" w:hanging="340"/>
      <w:jc w:val="both"/>
    </w:pPr>
    <w:rPr>
      <w:rFonts w:eastAsia="맑은 고딕"/>
      <w:b/>
      <w:sz w:val="18"/>
      <w:szCs w:val="20"/>
      <w:lang w:val="en-GB"/>
    </w:rPr>
  </w:style>
  <w:style w:type="paragraph" w:customStyle="1" w:styleId="Introduction">
    <w:name w:val="Introduction"/>
    <w:basedOn w:val="a0"/>
    <w:next w:val="a0"/>
    <w:rsid w:val="00D56A17"/>
    <w:pPr>
      <w:pageBreakBefore/>
      <w:tabs>
        <w:tab w:val="left" w:pos="400"/>
      </w:tabs>
      <w:spacing w:before="960" w:after="310" w:line="-310" w:lineRule="auto"/>
      <w:jc w:val="both"/>
    </w:pPr>
    <w:rPr>
      <w:rFonts w:eastAsia="맑은 고딕"/>
      <w:b/>
      <w:sz w:val="28"/>
      <w:szCs w:val="20"/>
      <w:lang w:val="en-GB"/>
    </w:rPr>
  </w:style>
  <w:style w:type="paragraph" w:styleId="a">
    <w:name w:val="List Number"/>
    <w:aliases w:val="List Number Char"/>
    <w:basedOn w:val="a0"/>
    <w:rsid w:val="00D56A17"/>
    <w:pPr>
      <w:numPr>
        <w:numId w:val="14"/>
      </w:numPr>
      <w:spacing w:after="120"/>
      <w:jc w:val="both"/>
    </w:pPr>
    <w:rPr>
      <w:rFonts w:eastAsia="맑은 고딕"/>
      <w:szCs w:val="20"/>
      <w:lang w:val="en-GB"/>
    </w:rPr>
  </w:style>
  <w:style w:type="paragraph" w:styleId="22">
    <w:name w:val="List Number 2"/>
    <w:basedOn w:val="a0"/>
    <w:semiHidden/>
    <w:rsid w:val="00D56A17"/>
    <w:pPr>
      <w:tabs>
        <w:tab w:val="left" w:pos="800"/>
      </w:tabs>
      <w:spacing w:after="120"/>
      <w:ind w:left="800" w:hanging="400"/>
      <w:jc w:val="both"/>
    </w:pPr>
    <w:rPr>
      <w:rFonts w:eastAsia="맑은 고딕"/>
      <w:szCs w:val="20"/>
      <w:lang w:val="en-GB"/>
    </w:rPr>
  </w:style>
  <w:style w:type="paragraph" w:styleId="30">
    <w:name w:val="List Number 3"/>
    <w:basedOn w:val="a0"/>
    <w:semiHidden/>
    <w:rsid w:val="00D56A17"/>
    <w:pPr>
      <w:numPr>
        <w:numId w:val="16"/>
      </w:numPr>
      <w:tabs>
        <w:tab w:val="clear" w:pos="1800"/>
        <w:tab w:val="left" w:pos="1080"/>
        <w:tab w:val="num" w:pos="1520"/>
      </w:tabs>
      <w:spacing w:after="120"/>
      <w:ind w:left="1080"/>
      <w:jc w:val="both"/>
    </w:pPr>
    <w:rPr>
      <w:rFonts w:eastAsia="맑은 고딕"/>
      <w:szCs w:val="20"/>
      <w:lang w:val="en-GB"/>
    </w:rPr>
  </w:style>
  <w:style w:type="paragraph" w:styleId="40">
    <w:name w:val="List Number 4"/>
    <w:basedOn w:val="a0"/>
    <w:semiHidden/>
    <w:rsid w:val="00D56A17"/>
    <w:pPr>
      <w:tabs>
        <w:tab w:val="left" w:pos="1600"/>
      </w:tabs>
      <w:spacing w:after="120"/>
      <w:ind w:left="1600" w:hanging="400"/>
      <w:jc w:val="both"/>
    </w:pPr>
    <w:rPr>
      <w:rFonts w:eastAsia="맑은 고딕"/>
      <w:szCs w:val="20"/>
      <w:lang w:val="en-GB"/>
    </w:rPr>
  </w:style>
  <w:style w:type="paragraph" w:styleId="af7">
    <w:name w:val="List Continue"/>
    <w:aliases w:val="list-1"/>
    <w:basedOn w:val="a0"/>
    <w:semiHidden/>
    <w:rsid w:val="00D56A17"/>
    <w:pPr>
      <w:tabs>
        <w:tab w:val="left" w:pos="400"/>
        <w:tab w:val="num" w:pos="1440"/>
      </w:tabs>
      <w:spacing w:after="120"/>
      <w:ind w:left="1440" w:hanging="360"/>
      <w:jc w:val="both"/>
    </w:pPr>
    <w:rPr>
      <w:rFonts w:eastAsia="맑은 고딕"/>
      <w:szCs w:val="20"/>
      <w:lang w:val="en-GB"/>
    </w:rPr>
  </w:style>
  <w:style w:type="paragraph" w:styleId="20">
    <w:name w:val="List Continue 2"/>
    <w:aliases w:val="list-2"/>
    <w:basedOn w:val="af7"/>
    <w:semiHidden/>
    <w:rsid w:val="00D56A17"/>
    <w:pPr>
      <w:numPr>
        <w:numId w:val="15"/>
      </w:numPr>
      <w:tabs>
        <w:tab w:val="clear" w:pos="360"/>
        <w:tab w:val="clear" w:pos="400"/>
      </w:tabs>
      <w:ind w:left="720"/>
    </w:pPr>
  </w:style>
  <w:style w:type="paragraph" w:styleId="33">
    <w:name w:val="List Continue 3"/>
    <w:aliases w:val="list-3"/>
    <w:basedOn w:val="af7"/>
    <w:semiHidden/>
    <w:rsid w:val="00D56A17"/>
    <w:pPr>
      <w:tabs>
        <w:tab w:val="clear" w:pos="400"/>
        <w:tab w:val="clear" w:pos="1440"/>
      </w:tabs>
      <w:ind w:left="1080"/>
    </w:pPr>
  </w:style>
  <w:style w:type="paragraph" w:styleId="41">
    <w:name w:val="List Continue 4"/>
    <w:basedOn w:val="af7"/>
    <w:semiHidden/>
    <w:rsid w:val="00D56A17"/>
    <w:pPr>
      <w:tabs>
        <w:tab w:val="clear" w:pos="400"/>
        <w:tab w:val="left" w:pos="1600"/>
      </w:tabs>
      <w:ind w:left="1600"/>
    </w:pPr>
  </w:style>
  <w:style w:type="paragraph" w:customStyle="1" w:styleId="Note">
    <w:name w:val="Note"/>
    <w:basedOn w:val="a0"/>
    <w:next w:val="a0"/>
    <w:rsid w:val="00D56A17"/>
    <w:pPr>
      <w:tabs>
        <w:tab w:val="left" w:pos="960"/>
      </w:tabs>
      <w:spacing w:after="120" w:line="210" w:lineRule="auto"/>
      <w:jc w:val="both"/>
    </w:pPr>
    <w:rPr>
      <w:rFonts w:eastAsia="맑은 고딕"/>
      <w:sz w:val="18"/>
      <w:szCs w:val="20"/>
      <w:lang w:val="en-GB"/>
    </w:rPr>
  </w:style>
  <w:style w:type="character" w:styleId="af8">
    <w:name w:val="page number"/>
    <w:basedOn w:val="a1"/>
    <w:rsid w:val="00D56A17"/>
  </w:style>
  <w:style w:type="paragraph" w:customStyle="1" w:styleId="p3">
    <w:name w:val="p3"/>
    <w:basedOn w:val="a0"/>
    <w:next w:val="a0"/>
    <w:rsid w:val="00D56A17"/>
    <w:pPr>
      <w:tabs>
        <w:tab w:val="left" w:pos="720"/>
      </w:tabs>
      <w:spacing w:after="120"/>
      <w:jc w:val="both"/>
    </w:pPr>
    <w:rPr>
      <w:rFonts w:eastAsia="맑은 고딕"/>
      <w:szCs w:val="20"/>
      <w:lang w:val="en-GB"/>
    </w:rPr>
  </w:style>
  <w:style w:type="paragraph" w:customStyle="1" w:styleId="p4">
    <w:name w:val="p4"/>
    <w:basedOn w:val="a0"/>
    <w:next w:val="a0"/>
    <w:rsid w:val="00D56A17"/>
    <w:pPr>
      <w:tabs>
        <w:tab w:val="left" w:pos="1100"/>
      </w:tabs>
      <w:spacing w:after="120"/>
      <w:jc w:val="both"/>
    </w:pPr>
    <w:rPr>
      <w:rFonts w:eastAsia="맑은 고딕"/>
      <w:szCs w:val="20"/>
      <w:lang w:val="en-GB"/>
    </w:rPr>
  </w:style>
  <w:style w:type="paragraph" w:customStyle="1" w:styleId="p5">
    <w:name w:val="p5"/>
    <w:basedOn w:val="a0"/>
    <w:next w:val="a0"/>
    <w:rsid w:val="00D56A17"/>
    <w:pPr>
      <w:tabs>
        <w:tab w:val="left" w:pos="1100"/>
      </w:tabs>
      <w:spacing w:after="120"/>
      <w:jc w:val="both"/>
    </w:pPr>
    <w:rPr>
      <w:rFonts w:eastAsia="맑은 고딕"/>
      <w:szCs w:val="20"/>
      <w:lang w:val="en-GB"/>
    </w:rPr>
  </w:style>
  <w:style w:type="paragraph" w:customStyle="1" w:styleId="p6">
    <w:name w:val="p6"/>
    <w:basedOn w:val="a0"/>
    <w:next w:val="a0"/>
    <w:rsid w:val="00D56A17"/>
    <w:pPr>
      <w:tabs>
        <w:tab w:val="left" w:pos="1440"/>
      </w:tabs>
      <w:spacing w:after="120"/>
      <w:jc w:val="both"/>
    </w:pPr>
    <w:rPr>
      <w:rFonts w:eastAsia="맑은 고딕"/>
      <w:szCs w:val="20"/>
      <w:lang w:val="en-GB"/>
    </w:rPr>
  </w:style>
  <w:style w:type="paragraph" w:customStyle="1" w:styleId="RefNorm">
    <w:name w:val="RefNorm"/>
    <w:basedOn w:val="a0"/>
    <w:next w:val="a0"/>
    <w:rsid w:val="00D56A17"/>
    <w:pPr>
      <w:spacing w:after="120"/>
      <w:jc w:val="both"/>
    </w:pPr>
    <w:rPr>
      <w:rFonts w:eastAsia="맑은 고딕"/>
      <w:szCs w:val="20"/>
      <w:lang w:val="en-GB"/>
    </w:rPr>
  </w:style>
  <w:style w:type="paragraph" w:customStyle="1" w:styleId="Special">
    <w:name w:val="Special"/>
    <w:basedOn w:val="a0"/>
    <w:next w:val="a0"/>
    <w:rsid w:val="00D56A17"/>
    <w:pPr>
      <w:spacing w:after="120"/>
      <w:jc w:val="both"/>
    </w:pPr>
    <w:rPr>
      <w:rFonts w:eastAsia="맑은 고딕"/>
      <w:szCs w:val="20"/>
      <w:lang w:val="en-GB"/>
    </w:rPr>
  </w:style>
  <w:style w:type="paragraph" w:customStyle="1" w:styleId="Tablefootnote">
    <w:name w:val="Table footnote"/>
    <w:basedOn w:val="a0"/>
    <w:rsid w:val="00D56A17"/>
    <w:pPr>
      <w:tabs>
        <w:tab w:val="left" w:pos="340"/>
      </w:tabs>
      <w:spacing w:before="60" w:after="60" w:line="210" w:lineRule="auto"/>
      <w:jc w:val="both"/>
    </w:pPr>
    <w:rPr>
      <w:rFonts w:eastAsia="맑은 고딕"/>
      <w:sz w:val="18"/>
      <w:szCs w:val="20"/>
      <w:lang w:val="en-GB"/>
    </w:rPr>
  </w:style>
  <w:style w:type="paragraph" w:customStyle="1" w:styleId="Tabletitle">
    <w:name w:val="Table title"/>
    <w:basedOn w:val="a0"/>
    <w:next w:val="a0"/>
    <w:rsid w:val="00D56A17"/>
    <w:pPr>
      <w:keepNext/>
      <w:suppressAutoHyphens/>
      <w:spacing w:before="120" w:after="120" w:line="-230" w:lineRule="auto"/>
      <w:jc w:val="center"/>
    </w:pPr>
    <w:rPr>
      <w:rFonts w:eastAsia="맑은 고딕"/>
      <w:b/>
      <w:szCs w:val="20"/>
      <w:lang w:val="en-GB"/>
    </w:rPr>
  </w:style>
  <w:style w:type="character" w:customStyle="1" w:styleId="TableFootNoteXref">
    <w:name w:val="TableFootNoteXref"/>
    <w:rsid w:val="00D56A17"/>
    <w:rPr>
      <w:position w:val="6"/>
      <w:sz w:val="16"/>
    </w:rPr>
  </w:style>
  <w:style w:type="paragraph" w:styleId="af9">
    <w:name w:val="index heading"/>
    <w:basedOn w:val="a0"/>
    <w:next w:val="13"/>
    <w:semiHidden/>
    <w:rsid w:val="00D56A17"/>
    <w:pPr>
      <w:keepNext/>
      <w:spacing w:before="480" w:after="210"/>
      <w:jc w:val="center"/>
    </w:pPr>
    <w:rPr>
      <w:rFonts w:eastAsia="맑은 고딕"/>
      <w:szCs w:val="20"/>
      <w:lang w:val="en-GB"/>
    </w:rPr>
  </w:style>
  <w:style w:type="paragraph" w:styleId="42">
    <w:name w:val="toc 4"/>
    <w:basedOn w:val="21"/>
    <w:next w:val="a0"/>
    <w:autoRedefine/>
    <w:uiPriority w:val="39"/>
    <w:rsid w:val="00D56A17"/>
    <w:pPr>
      <w:tabs>
        <w:tab w:val="right" w:leader="dot" w:pos="8640"/>
      </w:tabs>
      <w:suppressAutoHyphens/>
      <w:spacing w:after="0"/>
      <w:ind w:left="1440" w:right="500" w:hanging="1440"/>
      <w:jc w:val="both"/>
    </w:pPr>
    <w:rPr>
      <w:rFonts w:eastAsia="맑은 고딕"/>
      <w:b/>
      <w:noProof/>
      <w:szCs w:val="20"/>
      <w:lang w:val="en-GB"/>
    </w:rPr>
  </w:style>
  <w:style w:type="paragraph" w:styleId="50">
    <w:name w:val="toc 5"/>
    <w:basedOn w:val="42"/>
    <w:next w:val="a0"/>
    <w:autoRedefine/>
    <w:uiPriority w:val="39"/>
    <w:rsid w:val="00D56A17"/>
  </w:style>
  <w:style w:type="paragraph" w:styleId="60">
    <w:name w:val="toc 6"/>
    <w:basedOn w:val="42"/>
    <w:next w:val="a0"/>
    <w:autoRedefine/>
    <w:uiPriority w:val="39"/>
    <w:rsid w:val="00D56A17"/>
  </w:style>
  <w:style w:type="paragraph" w:styleId="90">
    <w:name w:val="toc 9"/>
    <w:basedOn w:val="11"/>
    <w:next w:val="a0"/>
    <w:autoRedefine/>
    <w:uiPriority w:val="39"/>
    <w:rsid w:val="00D56A17"/>
    <w:pPr>
      <w:tabs>
        <w:tab w:val="right" w:leader="dot" w:pos="8640"/>
      </w:tabs>
      <w:suppressAutoHyphens/>
      <w:spacing w:before="120" w:after="0"/>
      <w:ind w:right="500"/>
      <w:jc w:val="both"/>
    </w:pPr>
    <w:rPr>
      <w:rFonts w:eastAsia="맑은 고딕"/>
      <w:b/>
      <w:noProof/>
      <w:szCs w:val="20"/>
      <w:lang w:val="en-GB"/>
    </w:rPr>
  </w:style>
  <w:style w:type="paragraph" w:customStyle="1" w:styleId="zzBiblio">
    <w:name w:val="zzBiblio"/>
    <w:basedOn w:val="a0"/>
    <w:next w:val="12"/>
    <w:rsid w:val="00D56A17"/>
    <w:pPr>
      <w:pageBreakBefore/>
      <w:spacing w:after="760" w:line="-310" w:lineRule="auto"/>
      <w:jc w:val="center"/>
    </w:pPr>
    <w:rPr>
      <w:rFonts w:eastAsia="맑은 고딕"/>
      <w:b/>
      <w:sz w:val="28"/>
      <w:szCs w:val="20"/>
      <w:lang w:val="en-GB"/>
    </w:rPr>
  </w:style>
  <w:style w:type="paragraph" w:customStyle="1" w:styleId="zzContents">
    <w:name w:val="zzContents"/>
    <w:basedOn w:val="Introduction"/>
    <w:next w:val="11"/>
    <w:rsid w:val="00D56A17"/>
  </w:style>
  <w:style w:type="paragraph" w:customStyle="1" w:styleId="zzForeword">
    <w:name w:val="zzForeword"/>
    <w:basedOn w:val="Introduction"/>
    <w:next w:val="a0"/>
    <w:rsid w:val="00D56A17"/>
    <w:rPr>
      <w:color w:val="0000FF"/>
    </w:rPr>
  </w:style>
  <w:style w:type="paragraph" w:customStyle="1" w:styleId="zzHelp">
    <w:name w:val="zzHelp"/>
    <w:basedOn w:val="a0"/>
    <w:rsid w:val="00D56A17"/>
    <w:pPr>
      <w:spacing w:after="120"/>
      <w:jc w:val="both"/>
    </w:pPr>
    <w:rPr>
      <w:rFonts w:eastAsia="맑은 고딕"/>
      <w:color w:val="008000"/>
      <w:szCs w:val="20"/>
      <w:lang w:val="en-GB"/>
    </w:rPr>
  </w:style>
  <w:style w:type="paragraph" w:customStyle="1" w:styleId="zzIndex">
    <w:name w:val="zzIndex"/>
    <w:basedOn w:val="zzBiblio"/>
    <w:next w:val="a0"/>
    <w:rsid w:val="00D56A17"/>
  </w:style>
  <w:style w:type="paragraph" w:customStyle="1" w:styleId="zzSTDTitle">
    <w:name w:val="zzSTDTitle"/>
    <w:basedOn w:val="a0"/>
    <w:next w:val="a0"/>
    <w:rsid w:val="00D56A17"/>
    <w:pPr>
      <w:suppressAutoHyphens/>
      <w:spacing w:before="400" w:after="760" w:line="-350" w:lineRule="auto"/>
      <w:jc w:val="both"/>
    </w:pPr>
    <w:rPr>
      <w:rFonts w:eastAsia="맑은 고딕"/>
      <w:b/>
      <w:color w:val="0000FF"/>
      <w:sz w:val="32"/>
      <w:szCs w:val="20"/>
      <w:lang w:val="en-GB"/>
    </w:rPr>
  </w:style>
  <w:style w:type="character" w:customStyle="1" w:styleId="ExtXref">
    <w:name w:val="ExtXref"/>
    <w:rsid w:val="00D56A17"/>
    <w:rPr>
      <w:color w:val="auto"/>
    </w:rPr>
  </w:style>
  <w:style w:type="paragraph" w:customStyle="1" w:styleId="a10">
    <w:name w:val="a1"/>
    <w:basedOn w:val="a0"/>
    <w:next w:val="a0"/>
    <w:rsid w:val="00D56A17"/>
    <w:pPr>
      <w:tabs>
        <w:tab w:val="num" w:pos="1080"/>
      </w:tabs>
      <w:spacing w:after="120"/>
      <w:ind w:left="432" w:hanging="432"/>
      <w:jc w:val="both"/>
    </w:pPr>
    <w:rPr>
      <w:rFonts w:eastAsia="맑은 고딕"/>
      <w:b/>
      <w:szCs w:val="20"/>
      <w:lang w:val="en-GB"/>
    </w:rPr>
  </w:style>
  <w:style w:type="paragraph" w:customStyle="1" w:styleId="ListBulletLast">
    <w:name w:val="List Bullet Last"/>
    <w:basedOn w:val="a9"/>
    <w:next w:val="af6"/>
    <w:rsid w:val="00D56A17"/>
    <w:pPr>
      <w:spacing w:after="240"/>
      <w:jc w:val="both"/>
    </w:pPr>
    <w:rPr>
      <w:rFonts w:eastAsia="맑은 고딕"/>
    </w:rPr>
  </w:style>
  <w:style w:type="paragraph" w:styleId="34">
    <w:name w:val="Body Text Indent 3"/>
    <w:basedOn w:val="a0"/>
    <w:link w:val="3Char1"/>
    <w:rsid w:val="00D56A17"/>
    <w:pPr>
      <w:spacing w:after="0"/>
      <w:ind w:left="450" w:hanging="270"/>
      <w:jc w:val="both"/>
    </w:pPr>
    <w:rPr>
      <w:rFonts w:eastAsia="맑은 고딕"/>
      <w:szCs w:val="20"/>
    </w:rPr>
  </w:style>
  <w:style w:type="character" w:customStyle="1" w:styleId="3Char1">
    <w:name w:val="본문 들여쓰기 3 Char"/>
    <w:basedOn w:val="a1"/>
    <w:link w:val="34"/>
    <w:rsid w:val="00D56A17"/>
    <w:rPr>
      <w:rFonts w:eastAsia="맑은 고딕"/>
      <w:sz w:val="24"/>
    </w:rPr>
  </w:style>
  <w:style w:type="paragraph" w:styleId="70">
    <w:name w:val="toc 7"/>
    <w:basedOn w:val="a0"/>
    <w:next w:val="a0"/>
    <w:autoRedefine/>
    <w:uiPriority w:val="39"/>
    <w:rsid w:val="00D56A17"/>
    <w:pPr>
      <w:spacing w:after="120"/>
      <w:ind w:left="1200"/>
      <w:jc w:val="both"/>
    </w:pPr>
    <w:rPr>
      <w:rFonts w:eastAsia="맑은 고딕"/>
      <w:szCs w:val="20"/>
      <w:lang w:val="en-GB"/>
    </w:rPr>
  </w:style>
  <w:style w:type="paragraph" w:styleId="80">
    <w:name w:val="toc 8"/>
    <w:basedOn w:val="a0"/>
    <w:next w:val="a0"/>
    <w:autoRedefine/>
    <w:uiPriority w:val="39"/>
    <w:rsid w:val="00D56A17"/>
    <w:pPr>
      <w:spacing w:after="120"/>
      <w:ind w:left="1400"/>
      <w:jc w:val="both"/>
    </w:pPr>
    <w:rPr>
      <w:rFonts w:eastAsia="맑은 고딕"/>
      <w:szCs w:val="20"/>
      <w:lang w:val="en-GB"/>
    </w:rPr>
  </w:style>
  <w:style w:type="paragraph" w:customStyle="1" w:styleId="List1">
    <w:name w:val="List 1"/>
    <w:basedOn w:val="a0"/>
    <w:rsid w:val="00D56A17"/>
    <w:pPr>
      <w:tabs>
        <w:tab w:val="num" w:pos="360"/>
      </w:tabs>
      <w:spacing w:after="120"/>
      <w:ind w:left="360" w:hanging="360"/>
      <w:jc w:val="both"/>
    </w:pPr>
    <w:rPr>
      <w:rFonts w:eastAsia="맑은 고딕"/>
      <w:szCs w:val="20"/>
      <w:lang w:val="en-GB"/>
    </w:rPr>
  </w:style>
  <w:style w:type="paragraph" w:styleId="23">
    <w:name w:val="Body Text 2"/>
    <w:basedOn w:val="a0"/>
    <w:link w:val="2Char0"/>
    <w:rsid w:val="00D56A17"/>
    <w:pPr>
      <w:spacing w:before="40" w:after="40"/>
      <w:jc w:val="both"/>
    </w:pPr>
    <w:rPr>
      <w:rFonts w:eastAsia="맑은 고딕"/>
      <w:sz w:val="20"/>
      <w:szCs w:val="20"/>
      <w:lang w:val="en-GB"/>
    </w:rPr>
  </w:style>
  <w:style w:type="character" w:customStyle="1" w:styleId="2Char0">
    <w:name w:val="본문 2 Char"/>
    <w:basedOn w:val="a1"/>
    <w:link w:val="23"/>
    <w:rsid w:val="00D56A17"/>
    <w:rPr>
      <w:rFonts w:eastAsia="맑은 고딕"/>
      <w:lang w:val="en-GB"/>
    </w:rPr>
  </w:style>
  <w:style w:type="paragraph" w:styleId="43">
    <w:name w:val="List 4"/>
    <w:basedOn w:val="aa"/>
    <w:semiHidden/>
    <w:rsid w:val="00D56A17"/>
    <w:pPr>
      <w:tabs>
        <w:tab w:val="left" w:pos="1800"/>
        <w:tab w:val="left" w:pos="2160"/>
      </w:tabs>
      <w:spacing w:after="80"/>
      <w:ind w:left="1800"/>
      <w:jc w:val="both"/>
    </w:pPr>
    <w:rPr>
      <w:rFonts w:eastAsia="맑은 고딕"/>
      <w:sz w:val="18"/>
      <w:szCs w:val="20"/>
    </w:rPr>
  </w:style>
  <w:style w:type="paragraph" w:customStyle="1" w:styleId="Code1">
    <w:name w:val="Code 1"/>
    <w:basedOn w:val="a0"/>
    <w:rsid w:val="00D56A17"/>
    <w:pPr>
      <w:keepLines/>
      <w:spacing w:after="0"/>
      <w:ind w:left="720" w:hanging="720"/>
      <w:jc w:val="both"/>
    </w:pPr>
    <w:rPr>
      <w:rFonts w:ascii="Courier" w:eastAsia="맑은 고딕" w:hAnsi="Courier"/>
      <w:snapToGrid w:val="0"/>
      <w:sz w:val="22"/>
      <w:szCs w:val="20"/>
      <w:lang w:val="en-GB"/>
    </w:rPr>
  </w:style>
  <w:style w:type="paragraph" w:customStyle="1" w:styleId="Code10">
    <w:name w:val="Code 10"/>
    <w:basedOn w:val="a0"/>
    <w:rsid w:val="00D56A17"/>
    <w:pPr>
      <w:keepLines/>
      <w:spacing w:after="0"/>
      <w:ind w:left="3600" w:hanging="360"/>
      <w:jc w:val="both"/>
    </w:pPr>
    <w:rPr>
      <w:rFonts w:ascii="Courier" w:eastAsia="맑은 고딕" w:hAnsi="Courier"/>
      <w:snapToGrid w:val="0"/>
      <w:sz w:val="22"/>
      <w:szCs w:val="20"/>
      <w:lang w:val="en-GB"/>
    </w:rPr>
  </w:style>
  <w:style w:type="paragraph" w:customStyle="1" w:styleId="Code11">
    <w:name w:val="Code 11"/>
    <w:basedOn w:val="a0"/>
    <w:rsid w:val="00D56A17"/>
    <w:pPr>
      <w:keepLines/>
      <w:spacing w:after="0"/>
      <w:ind w:left="4320" w:hanging="720"/>
      <w:jc w:val="both"/>
    </w:pPr>
    <w:rPr>
      <w:rFonts w:ascii="Courier" w:eastAsia="맑은 고딕" w:hAnsi="Courier"/>
      <w:snapToGrid w:val="0"/>
      <w:sz w:val="22"/>
      <w:szCs w:val="20"/>
      <w:lang w:val="en-GB"/>
    </w:rPr>
  </w:style>
  <w:style w:type="paragraph" w:customStyle="1" w:styleId="Code2">
    <w:name w:val="Code 2"/>
    <w:basedOn w:val="a0"/>
    <w:rsid w:val="00D56A17"/>
    <w:pPr>
      <w:keepLines/>
      <w:spacing w:after="0"/>
      <w:ind w:left="1080" w:hanging="720"/>
      <w:jc w:val="both"/>
    </w:pPr>
    <w:rPr>
      <w:rFonts w:ascii="Courier" w:eastAsia="맑은 고딕" w:hAnsi="Courier"/>
      <w:snapToGrid w:val="0"/>
      <w:sz w:val="22"/>
      <w:szCs w:val="20"/>
      <w:lang w:val="en-GB"/>
    </w:rPr>
  </w:style>
  <w:style w:type="paragraph" w:customStyle="1" w:styleId="Code3">
    <w:name w:val="Code 3"/>
    <w:basedOn w:val="a0"/>
    <w:rsid w:val="00D56A17"/>
    <w:pPr>
      <w:keepLines/>
      <w:spacing w:after="0"/>
      <w:ind w:left="1440" w:hanging="720"/>
      <w:jc w:val="both"/>
    </w:pPr>
    <w:rPr>
      <w:rFonts w:ascii="Courier" w:eastAsia="맑은 고딕" w:hAnsi="Courier"/>
      <w:snapToGrid w:val="0"/>
      <w:sz w:val="22"/>
      <w:szCs w:val="20"/>
      <w:lang w:val="en-GB"/>
    </w:rPr>
  </w:style>
  <w:style w:type="paragraph" w:customStyle="1" w:styleId="Code4">
    <w:name w:val="Code 4"/>
    <w:basedOn w:val="a0"/>
    <w:rsid w:val="00D56A17"/>
    <w:pPr>
      <w:keepLines/>
      <w:spacing w:after="0"/>
      <w:ind w:left="1800" w:hanging="720"/>
      <w:jc w:val="both"/>
    </w:pPr>
    <w:rPr>
      <w:rFonts w:ascii="Courier" w:eastAsia="맑은 고딕" w:hAnsi="Courier"/>
      <w:snapToGrid w:val="0"/>
      <w:sz w:val="22"/>
      <w:szCs w:val="20"/>
      <w:lang w:val="en-GB"/>
    </w:rPr>
  </w:style>
  <w:style w:type="paragraph" w:customStyle="1" w:styleId="Code5">
    <w:name w:val="Code 5"/>
    <w:basedOn w:val="a0"/>
    <w:rsid w:val="00D56A17"/>
    <w:pPr>
      <w:keepLines/>
      <w:spacing w:after="0"/>
      <w:ind w:left="2160" w:hanging="720"/>
      <w:jc w:val="both"/>
    </w:pPr>
    <w:rPr>
      <w:rFonts w:ascii="Courier" w:eastAsia="맑은 고딕" w:hAnsi="Courier"/>
      <w:snapToGrid w:val="0"/>
      <w:sz w:val="22"/>
      <w:szCs w:val="20"/>
      <w:lang w:val="en-GB"/>
    </w:rPr>
  </w:style>
  <w:style w:type="paragraph" w:customStyle="1" w:styleId="Code6">
    <w:name w:val="Code 6"/>
    <w:basedOn w:val="a0"/>
    <w:rsid w:val="00D56A17"/>
    <w:pPr>
      <w:keepLines/>
      <w:spacing w:after="0"/>
      <w:ind w:left="2520" w:hanging="720"/>
      <w:jc w:val="both"/>
    </w:pPr>
    <w:rPr>
      <w:rFonts w:ascii="Courier" w:eastAsia="맑은 고딕" w:hAnsi="Courier"/>
      <w:snapToGrid w:val="0"/>
      <w:sz w:val="22"/>
      <w:szCs w:val="20"/>
      <w:lang w:val="en-GB"/>
    </w:rPr>
  </w:style>
  <w:style w:type="paragraph" w:customStyle="1" w:styleId="Code7">
    <w:name w:val="Code 7"/>
    <w:basedOn w:val="a0"/>
    <w:rsid w:val="00D56A17"/>
    <w:pPr>
      <w:keepLines/>
      <w:spacing w:after="0"/>
      <w:ind w:left="2880" w:hanging="720"/>
      <w:jc w:val="both"/>
    </w:pPr>
    <w:rPr>
      <w:rFonts w:ascii="Courier" w:eastAsia="맑은 고딕" w:hAnsi="Courier"/>
      <w:snapToGrid w:val="0"/>
      <w:sz w:val="22"/>
      <w:szCs w:val="20"/>
      <w:lang w:val="en-GB"/>
    </w:rPr>
  </w:style>
  <w:style w:type="paragraph" w:customStyle="1" w:styleId="Code8">
    <w:name w:val="Code 8"/>
    <w:basedOn w:val="a0"/>
    <w:rsid w:val="00D56A17"/>
    <w:pPr>
      <w:keepLines/>
      <w:spacing w:after="0"/>
      <w:ind w:left="3240" w:hanging="720"/>
      <w:jc w:val="both"/>
    </w:pPr>
    <w:rPr>
      <w:rFonts w:ascii="Courier" w:eastAsia="맑은 고딕" w:hAnsi="Courier"/>
      <w:snapToGrid w:val="0"/>
      <w:sz w:val="22"/>
      <w:szCs w:val="20"/>
      <w:lang w:val="en-GB"/>
    </w:rPr>
  </w:style>
  <w:style w:type="paragraph" w:customStyle="1" w:styleId="Code9">
    <w:name w:val="Code 9"/>
    <w:basedOn w:val="a0"/>
    <w:rsid w:val="00D56A17"/>
    <w:pPr>
      <w:keepLines/>
      <w:spacing w:after="0"/>
      <w:ind w:left="3600" w:hanging="720"/>
      <w:jc w:val="both"/>
    </w:pPr>
    <w:rPr>
      <w:rFonts w:ascii="Courier" w:eastAsia="맑은 고딕" w:hAnsi="Courier"/>
      <w:snapToGrid w:val="0"/>
      <w:sz w:val="22"/>
      <w:szCs w:val="20"/>
      <w:lang w:val="en-GB"/>
    </w:rPr>
  </w:style>
  <w:style w:type="paragraph" w:customStyle="1" w:styleId="Figureart">
    <w:name w:val="Figure art"/>
    <w:basedOn w:val="a0"/>
    <w:next w:val="Figuretitle"/>
    <w:rsid w:val="00D56A17"/>
    <w:pPr>
      <w:keepNext/>
      <w:spacing w:after="0"/>
      <w:jc w:val="center"/>
    </w:pPr>
    <w:rPr>
      <w:rFonts w:eastAsia="맑은 고딕"/>
      <w:szCs w:val="20"/>
      <w:lang w:val="en-GB"/>
    </w:rPr>
  </w:style>
  <w:style w:type="paragraph" w:customStyle="1" w:styleId="CODE">
    <w:name w:val="CODE"/>
    <w:basedOn w:val="a0"/>
    <w:rsid w:val="00D56A17"/>
    <w:pPr>
      <w:keepLines/>
      <w:spacing w:after="0"/>
      <w:jc w:val="both"/>
    </w:pPr>
    <w:rPr>
      <w:rFonts w:ascii="Courier New" w:eastAsia="맑은 고딕" w:hAnsi="Courier New"/>
      <w:snapToGrid w:val="0"/>
      <w:sz w:val="22"/>
      <w:szCs w:val="20"/>
      <w:lang w:val="en-GB"/>
    </w:rPr>
  </w:style>
  <w:style w:type="paragraph" w:styleId="afa">
    <w:name w:val="Block Text"/>
    <w:basedOn w:val="a0"/>
    <w:semiHidden/>
    <w:rsid w:val="00D56A17"/>
    <w:pPr>
      <w:spacing w:after="120"/>
      <w:ind w:left="1440" w:right="1440"/>
      <w:jc w:val="both"/>
    </w:pPr>
    <w:rPr>
      <w:rFonts w:eastAsia="맑은 고딕"/>
      <w:szCs w:val="20"/>
      <w:lang w:val="en-GB"/>
    </w:rPr>
  </w:style>
  <w:style w:type="paragraph" w:customStyle="1" w:styleId="StyleCopyrightStuff8ptBlack">
    <w:name w:val="Style CopyrightStuff + 8 pt Black"/>
    <w:basedOn w:val="a0"/>
    <w:rsid w:val="00D56A17"/>
    <w:pPr>
      <w:autoSpaceDE w:val="0"/>
      <w:autoSpaceDN w:val="0"/>
      <w:adjustRightInd w:val="0"/>
      <w:spacing w:before="120" w:after="0"/>
      <w:jc w:val="both"/>
    </w:pPr>
    <w:rPr>
      <w:rFonts w:eastAsia="맑은 고딕"/>
      <w:color w:val="000000"/>
      <w:sz w:val="16"/>
    </w:rPr>
  </w:style>
  <w:style w:type="paragraph" w:customStyle="1" w:styleId="Default">
    <w:name w:val="Default"/>
    <w:rsid w:val="00D56A17"/>
    <w:pPr>
      <w:widowControl w:val="0"/>
      <w:autoSpaceDE w:val="0"/>
      <w:autoSpaceDN w:val="0"/>
      <w:adjustRightInd w:val="0"/>
    </w:pPr>
    <w:rPr>
      <w:rFonts w:eastAsia="맑은 고딕"/>
      <w:color w:val="000000"/>
      <w:sz w:val="24"/>
      <w:szCs w:val="24"/>
      <w:lang w:eastAsia="ko-KR"/>
    </w:rPr>
  </w:style>
  <w:style w:type="paragraph" w:customStyle="1" w:styleId="BulletItem">
    <w:name w:val="Bullet Item"/>
    <w:rsid w:val="00D56A17"/>
    <w:pPr>
      <w:numPr>
        <w:numId w:val="17"/>
      </w:numPr>
      <w:tabs>
        <w:tab w:val="clear" w:pos="1295"/>
        <w:tab w:val="left" w:pos="227"/>
        <w:tab w:val="num" w:pos="360"/>
        <w:tab w:val="left" w:pos="454"/>
      </w:tabs>
      <w:ind w:left="0" w:firstLine="0"/>
      <w:jc w:val="both"/>
    </w:pPr>
    <w:rPr>
      <w:rFonts w:ascii="Times" w:eastAsia="맑은 고딕" w:hAnsi="Times"/>
      <w:sz w:val="22"/>
      <w:lang w:val="de-DE" w:eastAsia="de-DE"/>
    </w:rPr>
  </w:style>
  <w:style w:type="paragraph" w:customStyle="1" w:styleId="Maintext">
    <w:name w:val="Maintext"/>
    <w:rsid w:val="00D56A17"/>
    <w:pPr>
      <w:ind w:firstLine="284"/>
      <w:jc w:val="both"/>
    </w:pPr>
    <w:rPr>
      <w:rFonts w:eastAsia="맑은 고딕"/>
      <w:kern w:val="28"/>
      <w:lang w:eastAsia="ko-KR"/>
    </w:rPr>
  </w:style>
  <w:style w:type="paragraph" w:styleId="afb">
    <w:name w:val="Title"/>
    <w:basedOn w:val="a0"/>
    <w:link w:val="Char6"/>
    <w:qFormat/>
    <w:rsid w:val="00D56A17"/>
    <w:pPr>
      <w:spacing w:after="0"/>
      <w:jc w:val="center"/>
    </w:pPr>
    <w:rPr>
      <w:rFonts w:ascii="Arial" w:eastAsia="맑은 고딕" w:hAnsi="Arial" w:cs="Arial"/>
      <w:b/>
      <w:bCs/>
      <w:sz w:val="28"/>
      <w:lang w:val="de-DE"/>
    </w:rPr>
  </w:style>
  <w:style w:type="character" w:customStyle="1" w:styleId="Char6">
    <w:name w:val="제목 Char"/>
    <w:basedOn w:val="a1"/>
    <w:link w:val="afb"/>
    <w:rsid w:val="00D56A17"/>
    <w:rPr>
      <w:rFonts w:ascii="Arial" w:eastAsia="맑은 고딕" w:hAnsi="Arial" w:cs="Arial"/>
      <w:b/>
      <w:bCs/>
      <w:sz w:val="28"/>
      <w:szCs w:val="24"/>
      <w:lang w:val="de-DE"/>
    </w:rPr>
  </w:style>
  <w:style w:type="character" w:customStyle="1" w:styleId="Char7">
    <w:name w:val="Char"/>
    <w:rsid w:val="00D56A17"/>
    <w:rPr>
      <w:rFonts w:cs="Arial"/>
      <w:szCs w:val="19"/>
      <w:lang w:val="de-DE" w:eastAsia="de-DE" w:bidi="ar-SA"/>
    </w:rPr>
  </w:style>
  <w:style w:type="paragraph" w:styleId="afc">
    <w:name w:val="Normal (Web)"/>
    <w:basedOn w:val="a0"/>
    <w:uiPriority w:val="99"/>
    <w:rsid w:val="00D56A17"/>
    <w:pPr>
      <w:spacing w:before="100" w:beforeAutospacing="1" w:after="100" w:afterAutospacing="1"/>
      <w:jc w:val="both"/>
    </w:pPr>
    <w:rPr>
      <w:rFonts w:eastAsia="맑은 고딕"/>
      <w:lang w:val="en-GB"/>
    </w:rPr>
  </w:style>
  <w:style w:type="paragraph" w:styleId="24">
    <w:name w:val="Body Text Indent 2"/>
    <w:basedOn w:val="a0"/>
    <w:link w:val="2Char1"/>
    <w:rsid w:val="00D56A17"/>
    <w:pPr>
      <w:spacing w:after="0"/>
      <w:ind w:left="720" w:hanging="712"/>
      <w:jc w:val="both"/>
    </w:pPr>
    <w:rPr>
      <w:rFonts w:ascii="Arial" w:eastAsia="맑은 고딕" w:hAnsi="Arial"/>
      <w:sz w:val="16"/>
      <w:lang w:val="de-DE"/>
    </w:rPr>
  </w:style>
  <w:style w:type="character" w:customStyle="1" w:styleId="2Char1">
    <w:name w:val="본문 들여쓰기 2 Char"/>
    <w:basedOn w:val="a1"/>
    <w:link w:val="24"/>
    <w:rsid w:val="00D56A17"/>
    <w:rPr>
      <w:rFonts w:ascii="Arial" w:eastAsia="맑은 고딕" w:hAnsi="Arial"/>
      <w:sz w:val="16"/>
      <w:szCs w:val="24"/>
      <w:lang w:val="de-DE"/>
    </w:rPr>
  </w:style>
  <w:style w:type="paragraph" w:styleId="HTML">
    <w:name w:val="HTML Preformatted"/>
    <w:basedOn w:val="a0"/>
    <w:link w:val="HTMLChar"/>
    <w:rsid w:val="00D56A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pPr>
    <w:rPr>
      <w:rFonts w:ascii="Courier New" w:eastAsia="Courier New" w:hAnsi="Courier New" w:cs="Courier New"/>
      <w:sz w:val="20"/>
      <w:szCs w:val="20"/>
      <w:lang w:val="en-GB"/>
    </w:rPr>
  </w:style>
  <w:style w:type="character" w:customStyle="1" w:styleId="HTMLChar">
    <w:name w:val="미리 서식이 지정된 HTML Char"/>
    <w:basedOn w:val="a1"/>
    <w:link w:val="HTML"/>
    <w:rsid w:val="00D56A17"/>
    <w:rPr>
      <w:rFonts w:ascii="Courier New" w:eastAsia="Courier New" w:hAnsi="Courier New" w:cs="Courier New"/>
      <w:lang w:val="en-GB"/>
    </w:rPr>
  </w:style>
  <w:style w:type="paragraph" w:customStyle="1" w:styleId="Textkrper2">
    <w:name w:val="Textkörper2"/>
    <w:basedOn w:val="a0"/>
    <w:rsid w:val="00D56A17"/>
    <w:pPr>
      <w:numPr>
        <w:numId w:val="18"/>
      </w:numPr>
      <w:tabs>
        <w:tab w:val="clear" w:pos="360"/>
        <w:tab w:val="num" w:pos="405"/>
      </w:tabs>
      <w:spacing w:before="80" w:after="0" w:line="264" w:lineRule="auto"/>
      <w:ind w:left="405" w:hanging="405"/>
      <w:jc w:val="both"/>
    </w:pPr>
    <w:rPr>
      <w:rFonts w:ascii="Arial" w:eastAsia="맑은 고딕" w:hAnsi="Arial" w:cs="Arial"/>
      <w:sz w:val="20"/>
      <w:lang w:val="de-DE"/>
    </w:rPr>
  </w:style>
  <w:style w:type="character" w:customStyle="1" w:styleId="m1">
    <w:name w:val="m1"/>
    <w:rsid w:val="00D56A17"/>
    <w:rPr>
      <w:color w:val="0000FF"/>
    </w:rPr>
  </w:style>
  <w:style w:type="character" w:customStyle="1" w:styleId="pubsearchitem1">
    <w:name w:val="pubsearchitem1"/>
    <w:rsid w:val="00D56A17"/>
    <w:rPr>
      <w:shd w:val="clear" w:color="auto" w:fill="FFFF66"/>
    </w:rPr>
  </w:style>
  <w:style w:type="paragraph" w:styleId="afd">
    <w:name w:val="annotation text"/>
    <w:basedOn w:val="a0"/>
    <w:link w:val="Char8"/>
    <w:semiHidden/>
    <w:rsid w:val="00D56A17"/>
    <w:pPr>
      <w:spacing w:after="0"/>
      <w:jc w:val="both"/>
    </w:pPr>
    <w:rPr>
      <w:rFonts w:eastAsia="맑은 고딕"/>
      <w:sz w:val="20"/>
      <w:szCs w:val="20"/>
      <w:lang w:val="en-GB"/>
    </w:rPr>
  </w:style>
  <w:style w:type="character" w:customStyle="1" w:styleId="Char8">
    <w:name w:val="메모 텍스트 Char"/>
    <w:basedOn w:val="a1"/>
    <w:link w:val="afd"/>
    <w:semiHidden/>
    <w:rsid w:val="00D56A17"/>
    <w:rPr>
      <w:rFonts w:eastAsia="맑은 고딕"/>
      <w:lang w:val="en-GB"/>
    </w:rPr>
  </w:style>
  <w:style w:type="character" w:styleId="afe">
    <w:name w:val="Strong"/>
    <w:qFormat/>
    <w:rsid w:val="00D56A17"/>
    <w:rPr>
      <w:b/>
      <w:bCs/>
    </w:rPr>
  </w:style>
  <w:style w:type="character" w:customStyle="1" w:styleId="moz-txt-citetags">
    <w:name w:val="moz-txt-citetags"/>
    <w:rsid w:val="00D56A17"/>
  </w:style>
  <w:style w:type="paragraph" w:customStyle="1" w:styleId="heading3">
    <w:name w:val="heading3"/>
    <w:basedOn w:val="a0"/>
    <w:next w:val="a0"/>
    <w:rsid w:val="00D56A17"/>
    <w:pPr>
      <w:keepNext/>
      <w:keepLines/>
      <w:tabs>
        <w:tab w:val="left" w:pos="284"/>
      </w:tabs>
      <w:suppressAutoHyphens/>
      <w:overflowPunct w:val="0"/>
      <w:autoSpaceDE w:val="0"/>
      <w:autoSpaceDN w:val="0"/>
      <w:adjustRightInd w:val="0"/>
      <w:spacing w:before="320" w:after="160" w:line="220" w:lineRule="exact"/>
      <w:jc w:val="both"/>
      <w:textAlignment w:val="baseline"/>
    </w:pPr>
    <w:rPr>
      <w:rFonts w:ascii="Helvetica" w:eastAsia="맑은 고딕" w:hAnsi="Helvetica"/>
      <w:b/>
      <w:i/>
      <w:sz w:val="22"/>
      <w:szCs w:val="20"/>
      <w:lang w:eastAsia="de-DE"/>
    </w:rPr>
  </w:style>
  <w:style w:type="paragraph" w:customStyle="1" w:styleId="figlegend">
    <w:name w:val="figlegend"/>
    <w:basedOn w:val="a0"/>
    <w:next w:val="a0"/>
    <w:rsid w:val="00D56A17"/>
    <w:pPr>
      <w:keepNext/>
      <w:keepLines/>
      <w:overflowPunct w:val="0"/>
      <w:autoSpaceDE w:val="0"/>
      <w:autoSpaceDN w:val="0"/>
      <w:adjustRightInd w:val="0"/>
      <w:spacing w:before="120" w:after="120"/>
      <w:jc w:val="both"/>
      <w:textAlignment w:val="baseline"/>
    </w:pPr>
    <w:rPr>
      <w:rFonts w:ascii="Times" w:eastAsia="맑은 고딕" w:hAnsi="Times"/>
      <w:sz w:val="20"/>
      <w:szCs w:val="20"/>
      <w:lang w:eastAsia="de-DE"/>
    </w:rPr>
  </w:style>
  <w:style w:type="paragraph" w:customStyle="1" w:styleId="tablenotes">
    <w:name w:val="tablenotes"/>
    <w:basedOn w:val="a0"/>
    <w:next w:val="a0"/>
    <w:rsid w:val="00D56A17"/>
    <w:pPr>
      <w:widowControl w:val="0"/>
      <w:overflowPunct w:val="0"/>
      <w:autoSpaceDE w:val="0"/>
      <w:autoSpaceDN w:val="0"/>
      <w:adjustRightInd w:val="0"/>
      <w:spacing w:after="0"/>
      <w:jc w:val="both"/>
      <w:textAlignment w:val="baseline"/>
    </w:pPr>
    <w:rPr>
      <w:rFonts w:ascii="Times" w:eastAsia="맑은 고딕" w:hAnsi="Times"/>
      <w:sz w:val="20"/>
      <w:szCs w:val="20"/>
      <w:lang w:val="de-DE" w:eastAsia="de-DE"/>
    </w:rPr>
  </w:style>
  <w:style w:type="paragraph" w:customStyle="1" w:styleId="figurelegend">
    <w:name w:val="figure legend"/>
    <w:basedOn w:val="a0"/>
    <w:next w:val="a0"/>
    <w:rsid w:val="00D56A17"/>
    <w:pPr>
      <w:keepLines/>
      <w:overflowPunct w:val="0"/>
      <w:autoSpaceDE w:val="0"/>
      <w:autoSpaceDN w:val="0"/>
      <w:adjustRightInd w:val="0"/>
      <w:spacing w:before="120" w:after="120"/>
      <w:jc w:val="both"/>
      <w:textAlignment w:val="baseline"/>
    </w:pPr>
    <w:rPr>
      <w:rFonts w:ascii="Times" w:eastAsia="맑은 고딕" w:hAnsi="Times"/>
      <w:sz w:val="20"/>
      <w:szCs w:val="20"/>
      <w:lang w:eastAsia="de-DE"/>
    </w:rPr>
  </w:style>
  <w:style w:type="paragraph" w:customStyle="1" w:styleId="reference">
    <w:name w:val="reference"/>
    <w:basedOn w:val="a0"/>
    <w:link w:val="referenceZchn"/>
    <w:rsid w:val="00D56A17"/>
    <w:pPr>
      <w:tabs>
        <w:tab w:val="left" w:pos="340"/>
      </w:tabs>
      <w:overflowPunct w:val="0"/>
      <w:autoSpaceDE w:val="0"/>
      <w:autoSpaceDN w:val="0"/>
      <w:adjustRightInd w:val="0"/>
      <w:spacing w:after="120"/>
      <w:ind w:left="340" w:hanging="340"/>
      <w:jc w:val="both"/>
      <w:textAlignment w:val="baseline"/>
    </w:pPr>
    <w:rPr>
      <w:rFonts w:ascii="Times" w:eastAsia="맑은 고딕" w:hAnsi="Times"/>
      <w:sz w:val="20"/>
      <w:szCs w:val="20"/>
      <w:lang w:eastAsia="de-DE"/>
    </w:rPr>
  </w:style>
  <w:style w:type="character" w:customStyle="1" w:styleId="referenceZchn">
    <w:name w:val="reference Zchn"/>
    <w:link w:val="reference"/>
    <w:rsid w:val="00D56A17"/>
    <w:rPr>
      <w:rFonts w:ascii="Times" w:eastAsia="맑은 고딕" w:hAnsi="Times"/>
      <w:lang w:eastAsia="de-DE"/>
    </w:rPr>
  </w:style>
  <w:style w:type="paragraph" w:customStyle="1" w:styleId="Firstparagraph">
    <w:name w:val="First paragraph"/>
    <w:basedOn w:val="a0"/>
    <w:next w:val="a0"/>
    <w:rsid w:val="00D56A17"/>
    <w:pPr>
      <w:tabs>
        <w:tab w:val="left" w:pos="4706"/>
      </w:tabs>
      <w:overflowPunct w:val="0"/>
      <w:autoSpaceDE w:val="0"/>
      <w:autoSpaceDN w:val="0"/>
      <w:adjustRightInd w:val="0"/>
      <w:spacing w:after="0" w:line="240" w:lineRule="exact"/>
      <w:jc w:val="both"/>
      <w:textAlignment w:val="baseline"/>
    </w:pPr>
    <w:rPr>
      <w:rFonts w:eastAsia="맑은 고딕"/>
      <w:sz w:val="22"/>
      <w:szCs w:val="20"/>
    </w:rPr>
  </w:style>
  <w:style w:type="character" w:customStyle="1" w:styleId="FirstparagraphZchn">
    <w:name w:val="First paragraph Zchn"/>
    <w:rsid w:val="00D56A17"/>
    <w:rPr>
      <w:sz w:val="22"/>
      <w:lang w:val="en-US" w:eastAsia="en-US" w:bidi="ar-SA"/>
    </w:rPr>
  </w:style>
  <w:style w:type="paragraph" w:customStyle="1" w:styleId="Figurecaption">
    <w:name w:val="Figure caption"/>
    <w:basedOn w:val="a0"/>
    <w:next w:val="a0"/>
    <w:rsid w:val="00D56A17"/>
    <w:pPr>
      <w:overflowPunct w:val="0"/>
      <w:autoSpaceDE w:val="0"/>
      <w:autoSpaceDN w:val="0"/>
      <w:adjustRightInd w:val="0"/>
      <w:spacing w:after="0" w:line="220" w:lineRule="exact"/>
      <w:jc w:val="both"/>
      <w:textAlignment w:val="baseline"/>
    </w:pPr>
    <w:rPr>
      <w:rFonts w:eastAsia="맑은 고딕"/>
      <w:sz w:val="20"/>
      <w:szCs w:val="20"/>
    </w:rPr>
  </w:style>
  <w:style w:type="paragraph" w:customStyle="1" w:styleId="Referencetext">
    <w:name w:val="Reference text"/>
    <w:basedOn w:val="a0"/>
    <w:rsid w:val="00D56A17"/>
    <w:pPr>
      <w:overflowPunct w:val="0"/>
      <w:autoSpaceDE w:val="0"/>
      <w:autoSpaceDN w:val="0"/>
      <w:adjustRightInd w:val="0"/>
      <w:spacing w:after="0" w:line="220" w:lineRule="exact"/>
      <w:ind w:left="230" w:hanging="230"/>
      <w:jc w:val="both"/>
      <w:textAlignment w:val="baseline"/>
    </w:pPr>
    <w:rPr>
      <w:rFonts w:eastAsia="맑은 고딕"/>
      <w:sz w:val="20"/>
      <w:szCs w:val="20"/>
    </w:rPr>
  </w:style>
  <w:style w:type="character" w:styleId="aff">
    <w:name w:val="Emphasis"/>
    <w:qFormat/>
    <w:rsid w:val="00D56A17"/>
    <w:rPr>
      <w:i/>
      <w:iCs/>
    </w:rPr>
  </w:style>
  <w:style w:type="character" w:customStyle="1" w:styleId="technicalcommitteestandardslist-content1">
    <w:name w:val="technicalcommitteestandardslist-content1"/>
    <w:rsid w:val="00D56A17"/>
    <w:rPr>
      <w:rFonts w:ascii="Verdana" w:hAnsi="Verdana" w:hint="default"/>
      <w:color w:val="002597"/>
      <w:sz w:val="16"/>
      <w:szCs w:val="16"/>
    </w:rPr>
  </w:style>
  <w:style w:type="paragraph" w:customStyle="1" w:styleId="b">
    <w:name w:val="b"/>
    <w:basedOn w:val="a0"/>
    <w:rsid w:val="00D56A17"/>
    <w:pPr>
      <w:spacing w:before="100" w:beforeAutospacing="1" w:after="100" w:afterAutospacing="1"/>
      <w:jc w:val="both"/>
    </w:pPr>
    <w:rPr>
      <w:rFonts w:ascii="Courier New" w:eastAsia="맑은 고딕" w:hAnsi="Courier New" w:cs="Courier New"/>
      <w:b/>
      <w:bCs/>
      <w:color w:val="FF0000"/>
      <w:lang w:val="en-GB"/>
    </w:rPr>
  </w:style>
  <w:style w:type="paragraph" w:customStyle="1" w:styleId="e">
    <w:name w:val="e"/>
    <w:basedOn w:val="a0"/>
    <w:rsid w:val="00D56A17"/>
    <w:pPr>
      <w:spacing w:before="100" w:beforeAutospacing="1" w:after="100" w:afterAutospacing="1"/>
      <w:ind w:left="240" w:right="240" w:hanging="240"/>
      <w:jc w:val="both"/>
    </w:pPr>
    <w:rPr>
      <w:rFonts w:eastAsia="맑은 고딕"/>
      <w:lang w:val="en-GB"/>
    </w:rPr>
  </w:style>
  <w:style w:type="paragraph" w:customStyle="1" w:styleId="k">
    <w:name w:val="k"/>
    <w:basedOn w:val="a0"/>
    <w:rsid w:val="00D56A17"/>
    <w:pPr>
      <w:spacing w:before="100" w:beforeAutospacing="1" w:after="100" w:afterAutospacing="1"/>
      <w:ind w:left="240" w:right="240" w:hanging="240"/>
      <w:jc w:val="both"/>
    </w:pPr>
    <w:rPr>
      <w:rFonts w:eastAsia="맑은 고딕"/>
      <w:lang w:val="en-GB"/>
    </w:rPr>
  </w:style>
  <w:style w:type="paragraph" w:customStyle="1" w:styleId="t">
    <w:name w:val="t"/>
    <w:basedOn w:val="a0"/>
    <w:rsid w:val="00D56A17"/>
    <w:pPr>
      <w:spacing w:before="100" w:beforeAutospacing="1" w:after="100" w:afterAutospacing="1"/>
      <w:jc w:val="both"/>
    </w:pPr>
    <w:rPr>
      <w:rFonts w:eastAsia="맑은 고딕"/>
      <w:color w:val="990000"/>
      <w:lang w:val="en-GB"/>
    </w:rPr>
  </w:style>
  <w:style w:type="paragraph" w:customStyle="1" w:styleId="xt">
    <w:name w:val="xt"/>
    <w:basedOn w:val="a0"/>
    <w:rsid w:val="00D56A17"/>
    <w:pPr>
      <w:spacing w:before="100" w:beforeAutospacing="1" w:after="100" w:afterAutospacing="1"/>
      <w:jc w:val="both"/>
    </w:pPr>
    <w:rPr>
      <w:rFonts w:eastAsia="맑은 고딕"/>
      <w:color w:val="990099"/>
      <w:lang w:val="en-GB"/>
    </w:rPr>
  </w:style>
  <w:style w:type="paragraph" w:customStyle="1" w:styleId="dt">
    <w:name w:val="dt"/>
    <w:basedOn w:val="a0"/>
    <w:rsid w:val="00D56A17"/>
    <w:pPr>
      <w:spacing w:before="100" w:beforeAutospacing="1" w:after="100" w:afterAutospacing="1"/>
      <w:jc w:val="both"/>
    </w:pPr>
    <w:rPr>
      <w:rFonts w:eastAsia="맑은 고딕"/>
      <w:color w:val="008000"/>
      <w:lang w:val="en-GB"/>
    </w:rPr>
  </w:style>
  <w:style w:type="paragraph" w:customStyle="1" w:styleId="tx">
    <w:name w:val="tx"/>
    <w:basedOn w:val="a0"/>
    <w:rsid w:val="00D56A17"/>
    <w:pPr>
      <w:spacing w:before="100" w:beforeAutospacing="1" w:after="100" w:afterAutospacing="1"/>
      <w:jc w:val="both"/>
    </w:pPr>
    <w:rPr>
      <w:rFonts w:eastAsia="맑은 고딕"/>
      <w:b/>
      <w:bCs/>
      <w:lang w:val="en-GB"/>
    </w:rPr>
  </w:style>
  <w:style w:type="paragraph" w:customStyle="1" w:styleId="db">
    <w:name w:val="db"/>
    <w:basedOn w:val="a0"/>
    <w:rsid w:val="00D56A17"/>
    <w:pPr>
      <w:pBdr>
        <w:left w:val="single" w:sz="4" w:space="4" w:color="CCCCCC"/>
      </w:pBdr>
      <w:spacing w:after="0"/>
      <w:ind w:left="240"/>
      <w:jc w:val="both"/>
    </w:pPr>
    <w:rPr>
      <w:rFonts w:ascii="Courier" w:eastAsia="맑은 고딕" w:hAnsi="Courier"/>
      <w:lang w:val="en-GB"/>
    </w:rPr>
  </w:style>
  <w:style w:type="paragraph" w:customStyle="1" w:styleId="di">
    <w:name w:val="di"/>
    <w:basedOn w:val="a0"/>
    <w:rsid w:val="00D56A17"/>
    <w:pPr>
      <w:spacing w:before="100" w:beforeAutospacing="1" w:after="100" w:afterAutospacing="1"/>
      <w:jc w:val="both"/>
    </w:pPr>
    <w:rPr>
      <w:rFonts w:ascii="Courier" w:eastAsia="맑은 고딕" w:hAnsi="Courier"/>
      <w:lang w:val="en-GB"/>
    </w:rPr>
  </w:style>
  <w:style w:type="paragraph" w:customStyle="1" w:styleId="d">
    <w:name w:val="d"/>
    <w:basedOn w:val="a0"/>
    <w:rsid w:val="00D56A17"/>
    <w:pPr>
      <w:spacing w:before="100" w:beforeAutospacing="1" w:after="100" w:afterAutospacing="1"/>
      <w:jc w:val="both"/>
    </w:pPr>
    <w:rPr>
      <w:rFonts w:eastAsia="맑은 고딕"/>
      <w:color w:val="0000FF"/>
      <w:lang w:val="en-GB"/>
    </w:rPr>
  </w:style>
  <w:style w:type="paragraph" w:customStyle="1" w:styleId="cb">
    <w:name w:val="cb"/>
    <w:basedOn w:val="a0"/>
    <w:rsid w:val="00D56A17"/>
    <w:pPr>
      <w:spacing w:after="0"/>
      <w:ind w:left="240"/>
      <w:jc w:val="both"/>
    </w:pPr>
    <w:rPr>
      <w:rFonts w:ascii="Courier" w:eastAsia="맑은 고딕" w:hAnsi="Courier"/>
      <w:color w:val="888888"/>
      <w:lang w:val="en-GB"/>
    </w:rPr>
  </w:style>
  <w:style w:type="paragraph" w:customStyle="1" w:styleId="ci">
    <w:name w:val="ci"/>
    <w:basedOn w:val="a0"/>
    <w:rsid w:val="00D56A17"/>
    <w:pPr>
      <w:spacing w:before="100" w:beforeAutospacing="1" w:after="100" w:afterAutospacing="1"/>
      <w:jc w:val="both"/>
    </w:pPr>
    <w:rPr>
      <w:rFonts w:ascii="Courier" w:eastAsia="맑은 고딕" w:hAnsi="Courier"/>
      <w:color w:val="888888"/>
      <w:lang w:val="en-GB"/>
    </w:rPr>
  </w:style>
  <w:style w:type="character" w:customStyle="1" w:styleId="t1">
    <w:name w:val="t1"/>
    <w:rsid w:val="00D56A17"/>
    <w:rPr>
      <w:color w:val="990000"/>
    </w:rPr>
  </w:style>
  <w:style w:type="character" w:customStyle="1" w:styleId="ci1">
    <w:name w:val="ci1"/>
    <w:rsid w:val="00D56A17"/>
    <w:rPr>
      <w:rFonts w:ascii="Courier" w:hAnsi="Courier" w:hint="default"/>
      <w:color w:val="888888"/>
      <w:sz w:val="24"/>
      <w:szCs w:val="24"/>
    </w:rPr>
  </w:style>
  <w:style w:type="character" w:customStyle="1" w:styleId="b1">
    <w:name w:val="b1"/>
    <w:rsid w:val="00D56A17"/>
    <w:rPr>
      <w:rFonts w:ascii="Courier New" w:hAnsi="Courier New" w:cs="Courier New" w:hint="default"/>
      <w:b/>
      <w:bCs/>
      <w:strike w:val="0"/>
      <w:dstrike w:val="0"/>
      <w:color w:val="FF0000"/>
      <w:u w:val="none"/>
      <w:effect w:val="none"/>
    </w:rPr>
  </w:style>
  <w:style w:type="character" w:customStyle="1" w:styleId="tx1">
    <w:name w:val="tx1"/>
    <w:rsid w:val="00D56A17"/>
    <w:rPr>
      <w:b/>
      <w:bCs/>
    </w:rPr>
  </w:style>
  <w:style w:type="paragraph" w:customStyle="1" w:styleId="Lliterature">
    <w:name w:val="Lliterature"/>
    <w:basedOn w:val="a0"/>
    <w:rsid w:val="00D56A17"/>
    <w:pPr>
      <w:tabs>
        <w:tab w:val="left" w:pos="425"/>
      </w:tabs>
      <w:autoSpaceDE w:val="0"/>
      <w:autoSpaceDN w:val="0"/>
      <w:spacing w:before="40" w:after="0" w:line="240" w:lineRule="exact"/>
      <w:ind w:left="567" w:hanging="567"/>
      <w:jc w:val="both"/>
    </w:pPr>
    <w:rPr>
      <w:rFonts w:eastAsia="맑은 고딕"/>
      <w:sz w:val="22"/>
      <w:szCs w:val="22"/>
      <w:lang w:val="de-DE" w:eastAsia="de-DE"/>
    </w:rPr>
  </w:style>
  <w:style w:type="character" w:customStyle="1" w:styleId="c">
    <w:name w:val="c"/>
    <w:rsid w:val="00D56A17"/>
  </w:style>
  <w:style w:type="character" w:customStyle="1" w:styleId="cb1">
    <w:name w:val="cb1"/>
    <w:rsid w:val="00D56A17"/>
    <w:rPr>
      <w:rFonts w:ascii="Courier" w:hAnsi="Courier" w:hint="default"/>
      <w:color w:val="888888"/>
      <w:w w:val="0"/>
      <w:sz w:val="24"/>
      <w:szCs w:val="24"/>
    </w:rPr>
  </w:style>
  <w:style w:type="character" w:customStyle="1" w:styleId="pi1">
    <w:name w:val="pi1"/>
    <w:rsid w:val="00D56A17"/>
    <w:rPr>
      <w:color w:val="0000FF"/>
    </w:rPr>
  </w:style>
  <w:style w:type="character" w:customStyle="1" w:styleId="ns1">
    <w:name w:val="ns1"/>
    <w:rsid w:val="00D56A17"/>
    <w:rPr>
      <w:color w:val="FF0000"/>
    </w:rPr>
  </w:style>
  <w:style w:type="paragraph" w:customStyle="1" w:styleId="Beitragstitel">
    <w:name w:val="Beitragstitel"/>
    <w:basedOn w:val="Default"/>
    <w:next w:val="Default"/>
    <w:rsid w:val="00D56A17"/>
    <w:pPr>
      <w:widowControl/>
      <w:spacing w:after="240"/>
    </w:pPr>
    <w:rPr>
      <w:color w:val="auto"/>
      <w:lang w:eastAsia="en-US"/>
    </w:rPr>
  </w:style>
  <w:style w:type="paragraph" w:customStyle="1" w:styleId="Vorbemerkungen">
    <w:name w:val="Vorbemerkungen"/>
    <w:basedOn w:val="aff0"/>
    <w:next w:val="23"/>
    <w:rsid w:val="00D56A17"/>
    <w:pPr>
      <w:numPr>
        <w:numId w:val="19"/>
      </w:numPr>
      <w:tabs>
        <w:tab w:val="clear" w:pos="1968"/>
        <w:tab w:val="num" w:pos="720"/>
        <w:tab w:val="left" w:pos="851"/>
      </w:tabs>
      <w:spacing w:before="240" w:after="240" w:line="264" w:lineRule="auto"/>
      <w:ind w:left="851" w:hanging="851"/>
    </w:pPr>
    <w:rPr>
      <w:b/>
      <w:lang w:val="en-US"/>
    </w:rPr>
  </w:style>
  <w:style w:type="paragraph" w:styleId="aff0">
    <w:name w:val="Normal Indent"/>
    <w:basedOn w:val="a0"/>
    <w:rsid w:val="00D56A17"/>
    <w:pPr>
      <w:spacing w:after="0"/>
      <w:ind w:left="708"/>
      <w:jc w:val="both"/>
    </w:pPr>
    <w:rPr>
      <w:rFonts w:eastAsia="맑은 고딕"/>
      <w:lang w:val="en-GB"/>
    </w:rPr>
  </w:style>
  <w:style w:type="paragraph" w:customStyle="1" w:styleId="ns">
    <w:name w:val="ns"/>
    <w:basedOn w:val="a0"/>
    <w:rsid w:val="00D56A17"/>
    <w:pPr>
      <w:spacing w:before="100" w:beforeAutospacing="1" w:after="100" w:afterAutospacing="1"/>
      <w:jc w:val="both"/>
    </w:pPr>
    <w:rPr>
      <w:rFonts w:eastAsia="맑은 고딕"/>
      <w:color w:val="FF0000"/>
      <w:lang w:val="en-GB"/>
    </w:rPr>
  </w:style>
  <w:style w:type="paragraph" w:customStyle="1" w:styleId="m">
    <w:name w:val="m"/>
    <w:basedOn w:val="a0"/>
    <w:rsid w:val="00D56A17"/>
    <w:pPr>
      <w:spacing w:before="100" w:beforeAutospacing="1" w:after="100" w:afterAutospacing="1"/>
      <w:jc w:val="both"/>
    </w:pPr>
    <w:rPr>
      <w:rFonts w:eastAsia="맑은 고딕"/>
      <w:color w:val="0000FF"/>
      <w:lang w:val="en-GB"/>
    </w:rPr>
  </w:style>
  <w:style w:type="paragraph" w:customStyle="1" w:styleId="pi">
    <w:name w:val="pi"/>
    <w:basedOn w:val="a0"/>
    <w:rsid w:val="00D56A17"/>
    <w:pPr>
      <w:spacing w:before="100" w:beforeAutospacing="1" w:after="100" w:afterAutospacing="1"/>
      <w:jc w:val="both"/>
    </w:pPr>
    <w:rPr>
      <w:rFonts w:eastAsia="맑은 고딕"/>
      <w:color w:val="0000FF"/>
      <w:lang w:val="en-GB"/>
    </w:rPr>
  </w:style>
  <w:style w:type="paragraph" w:customStyle="1" w:styleId="FunotentextFootnote">
    <w:name w:val="Fußnotentext.Footnote"/>
    <w:basedOn w:val="a0"/>
    <w:rsid w:val="00D56A17"/>
    <w:pPr>
      <w:tabs>
        <w:tab w:val="left" w:pos="170"/>
      </w:tabs>
      <w:overflowPunct w:val="0"/>
      <w:autoSpaceDE w:val="0"/>
      <w:autoSpaceDN w:val="0"/>
      <w:adjustRightInd w:val="0"/>
      <w:spacing w:after="0"/>
      <w:ind w:left="170" w:hanging="170"/>
      <w:jc w:val="both"/>
      <w:textAlignment w:val="baseline"/>
    </w:pPr>
    <w:rPr>
      <w:rFonts w:ascii="Times" w:eastAsia="맑은 고딕" w:hAnsi="Times"/>
      <w:sz w:val="20"/>
      <w:szCs w:val="20"/>
      <w:lang w:eastAsia="de-DE"/>
    </w:rPr>
  </w:style>
  <w:style w:type="paragraph" w:customStyle="1" w:styleId="p1a">
    <w:name w:val="p1a"/>
    <w:basedOn w:val="a0"/>
    <w:next w:val="a0"/>
    <w:link w:val="p1aZchn"/>
    <w:rsid w:val="00D56A17"/>
    <w:pPr>
      <w:overflowPunct w:val="0"/>
      <w:autoSpaceDE w:val="0"/>
      <w:autoSpaceDN w:val="0"/>
      <w:adjustRightInd w:val="0"/>
      <w:spacing w:after="0"/>
      <w:jc w:val="both"/>
      <w:textAlignment w:val="baseline"/>
    </w:pPr>
    <w:rPr>
      <w:rFonts w:ascii="Times" w:eastAsia="맑은 고딕" w:hAnsi="Times"/>
      <w:sz w:val="22"/>
      <w:szCs w:val="20"/>
      <w:lang w:eastAsia="de-DE"/>
    </w:rPr>
  </w:style>
  <w:style w:type="character" w:customStyle="1" w:styleId="p1aZchn">
    <w:name w:val="p1a Zchn"/>
    <w:link w:val="p1a"/>
    <w:rsid w:val="00D56A17"/>
    <w:rPr>
      <w:rFonts w:ascii="Times" w:eastAsia="맑은 고딕" w:hAnsi="Times"/>
      <w:sz w:val="22"/>
      <w:lang w:eastAsia="de-DE"/>
    </w:rPr>
  </w:style>
  <w:style w:type="paragraph" w:customStyle="1" w:styleId="NumberedItem">
    <w:name w:val="Numbered Item"/>
    <w:basedOn w:val="a0"/>
    <w:rsid w:val="00D56A17"/>
    <w:pPr>
      <w:tabs>
        <w:tab w:val="num" w:pos="360"/>
      </w:tabs>
      <w:spacing w:after="0"/>
      <w:ind w:left="454" w:hanging="227"/>
      <w:jc w:val="both"/>
    </w:pPr>
    <w:rPr>
      <w:rFonts w:ascii="Times" w:eastAsia="맑은 고딕" w:hAnsi="Times"/>
      <w:sz w:val="22"/>
      <w:szCs w:val="20"/>
      <w:lang w:val="de-DE" w:eastAsia="de-DE"/>
    </w:rPr>
  </w:style>
  <w:style w:type="paragraph" w:customStyle="1" w:styleId="heading1">
    <w:name w:val="heading1"/>
    <w:basedOn w:val="a0"/>
    <w:next w:val="p1a"/>
    <w:link w:val="heading1Zchn"/>
    <w:rsid w:val="00D56A17"/>
    <w:pPr>
      <w:keepNext/>
      <w:keepLines/>
      <w:tabs>
        <w:tab w:val="left" w:pos="454"/>
      </w:tabs>
      <w:suppressAutoHyphens/>
      <w:overflowPunct w:val="0"/>
      <w:autoSpaceDE w:val="0"/>
      <w:autoSpaceDN w:val="0"/>
      <w:adjustRightInd w:val="0"/>
      <w:spacing w:before="520" w:after="280" w:line="280" w:lineRule="exact"/>
      <w:jc w:val="both"/>
      <w:textAlignment w:val="baseline"/>
    </w:pPr>
    <w:rPr>
      <w:rFonts w:ascii="Helvetica" w:eastAsia="맑은 고딕" w:hAnsi="Helvetica"/>
      <w:b/>
      <w:szCs w:val="20"/>
      <w:lang w:eastAsia="de-DE"/>
    </w:rPr>
  </w:style>
  <w:style w:type="character" w:customStyle="1" w:styleId="heading1Zchn">
    <w:name w:val="heading1 Zchn"/>
    <w:link w:val="heading1"/>
    <w:rsid w:val="00D56A17"/>
    <w:rPr>
      <w:rFonts w:ascii="Helvetica" w:eastAsia="맑은 고딕" w:hAnsi="Helvetica"/>
      <w:b/>
      <w:sz w:val="24"/>
      <w:lang w:eastAsia="de-DE"/>
    </w:rPr>
  </w:style>
  <w:style w:type="paragraph" w:customStyle="1" w:styleId="heading2">
    <w:name w:val="heading2"/>
    <w:basedOn w:val="a0"/>
    <w:next w:val="p1a"/>
    <w:rsid w:val="00D56A17"/>
    <w:pPr>
      <w:keepNext/>
      <w:keepLines/>
      <w:tabs>
        <w:tab w:val="left" w:pos="510"/>
      </w:tabs>
      <w:suppressAutoHyphens/>
      <w:overflowPunct w:val="0"/>
      <w:autoSpaceDE w:val="0"/>
      <w:autoSpaceDN w:val="0"/>
      <w:adjustRightInd w:val="0"/>
      <w:spacing w:before="440" w:after="220" w:line="240" w:lineRule="exact"/>
      <w:jc w:val="both"/>
      <w:textAlignment w:val="baseline"/>
    </w:pPr>
    <w:rPr>
      <w:rFonts w:ascii="Helvetica" w:eastAsia="맑은 고딕" w:hAnsi="Helvetica"/>
      <w:b/>
      <w:sz w:val="22"/>
      <w:szCs w:val="20"/>
      <w:lang w:eastAsia="de-DE"/>
    </w:rPr>
  </w:style>
  <w:style w:type="paragraph" w:customStyle="1" w:styleId="FigureandTable">
    <w:name w:val="Figure and Table"/>
    <w:link w:val="FigureandTableZchn"/>
    <w:autoRedefine/>
    <w:rsid w:val="00D56A17"/>
    <w:pPr>
      <w:spacing w:before="120" w:after="120"/>
      <w:jc w:val="center"/>
    </w:pPr>
    <w:rPr>
      <w:rFonts w:ascii="Arial" w:eastAsia="맑은 고딕" w:hAnsi="Arial"/>
      <w:b/>
      <w:kern w:val="28"/>
      <w:sz w:val="16"/>
      <w:lang w:val="en-GB" w:eastAsia="ko-KR"/>
    </w:rPr>
  </w:style>
  <w:style w:type="character" w:customStyle="1" w:styleId="FigureandTableZchn">
    <w:name w:val="Figure and Table Zchn"/>
    <w:link w:val="FigureandTable"/>
    <w:rsid w:val="00D56A17"/>
    <w:rPr>
      <w:rFonts w:ascii="Arial" w:eastAsia="맑은 고딕" w:hAnsi="Arial"/>
      <w:b/>
      <w:kern w:val="28"/>
      <w:sz w:val="16"/>
      <w:lang w:val="en-GB" w:eastAsia="ko-KR"/>
    </w:rPr>
  </w:style>
  <w:style w:type="paragraph" w:customStyle="1" w:styleId="FigureandCaptionCaptions">
    <w:name w:val="Figure and Caption Captions"/>
    <w:basedOn w:val="a0"/>
    <w:link w:val="FigureandCaptionCaptionsZchn"/>
    <w:rsid w:val="00D56A17"/>
    <w:pPr>
      <w:spacing w:before="120" w:after="120"/>
      <w:jc w:val="center"/>
    </w:pPr>
    <w:rPr>
      <w:rFonts w:ascii="Helvetica" w:eastAsia="맑은 고딕" w:hAnsi="Helvetica"/>
      <w:b/>
      <w:sz w:val="16"/>
      <w:szCs w:val="20"/>
    </w:rPr>
  </w:style>
  <w:style w:type="character" w:customStyle="1" w:styleId="FigureandCaptionCaptionsZchn">
    <w:name w:val="Figure and Caption Captions Zchn"/>
    <w:link w:val="FigureandCaptionCaptions"/>
    <w:rsid w:val="00D56A17"/>
    <w:rPr>
      <w:rFonts w:ascii="Helvetica" w:eastAsia="맑은 고딕" w:hAnsi="Helvetica"/>
      <w:b/>
      <w:sz w:val="16"/>
    </w:rPr>
  </w:style>
  <w:style w:type="paragraph" w:customStyle="1" w:styleId="zzForward">
    <w:name w:val="zzForward"/>
    <w:basedOn w:val="1"/>
    <w:rsid w:val="00D56A17"/>
    <w:pPr>
      <w:numPr>
        <w:numId w:val="6"/>
      </w:numPr>
      <w:tabs>
        <w:tab w:val="left" w:pos="851"/>
      </w:tabs>
      <w:spacing w:before="240" w:after="120" w:line="264" w:lineRule="auto"/>
      <w:jc w:val="both"/>
    </w:pPr>
    <w:rPr>
      <w:rFonts w:eastAsia="맑은 고딕" w:cs="Arial"/>
      <w:caps/>
      <w:sz w:val="24"/>
      <w:lang w:val="en-GB"/>
    </w:rPr>
  </w:style>
  <w:style w:type="paragraph" w:customStyle="1" w:styleId="petit">
    <w:name w:val="petit"/>
    <w:basedOn w:val="a0"/>
    <w:link w:val="petitZchn"/>
    <w:rsid w:val="00D56A17"/>
    <w:pPr>
      <w:overflowPunct w:val="0"/>
      <w:autoSpaceDE w:val="0"/>
      <w:autoSpaceDN w:val="0"/>
      <w:adjustRightInd w:val="0"/>
      <w:spacing w:after="0"/>
      <w:ind w:firstLine="227"/>
      <w:jc w:val="both"/>
      <w:textAlignment w:val="baseline"/>
    </w:pPr>
    <w:rPr>
      <w:rFonts w:ascii="Times" w:eastAsia="맑은 고딕" w:hAnsi="Times"/>
      <w:sz w:val="20"/>
      <w:szCs w:val="20"/>
      <w:lang w:eastAsia="de-DE"/>
    </w:rPr>
  </w:style>
  <w:style w:type="character" w:customStyle="1" w:styleId="petitZchn">
    <w:name w:val="petit Zchn"/>
    <w:link w:val="petit"/>
    <w:rsid w:val="00D56A17"/>
    <w:rPr>
      <w:rFonts w:ascii="Times" w:eastAsia="맑은 고딕" w:hAnsi="Times"/>
      <w:lang w:eastAsia="de-DE"/>
    </w:rPr>
  </w:style>
  <w:style w:type="paragraph" w:styleId="aff1">
    <w:name w:val="annotation subject"/>
    <w:basedOn w:val="afd"/>
    <w:next w:val="afd"/>
    <w:link w:val="Char9"/>
    <w:rsid w:val="00D56A17"/>
    <w:rPr>
      <w:b/>
      <w:bCs/>
    </w:rPr>
  </w:style>
  <w:style w:type="character" w:customStyle="1" w:styleId="Char9">
    <w:name w:val="메모 주제 Char"/>
    <w:basedOn w:val="Char8"/>
    <w:link w:val="aff1"/>
    <w:rsid w:val="00D56A17"/>
    <w:rPr>
      <w:rFonts w:eastAsia="맑은 고딕"/>
      <w:b/>
      <w:bCs/>
      <w:lang w:val="en-GB"/>
    </w:rPr>
  </w:style>
  <w:style w:type="paragraph" w:styleId="aff2">
    <w:name w:val="Revision"/>
    <w:hidden/>
    <w:uiPriority w:val="99"/>
    <w:semiHidden/>
    <w:rsid w:val="00D56A17"/>
    <w:rPr>
      <w:rFonts w:eastAsia="맑은 고딕"/>
      <w:sz w:val="24"/>
      <w:lang w:val="en-GB"/>
    </w:rPr>
  </w:style>
  <w:style w:type="paragraph" w:styleId="aff3">
    <w:name w:val="Date"/>
    <w:basedOn w:val="a0"/>
    <w:next w:val="a0"/>
    <w:link w:val="Chara"/>
    <w:uiPriority w:val="99"/>
    <w:semiHidden/>
    <w:unhideWhenUsed/>
    <w:rsid w:val="00D56A17"/>
    <w:pPr>
      <w:spacing w:after="120"/>
      <w:jc w:val="both"/>
    </w:pPr>
    <w:rPr>
      <w:rFonts w:eastAsia="맑은 고딕"/>
      <w:szCs w:val="20"/>
      <w:lang w:val="en-GB"/>
    </w:rPr>
  </w:style>
  <w:style w:type="character" w:customStyle="1" w:styleId="Chara">
    <w:name w:val="날짜 Char"/>
    <w:basedOn w:val="a1"/>
    <w:link w:val="aff3"/>
    <w:uiPriority w:val="99"/>
    <w:semiHidden/>
    <w:rsid w:val="00D56A17"/>
    <w:rPr>
      <w:rFonts w:eastAsia="맑은 고딕"/>
      <w:sz w:val="24"/>
      <w:lang w:val="en-GB"/>
    </w:rPr>
  </w:style>
  <w:style w:type="paragraph" w:customStyle="1" w:styleId="default0">
    <w:name w:val="default"/>
    <w:basedOn w:val="a0"/>
    <w:rsid w:val="00D56A17"/>
    <w:pPr>
      <w:spacing w:after="0"/>
      <w:jc w:val="both"/>
    </w:pPr>
    <w:rPr>
      <w:rFonts w:eastAsiaTheme="minorEastAsia"/>
      <w:lang w:val="en-GB" w:eastAsia="ko-KR"/>
    </w:rPr>
  </w:style>
  <w:style w:type="character" w:customStyle="1" w:styleId="apple-converted-space">
    <w:name w:val="apple-converted-space"/>
    <w:basedOn w:val="a1"/>
    <w:rsid w:val="00D56A17"/>
  </w:style>
  <w:style w:type="paragraph" w:styleId="aff4">
    <w:name w:val="Bibliography"/>
    <w:basedOn w:val="a0"/>
    <w:next w:val="a0"/>
    <w:uiPriority w:val="37"/>
    <w:unhideWhenUsed/>
    <w:rsid w:val="00D56A17"/>
    <w:pPr>
      <w:spacing w:after="160" w:line="259" w:lineRule="auto"/>
      <w:jc w:val="both"/>
    </w:pPr>
    <w:rPr>
      <w:rFonts w:asciiTheme="minorHAnsi" w:eastAsiaTheme="minorHAnsi" w:hAnsiTheme="minorHAnsi" w:cstheme="minorBidi"/>
      <w:sz w:val="22"/>
      <w:szCs w:val="22"/>
      <w:lang w:val="en-AU"/>
    </w:rPr>
  </w:style>
  <w:style w:type="paragraph" w:customStyle="1" w:styleId="msonormal0">
    <w:name w:val="msonormal"/>
    <w:basedOn w:val="a0"/>
    <w:rsid w:val="00D56A17"/>
    <w:pPr>
      <w:spacing w:before="100" w:beforeAutospacing="1" w:after="100" w:afterAutospacing="1"/>
      <w:jc w:val="both"/>
    </w:pPr>
    <w:rPr>
      <w:rFonts w:eastAsia="Times New Roman"/>
      <w:lang w:val="en-AU" w:eastAsia="en-AU"/>
    </w:rPr>
  </w:style>
  <w:style w:type="paragraph" w:styleId="aff5">
    <w:name w:val="Plain Text"/>
    <w:basedOn w:val="a0"/>
    <w:link w:val="Charb"/>
    <w:uiPriority w:val="99"/>
    <w:unhideWhenUsed/>
    <w:rsid w:val="00D56A17"/>
    <w:pPr>
      <w:spacing w:after="0"/>
    </w:pPr>
    <w:rPr>
      <w:rFonts w:ascii="Consolas" w:eastAsiaTheme="minorHAnsi" w:hAnsi="Consolas" w:cstheme="minorBidi"/>
      <w:sz w:val="21"/>
      <w:szCs w:val="21"/>
      <w:lang w:val="en-AU"/>
    </w:rPr>
  </w:style>
  <w:style w:type="character" w:customStyle="1" w:styleId="Charb">
    <w:name w:val="글자만 Char"/>
    <w:basedOn w:val="a1"/>
    <w:link w:val="aff5"/>
    <w:uiPriority w:val="99"/>
    <w:rsid w:val="00D56A17"/>
    <w:rPr>
      <w:rFonts w:ascii="Consolas" w:eastAsiaTheme="minorHAnsi" w:hAnsi="Consolas" w:cstheme="minorBidi"/>
      <w:sz w:val="21"/>
      <w:szCs w:val="21"/>
      <w:lang w:val="en-AU"/>
    </w:rPr>
  </w:style>
  <w:style w:type="character" w:styleId="aff6">
    <w:name w:val="annotation reference"/>
    <w:semiHidden/>
    <w:rsid w:val="003228DA"/>
    <w:rPr>
      <w:sz w:val="16"/>
      <w:szCs w:val="16"/>
    </w:rPr>
  </w:style>
  <w:style w:type="paragraph" w:customStyle="1" w:styleId="aff7">
    <w:name w:val="바탕글"/>
    <w:basedOn w:val="a0"/>
    <w:rsid w:val="0047498D"/>
    <w:pPr>
      <w:widowControl w:val="0"/>
      <w:wordWrap w:val="0"/>
      <w:autoSpaceDE w:val="0"/>
      <w:autoSpaceDN w:val="0"/>
      <w:spacing w:after="0" w:line="384" w:lineRule="auto"/>
      <w:jc w:val="both"/>
      <w:textAlignment w:val="baseline"/>
    </w:pPr>
    <w:rPr>
      <w:rFonts w:ascii="함초롬바탕" w:eastAsia="굴림" w:hAnsi="굴림" w:cs="굴림"/>
      <w:color w:val="000000"/>
      <w:sz w:val="20"/>
      <w:szCs w:val="20"/>
      <w:lang w:eastAsia="ko-KR"/>
    </w:rPr>
  </w:style>
  <w:style w:type="numbering" w:customStyle="1" w:styleId="10">
    <w:name w:val="스타일1"/>
    <w:uiPriority w:val="99"/>
    <w:rsid w:val="002446A5"/>
    <w:pPr>
      <w:numPr>
        <w:numId w:val="5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01390">
      <w:bodyDiv w:val="1"/>
      <w:marLeft w:val="0"/>
      <w:marRight w:val="0"/>
      <w:marTop w:val="0"/>
      <w:marBottom w:val="0"/>
      <w:divBdr>
        <w:top w:val="none" w:sz="0" w:space="0" w:color="auto"/>
        <w:left w:val="none" w:sz="0" w:space="0" w:color="auto"/>
        <w:bottom w:val="none" w:sz="0" w:space="0" w:color="auto"/>
        <w:right w:val="none" w:sz="0" w:space="0" w:color="auto"/>
      </w:divBdr>
    </w:div>
    <w:div w:id="18088185">
      <w:bodyDiv w:val="1"/>
      <w:marLeft w:val="0"/>
      <w:marRight w:val="0"/>
      <w:marTop w:val="0"/>
      <w:marBottom w:val="0"/>
      <w:divBdr>
        <w:top w:val="none" w:sz="0" w:space="0" w:color="auto"/>
        <w:left w:val="none" w:sz="0" w:space="0" w:color="auto"/>
        <w:bottom w:val="none" w:sz="0" w:space="0" w:color="auto"/>
        <w:right w:val="none" w:sz="0" w:space="0" w:color="auto"/>
      </w:divBdr>
    </w:div>
    <w:div w:id="54624129">
      <w:bodyDiv w:val="1"/>
      <w:marLeft w:val="0"/>
      <w:marRight w:val="0"/>
      <w:marTop w:val="0"/>
      <w:marBottom w:val="0"/>
      <w:divBdr>
        <w:top w:val="none" w:sz="0" w:space="0" w:color="auto"/>
        <w:left w:val="none" w:sz="0" w:space="0" w:color="auto"/>
        <w:bottom w:val="none" w:sz="0" w:space="0" w:color="auto"/>
        <w:right w:val="none" w:sz="0" w:space="0" w:color="auto"/>
      </w:divBdr>
    </w:div>
    <w:div w:id="61682281">
      <w:bodyDiv w:val="1"/>
      <w:marLeft w:val="0"/>
      <w:marRight w:val="0"/>
      <w:marTop w:val="0"/>
      <w:marBottom w:val="0"/>
      <w:divBdr>
        <w:top w:val="none" w:sz="0" w:space="0" w:color="auto"/>
        <w:left w:val="none" w:sz="0" w:space="0" w:color="auto"/>
        <w:bottom w:val="none" w:sz="0" w:space="0" w:color="auto"/>
        <w:right w:val="none" w:sz="0" w:space="0" w:color="auto"/>
      </w:divBdr>
    </w:div>
    <w:div w:id="158010579">
      <w:bodyDiv w:val="1"/>
      <w:marLeft w:val="0"/>
      <w:marRight w:val="0"/>
      <w:marTop w:val="0"/>
      <w:marBottom w:val="0"/>
      <w:divBdr>
        <w:top w:val="none" w:sz="0" w:space="0" w:color="auto"/>
        <w:left w:val="none" w:sz="0" w:space="0" w:color="auto"/>
        <w:bottom w:val="none" w:sz="0" w:space="0" w:color="auto"/>
        <w:right w:val="none" w:sz="0" w:space="0" w:color="auto"/>
      </w:divBdr>
    </w:div>
    <w:div w:id="188615862">
      <w:bodyDiv w:val="1"/>
      <w:marLeft w:val="0"/>
      <w:marRight w:val="0"/>
      <w:marTop w:val="0"/>
      <w:marBottom w:val="0"/>
      <w:divBdr>
        <w:top w:val="none" w:sz="0" w:space="0" w:color="auto"/>
        <w:left w:val="none" w:sz="0" w:space="0" w:color="auto"/>
        <w:bottom w:val="none" w:sz="0" w:space="0" w:color="auto"/>
        <w:right w:val="none" w:sz="0" w:space="0" w:color="auto"/>
      </w:divBdr>
    </w:div>
    <w:div w:id="280961970">
      <w:bodyDiv w:val="1"/>
      <w:marLeft w:val="0"/>
      <w:marRight w:val="0"/>
      <w:marTop w:val="0"/>
      <w:marBottom w:val="0"/>
      <w:divBdr>
        <w:top w:val="none" w:sz="0" w:space="0" w:color="auto"/>
        <w:left w:val="none" w:sz="0" w:space="0" w:color="auto"/>
        <w:bottom w:val="none" w:sz="0" w:space="0" w:color="auto"/>
        <w:right w:val="none" w:sz="0" w:space="0" w:color="auto"/>
      </w:divBdr>
    </w:div>
    <w:div w:id="344064108">
      <w:bodyDiv w:val="1"/>
      <w:marLeft w:val="0"/>
      <w:marRight w:val="0"/>
      <w:marTop w:val="0"/>
      <w:marBottom w:val="0"/>
      <w:divBdr>
        <w:top w:val="none" w:sz="0" w:space="0" w:color="auto"/>
        <w:left w:val="none" w:sz="0" w:space="0" w:color="auto"/>
        <w:bottom w:val="none" w:sz="0" w:space="0" w:color="auto"/>
        <w:right w:val="none" w:sz="0" w:space="0" w:color="auto"/>
      </w:divBdr>
    </w:div>
    <w:div w:id="425271334">
      <w:bodyDiv w:val="1"/>
      <w:marLeft w:val="0"/>
      <w:marRight w:val="0"/>
      <w:marTop w:val="0"/>
      <w:marBottom w:val="0"/>
      <w:divBdr>
        <w:top w:val="none" w:sz="0" w:space="0" w:color="auto"/>
        <w:left w:val="none" w:sz="0" w:space="0" w:color="auto"/>
        <w:bottom w:val="none" w:sz="0" w:space="0" w:color="auto"/>
        <w:right w:val="none" w:sz="0" w:space="0" w:color="auto"/>
      </w:divBdr>
    </w:div>
    <w:div w:id="431364385">
      <w:bodyDiv w:val="1"/>
      <w:marLeft w:val="0"/>
      <w:marRight w:val="0"/>
      <w:marTop w:val="0"/>
      <w:marBottom w:val="0"/>
      <w:divBdr>
        <w:top w:val="none" w:sz="0" w:space="0" w:color="auto"/>
        <w:left w:val="none" w:sz="0" w:space="0" w:color="auto"/>
        <w:bottom w:val="none" w:sz="0" w:space="0" w:color="auto"/>
        <w:right w:val="none" w:sz="0" w:space="0" w:color="auto"/>
      </w:divBdr>
    </w:div>
    <w:div w:id="466778496">
      <w:bodyDiv w:val="1"/>
      <w:marLeft w:val="0"/>
      <w:marRight w:val="0"/>
      <w:marTop w:val="0"/>
      <w:marBottom w:val="0"/>
      <w:divBdr>
        <w:top w:val="none" w:sz="0" w:space="0" w:color="auto"/>
        <w:left w:val="none" w:sz="0" w:space="0" w:color="auto"/>
        <w:bottom w:val="none" w:sz="0" w:space="0" w:color="auto"/>
        <w:right w:val="none" w:sz="0" w:space="0" w:color="auto"/>
      </w:divBdr>
    </w:div>
    <w:div w:id="492523700">
      <w:bodyDiv w:val="1"/>
      <w:marLeft w:val="0"/>
      <w:marRight w:val="0"/>
      <w:marTop w:val="0"/>
      <w:marBottom w:val="0"/>
      <w:divBdr>
        <w:top w:val="none" w:sz="0" w:space="0" w:color="auto"/>
        <w:left w:val="none" w:sz="0" w:space="0" w:color="auto"/>
        <w:bottom w:val="none" w:sz="0" w:space="0" w:color="auto"/>
        <w:right w:val="none" w:sz="0" w:space="0" w:color="auto"/>
      </w:divBdr>
    </w:div>
    <w:div w:id="519512632">
      <w:bodyDiv w:val="1"/>
      <w:marLeft w:val="0"/>
      <w:marRight w:val="0"/>
      <w:marTop w:val="0"/>
      <w:marBottom w:val="0"/>
      <w:divBdr>
        <w:top w:val="none" w:sz="0" w:space="0" w:color="auto"/>
        <w:left w:val="none" w:sz="0" w:space="0" w:color="auto"/>
        <w:bottom w:val="none" w:sz="0" w:space="0" w:color="auto"/>
        <w:right w:val="none" w:sz="0" w:space="0" w:color="auto"/>
      </w:divBdr>
    </w:div>
    <w:div w:id="618730600">
      <w:bodyDiv w:val="1"/>
      <w:marLeft w:val="0"/>
      <w:marRight w:val="0"/>
      <w:marTop w:val="0"/>
      <w:marBottom w:val="0"/>
      <w:divBdr>
        <w:top w:val="none" w:sz="0" w:space="0" w:color="auto"/>
        <w:left w:val="none" w:sz="0" w:space="0" w:color="auto"/>
        <w:bottom w:val="none" w:sz="0" w:space="0" w:color="auto"/>
        <w:right w:val="none" w:sz="0" w:space="0" w:color="auto"/>
      </w:divBdr>
    </w:div>
    <w:div w:id="622421619">
      <w:bodyDiv w:val="1"/>
      <w:marLeft w:val="0"/>
      <w:marRight w:val="0"/>
      <w:marTop w:val="0"/>
      <w:marBottom w:val="0"/>
      <w:divBdr>
        <w:top w:val="none" w:sz="0" w:space="0" w:color="auto"/>
        <w:left w:val="none" w:sz="0" w:space="0" w:color="auto"/>
        <w:bottom w:val="none" w:sz="0" w:space="0" w:color="auto"/>
        <w:right w:val="none" w:sz="0" w:space="0" w:color="auto"/>
      </w:divBdr>
    </w:div>
    <w:div w:id="632563258">
      <w:bodyDiv w:val="1"/>
      <w:marLeft w:val="0"/>
      <w:marRight w:val="0"/>
      <w:marTop w:val="0"/>
      <w:marBottom w:val="0"/>
      <w:divBdr>
        <w:top w:val="none" w:sz="0" w:space="0" w:color="auto"/>
        <w:left w:val="none" w:sz="0" w:space="0" w:color="auto"/>
        <w:bottom w:val="none" w:sz="0" w:space="0" w:color="auto"/>
        <w:right w:val="none" w:sz="0" w:space="0" w:color="auto"/>
      </w:divBdr>
    </w:div>
    <w:div w:id="667833110">
      <w:bodyDiv w:val="1"/>
      <w:marLeft w:val="0"/>
      <w:marRight w:val="0"/>
      <w:marTop w:val="0"/>
      <w:marBottom w:val="0"/>
      <w:divBdr>
        <w:top w:val="none" w:sz="0" w:space="0" w:color="auto"/>
        <w:left w:val="none" w:sz="0" w:space="0" w:color="auto"/>
        <w:bottom w:val="none" w:sz="0" w:space="0" w:color="auto"/>
        <w:right w:val="none" w:sz="0" w:space="0" w:color="auto"/>
      </w:divBdr>
    </w:div>
    <w:div w:id="675427007">
      <w:bodyDiv w:val="1"/>
      <w:marLeft w:val="0"/>
      <w:marRight w:val="0"/>
      <w:marTop w:val="0"/>
      <w:marBottom w:val="0"/>
      <w:divBdr>
        <w:top w:val="none" w:sz="0" w:space="0" w:color="auto"/>
        <w:left w:val="none" w:sz="0" w:space="0" w:color="auto"/>
        <w:bottom w:val="none" w:sz="0" w:space="0" w:color="auto"/>
        <w:right w:val="none" w:sz="0" w:space="0" w:color="auto"/>
      </w:divBdr>
    </w:div>
    <w:div w:id="681592704">
      <w:bodyDiv w:val="1"/>
      <w:marLeft w:val="0"/>
      <w:marRight w:val="0"/>
      <w:marTop w:val="0"/>
      <w:marBottom w:val="0"/>
      <w:divBdr>
        <w:top w:val="none" w:sz="0" w:space="0" w:color="auto"/>
        <w:left w:val="none" w:sz="0" w:space="0" w:color="auto"/>
        <w:bottom w:val="none" w:sz="0" w:space="0" w:color="auto"/>
        <w:right w:val="none" w:sz="0" w:space="0" w:color="auto"/>
      </w:divBdr>
    </w:div>
    <w:div w:id="862598779">
      <w:bodyDiv w:val="1"/>
      <w:marLeft w:val="0"/>
      <w:marRight w:val="0"/>
      <w:marTop w:val="0"/>
      <w:marBottom w:val="0"/>
      <w:divBdr>
        <w:top w:val="none" w:sz="0" w:space="0" w:color="auto"/>
        <w:left w:val="none" w:sz="0" w:space="0" w:color="auto"/>
        <w:bottom w:val="none" w:sz="0" w:space="0" w:color="auto"/>
        <w:right w:val="none" w:sz="0" w:space="0" w:color="auto"/>
      </w:divBdr>
    </w:div>
    <w:div w:id="876359045">
      <w:bodyDiv w:val="1"/>
      <w:marLeft w:val="0"/>
      <w:marRight w:val="0"/>
      <w:marTop w:val="0"/>
      <w:marBottom w:val="0"/>
      <w:divBdr>
        <w:top w:val="none" w:sz="0" w:space="0" w:color="auto"/>
        <w:left w:val="none" w:sz="0" w:space="0" w:color="auto"/>
        <w:bottom w:val="none" w:sz="0" w:space="0" w:color="auto"/>
        <w:right w:val="none" w:sz="0" w:space="0" w:color="auto"/>
      </w:divBdr>
    </w:div>
    <w:div w:id="936444453">
      <w:bodyDiv w:val="1"/>
      <w:marLeft w:val="0"/>
      <w:marRight w:val="0"/>
      <w:marTop w:val="0"/>
      <w:marBottom w:val="0"/>
      <w:divBdr>
        <w:top w:val="none" w:sz="0" w:space="0" w:color="auto"/>
        <w:left w:val="none" w:sz="0" w:space="0" w:color="auto"/>
        <w:bottom w:val="none" w:sz="0" w:space="0" w:color="auto"/>
        <w:right w:val="none" w:sz="0" w:space="0" w:color="auto"/>
      </w:divBdr>
    </w:div>
    <w:div w:id="1054890692">
      <w:bodyDiv w:val="1"/>
      <w:marLeft w:val="0"/>
      <w:marRight w:val="0"/>
      <w:marTop w:val="0"/>
      <w:marBottom w:val="0"/>
      <w:divBdr>
        <w:top w:val="none" w:sz="0" w:space="0" w:color="auto"/>
        <w:left w:val="none" w:sz="0" w:space="0" w:color="auto"/>
        <w:bottom w:val="none" w:sz="0" w:space="0" w:color="auto"/>
        <w:right w:val="none" w:sz="0" w:space="0" w:color="auto"/>
      </w:divBdr>
    </w:div>
    <w:div w:id="1066033927">
      <w:bodyDiv w:val="1"/>
      <w:marLeft w:val="0"/>
      <w:marRight w:val="0"/>
      <w:marTop w:val="0"/>
      <w:marBottom w:val="0"/>
      <w:divBdr>
        <w:top w:val="none" w:sz="0" w:space="0" w:color="auto"/>
        <w:left w:val="none" w:sz="0" w:space="0" w:color="auto"/>
        <w:bottom w:val="none" w:sz="0" w:space="0" w:color="auto"/>
        <w:right w:val="none" w:sz="0" w:space="0" w:color="auto"/>
      </w:divBdr>
    </w:div>
    <w:div w:id="1066956547">
      <w:bodyDiv w:val="1"/>
      <w:marLeft w:val="0"/>
      <w:marRight w:val="0"/>
      <w:marTop w:val="0"/>
      <w:marBottom w:val="0"/>
      <w:divBdr>
        <w:top w:val="none" w:sz="0" w:space="0" w:color="auto"/>
        <w:left w:val="none" w:sz="0" w:space="0" w:color="auto"/>
        <w:bottom w:val="none" w:sz="0" w:space="0" w:color="auto"/>
        <w:right w:val="none" w:sz="0" w:space="0" w:color="auto"/>
      </w:divBdr>
    </w:div>
    <w:div w:id="1083188292">
      <w:bodyDiv w:val="1"/>
      <w:marLeft w:val="0"/>
      <w:marRight w:val="0"/>
      <w:marTop w:val="0"/>
      <w:marBottom w:val="0"/>
      <w:divBdr>
        <w:top w:val="none" w:sz="0" w:space="0" w:color="auto"/>
        <w:left w:val="none" w:sz="0" w:space="0" w:color="auto"/>
        <w:bottom w:val="none" w:sz="0" w:space="0" w:color="auto"/>
        <w:right w:val="none" w:sz="0" w:space="0" w:color="auto"/>
      </w:divBdr>
    </w:div>
    <w:div w:id="1112869352">
      <w:bodyDiv w:val="1"/>
      <w:marLeft w:val="0"/>
      <w:marRight w:val="0"/>
      <w:marTop w:val="0"/>
      <w:marBottom w:val="0"/>
      <w:divBdr>
        <w:top w:val="none" w:sz="0" w:space="0" w:color="auto"/>
        <w:left w:val="none" w:sz="0" w:space="0" w:color="auto"/>
        <w:bottom w:val="none" w:sz="0" w:space="0" w:color="auto"/>
        <w:right w:val="none" w:sz="0" w:space="0" w:color="auto"/>
      </w:divBdr>
    </w:div>
    <w:div w:id="1188982251">
      <w:bodyDiv w:val="1"/>
      <w:marLeft w:val="0"/>
      <w:marRight w:val="0"/>
      <w:marTop w:val="0"/>
      <w:marBottom w:val="0"/>
      <w:divBdr>
        <w:top w:val="none" w:sz="0" w:space="0" w:color="auto"/>
        <w:left w:val="none" w:sz="0" w:space="0" w:color="auto"/>
        <w:bottom w:val="none" w:sz="0" w:space="0" w:color="auto"/>
        <w:right w:val="none" w:sz="0" w:space="0" w:color="auto"/>
      </w:divBdr>
    </w:div>
    <w:div w:id="1215965807">
      <w:bodyDiv w:val="1"/>
      <w:marLeft w:val="0"/>
      <w:marRight w:val="0"/>
      <w:marTop w:val="0"/>
      <w:marBottom w:val="0"/>
      <w:divBdr>
        <w:top w:val="none" w:sz="0" w:space="0" w:color="auto"/>
        <w:left w:val="none" w:sz="0" w:space="0" w:color="auto"/>
        <w:bottom w:val="none" w:sz="0" w:space="0" w:color="auto"/>
        <w:right w:val="none" w:sz="0" w:space="0" w:color="auto"/>
      </w:divBdr>
    </w:div>
    <w:div w:id="1220628827">
      <w:bodyDiv w:val="1"/>
      <w:marLeft w:val="0"/>
      <w:marRight w:val="0"/>
      <w:marTop w:val="0"/>
      <w:marBottom w:val="0"/>
      <w:divBdr>
        <w:top w:val="none" w:sz="0" w:space="0" w:color="auto"/>
        <w:left w:val="none" w:sz="0" w:space="0" w:color="auto"/>
        <w:bottom w:val="none" w:sz="0" w:space="0" w:color="auto"/>
        <w:right w:val="none" w:sz="0" w:space="0" w:color="auto"/>
      </w:divBdr>
    </w:div>
    <w:div w:id="1237395316">
      <w:bodyDiv w:val="1"/>
      <w:marLeft w:val="0"/>
      <w:marRight w:val="0"/>
      <w:marTop w:val="0"/>
      <w:marBottom w:val="0"/>
      <w:divBdr>
        <w:top w:val="none" w:sz="0" w:space="0" w:color="auto"/>
        <w:left w:val="none" w:sz="0" w:space="0" w:color="auto"/>
        <w:bottom w:val="none" w:sz="0" w:space="0" w:color="auto"/>
        <w:right w:val="none" w:sz="0" w:space="0" w:color="auto"/>
      </w:divBdr>
    </w:div>
    <w:div w:id="1265914719">
      <w:bodyDiv w:val="1"/>
      <w:marLeft w:val="0"/>
      <w:marRight w:val="0"/>
      <w:marTop w:val="0"/>
      <w:marBottom w:val="0"/>
      <w:divBdr>
        <w:top w:val="none" w:sz="0" w:space="0" w:color="auto"/>
        <w:left w:val="none" w:sz="0" w:space="0" w:color="auto"/>
        <w:bottom w:val="none" w:sz="0" w:space="0" w:color="auto"/>
        <w:right w:val="none" w:sz="0" w:space="0" w:color="auto"/>
      </w:divBdr>
    </w:div>
    <w:div w:id="1281646888">
      <w:bodyDiv w:val="1"/>
      <w:marLeft w:val="0"/>
      <w:marRight w:val="0"/>
      <w:marTop w:val="0"/>
      <w:marBottom w:val="0"/>
      <w:divBdr>
        <w:top w:val="none" w:sz="0" w:space="0" w:color="auto"/>
        <w:left w:val="none" w:sz="0" w:space="0" w:color="auto"/>
        <w:bottom w:val="none" w:sz="0" w:space="0" w:color="auto"/>
        <w:right w:val="none" w:sz="0" w:space="0" w:color="auto"/>
      </w:divBdr>
    </w:div>
    <w:div w:id="1327173330">
      <w:bodyDiv w:val="1"/>
      <w:marLeft w:val="0"/>
      <w:marRight w:val="0"/>
      <w:marTop w:val="0"/>
      <w:marBottom w:val="0"/>
      <w:divBdr>
        <w:top w:val="none" w:sz="0" w:space="0" w:color="auto"/>
        <w:left w:val="none" w:sz="0" w:space="0" w:color="auto"/>
        <w:bottom w:val="none" w:sz="0" w:space="0" w:color="auto"/>
        <w:right w:val="none" w:sz="0" w:space="0" w:color="auto"/>
      </w:divBdr>
    </w:div>
    <w:div w:id="1545750680">
      <w:bodyDiv w:val="1"/>
      <w:marLeft w:val="0"/>
      <w:marRight w:val="0"/>
      <w:marTop w:val="0"/>
      <w:marBottom w:val="0"/>
      <w:divBdr>
        <w:top w:val="none" w:sz="0" w:space="0" w:color="auto"/>
        <w:left w:val="none" w:sz="0" w:space="0" w:color="auto"/>
        <w:bottom w:val="none" w:sz="0" w:space="0" w:color="auto"/>
        <w:right w:val="none" w:sz="0" w:space="0" w:color="auto"/>
      </w:divBdr>
    </w:div>
    <w:div w:id="1628853399">
      <w:bodyDiv w:val="1"/>
      <w:marLeft w:val="0"/>
      <w:marRight w:val="0"/>
      <w:marTop w:val="0"/>
      <w:marBottom w:val="0"/>
      <w:divBdr>
        <w:top w:val="none" w:sz="0" w:space="0" w:color="auto"/>
        <w:left w:val="none" w:sz="0" w:space="0" w:color="auto"/>
        <w:bottom w:val="none" w:sz="0" w:space="0" w:color="auto"/>
        <w:right w:val="none" w:sz="0" w:space="0" w:color="auto"/>
      </w:divBdr>
    </w:div>
    <w:div w:id="1654332708">
      <w:bodyDiv w:val="1"/>
      <w:marLeft w:val="0"/>
      <w:marRight w:val="0"/>
      <w:marTop w:val="0"/>
      <w:marBottom w:val="0"/>
      <w:divBdr>
        <w:top w:val="none" w:sz="0" w:space="0" w:color="auto"/>
        <w:left w:val="none" w:sz="0" w:space="0" w:color="auto"/>
        <w:bottom w:val="none" w:sz="0" w:space="0" w:color="auto"/>
        <w:right w:val="none" w:sz="0" w:space="0" w:color="auto"/>
      </w:divBdr>
    </w:div>
    <w:div w:id="1703165982">
      <w:bodyDiv w:val="1"/>
      <w:marLeft w:val="0"/>
      <w:marRight w:val="0"/>
      <w:marTop w:val="0"/>
      <w:marBottom w:val="0"/>
      <w:divBdr>
        <w:top w:val="none" w:sz="0" w:space="0" w:color="auto"/>
        <w:left w:val="none" w:sz="0" w:space="0" w:color="auto"/>
        <w:bottom w:val="none" w:sz="0" w:space="0" w:color="auto"/>
        <w:right w:val="none" w:sz="0" w:space="0" w:color="auto"/>
      </w:divBdr>
    </w:div>
    <w:div w:id="1726178922">
      <w:bodyDiv w:val="1"/>
      <w:marLeft w:val="0"/>
      <w:marRight w:val="0"/>
      <w:marTop w:val="0"/>
      <w:marBottom w:val="0"/>
      <w:divBdr>
        <w:top w:val="none" w:sz="0" w:space="0" w:color="auto"/>
        <w:left w:val="none" w:sz="0" w:space="0" w:color="auto"/>
        <w:bottom w:val="none" w:sz="0" w:space="0" w:color="auto"/>
        <w:right w:val="none" w:sz="0" w:space="0" w:color="auto"/>
      </w:divBdr>
    </w:div>
    <w:div w:id="2016615344">
      <w:bodyDiv w:val="1"/>
      <w:marLeft w:val="0"/>
      <w:marRight w:val="0"/>
      <w:marTop w:val="0"/>
      <w:marBottom w:val="0"/>
      <w:divBdr>
        <w:top w:val="none" w:sz="0" w:space="0" w:color="auto"/>
        <w:left w:val="none" w:sz="0" w:space="0" w:color="auto"/>
        <w:bottom w:val="none" w:sz="0" w:space="0" w:color="auto"/>
        <w:right w:val="none" w:sz="0" w:space="0" w:color="auto"/>
      </w:divBdr>
    </w:div>
    <w:div w:id="2018655562">
      <w:bodyDiv w:val="1"/>
      <w:marLeft w:val="0"/>
      <w:marRight w:val="0"/>
      <w:marTop w:val="0"/>
      <w:marBottom w:val="0"/>
      <w:divBdr>
        <w:top w:val="none" w:sz="0" w:space="0" w:color="auto"/>
        <w:left w:val="none" w:sz="0" w:space="0" w:color="auto"/>
        <w:bottom w:val="none" w:sz="0" w:space="0" w:color="auto"/>
        <w:right w:val="none" w:sz="0" w:space="0" w:color="auto"/>
      </w:divBdr>
    </w:div>
    <w:div w:id="210580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sv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svg"/><Relationship Id="rId29" Type="http://schemas.openxmlformats.org/officeDocument/2006/relationships/image" Target="media/image17.png"/><Relationship Id="rId11" Type="http://schemas.openxmlformats.org/officeDocument/2006/relationships/hyperlink" Target="http://www.opengis.net/doc/is/IndoorG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www.opengeospatial.org/lega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microsoft.com/office/2018/08/relationships/commentsExtensible" Target="commentsExtensi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doi.org/10.1007/3-540-51295-0_14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_rels/footnotes.xml.rels><?xml version="1.0" encoding="UTF-8" standalone="yes"?>
<Relationships xmlns="http://schemas.openxmlformats.org/package/2006/relationships"><Relationship Id="rId1" Type="http://schemas.openxmlformats.org/officeDocument/2006/relationships/hyperlink" Target="https://portal.ogc.org/public_ogc/directives/directive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Con09</b:Tag>
    <b:SourceType>Report</b:SourceType>
    <b:Guid>{48F51548-0B6C-49D4-8F6F-5D56FB674CE8}</b:Guid>
    <b:Author>
      <b:Author>
        <b:NameList>
          <b:Person>
            <b:Last>OGC</b:Last>
          </b:Person>
        </b:NameList>
      </b:Author>
    </b:Author>
    <b:Title>The Specification Model – A Standard for Modular specifications</b:Title>
    <b:Year>2009</b:Year>
    <b:StandardNumber>OGC 08-131r3</b:StandardNumber>
    <b:Publisher>Open Geospatial Consortium</b:Publisher>
    <b:RefOrder>1</b:RefOrder>
  </b:Source>
  <b:Source>
    <b:Tag>Zla20</b:Tag>
    <b:SourceType>JournalArticle</b:SourceType>
    <b:Guid>{8C4E32A1-CF60-4468-BA8D-E60C027C60D2}</b:Guid>
    <b:Author>
      <b:Author>
        <b:NameList>
          <b:Person>
            <b:Last>Zlatanova</b:Last>
            <b:First>Sisi</b:First>
          </b:Person>
          <b:Person>
            <b:Last>Yan</b:Last>
            <b:First>Jinjin</b:First>
          </b:Person>
          <b:Person>
            <b:Last>Wang</b:Last>
            <b:First>Yijing</b:First>
          </b:Person>
          <b:Person>
            <b:Last>Diakité</b:Last>
            <b:First>Abdoulaye</b:First>
          </b:Person>
          <b:Person>
            <b:Last>Isikdag</b:Last>
            <b:First>Umit</b:First>
          </b:Person>
          <b:Person>
            <b:Last>Sithole</b:Last>
            <b:First>George</b:First>
          </b:Person>
          <b:Person>
            <b:Last>Barton</b:Last>
            <b:First>Jack</b:First>
          </b:Person>
        </b:NameList>
      </b:Author>
    </b:Author>
    <b:Title>Spaces in Spatial Science and Urban Applications—State of the Art Review</b:Title>
    <b:JournalName>ISPRS International Journal of Geo-Information</b:JournalName>
    <b:Year>2020</b:Year>
    <b:Pages>58</b:Pages>
    <b:Volume>9</b:Volume>
    <b:Issue>1</b:Issue>
    <b:RefOrder>2</b:RefOrder>
  </b:Source>
  <b:Source>
    <b:Tag>Pri10</b:Tag>
    <b:SourceType>InternetSite</b:SourceType>
    <b:Guid>{8A085CE6-2EEC-45A8-B3B3-605087B7C4CD}</b:Guid>
    <b:Title>About Wordnet</b:Title>
    <b:Year>2010</b:Year>
    <b:Author>
      <b:Author>
        <b:Corporate>Princeton University</b:Corporate>
      </b:Author>
    </b:Author>
    <b:Publisher>Princeton University</b:Publisher>
    <b:ProductionCompany>Princeton University</b:ProductionCompany>
    <b:YearAccessed>2020</b:YearAccessed>
    <b:MonthAccessed>02</b:MonthAccessed>
    <b:DayAccessed>06</b:DayAccessed>
    <b:URL>https://wordnet.princeton.edu/</b:URL>
    <b:RefOrder>3</b:RefOrder>
  </b:Source>
  <b:Source>
    <b:Tag>Yan19</b:Tag>
    <b:SourceType>JournalArticle</b:SourceType>
    <b:Guid>{D5C85CC6-3DA2-4D69-B684-A3A9E946C70F}</b:Guid>
    <b:Author>
      <b:Author>
        <b:NameList>
          <b:Person>
            <b:Last>Yan</b:Last>
            <b:First>Jinjin</b:First>
          </b:Person>
          <b:Person>
            <b:Last>Diakité</b:Last>
            <b:First>Abdoulaye</b:First>
            <b:Middle>A.</b:Middle>
          </b:Person>
          <b:Person>
            <b:Last>Zlatanova</b:Last>
            <b:First>Sisi</b:First>
          </b:Person>
        </b:NameList>
      </b:Author>
    </b:Author>
    <b:Title>A generic space definition framework to support seamless indoor/outdoor navigation systems</b:Title>
    <b:Year>2019</b:Year>
    <b:JournalName>Transactions in GIS</b:JournalName>
    <b:Pages>1273-1295</b:Pages>
    <b:Publisher>Wiley Online Library</b:Publisher>
    <b:Volume>23</b:Volume>
    <b:Issue>6</b:Issue>
    <b:RefOrder>4</b:RefOrder>
  </b:Source>
  <b:Source>
    <b:Tag>Mor89</b:Tag>
    <b:SourceType>InternetSite</b:SourceType>
    <b:Guid>{B0218E2F-29EE-4EA1-9C8A-DA074C708E6F}</b:Guid>
    <b:Author>
      <b:Author>
        <b:NameList>
          <b:Person>
            <b:Last>Morris</b:Last>
            <b:First>Sidney</b:First>
          </b:Person>
        </b:NameList>
      </b:Author>
    </b:Author>
    <b:Title>Topology Without Tears</b:Title>
    <b:InternetSiteTitle>Topology Without Tears Online Book</b:InternetSiteTitle>
    <b:Year>2019</b:Year>
    <b:URL>http://www.topologywithouttears.net/topbook.pdf</b:URL>
    <b:YearAccessed>2020</b:YearAccessed>
    <b:MonthAccessed>02</b:MonthAccessed>
    <b:DayAccessed>10</b:DayAccessed>
    <b:RefOrder>5</b:RefOrder>
  </b:Source>
  <b:Source>
    <b:Tag>ISO19</b:Tag>
    <b:SourceType>DocumentFromInternetSite</b:SourceType>
    <b:Guid>{683CE355-7179-4504-BC7B-F4FE32424908}</b:Guid>
    <b:Title>ISO 19107:2019, Geographic information - Spatial Schema</b:Title>
    <b:InternetSiteTitle>International Organization for Standardization</b:InternetSiteTitle>
    <b:Year>2019</b:Year>
    <b:URL>https://www.iso.org/standard/66175.html</b:URL>
    <b:Author>
      <b:Author>
        <b:NameList>
          <b:Person>
            <b:Last>ISO</b:Last>
          </b:Person>
        </b:NameList>
      </b:Author>
    </b:Author>
    <b:YearAccessed>2020</b:YearAccessed>
    <b:MonthAccessed>02</b:MonthAccessed>
    <b:DayAccessed>10</b:DayAccessed>
    <b:RefOrder>6</b:RefOrder>
  </b:Source>
  <b:Source>
    <b:Tag>Mun18</b:Tag>
    <b:SourceType>Book</b:SourceType>
    <b:Guid>{E534769B-0F1F-4426-9FAB-6BC0B18E730E}</b:Guid>
    <b:Title>Elements of algebraic topology</b:Title>
    <b:Year>2018</b:Year>
    <b:Author>
      <b:Author>
        <b:NameList>
          <b:Person>
            <b:Last>Munkres</b:Last>
            <b:First>James</b:First>
            <b:Middle>R</b:Middle>
          </b:Person>
        </b:NameList>
      </b:Author>
    </b:Author>
    <b:Publisher>CRC Press</b:Publisher>
    <b:RefOrder>7</b:RefOrder>
  </b:Source>
  <b:Source>
    <b:Tag>Lee04</b:Tag>
    <b:SourceType>JournalArticle</b:SourceType>
    <b:Guid>{416D2D57-286D-447C-AD38-95604E5887E2}</b:Guid>
    <b:Title>A spatial access-oriented implementation of a 3D GIS topological data model for urban entities</b:Title>
    <b:Year>2004</b:Year>
    <b:Author>
      <b:Author>
        <b:NameList>
          <b:Person>
            <b:Last>Lee</b:Last>
            <b:First>Jiyeong</b:First>
          </b:Person>
        </b:NameList>
      </b:Author>
    </b:Author>
    <b:JournalName>GeoInformatica</b:JournalName>
    <b:Pages>237-264</b:Pages>
    <b:RefOrder>8</b:RefOrder>
  </b:Source>
  <b:Source>
    <b:Tag>Dia18</b:Tag>
    <b:SourceType>JournalArticle</b:SourceType>
    <b:Guid>{D4001A38-1A80-4C95-B658-D5D1C75C6F38}</b:Guid>
    <b:Title>Spatial subdivision of complex indoor environments for 3D indoor navigation.</b:Title>
    <b:Year>2018</b:Year>
    <b:Author>
      <b:Author>
        <b:NameList>
          <b:Person>
            <b:Last>Diakité</b:Last>
            <b:First>Abdoulaye</b:First>
            <b:Middle>A., and Sisi Zlatanova</b:Middle>
          </b:Person>
        </b:NameList>
      </b:Author>
    </b:Author>
    <b:JournalName>International Journal of Geographical Information Science</b:JournalName>
    <b:Pages>213-235</b:Pages>
    <b:RefOrder>9</b:RefOrder>
  </b:Source>
  <b:Source>
    <b:Tag>ISO21</b:Tag>
    <b:SourceType>DocumentFromInternetSite</b:SourceType>
    <b:Guid>{F210BF1E-347F-465C-8471-64A131686128}</b:Guid>
    <b:Title>OmniClass - Table 13</b:Title>
    <b:Year>2021</b:Year>
    <b:Author>
      <b:Author>
        <b:NameList>
          <b:Person>
            <b:Last>OmniClass</b:Last>
          </b:Person>
        </b:NameList>
      </b:Author>
    </b:Author>
    <b:InternetSiteTitle>CSI Resource</b:InternetSiteTitle>
    <b:Month>Sept.</b:Month>
    <b:RefOrder>10</b:RefOrder>
  </b:Source>
</b:Sources>
</file>

<file path=customXml/itemProps1.xml><?xml version="1.0" encoding="utf-8"?>
<ds:datastoreItem xmlns:ds="http://schemas.openxmlformats.org/officeDocument/2006/customXml" ds:itemID="{55FD6851-9597-47A6-8990-92A3486F4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60</Pages>
  <Words>15498</Words>
  <Characters>88340</Characters>
  <Application>Microsoft Office Word</Application>
  <DocSecurity>0</DocSecurity>
  <Lines>736</Lines>
  <Paragraphs>207</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Open Geospatial Consortium</vt:lpstr>
      <vt:lpstr>Open Geospatial Consortium</vt:lpstr>
    </vt:vector>
  </TitlesOfParts>
  <Company>OGC</Company>
  <LinksUpToDate>false</LinksUpToDate>
  <CharactersWithSpaces>103631</CharactersWithSpaces>
  <SharedDoc>false</SharedDoc>
  <HLinks>
    <vt:vector size="24" baseType="variant">
      <vt:variant>
        <vt:i4>2097207</vt:i4>
      </vt:variant>
      <vt:variant>
        <vt:i4>9</vt:i4>
      </vt:variant>
      <vt:variant>
        <vt:i4>0</vt:i4>
      </vt:variant>
      <vt:variant>
        <vt:i4>5</vt:i4>
      </vt:variant>
      <vt:variant>
        <vt:lpwstr>http://opengis.net/spec/WCS/2.0/core/exception</vt:lpwstr>
      </vt:variant>
      <vt:variant>
        <vt:lpwstr/>
      </vt:variant>
      <vt:variant>
        <vt:i4>1310803</vt:i4>
      </vt:variant>
      <vt:variant>
        <vt:i4>3</vt:i4>
      </vt:variant>
      <vt:variant>
        <vt:i4>0</vt:i4>
      </vt:variant>
      <vt:variant>
        <vt:i4>5</vt:i4>
      </vt:variant>
      <vt:variant>
        <vt:lpwstr>http://www.opengeospatial.org/legal/</vt:lpwstr>
      </vt:variant>
      <vt:variant>
        <vt:lpwstr/>
      </vt:variant>
      <vt:variant>
        <vt:i4>1572887</vt:i4>
      </vt:variant>
      <vt:variant>
        <vt:i4>0</vt:i4>
      </vt:variant>
      <vt:variant>
        <vt:i4>0</vt:i4>
      </vt:variant>
      <vt:variant>
        <vt:i4>5</vt:i4>
      </vt:variant>
      <vt:variant>
        <vt:lpwstr>http://www.opengis.net/doc/template/standard/1.0</vt:lpwstr>
      </vt:variant>
      <vt:variant>
        <vt:lpwstr/>
      </vt:variant>
      <vt:variant>
        <vt:i4>3342371</vt:i4>
      </vt:variant>
      <vt:variant>
        <vt:i4>0</vt:i4>
      </vt:variant>
      <vt:variant>
        <vt:i4>0</vt:i4>
      </vt:variant>
      <vt:variant>
        <vt:i4>5</vt:i4>
      </vt:variant>
      <vt:variant>
        <vt:lpwstr>http://www.opengeospatial.org/cite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Geospatial Consortium</dc:title>
  <dc:subject>OGC Standards document template</dc:subject>
  <dc:creator>Scott Simmons</dc:creator>
  <cp:lastModifiedBy>Li, Ki Joune</cp:lastModifiedBy>
  <cp:revision>9</cp:revision>
  <cp:lastPrinted>2024-03-04T05:42:00Z</cp:lastPrinted>
  <dcterms:created xsi:type="dcterms:W3CDTF">2024-04-19T03:45:00Z</dcterms:created>
  <dcterms:modified xsi:type="dcterms:W3CDTF">2024-04-19T09:53:00Z</dcterms:modified>
</cp:coreProperties>
</file>