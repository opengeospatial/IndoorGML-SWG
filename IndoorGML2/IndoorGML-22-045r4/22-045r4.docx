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F21E8F" w14:textId="77777777" w:rsidR="009A7B37" w:rsidRDefault="009A7B37" w:rsidP="00EF6182">
      <w:pPr>
        <w:pStyle w:val="AnnexNumbered"/>
        <w:numPr>
          <w:ilvl w:val="0"/>
          <w:numId w:val="0"/>
        </w:numPr>
        <w:outlineLvl w:val="9"/>
        <w:rPr>
          <w:color w:val="0000FF"/>
        </w:rPr>
      </w:pPr>
      <w:r>
        <w:t>Open Geospatial Consortium</w:t>
      </w:r>
      <w:r>
        <w:rPr>
          <w:color w:val="0000FF"/>
        </w:rPr>
        <w:t xml:space="preserve"> </w:t>
      </w:r>
    </w:p>
    <w:p w14:paraId="438B4278" w14:textId="68B323E0" w:rsidR="00DB1F99" w:rsidRPr="00DC1526" w:rsidRDefault="00DB1F99">
      <w:pPr>
        <w:jc w:val="right"/>
        <w:rPr>
          <w:sz w:val="20"/>
          <w:szCs w:val="20"/>
        </w:rPr>
      </w:pPr>
      <w:r w:rsidRPr="00DC1526">
        <w:rPr>
          <w:sz w:val="20"/>
          <w:szCs w:val="20"/>
        </w:rPr>
        <w:t>Submission Date: &lt;</w:t>
      </w:r>
      <w:r w:rsidR="00674C60" w:rsidRPr="00DC1526">
        <w:rPr>
          <w:sz w:val="20"/>
          <w:szCs w:val="20"/>
        </w:rPr>
        <w:t>202</w:t>
      </w:r>
      <w:r w:rsidR="00136DB5">
        <w:rPr>
          <w:sz w:val="20"/>
          <w:szCs w:val="20"/>
        </w:rPr>
        <w:t>4</w:t>
      </w:r>
      <w:r w:rsidRPr="00DC1526">
        <w:rPr>
          <w:sz w:val="20"/>
          <w:szCs w:val="20"/>
        </w:rPr>
        <w:t>-</w:t>
      </w:r>
      <w:r w:rsidR="006C3AE7">
        <w:rPr>
          <w:sz w:val="20"/>
          <w:szCs w:val="20"/>
        </w:rPr>
        <w:t>04</w:t>
      </w:r>
      <w:r w:rsidR="00136DB5">
        <w:rPr>
          <w:sz w:val="20"/>
          <w:szCs w:val="20"/>
        </w:rPr>
        <w:t>-xx</w:t>
      </w:r>
      <w:r w:rsidRPr="00DC1526">
        <w:rPr>
          <w:sz w:val="20"/>
          <w:szCs w:val="20"/>
        </w:rPr>
        <w:t>&gt;</w:t>
      </w:r>
    </w:p>
    <w:p w14:paraId="5081CC5C" w14:textId="77777777" w:rsidR="00154114" w:rsidRPr="00DC1526" w:rsidRDefault="00154114">
      <w:pPr>
        <w:jc w:val="right"/>
        <w:rPr>
          <w:sz w:val="20"/>
          <w:szCs w:val="20"/>
        </w:rPr>
      </w:pPr>
      <w:r w:rsidRPr="00DC1526">
        <w:rPr>
          <w:sz w:val="20"/>
          <w:szCs w:val="20"/>
        </w:rPr>
        <w:t xml:space="preserve">Approval </w:t>
      </w:r>
      <w:r w:rsidR="009A7B37" w:rsidRPr="00DC1526">
        <w:rPr>
          <w:sz w:val="20"/>
          <w:szCs w:val="20"/>
        </w:rPr>
        <w:t>Date:   </w:t>
      </w:r>
      <w:r w:rsidRPr="00DC1526">
        <w:rPr>
          <w:sz w:val="20"/>
          <w:szCs w:val="20"/>
        </w:rPr>
        <w:t>&lt;</w:t>
      </w:r>
      <w:proofErr w:type="spellStart"/>
      <w:r w:rsidRPr="00DC1526">
        <w:rPr>
          <w:sz w:val="20"/>
          <w:szCs w:val="20"/>
        </w:rPr>
        <w:t>yyyy</w:t>
      </w:r>
      <w:proofErr w:type="spellEnd"/>
      <w:r w:rsidRPr="00DC1526">
        <w:rPr>
          <w:sz w:val="20"/>
          <w:szCs w:val="20"/>
        </w:rPr>
        <w:t>-</w:t>
      </w:r>
      <w:r w:rsidR="006136E0" w:rsidRPr="00DC1526">
        <w:rPr>
          <w:sz w:val="20"/>
          <w:szCs w:val="20"/>
        </w:rPr>
        <w:t>mm-dd</w:t>
      </w:r>
      <w:r w:rsidR="00377235" w:rsidRPr="00DC1526">
        <w:rPr>
          <w:sz w:val="20"/>
          <w:szCs w:val="20"/>
        </w:rPr>
        <w:t>&gt;</w:t>
      </w:r>
    </w:p>
    <w:p w14:paraId="1E89CC4D" w14:textId="77777777" w:rsidR="009A7B37" w:rsidRPr="00DC1526" w:rsidRDefault="00154114" w:rsidP="00154114">
      <w:pPr>
        <w:jc w:val="right"/>
        <w:rPr>
          <w:sz w:val="20"/>
          <w:szCs w:val="20"/>
        </w:rPr>
      </w:pPr>
      <w:r w:rsidRPr="00DC1526">
        <w:rPr>
          <w:sz w:val="20"/>
          <w:szCs w:val="20"/>
        </w:rPr>
        <w:t>Publication Date:   &lt;</w:t>
      </w:r>
      <w:proofErr w:type="spellStart"/>
      <w:r w:rsidRPr="00DC1526">
        <w:rPr>
          <w:sz w:val="20"/>
          <w:szCs w:val="20"/>
        </w:rPr>
        <w:t>yyyy</w:t>
      </w:r>
      <w:proofErr w:type="spellEnd"/>
      <w:r w:rsidRPr="00DC1526">
        <w:rPr>
          <w:sz w:val="20"/>
          <w:szCs w:val="20"/>
        </w:rPr>
        <w:t>-</w:t>
      </w:r>
      <w:r w:rsidR="006136E0" w:rsidRPr="00DC1526">
        <w:rPr>
          <w:sz w:val="20"/>
          <w:szCs w:val="20"/>
        </w:rPr>
        <w:t>mm-dd</w:t>
      </w:r>
      <w:r w:rsidRPr="00DC1526">
        <w:rPr>
          <w:sz w:val="20"/>
          <w:szCs w:val="20"/>
        </w:rPr>
        <w:t>&gt;</w:t>
      </w:r>
      <w:r w:rsidR="00377235" w:rsidRPr="00DC1526">
        <w:rPr>
          <w:b/>
          <w:sz w:val="20"/>
          <w:szCs w:val="20"/>
        </w:rPr>
        <w:t xml:space="preserve"> </w:t>
      </w:r>
    </w:p>
    <w:p w14:paraId="276F6883" w14:textId="0764272A" w:rsidR="009A7B37" w:rsidRPr="00DC1526" w:rsidRDefault="009A7B37">
      <w:pPr>
        <w:jc w:val="right"/>
        <w:rPr>
          <w:sz w:val="20"/>
          <w:szCs w:val="20"/>
        </w:rPr>
      </w:pPr>
      <w:bookmarkStart w:id="0" w:name="Cover_RemoveText2"/>
      <w:r w:rsidRPr="00DC1526">
        <w:rPr>
          <w:sz w:val="20"/>
          <w:szCs w:val="20"/>
        </w:rPr>
        <w:t>External identifier of this OGC</w:t>
      </w:r>
      <w:r w:rsidRPr="00DC1526">
        <w:rPr>
          <w:sz w:val="20"/>
          <w:szCs w:val="20"/>
          <w:vertAlign w:val="superscript"/>
        </w:rPr>
        <w:t>®</w:t>
      </w:r>
      <w:r w:rsidRPr="00DC1526">
        <w:rPr>
          <w:sz w:val="20"/>
          <w:szCs w:val="20"/>
        </w:rPr>
        <w:t xml:space="preserve"> document: </w:t>
      </w:r>
      <w:r w:rsidR="004C43DA" w:rsidRPr="00DC1526">
        <w:rPr>
          <w:sz w:val="20"/>
          <w:szCs w:val="20"/>
        </w:rPr>
        <w:t>&lt;</w:t>
      </w:r>
      <w:hyperlink r:id="rId11" w:history="1">
        <w:r w:rsidR="00027A80" w:rsidRPr="00DC1526">
          <w:rPr>
            <w:rStyle w:val="Hyperlink"/>
            <w:color w:val="auto"/>
            <w:sz w:val="20"/>
            <w:szCs w:val="20"/>
          </w:rPr>
          <w:t>http://www.opengis.net/doc/</w:t>
        </w:r>
        <w:r w:rsidR="00027A80" w:rsidRPr="00DC1526">
          <w:rPr>
            <w:rStyle w:val="Hyperlink"/>
            <w:rFonts w:hint="eastAsia"/>
            <w:color w:val="auto"/>
            <w:sz w:val="20"/>
            <w:szCs w:val="20"/>
            <w:lang w:eastAsia="ko-KR"/>
          </w:rPr>
          <w:t>i</w:t>
        </w:r>
        <w:r w:rsidR="00027A80" w:rsidRPr="00DC1526">
          <w:rPr>
            <w:rStyle w:val="Hyperlink"/>
            <w:color w:val="auto"/>
            <w:sz w:val="20"/>
            <w:szCs w:val="20"/>
            <w:lang w:eastAsia="ko-KR"/>
          </w:rPr>
          <w:t>s/IndoorGML</w:t>
        </w:r>
        <w:r w:rsidR="00027A80" w:rsidRPr="00DC1526">
          <w:rPr>
            <w:rStyle w:val="Hyperlink"/>
            <w:color w:val="auto"/>
            <w:sz w:val="20"/>
            <w:szCs w:val="20"/>
          </w:rPr>
          <w:t>/</w:t>
        </w:r>
      </w:hyperlink>
      <w:r w:rsidR="00027A80" w:rsidRPr="00DC1526">
        <w:rPr>
          <w:sz w:val="20"/>
          <w:szCs w:val="20"/>
        </w:rPr>
        <w:t>2.0</w:t>
      </w:r>
      <w:r w:rsidR="004C43DA" w:rsidRPr="00DC1526">
        <w:rPr>
          <w:sz w:val="20"/>
          <w:szCs w:val="20"/>
        </w:rPr>
        <w:t>&gt;</w:t>
      </w:r>
    </w:p>
    <w:p w14:paraId="78092874" w14:textId="2C38A8DB" w:rsidR="009A7B37" w:rsidRPr="00DC1526" w:rsidRDefault="009A7B37">
      <w:pPr>
        <w:jc w:val="right"/>
        <w:rPr>
          <w:sz w:val="20"/>
          <w:szCs w:val="20"/>
        </w:rPr>
      </w:pPr>
      <w:r w:rsidRPr="00DC1526">
        <w:rPr>
          <w:sz w:val="20"/>
          <w:szCs w:val="20"/>
        </w:rPr>
        <w:t>Internal reference number of this OGC</w:t>
      </w:r>
      <w:r w:rsidRPr="00DC1526">
        <w:rPr>
          <w:sz w:val="20"/>
          <w:szCs w:val="20"/>
          <w:vertAlign w:val="superscript"/>
        </w:rPr>
        <w:t>®</w:t>
      </w:r>
      <w:r w:rsidRPr="00DC1526">
        <w:rPr>
          <w:sz w:val="20"/>
          <w:szCs w:val="20"/>
        </w:rPr>
        <w:t xml:space="preserve"> document:   </w:t>
      </w:r>
      <w:bookmarkEnd w:id="0"/>
      <w:r w:rsidR="00027A80" w:rsidRPr="00DC1526">
        <w:rPr>
          <w:sz w:val="20"/>
          <w:szCs w:val="20"/>
        </w:rPr>
        <w:t>OGC</w:t>
      </w:r>
      <w:r w:rsidRPr="00DC1526">
        <w:rPr>
          <w:sz w:val="20"/>
          <w:szCs w:val="20"/>
        </w:rPr>
        <w:t> </w:t>
      </w:r>
      <w:r w:rsidR="00027A80" w:rsidRPr="00DC1526">
        <w:rPr>
          <w:sz w:val="20"/>
          <w:szCs w:val="20"/>
        </w:rPr>
        <w:t>22</w:t>
      </w:r>
      <w:r w:rsidR="004C43DA" w:rsidRPr="00DC1526">
        <w:rPr>
          <w:sz w:val="20"/>
          <w:szCs w:val="20"/>
        </w:rPr>
        <w:t>-</w:t>
      </w:r>
      <w:r w:rsidR="00027A80" w:rsidRPr="00DC1526">
        <w:rPr>
          <w:sz w:val="20"/>
          <w:szCs w:val="20"/>
        </w:rPr>
        <w:t>045</w:t>
      </w:r>
      <w:r w:rsidR="00F87A19">
        <w:rPr>
          <w:sz w:val="20"/>
          <w:szCs w:val="20"/>
        </w:rPr>
        <w:t>r1</w:t>
      </w:r>
      <w:r w:rsidR="004C43DA" w:rsidRPr="00DC1526">
        <w:rPr>
          <w:sz w:val="20"/>
          <w:szCs w:val="20"/>
        </w:rPr>
        <w:t xml:space="preserve"> </w:t>
      </w:r>
    </w:p>
    <w:p w14:paraId="1261D331" w14:textId="7C5DA8C6" w:rsidR="009A7B37" w:rsidRPr="00DC1526" w:rsidRDefault="009A7B37">
      <w:pPr>
        <w:jc w:val="right"/>
        <w:rPr>
          <w:sz w:val="20"/>
          <w:szCs w:val="20"/>
        </w:rPr>
      </w:pPr>
      <w:r w:rsidRPr="00DC1526">
        <w:rPr>
          <w:sz w:val="20"/>
          <w:szCs w:val="20"/>
        </w:rPr>
        <w:t xml:space="preserve">Version: </w:t>
      </w:r>
      <w:r w:rsidR="00DB0FEE" w:rsidRPr="00DC1526">
        <w:rPr>
          <w:sz w:val="20"/>
          <w:szCs w:val="20"/>
        </w:rPr>
        <w:t>1</w:t>
      </w:r>
      <w:r w:rsidR="00027A80" w:rsidRPr="00DC1526">
        <w:rPr>
          <w:sz w:val="20"/>
          <w:szCs w:val="20"/>
        </w:rPr>
        <w:t>.0</w:t>
      </w:r>
    </w:p>
    <w:p w14:paraId="4DEFCBC0" w14:textId="5193DE07" w:rsidR="009A7B37" w:rsidRPr="00DC1526" w:rsidRDefault="009A7B37">
      <w:pPr>
        <w:jc w:val="right"/>
        <w:rPr>
          <w:sz w:val="20"/>
          <w:szCs w:val="20"/>
        </w:rPr>
      </w:pPr>
      <w:r w:rsidRPr="00DC1526">
        <w:rPr>
          <w:sz w:val="20"/>
          <w:szCs w:val="20"/>
        </w:rPr>
        <w:t>Category: OGC</w:t>
      </w:r>
      <w:r w:rsidRPr="00DC1526">
        <w:rPr>
          <w:sz w:val="20"/>
          <w:szCs w:val="20"/>
          <w:vertAlign w:val="superscript"/>
        </w:rPr>
        <w:t>®</w:t>
      </w:r>
      <w:r w:rsidRPr="00DC1526">
        <w:rPr>
          <w:sz w:val="20"/>
          <w:szCs w:val="20"/>
        </w:rPr>
        <w:t xml:space="preserve"> </w:t>
      </w:r>
      <w:r w:rsidR="00027A80" w:rsidRPr="00DC1526">
        <w:rPr>
          <w:sz w:val="20"/>
          <w:szCs w:val="20"/>
        </w:rPr>
        <w:t>Standard</w:t>
      </w:r>
    </w:p>
    <w:p w14:paraId="0368737F" w14:textId="36082B8F" w:rsidR="00E50724" w:rsidRPr="00DC1526" w:rsidRDefault="009A7B37" w:rsidP="00AC2E40">
      <w:pPr>
        <w:jc w:val="right"/>
        <w:rPr>
          <w:b/>
          <w:sz w:val="20"/>
          <w:szCs w:val="20"/>
          <w:lang w:val="en-GB"/>
        </w:rPr>
      </w:pPr>
      <w:r w:rsidRPr="00DC1526">
        <w:rPr>
          <w:sz w:val="20"/>
          <w:szCs w:val="20"/>
        </w:rPr>
        <w:t>Editor</w:t>
      </w:r>
      <w:r w:rsidR="00255A88">
        <w:rPr>
          <w:sz w:val="20"/>
          <w:szCs w:val="20"/>
        </w:rPr>
        <w:t>s</w:t>
      </w:r>
      <w:r w:rsidRPr="00DC1526">
        <w:rPr>
          <w:sz w:val="20"/>
          <w:szCs w:val="20"/>
        </w:rPr>
        <w:t>:   </w:t>
      </w:r>
      <w:r w:rsidR="00027A80" w:rsidRPr="00DC1526">
        <w:rPr>
          <w:sz w:val="20"/>
          <w:szCs w:val="20"/>
        </w:rPr>
        <w:t xml:space="preserve">Sisi </w:t>
      </w:r>
      <w:proofErr w:type="spellStart"/>
      <w:r w:rsidR="00027A80" w:rsidRPr="00DC1526">
        <w:rPr>
          <w:sz w:val="20"/>
          <w:szCs w:val="20"/>
        </w:rPr>
        <w:t>Zlatanova</w:t>
      </w:r>
      <w:proofErr w:type="spellEnd"/>
      <w:r w:rsidR="00027A80" w:rsidRPr="00DC1526">
        <w:rPr>
          <w:sz w:val="20"/>
          <w:szCs w:val="20"/>
        </w:rPr>
        <w:t>, Abdoulaye Diakit</w:t>
      </w:r>
      <w:r w:rsidR="00027A80" w:rsidRPr="00255A88">
        <w:rPr>
          <w:sz w:val="20"/>
          <w:szCs w:val="20"/>
        </w:rPr>
        <w:t>é</w:t>
      </w:r>
      <w:r w:rsidR="00027A80" w:rsidRPr="00DC1526">
        <w:rPr>
          <w:sz w:val="20"/>
          <w:szCs w:val="20"/>
        </w:rPr>
        <w:t xml:space="preserve">, </w:t>
      </w:r>
      <w:r w:rsidR="00255A88">
        <w:rPr>
          <w:sz w:val="20"/>
          <w:szCs w:val="20"/>
        </w:rPr>
        <w:t xml:space="preserve">Taehoon Kim, </w:t>
      </w:r>
      <w:r w:rsidR="00027A80" w:rsidRPr="00DC1526">
        <w:rPr>
          <w:sz w:val="20"/>
          <w:szCs w:val="20"/>
        </w:rPr>
        <w:t>and Ki-</w:t>
      </w:r>
      <w:proofErr w:type="spellStart"/>
      <w:r w:rsidR="00027A80" w:rsidRPr="00DC1526">
        <w:rPr>
          <w:sz w:val="20"/>
          <w:szCs w:val="20"/>
        </w:rPr>
        <w:t>Joune</w:t>
      </w:r>
      <w:proofErr w:type="spellEnd"/>
      <w:r w:rsidR="00027A80" w:rsidRPr="00DC1526">
        <w:rPr>
          <w:sz w:val="20"/>
          <w:szCs w:val="20"/>
        </w:rPr>
        <w:t xml:space="preserve"> Li</w:t>
      </w:r>
    </w:p>
    <w:p w14:paraId="59239472" w14:textId="77777777" w:rsidR="00AC2E40" w:rsidRPr="001471CE" w:rsidRDefault="00AC2E40" w:rsidP="00AC2E40">
      <w:pPr>
        <w:jc w:val="right"/>
        <w:rPr>
          <w:b/>
          <w:sz w:val="28"/>
          <w:szCs w:val="28"/>
          <w:lang w:val="en-GB"/>
        </w:rPr>
      </w:pPr>
    </w:p>
    <w:p w14:paraId="4502B3ED" w14:textId="77777777" w:rsidR="00AC2E40" w:rsidRPr="00DC1526" w:rsidRDefault="00AC2E40" w:rsidP="00AC2E40">
      <w:pPr>
        <w:jc w:val="right"/>
        <w:rPr>
          <w:b/>
          <w:sz w:val="28"/>
          <w:szCs w:val="28"/>
          <w:lang w:val="en-GB"/>
        </w:rPr>
      </w:pPr>
    </w:p>
    <w:p w14:paraId="13BD7520" w14:textId="77777777" w:rsidR="00AC2E40" w:rsidRPr="00DC1526" w:rsidRDefault="00AC2E40" w:rsidP="00AC2E40">
      <w:pPr>
        <w:jc w:val="right"/>
        <w:rPr>
          <w:b/>
          <w:sz w:val="28"/>
          <w:szCs w:val="28"/>
          <w:lang w:val="en-GB"/>
        </w:rPr>
      </w:pPr>
    </w:p>
    <w:p w14:paraId="328C8B90" w14:textId="559B3B19" w:rsidR="00F66693" w:rsidRPr="00F66693" w:rsidRDefault="00AC2E40" w:rsidP="00F66693">
      <w:pPr>
        <w:jc w:val="center"/>
        <w:rPr>
          <w:sz w:val="36"/>
          <w:szCs w:val="36"/>
        </w:rPr>
      </w:pPr>
      <w:r w:rsidRPr="00DC1526">
        <w:rPr>
          <w:sz w:val="36"/>
          <w:szCs w:val="36"/>
        </w:rPr>
        <w:t xml:space="preserve">OGC </w:t>
      </w:r>
      <w:r w:rsidR="00027A80" w:rsidRPr="00DC1526">
        <w:rPr>
          <w:sz w:val="36"/>
          <w:szCs w:val="36"/>
        </w:rPr>
        <w:t xml:space="preserve">IndoorGML </w:t>
      </w:r>
      <w:r w:rsidR="00F66693" w:rsidRPr="00F66693">
        <w:rPr>
          <w:rFonts w:hint="eastAsia"/>
          <w:sz w:val="36"/>
          <w:szCs w:val="36"/>
          <w:lang w:eastAsia="ko-KR"/>
        </w:rPr>
        <w:t>P</w:t>
      </w:r>
      <w:r w:rsidR="00F66693" w:rsidRPr="00F66693">
        <w:rPr>
          <w:sz w:val="36"/>
          <w:szCs w:val="36"/>
          <w:lang w:eastAsia="ko-KR"/>
        </w:rPr>
        <w:t>art I – Conceptual Model</w:t>
      </w:r>
    </w:p>
    <w:p w14:paraId="338755B2" w14:textId="77777777" w:rsidR="00E50724" w:rsidRPr="0068618E" w:rsidRDefault="00E50724">
      <w:pPr>
        <w:pStyle w:val="zzCopyright"/>
        <w:pBdr>
          <w:top w:val="none" w:sz="0" w:space="0" w:color="auto"/>
          <w:left w:val="none" w:sz="0" w:space="0" w:color="auto"/>
          <w:bottom w:val="none" w:sz="0" w:space="0" w:color="auto"/>
          <w:right w:val="none" w:sz="0" w:space="0" w:color="auto"/>
        </w:pBdr>
        <w:jc w:val="center"/>
        <w:rPr>
          <w:b/>
          <w:color w:val="auto"/>
          <w:lang w:val="en-US"/>
          <w:rPrChange w:id="1" w:author="Taehoon KIM" w:date="2024-09-20T06:04:00Z" w16du:dateUtc="2024-09-19T21:04:00Z">
            <w:rPr>
              <w:b/>
              <w:color w:val="auto"/>
            </w:rPr>
          </w:rPrChange>
        </w:rPr>
      </w:pPr>
    </w:p>
    <w:p w14:paraId="69EF6015" w14:textId="77777777" w:rsidR="00AC2E40" w:rsidRPr="00AC2E40" w:rsidRDefault="00AC2E40" w:rsidP="00AC2E40">
      <w:pPr>
        <w:rPr>
          <w:lang w:val="en-GB"/>
        </w:rPr>
      </w:pPr>
    </w:p>
    <w:p w14:paraId="1F45FE57" w14:textId="77777777" w:rsidR="009A7B37" w:rsidRDefault="009A7B37">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5B3B1AFB" w14:textId="3ED887A8" w:rsidR="009A7B37" w:rsidRDefault="004203F0" w:rsidP="00E50724">
      <w:pPr>
        <w:jc w:val="center"/>
        <w:rPr>
          <w:b/>
        </w:rPr>
      </w:pPr>
      <w:r>
        <w:t xml:space="preserve">Copyright </w:t>
      </w:r>
      <w:r w:rsidRPr="00DC1526">
        <w:t xml:space="preserve">© </w:t>
      </w:r>
      <w:r w:rsidR="00027A80" w:rsidRPr="00DC1526">
        <w:t>202</w:t>
      </w:r>
      <w:r w:rsidR="00F87A19">
        <w:t>4</w:t>
      </w:r>
      <w:r w:rsidR="00E50724" w:rsidRPr="00DC1526">
        <w:t xml:space="preserve"> </w:t>
      </w:r>
      <w:r w:rsidR="00E50724">
        <w:t>Open Geospatial Consortium</w:t>
      </w:r>
      <w:r w:rsidR="009A7B37">
        <w:br/>
        <w:t xml:space="preserve">To obtain additional rights of use, visit </w:t>
      </w:r>
      <w:hyperlink r:id="rId12" w:history="1">
        <w:r w:rsidR="009A7B37">
          <w:rPr>
            <w:rStyle w:val="Hyperlink"/>
            <w:color w:val="auto"/>
          </w:rPr>
          <w:t>http://www.opengeospatial.org/legal/</w:t>
        </w:r>
      </w:hyperlink>
      <w:r w:rsidR="009A7B37">
        <w:t>.</w:t>
      </w:r>
    </w:p>
    <w:p w14:paraId="0587050D" w14:textId="77777777" w:rsidR="00684C85" w:rsidRDefault="00684C85" w:rsidP="00684C85">
      <w:pPr>
        <w:jc w:val="center"/>
        <w:rPr>
          <w:b/>
          <w:bCs/>
        </w:rPr>
      </w:pPr>
    </w:p>
    <w:p w14:paraId="27D96C7C" w14:textId="77777777" w:rsidR="009A7B37" w:rsidRPr="00684C85" w:rsidRDefault="009A7B37" w:rsidP="00684C85">
      <w:pPr>
        <w:jc w:val="center"/>
        <w:rPr>
          <w:b/>
          <w:bCs/>
        </w:rPr>
      </w:pPr>
      <w:r>
        <w:rPr>
          <w:b/>
          <w:bCs/>
        </w:rPr>
        <w:t>Warning</w:t>
      </w:r>
    </w:p>
    <w:p w14:paraId="5B23A3B1" w14:textId="77777777" w:rsidR="009A7B37" w:rsidRDefault="009A7B37">
      <w:r>
        <w:t>This doc</w:t>
      </w:r>
      <w:r w:rsidR="00F60CB2">
        <w:t>ument is not an OGC Standard. This document</w:t>
      </w:r>
      <w:r>
        <w:t xml:space="preserve"> is distri</w:t>
      </w:r>
      <w:r w:rsidR="00F60CB2">
        <w:t>buted for review and comment. This document</w:t>
      </w:r>
      <w:r>
        <w:t xml:space="preserve"> is subject to change without notice and may not be referred to as an OGC Standard.</w:t>
      </w:r>
    </w:p>
    <w:p w14:paraId="014BA48E" w14:textId="6AD0673B" w:rsidR="009A7B37" w:rsidRPr="00384761" w:rsidRDefault="009A7B37">
      <w:pPr>
        <w:pStyle w:val="zzCover"/>
        <w:framePr w:hSpace="142" w:vSpace="142" w:wrap="auto" w:vAnchor="page" w:hAnchor="page" w:x="798" w:y="13865"/>
        <w:tabs>
          <w:tab w:val="left" w:pos="1980"/>
        </w:tabs>
        <w:suppressAutoHyphens/>
        <w:spacing w:after="0"/>
        <w:jc w:val="left"/>
        <w:rPr>
          <w:b w:val="0"/>
          <w:color w:val="auto"/>
          <w:sz w:val="20"/>
          <w:lang w:val="fr-FR"/>
        </w:rPr>
      </w:pPr>
      <w:r w:rsidRPr="00384761">
        <w:rPr>
          <w:b w:val="0"/>
          <w:color w:val="auto"/>
          <w:sz w:val="20"/>
          <w:lang w:val="fr-FR"/>
        </w:rPr>
        <w:t xml:space="preserve">Document </w:t>
      </w:r>
      <w:proofErr w:type="gramStart"/>
      <w:r w:rsidRPr="00384761">
        <w:rPr>
          <w:b w:val="0"/>
          <w:color w:val="auto"/>
          <w:sz w:val="20"/>
          <w:lang w:val="fr-FR"/>
        </w:rPr>
        <w:t>type:</w:t>
      </w:r>
      <w:proofErr w:type="gramEnd"/>
      <w:r w:rsidRPr="00384761">
        <w:rPr>
          <w:b w:val="0"/>
          <w:color w:val="auto"/>
          <w:sz w:val="20"/>
          <w:lang w:val="fr-FR"/>
        </w:rPr>
        <w:t>   </w:t>
      </w:r>
      <w:r w:rsidRPr="00384761">
        <w:rPr>
          <w:b w:val="0"/>
          <w:color w:val="auto"/>
          <w:sz w:val="20"/>
          <w:lang w:val="fr-FR"/>
        </w:rPr>
        <w:tab/>
        <w:t>OGC</w:t>
      </w:r>
      <w:r w:rsidRPr="00384761">
        <w:rPr>
          <w:b w:val="0"/>
          <w:color w:val="auto"/>
          <w:sz w:val="20"/>
          <w:vertAlign w:val="superscript"/>
          <w:lang w:val="fr-FR"/>
        </w:rPr>
        <w:t>®</w:t>
      </w:r>
      <w:r w:rsidRPr="00384761">
        <w:rPr>
          <w:b w:val="0"/>
          <w:color w:val="auto"/>
          <w:sz w:val="20"/>
          <w:lang w:val="fr-FR"/>
        </w:rPr>
        <w:t xml:space="preserve"> </w:t>
      </w:r>
      <w:r w:rsidRPr="00384761">
        <w:rPr>
          <w:b w:val="0"/>
          <w:color w:val="FF0000"/>
          <w:sz w:val="20"/>
          <w:lang w:val="fr-FR"/>
        </w:rPr>
        <w:t>Standard</w:t>
      </w:r>
    </w:p>
    <w:p w14:paraId="4DF49A9A" w14:textId="77777777" w:rsidR="009A7B37" w:rsidRPr="00384761" w:rsidRDefault="009A7B37">
      <w:pPr>
        <w:pStyle w:val="zzCover"/>
        <w:framePr w:hSpace="142" w:vSpace="142" w:wrap="auto" w:vAnchor="page" w:hAnchor="page" w:x="798" w:y="13865"/>
        <w:tabs>
          <w:tab w:val="left" w:pos="1980"/>
        </w:tabs>
        <w:suppressAutoHyphens/>
        <w:spacing w:after="0"/>
        <w:jc w:val="left"/>
        <w:rPr>
          <w:b w:val="0"/>
          <w:color w:val="auto"/>
          <w:sz w:val="20"/>
          <w:lang w:val="fr-FR"/>
        </w:rPr>
      </w:pPr>
      <w:r w:rsidRPr="00384761">
        <w:rPr>
          <w:b w:val="0"/>
          <w:color w:val="auto"/>
          <w:sz w:val="20"/>
          <w:lang w:val="fr-FR"/>
        </w:rPr>
        <w:t xml:space="preserve">Document </w:t>
      </w:r>
      <w:proofErr w:type="spellStart"/>
      <w:proofErr w:type="gramStart"/>
      <w:r w:rsidRPr="00384761">
        <w:rPr>
          <w:b w:val="0"/>
          <w:color w:val="auto"/>
          <w:sz w:val="20"/>
          <w:lang w:val="fr-FR"/>
        </w:rPr>
        <w:t>subtype</w:t>
      </w:r>
      <w:proofErr w:type="spellEnd"/>
      <w:r w:rsidRPr="00384761">
        <w:rPr>
          <w:b w:val="0"/>
          <w:color w:val="auto"/>
          <w:sz w:val="20"/>
          <w:lang w:val="fr-FR"/>
        </w:rPr>
        <w:t>:</w:t>
      </w:r>
      <w:proofErr w:type="gramEnd"/>
      <w:r w:rsidRPr="00384761">
        <w:rPr>
          <w:b w:val="0"/>
          <w:color w:val="auto"/>
          <w:sz w:val="20"/>
          <w:lang w:val="fr-FR"/>
        </w:rPr>
        <w:t>   </w:t>
      </w:r>
      <w:r w:rsidRPr="00384761">
        <w:rPr>
          <w:b w:val="0"/>
          <w:color w:val="auto"/>
          <w:sz w:val="20"/>
          <w:lang w:val="fr-FR"/>
        </w:rPr>
        <w:tab/>
        <w:t>if applicable</w:t>
      </w:r>
    </w:p>
    <w:p w14:paraId="3BDBD692" w14:textId="77777777" w:rsidR="009A7B37" w:rsidRDefault="009A7B37">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7BC36F0F" w14:textId="77777777" w:rsidR="009A7B37" w:rsidRDefault="009A7B37">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1388925B" w14:textId="77777777" w:rsidR="007F6680" w:rsidRDefault="009A7B37" w:rsidP="00F60CB2">
      <w:r>
        <w:t>Recipients of this document are invited to submit, with their comments, notification of any relevant patent rights of which they are aware and to provide supporting documentation.</w:t>
      </w:r>
      <w:bookmarkStart w:id="2" w:name="_Toc165888228"/>
    </w:p>
    <w:p w14:paraId="796362EE" w14:textId="77777777" w:rsidR="00F60CB2" w:rsidRPr="000B65F0" w:rsidRDefault="00F60CB2" w:rsidP="00F60CB2">
      <w:pPr>
        <w:rPr>
          <w:sz w:val="16"/>
          <w:szCs w:val="16"/>
        </w:rPr>
      </w:pPr>
      <w:r>
        <w:br w:type="page"/>
      </w:r>
      <w:r w:rsidRPr="000B65F0">
        <w:rPr>
          <w:sz w:val="16"/>
          <w:szCs w:val="16"/>
        </w:rPr>
        <w:lastRenderedPageBreak/>
        <w:t>License Agreement</w:t>
      </w:r>
    </w:p>
    <w:p w14:paraId="74D7354D" w14:textId="77777777" w:rsidR="00F60CB2" w:rsidRPr="000B65F0" w:rsidRDefault="00F60CB2" w:rsidP="00F60CB2">
      <w:pPr>
        <w:rPr>
          <w:sz w:val="16"/>
          <w:szCs w:val="16"/>
        </w:rPr>
      </w:pPr>
      <w:r w:rsidRPr="000B65F0">
        <w:rPr>
          <w:sz w:val="16"/>
          <w:szCs w:val="16"/>
        </w:rPr>
        <w:t>Permission is hereby granted by the Open Geospatial Consortium, ("Licensor"), free of charge and subject to the terms set forth below, to any person obtaining a copy of this Intellectual Property and any associated documentation, to deal in the Intellectual Property without restriction (except as set forth below), including without limitation the rights to implement, use, copy, modify, merge, publish, distribute, and/or sublicense copies of the Intellectual Property, and to permit persons to whom the Intellectual Property is furnished to do so, provided that all copyright notices on the intellectual property are retained intact and that each person to whom the Intellectual Property is furnished agrees to the terms of this Agreement.</w:t>
      </w:r>
    </w:p>
    <w:p w14:paraId="7F24BA16" w14:textId="77777777" w:rsidR="00F60CB2" w:rsidRPr="000B65F0" w:rsidRDefault="00F60CB2" w:rsidP="00F60CB2">
      <w:pPr>
        <w:rPr>
          <w:sz w:val="16"/>
          <w:szCs w:val="16"/>
        </w:rPr>
      </w:pPr>
      <w:r w:rsidRPr="000B65F0">
        <w:rPr>
          <w:sz w:val="16"/>
          <w:szCs w:val="16"/>
        </w:rPr>
        <w:t>If you modify the Intellectual Property, all copies of the modified Intellectual Property must include, in addition to the above copyright notice, a notice that the Intellectual Property includes modifications that have not been approved or adopted by LICENSOR.</w:t>
      </w:r>
    </w:p>
    <w:p w14:paraId="3F03EC95" w14:textId="77777777" w:rsidR="00F60CB2" w:rsidRPr="000B65F0" w:rsidRDefault="00F60CB2" w:rsidP="00F60CB2">
      <w:pPr>
        <w:rPr>
          <w:sz w:val="16"/>
          <w:szCs w:val="16"/>
        </w:rPr>
      </w:pPr>
      <w:r w:rsidRPr="000B65F0">
        <w:rPr>
          <w:sz w:val="16"/>
          <w:szCs w:val="16"/>
        </w:rPr>
        <w:t xml:space="preserve">THIS LICENSE IS A COPYRIGHT LICENSE </w:t>
      </w:r>
      <w:proofErr w:type="gramStart"/>
      <w:r w:rsidRPr="000B65F0">
        <w:rPr>
          <w:sz w:val="16"/>
          <w:szCs w:val="16"/>
        </w:rPr>
        <w:t>ONLY, AND</w:t>
      </w:r>
      <w:proofErr w:type="gramEnd"/>
      <w:r w:rsidRPr="000B65F0">
        <w:rPr>
          <w:sz w:val="16"/>
          <w:szCs w:val="16"/>
        </w:rPr>
        <w:t xml:space="preserve"> DOES NOT CONVEY ANY RIGHTS UNDER ANY PATENTS THAT MAY BE IN FORCE ANYWHERE IN THE WORLD.</w:t>
      </w:r>
    </w:p>
    <w:p w14:paraId="1497DD15" w14:textId="77777777" w:rsidR="00F60CB2" w:rsidRPr="000B65F0" w:rsidRDefault="00F60CB2" w:rsidP="00F60CB2">
      <w:pPr>
        <w:rPr>
          <w:sz w:val="16"/>
          <w:szCs w:val="16"/>
        </w:rPr>
      </w:pPr>
      <w:r w:rsidRPr="000B65F0">
        <w:rPr>
          <w:sz w:val="16"/>
          <w:szCs w:val="16"/>
        </w:rPr>
        <w:t xml:space="preserve">THE INTELLECTUAL PROPERTY IS PROVIDED "AS IS", WITHOUT WARRANTY OF ANY KIND, EXPRESS OR IMPLIED, INCLUDING BUT NOT LIMITED TO THE WARRANTIES OF MERCHANTABILITY, FITNESS FOR A PARTICULAR PURPOSE, AND NONINFRINGEMENT OF </w:t>
      </w:r>
      <w:proofErr w:type="gramStart"/>
      <w:r w:rsidRPr="000B65F0">
        <w:rPr>
          <w:sz w:val="16"/>
          <w:szCs w:val="16"/>
        </w:rPr>
        <w:t>THIRD PARTY</w:t>
      </w:r>
      <w:proofErr w:type="gramEnd"/>
      <w:r w:rsidRPr="000B65F0">
        <w:rPr>
          <w:sz w:val="16"/>
          <w:szCs w:val="16"/>
        </w:rPr>
        <w:t xml:space="preserve"> RIGHTS. THE COPYRIGHT HOLDER OR HOLDERS INCLUDED IN THIS NOTICE DO NOT WARRANT THAT THE FUNCTIONS CONTAINED IN THE INTELLECTUAL PROPERTY WILL MEET YOUR REQUIREMENTS OR THAT THE OPERATION OF THE INTELLECTUAL PROPERTY WILL BE UNINTERRUPTED OR ERROR FREE. ANY USE OF THE INTELLECTUAL PROPERTY SHALL BE MADE ENTIRELY AT THE USER’S OWN RISK. IN NO EVENT SHALL THE COPYRIGHT HOLDER OR ANY CONTRIBUTOR OF INTELLECTUAL PROPERTY RIGHTS TO THE INTELLECTUAL PROPERTY BE LIABLE FOR ANY CLAIM, OR ANY DIRECT, SPECIAL, INDIRECT OR CONSEQUENTIAL DAMAGES, OR ANY DAMAGES WHATSOEVER RESULTING FROM ANY ALLEGED INFRINGEMENT OR ANY LOSS OF USE, DATA OR PROFITS, WHETHER IN AN ACTION OF CONTRACT, NEGLIGENCE OR UNDER ANY OTHER LEGAL THEORY, ARISING OUT OF OR IN CONNECTION WITH THE IMPLEMENTATION, USE, COMMERCIALIZATION OR PERFORMANCE OF THIS INTELLECTUAL PROPERTY.</w:t>
      </w:r>
    </w:p>
    <w:p w14:paraId="21093703" w14:textId="77777777" w:rsidR="00F60CB2" w:rsidRPr="000B65F0" w:rsidRDefault="00F60CB2" w:rsidP="00F60CB2">
      <w:pPr>
        <w:rPr>
          <w:sz w:val="16"/>
          <w:szCs w:val="16"/>
        </w:rPr>
      </w:pPr>
      <w:r w:rsidRPr="000B65F0">
        <w:rPr>
          <w:sz w:val="16"/>
          <w:szCs w:val="16"/>
        </w:rPr>
        <w:t xml:space="preserve">This license is effective until terminated. You may terminate it at any time by destroying the Intellectual Property together with all copies in any form. The license will also terminate if you fail to comply with any term or condition of this Agreement. Except as provided in the following sentence, no such termination of this license shall require the termination of any </w:t>
      </w:r>
      <w:proofErr w:type="gramStart"/>
      <w:r w:rsidRPr="000B65F0">
        <w:rPr>
          <w:sz w:val="16"/>
          <w:szCs w:val="16"/>
        </w:rPr>
        <w:t>third party</w:t>
      </w:r>
      <w:proofErr w:type="gramEnd"/>
      <w:r w:rsidRPr="000B65F0">
        <w:rPr>
          <w:sz w:val="16"/>
          <w:szCs w:val="16"/>
        </w:rPr>
        <w:t xml:space="preserve"> end-user sublicense to the Intellectual Property which is in force as of the date of notice of such termination. In addition, should the Intellectual Property, or the operation of the Intellectual Property, infringe, or in LICENSOR’s sole opinion be likely to infringe, any patent, copyright, trademark or other right of a third party, you agree that LICENSOR, in its sole discretion, may terminate this license without any compensation or liability to you, your licensees or any other party. You agree upon termination of any kind to destroy or cause to be destroyed the Intellectual Property together with all copies in any form, whether held by you or by any third party.</w:t>
      </w:r>
    </w:p>
    <w:p w14:paraId="79903365" w14:textId="77777777" w:rsidR="00F60CB2" w:rsidRPr="00F60CB2" w:rsidRDefault="00F60CB2" w:rsidP="00F60CB2">
      <w:pPr>
        <w:rPr>
          <w:sz w:val="16"/>
          <w:szCs w:val="16"/>
        </w:rPr>
      </w:pPr>
      <w:r w:rsidRPr="00F60CB2">
        <w:rPr>
          <w:sz w:val="16"/>
          <w:szCs w:val="16"/>
        </w:rPr>
        <w:t xml:space="preserve">Except as contained in this notice, the name of LICENSOR or of any other holder of a copyright in all or part of the Intellectual Property shall not be used in advertising or otherwise to promote the sale, use or other dealings in this Intellectual Property without prior written authorization of LICENSOR or such copyright holder. LICENSOR is and </w:t>
      </w:r>
      <w:proofErr w:type="gramStart"/>
      <w:r w:rsidRPr="00F60CB2">
        <w:rPr>
          <w:sz w:val="16"/>
          <w:szCs w:val="16"/>
        </w:rPr>
        <w:t>shall at all times</w:t>
      </w:r>
      <w:proofErr w:type="gramEnd"/>
      <w:r w:rsidRPr="00F60CB2">
        <w:rPr>
          <w:sz w:val="16"/>
          <w:szCs w:val="16"/>
        </w:rPr>
        <w:t xml:space="preserve"> be the sole entity that may authorize you or any third party to use certification marks, trademarks or other special designations to indicate compliance with any LICENSOR standards or specifications.</w:t>
      </w:r>
      <w:r>
        <w:rPr>
          <w:sz w:val="16"/>
          <w:szCs w:val="16"/>
        </w:rPr>
        <w:t xml:space="preserve"> </w:t>
      </w:r>
      <w:r w:rsidRPr="00F60CB2">
        <w:rPr>
          <w:sz w:val="16"/>
          <w:szCs w:val="16"/>
        </w:rPr>
        <w:t xml:space="preserve">This Agreement is governed by the laws of the Commonwealth of Massachusetts. The application to this Agreement of the United Nations Convention on Contracts for the International Sale of Goods is hereby expressly excluded. In the event any provision of this Agreement shall be deemed unenforceable, void or invalid, such provision shall be modified </w:t>
      </w:r>
      <w:proofErr w:type="gramStart"/>
      <w:r w:rsidRPr="00F60CB2">
        <w:rPr>
          <w:sz w:val="16"/>
          <w:szCs w:val="16"/>
        </w:rPr>
        <w:t>so as to</w:t>
      </w:r>
      <w:proofErr w:type="gramEnd"/>
      <w:r w:rsidRPr="00F60CB2">
        <w:rPr>
          <w:sz w:val="16"/>
          <w:szCs w:val="16"/>
        </w:rPr>
        <w:t xml:space="preserve"> make it valid and enforceable, and as so modified the entire Agreement shall remain in full force and effect. No decision, action or inaction by LICENSOR shall be construed to be a waiver of any rights or remedies available to it.</w:t>
      </w:r>
    </w:p>
    <w:p w14:paraId="2C10AA92" w14:textId="77777777" w:rsidR="00F60CB2" w:rsidRPr="00F60CB2" w:rsidRDefault="00F60CB2" w:rsidP="00F60CB2">
      <w:r>
        <w:br w:type="page"/>
      </w:r>
    </w:p>
    <w:p w14:paraId="166C66B4" w14:textId="1077250F" w:rsidR="00F60CB2" w:rsidRDefault="00F60CB2">
      <w:pPr>
        <w:pStyle w:val="TOCHeading"/>
      </w:pPr>
      <w:r>
        <w:lastRenderedPageBreak/>
        <w:t>Contents</w:t>
      </w:r>
    </w:p>
    <w:p w14:paraId="45D57AA1" w14:textId="77777777" w:rsidR="0026708D" w:rsidRPr="0026708D" w:rsidRDefault="0026708D" w:rsidP="0026708D"/>
    <w:p w14:paraId="0BC0AEAE" w14:textId="3BDD678A" w:rsidR="0029771A" w:rsidRDefault="0026708D">
      <w:pPr>
        <w:pStyle w:val="TOC1"/>
        <w:tabs>
          <w:tab w:val="right" w:leader="dot" w:pos="10070"/>
        </w:tabs>
        <w:rPr>
          <w:ins w:id="3" w:author="Taehoon KIM" w:date="2024-09-20T04:21:00Z" w16du:dateUtc="2024-09-19T19:21:00Z"/>
          <w:rFonts w:asciiTheme="minorHAnsi" w:eastAsiaTheme="minorEastAsia" w:hAnsiTheme="minorHAnsi" w:cstheme="minorBidi"/>
          <w:noProof/>
          <w:kern w:val="2"/>
          <w:lang w:val="en-JP" w:eastAsia="ja-JP"/>
          <w14:ligatures w14:val="standardContextual"/>
        </w:rPr>
      </w:pPr>
      <w:r>
        <w:fldChar w:fldCharType="begin"/>
      </w:r>
      <w:r>
        <w:instrText xml:space="preserve"> TOC \o "1-3" \h \z \u </w:instrText>
      </w:r>
      <w:r>
        <w:fldChar w:fldCharType="separate"/>
      </w:r>
      <w:ins w:id="4" w:author="Taehoon KIM" w:date="2024-09-20T04:21:00Z" w16du:dateUtc="2024-09-19T19:21:00Z">
        <w:r w:rsidR="0029771A" w:rsidRPr="00361F73">
          <w:rPr>
            <w:rStyle w:val="Hyperlink"/>
            <w:noProof/>
          </w:rPr>
          <w:fldChar w:fldCharType="begin"/>
        </w:r>
        <w:r w:rsidR="0029771A" w:rsidRPr="00361F73">
          <w:rPr>
            <w:rStyle w:val="Hyperlink"/>
            <w:noProof/>
          </w:rPr>
          <w:instrText xml:space="preserve"> </w:instrText>
        </w:r>
        <w:r w:rsidR="0029771A">
          <w:rPr>
            <w:noProof/>
          </w:rPr>
          <w:instrText>HYPERLINK \l "_Toc177698528"</w:instrText>
        </w:r>
        <w:r w:rsidR="0029771A" w:rsidRPr="00361F73">
          <w:rPr>
            <w:rStyle w:val="Hyperlink"/>
            <w:noProof/>
          </w:rPr>
          <w:instrText xml:space="preserve"> </w:instrText>
        </w:r>
        <w:r w:rsidR="0029771A" w:rsidRPr="00361F73">
          <w:rPr>
            <w:rStyle w:val="Hyperlink"/>
            <w:noProof/>
          </w:rPr>
        </w:r>
        <w:r w:rsidR="0029771A" w:rsidRPr="00361F73">
          <w:rPr>
            <w:rStyle w:val="Hyperlink"/>
            <w:noProof/>
          </w:rPr>
          <w:fldChar w:fldCharType="separate"/>
        </w:r>
        <w:r w:rsidR="0029771A" w:rsidRPr="00361F73">
          <w:rPr>
            <w:rStyle w:val="Hyperlink"/>
            <w:noProof/>
          </w:rPr>
          <w:t>II.  KEYWORDS</w:t>
        </w:r>
        <w:r w:rsidR="0029771A">
          <w:rPr>
            <w:noProof/>
            <w:webHidden/>
          </w:rPr>
          <w:tab/>
        </w:r>
        <w:r w:rsidR="0029771A">
          <w:rPr>
            <w:noProof/>
            <w:webHidden/>
          </w:rPr>
          <w:fldChar w:fldCharType="begin"/>
        </w:r>
        <w:r w:rsidR="0029771A">
          <w:rPr>
            <w:noProof/>
            <w:webHidden/>
          </w:rPr>
          <w:instrText xml:space="preserve"> PAGEREF _Toc177698528 \h </w:instrText>
        </w:r>
      </w:ins>
      <w:r w:rsidR="0029771A">
        <w:rPr>
          <w:noProof/>
          <w:webHidden/>
        </w:rPr>
      </w:r>
      <w:r w:rsidR="0029771A">
        <w:rPr>
          <w:noProof/>
          <w:webHidden/>
        </w:rPr>
        <w:fldChar w:fldCharType="separate"/>
      </w:r>
      <w:ins w:id="5" w:author="Taehoon KIM" w:date="2024-09-20T04:21:00Z" w16du:dateUtc="2024-09-19T19:21:00Z">
        <w:r w:rsidR="0029771A">
          <w:rPr>
            <w:noProof/>
            <w:webHidden/>
          </w:rPr>
          <w:t>7</w:t>
        </w:r>
        <w:r w:rsidR="0029771A">
          <w:rPr>
            <w:noProof/>
            <w:webHidden/>
          </w:rPr>
          <w:fldChar w:fldCharType="end"/>
        </w:r>
        <w:r w:rsidR="0029771A" w:rsidRPr="00361F73">
          <w:rPr>
            <w:rStyle w:val="Hyperlink"/>
            <w:noProof/>
          </w:rPr>
          <w:fldChar w:fldCharType="end"/>
        </w:r>
      </w:ins>
    </w:p>
    <w:p w14:paraId="79FA0DEB" w14:textId="1FBBFEAC" w:rsidR="0029771A" w:rsidRDefault="0029771A">
      <w:pPr>
        <w:pStyle w:val="TOC1"/>
        <w:tabs>
          <w:tab w:val="right" w:leader="dot" w:pos="10070"/>
        </w:tabs>
        <w:rPr>
          <w:ins w:id="6" w:author="Taehoon KIM" w:date="2024-09-20T04:21:00Z" w16du:dateUtc="2024-09-19T19:21:00Z"/>
          <w:rFonts w:asciiTheme="minorHAnsi" w:eastAsiaTheme="minorEastAsia" w:hAnsiTheme="minorHAnsi" w:cstheme="minorBidi"/>
          <w:noProof/>
          <w:kern w:val="2"/>
          <w:lang w:val="en-JP" w:eastAsia="ja-JP"/>
          <w14:ligatures w14:val="standardContextual"/>
        </w:rPr>
      </w:pPr>
      <w:ins w:id="7"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"_Toc177698529"</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rPr>
          <w:t>III.  PREFACE</w:t>
        </w:r>
        <w:r>
          <w:rPr>
            <w:noProof/>
            <w:webHidden/>
          </w:rPr>
          <w:tab/>
        </w:r>
        <w:r>
          <w:rPr>
            <w:noProof/>
            <w:webHidden/>
          </w:rPr>
          <w:fldChar w:fldCharType="begin"/>
        </w:r>
        <w:r>
          <w:rPr>
            <w:noProof/>
            <w:webHidden/>
          </w:rPr>
          <w:instrText xml:space="preserve"> PAGEREF _Toc177698529 \h </w:instrText>
        </w:r>
      </w:ins>
      <w:r>
        <w:rPr>
          <w:noProof/>
          <w:webHidden/>
        </w:rPr>
      </w:r>
      <w:r>
        <w:rPr>
          <w:noProof/>
          <w:webHidden/>
        </w:rPr>
        <w:fldChar w:fldCharType="separate"/>
      </w:r>
      <w:ins w:id="8" w:author="Taehoon KIM" w:date="2024-09-20T04:21:00Z" w16du:dateUtc="2024-09-19T19:21:00Z">
        <w:r>
          <w:rPr>
            <w:noProof/>
            <w:webHidden/>
          </w:rPr>
          <w:t>7</w:t>
        </w:r>
        <w:r>
          <w:rPr>
            <w:noProof/>
            <w:webHidden/>
          </w:rPr>
          <w:fldChar w:fldCharType="end"/>
        </w:r>
        <w:r w:rsidRPr="00361F73">
          <w:rPr>
            <w:rStyle w:val="Hyperlink"/>
            <w:noProof/>
          </w:rPr>
          <w:fldChar w:fldCharType="end"/>
        </w:r>
      </w:ins>
    </w:p>
    <w:p w14:paraId="08F4DFDE" w14:textId="74DA8A79" w:rsidR="0029771A" w:rsidRDefault="0029771A">
      <w:pPr>
        <w:pStyle w:val="TOC1"/>
        <w:tabs>
          <w:tab w:val="right" w:leader="dot" w:pos="10070"/>
        </w:tabs>
        <w:rPr>
          <w:ins w:id="9" w:author="Taehoon KIM" w:date="2024-09-20T04:21:00Z" w16du:dateUtc="2024-09-19T19:21:00Z"/>
          <w:rFonts w:asciiTheme="minorHAnsi" w:eastAsiaTheme="minorEastAsia" w:hAnsiTheme="minorHAnsi" w:cstheme="minorBidi"/>
          <w:noProof/>
          <w:kern w:val="2"/>
          <w:lang w:val="en-JP" w:eastAsia="ja-JP"/>
          <w14:ligatures w14:val="standardContextual"/>
        </w:rPr>
      </w:pPr>
      <w:ins w:id="10"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"_Toc177698530"</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rPr>
          <w:t>IV.  SECURITY CONSIDERATIONS</w:t>
        </w:r>
        <w:r>
          <w:rPr>
            <w:noProof/>
            <w:webHidden/>
          </w:rPr>
          <w:tab/>
        </w:r>
        <w:r>
          <w:rPr>
            <w:noProof/>
            <w:webHidden/>
          </w:rPr>
          <w:fldChar w:fldCharType="begin"/>
        </w:r>
        <w:r>
          <w:rPr>
            <w:noProof/>
            <w:webHidden/>
          </w:rPr>
          <w:instrText xml:space="preserve"> PAGEREF _Toc177698530 \h </w:instrText>
        </w:r>
      </w:ins>
      <w:r>
        <w:rPr>
          <w:noProof/>
          <w:webHidden/>
        </w:rPr>
      </w:r>
      <w:r>
        <w:rPr>
          <w:noProof/>
          <w:webHidden/>
        </w:rPr>
        <w:fldChar w:fldCharType="separate"/>
      </w:r>
      <w:ins w:id="11" w:author="Taehoon KIM" w:date="2024-09-20T04:21:00Z" w16du:dateUtc="2024-09-19T19:21:00Z">
        <w:r>
          <w:rPr>
            <w:noProof/>
            <w:webHidden/>
          </w:rPr>
          <w:t>8</w:t>
        </w:r>
        <w:r>
          <w:rPr>
            <w:noProof/>
            <w:webHidden/>
          </w:rPr>
          <w:fldChar w:fldCharType="end"/>
        </w:r>
        <w:r w:rsidRPr="00361F73">
          <w:rPr>
            <w:rStyle w:val="Hyperlink"/>
            <w:noProof/>
          </w:rPr>
          <w:fldChar w:fldCharType="end"/>
        </w:r>
      </w:ins>
    </w:p>
    <w:p w14:paraId="353D05EA" w14:textId="7BD75E47" w:rsidR="0029771A" w:rsidRDefault="0029771A">
      <w:pPr>
        <w:pStyle w:val="TOC1"/>
        <w:tabs>
          <w:tab w:val="right" w:leader="dot" w:pos="10070"/>
        </w:tabs>
        <w:rPr>
          <w:ins w:id="12" w:author="Taehoon KIM" w:date="2024-09-20T04:21:00Z" w16du:dateUtc="2024-09-19T19:21:00Z"/>
          <w:rFonts w:asciiTheme="minorHAnsi" w:eastAsiaTheme="minorEastAsia" w:hAnsiTheme="minorHAnsi" w:cstheme="minorBidi"/>
          <w:noProof/>
          <w:kern w:val="2"/>
          <w:lang w:val="en-JP" w:eastAsia="ja-JP"/>
          <w14:ligatures w14:val="standardContextual"/>
        </w:rPr>
      </w:pPr>
      <w:ins w:id="13"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"_Toc177698531"</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rPr>
          <w:t>V.  SUBMITTING ORGANIZATIONS</w:t>
        </w:r>
        <w:r>
          <w:rPr>
            <w:noProof/>
            <w:webHidden/>
          </w:rPr>
          <w:tab/>
        </w:r>
        <w:r>
          <w:rPr>
            <w:noProof/>
            <w:webHidden/>
          </w:rPr>
          <w:fldChar w:fldCharType="begin"/>
        </w:r>
        <w:r>
          <w:rPr>
            <w:noProof/>
            <w:webHidden/>
          </w:rPr>
          <w:instrText xml:space="preserve"> PAGEREF _Toc177698531 \h </w:instrText>
        </w:r>
      </w:ins>
      <w:r>
        <w:rPr>
          <w:noProof/>
          <w:webHidden/>
        </w:rPr>
      </w:r>
      <w:r>
        <w:rPr>
          <w:noProof/>
          <w:webHidden/>
        </w:rPr>
        <w:fldChar w:fldCharType="separate"/>
      </w:r>
      <w:ins w:id="14" w:author="Taehoon KIM" w:date="2024-09-20T04:21:00Z" w16du:dateUtc="2024-09-19T19:21:00Z">
        <w:r>
          <w:rPr>
            <w:noProof/>
            <w:webHidden/>
          </w:rPr>
          <w:t>8</w:t>
        </w:r>
        <w:r>
          <w:rPr>
            <w:noProof/>
            <w:webHidden/>
          </w:rPr>
          <w:fldChar w:fldCharType="end"/>
        </w:r>
        <w:r w:rsidRPr="00361F73">
          <w:rPr>
            <w:rStyle w:val="Hyperlink"/>
            <w:noProof/>
          </w:rPr>
          <w:fldChar w:fldCharType="end"/>
        </w:r>
      </w:ins>
    </w:p>
    <w:p w14:paraId="0118B9AE" w14:textId="74B0EC92" w:rsidR="0029771A" w:rsidRDefault="0029771A">
      <w:pPr>
        <w:pStyle w:val="TOC1"/>
        <w:tabs>
          <w:tab w:val="right" w:leader="dot" w:pos="10070"/>
        </w:tabs>
        <w:rPr>
          <w:ins w:id="15" w:author="Taehoon KIM" w:date="2024-09-20T04:21:00Z" w16du:dateUtc="2024-09-19T19:21:00Z"/>
          <w:rFonts w:asciiTheme="minorHAnsi" w:eastAsiaTheme="minorEastAsia" w:hAnsiTheme="minorHAnsi" w:cstheme="minorBidi"/>
          <w:noProof/>
          <w:kern w:val="2"/>
          <w:lang w:val="en-JP" w:eastAsia="ja-JP"/>
          <w14:ligatures w14:val="standardContextual"/>
        </w:rPr>
      </w:pPr>
      <w:ins w:id="16"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"_Toc177698532"</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rPr>
          <w:t>VI.  SUBMISSION CONTACT POINTS</w:t>
        </w:r>
        <w:r>
          <w:rPr>
            <w:noProof/>
            <w:webHidden/>
          </w:rPr>
          <w:tab/>
        </w:r>
        <w:r>
          <w:rPr>
            <w:noProof/>
            <w:webHidden/>
          </w:rPr>
          <w:fldChar w:fldCharType="begin"/>
        </w:r>
        <w:r>
          <w:rPr>
            <w:noProof/>
            <w:webHidden/>
          </w:rPr>
          <w:instrText xml:space="preserve"> PAGEREF _Toc177698532 \h </w:instrText>
        </w:r>
      </w:ins>
      <w:r>
        <w:rPr>
          <w:noProof/>
          <w:webHidden/>
        </w:rPr>
      </w:r>
      <w:r>
        <w:rPr>
          <w:noProof/>
          <w:webHidden/>
        </w:rPr>
        <w:fldChar w:fldCharType="separate"/>
      </w:r>
      <w:ins w:id="17" w:author="Taehoon KIM" w:date="2024-09-20T04:21:00Z" w16du:dateUtc="2024-09-19T19:21:00Z">
        <w:r>
          <w:rPr>
            <w:noProof/>
            <w:webHidden/>
          </w:rPr>
          <w:t>8</w:t>
        </w:r>
        <w:r>
          <w:rPr>
            <w:noProof/>
            <w:webHidden/>
          </w:rPr>
          <w:fldChar w:fldCharType="end"/>
        </w:r>
        <w:r w:rsidRPr="00361F73">
          <w:rPr>
            <w:rStyle w:val="Hyperlink"/>
            <w:noProof/>
          </w:rPr>
          <w:fldChar w:fldCharType="end"/>
        </w:r>
      </w:ins>
    </w:p>
    <w:p w14:paraId="2C97E941" w14:textId="709B1CCC" w:rsidR="0029771A" w:rsidRDefault="0029771A">
      <w:pPr>
        <w:pStyle w:val="TOC1"/>
        <w:tabs>
          <w:tab w:val="left" w:pos="482"/>
          <w:tab w:val="right" w:leader="dot" w:pos="10070"/>
        </w:tabs>
        <w:rPr>
          <w:ins w:id="18" w:author="Taehoon KIM" w:date="2024-09-20T04:21:00Z" w16du:dateUtc="2024-09-19T19:21:00Z"/>
          <w:rFonts w:asciiTheme="minorHAnsi" w:eastAsiaTheme="minorEastAsia" w:hAnsiTheme="minorHAnsi" w:cstheme="minorBidi"/>
          <w:noProof/>
          <w:kern w:val="2"/>
          <w:lang w:val="en-JP" w:eastAsia="ja-JP"/>
          <w14:ligatures w14:val="standardContextual"/>
        </w:rPr>
      </w:pPr>
      <w:ins w:id="19"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"_Toc177698533"</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rPr>
          <w:t>1</w:t>
        </w:r>
        <w:r>
          <w:rPr>
            <w:rFonts w:asciiTheme="minorHAnsi" w:eastAsiaTheme="minorEastAsia" w:hAnsiTheme="minorHAnsi" w:cstheme="minorBidi"/>
            <w:noProof/>
            <w:kern w:val="2"/>
            <w:lang w:val="en-JP" w:eastAsia="ja-JP"/>
            <w14:ligatures w14:val="standardContextual"/>
          </w:rPr>
          <w:tab/>
        </w:r>
        <w:r w:rsidRPr="00361F73">
          <w:rPr>
            <w:rStyle w:val="Hyperlink"/>
            <w:noProof/>
          </w:rPr>
          <w:t>Scope</w:t>
        </w:r>
        <w:r>
          <w:rPr>
            <w:noProof/>
            <w:webHidden/>
          </w:rPr>
          <w:tab/>
        </w:r>
        <w:r>
          <w:rPr>
            <w:noProof/>
            <w:webHidden/>
          </w:rPr>
          <w:fldChar w:fldCharType="begin"/>
        </w:r>
        <w:r>
          <w:rPr>
            <w:noProof/>
            <w:webHidden/>
          </w:rPr>
          <w:instrText xml:space="preserve"> PAGEREF _Toc177698533 \h </w:instrText>
        </w:r>
      </w:ins>
      <w:r>
        <w:rPr>
          <w:noProof/>
          <w:webHidden/>
        </w:rPr>
      </w:r>
      <w:r>
        <w:rPr>
          <w:noProof/>
          <w:webHidden/>
        </w:rPr>
        <w:fldChar w:fldCharType="separate"/>
      </w:r>
      <w:ins w:id="20" w:author="Taehoon KIM" w:date="2024-09-20T04:21:00Z" w16du:dateUtc="2024-09-19T19:21:00Z">
        <w:r>
          <w:rPr>
            <w:noProof/>
            <w:webHidden/>
          </w:rPr>
          <w:t>9</w:t>
        </w:r>
        <w:r>
          <w:rPr>
            <w:noProof/>
            <w:webHidden/>
          </w:rPr>
          <w:fldChar w:fldCharType="end"/>
        </w:r>
        <w:r w:rsidRPr="00361F73">
          <w:rPr>
            <w:rStyle w:val="Hyperlink"/>
            <w:noProof/>
          </w:rPr>
          <w:fldChar w:fldCharType="end"/>
        </w:r>
      </w:ins>
    </w:p>
    <w:p w14:paraId="5ADC406C" w14:textId="67E45262" w:rsidR="0029771A" w:rsidRDefault="0029771A">
      <w:pPr>
        <w:pStyle w:val="TOC1"/>
        <w:tabs>
          <w:tab w:val="left" w:pos="482"/>
          <w:tab w:val="right" w:leader="dot" w:pos="10070"/>
        </w:tabs>
        <w:rPr>
          <w:ins w:id="21" w:author="Taehoon KIM" w:date="2024-09-20T04:21:00Z" w16du:dateUtc="2024-09-19T19:21:00Z"/>
          <w:rFonts w:asciiTheme="minorHAnsi" w:eastAsiaTheme="minorEastAsia" w:hAnsiTheme="minorHAnsi" w:cstheme="minorBidi"/>
          <w:noProof/>
          <w:kern w:val="2"/>
          <w:lang w:val="en-JP" w:eastAsia="ja-JP"/>
          <w14:ligatures w14:val="standardContextual"/>
        </w:rPr>
      </w:pPr>
      <w:ins w:id="22"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"_Toc177698534"</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rPr>
          <w:t>2</w:t>
        </w:r>
        <w:r>
          <w:rPr>
            <w:rFonts w:asciiTheme="minorHAnsi" w:eastAsiaTheme="minorEastAsia" w:hAnsiTheme="minorHAnsi" w:cstheme="minorBidi"/>
            <w:noProof/>
            <w:kern w:val="2"/>
            <w:lang w:val="en-JP" w:eastAsia="ja-JP"/>
            <w14:ligatures w14:val="standardContextual"/>
          </w:rPr>
          <w:tab/>
        </w:r>
        <w:r w:rsidRPr="00361F73">
          <w:rPr>
            <w:rStyle w:val="Hyperlink"/>
            <w:noProof/>
          </w:rPr>
          <w:t>Conformance</w:t>
        </w:r>
        <w:r>
          <w:rPr>
            <w:noProof/>
            <w:webHidden/>
          </w:rPr>
          <w:tab/>
        </w:r>
        <w:r>
          <w:rPr>
            <w:noProof/>
            <w:webHidden/>
          </w:rPr>
          <w:fldChar w:fldCharType="begin"/>
        </w:r>
        <w:r>
          <w:rPr>
            <w:noProof/>
            <w:webHidden/>
          </w:rPr>
          <w:instrText xml:space="preserve"> PAGEREF _Toc177698534 \h </w:instrText>
        </w:r>
      </w:ins>
      <w:r>
        <w:rPr>
          <w:noProof/>
          <w:webHidden/>
        </w:rPr>
      </w:r>
      <w:r>
        <w:rPr>
          <w:noProof/>
          <w:webHidden/>
        </w:rPr>
        <w:fldChar w:fldCharType="separate"/>
      </w:r>
      <w:ins w:id="23" w:author="Taehoon KIM" w:date="2024-09-20T04:21:00Z" w16du:dateUtc="2024-09-19T19:21:00Z">
        <w:r>
          <w:rPr>
            <w:noProof/>
            <w:webHidden/>
          </w:rPr>
          <w:t>9</w:t>
        </w:r>
        <w:r>
          <w:rPr>
            <w:noProof/>
            <w:webHidden/>
          </w:rPr>
          <w:fldChar w:fldCharType="end"/>
        </w:r>
        <w:r w:rsidRPr="00361F73">
          <w:rPr>
            <w:rStyle w:val="Hyperlink"/>
            <w:noProof/>
          </w:rPr>
          <w:fldChar w:fldCharType="end"/>
        </w:r>
      </w:ins>
    </w:p>
    <w:p w14:paraId="4EA06476" w14:textId="6B4494CB" w:rsidR="0029771A" w:rsidRDefault="0029771A">
      <w:pPr>
        <w:pStyle w:val="TOC1"/>
        <w:tabs>
          <w:tab w:val="left" w:pos="482"/>
          <w:tab w:val="right" w:leader="dot" w:pos="10070"/>
        </w:tabs>
        <w:rPr>
          <w:ins w:id="24" w:author="Taehoon KIM" w:date="2024-09-20T04:21:00Z" w16du:dateUtc="2024-09-19T19:21:00Z"/>
          <w:rFonts w:asciiTheme="minorHAnsi" w:eastAsiaTheme="minorEastAsia" w:hAnsiTheme="minorHAnsi" w:cstheme="minorBidi"/>
          <w:noProof/>
          <w:kern w:val="2"/>
          <w:lang w:val="en-JP" w:eastAsia="ja-JP"/>
          <w14:ligatures w14:val="standardContextual"/>
        </w:rPr>
      </w:pPr>
      <w:ins w:id="25"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"_Toc177698535"</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rPr>
          <w:t>3</w:t>
        </w:r>
        <w:r>
          <w:rPr>
            <w:rFonts w:asciiTheme="minorHAnsi" w:eastAsiaTheme="minorEastAsia" w:hAnsiTheme="minorHAnsi" w:cstheme="minorBidi"/>
            <w:noProof/>
            <w:kern w:val="2"/>
            <w:lang w:val="en-JP" w:eastAsia="ja-JP"/>
            <w14:ligatures w14:val="standardContextual"/>
          </w:rPr>
          <w:tab/>
        </w:r>
        <w:r w:rsidRPr="00361F73">
          <w:rPr>
            <w:rStyle w:val="Hyperlink"/>
            <w:noProof/>
          </w:rPr>
          <w:t>References</w:t>
        </w:r>
        <w:r>
          <w:rPr>
            <w:noProof/>
            <w:webHidden/>
          </w:rPr>
          <w:tab/>
        </w:r>
        <w:r>
          <w:rPr>
            <w:noProof/>
            <w:webHidden/>
          </w:rPr>
          <w:fldChar w:fldCharType="begin"/>
        </w:r>
        <w:r>
          <w:rPr>
            <w:noProof/>
            <w:webHidden/>
          </w:rPr>
          <w:instrText xml:space="preserve"> PAGEREF _Toc177698535 \h </w:instrText>
        </w:r>
      </w:ins>
      <w:r>
        <w:rPr>
          <w:noProof/>
          <w:webHidden/>
        </w:rPr>
      </w:r>
      <w:r>
        <w:rPr>
          <w:noProof/>
          <w:webHidden/>
        </w:rPr>
        <w:fldChar w:fldCharType="separate"/>
      </w:r>
      <w:ins w:id="26" w:author="Taehoon KIM" w:date="2024-09-20T04:21:00Z" w16du:dateUtc="2024-09-19T19:21:00Z">
        <w:r>
          <w:rPr>
            <w:noProof/>
            <w:webHidden/>
          </w:rPr>
          <w:t>9</w:t>
        </w:r>
        <w:r>
          <w:rPr>
            <w:noProof/>
            <w:webHidden/>
          </w:rPr>
          <w:fldChar w:fldCharType="end"/>
        </w:r>
        <w:r w:rsidRPr="00361F73">
          <w:rPr>
            <w:rStyle w:val="Hyperlink"/>
            <w:noProof/>
          </w:rPr>
          <w:fldChar w:fldCharType="end"/>
        </w:r>
      </w:ins>
    </w:p>
    <w:p w14:paraId="7A3AD057" w14:textId="6459988C" w:rsidR="0029771A" w:rsidRDefault="0029771A">
      <w:pPr>
        <w:pStyle w:val="TOC1"/>
        <w:tabs>
          <w:tab w:val="left" w:pos="482"/>
          <w:tab w:val="right" w:leader="dot" w:pos="10070"/>
        </w:tabs>
        <w:rPr>
          <w:ins w:id="27" w:author="Taehoon KIM" w:date="2024-09-20T04:21:00Z" w16du:dateUtc="2024-09-19T19:21:00Z"/>
          <w:rFonts w:asciiTheme="minorHAnsi" w:eastAsiaTheme="minorEastAsia" w:hAnsiTheme="minorHAnsi" w:cstheme="minorBidi"/>
          <w:noProof/>
          <w:kern w:val="2"/>
          <w:lang w:val="en-JP" w:eastAsia="ja-JP"/>
          <w14:ligatures w14:val="standardContextual"/>
        </w:rPr>
      </w:pPr>
      <w:ins w:id="28"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"_Toc177698536"</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rPr>
          <w:t>4</w:t>
        </w:r>
        <w:r>
          <w:rPr>
            <w:rFonts w:asciiTheme="minorHAnsi" w:eastAsiaTheme="minorEastAsia" w:hAnsiTheme="minorHAnsi" w:cstheme="minorBidi"/>
            <w:noProof/>
            <w:kern w:val="2"/>
            <w:lang w:val="en-JP" w:eastAsia="ja-JP"/>
            <w14:ligatures w14:val="standardContextual"/>
          </w:rPr>
          <w:tab/>
        </w:r>
        <w:r w:rsidRPr="00361F73">
          <w:rPr>
            <w:rStyle w:val="Hyperlink"/>
            <w:noProof/>
          </w:rPr>
          <w:t>Terms and Definitions</w:t>
        </w:r>
        <w:r>
          <w:rPr>
            <w:noProof/>
            <w:webHidden/>
          </w:rPr>
          <w:tab/>
        </w:r>
        <w:r>
          <w:rPr>
            <w:noProof/>
            <w:webHidden/>
          </w:rPr>
          <w:fldChar w:fldCharType="begin"/>
        </w:r>
        <w:r>
          <w:rPr>
            <w:noProof/>
            <w:webHidden/>
          </w:rPr>
          <w:instrText xml:space="preserve"> PAGEREF _Toc177698536 \h </w:instrText>
        </w:r>
      </w:ins>
      <w:r>
        <w:rPr>
          <w:noProof/>
          <w:webHidden/>
        </w:rPr>
      </w:r>
      <w:r>
        <w:rPr>
          <w:noProof/>
          <w:webHidden/>
        </w:rPr>
        <w:fldChar w:fldCharType="separate"/>
      </w:r>
      <w:ins w:id="29" w:author="Taehoon KIM" w:date="2024-09-20T04:21:00Z" w16du:dateUtc="2024-09-19T19:21:00Z">
        <w:r>
          <w:rPr>
            <w:noProof/>
            <w:webHidden/>
          </w:rPr>
          <w:t>10</w:t>
        </w:r>
        <w:r>
          <w:rPr>
            <w:noProof/>
            <w:webHidden/>
          </w:rPr>
          <w:fldChar w:fldCharType="end"/>
        </w:r>
        <w:r w:rsidRPr="00361F73">
          <w:rPr>
            <w:rStyle w:val="Hyperlink"/>
            <w:noProof/>
          </w:rPr>
          <w:fldChar w:fldCharType="end"/>
        </w:r>
      </w:ins>
    </w:p>
    <w:p w14:paraId="3D5792C4" w14:textId="0BA5E1D8" w:rsidR="0029771A" w:rsidRDefault="0029771A">
      <w:pPr>
        <w:pStyle w:val="TOC2"/>
        <w:rPr>
          <w:ins w:id="30" w:author="Taehoon KIM" w:date="2024-09-20T04:21:00Z" w16du:dateUtc="2024-09-19T19:21:00Z"/>
          <w:rFonts w:asciiTheme="minorHAnsi" w:eastAsiaTheme="minorEastAsia" w:hAnsiTheme="minorHAnsi" w:cstheme="minorBidi"/>
          <w:noProof/>
          <w:kern w:val="2"/>
          <w:lang w:val="en-JP" w:eastAsia="ja-JP"/>
          <w14:ligatures w14:val="standardContextual"/>
        </w:rPr>
      </w:pPr>
      <w:ins w:id="31"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"_Toc177698537"</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rPr>
          <w:t>4.1</w:t>
        </w:r>
        <w:r>
          <w:rPr>
            <w:rFonts w:asciiTheme="minorHAnsi" w:eastAsiaTheme="minorEastAsia" w:hAnsiTheme="minorHAnsi" w:cstheme="minorBidi"/>
            <w:noProof/>
            <w:kern w:val="2"/>
            <w:lang w:val="en-JP" w:eastAsia="ja-JP"/>
            <w14:ligatures w14:val="standardContextual"/>
          </w:rPr>
          <w:tab/>
        </w:r>
        <w:r w:rsidRPr="00361F73">
          <w:rPr>
            <w:rStyle w:val="Hyperlink"/>
            <w:noProof/>
          </w:rPr>
          <w:t>Indoor Space</w:t>
        </w:r>
        <w:r>
          <w:rPr>
            <w:noProof/>
            <w:webHidden/>
          </w:rPr>
          <w:tab/>
        </w:r>
        <w:r>
          <w:rPr>
            <w:noProof/>
            <w:webHidden/>
          </w:rPr>
          <w:fldChar w:fldCharType="begin"/>
        </w:r>
        <w:r>
          <w:rPr>
            <w:noProof/>
            <w:webHidden/>
          </w:rPr>
          <w:instrText xml:space="preserve"> PAGEREF _Toc177698537 \h </w:instrText>
        </w:r>
      </w:ins>
      <w:r>
        <w:rPr>
          <w:noProof/>
          <w:webHidden/>
        </w:rPr>
      </w:r>
      <w:r>
        <w:rPr>
          <w:noProof/>
          <w:webHidden/>
        </w:rPr>
        <w:fldChar w:fldCharType="separate"/>
      </w:r>
      <w:ins w:id="32" w:author="Taehoon KIM" w:date="2024-09-20T04:21:00Z" w16du:dateUtc="2024-09-19T19:21:00Z">
        <w:r>
          <w:rPr>
            <w:noProof/>
            <w:webHidden/>
          </w:rPr>
          <w:t>10</w:t>
        </w:r>
        <w:r>
          <w:rPr>
            <w:noProof/>
            <w:webHidden/>
          </w:rPr>
          <w:fldChar w:fldCharType="end"/>
        </w:r>
        <w:r w:rsidRPr="00361F73">
          <w:rPr>
            <w:rStyle w:val="Hyperlink"/>
            <w:noProof/>
          </w:rPr>
          <w:fldChar w:fldCharType="end"/>
        </w:r>
      </w:ins>
    </w:p>
    <w:p w14:paraId="63A6381A" w14:textId="62F680F0" w:rsidR="0029771A" w:rsidRDefault="0029771A">
      <w:pPr>
        <w:pStyle w:val="TOC2"/>
        <w:rPr>
          <w:ins w:id="33" w:author="Taehoon KIM" w:date="2024-09-20T04:21:00Z" w16du:dateUtc="2024-09-19T19:21:00Z"/>
          <w:rFonts w:asciiTheme="minorHAnsi" w:eastAsiaTheme="minorEastAsia" w:hAnsiTheme="minorHAnsi" w:cstheme="minorBidi"/>
          <w:noProof/>
          <w:kern w:val="2"/>
          <w:lang w:val="en-JP" w:eastAsia="ja-JP"/>
          <w14:ligatures w14:val="standardContextual"/>
        </w:rPr>
      </w:pPr>
      <w:ins w:id="34"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"_Toc177698538"</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rPr>
          <w:t>4.2</w:t>
        </w:r>
        <w:r>
          <w:rPr>
            <w:rFonts w:asciiTheme="minorHAnsi" w:eastAsiaTheme="minorEastAsia" w:hAnsiTheme="minorHAnsi" w:cstheme="minorBidi"/>
            <w:noProof/>
            <w:kern w:val="2"/>
            <w:lang w:val="en-JP" w:eastAsia="ja-JP"/>
            <w14:ligatures w14:val="standardContextual"/>
          </w:rPr>
          <w:tab/>
        </w:r>
        <w:r w:rsidRPr="00361F73">
          <w:rPr>
            <w:rStyle w:val="Hyperlink"/>
            <w:noProof/>
          </w:rPr>
          <w:t>Cellular Space</w:t>
        </w:r>
        <w:r>
          <w:rPr>
            <w:noProof/>
            <w:webHidden/>
          </w:rPr>
          <w:tab/>
        </w:r>
        <w:r>
          <w:rPr>
            <w:noProof/>
            <w:webHidden/>
          </w:rPr>
          <w:fldChar w:fldCharType="begin"/>
        </w:r>
        <w:r>
          <w:rPr>
            <w:noProof/>
            <w:webHidden/>
          </w:rPr>
          <w:instrText xml:space="preserve"> PAGEREF _Toc177698538 \h </w:instrText>
        </w:r>
      </w:ins>
      <w:r>
        <w:rPr>
          <w:noProof/>
          <w:webHidden/>
        </w:rPr>
      </w:r>
      <w:r>
        <w:rPr>
          <w:noProof/>
          <w:webHidden/>
        </w:rPr>
        <w:fldChar w:fldCharType="separate"/>
      </w:r>
      <w:ins w:id="35" w:author="Taehoon KIM" w:date="2024-09-20T04:21:00Z" w16du:dateUtc="2024-09-19T19:21:00Z">
        <w:r>
          <w:rPr>
            <w:noProof/>
            <w:webHidden/>
          </w:rPr>
          <w:t>11</w:t>
        </w:r>
        <w:r>
          <w:rPr>
            <w:noProof/>
            <w:webHidden/>
          </w:rPr>
          <w:fldChar w:fldCharType="end"/>
        </w:r>
        <w:r w:rsidRPr="00361F73">
          <w:rPr>
            <w:rStyle w:val="Hyperlink"/>
            <w:noProof/>
          </w:rPr>
          <w:fldChar w:fldCharType="end"/>
        </w:r>
      </w:ins>
    </w:p>
    <w:p w14:paraId="7AC3218C" w14:textId="70E57F13" w:rsidR="0029771A" w:rsidRDefault="0029771A">
      <w:pPr>
        <w:pStyle w:val="TOC2"/>
        <w:rPr>
          <w:ins w:id="36" w:author="Taehoon KIM" w:date="2024-09-20T04:21:00Z" w16du:dateUtc="2024-09-19T19:21:00Z"/>
          <w:rFonts w:asciiTheme="minorHAnsi" w:eastAsiaTheme="minorEastAsia" w:hAnsiTheme="minorHAnsi" w:cstheme="minorBidi"/>
          <w:noProof/>
          <w:kern w:val="2"/>
          <w:lang w:val="en-JP" w:eastAsia="ja-JP"/>
          <w14:ligatures w14:val="standardContextual"/>
        </w:rPr>
      </w:pPr>
      <w:ins w:id="37"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"_Toc177698539"</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rPr>
          <w:t>4.3</w:t>
        </w:r>
        <w:r>
          <w:rPr>
            <w:rFonts w:asciiTheme="minorHAnsi" w:eastAsiaTheme="minorEastAsia" w:hAnsiTheme="minorHAnsi" w:cstheme="minorBidi"/>
            <w:noProof/>
            <w:kern w:val="2"/>
            <w:lang w:val="en-JP" w:eastAsia="ja-JP"/>
            <w14:ligatures w14:val="standardContextual"/>
          </w:rPr>
          <w:tab/>
        </w:r>
        <w:r w:rsidRPr="00361F73">
          <w:rPr>
            <w:rStyle w:val="Hyperlink"/>
            <w:noProof/>
          </w:rPr>
          <w:t>Graph</w:t>
        </w:r>
        <w:r>
          <w:rPr>
            <w:noProof/>
            <w:webHidden/>
          </w:rPr>
          <w:tab/>
        </w:r>
        <w:r>
          <w:rPr>
            <w:noProof/>
            <w:webHidden/>
          </w:rPr>
          <w:fldChar w:fldCharType="begin"/>
        </w:r>
        <w:r>
          <w:rPr>
            <w:noProof/>
            <w:webHidden/>
          </w:rPr>
          <w:instrText xml:space="preserve"> PAGEREF _Toc177698539 \h </w:instrText>
        </w:r>
      </w:ins>
      <w:r>
        <w:rPr>
          <w:noProof/>
          <w:webHidden/>
        </w:rPr>
      </w:r>
      <w:r>
        <w:rPr>
          <w:noProof/>
          <w:webHidden/>
        </w:rPr>
        <w:fldChar w:fldCharType="separate"/>
      </w:r>
      <w:ins w:id="38" w:author="Taehoon KIM" w:date="2024-09-20T04:21:00Z" w16du:dateUtc="2024-09-19T19:21:00Z">
        <w:r>
          <w:rPr>
            <w:noProof/>
            <w:webHidden/>
          </w:rPr>
          <w:t>11</w:t>
        </w:r>
        <w:r>
          <w:rPr>
            <w:noProof/>
            <w:webHidden/>
          </w:rPr>
          <w:fldChar w:fldCharType="end"/>
        </w:r>
        <w:r w:rsidRPr="00361F73">
          <w:rPr>
            <w:rStyle w:val="Hyperlink"/>
            <w:noProof/>
          </w:rPr>
          <w:fldChar w:fldCharType="end"/>
        </w:r>
      </w:ins>
    </w:p>
    <w:p w14:paraId="2AEAEB7A" w14:textId="38DA3367" w:rsidR="0029771A" w:rsidRDefault="0029771A">
      <w:pPr>
        <w:pStyle w:val="TOC2"/>
        <w:rPr>
          <w:ins w:id="39" w:author="Taehoon KIM" w:date="2024-09-20T04:21:00Z" w16du:dateUtc="2024-09-19T19:21:00Z"/>
          <w:rFonts w:asciiTheme="minorHAnsi" w:eastAsiaTheme="minorEastAsia" w:hAnsiTheme="minorHAnsi" w:cstheme="minorBidi"/>
          <w:noProof/>
          <w:kern w:val="2"/>
          <w:lang w:val="en-JP" w:eastAsia="ja-JP"/>
          <w14:ligatures w14:val="standardContextual"/>
        </w:rPr>
      </w:pPr>
      <w:ins w:id="40"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"_Toc177698540"</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rPr>
          <w:t>4.4</w:t>
        </w:r>
        <w:r>
          <w:rPr>
            <w:rFonts w:asciiTheme="minorHAnsi" w:eastAsiaTheme="minorEastAsia" w:hAnsiTheme="minorHAnsi" w:cstheme="minorBidi"/>
            <w:noProof/>
            <w:kern w:val="2"/>
            <w:lang w:val="en-JP" w:eastAsia="ja-JP"/>
            <w14:ligatures w14:val="standardContextual"/>
          </w:rPr>
          <w:tab/>
        </w:r>
        <w:r w:rsidRPr="00361F73">
          <w:rPr>
            <w:rStyle w:val="Hyperlink"/>
            <w:noProof/>
          </w:rPr>
          <w:t>Adjacency Graph</w:t>
        </w:r>
        <w:r>
          <w:rPr>
            <w:noProof/>
            <w:webHidden/>
          </w:rPr>
          <w:tab/>
        </w:r>
        <w:r>
          <w:rPr>
            <w:noProof/>
            <w:webHidden/>
          </w:rPr>
          <w:fldChar w:fldCharType="begin"/>
        </w:r>
        <w:r>
          <w:rPr>
            <w:noProof/>
            <w:webHidden/>
          </w:rPr>
          <w:instrText xml:space="preserve"> PAGEREF _Toc177698540 \h </w:instrText>
        </w:r>
      </w:ins>
      <w:r>
        <w:rPr>
          <w:noProof/>
          <w:webHidden/>
        </w:rPr>
      </w:r>
      <w:r>
        <w:rPr>
          <w:noProof/>
          <w:webHidden/>
        </w:rPr>
        <w:fldChar w:fldCharType="separate"/>
      </w:r>
      <w:ins w:id="41" w:author="Taehoon KIM" w:date="2024-09-20T04:21:00Z" w16du:dateUtc="2024-09-19T19:21:00Z">
        <w:r>
          <w:rPr>
            <w:noProof/>
            <w:webHidden/>
          </w:rPr>
          <w:t>11</w:t>
        </w:r>
        <w:r>
          <w:rPr>
            <w:noProof/>
            <w:webHidden/>
          </w:rPr>
          <w:fldChar w:fldCharType="end"/>
        </w:r>
        <w:r w:rsidRPr="00361F73">
          <w:rPr>
            <w:rStyle w:val="Hyperlink"/>
            <w:noProof/>
          </w:rPr>
          <w:fldChar w:fldCharType="end"/>
        </w:r>
      </w:ins>
    </w:p>
    <w:p w14:paraId="1158654A" w14:textId="0860C604" w:rsidR="0029771A" w:rsidRDefault="0029771A">
      <w:pPr>
        <w:pStyle w:val="TOC2"/>
        <w:rPr>
          <w:ins w:id="42" w:author="Taehoon KIM" w:date="2024-09-20T04:21:00Z" w16du:dateUtc="2024-09-19T19:21:00Z"/>
          <w:rFonts w:asciiTheme="minorHAnsi" w:eastAsiaTheme="minorEastAsia" w:hAnsiTheme="minorHAnsi" w:cstheme="minorBidi"/>
          <w:noProof/>
          <w:kern w:val="2"/>
          <w:lang w:val="en-JP" w:eastAsia="ja-JP"/>
          <w14:ligatures w14:val="standardContextual"/>
        </w:rPr>
      </w:pPr>
      <w:ins w:id="43"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"_Toc177698541"</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rPr>
          <w:t>4.5</w:t>
        </w:r>
        <w:r>
          <w:rPr>
            <w:rFonts w:asciiTheme="minorHAnsi" w:eastAsiaTheme="minorEastAsia" w:hAnsiTheme="minorHAnsi" w:cstheme="minorBidi"/>
            <w:noProof/>
            <w:kern w:val="2"/>
            <w:lang w:val="en-JP" w:eastAsia="ja-JP"/>
            <w14:ligatures w14:val="standardContextual"/>
          </w:rPr>
          <w:tab/>
        </w:r>
        <w:r w:rsidRPr="00361F73">
          <w:rPr>
            <w:rStyle w:val="Hyperlink"/>
            <w:noProof/>
          </w:rPr>
          <w:t>Connectivity Graph</w:t>
        </w:r>
        <w:r>
          <w:rPr>
            <w:noProof/>
            <w:webHidden/>
          </w:rPr>
          <w:tab/>
        </w:r>
        <w:r>
          <w:rPr>
            <w:noProof/>
            <w:webHidden/>
          </w:rPr>
          <w:fldChar w:fldCharType="begin"/>
        </w:r>
        <w:r>
          <w:rPr>
            <w:noProof/>
            <w:webHidden/>
          </w:rPr>
          <w:instrText xml:space="preserve"> PAGEREF _Toc177698541 \h </w:instrText>
        </w:r>
      </w:ins>
      <w:r>
        <w:rPr>
          <w:noProof/>
          <w:webHidden/>
        </w:rPr>
      </w:r>
      <w:r>
        <w:rPr>
          <w:noProof/>
          <w:webHidden/>
        </w:rPr>
        <w:fldChar w:fldCharType="separate"/>
      </w:r>
      <w:ins w:id="44" w:author="Taehoon KIM" w:date="2024-09-20T04:21:00Z" w16du:dateUtc="2024-09-19T19:21:00Z">
        <w:r>
          <w:rPr>
            <w:noProof/>
            <w:webHidden/>
          </w:rPr>
          <w:t>11</w:t>
        </w:r>
        <w:r>
          <w:rPr>
            <w:noProof/>
            <w:webHidden/>
          </w:rPr>
          <w:fldChar w:fldCharType="end"/>
        </w:r>
        <w:r w:rsidRPr="00361F73">
          <w:rPr>
            <w:rStyle w:val="Hyperlink"/>
            <w:noProof/>
          </w:rPr>
          <w:fldChar w:fldCharType="end"/>
        </w:r>
      </w:ins>
    </w:p>
    <w:p w14:paraId="073283AE" w14:textId="5B8FF525" w:rsidR="0029771A" w:rsidRDefault="0029771A">
      <w:pPr>
        <w:pStyle w:val="TOC2"/>
        <w:rPr>
          <w:ins w:id="45" w:author="Taehoon KIM" w:date="2024-09-20T04:21:00Z" w16du:dateUtc="2024-09-19T19:21:00Z"/>
          <w:rFonts w:asciiTheme="minorHAnsi" w:eastAsiaTheme="minorEastAsia" w:hAnsiTheme="minorHAnsi" w:cstheme="minorBidi"/>
          <w:noProof/>
          <w:kern w:val="2"/>
          <w:lang w:val="en-JP" w:eastAsia="ja-JP"/>
          <w14:ligatures w14:val="standardContextual"/>
        </w:rPr>
      </w:pPr>
      <w:ins w:id="46"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"_Toc177698542"</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rPr>
          <w:t>4.6</w:t>
        </w:r>
        <w:r>
          <w:rPr>
            <w:rFonts w:asciiTheme="minorHAnsi" w:eastAsiaTheme="minorEastAsia" w:hAnsiTheme="minorHAnsi" w:cstheme="minorBidi"/>
            <w:noProof/>
            <w:kern w:val="2"/>
            <w:lang w:val="en-JP" w:eastAsia="ja-JP"/>
            <w14:ligatures w14:val="standardContextual"/>
          </w:rPr>
          <w:tab/>
        </w:r>
        <w:r w:rsidRPr="00361F73">
          <w:rPr>
            <w:rStyle w:val="Hyperlink"/>
            <w:noProof/>
          </w:rPr>
          <w:t>Logical Network</w:t>
        </w:r>
        <w:r>
          <w:rPr>
            <w:noProof/>
            <w:webHidden/>
          </w:rPr>
          <w:tab/>
        </w:r>
        <w:r>
          <w:rPr>
            <w:noProof/>
            <w:webHidden/>
          </w:rPr>
          <w:fldChar w:fldCharType="begin"/>
        </w:r>
        <w:r>
          <w:rPr>
            <w:noProof/>
            <w:webHidden/>
          </w:rPr>
          <w:instrText xml:space="preserve"> PAGEREF _Toc177698542 \h </w:instrText>
        </w:r>
      </w:ins>
      <w:r>
        <w:rPr>
          <w:noProof/>
          <w:webHidden/>
        </w:rPr>
      </w:r>
      <w:r>
        <w:rPr>
          <w:noProof/>
          <w:webHidden/>
        </w:rPr>
        <w:fldChar w:fldCharType="separate"/>
      </w:r>
      <w:ins w:id="47" w:author="Taehoon KIM" w:date="2024-09-20T04:21:00Z" w16du:dateUtc="2024-09-19T19:21:00Z">
        <w:r>
          <w:rPr>
            <w:noProof/>
            <w:webHidden/>
          </w:rPr>
          <w:t>11</w:t>
        </w:r>
        <w:r>
          <w:rPr>
            <w:noProof/>
            <w:webHidden/>
          </w:rPr>
          <w:fldChar w:fldCharType="end"/>
        </w:r>
        <w:r w:rsidRPr="00361F73">
          <w:rPr>
            <w:rStyle w:val="Hyperlink"/>
            <w:noProof/>
          </w:rPr>
          <w:fldChar w:fldCharType="end"/>
        </w:r>
      </w:ins>
    </w:p>
    <w:p w14:paraId="37F25BBD" w14:textId="62E7D163" w:rsidR="0029771A" w:rsidRDefault="0029771A">
      <w:pPr>
        <w:pStyle w:val="TOC2"/>
        <w:rPr>
          <w:ins w:id="48" w:author="Taehoon KIM" w:date="2024-09-20T04:21:00Z" w16du:dateUtc="2024-09-19T19:21:00Z"/>
          <w:rFonts w:asciiTheme="minorHAnsi" w:eastAsiaTheme="minorEastAsia" w:hAnsiTheme="minorHAnsi" w:cstheme="minorBidi"/>
          <w:noProof/>
          <w:kern w:val="2"/>
          <w:lang w:val="en-JP" w:eastAsia="ja-JP"/>
          <w14:ligatures w14:val="standardContextual"/>
        </w:rPr>
      </w:pPr>
      <w:ins w:id="49"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"_Toc177698543"</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rPr>
          <w:t>4.7</w:t>
        </w:r>
        <w:r>
          <w:rPr>
            <w:rFonts w:asciiTheme="minorHAnsi" w:eastAsiaTheme="minorEastAsia" w:hAnsiTheme="minorHAnsi" w:cstheme="minorBidi"/>
            <w:noProof/>
            <w:kern w:val="2"/>
            <w:lang w:val="en-JP" w:eastAsia="ja-JP"/>
            <w14:ligatures w14:val="standardContextual"/>
          </w:rPr>
          <w:tab/>
        </w:r>
        <w:r w:rsidRPr="00361F73">
          <w:rPr>
            <w:rStyle w:val="Hyperlink"/>
            <w:noProof/>
          </w:rPr>
          <w:t>Geometric Network</w:t>
        </w:r>
        <w:r>
          <w:rPr>
            <w:noProof/>
            <w:webHidden/>
          </w:rPr>
          <w:tab/>
        </w:r>
        <w:r>
          <w:rPr>
            <w:noProof/>
            <w:webHidden/>
          </w:rPr>
          <w:fldChar w:fldCharType="begin"/>
        </w:r>
        <w:r>
          <w:rPr>
            <w:noProof/>
            <w:webHidden/>
          </w:rPr>
          <w:instrText xml:space="preserve"> PAGEREF _Toc177698543 \h </w:instrText>
        </w:r>
      </w:ins>
      <w:r>
        <w:rPr>
          <w:noProof/>
          <w:webHidden/>
        </w:rPr>
      </w:r>
      <w:r>
        <w:rPr>
          <w:noProof/>
          <w:webHidden/>
        </w:rPr>
        <w:fldChar w:fldCharType="separate"/>
      </w:r>
      <w:ins w:id="50" w:author="Taehoon KIM" w:date="2024-09-20T04:21:00Z" w16du:dateUtc="2024-09-19T19:21:00Z">
        <w:r>
          <w:rPr>
            <w:noProof/>
            <w:webHidden/>
          </w:rPr>
          <w:t>11</w:t>
        </w:r>
        <w:r>
          <w:rPr>
            <w:noProof/>
            <w:webHidden/>
          </w:rPr>
          <w:fldChar w:fldCharType="end"/>
        </w:r>
        <w:r w:rsidRPr="00361F73">
          <w:rPr>
            <w:rStyle w:val="Hyperlink"/>
            <w:noProof/>
          </w:rPr>
          <w:fldChar w:fldCharType="end"/>
        </w:r>
      </w:ins>
    </w:p>
    <w:p w14:paraId="67B63DF8" w14:textId="1AAA717E" w:rsidR="0029771A" w:rsidRDefault="0029771A">
      <w:pPr>
        <w:pStyle w:val="TOC2"/>
        <w:rPr>
          <w:ins w:id="51" w:author="Taehoon KIM" w:date="2024-09-20T04:21:00Z" w16du:dateUtc="2024-09-19T19:21:00Z"/>
          <w:rFonts w:asciiTheme="minorHAnsi" w:eastAsiaTheme="minorEastAsia" w:hAnsiTheme="minorHAnsi" w:cstheme="minorBidi"/>
          <w:noProof/>
          <w:kern w:val="2"/>
          <w:lang w:val="en-JP" w:eastAsia="ja-JP"/>
          <w14:ligatures w14:val="standardContextual"/>
        </w:rPr>
      </w:pPr>
      <w:ins w:id="52"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"_Toc177698544"</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rPr>
          <w:t>4.8</w:t>
        </w:r>
        <w:r>
          <w:rPr>
            <w:rFonts w:asciiTheme="minorHAnsi" w:eastAsiaTheme="minorEastAsia" w:hAnsiTheme="minorHAnsi" w:cstheme="minorBidi"/>
            <w:noProof/>
            <w:kern w:val="2"/>
            <w:lang w:val="en-JP" w:eastAsia="ja-JP"/>
            <w14:ligatures w14:val="standardContextual"/>
          </w:rPr>
          <w:tab/>
        </w:r>
        <w:r w:rsidRPr="00361F73">
          <w:rPr>
            <w:rStyle w:val="Hyperlink"/>
            <w:noProof/>
          </w:rPr>
          <w:t>Multi-Layered Space Model</w:t>
        </w:r>
        <w:r>
          <w:rPr>
            <w:noProof/>
            <w:webHidden/>
          </w:rPr>
          <w:tab/>
        </w:r>
        <w:r>
          <w:rPr>
            <w:noProof/>
            <w:webHidden/>
          </w:rPr>
          <w:fldChar w:fldCharType="begin"/>
        </w:r>
        <w:r>
          <w:rPr>
            <w:noProof/>
            <w:webHidden/>
          </w:rPr>
          <w:instrText xml:space="preserve"> PAGEREF _Toc177698544 \h </w:instrText>
        </w:r>
      </w:ins>
      <w:r>
        <w:rPr>
          <w:noProof/>
          <w:webHidden/>
        </w:rPr>
      </w:r>
      <w:r>
        <w:rPr>
          <w:noProof/>
          <w:webHidden/>
        </w:rPr>
        <w:fldChar w:fldCharType="separate"/>
      </w:r>
      <w:ins w:id="53" w:author="Taehoon KIM" w:date="2024-09-20T04:21:00Z" w16du:dateUtc="2024-09-19T19:21:00Z">
        <w:r>
          <w:rPr>
            <w:noProof/>
            <w:webHidden/>
          </w:rPr>
          <w:t>11</w:t>
        </w:r>
        <w:r>
          <w:rPr>
            <w:noProof/>
            <w:webHidden/>
          </w:rPr>
          <w:fldChar w:fldCharType="end"/>
        </w:r>
        <w:r w:rsidRPr="00361F73">
          <w:rPr>
            <w:rStyle w:val="Hyperlink"/>
            <w:noProof/>
          </w:rPr>
          <w:fldChar w:fldCharType="end"/>
        </w:r>
      </w:ins>
    </w:p>
    <w:p w14:paraId="55744AE7" w14:textId="6B5E5076" w:rsidR="0029771A" w:rsidRDefault="0029771A">
      <w:pPr>
        <w:pStyle w:val="TOC1"/>
        <w:tabs>
          <w:tab w:val="left" w:pos="482"/>
          <w:tab w:val="right" w:leader="dot" w:pos="10070"/>
        </w:tabs>
        <w:rPr>
          <w:ins w:id="54" w:author="Taehoon KIM" w:date="2024-09-20T04:21:00Z" w16du:dateUtc="2024-09-19T19:21:00Z"/>
          <w:rFonts w:asciiTheme="minorHAnsi" w:eastAsiaTheme="minorEastAsia" w:hAnsiTheme="minorHAnsi" w:cstheme="minorBidi"/>
          <w:noProof/>
          <w:kern w:val="2"/>
          <w:lang w:val="en-JP" w:eastAsia="ja-JP"/>
          <w14:ligatures w14:val="standardContextual"/>
        </w:rPr>
      </w:pPr>
      <w:ins w:id="55"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"_Toc177698545"</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rPr>
          <w:t>5</w:t>
        </w:r>
        <w:r>
          <w:rPr>
            <w:rFonts w:asciiTheme="minorHAnsi" w:eastAsiaTheme="minorEastAsia" w:hAnsiTheme="minorHAnsi" w:cstheme="minorBidi"/>
            <w:noProof/>
            <w:kern w:val="2"/>
            <w:lang w:val="en-JP" w:eastAsia="ja-JP"/>
            <w14:ligatures w14:val="standardContextual"/>
          </w:rPr>
          <w:tab/>
        </w:r>
        <w:r w:rsidRPr="00361F73">
          <w:rPr>
            <w:rStyle w:val="Hyperlink"/>
            <w:noProof/>
          </w:rPr>
          <w:t>Conventions</w:t>
        </w:r>
        <w:r>
          <w:rPr>
            <w:noProof/>
            <w:webHidden/>
          </w:rPr>
          <w:tab/>
        </w:r>
        <w:r>
          <w:rPr>
            <w:noProof/>
            <w:webHidden/>
          </w:rPr>
          <w:fldChar w:fldCharType="begin"/>
        </w:r>
        <w:r>
          <w:rPr>
            <w:noProof/>
            <w:webHidden/>
          </w:rPr>
          <w:instrText xml:space="preserve"> PAGEREF _Toc177698545 \h </w:instrText>
        </w:r>
      </w:ins>
      <w:r>
        <w:rPr>
          <w:noProof/>
          <w:webHidden/>
        </w:rPr>
      </w:r>
      <w:r>
        <w:rPr>
          <w:noProof/>
          <w:webHidden/>
        </w:rPr>
        <w:fldChar w:fldCharType="separate"/>
      </w:r>
      <w:ins w:id="56" w:author="Taehoon KIM" w:date="2024-09-20T04:21:00Z" w16du:dateUtc="2024-09-19T19:21:00Z">
        <w:r>
          <w:rPr>
            <w:noProof/>
            <w:webHidden/>
          </w:rPr>
          <w:t>11</w:t>
        </w:r>
        <w:r>
          <w:rPr>
            <w:noProof/>
            <w:webHidden/>
          </w:rPr>
          <w:fldChar w:fldCharType="end"/>
        </w:r>
        <w:r w:rsidRPr="00361F73">
          <w:rPr>
            <w:rStyle w:val="Hyperlink"/>
            <w:noProof/>
          </w:rPr>
          <w:fldChar w:fldCharType="end"/>
        </w:r>
      </w:ins>
    </w:p>
    <w:p w14:paraId="696A6AC3" w14:textId="4ECCE377" w:rsidR="0029771A" w:rsidRDefault="0029771A">
      <w:pPr>
        <w:pStyle w:val="TOC2"/>
        <w:rPr>
          <w:ins w:id="57" w:author="Taehoon KIM" w:date="2024-09-20T04:21:00Z" w16du:dateUtc="2024-09-19T19:21:00Z"/>
          <w:rFonts w:asciiTheme="minorHAnsi" w:eastAsiaTheme="minorEastAsia" w:hAnsiTheme="minorHAnsi" w:cstheme="minorBidi"/>
          <w:noProof/>
          <w:kern w:val="2"/>
          <w:lang w:val="en-JP" w:eastAsia="ja-JP"/>
          <w14:ligatures w14:val="standardContextual"/>
        </w:rPr>
      </w:pPr>
      <w:ins w:id="58"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"_Toc177698546"</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rFonts w:eastAsia="Times New Roman"/>
            <w:noProof/>
          </w:rPr>
          <w:t>5.2.  UML Notation</w:t>
        </w:r>
        <w:r>
          <w:rPr>
            <w:noProof/>
            <w:webHidden/>
          </w:rPr>
          <w:tab/>
        </w:r>
        <w:r>
          <w:rPr>
            <w:noProof/>
            <w:webHidden/>
          </w:rPr>
          <w:fldChar w:fldCharType="begin"/>
        </w:r>
        <w:r>
          <w:rPr>
            <w:noProof/>
            <w:webHidden/>
          </w:rPr>
          <w:instrText xml:space="preserve"> PAGEREF _Toc177698546 \h </w:instrText>
        </w:r>
      </w:ins>
      <w:r>
        <w:rPr>
          <w:noProof/>
          <w:webHidden/>
        </w:rPr>
      </w:r>
      <w:r>
        <w:rPr>
          <w:noProof/>
          <w:webHidden/>
        </w:rPr>
        <w:fldChar w:fldCharType="separate"/>
      </w:r>
      <w:ins w:id="59" w:author="Taehoon KIM" w:date="2024-09-20T04:21:00Z" w16du:dateUtc="2024-09-19T19:21:00Z">
        <w:r>
          <w:rPr>
            <w:noProof/>
            <w:webHidden/>
          </w:rPr>
          <w:t>12</w:t>
        </w:r>
        <w:r>
          <w:rPr>
            <w:noProof/>
            <w:webHidden/>
          </w:rPr>
          <w:fldChar w:fldCharType="end"/>
        </w:r>
        <w:r w:rsidRPr="00361F73">
          <w:rPr>
            <w:rStyle w:val="Hyperlink"/>
            <w:noProof/>
          </w:rPr>
          <w:fldChar w:fldCharType="end"/>
        </w:r>
      </w:ins>
    </w:p>
    <w:p w14:paraId="328EBBCB" w14:textId="4B1033F4" w:rsidR="0029771A" w:rsidRDefault="0029771A">
      <w:pPr>
        <w:pStyle w:val="TOC2"/>
        <w:rPr>
          <w:ins w:id="60" w:author="Taehoon KIM" w:date="2024-09-20T04:21:00Z" w16du:dateUtc="2024-09-19T19:21:00Z"/>
          <w:rFonts w:asciiTheme="minorHAnsi" w:eastAsiaTheme="minorEastAsia" w:hAnsiTheme="minorHAnsi" w:cstheme="minorBidi"/>
          <w:noProof/>
          <w:kern w:val="2"/>
          <w:lang w:val="en-JP" w:eastAsia="ja-JP"/>
          <w14:ligatures w14:val="standardContextual"/>
        </w:rPr>
      </w:pPr>
      <w:ins w:id="61"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"_Toc177698547"</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rPr>
          <w:t>5.4</w:t>
        </w:r>
        <w:r>
          <w:rPr>
            <w:rFonts w:asciiTheme="minorHAnsi" w:eastAsiaTheme="minorEastAsia" w:hAnsiTheme="minorHAnsi" w:cstheme="minorBidi"/>
            <w:noProof/>
            <w:kern w:val="2"/>
            <w:lang w:val="en-JP" w:eastAsia="ja-JP"/>
            <w14:ligatures w14:val="standardContextual"/>
          </w:rPr>
          <w:tab/>
        </w:r>
        <w:r w:rsidRPr="00361F73">
          <w:rPr>
            <w:rStyle w:val="Hyperlink"/>
            <w:noProof/>
          </w:rPr>
          <w:t>Identifiers</w:t>
        </w:r>
        <w:r>
          <w:rPr>
            <w:noProof/>
            <w:webHidden/>
          </w:rPr>
          <w:tab/>
        </w:r>
        <w:r>
          <w:rPr>
            <w:noProof/>
            <w:webHidden/>
          </w:rPr>
          <w:fldChar w:fldCharType="begin"/>
        </w:r>
        <w:r>
          <w:rPr>
            <w:noProof/>
            <w:webHidden/>
          </w:rPr>
          <w:instrText xml:space="preserve"> PAGEREF _Toc177698547 \h </w:instrText>
        </w:r>
      </w:ins>
      <w:r>
        <w:rPr>
          <w:noProof/>
          <w:webHidden/>
        </w:rPr>
      </w:r>
      <w:r>
        <w:rPr>
          <w:noProof/>
          <w:webHidden/>
        </w:rPr>
        <w:fldChar w:fldCharType="separate"/>
      </w:r>
      <w:ins w:id="62" w:author="Taehoon KIM" w:date="2024-09-20T04:21:00Z" w16du:dateUtc="2024-09-19T19:21:00Z">
        <w:r>
          <w:rPr>
            <w:noProof/>
            <w:webHidden/>
          </w:rPr>
          <w:t>13</w:t>
        </w:r>
        <w:r>
          <w:rPr>
            <w:noProof/>
            <w:webHidden/>
          </w:rPr>
          <w:fldChar w:fldCharType="end"/>
        </w:r>
        <w:r w:rsidRPr="00361F73">
          <w:rPr>
            <w:rStyle w:val="Hyperlink"/>
            <w:noProof/>
          </w:rPr>
          <w:fldChar w:fldCharType="end"/>
        </w:r>
      </w:ins>
    </w:p>
    <w:p w14:paraId="28C72560" w14:textId="7C75A518" w:rsidR="0029771A" w:rsidRDefault="0029771A">
      <w:pPr>
        <w:pStyle w:val="TOC1"/>
        <w:tabs>
          <w:tab w:val="left" w:pos="482"/>
          <w:tab w:val="right" w:leader="dot" w:pos="10070"/>
        </w:tabs>
        <w:rPr>
          <w:ins w:id="63" w:author="Taehoon KIM" w:date="2024-09-20T04:21:00Z" w16du:dateUtc="2024-09-19T19:21:00Z"/>
          <w:rFonts w:asciiTheme="minorHAnsi" w:eastAsiaTheme="minorEastAsia" w:hAnsiTheme="minorHAnsi" w:cstheme="minorBidi"/>
          <w:noProof/>
          <w:kern w:val="2"/>
          <w:lang w:val="en-JP" w:eastAsia="ja-JP"/>
          <w14:ligatures w14:val="standardContextual"/>
        </w:rPr>
      </w:pPr>
      <w:ins w:id="64"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"_Toc177698548"</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lang w:eastAsia="ko-KR"/>
          </w:rPr>
          <w:t>6</w:t>
        </w:r>
        <w:r>
          <w:rPr>
            <w:rFonts w:asciiTheme="minorHAnsi" w:eastAsiaTheme="minorEastAsia" w:hAnsiTheme="minorHAnsi" w:cstheme="minorBidi"/>
            <w:noProof/>
            <w:kern w:val="2"/>
            <w:lang w:val="en-JP" w:eastAsia="ja-JP"/>
            <w14:ligatures w14:val="standardContextual"/>
          </w:rPr>
          <w:tab/>
        </w:r>
        <w:r w:rsidRPr="00361F73">
          <w:rPr>
            <w:rStyle w:val="Hyperlink"/>
            <w:noProof/>
          </w:rPr>
          <w:t>Overview</w:t>
        </w:r>
        <w:r w:rsidRPr="00361F73">
          <w:rPr>
            <w:rStyle w:val="Hyperlink"/>
            <w:noProof/>
            <w:lang w:eastAsia="ko-KR"/>
          </w:rPr>
          <w:t xml:space="preserve"> of IndoorGML</w:t>
        </w:r>
        <w:r>
          <w:rPr>
            <w:noProof/>
            <w:webHidden/>
          </w:rPr>
          <w:tab/>
        </w:r>
        <w:r>
          <w:rPr>
            <w:noProof/>
            <w:webHidden/>
          </w:rPr>
          <w:fldChar w:fldCharType="begin"/>
        </w:r>
        <w:r>
          <w:rPr>
            <w:noProof/>
            <w:webHidden/>
          </w:rPr>
          <w:instrText xml:space="preserve"> PAGEREF _Toc177698548 \h </w:instrText>
        </w:r>
      </w:ins>
      <w:r>
        <w:rPr>
          <w:noProof/>
          <w:webHidden/>
        </w:rPr>
      </w:r>
      <w:r>
        <w:rPr>
          <w:noProof/>
          <w:webHidden/>
        </w:rPr>
        <w:fldChar w:fldCharType="separate"/>
      </w:r>
      <w:ins w:id="65" w:author="Taehoon KIM" w:date="2024-09-20T04:21:00Z" w16du:dateUtc="2024-09-19T19:21:00Z">
        <w:r>
          <w:rPr>
            <w:noProof/>
            <w:webHidden/>
          </w:rPr>
          <w:t>13</w:t>
        </w:r>
        <w:r>
          <w:rPr>
            <w:noProof/>
            <w:webHidden/>
          </w:rPr>
          <w:fldChar w:fldCharType="end"/>
        </w:r>
        <w:r w:rsidRPr="00361F73">
          <w:rPr>
            <w:rStyle w:val="Hyperlink"/>
            <w:noProof/>
          </w:rPr>
          <w:fldChar w:fldCharType="end"/>
        </w:r>
      </w:ins>
    </w:p>
    <w:p w14:paraId="7AF1AA6A" w14:textId="1434B434" w:rsidR="0029771A" w:rsidRDefault="0029771A">
      <w:pPr>
        <w:pStyle w:val="TOC2"/>
        <w:rPr>
          <w:ins w:id="66" w:author="Taehoon KIM" w:date="2024-09-20T04:21:00Z" w16du:dateUtc="2024-09-19T19:21:00Z"/>
          <w:rFonts w:asciiTheme="minorHAnsi" w:eastAsiaTheme="minorEastAsia" w:hAnsiTheme="minorHAnsi" w:cstheme="minorBidi"/>
          <w:noProof/>
          <w:kern w:val="2"/>
          <w:lang w:val="en-JP" w:eastAsia="ja-JP"/>
          <w14:ligatures w14:val="standardContextual"/>
        </w:rPr>
      </w:pPr>
      <w:ins w:id="67"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"_Toc177698549"</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lang w:eastAsia="ko-KR"/>
          </w:rPr>
          <w:t>6.1</w:t>
        </w:r>
        <w:r>
          <w:rPr>
            <w:rFonts w:asciiTheme="minorHAnsi" w:eastAsiaTheme="minorEastAsia" w:hAnsiTheme="minorHAnsi" w:cstheme="minorBidi"/>
            <w:noProof/>
            <w:kern w:val="2"/>
            <w:lang w:val="en-JP" w:eastAsia="ja-JP"/>
            <w14:ligatures w14:val="standardContextual"/>
          </w:rPr>
          <w:tab/>
        </w:r>
        <w:r w:rsidRPr="00361F73">
          <w:rPr>
            <w:rStyle w:val="Hyperlink"/>
            <w:noProof/>
            <w:lang w:eastAsia="ko-KR"/>
          </w:rPr>
          <w:t>Motivation for developing the IndoorGML Standard</w:t>
        </w:r>
        <w:r>
          <w:rPr>
            <w:noProof/>
            <w:webHidden/>
          </w:rPr>
          <w:tab/>
        </w:r>
        <w:r>
          <w:rPr>
            <w:noProof/>
            <w:webHidden/>
          </w:rPr>
          <w:fldChar w:fldCharType="begin"/>
        </w:r>
        <w:r>
          <w:rPr>
            <w:noProof/>
            <w:webHidden/>
          </w:rPr>
          <w:instrText xml:space="preserve"> PAGEREF _Toc177698549 \h </w:instrText>
        </w:r>
      </w:ins>
      <w:r>
        <w:rPr>
          <w:noProof/>
          <w:webHidden/>
        </w:rPr>
      </w:r>
      <w:r>
        <w:rPr>
          <w:noProof/>
          <w:webHidden/>
        </w:rPr>
        <w:fldChar w:fldCharType="separate"/>
      </w:r>
      <w:ins w:id="68" w:author="Taehoon KIM" w:date="2024-09-20T04:21:00Z" w16du:dateUtc="2024-09-19T19:21:00Z">
        <w:r>
          <w:rPr>
            <w:noProof/>
            <w:webHidden/>
          </w:rPr>
          <w:t>14</w:t>
        </w:r>
        <w:r>
          <w:rPr>
            <w:noProof/>
            <w:webHidden/>
          </w:rPr>
          <w:fldChar w:fldCharType="end"/>
        </w:r>
        <w:r w:rsidRPr="00361F73">
          <w:rPr>
            <w:rStyle w:val="Hyperlink"/>
            <w:noProof/>
          </w:rPr>
          <w:fldChar w:fldCharType="end"/>
        </w:r>
      </w:ins>
    </w:p>
    <w:p w14:paraId="24239CD8" w14:textId="4FFF976D" w:rsidR="0029771A" w:rsidRDefault="0029771A">
      <w:pPr>
        <w:pStyle w:val="TOC2"/>
        <w:rPr>
          <w:ins w:id="69" w:author="Taehoon KIM" w:date="2024-09-20T04:21:00Z" w16du:dateUtc="2024-09-19T19:21:00Z"/>
          <w:rFonts w:asciiTheme="minorHAnsi" w:eastAsiaTheme="minorEastAsia" w:hAnsiTheme="minorHAnsi" w:cstheme="minorBidi"/>
          <w:noProof/>
          <w:kern w:val="2"/>
          <w:lang w:val="en-JP" w:eastAsia="ja-JP"/>
          <w14:ligatures w14:val="standardContextual"/>
        </w:rPr>
      </w:pPr>
      <w:ins w:id="70"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"_Toc177698550"</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lang w:eastAsia="ko-KR"/>
          </w:rPr>
          <w:t>6.2</w:t>
        </w:r>
        <w:r>
          <w:rPr>
            <w:rFonts w:asciiTheme="minorHAnsi" w:eastAsiaTheme="minorEastAsia" w:hAnsiTheme="minorHAnsi" w:cstheme="minorBidi"/>
            <w:noProof/>
            <w:kern w:val="2"/>
            <w:lang w:val="en-JP" w:eastAsia="ja-JP"/>
            <w14:ligatures w14:val="standardContextual"/>
          </w:rPr>
          <w:tab/>
        </w:r>
        <w:r w:rsidRPr="00361F73">
          <w:rPr>
            <w:rStyle w:val="Hyperlink"/>
            <w:noProof/>
            <w:lang w:eastAsia="ko-KR"/>
          </w:rPr>
          <w:t>Modularization</w:t>
        </w:r>
        <w:r>
          <w:rPr>
            <w:noProof/>
            <w:webHidden/>
          </w:rPr>
          <w:tab/>
        </w:r>
        <w:r>
          <w:rPr>
            <w:noProof/>
            <w:webHidden/>
          </w:rPr>
          <w:fldChar w:fldCharType="begin"/>
        </w:r>
        <w:r>
          <w:rPr>
            <w:noProof/>
            <w:webHidden/>
          </w:rPr>
          <w:instrText xml:space="preserve"> PAGEREF _Toc177698550 \h </w:instrText>
        </w:r>
      </w:ins>
      <w:r>
        <w:rPr>
          <w:noProof/>
          <w:webHidden/>
        </w:rPr>
      </w:r>
      <w:r>
        <w:rPr>
          <w:noProof/>
          <w:webHidden/>
        </w:rPr>
        <w:fldChar w:fldCharType="separate"/>
      </w:r>
      <w:ins w:id="71" w:author="Taehoon KIM" w:date="2024-09-20T04:21:00Z" w16du:dateUtc="2024-09-19T19:21:00Z">
        <w:r>
          <w:rPr>
            <w:noProof/>
            <w:webHidden/>
          </w:rPr>
          <w:t>15</w:t>
        </w:r>
        <w:r>
          <w:rPr>
            <w:noProof/>
            <w:webHidden/>
          </w:rPr>
          <w:fldChar w:fldCharType="end"/>
        </w:r>
        <w:r w:rsidRPr="00361F73">
          <w:rPr>
            <w:rStyle w:val="Hyperlink"/>
            <w:noProof/>
          </w:rPr>
          <w:fldChar w:fldCharType="end"/>
        </w:r>
      </w:ins>
    </w:p>
    <w:p w14:paraId="0544D95F" w14:textId="6D76A583" w:rsidR="0029771A" w:rsidRDefault="0029771A">
      <w:pPr>
        <w:pStyle w:val="TOC1"/>
        <w:tabs>
          <w:tab w:val="left" w:pos="482"/>
          <w:tab w:val="right" w:leader="dot" w:pos="10070"/>
        </w:tabs>
        <w:rPr>
          <w:ins w:id="72" w:author="Taehoon KIM" w:date="2024-09-20T04:21:00Z" w16du:dateUtc="2024-09-19T19:21:00Z"/>
          <w:rFonts w:asciiTheme="minorHAnsi" w:eastAsiaTheme="minorEastAsia" w:hAnsiTheme="minorHAnsi" w:cstheme="minorBidi"/>
          <w:noProof/>
          <w:kern w:val="2"/>
          <w:lang w:val="en-JP" w:eastAsia="ja-JP"/>
          <w14:ligatures w14:val="standardContextual"/>
        </w:rPr>
      </w:pPr>
      <w:ins w:id="73" w:author="Taehoon KIM" w:date="2024-09-20T04:21:00Z" w16du:dateUtc="2024-09-19T19:21:00Z">
        <w:r w:rsidRPr="00361F73">
          <w:rPr>
            <w:rStyle w:val="Hyperlink"/>
            <w:noProof/>
          </w:rPr>
          <w:lastRenderedPageBreak/>
          <w:fldChar w:fldCharType="begin"/>
        </w:r>
        <w:r w:rsidRPr="00361F73">
          <w:rPr>
            <w:rStyle w:val="Hyperlink"/>
            <w:noProof/>
          </w:rPr>
          <w:instrText xml:space="preserve"> </w:instrText>
        </w:r>
        <w:r>
          <w:rPr>
            <w:noProof/>
          </w:rPr>
          <w:instrText>HYPERLINK \l "_Toc177698551"</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lang w:eastAsia="ko-KR"/>
          </w:rPr>
          <w:t>7</w:t>
        </w:r>
        <w:r>
          <w:rPr>
            <w:rFonts w:asciiTheme="minorHAnsi" w:eastAsiaTheme="minorEastAsia" w:hAnsiTheme="minorHAnsi" w:cstheme="minorBidi"/>
            <w:noProof/>
            <w:kern w:val="2"/>
            <w:lang w:val="en-JP" w:eastAsia="ja-JP"/>
            <w14:ligatures w14:val="standardContextual"/>
          </w:rPr>
          <w:tab/>
        </w:r>
        <w:r w:rsidRPr="00361F73">
          <w:rPr>
            <w:rStyle w:val="Hyperlink"/>
            <w:noProof/>
          </w:rPr>
          <w:t xml:space="preserve">General </w:t>
        </w:r>
        <w:r w:rsidRPr="00361F73">
          <w:rPr>
            <w:rStyle w:val="Hyperlink"/>
            <w:noProof/>
            <w:lang w:eastAsia="ko-KR"/>
          </w:rPr>
          <w:t>IndoorGML Concepts</w:t>
        </w:r>
        <w:r>
          <w:rPr>
            <w:noProof/>
            <w:webHidden/>
          </w:rPr>
          <w:tab/>
        </w:r>
        <w:r>
          <w:rPr>
            <w:noProof/>
            <w:webHidden/>
          </w:rPr>
          <w:fldChar w:fldCharType="begin"/>
        </w:r>
        <w:r>
          <w:rPr>
            <w:noProof/>
            <w:webHidden/>
          </w:rPr>
          <w:instrText xml:space="preserve"> PAGEREF _Toc177698551 \h </w:instrText>
        </w:r>
      </w:ins>
      <w:r>
        <w:rPr>
          <w:noProof/>
          <w:webHidden/>
        </w:rPr>
      </w:r>
      <w:r>
        <w:rPr>
          <w:noProof/>
          <w:webHidden/>
        </w:rPr>
        <w:fldChar w:fldCharType="separate"/>
      </w:r>
      <w:ins w:id="74" w:author="Taehoon KIM" w:date="2024-09-20T04:21:00Z" w16du:dateUtc="2024-09-19T19:21:00Z">
        <w:r>
          <w:rPr>
            <w:noProof/>
            <w:webHidden/>
          </w:rPr>
          <w:t>15</w:t>
        </w:r>
        <w:r>
          <w:rPr>
            <w:noProof/>
            <w:webHidden/>
          </w:rPr>
          <w:fldChar w:fldCharType="end"/>
        </w:r>
        <w:r w:rsidRPr="00361F73">
          <w:rPr>
            <w:rStyle w:val="Hyperlink"/>
            <w:noProof/>
          </w:rPr>
          <w:fldChar w:fldCharType="end"/>
        </w:r>
      </w:ins>
    </w:p>
    <w:p w14:paraId="3D53CF41" w14:textId="58D281A9" w:rsidR="0029771A" w:rsidRDefault="0029771A">
      <w:pPr>
        <w:pStyle w:val="TOC2"/>
        <w:rPr>
          <w:ins w:id="75" w:author="Taehoon KIM" w:date="2024-09-20T04:21:00Z" w16du:dateUtc="2024-09-19T19:21:00Z"/>
          <w:rFonts w:asciiTheme="minorHAnsi" w:eastAsiaTheme="minorEastAsia" w:hAnsiTheme="minorHAnsi" w:cstheme="minorBidi"/>
          <w:noProof/>
          <w:kern w:val="2"/>
          <w:lang w:val="en-JP" w:eastAsia="ja-JP"/>
          <w14:ligatures w14:val="standardContextual"/>
        </w:rPr>
      </w:pPr>
      <w:ins w:id="76"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"_Toc177698552"</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lang w:eastAsia="ko-KR"/>
          </w:rPr>
          <w:t>7.1</w:t>
        </w:r>
        <w:r>
          <w:rPr>
            <w:rFonts w:asciiTheme="minorHAnsi" w:eastAsiaTheme="minorEastAsia" w:hAnsiTheme="minorHAnsi" w:cstheme="minorBidi"/>
            <w:noProof/>
            <w:kern w:val="2"/>
            <w:lang w:val="en-JP" w:eastAsia="ja-JP"/>
            <w14:ligatures w14:val="standardContextual"/>
          </w:rPr>
          <w:tab/>
        </w:r>
        <w:r w:rsidRPr="00361F73">
          <w:rPr>
            <w:rStyle w:val="Hyperlink"/>
            <w:noProof/>
            <w:lang w:eastAsia="ko-KR"/>
          </w:rPr>
          <w:t>Space</w:t>
        </w:r>
        <w:r>
          <w:rPr>
            <w:noProof/>
            <w:webHidden/>
          </w:rPr>
          <w:tab/>
        </w:r>
        <w:r>
          <w:rPr>
            <w:noProof/>
            <w:webHidden/>
          </w:rPr>
          <w:fldChar w:fldCharType="begin"/>
        </w:r>
        <w:r>
          <w:rPr>
            <w:noProof/>
            <w:webHidden/>
          </w:rPr>
          <w:instrText xml:space="preserve"> PAGEREF _Toc177698552 \h </w:instrText>
        </w:r>
      </w:ins>
      <w:r>
        <w:rPr>
          <w:noProof/>
          <w:webHidden/>
        </w:rPr>
      </w:r>
      <w:r>
        <w:rPr>
          <w:noProof/>
          <w:webHidden/>
        </w:rPr>
        <w:fldChar w:fldCharType="separate"/>
      </w:r>
      <w:ins w:id="77" w:author="Taehoon KIM" w:date="2024-09-20T04:21:00Z" w16du:dateUtc="2024-09-19T19:21:00Z">
        <w:r>
          <w:rPr>
            <w:noProof/>
            <w:webHidden/>
          </w:rPr>
          <w:t>16</w:t>
        </w:r>
        <w:r>
          <w:rPr>
            <w:noProof/>
            <w:webHidden/>
          </w:rPr>
          <w:fldChar w:fldCharType="end"/>
        </w:r>
        <w:r w:rsidRPr="00361F73">
          <w:rPr>
            <w:rStyle w:val="Hyperlink"/>
            <w:noProof/>
          </w:rPr>
          <w:fldChar w:fldCharType="end"/>
        </w:r>
      </w:ins>
    </w:p>
    <w:p w14:paraId="5342BDDD" w14:textId="1869CD05" w:rsidR="0029771A" w:rsidRDefault="0029771A">
      <w:pPr>
        <w:pStyle w:val="TOC2"/>
        <w:rPr>
          <w:ins w:id="78" w:author="Taehoon KIM" w:date="2024-09-20T04:21:00Z" w16du:dateUtc="2024-09-19T19:21:00Z"/>
          <w:rFonts w:asciiTheme="minorHAnsi" w:eastAsiaTheme="minorEastAsia" w:hAnsiTheme="minorHAnsi" w:cstheme="minorBidi"/>
          <w:noProof/>
          <w:kern w:val="2"/>
          <w:lang w:val="en-JP" w:eastAsia="ja-JP"/>
          <w14:ligatures w14:val="standardContextual"/>
        </w:rPr>
      </w:pPr>
      <w:ins w:id="79"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"_Toc177698553"</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rPr>
          <w:t>7.2</w:t>
        </w:r>
        <w:r>
          <w:rPr>
            <w:rFonts w:asciiTheme="minorHAnsi" w:eastAsiaTheme="minorEastAsia" w:hAnsiTheme="minorHAnsi" w:cstheme="minorBidi"/>
            <w:noProof/>
            <w:kern w:val="2"/>
            <w:lang w:val="en-JP" w:eastAsia="ja-JP"/>
            <w14:ligatures w14:val="standardContextual"/>
          </w:rPr>
          <w:tab/>
        </w:r>
        <w:r w:rsidRPr="00361F73">
          <w:rPr>
            <w:rStyle w:val="Hyperlink"/>
            <w:noProof/>
          </w:rPr>
          <w:t>Cellular space</w:t>
        </w:r>
        <w:r>
          <w:rPr>
            <w:noProof/>
            <w:webHidden/>
          </w:rPr>
          <w:tab/>
        </w:r>
        <w:r>
          <w:rPr>
            <w:noProof/>
            <w:webHidden/>
          </w:rPr>
          <w:fldChar w:fldCharType="begin"/>
        </w:r>
        <w:r>
          <w:rPr>
            <w:noProof/>
            <w:webHidden/>
          </w:rPr>
          <w:instrText xml:space="preserve"> PAGEREF _Toc177698553 \h </w:instrText>
        </w:r>
      </w:ins>
      <w:r>
        <w:rPr>
          <w:noProof/>
          <w:webHidden/>
        </w:rPr>
      </w:r>
      <w:r>
        <w:rPr>
          <w:noProof/>
          <w:webHidden/>
        </w:rPr>
        <w:fldChar w:fldCharType="separate"/>
      </w:r>
      <w:ins w:id="80" w:author="Taehoon KIM" w:date="2024-09-20T04:21:00Z" w16du:dateUtc="2024-09-19T19:21:00Z">
        <w:r>
          <w:rPr>
            <w:noProof/>
            <w:webHidden/>
          </w:rPr>
          <w:t>16</w:t>
        </w:r>
        <w:r>
          <w:rPr>
            <w:noProof/>
            <w:webHidden/>
          </w:rPr>
          <w:fldChar w:fldCharType="end"/>
        </w:r>
        <w:r w:rsidRPr="00361F73">
          <w:rPr>
            <w:rStyle w:val="Hyperlink"/>
            <w:noProof/>
          </w:rPr>
          <w:fldChar w:fldCharType="end"/>
        </w:r>
      </w:ins>
    </w:p>
    <w:p w14:paraId="427AAB8A" w14:textId="6ED3ECE1" w:rsidR="0029771A" w:rsidRDefault="0029771A">
      <w:pPr>
        <w:pStyle w:val="TOC3"/>
        <w:rPr>
          <w:ins w:id="81" w:author="Taehoon KIM" w:date="2024-09-20T04:21:00Z" w16du:dateUtc="2024-09-19T19:21:00Z"/>
          <w:rFonts w:asciiTheme="minorHAnsi" w:eastAsiaTheme="minorEastAsia" w:hAnsiTheme="minorHAnsi" w:cstheme="minorBidi"/>
          <w:noProof/>
          <w:kern w:val="2"/>
          <w:lang w:val="en-JP" w:eastAsia="ja-JP"/>
          <w14:ligatures w14:val="standardContextual"/>
        </w:rPr>
      </w:pPr>
      <w:ins w:id="82"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"_Toc177698554"</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14:scene3d>
              <w14:camera w14:prst="orthographicFront"/>
              <w14:lightRig w14:rig="threePt" w14:dir="t">
                <w14:rot w14:lat="0" w14:lon="0" w14:rev="0"/>
              </w14:lightRig>
            </w14:scene3d>
          </w:rPr>
          <w:t>7.2.1</w:t>
        </w:r>
        <w:r>
          <w:rPr>
            <w:rFonts w:asciiTheme="minorHAnsi" w:eastAsiaTheme="minorEastAsia" w:hAnsiTheme="minorHAnsi" w:cstheme="minorBidi"/>
            <w:noProof/>
            <w:kern w:val="2"/>
            <w:lang w:val="en-JP" w:eastAsia="ja-JP"/>
            <w14:ligatures w14:val="standardContextual"/>
          </w:rPr>
          <w:tab/>
        </w:r>
        <w:r w:rsidRPr="00361F73">
          <w:rPr>
            <w:rStyle w:val="Hyperlink"/>
            <w:noProof/>
          </w:rPr>
          <w:t>Geometry</w:t>
        </w:r>
        <w:r>
          <w:rPr>
            <w:noProof/>
            <w:webHidden/>
          </w:rPr>
          <w:tab/>
        </w:r>
        <w:r>
          <w:rPr>
            <w:noProof/>
            <w:webHidden/>
          </w:rPr>
          <w:fldChar w:fldCharType="begin"/>
        </w:r>
        <w:r>
          <w:rPr>
            <w:noProof/>
            <w:webHidden/>
          </w:rPr>
          <w:instrText xml:space="preserve"> PAGEREF _Toc177698554 \h </w:instrText>
        </w:r>
      </w:ins>
      <w:r>
        <w:rPr>
          <w:noProof/>
          <w:webHidden/>
        </w:rPr>
      </w:r>
      <w:r>
        <w:rPr>
          <w:noProof/>
          <w:webHidden/>
        </w:rPr>
        <w:fldChar w:fldCharType="separate"/>
      </w:r>
      <w:ins w:id="83" w:author="Taehoon KIM" w:date="2024-09-20T04:21:00Z" w16du:dateUtc="2024-09-19T19:21:00Z">
        <w:r>
          <w:rPr>
            <w:noProof/>
            <w:webHidden/>
          </w:rPr>
          <w:t>18</w:t>
        </w:r>
        <w:r>
          <w:rPr>
            <w:noProof/>
            <w:webHidden/>
          </w:rPr>
          <w:fldChar w:fldCharType="end"/>
        </w:r>
        <w:r w:rsidRPr="00361F73">
          <w:rPr>
            <w:rStyle w:val="Hyperlink"/>
            <w:noProof/>
          </w:rPr>
          <w:fldChar w:fldCharType="end"/>
        </w:r>
      </w:ins>
    </w:p>
    <w:p w14:paraId="7713A851" w14:textId="29394F74" w:rsidR="0029771A" w:rsidRDefault="0029771A">
      <w:pPr>
        <w:pStyle w:val="TOC3"/>
        <w:rPr>
          <w:ins w:id="84" w:author="Taehoon KIM" w:date="2024-09-20T04:21:00Z" w16du:dateUtc="2024-09-19T19:21:00Z"/>
          <w:rFonts w:asciiTheme="minorHAnsi" w:eastAsiaTheme="minorEastAsia" w:hAnsiTheme="minorHAnsi" w:cstheme="minorBidi"/>
          <w:noProof/>
          <w:kern w:val="2"/>
          <w:lang w:val="en-JP" w:eastAsia="ja-JP"/>
          <w14:ligatures w14:val="standardContextual"/>
        </w:rPr>
      </w:pPr>
      <w:ins w:id="85"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"_Toc177698555"</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14:scene3d>
              <w14:camera w14:prst="orthographicFront"/>
              <w14:lightRig w14:rig="threePt" w14:dir="t">
                <w14:rot w14:lat="0" w14:lon="0" w14:rev="0"/>
              </w14:lightRig>
            </w14:scene3d>
          </w:rPr>
          <w:t>7.2.2</w:t>
        </w:r>
        <w:r>
          <w:rPr>
            <w:rFonts w:asciiTheme="minorHAnsi" w:eastAsiaTheme="minorEastAsia" w:hAnsiTheme="minorHAnsi" w:cstheme="minorBidi"/>
            <w:noProof/>
            <w:kern w:val="2"/>
            <w:lang w:val="en-JP" w:eastAsia="ja-JP"/>
            <w14:ligatures w14:val="standardContextual"/>
          </w:rPr>
          <w:tab/>
        </w:r>
        <w:r w:rsidRPr="00361F73">
          <w:rPr>
            <w:rStyle w:val="Hyperlink"/>
            <w:noProof/>
          </w:rPr>
          <w:t>Topology</w:t>
        </w:r>
        <w:r>
          <w:rPr>
            <w:noProof/>
            <w:webHidden/>
          </w:rPr>
          <w:tab/>
        </w:r>
        <w:r>
          <w:rPr>
            <w:noProof/>
            <w:webHidden/>
          </w:rPr>
          <w:fldChar w:fldCharType="begin"/>
        </w:r>
        <w:r>
          <w:rPr>
            <w:noProof/>
            <w:webHidden/>
          </w:rPr>
          <w:instrText xml:space="preserve"> PAGEREF _Toc177698555 \h </w:instrText>
        </w:r>
      </w:ins>
      <w:r>
        <w:rPr>
          <w:noProof/>
          <w:webHidden/>
        </w:rPr>
      </w:r>
      <w:r>
        <w:rPr>
          <w:noProof/>
          <w:webHidden/>
        </w:rPr>
        <w:fldChar w:fldCharType="separate"/>
      </w:r>
      <w:ins w:id="86" w:author="Taehoon KIM" w:date="2024-09-20T04:21:00Z" w16du:dateUtc="2024-09-19T19:21:00Z">
        <w:r>
          <w:rPr>
            <w:noProof/>
            <w:webHidden/>
          </w:rPr>
          <w:t>19</w:t>
        </w:r>
        <w:r>
          <w:rPr>
            <w:noProof/>
            <w:webHidden/>
          </w:rPr>
          <w:fldChar w:fldCharType="end"/>
        </w:r>
        <w:r w:rsidRPr="00361F73">
          <w:rPr>
            <w:rStyle w:val="Hyperlink"/>
            <w:noProof/>
          </w:rPr>
          <w:fldChar w:fldCharType="end"/>
        </w:r>
      </w:ins>
    </w:p>
    <w:p w14:paraId="482D2DCD" w14:textId="0C656569" w:rsidR="0029771A" w:rsidRDefault="0029771A">
      <w:pPr>
        <w:pStyle w:val="TOC3"/>
        <w:rPr>
          <w:ins w:id="87" w:author="Taehoon KIM" w:date="2024-09-20T04:21:00Z" w16du:dateUtc="2024-09-19T19:21:00Z"/>
          <w:rFonts w:asciiTheme="minorHAnsi" w:eastAsiaTheme="minorEastAsia" w:hAnsiTheme="minorHAnsi" w:cstheme="minorBidi"/>
          <w:noProof/>
          <w:kern w:val="2"/>
          <w:lang w:val="en-JP" w:eastAsia="ja-JP"/>
          <w14:ligatures w14:val="standardContextual"/>
        </w:rPr>
      </w:pPr>
      <w:ins w:id="88"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"_Toc177698556"</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lang w:eastAsia="ko-KR"/>
            <w14:scene3d>
              <w14:camera w14:prst="orthographicFront"/>
              <w14:lightRig w14:rig="threePt" w14:dir="t">
                <w14:rot w14:lat="0" w14:lon="0" w14:rev="0"/>
              </w14:lightRig>
            </w14:scene3d>
          </w:rPr>
          <w:t>7.2.3</w:t>
        </w:r>
        <w:r>
          <w:rPr>
            <w:rFonts w:asciiTheme="minorHAnsi" w:eastAsiaTheme="minorEastAsia" w:hAnsiTheme="minorHAnsi" w:cstheme="minorBidi"/>
            <w:noProof/>
            <w:kern w:val="2"/>
            <w:lang w:val="en-JP" w:eastAsia="ja-JP"/>
            <w14:ligatures w14:val="standardContextual"/>
          </w:rPr>
          <w:tab/>
        </w:r>
        <w:r w:rsidRPr="00361F73">
          <w:rPr>
            <w:rStyle w:val="Hyperlink"/>
            <w:noProof/>
            <w:lang w:eastAsia="ko-KR"/>
          </w:rPr>
          <w:t>Subdivision, aggregation, and selection</w:t>
        </w:r>
        <w:r>
          <w:rPr>
            <w:noProof/>
            <w:webHidden/>
          </w:rPr>
          <w:tab/>
        </w:r>
        <w:r>
          <w:rPr>
            <w:noProof/>
            <w:webHidden/>
          </w:rPr>
          <w:fldChar w:fldCharType="begin"/>
        </w:r>
        <w:r>
          <w:rPr>
            <w:noProof/>
            <w:webHidden/>
          </w:rPr>
          <w:instrText xml:space="preserve"> PAGEREF _Toc177698556 \h </w:instrText>
        </w:r>
      </w:ins>
      <w:r>
        <w:rPr>
          <w:noProof/>
          <w:webHidden/>
        </w:rPr>
      </w:r>
      <w:r>
        <w:rPr>
          <w:noProof/>
          <w:webHidden/>
        </w:rPr>
        <w:fldChar w:fldCharType="separate"/>
      </w:r>
      <w:ins w:id="89" w:author="Taehoon KIM" w:date="2024-09-20T04:21:00Z" w16du:dateUtc="2024-09-19T19:21:00Z">
        <w:r>
          <w:rPr>
            <w:noProof/>
            <w:webHidden/>
          </w:rPr>
          <w:t>19</w:t>
        </w:r>
        <w:r>
          <w:rPr>
            <w:noProof/>
            <w:webHidden/>
          </w:rPr>
          <w:fldChar w:fldCharType="end"/>
        </w:r>
        <w:r w:rsidRPr="00361F73">
          <w:rPr>
            <w:rStyle w:val="Hyperlink"/>
            <w:noProof/>
          </w:rPr>
          <w:fldChar w:fldCharType="end"/>
        </w:r>
      </w:ins>
    </w:p>
    <w:p w14:paraId="0842ED6A" w14:textId="5D1D4804" w:rsidR="0029771A" w:rsidRDefault="0029771A">
      <w:pPr>
        <w:pStyle w:val="TOC2"/>
        <w:rPr>
          <w:ins w:id="90" w:author="Taehoon KIM" w:date="2024-09-20T04:21:00Z" w16du:dateUtc="2024-09-19T19:21:00Z"/>
          <w:rFonts w:asciiTheme="minorHAnsi" w:eastAsiaTheme="minorEastAsia" w:hAnsiTheme="minorHAnsi" w:cstheme="minorBidi"/>
          <w:noProof/>
          <w:kern w:val="2"/>
          <w:lang w:val="en-JP" w:eastAsia="ja-JP"/>
          <w14:ligatures w14:val="standardContextual"/>
        </w:rPr>
      </w:pPr>
      <w:ins w:id="91"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"_Toc177698557"</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rPr>
          <w:t>7.3</w:t>
        </w:r>
        <w:r>
          <w:rPr>
            <w:rFonts w:asciiTheme="minorHAnsi" w:eastAsiaTheme="minorEastAsia" w:hAnsiTheme="minorHAnsi" w:cstheme="minorBidi"/>
            <w:noProof/>
            <w:kern w:val="2"/>
            <w:lang w:val="en-JP" w:eastAsia="ja-JP"/>
            <w14:ligatures w14:val="standardContextual"/>
          </w:rPr>
          <w:tab/>
        </w:r>
        <w:r w:rsidRPr="00361F73">
          <w:rPr>
            <w:rStyle w:val="Hyperlink"/>
            <w:noProof/>
            <w:lang w:eastAsia="ko-KR"/>
          </w:rPr>
          <w:t>Poincar</w:t>
        </w:r>
        <w:r w:rsidRPr="00361F73">
          <w:rPr>
            <w:rStyle w:val="Hyperlink"/>
            <w:noProof/>
          </w:rPr>
          <w:t>é</w:t>
        </w:r>
        <w:r w:rsidRPr="00361F73">
          <w:rPr>
            <w:rStyle w:val="Hyperlink"/>
            <w:noProof/>
            <w:lang w:eastAsia="ko-KR"/>
          </w:rPr>
          <w:t xml:space="preserve"> Duality</w:t>
        </w:r>
        <w:r>
          <w:rPr>
            <w:noProof/>
            <w:webHidden/>
          </w:rPr>
          <w:tab/>
        </w:r>
        <w:r>
          <w:rPr>
            <w:noProof/>
            <w:webHidden/>
          </w:rPr>
          <w:fldChar w:fldCharType="begin"/>
        </w:r>
        <w:r>
          <w:rPr>
            <w:noProof/>
            <w:webHidden/>
          </w:rPr>
          <w:instrText xml:space="preserve"> PAGEREF _Toc177698557 \h </w:instrText>
        </w:r>
      </w:ins>
      <w:r>
        <w:rPr>
          <w:noProof/>
          <w:webHidden/>
        </w:rPr>
      </w:r>
      <w:r>
        <w:rPr>
          <w:noProof/>
          <w:webHidden/>
        </w:rPr>
        <w:fldChar w:fldCharType="separate"/>
      </w:r>
      <w:ins w:id="92" w:author="Taehoon KIM" w:date="2024-09-20T04:21:00Z" w16du:dateUtc="2024-09-19T19:21:00Z">
        <w:r>
          <w:rPr>
            <w:noProof/>
            <w:webHidden/>
          </w:rPr>
          <w:t>20</w:t>
        </w:r>
        <w:r>
          <w:rPr>
            <w:noProof/>
            <w:webHidden/>
          </w:rPr>
          <w:fldChar w:fldCharType="end"/>
        </w:r>
        <w:r w:rsidRPr="00361F73">
          <w:rPr>
            <w:rStyle w:val="Hyperlink"/>
            <w:noProof/>
          </w:rPr>
          <w:fldChar w:fldCharType="end"/>
        </w:r>
      </w:ins>
    </w:p>
    <w:p w14:paraId="0A9AAA1E" w14:textId="02FF9D36" w:rsidR="0029771A" w:rsidRDefault="0029771A">
      <w:pPr>
        <w:pStyle w:val="TOC2"/>
        <w:rPr>
          <w:ins w:id="93" w:author="Taehoon KIM" w:date="2024-09-20T04:21:00Z" w16du:dateUtc="2024-09-19T19:21:00Z"/>
          <w:rFonts w:asciiTheme="minorHAnsi" w:eastAsiaTheme="minorEastAsia" w:hAnsiTheme="minorHAnsi" w:cstheme="minorBidi"/>
          <w:noProof/>
          <w:kern w:val="2"/>
          <w:lang w:val="en-JP" w:eastAsia="ja-JP"/>
          <w14:ligatures w14:val="standardContextual"/>
        </w:rPr>
      </w:pPr>
      <w:ins w:id="94"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"_Toc177698558"</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rPr>
          <w:t>7.4</w:t>
        </w:r>
        <w:r>
          <w:rPr>
            <w:rFonts w:asciiTheme="minorHAnsi" w:eastAsiaTheme="minorEastAsia" w:hAnsiTheme="minorHAnsi" w:cstheme="minorBidi"/>
            <w:noProof/>
            <w:kern w:val="2"/>
            <w:lang w:val="en-JP" w:eastAsia="ja-JP"/>
            <w14:ligatures w14:val="standardContextual"/>
          </w:rPr>
          <w:tab/>
        </w:r>
        <w:r w:rsidRPr="00361F73">
          <w:rPr>
            <w:rStyle w:val="Hyperlink"/>
            <w:noProof/>
          </w:rPr>
          <w:t>Structured space model</w:t>
        </w:r>
        <w:r>
          <w:rPr>
            <w:noProof/>
            <w:webHidden/>
          </w:rPr>
          <w:tab/>
        </w:r>
        <w:r>
          <w:rPr>
            <w:noProof/>
            <w:webHidden/>
          </w:rPr>
          <w:fldChar w:fldCharType="begin"/>
        </w:r>
        <w:r>
          <w:rPr>
            <w:noProof/>
            <w:webHidden/>
          </w:rPr>
          <w:instrText xml:space="preserve"> PAGEREF _Toc177698558 \h </w:instrText>
        </w:r>
      </w:ins>
      <w:r>
        <w:rPr>
          <w:noProof/>
          <w:webHidden/>
        </w:rPr>
      </w:r>
      <w:r>
        <w:rPr>
          <w:noProof/>
          <w:webHidden/>
        </w:rPr>
        <w:fldChar w:fldCharType="separate"/>
      </w:r>
      <w:ins w:id="95" w:author="Taehoon KIM" w:date="2024-09-20T04:21:00Z" w16du:dateUtc="2024-09-19T19:21:00Z">
        <w:r>
          <w:rPr>
            <w:noProof/>
            <w:webHidden/>
          </w:rPr>
          <w:t>22</w:t>
        </w:r>
        <w:r>
          <w:rPr>
            <w:noProof/>
            <w:webHidden/>
          </w:rPr>
          <w:fldChar w:fldCharType="end"/>
        </w:r>
        <w:r w:rsidRPr="00361F73">
          <w:rPr>
            <w:rStyle w:val="Hyperlink"/>
            <w:noProof/>
          </w:rPr>
          <w:fldChar w:fldCharType="end"/>
        </w:r>
      </w:ins>
    </w:p>
    <w:p w14:paraId="6A7CF39F" w14:textId="26EA06DB" w:rsidR="0029771A" w:rsidRDefault="0029771A">
      <w:pPr>
        <w:pStyle w:val="TOC2"/>
        <w:rPr>
          <w:ins w:id="96" w:author="Taehoon KIM" w:date="2024-09-20T04:21:00Z" w16du:dateUtc="2024-09-19T19:21:00Z"/>
          <w:rFonts w:asciiTheme="minorHAnsi" w:eastAsiaTheme="minorEastAsia" w:hAnsiTheme="minorHAnsi" w:cstheme="minorBidi"/>
          <w:noProof/>
          <w:kern w:val="2"/>
          <w:lang w:val="en-JP" w:eastAsia="ja-JP"/>
          <w14:ligatures w14:val="standardContextual"/>
        </w:rPr>
      </w:pPr>
      <w:ins w:id="97"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"_Toc177698559"</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lang w:eastAsia="ko-KR"/>
          </w:rPr>
          <w:t>7.5</w:t>
        </w:r>
        <w:r>
          <w:rPr>
            <w:rFonts w:asciiTheme="minorHAnsi" w:eastAsiaTheme="minorEastAsia" w:hAnsiTheme="minorHAnsi" w:cstheme="minorBidi"/>
            <w:noProof/>
            <w:kern w:val="2"/>
            <w:lang w:val="en-JP" w:eastAsia="ja-JP"/>
            <w14:ligatures w14:val="standardContextual"/>
          </w:rPr>
          <w:tab/>
        </w:r>
        <w:r w:rsidRPr="00361F73">
          <w:rPr>
            <w:rStyle w:val="Hyperlink"/>
            <w:noProof/>
            <w:lang w:eastAsia="ko-KR"/>
          </w:rPr>
          <w:t>Semantics</w:t>
        </w:r>
        <w:r>
          <w:rPr>
            <w:noProof/>
            <w:webHidden/>
          </w:rPr>
          <w:tab/>
        </w:r>
        <w:r>
          <w:rPr>
            <w:noProof/>
            <w:webHidden/>
          </w:rPr>
          <w:fldChar w:fldCharType="begin"/>
        </w:r>
        <w:r>
          <w:rPr>
            <w:noProof/>
            <w:webHidden/>
          </w:rPr>
          <w:instrText xml:space="preserve"> PAGEREF _Toc177698559 \h </w:instrText>
        </w:r>
      </w:ins>
      <w:r>
        <w:rPr>
          <w:noProof/>
          <w:webHidden/>
        </w:rPr>
      </w:r>
      <w:r>
        <w:rPr>
          <w:noProof/>
          <w:webHidden/>
        </w:rPr>
        <w:fldChar w:fldCharType="separate"/>
      </w:r>
      <w:ins w:id="98" w:author="Taehoon KIM" w:date="2024-09-20T04:21:00Z" w16du:dateUtc="2024-09-19T19:21:00Z">
        <w:r>
          <w:rPr>
            <w:noProof/>
            <w:webHidden/>
          </w:rPr>
          <w:t>23</w:t>
        </w:r>
        <w:r>
          <w:rPr>
            <w:noProof/>
            <w:webHidden/>
          </w:rPr>
          <w:fldChar w:fldCharType="end"/>
        </w:r>
        <w:r w:rsidRPr="00361F73">
          <w:rPr>
            <w:rStyle w:val="Hyperlink"/>
            <w:noProof/>
          </w:rPr>
          <w:fldChar w:fldCharType="end"/>
        </w:r>
      </w:ins>
    </w:p>
    <w:p w14:paraId="569B19D7" w14:textId="3FA3A6E9" w:rsidR="0029771A" w:rsidRDefault="0029771A">
      <w:pPr>
        <w:pStyle w:val="TOC2"/>
        <w:rPr>
          <w:ins w:id="99" w:author="Taehoon KIM" w:date="2024-09-20T04:21:00Z" w16du:dateUtc="2024-09-19T19:21:00Z"/>
          <w:rFonts w:asciiTheme="minorHAnsi" w:eastAsiaTheme="minorEastAsia" w:hAnsiTheme="minorHAnsi" w:cstheme="minorBidi"/>
          <w:noProof/>
          <w:kern w:val="2"/>
          <w:lang w:val="en-JP" w:eastAsia="ja-JP"/>
          <w14:ligatures w14:val="standardContextual"/>
        </w:rPr>
      </w:pPr>
      <w:ins w:id="100"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"_Toc177698560"</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lang w:eastAsia="ko-KR"/>
          </w:rPr>
          <w:t>7.6</w:t>
        </w:r>
        <w:r>
          <w:rPr>
            <w:rFonts w:asciiTheme="minorHAnsi" w:eastAsiaTheme="minorEastAsia" w:hAnsiTheme="minorHAnsi" w:cstheme="minorBidi"/>
            <w:noProof/>
            <w:kern w:val="2"/>
            <w:lang w:val="en-JP" w:eastAsia="ja-JP"/>
            <w14:ligatures w14:val="standardContextual"/>
          </w:rPr>
          <w:tab/>
        </w:r>
        <w:r w:rsidRPr="00361F73">
          <w:rPr>
            <w:rStyle w:val="Hyperlink"/>
            <w:noProof/>
            <w:lang w:eastAsia="ko-KR"/>
          </w:rPr>
          <w:t>Thematic layers</w:t>
        </w:r>
        <w:r>
          <w:rPr>
            <w:noProof/>
            <w:webHidden/>
          </w:rPr>
          <w:tab/>
        </w:r>
        <w:r>
          <w:rPr>
            <w:noProof/>
            <w:webHidden/>
          </w:rPr>
          <w:fldChar w:fldCharType="begin"/>
        </w:r>
        <w:r>
          <w:rPr>
            <w:noProof/>
            <w:webHidden/>
          </w:rPr>
          <w:instrText xml:space="preserve"> PAGEREF _Toc177698560 \h </w:instrText>
        </w:r>
      </w:ins>
      <w:r>
        <w:rPr>
          <w:noProof/>
          <w:webHidden/>
        </w:rPr>
      </w:r>
      <w:r>
        <w:rPr>
          <w:noProof/>
          <w:webHidden/>
        </w:rPr>
        <w:fldChar w:fldCharType="separate"/>
      </w:r>
      <w:ins w:id="101" w:author="Taehoon KIM" w:date="2024-09-20T04:21:00Z" w16du:dateUtc="2024-09-19T19:21:00Z">
        <w:r>
          <w:rPr>
            <w:noProof/>
            <w:webHidden/>
          </w:rPr>
          <w:t>23</w:t>
        </w:r>
        <w:r>
          <w:rPr>
            <w:noProof/>
            <w:webHidden/>
          </w:rPr>
          <w:fldChar w:fldCharType="end"/>
        </w:r>
        <w:r w:rsidRPr="00361F73">
          <w:rPr>
            <w:rStyle w:val="Hyperlink"/>
            <w:noProof/>
          </w:rPr>
          <w:fldChar w:fldCharType="end"/>
        </w:r>
      </w:ins>
    </w:p>
    <w:p w14:paraId="173B2958" w14:textId="1E4E9D76" w:rsidR="0029771A" w:rsidRDefault="0029771A">
      <w:pPr>
        <w:pStyle w:val="TOC3"/>
        <w:rPr>
          <w:ins w:id="102" w:author="Taehoon KIM" w:date="2024-09-20T04:21:00Z" w16du:dateUtc="2024-09-19T19:21:00Z"/>
          <w:rFonts w:asciiTheme="minorHAnsi" w:eastAsiaTheme="minorEastAsia" w:hAnsiTheme="minorHAnsi" w:cstheme="minorBidi"/>
          <w:noProof/>
          <w:kern w:val="2"/>
          <w:lang w:val="en-JP" w:eastAsia="ja-JP"/>
          <w14:ligatures w14:val="standardContextual"/>
        </w:rPr>
      </w:pPr>
      <w:ins w:id="103"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"_Toc177698561"</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14:scene3d>
              <w14:camera w14:prst="orthographicFront"/>
              <w14:lightRig w14:rig="threePt" w14:dir="t">
                <w14:rot w14:lat="0" w14:lon="0" w14:rev="0"/>
              </w14:lightRig>
            </w14:scene3d>
          </w:rPr>
          <w:t>7.6.1</w:t>
        </w:r>
        <w:r>
          <w:rPr>
            <w:rFonts w:asciiTheme="minorHAnsi" w:eastAsiaTheme="minorEastAsia" w:hAnsiTheme="minorHAnsi" w:cstheme="minorBidi"/>
            <w:noProof/>
            <w:kern w:val="2"/>
            <w:lang w:val="en-JP" w:eastAsia="ja-JP"/>
            <w14:ligatures w14:val="standardContextual"/>
          </w:rPr>
          <w:tab/>
        </w:r>
        <w:r w:rsidRPr="00361F73">
          <w:rPr>
            <w:rStyle w:val="Hyperlink"/>
            <w:noProof/>
          </w:rPr>
          <w:t>Multiple-Layered Space representation</w:t>
        </w:r>
        <w:r>
          <w:rPr>
            <w:noProof/>
            <w:webHidden/>
          </w:rPr>
          <w:tab/>
        </w:r>
        <w:r>
          <w:rPr>
            <w:noProof/>
            <w:webHidden/>
          </w:rPr>
          <w:fldChar w:fldCharType="begin"/>
        </w:r>
        <w:r>
          <w:rPr>
            <w:noProof/>
            <w:webHidden/>
          </w:rPr>
          <w:instrText xml:space="preserve"> PAGEREF _Toc177698561 \h </w:instrText>
        </w:r>
      </w:ins>
      <w:r>
        <w:rPr>
          <w:noProof/>
          <w:webHidden/>
        </w:rPr>
      </w:r>
      <w:r>
        <w:rPr>
          <w:noProof/>
          <w:webHidden/>
        </w:rPr>
        <w:fldChar w:fldCharType="separate"/>
      </w:r>
      <w:ins w:id="104" w:author="Taehoon KIM" w:date="2024-09-20T04:21:00Z" w16du:dateUtc="2024-09-19T19:21:00Z">
        <w:r>
          <w:rPr>
            <w:noProof/>
            <w:webHidden/>
          </w:rPr>
          <w:t>25</w:t>
        </w:r>
        <w:r>
          <w:rPr>
            <w:noProof/>
            <w:webHidden/>
          </w:rPr>
          <w:fldChar w:fldCharType="end"/>
        </w:r>
        <w:r w:rsidRPr="00361F73">
          <w:rPr>
            <w:rStyle w:val="Hyperlink"/>
            <w:noProof/>
          </w:rPr>
          <w:fldChar w:fldCharType="end"/>
        </w:r>
      </w:ins>
    </w:p>
    <w:p w14:paraId="53ADDF72" w14:textId="258C0E1A" w:rsidR="0029771A" w:rsidRDefault="0029771A">
      <w:pPr>
        <w:pStyle w:val="TOC3"/>
        <w:rPr>
          <w:ins w:id="105" w:author="Taehoon KIM" w:date="2024-09-20T04:21:00Z" w16du:dateUtc="2024-09-19T19:21:00Z"/>
          <w:rFonts w:asciiTheme="minorHAnsi" w:eastAsiaTheme="minorEastAsia" w:hAnsiTheme="minorHAnsi" w:cstheme="minorBidi"/>
          <w:noProof/>
          <w:kern w:val="2"/>
          <w:lang w:val="en-JP" w:eastAsia="ja-JP"/>
          <w14:ligatures w14:val="standardContextual"/>
        </w:rPr>
      </w:pPr>
      <w:ins w:id="106"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"_Toc177698562"</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lang w:eastAsia="ko-KR"/>
            <w14:scene3d>
              <w14:camera w14:prst="orthographicFront"/>
              <w14:lightRig w14:rig="threePt" w14:dir="t">
                <w14:rot w14:lat="0" w14:lon="0" w14:rev="0"/>
              </w14:lightRig>
            </w14:scene3d>
          </w:rPr>
          <w:t>7.6.2</w:t>
        </w:r>
        <w:r>
          <w:rPr>
            <w:rFonts w:asciiTheme="minorHAnsi" w:eastAsiaTheme="minorEastAsia" w:hAnsiTheme="minorHAnsi" w:cstheme="minorBidi"/>
            <w:noProof/>
            <w:kern w:val="2"/>
            <w:lang w:val="en-JP" w:eastAsia="ja-JP"/>
            <w14:ligatures w14:val="standardContextual"/>
          </w:rPr>
          <w:tab/>
        </w:r>
        <w:r w:rsidRPr="00361F73">
          <w:rPr>
            <w:rStyle w:val="Hyperlink"/>
            <w:noProof/>
            <w:lang w:eastAsia="ko-KR"/>
          </w:rPr>
          <w:t>Inter-Layer Relations</w:t>
        </w:r>
        <w:r>
          <w:rPr>
            <w:noProof/>
            <w:webHidden/>
          </w:rPr>
          <w:tab/>
        </w:r>
        <w:r>
          <w:rPr>
            <w:noProof/>
            <w:webHidden/>
          </w:rPr>
          <w:fldChar w:fldCharType="begin"/>
        </w:r>
        <w:r>
          <w:rPr>
            <w:noProof/>
            <w:webHidden/>
          </w:rPr>
          <w:instrText xml:space="preserve"> PAGEREF _Toc177698562 \h </w:instrText>
        </w:r>
      </w:ins>
      <w:r>
        <w:rPr>
          <w:noProof/>
          <w:webHidden/>
        </w:rPr>
      </w:r>
      <w:r>
        <w:rPr>
          <w:noProof/>
          <w:webHidden/>
        </w:rPr>
        <w:fldChar w:fldCharType="separate"/>
      </w:r>
      <w:ins w:id="107" w:author="Taehoon KIM" w:date="2024-09-20T04:21:00Z" w16du:dateUtc="2024-09-19T19:21:00Z">
        <w:r>
          <w:rPr>
            <w:noProof/>
            <w:webHidden/>
          </w:rPr>
          <w:t>25</w:t>
        </w:r>
        <w:r>
          <w:rPr>
            <w:noProof/>
            <w:webHidden/>
          </w:rPr>
          <w:fldChar w:fldCharType="end"/>
        </w:r>
        <w:r w:rsidRPr="00361F73">
          <w:rPr>
            <w:rStyle w:val="Hyperlink"/>
            <w:noProof/>
          </w:rPr>
          <w:fldChar w:fldCharType="end"/>
        </w:r>
      </w:ins>
    </w:p>
    <w:p w14:paraId="50620762" w14:textId="435CEAA4" w:rsidR="0029771A" w:rsidRDefault="0029771A">
      <w:pPr>
        <w:pStyle w:val="TOC1"/>
        <w:tabs>
          <w:tab w:val="left" w:pos="482"/>
          <w:tab w:val="right" w:leader="dot" w:pos="10070"/>
        </w:tabs>
        <w:rPr>
          <w:ins w:id="108" w:author="Taehoon KIM" w:date="2024-09-20T04:21:00Z" w16du:dateUtc="2024-09-19T19:21:00Z"/>
          <w:rFonts w:asciiTheme="minorHAnsi" w:eastAsiaTheme="minorEastAsia" w:hAnsiTheme="minorHAnsi" w:cstheme="minorBidi"/>
          <w:noProof/>
          <w:kern w:val="2"/>
          <w:lang w:val="en-JP" w:eastAsia="ja-JP"/>
          <w14:ligatures w14:val="standardContextual"/>
        </w:rPr>
      </w:pPr>
      <w:ins w:id="109"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"_Toc177698563"</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rPr>
          <w:t>8</w:t>
        </w:r>
        <w:r>
          <w:rPr>
            <w:rFonts w:asciiTheme="minorHAnsi" w:eastAsiaTheme="minorEastAsia" w:hAnsiTheme="minorHAnsi" w:cstheme="minorBidi"/>
            <w:noProof/>
            <w:kern w:val="2"/>
            <w:lang w:val="en-JP" w:eastAsia="ja-JP"/>
            <w14:ligatures w14:val="standardContextual"/>
          </w:rPr>
          <w:tab/>
        </w:r>
        <w:r w:rsidRPr="00361F73">
          <w:rPr>
            <w:rStyle w:val="Hyperlink"/>
            <w:noProof/>
          </w:rPr>
          <w:t>Data model</w:t>
        </w:r>
        <w:r>
          <w:rPr>
            <w:noProof/>
            <w:webHidden/>
          </w:rPr>
          <w:tab/>
        </w:r>
        <w:r>
          <w:rPr>
            <w:noProof/>
            <w:webHidden/>
          </w:rPr>
          <w:fldChar w:fldCharType="begin"/>
        </w:r>
        <w:r>
          <w:rPr>
            <w:noProof/>
            <w:webHidden/>
          </w:rPr>
          <w:instrText xml:space="preserve"> PAGEREF _Toc177698563 \h </w:instrText>
        </w:r>
      </w:ins>
      <w:r>
        <w:rPr>
          <w:noProof/>
          <w:webHidden/>
        </w:rPr>
      </w:r>
      <w:r>
        <w:rPr>
          <w:noProof/>
          <w:webHidden/>
        </w:rPr>
        <w:fldChar w:fldCharType="separate"/>
      </w:r>
      <w:ins w:id="110" w:author="Taehoon KIM" w:date="2024-09-20T04:21:00Z" w16du:dateUtc="2024-09-19T19:21:00Z">
        <w:r>
          <w:rPr>
            <w:noProof/>
            <w:webHidden/>
          </w:rPr>
          <w:t>27</w:t>
        </w:r>
        <w:r>
          <w:rPr>
            <w:noProof/>
            <w:webHidden/>
          </w:rPr>
          <w:fldChar w:fldCharType="end"/>
        </w:r>
        <w:r w:rsidRPr="00361F73">
          <w:rPr>
            <w:rStyle w:val="Hyperlink"/>
            <w:noProof/>
          </w:rPr>
          <w:fldChar w:fldCharType="end"/>
        </w:r>
      </w:ins>
    </w:p>
    <w:p w14:paraId="5BC214D0" w14:textId="2A13DE2E" w:rsidR="0029771A" w:rsidRDefault="0029771A">
      <w:pPr>
        <w:pStyle w:val="TOC2"/>
        <w:rPr>
          <w:ins w:id="111" w:author="Taehoon KIM" w:date="2024-09-20T04:21:00Z" w16du:dateUtc="2024-09-19T19:21:00Z"/>
          <w:rFonts w:asciiTheme="minorHAnsi" w:eastAsiaTheme="minorEastAsia" w:hAnsiTheme="minorHAnsi" w:cstheme="minorBidi"/>
          <w:noProof/>
          <w:kern w:val="2"/>
          <w:lang w:val="en-JP" w:eastAsia="ja-JP"/>
          <w14:ligatures w14:val="standardContextual"/>
        </w:rPr>
      </w:pPr>
      <w:ins w:id="112"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"_Toc177698564"</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rPr>
          <w:t>8.1</w:t>
        </w:r>
        <w:r>
          <w:rPr>
            <w:rFonts w:asciiTheme="minorHAnsi" w:eastAsiaTheme="minorEastAsia" w:hAnsiTheme="minorHAnsi" w:cstheme="minorBidi"/>
            <w:noProof/>
            <w:kern w:val="2"/>
            <w:lang w:val="en-JP" w:eastAsia="ja-JP"/>
            <w14:ligatures w14:val="standardContextual"/>
          </w:rPr>
          <w:tab/>
        </w:r>
        <w:r w:rsidRPr="00361F73">
          <w:rPr>
            <w:rStyle w:val="Hyperlink"/>
            <w:noProof/>
          </w:rPr>
          <w:t>IndoorGML Core Module</w:t>
        </w:r>
        <w:r>
          <w:rPr>
            <w:noProof/>
            <w:webHidden/>
          </w:rPr>
          <w:tab/>
        </w:r>
        <w:r>
          <w:rPr>
            <w:noProof/>
            <w:webHidden/>
          </w:rPr>
          <w:fldChar w:fldCharType="begin"/>
        </w:r>
        <w:r>
          <w:rPr>
            <w:noProof/>
            <w:webHidden/>
          </w:rPr>
          <w:instrText xml:space="preserve"> PAGEREF _Toc177698564 \h </w:instrText>
        </w:r>
      </w:ins>
      <w:r>
        <w:rPr>
          <w:noProof/>
          <w:webHidden/>
        </w:rPr>
      </w:r>
      <w:r>
        <w:rPr>
          <w:noProof/>
          <w:webHidden/>
        </w:rPr>
        <w:fldChar w:fldCharType="separate"/>
      </w:r>
      <w:ins w:id="113" w:author="Taehoon KIM" w:date="2024-09-20T04:21:00Z" w16du:dateUtc="2024-09-19T19:21:00Z">
        <w:r>
          <w:rPr>
            <w:noProof/>
            <w:webHidden/>
          </w:rPr>
          <w:t>27</w:t>
        </w:r>
        <w:r>
          <w:rPr>
            <w:noProof/>
            <w:webHidden/>
          </w:rPr>
          <w:fldChar w:fldCharType="end"/>
        </w:r>
        <w:r w:rsidRPr="00361F73">
          <w:rPr>
            <w:rStyle w:val="Hyperlink"/>
            <w:noProof/>
          </w:rPr>
          <w:fldChar w:fldCharType="end"/>
        </w:r>
      </w:ins>
    </w:p>
    <w:p w14:paraId="3FA56414" w14:textId="1F557805" w:rsidR="0029771A" w:rsidRDefault="0029771A">
      <w:pPr>
        <w:pStyle w:val="TOC3"/>
        <w:rPr>
          <w:ins w:id="114" w:author="Taehoon KIM" w:date="2024-09-20T04:21:00Z" w16du:dateUtc="2024-09-19T19:21:00Z"/>
          <w:rFonts w:asciiTheme="minorHAnsi" w:eastAsiaTheme="minorEastAsia" w:hAnsiTheme="minorHAnsi" w:cstheme="minorBidi"/>
          <w:noProof/>
          <w:kern w:val="2"/>
          <w:lang w:val="en-JP" w:eastAsia="ja-JP"/>
          <w14:ligatures w14:val="standardContextual"/>
        </w:rPr>
      </w:pPr>
      <w:ins w:id="115"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"_Toc177698565"</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14:scene3d>
              <w14:camera w14:prst="orthographicFront"/>
              <w14:lightRig w14:rig="threePt" w14:dir="t">
                <w14:rot w14:lat="0" w14:lon="0" w14:rev="0"/>
              </w14:lightRig>
            </w14:scene3d>
          </w:rPr>
          <w:t>8.1.1</w:t>
        </w:r>
        <w:r>
          <w:rPr>
            <w:rFonts w:asciiTheme="minorHAnsi" w:eastAsiaTheme="minorEastAsia" w:hAnsiTheme="minorHAnsi" w:cstheme="minorBidi"/>
            <w:noProof/>
            <w:kern w:val="2"/>
            <w:lang w:val="en-JP" w:eastAsia="ja-JP"/>
            <w14:ligatures w14:val="standardContextual"/>
          </w:rPr>
          <w:tab/>
        </w:r>
        <w:r w:rsidRPr="00361F73">
          <w:rPr>
            <w:rStyle w:val="Hyperlink"/>
            <w:noProof/>
          </w:rPr>
          <w:t>CellSpace</w:t>
        </w:r>
        <w:r>
          <w:rPr>
            <w:noProof/>
            <w:webHidden/>
          </w:rPr>
          <w:tab/>
        </w:r>
        <w:r>
          <w:rPr>
            <w:noProof/>
            <w:webHidden/>
          </w:rPr>
          <w:fldChar w:fldCharType="begin"/>
        </w:r>
        <w:r>
          <w:rPr>
            <w:noProof/>
            <w:webHidden/>
          </w:rPr>
          <w:instrText xml:space="preserve"> PAGEREF _Toc177698565 \h </w:instrText>
        </w:r>
      </w:ins>
      <w:r>
        <w:rPr>
          <w:noProof/>
          <w:webHidden/>
        </w:rPr>
      </w:r>
      <w:r>
        <w:rPr>
          <w:noProof/>
          <w:webHidden/>
        </w:rPr>
        <w:fldChar w:fldCharType="separate"/>
      </w:r>
      <w:ins w:id="116" w:author="Taehoon KIM" w:date="2024-09-20T04:21:00Z" w16du:dateUtc="2024-09-19T19:21:00Z">
        <w:r>
          <w:rPr>
            <w:noProof/>
            <w:webHidden/>
          </w:rPr>
          <w:t>29</w:t>
        </w:r>
        <w:r>
          <w:rPr>
            <w:noProof/>
            <w:webHidden/>
          </w:rPr>
          <w:fldChar w:fldCharType="end"/>
        </w:r>
        <w:r w:rsidRPr="00361F73">
          <w:rPr>
            <w:rStyle w:val="Hyperlink"/>
            <w:noProof/>
          </w:rPr>
          <w:fldChar w:fldCharType="end"/>
        </w:r>
      </w:ins>
    </w:p>
    <w:p w14:paraId="46FD180D" w14:textId="1A8FD1E8" w:rsidR="0029771A" w:rsidRDefault="0029771A">
      <w:pPr>
        <w:pStyle w:val="TOC3"/>
        <w:rPr>
          <w:ins w:id="117" w:author="Taehoon KIM" w:date="2024-09-20T04:21:00Z" w16du:dateUtc="2024-09-19T19:21:00Z"/>
          <w:rFonts w:asciiTheme="minorHAnsi" w:eastAsiaTheme="minorEastAsia" w:hAnsiTheme="minorHAnsi" w:cstheme="minorBidi"/>
          <w:noProof/>
          <w:kern w:val="2"/>
          <w:lang w:val="en-JP" w:eastAsia="ja-JP"/>
          <w14:ligatures w14:val="standardContextual"/>
        </w:rPr>
      </w:pPr>
      <w:ins w:id="118"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"_Toc177698566"</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14:scene3d>
              <w14:camera w14:prst="orthographicFront"/>
              <w14:lightRig w14:rig="threePt" w14:dir="t">
                <w14:rot w14:lat="0" w14:lon="0" w14:rev="0"/>
              </w14:lightRig>
            </w14:scene3d>
          </w:rPr>
          <w:t>8.1.2</w:t>
        </w:r>
        <w:r>
          <w:rPr>
            <w:rFonts w:asciiTheme="minorHAnsi" w:eastAsiaTheme="minorEastAsia" w:hAnsiTheme="minorHAnsi" w:cstheme="minorBidi"/>
            <w:noProof/>
            <w:kern w:val="2"/>
            <w:lang w:val="en-JP" w:eastAsia="ja-JP"/>
            <w14:ligatures w14:val="standardContextual"/>
          </w:rPr>
          <w:tab/>
        </w:r>
        <w:r w:rsidRPr="00361F73">
          <w:rPr>
            <w:rStyle w:val="Hyperlink"/>
            <w:noProof/>
          </w:rPr>
          <w:t>CellBoundary</w:t>
        </w:r>
        <w:r>
          <w:rPr>
            <w:noProof/>
            <w:webHidden/>
          </w:rPr>
          <w:tab/>
        </w:r>
        <w:r>
          <w:rPr>
            <w:noProof/>
            <w:webHidden/>
          </w:rPr>
          <w:fldChar w:fldCharType="begin"/>
        </w:r>
        <w:r>
          <w:rPr>
            <w:noProof/>
            <w:webHidden/>
          </w:rPr>
          <w:instrText xml:space="preserve"> PAGEREF _Toc177698566 \h </w:instrText>
        </w:r>
      </w:ins>
      <w:r>
        <w:rPr>
          <w:noProof/>
          <w:webHidden/>
        </w:rPr>
      </w:r>
      <w:r>
        <w:rPr>
          <w:noProof/>
          <w:webHidden/>
        </w:rPr>
        <w:fldChar w:fldCharType="separate"/>
      </w:r>
      <w:ins w:id="119" w:author="Taehoon KIM" w:date="2024-09-20T04:21:00Z" w16du:dateUtc="2024-09-19T19:21:00Z">
        <w:r>
          <w:rPr>
            <w:noProof/>
            <w:webHidden/>
          </w:rPr>
          <w:t>30</w:t>
        </w:r>
        <w:r>
          <w:rPr>
            <w:noProof/>
            <w:webHidden/>
          </w:rPr>
          <w:fldChar w:fldCharType="end"/>
        </w:r>
        <w:r w:rsidRPr="00361F73">
          <w:rPr>
            <w:rStyle w:val="Hyperlink"/>
            <w:noProof/>
          </w:rPr>
          <w:fldChar w:fldCharType="end"/>
        </w:r>
      </w:ins>
    </w:p>
    <w:p w14:paraId="76907AD1" w14:textId="5917EED9" w:rsidR="0029771A" w:rsidRDefault="0029771A">
      <w:pPr>
        <w:pStyle w:val="TOC3"/>
        <w:rPr>
          <w:ins w:id="120" w:author="Taehoon KIM" w:date="2024-09-20T04:21:00Z" w16du:dateUtc="2024-09-19T19:21:00Z"/>
          <w:rFonts w:asciiTheme="minorHAnsi" w:eastAsiaTheme="minorEastAsia" w:hAnsiTheme="minorHAnsi" w:cstheme="minorBidi"/>
          <w:noProof/>
          <w:kern w:val="2"/>
          <w:lang w:val="en-JP" w:eastAsia="ja-JP"/>
          <w14:ligatures w14:val="standardContextual"/>
        </w:rPr>
      </w:pPr>
      <w:ins w:id="121"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"_Toc177698567"</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14:scene3d>
              <w14:camera w14:prst="orthographicFront"/>
              <w14:lightRig w14:rig="threePt" w14:dir="t">
                <w14:rot w14:lat="0" w14:lon="0" w14:rev="0"/>
              </w14:lightRig>
            </w14:scene3d>
          </w:rPr>
          <w:t>8.1.3</w:t>
        </w:r>
        <w:r>
          <w:rPr>
            <w:rFonts w:asciiTheme="minorHAnsi" w:eastAsiaTheme="minorEastAsia" w:hAnsiTheme="minorHAnsi" w:cstheme="minorBidi"/>
            <w:noProof/>
            <w:kern w:val="2"/>
            <w:lang w:val="en-JP" w:eastAsia="ja-JP"/>
            <w14:ligatures w14:val="standardContextual"/>
          </w:rPr>
          <w:tab/>
        </w:r>
        <w:r w:rsidRPr="00361F73">
          <w:rPr>
            <w:rStyle w:val="Hyperlink"/>
            <w:noProof/>
          </w:rPr>
          <w:t>PrimalSpaceLayer</w:t>
        </w:r>
        <w:r>
          <w:rPr>
            <w:noProof/>
            <w:webHidden/>
          </w:rPr>
          <w:tab/>
        </w:r>
        <w:r>
          <w:rPr>
            <w:noProof/>
            <w:webHidden/>
          </w:rPr>
          <w:fldChar w:fldCharType="begin"/>
        </w:r>
        <w:r>
          <w:rPr>
            <w:noProof/>
            <w:webHidden/>
          </w:rPr>
          <w:instrText xml:space="preserve"> PAGEREF _Toc177698567 \h </w:instrText>
        </w:r>
      </w:ins>
      <w:r>
        <w:rPr>
          <w:noProof/>
          <w:webHidden/>
        </w:rPr>
      </w:r>
      <w:r>
        <w:rPr>
          <w:noProof/>
          <w:webHidden/>
        </w:rPr>
        <w:fldChar w:fldCharType="separate"/>
      </w:r>
      <w:ins w:id="122" w:author="Taehoon KIM" w:date="2024-09-20T04:21:00Z" w16du:dateUtc="2024-09-19T19:21:00Z">
        <w:r>
          <w:rPr>
            <w:noProof/>
            <w:webHidden/>
          </w:rPr>
          <w:t>32</w:t>
        </w:r>
        <w:r>
          <w:rPr>
            <w:noProof/>
            <w:webHidden/>
          </w:rPr>
          <w:fldChar w:fldCharType="end"/>
        </w:r>
        <w:r w:rsidRPr="00361F73">
          <w:rPr>
            <w:rStyle w:val="Hyperlink"/>
            <w:noProof/>
          </w:rPr>
          <w:fldChar w:fldCharType="end"/>
        </w:r>
      </w:ins>
    </w:p>
    <w:p w14:paraId="1FC4AACD" w14:textId="3547D30C" w:rsidR="0029771A" w:rsidRDefault="0029771A">
      <w:pPr>
        <w:pStyle w:val="TOC3"/>
        <w:rPr>
          <w:ins w:id="123" w:author="Taehoon KIM" w:date="2024-09-20T04:21:00Z" w16du:dateUtc="2024-09-19T19:21:00Z"/>
          <w:rFonts w:asciiTheme="minorHAnsi" w:eastAsiaTheme="minorEastAsia" w:hAnsiTheme="minorHAnsi" w:cstheme="minorBidi"/>
          <w:noProof/>
          <w:kern w:val="2"/>
          <w:lang w:val="en-JP" w:eastAsia="ja-JP"/>
          <w14:ligatures w14:val="standardContextual"/>
        </w:rPr>
      </w:pPr>
      <w:ins w:id="124"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"_Toc177698568"</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14:scene3d>
              <w14:camera w14:prst="orthographicFront"/>
              <w14:lightRig w14:rig="threePt" w14:dir="t">
                <w14:rot w14:lat="0" w14:lon="0" w14:rev="0"/>
              </w14:lightRig>
            </w14:scene3d>
          </w:rPr>
          <w:t>8.1.4</w:t>
        </w:r>
        <w:r>
          <w:rPr>
            <w:rFonts w:asciiTheme="minorHAnsi" w:eastAsiaTheme="minorEastAsia" w:hAnsiTheme="minorHAnsi" w:cstheme="minorBidi"/>
            <w:noProof/>
            <w:kern w:val="2"/>
            <w:lang w:val="en-JP" w:eastAsia="ja-JP"/>
            <w14:ligatures w14:val="standardContextual"/>
          </w:rPr>
          <w:tab/>
        </w:r>
        <w:r w:rsidRPr="00361F73">
          <w:rPr>
            <w:rStyle w:val="Hyperlink"/>
            <w:noProof/>
          </w:rPr>
          <w:t>Node</w:t>
        </w:r>
        <w:r>
          <w:rPr>
            <w:noProof/>
            <w:webHidden/>
          </w:rPr>
          <w:tab/>
        </w:r>
        <w:r>
          <w:rPr>
            <w:noProof/>
            <w:webHidden/>
          </w:rPr>
          <w:fldChar w:fldCharType="begin"/>
        </w:r>
        <w:r>
          <w:rPr>
            <w:noProof/>
            <w:webHidden/>
          </w:rPr>
          <w:instrText xml:space="preserve"> PAGEREF _Toc177698568 \h </w:instrText>
        </w:r>
      </w:ins>
      <w:r>
        <w:rPr>
          <w:noProof/>
          <w:webHidden/>
        </w:rPr>
      </w:r>
      <w:r>
        <w:rPr>
          <w:noProof/>
          <w:webHidden/>
        </w:rPr>
        <w:fldChar w:fldCharType="separate"/>
      </w:r>
      <w:ins w:id="125" w:author="Taehoon KIM" w:date="2024-09-20T04:21:00Z" w16du:dateUtc="2024-09-19T19:21:00Z">
        <w:r>
          <w:rPr>
            <w:noProof/>
            <w:webHidden/>
          </w:rPr>
          <w:t>33</w:t>
        </w:r>
        <w:r>
          <w:rPr>
            <w:noProof/>
            <w:webHidden/>
          </w:rPr>
          <w:fldChar w:fldCharType="end"/>
        </w:r>
        <w:r w:rsidRPr="00361F73">
          <w:rPr>
            <w:rStyle w:val="Hyperlink"/>
            <w:noProof/>
          </w:rPr>
          <w:fldChar w:fldCharType="end"/>
        </w:r>
      </w:ins>
    </w:p>
    <w:p w14:paraId="56D92C26" w14:textId="6AB33F7D" w:rsidR="0029771A" w:rsidRDefault="0029771A">
      <w:pPr>
        <w:pStyle w:val="TOC3"/>
        <w:rPr>
          <w:ins w:id="126" w:author="Taehoon KIM" w:date="2024-09-20T04:21:00Z" w16du:dateUtc="2024-09-19T19:21:00Z"/>
          <w:rFonts w:asciiTheme="minorHAnsi" w:eastAsiaTheme="minorEastAsia" w:hAnsiTheme="minorHAnsi" w:cstheme="minorBidi"/>
          <w:noProof/>
          <w:kern w:val="2"/>
          <w:lang w:val="en-JP" w:eastAsia="ja-JP"/>
          <w14:ligatures w14:val="standardContextual"/>
        </w:rPr>
      </w:pPr>
      <w:ins w:id="127"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"_Toc177698569"</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14:scene3d>
              <w14:camera w14:prst="orthographicFront"/>
              <w14:lightRig w14:rig="threePt" w14:dir="t">
                <w14:rot w14:lat="0" w14:lon="0" w14:rev="0"/>
              </w14:lightRig>
            </w14:scene3d>
          </w:rPr>
          <w:t>8.1.5</w:t>
        </w:r>
        <w:r>
          <w:rPr>
            <w:rFonts w:asciiTheme="minorHAnsi" w:eastAsiaTheme="minorEastAsia" w:hAnsiTheme="minorHAnsi" w:cstheme="minorBidi"/>
            <w:noProof/>
            <w:kern w:val="2"/>
            <w:lang w:val="en-JP" w:eastAsia="ja-JP"/>
            <w14:ligatures w14:val="standardContextual"/>
          </w:rPr>
          <w:tab/>
        </w:r>
        <w:r w:rsidRPr="00361F73">
          <w:rPr>
            <w:rStyle w:val="Hyperlink"/>
            <w:noProof/>
          </w:rPr>
          <w:t>Edge</w:t>
        </w:r>
        <w:r>
          <w:rPr>
            <w:noProof/>
            <w:webHidden/>
          </w:rPr>
          <w:tab/>
        </w:r>
        <w:r>
          <w:rPr>
            <w:noProof/>
            <w:webHidden/>
          </w:rPr>
          <w:fldChar w:fldCharType="begin"/>
        </w:r>
        <w:r>
          <w:rPr>
            <w:noProof/>
            <w:webHidden/>
          </w:rPr>
          <w:instrText xml:space="preserve"> PAGEREF _Toc177698569 \h </w:instrText>
        </w:r>
      </w:ins>
      <w:r>
        <w:rPr>
          <w:noProof/>
          <w:webHidden/>
        </w:rPr>
      </w:r>
      <w:r>
        <w:rPr>
          <w:noProof/>
          <w:webHidden/>
        </w:rPr>
        <w:fldChar w:fldCharType="separate"/>
      </w:r>
      <w:ins w:id="128" w:author="Taehoon KIM" w:date="2024-09-20T04:21:00Z" w16du:dateUtc="2024-09-19T19:21:00Z">
        <w:r>
          <w:rPr>
            <w:noProof/>
            <w:webHidden/>
          </w:rPr>
          <w:t>33</w:t>
        </w:r>
        <w:r>
          <w:rPr>
            <w:noProof/>
            <w:webHidden/>
          </w:rPr>
          <w:fldChar w:fldCharType="end"/>
        </w:r>
        <w:r w:rsidRPr="00361F73">
          <w:rPr>
            <w:rStyle w:val="Hyperlink"/>
            <w:noProof/>
          </w:rPr>
          <w:fldChar w:fldCharType="end"/>
        </w:r>
      </w:ins>
    </w:p>
    <w:p w14:paraId="647F980D" w14:textId="3E26D2FB" w:rsidR="0029771A" w:rsidRDefault="0029771A">
      <w:pPr>
        <w:pStyle w:val="TOC3"/>
        <w:rPr>
          <w:ins w:id="129" w:author="Taehoon KIM" w:date="2024-09-20T04:21:00Z" w16du:dateUtc="2024-09-19T19:21:00Z"/>
          <w:rFonts w:asciiTheme="minorHAnsi" w:eastAsiaTheme="minorEastAsia" w:hAnsiTheme="minorHAnsi" w:cstheme="minorBidi"/>
          <w:noProof/>
          <w:kern w:val="2"/>
          <w:lang w:val="en-JP" w:eastAsia="ja-JP"/>
          <w14:ligatures w14:val="standardContextual"/>
        </w:rPr>
      </w:pPr>
      <w:ins w:id="130"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"_Toc177698570"</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14:scene3d>
              <w14:camera w14:prst="orthographicFront"/>
              <w14:lightRig w14:rig="threePt" w14:dir="t">
                <w14:rot w14:lat="0" w14:lon="0" w14:rev="0"/>
              </w14:lightRig>
            </w14:scene3d>
          </w:rPr>
          <w:t>8.1.6</w:t>
        </w:r>
        <w:r>
          <w:rPr>
            <w:rFonts w:asciiTheme="minorHAnsi" w:eastAsiaTheme="minorEastAsia" w:hAnsiTheme="minorHAnsi" w:cstheme="minorBidi"/>
            <w:noProof/>
            <w:kern w:val="2"/>
            <w:lang w:val="en-JP" w:eastAsia="ja-JP"/>
            <w14:ligatures w14:val="standardContextual"/>
          </w:rPr>
          <w:tab/>
        </w:r>
        <w:r w:rsidRPr="00361F73">
          <w:rPr>
            <w:rStyle w:val="Hyperlink"/>
            <w:noProof/>
          </w:rPr>
          <w:t>DualSpaceLayer</w:t>
        </w:r>
        <w:r>
          <w:rPr>
            <w:noProof/>
            <w:webHidden/>
          </w:rPr>
          <w:tab/>
        </w:r>
        <w:r>
          <w:rPr>
            <w:noProof/>
            <w:webHidden/>
          </w:rPr>
          <w:fldChar w:fldCharType="begin"/>
        </w:r>
        <w:r>
          <w:rPr>
            <w:noProof/>
            <w:webHidden/>
          </w:rPr>
          <w:instrText xml:space="preserve"> PAGEREF _Toc177698570 \h </w:instrText>
        </w:r>
      </w:ins>
      <w:r>
        <w:rPr>
          <w:noProof/>
          <w:webHidden/>
        </w:rPr>
      </w:r>
      <w:r>
        <w:rPr>
          <w:noProof/>
          <w:webHidden/>
        </w:rPr>
        <w:fldChar w:fldCharType="separate"/>
      </w:r>
      <w:ins w:id="131" w:author="Taehoon KIM" w:date="2024-09-20T04:21:00Z" w16du:dateUtc="2024-09-19T19:21:00Z">
        <w:r>
          <w:rPr>
            <w:noProof/>
            <w:webHidden/>
          </w:rPr>
          <w:t>34</w:t>
        </w:r>
        <w:r>
          <w:rPr>
            <w:noProof/>
            <w:webHidden/>
          </w:rPr>
          <w:fldChar w:fldCharType="end"/>
        </w:r>
        <w:r w:rsidRPr="00361F73">
          <w:rPr>
            <w:rStyle w:val="Hyperlink"/>
            <w:noProof/>
          </w:rPr>
          <w:fldChar w:fldCharType="end"/>
        </w:r>
      </w:ins>
    </w:p>
    <w:p w14:paraId="0DF91A4B" w14:textId="4BD61ED3" w:rsidR="0029771A" w:rsidRDefault="0029771A">
      <w:pPr>
        <w:pStyle w:val="TOC3"/>
        <w:rPr>
          <w:ins w:id="132" w:author="Taehoon KIM" w:date="2024-09-20T04:21:00Z" w16du:dateUtc="2024-09-19T19:21:00Z"/>
          <w:rFonts w:asciiTheme="minorHAnsi" w:eastAsiaTheme="minorEastAsia" w:hAnsiTheme="minorHAnsi" w:cstheme="minorBidi"/>
          <w:noProof/>
          <w:kern w:val="2"/>
          <w:lang w:val="en-JP" w:eastAsia="ja-JP"/>
          <w14:ligatures w14:val="standardContextual"/>
        </w:rPr>
      </w:pPr>
      <w:ins w:id="133"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"_Toc177698571"</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14:scene3d>
              <w14:camera w14:prst="orthographicFront"/>
              <w14:lightRig w14:rig="threePt" w14:dir="t">
                <w14:rot w14:lat="0" w14:lon="0" w14:rev="0"/>
              </w14:lightRig>
            </w14:scene3d>
          </w:rPr>
          <w:t>8.1.7</w:t>
        </w:r>
        <w:r>
          <w:rPr>
            <w:rFonts w:asciiTheme="minorHAnsi" w:eastAsiaTheme="minorEastAsia" w:hAnsiTheme="minorHAnsi" w:cstheme="minorBidi"/>
            <w:noProof/>
            <w:kern w:val="2"/>
            <w:lang w:val="en-JP" w:eastAsia="ja-JP"/>
            <w14:ligatures w14:val="standardContextual"/>
          </w:rPr>
          <w:tab/>
        </w:r>
        <w:r w:rsidRPr="00361F73">
          <w:rPr>
            <w:rStyle w:val="Hyperlink"/>
            <w:noProof/>
          </w:rPr>
          <w:t>InterLayerConnection</w:t>
        </w:r>
        <w:r>
          <w:rPr>
            <w:noProof/>
            <w:webHidden/>
          </w:rPr>
          <w:tab/>
        </w:r>
        <w:r>
          <w:rPr>
            <w:noProof/>
            <w:webHidden/>
          </w:rPr>
          <w:fldChar w:fldCharType="begin"/>
        </w:r>
        <w:r>
          <w:rPr>
            <w:noProof/>
            <w:webHidden/>
          </w:rPr>
          <w:instrText xml:space="preserve"> PAGEREF _Toc177698571 \h </w:instrText>
        </w:r>
      </w:ins>
      <w:r>
        <w:rPr>
          <w:noProof/>
          <w:webHidden/>
        </w:rPr>
      </w:r>
      <w:r>
        <w:rPr>
          <w:noProof/>
          <w:webHidden/>
        </w:rPr>
        <w:fldChar w:fldCharType="separate"/>
      </w:r>
      <w:ins w:id="134" w:author="Taehoon KIM" w:date="2024-09-20T04:21:00Z" w16du:dateUtc="2024-09-19T19:21:00Z">
        <w:r>
          <w:rPr>
            <w:noProof/>
            <w:webHidden/>
          </w:rPr>
          <w:t>35</w:t>
        </w:r>
        <w:r>
          <w:rPr>
            <w:noProof/>
            <w:webHidden/>
          </w:rPr>
          <w:fldChar w:fldCharType="end"/>
        </w:r>
        <w:r w:rsidRPr="00361F73">
          <w:rPr>
            <w:rStyle w:val="Hyperlink"/>
            <w:noProof/>
          </w:rPr>
          <w:fldChar w:fldCharType="end"/>
        </w:r>
      </w:ins>
    </w:p>
    <w:p w14:paraId="2872747B" w14:textId="3FFF9D84" w:rsidR="0029771A" w:rsidRDefault="0029771A">
      <w:pPr>
        <w:pStyle w:val="TOC3"/>
        <w:rPr>
          <w:ins w:id="135" w:author="Taehoon KIM" w:date="2024-09-20T04:21:00Z" w16du:dateUtc="2024-09-19T19:21:00Z"/>
          <w:rFonts w:asciiTheme="minorHAnsi" w:eastAsiaTheme="minorEastAsia" w:hAnsiTheme="minorHAnsi" w:cstheme="minorBidi"/>
          <w:noProof/>
          <w:kern w:val="2"/>
          <w:lang w:val="en-JP" w:eastAsia="ja-JP"/>
          <w14:ligatures w14:val="standardContextual"/>
        </w:rPr>
      </w:pPr>
      <w:ins w:id="136"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"_Toc177698572"</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14:scene3d>
              <w14:camera w14:prst="orthographicFront"/>
              <w14:lightRig w14:rig="threePt" w14:dir="t">
                <w14:rot w14:lat="0" w14:lon="0" w14:rev="0"/>
              </w14:lightRig>
            </w14:scene3d>
          </w:rPr>
          <w:t>8.1.8</w:t>
        </w:r>
        <w:r>
          <w:rPr>
            <w:rFonts w:asciiTheme="minorHAnsi" w:eastAsiaTheme="minorEastAsia" w:hAnsiTheme="minorHAnsi" w:cstheme="minorBidi"/>
            <w:noProof/>
            <w:kern w:val="2"/>
            <w:lang w:val="en-JP" w:eastAsia="ja-JP"/>
            <w14:ligatures w14:val="standardContextual"/>
          </w:rPr>
          <w:tab/>
        </w:r>
        <w:r w:rsidRPr="00361F73">
          <w:rPr>
            <w:rStyle w:val="Hyperlink"/>
            <w:noProof/>
          </w:rPr>
          <w:t>ThematicLayer</w:t>
        </w:r>
        <w:r>
          <w:rPr>
            <w:noProof/>
            <w:webHidden/>
          </w:rPr>
          <w:tab/>
        </w:r>
        <w:r>
          <w:rPr>
            <w:noProof/>
            <w:webHidden/>
          </w:rPr>
          <w:fldChar w:fldCharType="begin"/>
        </w:r>
        <w:r>
          <w:rPr>
            <w:noProof/>
            <w:webHidden/>
          </w:rPr>
          <w:instrText xml:space="preserve"> PAGEREF _Toc177698572 \h </w:instrText>
        </w:r>
      </w:ins>
      <w:r>
        <w:rPr>
          <w:noProof/>
          <w:webHidden/>
        </w:rPr>
      </w:r>
      <w:r>
        <w:rPr>
          <w:noProof/>
          <w:webHidden/>
        </w:rPr>
        <w:fldChar w:fldCharType="separate"/>
      </w:r>
      <w:ins w:id="137" w:author="Taehoon KIM" w:date="2024-09-20T04:21:00Z" w16du:dateUtc="2024-09-19T19:21:00Z">
        <w:r>
          <w:rPr>
            <w:noProof/>
            <w:webHidden/>
          </w:rPr>
          <w:t>36</w:t>
        </w:r>
        <w:r>
          <w:rPr>
            <w:noProof/>
            <w:webHidden/>
          </w:rPr>
          <w:fldChar w:fldCharType="end"/>
        </w:r>
        <w:r w:rsidRPr="00361F73">
          <w:rPr>
            <w:rStyle w:val="Hyperlink"/>
            <w:noProof/>
          </w:rPr>
          <w:fldChar w:fldCharType="end"/>
        </w:r>
      </w:ins>
    </w:p>
    <w:p w14:paraId="49EB663A" w14:textId="1A1DE83D" w:rsidR="0029771A" w:rsidRDefault="0029771A">
      <w:pPr>
        <w:pStyle w:val="TOC2"/>
        <w:rPr>
          <w:ins w:id="138" w:author="Taehoon KIM" w:date="2024-09-20T04:21:00Z" w16du:dateUtc="2024-09-19T19:21:00Z"/>
          <w:rFonts w:asciiTheme="minorHAnsi" w:eastAsiaTheme="minorEastAsia" w:hAnsiTheme="minorHAnsi" w:cstheme="minorBidi"/>
          <w:noProof/>
          <w:kern w:val="2"/>
          <w:lang w:val="en-JP" w:eastAsia="ja-JP"/>
          <w14:ligatures w14:val="standardContextual"/>
        </w:rPr>
      </w:pPr>
      <w:ins w:id="139"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"_Toc177698573"</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rPr>
          <w:t>8.2</w:t>
        </w:r>
        <w:r>
          <w:rPr>
            <w:rFonts w:asciiTheme="minorHAnsi" w:eastAsiaTheme="minorEastAsia" w:hAnsiTheme="minorHAnsi" w:cstheme="minorBidi"/>
            <w:noProof/>
            <w:kern w:val="2"/>
            <w:lang w:val="en-JP" w:eastAsia="ja-JP"/>
            <w14:ligatures w14:val="standardContextual"/>
          </w:rPr>
          <w:tab/>
        </w:r>
        <w:r w:rsidRPr="00361F73">
          <w:rPr>
            <w:rStyle w:val="Hyperlink"/>
            <w:noProof/>
          </w:rPr>
          <w:t>Navigation Extension Module</w:t>
        </w:r>
        <w:r>
          <w:rPr>
            <w:noProof/>
            <w:webHidden/>
          </w:rPr>
          <w:tab/>
        </w:r>
        <w:r>
          <w:rPr>
            <w:noProof/>
            <w:webHidden/>
          </w:rPr>
          <w:fldChar w:fldCharType="begin"/>
        </w:r>
        <w:r>
          <w:rPr>
            <w:noProof/>
            <w:webHidden/>
          </w:rPr>
          <w:instrText xml:space="preserve"> PAGEREF _Toc177698573 \h </w:instrText>
        </w:r>
      </w:ins>
      <w:r>
        <w:rPr>
          <w:noProof/>
          <w:webHidden/>
        </w:rPr>
      </w:r>
      <w:r>
        <w:rPr>
          <w:noProof/>
          <w:webHidden/>
        </w:rPr>
        <w:fldChar w:fldCharType="separate"/>
      </w:r>
      <w:ins w:id="140" w:author="Taehoon KIM" w:date="2024-09-20T04:21:00Z" w16du:dateUtc="2024-09-19T19:21:00Z">
        <w:r>
          <w:rPr>
            <w:noProof/>
            <w:webHidden/>
          </w:rPr>
          <w:t>38</w:t>
        </w:r>
        <w:r>
          <w:rPr>
            <w:noProof/>
            <w:webHidden/>
          </w:rPr>
          <w:fldChar w:fldCharType="end"/>
        </w:r>
        <w:r w:rsidRPr="00361F73">
          <w:rPr>
            <w:rStyle w:val="Hyperlink"/>
            <w:noProof/>
          </w:rPr>
          <w:fldChar w:fldCharType="end"/>
        </w:r>
      </w:ins>
    </w:p>
    <w:p w14:paraId="66BDAD36" w14:textId="0307E4BC" w:rsidR="0029771A" w:rsidRDefault="0029771A">
      <w:pPr>
        <w:pStyle w:val="TOC3"/>
        <w:rPr>
          <w:ins w:id="141" w:author="Taehoon KIM" w:date="2024-09-20T04:21:00Z" w16du:dateUtc="2024-09-19T19:21:00Z"/>
          <w:rFonts w:asciiTheme="minorHAnsi" w:eastAsiaTheme="minorEastAsia" w:hAnsiTheme="minorHAnsi" w:cstheme="minorBidi"/>
          <w:noProof/>
          <w:kern w:val="2"/>
          <w:lang w:val="en-JP" w:eastAsia="ja-JP"/>
          <w14:ligatures w14:val="standardContextual"/>
        </w:rPr>
      </w:pPr>
      <w:ins w:id="142"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"_Toc177698574"</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14:scene3d>
              <w14:camera w14:prst="orthographicFront"/>
              <w14:lightRig w14:rig="threePt" w14:dir="t">
                <w14:rot w14:lat="0" w14:lon="0" w14:rev="0"/>
              </w14:lightRig>
            </w14:scene3d>
          </w:rPr>
          <w:t>8.2.1</w:t>
        </w:r>
        <w:r>
          <w:rPr>
            <w:rFonts w:asciiTheme="minorHAnsi" w:eastAsiaTheme="minorEastAsia" w:hAnsiTheme="minorHAnsi" w:cstheme="minorBidi"/>
            <w:noProof/>
            <w:kern w:val="2"/>
            <w:lang w:val="en-JP" w:eastAsia="ja-JP"/>
            <w14:ligatures w14:val="standardContextual"/>
          </w:rPr>
          <w:tab/>
        </w:r>
        <w:r w:rsidRPr="00361F73">
          <w:rPr>
            <w:rStyle w:val="Hyperlink"/>
            <w:noProof/>
          </w:rPr>
          <w:t>NavigableSpace</w:t>
        </w:r>
        <w:r>
          <w:rPr>
            <w:noProof/>
            <w:webHidden/>
          </w:rPr>
          <w:tab/>
        </w:r>
        <w:r>
          <w:rPr>
            <w:noProof/>
            <w:webHidden/>
          </w:rPr>
          <w:fldChar w:fldCharType="begin"/>
        </w:r>
        <w:r>
          <w:rPr>
            <w:noProof/>
            <w:webHidden/>
          </w:rPr>
          <w:instrText xml:space="preserve"> PAGEREF _Toc177698574 \h </w:instrText>
        </w:r>
      </w:ins>
      <w:r>
        <w:rPr>
          <w:noProof/>
          <w:webHidden/>
        </w:rPr>
      </w:r>
      <w:r>
        <w:rPr>
          <w:noProof/>
          <w:webHidden/>
        </w:rPr>
        <w:fldChar w:fldCharType="separate"/>
      </w:r>
      <w:ins w:id="143" w:author="Taehoon KIM" w:date="2024-09-20T04:21:00Z" w16du:dateUtc="2024-09-19T19:21:00Z">
        <w:r>
          <w:rPr>
            <w:noProof/>
            <w:webHidden/>
          </w:rPr>
          <w:t>40</w:t>
        </w:r>
        <w:r>
          <w:rPr>
            <w:noProof/>
            <w:webHidden/>
          </w:rPr>
          <w:fldChar w:fldCharType="end"/>
        </w:r>
        <w:r w:rsidRPr="00361F73">
          <w:rPr>
            <w:rStyle w:val="Hyperlink"/>
            <w:noProof/>
          </w:rPr>
          <w:fldChar w:fldCharType="end"/>
        </w:r>
      </w:ins>
    </w:p>
    <w:p w14:paraId="15AAF146" w14:textId="2684ACAC" w:rsidR="0029771A" w:rsidRDefault="0029771A">
      <w:pPr>
        <w:pStyle w:val="TOC3"/>
        <w:rPr>
          <w:ins w:id="144" w:author="Taehoon KIM" w:date="2024-09-20T04:21:00Z" w16du:dateUtc="2024-09-19T19:21:00Z"/>
          <w:rFonts w:asciiTheme="minorHAnsi" w:eastAsiaTheme="minorEastAsia" w:hAnsiTheme="minorHAnsi" w:cstheme="minorBidi"/>
          <w:noProof/>
          <w:kern w:val="2"/>
          <w:lang w:val="en-JP" w:eastAsia="ja-JP"/>
          <w14:ligatures w14:val="standardContextual"/>
        </w:rPr>
      </w:pPr>
      <w:ins w:id="145"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"_Toc177698575"</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14:scene3d>
              <w14:camera w14:prst="orthographicFront"/>
              <w14:lightRig w14:rig="threePt" w14:dir="t">
                <w14:rot w14:lat="0" w14:lon="0" w14:rev="0"/>
              </w14:lightRig>
            </w14:scene3d>
          </w:rPr>
          <w:t>8.2.2</w:t>
        </w:r>
        <w:r>
          <w:rPr>
            <w:rFonts w:asciiTheme="minorHAnsi" w:eastAsiaTheme="minorEastAsia" w:hAnsiTheme="minorHAnsi" w:cstheme="minorBidi"/>
            <w:noProof/>
            <w:kern w:val="2"/>
            <w:lang w:val="en-JP" w:eastAsia="ja-JP"/>
            <w14:ligatures w14:val="standardContextual"/>
          </w:rPr>
          <w:tab/>
        </w:r>
        <w:r w:rsidRPr="00361F73">
          <w:rPr>
            <w:rStyle w:val="Hyperlink"/>
            <w:noProof/>
          </w:rPr>
          <w:t>GeneralSpace</w:t>
        </w:r>
        <w:r>
          <w:rPr>
            <w:noProof/>
            <w:webHidden/>
          </w:rPr>
          <w:tab/>
        </w:r>
        <w:r>
          <w:rPr>
            <w:noProof/>
            <w:webHidden/>
          </w:rPr>
          <w:fldChar w:fldCharType="begin"/>
        </w:r>
        <w:r>
          <w:rPr>
            <w:noProof/>
            <w:webHidden/>
          </w:rPr>
          <w:instrText xml:space="preserve"> PAGEREF _Toc177698575 \h </w:instrText>
        </w:r>
      </w:ins>
      <w:r>
        <w:rPr>
          <w:noProof/>
          <w:webHidden/>
        </w:rPr>
      </w:r>
      <w:r>
        <w:rPr>
          <w:noProof/>
          <w:webHidden/>
        </w:rPr>
        <w:fldChar w:fldCharType="separate"/>
      </w:r>
      <w:ins w:id="146" w:author="Taehoon KIM" w:date="2024-09-20T04:21:00Z" w16du:dateUtc="2024-09-19T19:21:00Z">
        <w:r>
          <w:rPr>
            <w:noProof/>
            <w:webHidden/>
          </w:rPr>
          <w:t>41</w:t>
        </w:r>
        <w:r>
          <w:rPr>
            <w:noProof/>
            <w:webHidden/>
          </w:rPr>
          <w:fldChar w:fldCharType="end"/>
        </w:r>
        <w:r w:rsidRPr="00361F73">
          <w:rPr>
            <w:rStyle w:val="Hyperlink"/>
            <w:noProof/>
          </w:rPr>
          <w:fldChar w:fldCharType="end"/>
        </w:r>
      </w:ins>
    </w:p>
    <w:p w14:paraId="59F6B92F" w14:textId="5C94A4DD" w:rsidR="0029771A" w:rsidRDefault="0029771A">
      <w:pPr>
        <w:pStyle w:val="TOC3"/>
        <w:rPr>
          <w:ins w:id="147" w:author="Taehoon KIM" w:date="2024-09-20T04:21:00Z" w16du:dateUtc="2024-09-19T19:21:00Z"/>
          <w:rFonts w:asciiTheme="minorHAnsi" w:eastAsiaTheme="minorEastAsia" w:hAnsiTheme="minorHAnsi" w:cstheme="minorBidi"/>
          <w:noProof/>
          <w:kern w:val="2"/>
          <w:lang w:val="en-JP" w:eastAsia="ja-JP"/>
          <w14:ligatures w14:val="standardContextual"/>
        </w:rPr>
      </w:pPr>
      <w:ins w:id="148"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"_Toc177698576"</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14:scene3d>
              <w14:camera w14:prst="orthographicFront"/>
              <w14:lightRig w14:rig="threePt" w14:dir="t">
                <w14:rot w14:lat="0" w14:lon="0" w14:rev="0"/>
              </w14:lightRig>
            </w14:scene3d>
          </w:rPr>
          <w:t>8.2.3</w:t>
        </w:r>
        <w:r>
          <w:rPr>
            <w:rFonts w:asciiTheme="minorHAnsi" w:eastAsiaTheme="minorEastAsia" w:hAnsiTheme="minorHAnsi" w:cstheme="minorBidi"/>
            <w:noProof/>
            <w:kern w:val="2"/>
            <w:lang w:val="en-JP" w:eastAsia="ja-JP"/>
            <w14:ligatures w14:val="standardContextual"/>
          </w:rPr>
          <w:tab/>
        </w:r>
        <w:r w:rsidRPr="00361F73">
          <w:rPr>
            <w:rStyle w:val="Hyperlink"/>
            <w:noProof/>
          </w:rPr>
          <w:t>TransferSpace</w:t>
        </w:r>
        <w:r>
          <w:rPr>
            <w:noProof/>
            <w:webHidden/>
          </w:rPr>
          <w:tab/>
        </w:r>
        <w:r>
          <w:rPr>
            <w:noProof/>
            <w:webHidden/>
          </w:rPr>
          <w:fldChar w:fldCharType="begin"/>
        </w:r>
        <w:r>
          <w:rPr>
            <w:noProof/>
            <w:webHidden/>
          </w:rPr>
          <w:instrText xml:space="preserve"> PAGEREF _Toc177698576 \h </w:instrText>
        </w:r>
      </w:ins>
      <w:r>
        <w:rPr>
          <w:noProof/>
          <w:webHidden/>
        </w:rPr>
      </w:r>
      <w:r>
        <w:rPr>
          <w:noProof/>
          <w:webHidden/>
        </w:rPr>
        <w:fldChar w:fldCharType="separate"/>
      </w:r>
      <w:ins w:id="149" w:author="Taehoon KIM" w:date="2024-09-20T04:21:00Z" w16du:dateUtc="2024-09-19T19:21:00Z">
        <w:r>
          <w:rPr>
            <w:noProof/>
            <w:webHidden/>
          </w:rPr>
          <w:t>42</w:t>
        </w:r>
        <w:r>
          <w:rPr>
            <w:noProof/>
            <w:webHidden/>
          </w:rPr>
          <w:fldChar w:fldCharType="end"/>
        </w:r>
        <w:r w:rsidRPr="00361F73">
          <w:rPr>
            <w:rStyle w:val="Hyperlink"/>
            <w:noProof/>
          </w:rPr>
          <w:fldChar w:fldCharType="end"/>
        </w:r>
      </w:ins>
    </w:p>
    <w:p w14:paraId="692B2719" w14:textId="3ADD8818" w:rsidR="0029771A" w:rsidRDefault="0029771A">
      <w:pPr>
        <w:pStyle w:val="TOC3"/>
        <w:rPr>
          <w:ins w:id="150" w:author="Taehoon KIM" w:date="2024-09-20T04:21:00Z" w16du:dateUtc="2024-09-19T19:21:00Z"/>
          <w:rFonts w:asciiTheme="minorHAnsi" w:eastAsiaTheme="minorEastAsia" w:hAnsiTheme="minorHAnsi" w:cstheme="minorBidi"/>
          <w:noProof/>
          <w:kern w:val="2"/>
          <w:lang w:val="en-JP" w:eastAsia="ja-JP"/>
          <w14:ligatures w14:val="standardContextual"/>
        </w:rPr>
      </w:pPr>
      <w:ins w:id="151"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"_Toc177698577"</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14:scene3d>
              <w14:camera w14:prst="orthographicFront"/>
              <w14:lightRig w14:rig="threePt" w14:dir="t">
                <w14:rot w14:lat="0" w14:lon="0" w14:rev="0"/>
              </w14:lightRig>
            </w14:scene3d>
          </w:rPr>
          <w:t>8.2.4</w:t>
        </w:r>
        <w:r>
          <w:rPr>
            <w:rFonts w:asciiTheme="minorHAnsi" w:eastAsiaTheme="minorEastAsia" w:hAnsiTheme="minorHAnsi" w:cstheme="minorBidi"/>
            <w:noProof/>
            <w:kern w:val="2"/>
            <w:lang w:val="en-JP" w:eastAsia="ja-JP"/>
            <w14:ligatures w14:val="standardContextual"/>
          </w:rPr>
          <w:tab/>
        </w:r>
        <w:r w:rsidRPr="00361F73">
          <w:rPr>
            <w:rStyle w:val="Hyperlink"/>
            <w:noProof/>
          </w:rPr>
          <w:t>NavigableBoundary</w:t>
        </w:r>
        <w:r>
          <w:rPr>
            <w:noProof/>
            <w:webHidden/>
          </w:rPr>
          <w:tab/>
        </w:r>
        <w:r>
          <w:rPr>
            <w:noProof/>
            <w:webHidden/>
          </w:rPr>
          <w:fldChar w:fldCharType="begin"/>
        </w:r>
        <w:r>
          <w:rPr>
            <w:noProof/>
            <w:webHidden/>
          </w:rPr>
          <w:instrText xml:space="preserve"> PAGEREF _Toc177698577 \h </w:instrText>
        </w:r>
      </w:ins>
      <w:r>
        <w:rPr>
          <w:noProof/>
          <w:webHidden/>
        </w:rPr>
      </w:r>
      <w:r>
        <w:rPr>
          <w:noProof/>
          <w:webHidden/>
        </w:rPr>
        <w:fldChar w:fldCharType="separate"/>
      </w:r>
      <w:ins w:id="152" w:author="Taehoon KIM" w:date="2024-09-20T04:21:00Z" w16du:dateUtc="2024-09-19T19:21:00Z">
        <w:r>
          <w:rPr>
            <w:noProof/>
            <w:webHidden/>
          </w:rPr>
          <w:t>42</w:t>
        </w:r>
        <w:r>
          <w:rPr>
            <w:noProof/>
            <w:webHidden/>
          </w:rPr>
          <w:fldChar w:fldCharType="end"/>
        </w:r>
        <w:r w:rsidRPr="00361F73">
          <w:rPr>
            <w:rStyle w:val="Hyperlink"/>
            <w:noProof/>
          </w:rPr>
          <w:fldChar w:fldCharType="end"/>
        </w:r>
      </w:ins>
    </w:p>
    <w:p w14:paraId="3787E0EB" w14:textId="58384B94" w:rsidR="0029771A" w:rsidRDefault="0029771A">
      <w:pPr>
        <w:pStyle w:val="TOC3"/>
        <w:rPr>
          <w:ins w:id="153" w:author="Taehoon KIM" w:date="2024-09-20T04:21:00Z" w16du:dateUtc="2024-09-19T19:21:00Z"/>
          <w:rFonts w:asciiTheme="minorHAnsi" w:eastAsiaTheme="minorEastAsia" w:hAnsiTheme="minorHAnsi" w:cstheme="minorBidi"/>
          <w:noProof/>
          <w:kern w:val="2"/>
          <w:lang w:val="en-JP" w:eastAsia="ja-JP"/>
          <w14:ligatures w14:val="standardContextual"/>
        </w:rPr>
      </w:pPr>
      <w:ins w:id="154"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"_Toc177698578"</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14:scene3d>
              <w14:camera w14:prst="orthographicFront"/>
              <w14:lightRig w14:rig="threePt" w14:dir="t">
                <w14:rot w14:lat="0" w14:lon="0" w14:rev="0"/>
              </w14:lightRig>
            </w14:scene3d>
          </w:rPr>
          <w:t>8.2.5</w:t>
        </w:r>
        <w:r>
          <w:rPr>
            <w:rFonts w:asciiTheme="minorHAnsi" w:eastAsiaTheme="minorEastAsia" w:hAnsiTheme="minorHAnsi" w:cstheme="minorBidi"/>
            <w:noProof/>
            <w:kern w:val="2"/>
            <w:lang w:val="en-JP" w:eastAsia="ja-JP"/>
            <w14:ligatures w14:val="standardContextual"/>
          </w:rPr>
          <w:tab/>
        </w:r>
        <w:r w:rsidRPr="00361F73">
          <w:rPr>
            <w:rStyle w:val="Hyperlink"/>
            <w:noProof/>
          </w:rPr>
          <w:t>NonNavigableSpace</w:t>
        </w:r>
        <w:r>
          <w:rPr>
            <w:noProof/>
            <w:webHidden/>
          </w:rPr>
          <w:tab/>
        </w:r>
        <w:r>
          <w:rPr>
            <w:noProof/>
            <w:webHidden/>
          </w:rPr>
          <w:fldChar w:fldCharType="begin"/>
        </w:r>
        <w:r>
          <w:rPr>
            <w:noProof/>
            <w:webHidden/>
          </w:rPr>
          <w:instrText xml:space="preserve"> PAGEREF _Toc177698578 \h </w:instrText>
        </w:r>
      </w:ins>
      <w:r>
        <w:rPr>
          <w:noProof/>
          <w:webHidden/>
        </w:rPr>
      </w:r>
      <w:r>
        <w:rPr>
          <w:noProof/>
          <w:webHidden/>
        </w:rPr>
        <w:fldChar w:fldCharType="separate"/>
      </w:r>
      <w:ins w:id="155" w:author="Taehoon KIM" w:date="2024-09-20T04:21:00Z" w16du:dateUtc="2024-09-19T19:21:00Z">
        <w:r>
          <w:rPr>
            <w:noProof/>
            <w:webHidden/>
          </w:rPr>
          <w:t>43</w:t>
        </w:r>
        <w:r>
          <w:rPr>
            <w:noProof/>
            <w:webHidden/>
          </w:rPr>
          <w:fldChar w:fldCharType="end"/>
        </w:r>
        <w:r w:rsidRPr="00361F73">
          <w:rPr>
            <w:rStyle w:val="Hyperlink"/>
            <w:noProof/>
          </w:rPr>
          <w:fldChar w:fldCharType="end"/>
        </w:r>
      </w:ins>
    </w:p>
    <w:p w14:paraId="72CC745B" w14:textId="17FB5DA3" w:rsidR="0029771A" w:rsidRDefault="0029771A">
      <w:pPr>
        <w:pStyle w:val="TOC3"/>
        <w:rPr>
          <w:ins w:id="156" w:author="Taehoon KIM" w:date="2024-09-20T04:21:00Z" w16du:dateUtc="2024-09-19T19:21:00Z"/>
          <w:rFonts w:asciiTheme="minorHAnsi" w:eastAsiaTheme="minorEastAsia" w:hAnsiTheme="minorHAnsi" w:cstheme="minorBidi"/>
          <w:noProof/>
          <w:kern w:val="2"/>
          <w:lang w:val="en-JP" w:eastAsia="ja-JP"/>
          <w14:ligatures w14:val="standardContextual"/>
        </w:rPr>
      </w:pPr>
      <w:ins w:id="157"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"_Toc177698579"</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14:scene3d>
              <w14:camera w14:prst="orthographicFront"/>
              <w14:lightRig w14:rig="threePt" w14:dir="t">
                <w14:rot w14:lat="0" w14:lon="0" w14:rev="0"/>
              </w14:lightRig>
            </w14:scene3d>
          </w:rPr>
          <w:t>8.2.6</w:t>
        </w:r>
        <w:r>
          <w:rPr>
            <w:rFonts w:asciiTheme="minorHAnsi" w:eastAsiaTheme="minorEastAsia" w:hAnsiTheme="minorHAnsi" w:cstheme="minorBidi"/>
            <w:noProof/>
            <w:kern w:val="2"/>
            <w:lang w:val="en-JP" w:eastAsia="ja-JP"/>
            <w14:ligatures w14:val="standardContextual"/>
          </w:rPr>
          <w:tab/>
        </w:r>
        <w:r w:rsidRPr="00361F73">
          <w:rPr>
            <w:rStyle w:val="Hyperlink"/>
            <w:noProof/>
          </w:rPr>
          <w:t>ObjectSpace</w:t>
        </w:r>
        <w:r>
          <w:rPr>
            <w:noProof/>
            <w:webHidden/>
          </w:rPr>
          <w:tab/>
        </w:r>
        <w:r>
          <w:rPr>
            <w:noProof/>
            <w:webHidden/>
          </w:rPr>
          <w:fldChar w:fldCharType="begin"/>
        </w:r>
        <w:r>
          <w:rPr>
            <w:noProof/>
            <w:webHidden/>
          </w:rPr>
          <w:instrText xml:space="preserve"> PAGEREF _Toc177698579 \h </w:instrText>
        </w:r>
      </w:ins>
      <w:r>
        <w:rPr>
          <w:noProof/>
          <w:webHidden/>
        </w:rPr>
      </w:r>
      <w:r>
        <w:rPr>
          <w:noProof/>
          <w:webHidden/>
        </w:rPr>
        <w:fldChar w:fldCharType="separate"/>
      </w:r>
      <w:ins w:id="158" w:author="Taehoon KIM" w:date="2024-09-20T04:21:00Z" w16du:dateUtc="2024-09-19T19:21:00Z">
        <w:r>
          <w:rPr>
            <w:noProof/>
            <w:webHidden/>
          </w:rPr>
          <w:t>43</w:t>
        </w:r>
        <w:r>
          <w:rPr>
            <w:noProof/>
            <w:webHidden/>
          </w:rPr>
          <w:fldChar w:fldCharType="end"/>
        </w:r>
        <w:r w:rsidRPr="00361F73">
          <w:rPr>
            <w:rStyle w:val="Hyperlink"/>
            <w:noProof/>
          </w:rPr>
          <w:fldChar w:fldCharType="end"/>
        </w:r>
      </w:ins>
    </w:p>
    <w:p w14:paraId="2898B0DC" w14:textId="47DA178B" w:rsidR="0029771A" w:rsidRDefault="0029771A">
      <w:pPr>
        <w:pStyle w:val="TOC3"/>
        <w:rPr>
          <w:ins w:id="159" w:author="Taehoon KIM" w:date="2024-09-20T04:21:00Z" w16du:dateUtc="2024-09-19T19:21:00Z"/>
          <w:rFonts w:asciiTheme="minorHAnsi" w:eastAsiaTheme="minorEastAsia" w:hAnsiTheme="minorHAnsi" w:cstheme="minorBidi"/>
          <w:noProof/>
          <w:kern w:val="2"/>
          <w:lang w:val="en-JP" w:eastAsia="ja-JP"/>
          <w14:ligatures w14:val="standardContextual"/>
        </w:rPr>
      </w:pPr>
      <w:ins w:id="160"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"_Toc177698580"</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14:scene3d>
              <w14:camera w14:prst="orthographicFront"/>
              <w14:lightRig w14:rig="threePt" w14:dir="t">
                <w14:rot w14:lat="0" w14:lon="0" w14:rev="0"/>
              </w14:lightRig>
            </w14:scene3d>
          </w:rPr>
          <w:t>8.2.7</w:t>
        </w:r>
        <w:r>
          <w:rPr>
            <w:rFonts w:asciiTheme="minorHAnsi" w:eastAsiaTheme="minorEastAsia" w:hAnsiTheme="minorHAnsi" w:cstheme="minorBidi"/>
            <w:noProof/>
            <w:kern w:val="2"/>
            <w:lang w:val="en-JP" w:eastAsia="ja-JP"/>
            <w14:ligatures w14:val="standardContextual"/>
          </w:rPr>
          <w:tab/>
        </w:r>
        <w:r w:rsidRPr="00361F73">
          <w:rPr>
            <w:rStyle w:val="Hyperlink"/>
            <w:noProof/>
          </w:rPr>
          <w:t>NonNavigableBoundary</w:t>
        </w:r>
        <w:r>
          <w:rPr>
            <w:noProof/>
            <w:webHidden/>
          </w:rPr>
          <w:tab/>
        </w:r>
        <w:r>
          <w:rPr>
            <w:noProof/>
            <w:webHidden/>
          </w:rPr>
          <w:fldChar w:fldCharType="begin"/>
        </w:r>
        <w:r>
          <w:rPr>
            <w:noProof/>
            <w:webHidden/>
          </w:rPr>
          <w:instrText xml:space="preserve"> PAGEREF _Toc177698580 \h </w:instrText>
        </w:r>
      </w:ins>
      <w:r>
        <w:rPr>
          <w:noProof/>
          <w:webHidden/>
        </w:rPr>
      </w:r>
      <w:r>
        <w:rPr>
          <w:noProof/>
          <w:webHidden/>
        </w:rPr>
        <w:fldChar w:fldCharType="separate"/>
      </w:r>
      <w:ins w:id="161" w:author="Taehoon KIM" w:date="2024-09-20T04:21:00Z" w16du:dateUtc="2024-09-19T19:21:00Z">
        <w:r>
          <w:rPr>
            <w:noProof/>
            <w:webHidden/>
          </w:rPr>
          <w:t>44</w:t>
        </w:r>
        <w:r>
          <w:rPr>
            <w:noProof/>
            <w:webHidden/>
          </w:rPr>
          <w:fldChar w:fldCharType="end"/>
        </w:r>
        <w:r w:rsidRPr="00361F73">
          <w:rPr>
            <w:rStyle w:val="Hyperlink"/>
            <w:noProof/>
          </w:rPr>
          <w:fldChar w:fldCharType="end"/>
        </w:r>
      </w:ins>
    </w:p>
    <w:p w14:paraId="04C5ADAF" w14:textId="01A49AC9" w:rsidR="0029771A" w:rsidRDefault="0029771A">
      <w:pPr>
        <w:pStyle w:val="TOC3"/>
        <w:rPr>
          <w:ins w:id="162" w:author="Taehoon KIM" w:date="2024-09-20T04:21:00Z" w16du:dateUtc="2024-09-19T19:21:00Z"/>
          <w:rFonts w:asciiTheme="minorHAnsi" w:eastAsiaTheme="minorEastAsia" w:hAnsiTheme="minorHAnsi" w:cstheme="minorBidi"/>
          <w:noProof/>
          <w:kern w:val="2"/>
          <w:lang w:val="en-JP" w:eastAsia="ja-JP"/>
          <w14:ligatures w14:val="standardContextual"/>
        </w:rPr>
      </w:pPr>
      <w:ins w:id="163" w:author="Taehoon KIM" w:date="2024-09-20T04:21:00Z" w16du:dateUtc="2024-09-19T19:21:00Z">
        <w:r w:rsidRPr="00361F73">
          <w:rPr>
            <w:rStyle w:val="Hyperlink"/>
            <w:noProof/>
          </w:rPr>
          <w:lastRenderedPageBreak/>
          <w:fldChar w:fldCharType="begin"/>
        </w:r>
        <w:r w:rsidRPr="00361F73">
          <w:rPr>
            <w:rStyle w:val="Hyperlink"/>
            <w:noProof/>
          </w:rPr>
          <w:instrText xml:space="preserve"> </w:instrText>
        </w:r>
        <w:r>
          <w:rPr>
            <w:noProof/>
          </w:rPr>
          <w:instrText>HYPERLINK \l "_Toc177698581"</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14:scene3d>
              <w14:camera w14:prst="orthographicFront"/>
              <w14:lightRig w14:rig="threePt" w14:dir="t">
                <w14:rot w14:lat="0" w14:lon="0" w14:rev="0"/>
              </w14:lightRig>
            </w14:scene3d>
          </w:rPr>
          <w:t>8.2.8</w:t>
        </w:r>
        <w:r>
          <w:rPr>
            <w:rFonts w:asciiTheme="minorHAnsi" w:eastAsiaTheme="minorEastAsia" w:hAnsiTheme="minorHAnsi" w:cstheme="minorBidi"/>
            <w:noProof/>
            <w:kern w:val="2"/>
            <w:lang w:val="en-JP" w:eastAsia="ja-JP"/>
            <w14:ligatures w14:val="standardContextual"/>
          </w:rPr>
          <w:tab/>
        </w:r>
        <w:r w:rsidRPr="00361F73">
          <w:rPr>
            <w:rStyle w:val="Hyperlink"/>
            <w:noProof/>
          </w:rPr>
          <w:t>Route</w:t>
        </w:r>
        <w:r>
          <w:rPr>
            <w:noProof/>
            <w:webHidden/>
          </w:rPr>
          <w:tab/>
        </w:r>
        <w:r>
          <w:rPr>
            <w:noProof/>
            <w:webHidden/>
          </w:rPr>
          <w:fldChar w:fldCharType="begin"/>
        </w:r>
        <w:r>
          <w:rPr>
            <w:noProof/>
            <w:webHidden/>
          </w:rPr>
          <w:instrText xml:space="preserve"> PAGEREF _Toc177698581 \h </w:instrText>
        </w:r>
      </w:ins>
      <w:r>
        <w:rPr>
          <w:noProof/>
          <w:webHidden/>
        </w:rPr>
      </w:r>
      <w:r>
        <w:rPr>
          <w:noProof/>
          <w:webHidden/>
        </w:rPr>
        <w:fldChar w:fldCharType="separate"/>
      </w:r>
      <w:ins w:id="164" w:author="Taehoon KIM" w:date="2024-09-20T04:21:00Z" w16du:dateUtc="2024-09-19T19:21:00Z">
        <w:r>
          <w:rPr>
            <w:noProof/>
            <w:webHidden/>
          </w:rPr>
          <w:t>44</w:t>
        </w:r>
        <w:r>
          <w:rPr>
            <w:noProof/>
            <w:webHidden/>
          </w:rPr>
          <w:fldChar w:fldCharType="end"/>
        </w:r>
        <w:r w:rsidRPr="00361F73">
          <w:rPr>
            <w:rStyle w:val="Hyperlink"/>
            <w:noProof/>
          </w:rPr>
          <w:fldChar w:fldCharType="end"/>
        </w:r>
      </w:ins>
    </w:p>
    <w:p w14:paraId="2EA4CA2C" w14:textId="3E7E3F00" w:rsidR="0029771A" w:rsidRDefault="0029771A">
      <w:pPr>
        <w:pStyle w:val="TOC2"/>
        <w:rPr>
          <w:ins w:id="165" w:author="Taehoon KIM" w:date="2024-09-20T04:21:00Z" w16du:dateUtc="2024-09-19T19:21:00Z"/>
          <w:rFonts w:asciiTheme="minorHAnsi" w:eastAsiaTheme="minorEastAsia" w:hAnsiTheme="minorHAnsi" w:cstheme="minorBidi"/>
          <w:noProof/>
          <w:kern w:val="2"/>
          <w:lang w:val="en-JP" w:eastAsia="ja-JP"/>
          <w14:ligatures w14:val="standardContextual"/>
        </w:rPr>
      </w:pPr>
      <w:ins w:id="166"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"_Toc177698582"</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rPr>
          <w:t>8.3</w:t>
        </w:r>
        <w:r>
          <w:rPr>
            <w:rFonts w:asciiTheme="minorHAnsi" w:eastAsiaTheme="minorEastAsia" w:hAnsiTheme="minorHAnsi" w:cstheme="minorBidi"/>
            <w:noProof/>
            <w:kern w:val="2"/>
            <w:lang w:val="en-JP" w:eastAsia="ja-JP"/>
            <w14:ligatures w14:val="standardContextual"/>
          </w:rPr>
          <w:tab/>
        </w:r>
        <w:r w:rsidRPr="00361F73">
          <w:rPr>
            <w:rStyle w:val="Hyperlink"/>
            <w:noProof/>
          </w:rPr>
          <w:t>Requirements</w:t>
        </w:r>
        <w:r>
          <w:rPr>
            <w:noProof/>
            <w:webHidden/>
          </w:rPr>
          <w:tab/>
        </w:r>
        <w:r>
          <w:rPr>
            <w:noProof/>
            <w:webHidden/>
          </w:rPr>
          <w:fldChar w:fldCharType="begin"/>
        </w:r>
        <w:r>
          <w:rPr>
            <w:noProof/>
            <w:webHidden/>
          </w:rPr>
          <w:instrText xml:space="preserve"> PAGEREF _Toc177698582 \h </w:instrText>
        </w:r>
      </w:ins>
      <w:r>
        <w:rPr>
          <w:noProof/>
          <w:webHidden/>
        </w:rPr>
      </w:r>
      <w:r>
        <w:rPr>
          <w:noProof/>
          <w:webHidden/>
        </w:rPr>
        <w:fldChar w:fldCharType="separate"/>
      </w:r>
      <w:ins w:id="167" w:author="Taehoon KIM" w:date="2024-09-20T04:21:00Z" w16du:dateUtc="2024-09-19T19:21:00Z">
        <w:r>
          <w:rPr>
            <w:noProof/>
            <w:webHidden/>
          </w:rPr>
          <w:t>45</w:t>
        </w:r>
        <w:r>
          <w:rPr>
            <w:noProof/>
            <w:webHidden/>
          </w:rPr>
          <w:fldChar w:fldCharType="end"/>
        </w:r>
        <w:r w:rsidRPr="00361F73">
          <w:rPr>
            <w:rStyle w:val="Hyperlink"/>
            <w:noProof/>
          </w:rPr>
          <w:fldChar w:fldCharType="end"/>
        </w:r>
      </w:ins>
    </w:p>
    <w:p w14:paraId="02ECCB49" w14:textId="57EE00B7" w:rsidR="0029771A" w:rsidRDefault="0029771A">
      <w:pPr>
        <w:pStyle w:val="TOC1"/>
        <w:tabs>
          <w:tab w:val="left" w:pos="482"/>
          <w:tab w:val="right" w:leader="dot" w:pos="10070"/>
        </w:tabs>
        <w:rPr>
          <w:ins w:id="168" w:author="Taehoon KIM" w:date="2024-09-20T04:21:00Z" w16du:dateUtc="2024-09-19T19:21:00Z"/>
          <w:rFonts w:asciiTheme="minorHAnsi" w:eastAsiaTheme="minorEastAsia" w:hAnsiTheme="minorHAnsi" w:cstheme="minorBidi"/>
          <w:noProof/>
          <w:kern w:val="2"/>
          <w:lang w:val="en-JP" w:eastAsia="ja-JP"/>
          <w14:ligatures w14:val="standardContextual"/>
        </w:rPr>
      </w:pPr>
      <w:ins w:id="169"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"_Toc177698583"</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lang w:eastAsia="ko-KR"/>
          </w:rPr>
          <w:t>9</w:t>
        </w:r>
        <w:r>
          <w:rPr>
            <w:rFonts w:asciiTheme="minorHAnsi" w:eastAsiaTheme="minorEastAsia" w:hAnsiTheme="minorHAnsi" w:cstheme="minorBidi"/>
            <w:noProof/>
            <w:kern w:val="2"/>
            <w:lang w:val="en-JP" w:eastAsia="ja-JP"/>
            <w14:ligatures w14:val="standardContextual"/>
          </w:rPr>
          <w:tab/>
        </w:r>
        <w:r w:rsidRPr="00361F73">
          <w:rPr>
            <w:rStyle w:val="Hyperlink"/>
            <w:noProof/>
            <w:lang w:eastAsia="ko-KR"/>
          </w:rPr>
          <w:t>Data Dictionary and Requirements</w:t>
        </w:r>
        <w:r>
          <w:rPr>
            <w:noProof/>
            <w:webHidden/>
          </w:rPr>
          <w:tab/>
        </w:r>
        <w:r>
          <w:rPr>
            <w:noProof/>
            <w:webHidden/>
          </w:rPr>
          <w:fldChar w:fldCharType="begin"/>
        </w:r>
        <w:r>
          <w:rPr>
            <w:noProof/>
            <w:webHidden/>
          </w:rPr>
          <w:instrText xml:space="preserve"> PAGEREF _Toc177698583 \h </w:instrText>
        </w:r>
      </w:ins>
      <w:r>
        <w:rPr>
          <w:noProof/>
          <w:webHidden/>
        </w:rPr>
      </w:r>
      <w:r>
        <w:rPr>
          <w:noProof/>
          <w:webHidden/>
        </w:rPr>
        <w:fldChar w:fldCharType="separate"/>
      </w:r>
      <w:ins w:id="170" w:author="Taehoon KIM" w:date="2024-09-20T04:21:00Z" w16du:dateUtc="2024-09-19T19:21:00Z">
        <w:r>
          <w:rPr>
            <w:noProof/>
            <w:webHidden/>
          </w:rPr>
          <w:t>46</w:t>
        </w:r>
        <w:r>
          <w:rPr>
            <w:noProof/>
            <w:webHidden/>
          </w:rPr>
          <w:fldChar w:fldCharType="end"/>
        </w:r>
        <w:r w:rsidRPr="00361F73">
          <w:rPr>
            <w:rStyle w:val="Hyperlink"/>
            <w:noProof/>
          </w:rPr>
          <w:fldChar w:fldCharType="end"/>
        </w:r>
      </w:ins>
    </w:p>
    <w:p w14:paraId="513F6611" w14:textId="36A690BB" w:rsidR="0029771A" w:rsidRDefault="0029771A">
      <w:pPr>
        <w:pStyle w:val="TOC2"/>
        <w:rPr>
          <w:ins w:id="171" w:author="Taehoon KIM" w:date="2024-09-20T04:21:00Z" w16du:dateUtc="2024-09-19T19:21:00Z"/>
          <w:rFonts w:asciiTheme="minorHAnsi" w:eastAsiaTheme="minorEastAsia" w:hAnsiTheme="minorHAnsi" w:cstheme="minorBidi"/>
          <w:noProof/>
          <w:kern w:val="2"/>
          <w:lang w:val="en-JP" w:eastAsia="ja-JP"/>
          <w14:ligatures w14:val="standardContextual"/>
        </w:rPr>
      </w:pPr>
      <w:ins w:id="172"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"_Toc177698584"</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lang w:eastAsia="ko-KR"/>
          </w:rPr>
          <w:t>9.1</w:t>
        </w:r>
        <w:r>
          <w:rPr>
            <w:rFonts w:asciiTheme="minorHAnsi" w:eastAsiaTheme="minorEastAsia" w:hAnsiTheme="minorHAnsi" w:cstheme="minorBidi"/>
            <w:noProof/>
            <w:kern w:val="2"/>
            <w:lang w:val="en-JP" w:eastAsia="ja-JP"/>
            <w14:ligatures w14:val="standardContextual"/>
          </w:rPr>
          <w:tab/>
        </w:r>
        <w:r w:rsidRPr="00361F73">
          <w:rPr>
            <w:rStyle w:val="Hyperlink"/>
            <w:noProof/>
            <w:lang w:eastAsia="ko-KR"/>
          </w:rPr>
          <w:t>Feature Types in Core Module</w:t>
        </w:r>
        <w:r>
          <w:rPr>
            <w:noProof/>
            <w:webHidden/>
          </w:rPr>
          <w:tab/>
        </w:r>
        <w:r>
          <w:rPr>
            <w:noProof/>
            <w:webHidden/>
          </w:rPr>
          <w:fldChar w:fldCharType="begin"/>
        </w:r>
        <w:r>
          <w:rPr>
            <w:noProof/>
            <w:webHidden/>
          </w:rPr>
          <w:instrText xml:space="preserve"> PAGEREF _Toc177698584 \h </w:instrText>
        </w:r>
      </w:ins>
      <w:r>
        <w:rPr>
          <w:noProof/>
          <w:webHidden/>
        </w:rPr>
      </w:r>
      <w:r>
        <w:rPr>
          <w:noProof/>
          <w:webHidden/>
        </w:rPr>
        <w:fldChar w:fldCharType="separate"/>
      </w:r>
      <w:ins w:id="173" w:author="Taehoon KIM" w:date="2024-09-20T04:21:00Z" w16du:dateUtc="2024-09-19T19:21:00Z">
        <w:r>
          <w:rPr>
            <w:noProof/>
            <w:webHidden/>
          </w:rPr>
          <w:t>47</w:t>
        </w:r>
        <w:r>
          <w:rPr>
            <w:noProof/>
            <w:webHidden/>
          </w:rPr>
          <w:fldChar w:fldCharType="end"/>
        </w:r>
        <w:r w:rsidRPr="00361F73">
          <w:rPr>
            <w:rStyle w:val="Hyperlink"/>
            <w:noProof/>
          </w:rPr>
          <w:fldChar w:fldCharType="end"/>
        </w:r>
      </w:ins>
    </w:p>
    <w:p w14:paraId="083B7D03" w14:textId="386BA99F" w:rsidR="0029771A" w:rsidRDefault="0029771A">
      <w:pPr>
        <w:pStyle w:val="TOC3"/>
        <w:rPr>
          <w:ins w:id="174" w:author="Taehoon KIM" w:date="2024-09-20T04:21:00Z" w16du:dateUtc="2024-09-19T19:21:00Z"/>
          <w:rFonts w:asciiTheme="minorHAnsi" w:eastAsiaTheme="minorEastAsia" w:hAnsiTheme="minorHAnsi" w:cstheme="minorBidi"/>
          <w:noProof/>
          <w:kern w:val="2"/>
          <w:lang w:val="en-JP" w:eastAsia="ja-JP"/>
          <w14:ligatures w14:val="standardContextual"/>
        </w:rPr>
      </w:pPr>
      <w:ins w:id="175"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"_Toc177698585"</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lang w:eastAsia="ko-KR"/>
            <w14:scene3d>
              <w14:camera w14:prst="orthographicFront"/>
              <w14:lightRig w14:rig="threePt" w14:dir="t">
                <w14:rot w14:lat="0" w14:lon="0" w14:rev="0"/>
              </w14:lightRig>
            </w14:scene3d>
          </w:rPr>
          <w:t>9.1.1</w:t>
        </w:r>
        <w:r>
          <w:rPr>
            <w:rFonts w:asciiTheme="minorHAnsi" w:eastAsiaTheme="minorEastAsia" w:hAnsiTheme="minorHAnsi" w:cstheme="minorBidi"/>
            <w:noProof/>
            <w:kern w:val="2"/>
            <w:lang w:val="en-JP" w:eastAsia="ja-JP"/>
            <w14:ligatures w14:val="standardContextual"/>
          </w:rPr>
          <w:tab/>
        </w:r>
        <w:r w:rsidRPr="00361F73">
          <w:rPr>
            <w:rStyle w:val="Hyperlink"/>
            <w:rFonts w:cstheme="minorHAnsi"/>
            <w:noProof/>
            <w:lang w:eastAsia="ko-KR"/>
          </w:rPr>
          <w:t>IndoorFeatures</w:t>
        </w:r>
        <w:r>
          <w:rPr>
            <w:noProof/>
            <w:webHidden/>
          </w:rPr>
          <w:tab/>
        </w:r>
        <w:r>
          <w:rPr>
            <w:noProof/>
            <w:webHidden/>
          </w:rPr>
          <w:fldChar w:fldCharType="begin"/>
        </w:r>
        <w:r>
          <w:rPr>
            <w:noProof/>
            <w:webHidden/>
          </w:rPr>
          <w:instrText xml:space="preserve"> PAGEREF _Toc177698585 \h </w:instrText>
        </w:r>
      </w:ins>
      <w:r>
        <w:rPr>
          <w:noProof/>
          <w:webHidden/>
        </w:rPr>
      </w:r>
      <w:r>
        <w:rPr>
          <w:noProof/>
          <w:webHidden/>
        </w:rPr>
        <w:fldChar w:fldCharType="separate"/>
      </w:r>
      <w:ins w:id="176" w:author="Taehoon KIM" w:date="2024-09-20T04:21:00Z" w16du:dateUtc="2024-09-19T19:21:00Z">
        <w:r>
          <w:rPr>
            <w:noProof/>
            <w:webHidden/>
          </w:rPr>
          <w:t>47</w:t>
        </w:r>
        <w:r>
          <w:rPr>
            <w:noProof/>
            <w:webHidden/>
          </w:rPr>
          <w:fldChar w:fldCharType="end"/>
        </w:r>
        <w:r w:rsidRPr="00361F73">
          <w:rPr>
            <w:rStyle w:val="Hyperlink"/>
            <w:noProof/>
          </w:rPr>
          <w:fldChar w:fldCharType="end"/>
        </w:r>
      </w:ins>
    </w:p>
    <w:p w14:paraId="6D37969B" w14:textId="09BA323B" w:rsidR="0029771A" w:rsidRDefault="0029771A">
      <w:pPr>
        <w:pStyle w:val="TOC3"/>
        <w:rPr>
          <w:ins w:id="177" w:author="Taehoon KIM" w:date="2024-09-20T04:21:00Z" w16du:dateUtc="2024-09-19T19:21:00Z"/>
          <w:rFonts w:asciiTheme="minorHAnsi" w:eastAsiaTheme="minorEastAsia" w:hAnsiTheme="minorHAnsi" w:cstheme="minorBidi"/>
          <w:noProof/>
          <w:kern w:val="2"/>
          <w:lang w:val="en-JP" w:eastAsia="ja-JP"/>
          <w14:ligatures w14:val="standardContextual"/>
        </w:rPr>
      </w:pPr>
      <w:ins w:id="178"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"_Toc177698586"</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14:scene3d>
              <w14:camera w14:prst="orthographicFront"/>
              <w14:lightRig w14:rig="threePt" w14:dir="t">
                <w14:rot w14:lat="0" w14:lon="0" w14:rev="0"/>
              </w14:lightRig>
            </w14:scene3d>
          </w:rPr>
          <w:t>9.1.2</w:t>
        </w:r>
        <w:r>
          <w:rPr>
            <w:rFonts w:asciiTheme="minorHAnsi" w:eastAsiaTheme="minorEastAsia" w:hAnsiTheme="minorHAnsi" w:cstheme="minorBidi"/>
            <w:noProof/>
            <w:kern w:val="2"/>
            <w:lang w:val="en-JP" w:eastAsia="ja-JP"/>
            <w14:ligatures w14:val="standardContextual"/>
          </w:rPr>
          <w:tab/>
        </w:r>
        <w:r w:rsidRPr="00361F73">
          <w:rPr>
            <w:rStyle w:val="Hyperlink"/>
            <w:rFonts w:cstheme="minorHAnsi"/>
            <w:noProof/>
          </w:rPr>
          <w:t>ThematicLayer</w:t>
        </w:r>
        <w:r>
          <w:rPr>
            <w:noProof/>
            <w:webHidden/>
          </w:rPr>
          <w:tab/>
        </w:r>
        <w:r>
          <w:rPr>
            <w:noProof/>
            <w:webHidden/>
          </w:rPr>
          <w:fldChar w:fldCharType="begin"/>
        </w:r>
        <w:r>
          <w:rPr>
            <w:noProof/>
            <w:webHidden/>
          </w:rPr>
          <w:instrText xml:space="preserve"> PAGEREF _Toc177698586 \h </w:instrText>
        </w:r>
      </w:ins>
      <w:r>
        <w:rPr>
          <w:noProof/>
          <w:webHidden/>
        </w:rPr>
      </w:r>
      <w:r>
        <w:rPr>
          <w:noProof/>
          <w:webHidden/>
        </w:rPr>
        <w:fldChar w:fldCharType="separate"/>
      </w:r>
      <w:ins w:id="179" w:author="Taehoon KIM" w:date="2024-09-20T04:21:00Z" w16du:dateUtc="2024-09-19T19:21:00Z">
        <w:r>
          <w:rPr>
            <w:noProof/>
            <w:webHidden/>
          </w:rPr>
          <w:t>47</w:t>
        </w:r>
        <w:r>
          <w:rPr>
            <w:noProof/>
            <w:webHidden/>
          </w:rPr>
          <w:fldChar w:fldCharType="end"/>
        </w:r>
        <w:r w:rsidRPr="00361F73">
          <w:rPr>
            <w:rStyle w:val="Hyperlink"/>
            <w:noProof/>
          </w:rPr>
          <w:fldChar w:fldCharType="end"/>
        </w:r>
      </w:ins>
    </w:p>
    <w:p w14:paraId="0899B332" w14:textId="2DB439F3" w:rsidR="0029771A" w:rsidRDefault="0029771A">
      <w:pPr>
        <w:pStyle w:val="TOC3"/>
        <w:rPr>
          <w:ins w:id="180" w:author="Taehoon KIM" w:date="2024-09-20T04:21:00Z" w16du:dateUtc="2024-09-19T19:21:00Z"/>
          <w:rFonts w:asciiTheme="minorHAnsi" w:eastAsiaTheme="minorEastAsia" w:hAnsiTheme="minorHAnsi" w:cstheme="minorBidi"/>
          <w:noProof/>
          <w:kern w:val="2"/>
          <w:lang w:val="en-JP" w:eastAsia="ja-JP"/>
          <w14:ligatures w14:val="standardContextual"/>
        </w:rPr>
      </w:pPr>
      <w:ins w:id="181"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"_Toc177698587"</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14:scene3d>
              <w14:camera w14:prst="orthographicFront"/>
              <w14:lightRig w14:rig="threePt" w14:dir="t">
                <w14:rot w14:lat="0" w14:lon="0" w14:rev="0"/>
              </w14:lightRig>
            </w14:scene3d>
          </w:rPr>
          <w:t>9.1.3</w:t>
        </w:r>
        <w:r>
          <w:rPr>
            <w:rFonts w:asciiTheme="minorHAnsi" w:eastAsiaTheme="minorEastAsia" w:hAnsiTheme="minorHAnsi" w:cstheme="minorBidi"/>
            <w:noProof/>
            <w:kern w:val="2"/>
            <w:lang w:val="en-JP" w:eastAsia="ja-JP"/>
            <w14:ligatures w14:val="standardContextual"/>
          </w:rPr>
          <w:tab/>
        </w:r>
        <w:r w:rsidRPr="00361F73">
          <w:rPr>
            <w:rStyle w:val="Hyperlink"/>
            <w:rFonts w:cstheme="minorHAnsi"/>
            <w:noProof/>
          </w:rPr>
          <w:t>PrimalSpaceLayer</w:t>
        </w:r>
        <w:r>
          <w:rPr>
            <w:noProof/>
            <w:webHidden/>
          </w:rPr>
          <w:tab/>
        </w:r>
        <w:r>
          <w:rPr>
            <w:noProof/>
            <w:webHidden/>
          </w:rPr>
          <w:fldChar w:fldCharType="begin"/>
        </w:r>
        <w:r>
          <w:rPr>
            <w:noProof/>
            <w:webHidden/>
          </w:rPr>
          <w:instrText xml:space="preserve"> PAGEREF _Toc177698587 \h </w:instrText>
        </w:r>
      </w:ins>
      <w:r>
        <w:rPr>
          <w:noProof/>
          <w:webHidden/>
        </w:rPr>
      </w:r>
      <w:r>
        <w:rPr>
          <w:noProof/>
          <w:webHidden/>
        </w:rPr>
        <w:fldChar w:fldCharType="separate"/>
      </w:r>
      <w:ins w:id="182" w:author="Taehoon KIM" w:date="2024-09-20T04:21:00Z" w16du:dateUtc="2024-09-19T19:21:00Z">
        <w:r>
          <w:rPr>
            <w:noProof/>
            <w:webHidden/>
          </w:rPr>
          <w:t>47</w:t>
        </w:r>
        <w:r>
          <w:rPr>
            <w:noProof/>
            <w:webHidden/>
          </w:rPr>
          <w:fldChar w:fldCharType="end"/>
        </w:r>
        <w:r w:rsidRPr="00361F73">
          <w:rPr>
            <w:rStyle w:val="Hyperlink"/>
            <w:noProof/>
          </w:rPr>
          <w:fldChar w:fldCharType="end"/>
        </w:r>
      </w:ins>
    </w:p>
    <w:p w14:paraId="0B7C3473" w14:textId="0D95D017" w:rsidR="0029771A" w:rsidRDefault="0029771A">
      <w:pPr>
        <w:pStyle w:val="TOC3"/>
        <w:rPr>
          <w:ins w:id="183" w:author="Taehoon KIM" w:date="2024-09-20T04:21:00Z" w16du:dateUtc="2024-09-19T19:21:00Z"/>
          <w:rFonts w:asciiTheme="minorHAnsi" w:eastAsiaTheme="minorEastAsia" w:hAnsiTheme="minorHAnsi" w:cstheme="minorBidi"/>
          <w:noProof/>
          <w:kern w:val="2"/>
          <w:lang w:val="en-JP" w:eastAsia="ja-JP"/>
          <w14:ligatures w14:val="standardContextual"/>
        </w:rPr>
      </w:pPr>
      <w:ins w:id="184"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"_Toc177698588"</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14:scene3d>
              <w14:camera w14:prst="orthographicFront"/>
              <w14:lightRig w14:rig="threePt" w14:dir="t">
                <w14:rot w14:lat="0" w14:lon="0" w14:rev="0"/>
              </w14:lightRig>
            </w14:scene3d>
          </w:rPr>
          <w:t>9.1.4</w:t>
        </w:r>
        <w:r>
          <w:rPr>
            <w:rFonts w:asciiTheme="minorHAnsi" w:eastAsiaTheme="minorEastAsia" w:hAnsiTheme="minorHAnsi" w:cstheme="minorBidi"/>
            <w:noProof/>
            <w:kern w:val="2"/>
            <w:lang w:val="en-JP" w:eastAsia="ja-JP"/>
            <w14:ligatures w14:val="standardContextual"/>
          </w:rPr>
          <w:tab/>
        </w:r>
        <w:r w:rsidRPr="00361F73">
          <w:rPr>
            <w:rStyle w:val="Hyperlink"/>
            <w:rFonts w:cstheme="minorHAnsi"/>
            <w:noProof/>
          </w:rPr>
          <w:t>CellSpace</w:t>
        </w:r>
        <w:r>
          <w:rPr>
            <w:noProof/>
            <w:webHidden/>
          </w:rPr>
          <w:tab/>
        </w:r>
        <w:r>
          <w:rPr>
            <w:noProof/>
            <w:webHidden/>
          </w:rPr>
          <w:fldChar w:fldCharType="begin"/>
        </w:r>
        <w:r>
          <w:rPr>
            <w:noProof/>
            <w:webHidden/>
          </w:rPr>
          <w:instrText xml:space="preserve"> PAGEREF _Toc177698588 \h </w:instrText>
        </w:r>
      </w:ins>
      <w:r>
        <w:rPr>
          <w:noProof/>
          <w:webHidden/>
        </w:rPr>
      </w:r>
      <w:r>
        <w:rPr>
          <w:noProof/>
          <w:webHidden/>
        </w:rPr>
        <w:fldChar w:fldCharType="separate"/>
      </w:r>
      <w:ins w:id="185" w:author="Taehoon KIM" w:date="2024-09-20T04:21:00Z" w16du:dateUtc="2024-09-19T19:21:00Z">
        <w:r>
          <w:rPr>
            <w:noProof/>
            <w:webHidden/>
          </w:rPr>
          <w:t>48</w:t>
        </w:r>
        <w:r>
          <w:rPr>
            <w:noProof/>
            <w:webHidden/>
          </w:rPr>
          <w:fldChar w:fldCharType="end"/>
        </w:r>
        <w:r w:rsidRPr="00361F73">
          <w:rPr>
            <w:rStyle w:val="Hyperlink"/>
            <w:noProof/>
          </w:rPr>
          <w:fldChar w:fldCharType="end"/>
        </w:r>
      </w:ins>
    </w:p>
    <w:p w14:paraId="36F4C47E" w14:textId="71E60C56" w:rsidR="0029771A" w:rsidRDefault="0029771A">
      <w:pPr>
        <w:pStyle w:val="TOC3"/>
        <w:rPr>
          <w:ins w:id="186" w:author="Taehoon KIM" w:date="2024-09-20T04:21:00Z" w16du:dateUtc="2024-09-19T19:21:00Z"/>
          <w:rFonts w:asciiTheme="minorHAnsi" w:eastAsiaTheme="minorEastAsia" w:hAnsiTheme="minorHAnsi" w:cstheme="minorBidi"/>
          <w:noProof/>
          <w:kern w:val="2"/>
          <w:lang w:val="en-JP" w:eastAsia="ja-JP"/>
          <w14:ligatures w14:val="standardContextual"/>
        </w:rPr>
      </w:pPr>
      <w:ins w:id="187"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"_Toc177698589"</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14:scene3d>
              <w14:camera w14:prst="orthographicFront"/>
              <w14:lightRig w14:rig="threePt" w14:dir="t">
                <w14:rot w14:lat="0" w14:lon="0" w14:rev="0"/>
              </w14:lightRig>
            </w14:scene3d>
          </w:rPr>
          <w:t>9.1.5</w:t>
        </w:r>
        <w:r>
          <w:rPr>
            <w:rFonts w:asciiTheme="minorHAnsi" w:eastAsiaTheme="minorEastAsia" w:hAnsiTheme="minorHAnsi" w:cstheme="minorBidi"/>
            <w:noProof/>
            <w:kern w:val="2"/>
            <w:lang w:val="en-JP" w:eastAsia="ja-JP"/>
            <w14:ligatures w14:val="standardContextual"/>
          </w:rPr>
          <w:tab/>
        </w:r>
        <w:r w:rsidRPr="00361F73">
          <w:rPr>
            <w:rStyle w:val="Hyperlink"/>
            <w:rFonts w:cstheme="minorHAnsi"/>
            <w:noProof/>
          </w:rPr>
          <w:t>CellBoundary</w:t>
        </w:r>
        <w:r>
          <w:rPr>
            <w:noProof/>
            <w:webHidden/>
          </w:rPr>
          <w:tab/>
        </w:r>
        <w:r>
          <w:rPr>
            <w:noProof/>
            <w:webHidden/>
          </w:rPr>
          <w:fldChar w:fldCharType="begin"/>
        </w:r>
        <w:r>
          <w:rPr>
            <w:noProof/>
            <w:webHidden/>
          </w:rPr>
          <w:instrText xml:space="preserve"> PAGEREF _Toc177698589 \h </w:instrText>
        </w:r>
      </w:ins>
      <w:r>
        <w:rPr>
          <w:noProof/>
          <w:webHidden/>
        </w:rPr>
      </w:r>
      <w:r>
        <w:rPr>
          <w:noProof/>
          <w:webHidden/>
        </w:rPr>
        <w:fldChar w:fldCharType="separate"/>
      </w:r>
      <w:ins w:id="188" w:author="Taehoon KIM" w:date="2024-09-20T04:21:00Z" w16du:dateUtc="2024-09-19T19:21:00Z">
        <w:r>
          <w:rPr>
            <w:noProof/>
            <w:webHidden/>
          </w:rPr>
          <w:t>48</w:t>
        </w:r>
        <w:r>
          <w:rPr>
            <w:noProof/>
            <w:webHidden/>
          </w:rPr>
          <w:fldChar w:fldCharType="end"/>
        </w:r>
        <w:r w:rsidRPr="00361F73">
          <w:rPr>
            <w:rStyle w:val="Hyperlink"/>
            <w:noProof/>
          </w:rPr>
          <w:fldChar w:fldCharType="end"/>
        </w:r>
      </w:ins>
    </w:p>
    <w:p w14:paraId="6722EFC3" w14:textId="5D9B3D60" w:rsidR="0029771A" w:rsidRDefault="0029771A">
      <w:pPr>
        <w:pStyle w:val="TOC3"/>
        <w:rPr>
          <w:ins w:id="189" w:author="Taehoon KIM" w:date="2024-09-20T04:21:00Z" w16du:dateUtc="2024-09-19T19:21:00Z"/>
          <w:rFonts w:asciiTheme="minorHAnsi" w:eastAsiaTheme="minorEastAsia" w:hAnsiTheme="minorHAnsi" w:cstheme="minorBidi"/>
          <w:noProof/>
          <w:kern w:val="2"/>
          <w:lang w:val="en-JP" w:eastAsia="ja-JP"/>
          <w14:ligatures w14:val="standardContextual"/>
        </w:rPr>
      </w:pPr>
      <w:ins w:id="190"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"_Toc177698590"</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14:scene3d>
              <w14:camera w14:prst="orthographicFront"/>
              <w14:lightRig w14:rig="threePt" w14:dir="t">
                <w14:rot w14:lat="0" w14:lon="0" w14:rev="0"/>
              </w14:lightRig>
            </w14:scene3d>
          </w:rPr>
          <w:t>9.1.6</w:t>
        </w:r>
        <w:r>
          <w:rPr>
            <w:rFonts w:asciiTheme="minorHAnsi" w:eastAsiaTheme="minorEastAsia" w:hAnsiTheme="minorHAnsi" w:cstheme="minorBidi"/>
            <w:noProof/>
            <w:kern w:val="2"/>
            <w:lang w:val="en-JP" w:eastAsia="ja-JP"/>
            <w14:ligatures w14:val="standardContextual"/>
          </w:rPr>
          <w:tab/>
        </w:r>
        <w:r w:rsidRPr="00361F73">
          <w:rPr>
            <w:rStyle w:val="Hyperlink"/>
            <w:noProof/>
          </w:rPr>
          <w:t>DualSpaceLayer</w:t>
        </w:r>
        <w:r>
          <w:rPr>
            <w:noProof/>
            <w:webHidden/>
          </w:rPr>
          <w:tab/>
        </w:r>
        <w:r>
          <w:rPr>
            <w:noProof/>
            <w:webHidden/>
          </w:rPr>
          <w:fldChar w:fldCharType="begin"/>
        </w:r>
        <w:r>
          <w:rPr>
            <w:noProof/>
            <w:webHidden/>
          </w:rPr>
          <w:instrText xml:space="preserve"> PAGEREF _Toc177698590 \h </w:instrText>
        </w:r>
      </w:ins>
      <w:r>
        <w:rPr>
          <w:noProof/>
          <w:webHidden/>
        </w:rPr>
      </w:r>
      <w:r>
        <w:rPr>
          <w:noProof/>
          <w:webHidden/>
        </w:rPr>
        <w:fldChar w:fldCharType="separate"/>
      </w:r>
      <w:ins w:id="191" w:author="Taehoon KIM" w:date="2024-09-20T04:21:00Z" w16du:dateUtc="2024-09-19T19:21:00Z">
        <w:r>
          <w:rPr>
            <w:noProof/>
            <w:webHidden/>
          </w:rPr>
          <w:t>49</w:t>
        </w:r>
        <w:r>
          <w:rPr>
            <w:noProof/>
            <w:webHidden/>
          </w:rPr>
          <w:fldChar w:fldCharType="end"/>
        </w:r>
        <w:r w:rsidRPr="00361F73">
          <w:rPr>
            <w:rStyle w:val="Hyperlink"/>
            <w:noProof/>
          </w:rPr>
          <w:fldChar w:fldCharType="end"/>
        </w:r>
      </w:ins>
    </w:p>
    <w:p w14:paraId="4254EB73" w14:textId="79C31672" w:rsidR="0029771A" w:rsidRDefault="0029771A">
      <w:pPr>
        <w:pStyle w:val="TOC3"/>
        <w:rPr>
          <w:ins w:id="192" w:author="Taehoon KIM" w:date="2024-09-20T04:21:00Z" w16du:dateUtc="2024-09-19T19:21:00Z"/>
          <w:rFonts w:asciiTheme="minorHAnsi" w:eastAsiaTheme="minorEastAsia" w:hAnsiTheme="minorHAnsi" w:cstheme="minorBidi"/>
          <w:noProof/>
          <w:kern w:val="2"/>
          <w:lang w:val="en-JP" w:eastAsia="ja-JP"/>
          <w14:ligatures w14:val="standardContextual"/>
        </w:rPr>
      </w:pPr>
      <w:ins w:id="193"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"_Toc177698591"</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14:scene3d>
              <w14:camera w14:prst="orthographicFront"/>
              <w14:lightRig w14:rig="threePt" w14:dir="t">
                <w14:rot w14:lat="0" w14:lon="0" w14:rev="0"/>
              </w14:lightRig>
            </w14:scene3d>
          </w:rPr>
          <w:t>9.1.7</w:t>
        </w:r>
        <w:r>
          <w:rPr>
            <w:rFonts w:asciiTheme="minorHAnsi" w:eastAsiaTheme="minorEastAsia" w:hAnsiTheme="minorHAnsi" w:cstheme="minorBidi"/>
            <w:noProof/>
            <w:kern w:val="2"/>
            <w:lang w:val="en-JP" w:eastAsia="ja-JP"/>
            <w14:ligatures w14:val="standardContextual"/>
          </w:rPr>
          <w:tab/>
        </w:r>
        <w:r w:rsidRPr="00361F73">
          <w:rPr>
            <w:rStyle w:val="Hyperlink"/>
            <w:noProof/>
          </w:rPr>
          <w:t>Node</w:t>
        </w:r>
        <w:r>
          <w:rPr>
            <w:noProof/>
            <w:webHidden/>
          </w:rPr>
          <w:tab/>
        </w:r>
        <w:r>
          <w:rPr>
            <w:noProof/>
            <w:webHidden/>
          </w:rPr>
          <w:fldChar w:fldCharType="begin"/>
        </w:r>
        <w:r>
          <w:rPr>
            <w:noProof/>
            <w:webHidden/>
          </w:rPr>
          <w:instrText xml:space="preserve"> PAGEREF _Toc177698591 \h </w:instrText>
        </w:r>
      </w:ins>
      <w:r>
        <w:rPr>
          <w:noProof/>
          <w:webHidden/>
        </w:rPr>
      </w:r>
      <w:r>
        <w:rPr>
          <w:noProof/>
          <w:webHidden/>
        </w:rPr>
        <w:fldChar w:fldCharType="separate"/>
      </w:r>
      <w:ins w:id="194" w:author="Taehoon KIM" w:date="2024-09-20T04:21:00Z" w16du:dateUtc="2024-09-19T19:21:00Z">
        <w:r>
          <w:rPr>
            <w:noProof/>
            <w:webHidden/>
          </w:rPr>
          <w:t>50</w:t>
        </w:r>
        <w:r>
          <w:rPr>
            <w:noProof/>
            <w:webHidden/>
          </w:rPr>
          <w:fldChar w:fldCharType="end"/>
        </w:r>
        <w:r w:rsidRPr="00361F73">
          <w:rPr>
            <w:rStyle w:val="Hyperlink"/>
            <w:noProof/>
          </w:rPr>
          <w:fldChar w:fldCharType="end"/>
        </w:r>
      </w:ins>
    </w:p>
    <w:p w14:paraId="4ED96BED" w14:textId="53F36984" w:rsidR="0029771A" w:rsidRDefault="0029771A">
      <w:pPr>
        <w:pStyle w:val="TOC3"/>
        <w:rPr>
          <w:ins w:id="195" w:author="Taehoon KIM" w:date="2024-09-20T04:21:00Z" w16du:dateUtc="2024-09-19T19:21:00Z"/>
          <w:rFonts w:asciiTheme="minorHAnsi" w:eastAsiaTheme="minorEastAsia" w:hAnsiTheme="minorHAnsi" w:cstheme="minorBidi"/>
          <w:noProof/>
          <w:kern w:val="2"/>
          <w:lang w:val="en-JP" w:eastAsia="ja-JP"/>
          <w14:ligatures w14:val="standardContextual"/>
        </w:rPr>
      </w:pPr>
      <w:ins w:id="196"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"_Toc177698592"</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14:scene3d>
              <w14:camera w14:prst="orthographicFront"/>
              <w14:lightRig w14:rig="threePt" w14:dir="t">
                <w14:rot w14:lat="0" w14:lon="0" w14:rev="0"/>
              </w14:lightRig>
            </w14:scene3d>
          </w:rPr>
          <w:t>9.1.8</w:t>
        </w:r>
        <w:r>
          <w:rPr>
            <w:rFonts w:asciiTheme="minorHAnsi" w:eastAsiaTheme="minorEastAsia" w:hAnsiTheme="minorHAnsi" w:cstheme="minorBidi"/>
            <w:noProof/>
            <w:kern w:val="2"/>
            <w:lang w:val="en-JP" w:eastAsia="ja-JP"/>
            <w14:ligatures w14:val="standardContextual"/>
          </w:rPr>
          <w:tab/>
        </w:r>
        <w:r w:rsidRPr="00361F73">
          <w:rPr>
            <w:rStyle w:val="Hyperlink"/>
            <w:noProof/>
          </w:rPr>
          <w:t>Edge</w:t>
        </w:r>
        <w:r>
          <w:rPr>
            <w:noProof/>
            <w:webHidden/>
          </w:rPr>
          <w:tab/>
        </w:r>
        <w:r>
          <w:rPr>
            <w:noProof/>
            <w:webHidden/>
          </w:rPr>
          <w:fldChar w:fldCharType="begin"/>
        </w:r>
        <w:r>
          <w:rPr>
            <w:noProof/>
            <w:webHidden/>
          </w:rPr>
          <w:instrText xml:space="preserve"> PAGEREF _Toc177698592 \h </w:instrText>
        </w:r>
      </w:ins>
      <w:r>
        <w:rPr>
          <w:noProof/>
          <w:webHidden/>
        </w:rPr>
      </w:r>
      <w:r>
        <w:rPr>
          <w:noProof/>
          <w:webHidden/>
        </w:rPr>
        <w:fldChar w:fldCharType="separate"/>
      </w:r>
      <w:ins w:id="197" w:author="Taehoon KIM" w:date="2024-09-20T04:21:00Z" w16du:dateUtc="2024-09-19T19:21:00Z">
        <w:r>
          <w:rPr>
            <w:noProof/>
            <w:webHidden/>
          </w:rPr>
          <w:t>50</w:t>
        </w:r>
        <w:r>
          <w:rPr>
            <w:noProof/>
            <w:webHidden/>
          </w:rPr>
          <w:fldChar w:fldCharType="end"/>
        </w:r>
        <w:r w:rsidRPr="00361F73">
          <w:rPr>
            <w:rStyle w:val="Hyperlink"/>
            <w:noProof/>
          </w:rPr>
          <w:fldChar w:fldCharType="end"/>
        </w:r>
      </w:ins>
    </w:p>
    <w:p w14:paraId="060E3213" w14:textId="1C731AD5" w:rsidR="0029771A" w:rsidRDefault="0029771A">
      <w:pPr>
        <w:pStyle w:val="TOC3"/>
        <w:rPr>
          <w:ins w:id="198" w:author="Taehoon KIM" w:date="2024-09-20T04:21:00Z" w16du:dateUtc="2024-09-19T19:21:00Z"/>
          <w:rFonts w:asciiTheme="minorHAnsi" w:eastAsiaTheme="minorEastAsia" w:hAnsiTheme="minorHAnsi" w:cstheme="minorBidi"/>
          <w:noProof/>
          <w:kern w:val="2"/>
          <w:lang w:val="en-JP" w:eastAsia="ja-JP"/>
          <w14:ligatures w14:val="standardContextual"/>
        </w:rPr>
      </w:pPr>
      <w:ins w:id="199"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"_Toc177698593"</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14:scene3d>
              <w14:camera w14:prst="orthographicFront"/>
              <w14:lightRig w14:rig="threePt" w14:dir="t">
                <w14:rot w14:lat="0" w14:lon="0" w14:rev="0"/>
              </w14:lightRig>
            </w14:scene3d>
          </w:rPr>
          <w:t>9.1.9</w:t>
        </w:r>
        <w:r>
          <w:rPr>
            <w:rFonts w:asciiTheme="minorHAnsi" w:eastAsiaTheme="minorEastAsia" w:hAnsiTheme="minorHAnsi" w:cstheme="minorBidi"/>
            <w:noProof/>
            <w:kern w:val="2"/>
            <w:lang w:val="en-JP" w:eastAsia="ja-JP"/>
            <w14:ligatures w14:val="standardContextual"/>
          </w:rPr>
          <w:tab/>
        </w:r>
        <w:r w:rsidRPr="00361F73">
          <w:rPr>
            <w:rStyle w:val="Hyperlink"/>
            <w:noProof/>
          </w:rPr>
          <w:t>InterLayerConnection</w:t>
        </w:r>
        <w:r>
          <w:rPr>
            <w:noProof/>
            <w:webHidden/>
          </w:rPr>
          <w:tab/>
        </w:r>
        <w:r>
          <w:rPr>
            <w:noProof/>
            <w:webHidden/>
          </w:rPr>
          <w:fldChar w:fldCharType="begin"/>
        </w:r>
        <w:r>
          <w:rPr>
            <w:noProof/>
            <w:webHidden/>
          </w:rPr>
          <w:instrText xml:space="preserve"> PAGEREF _Toc177698593 \h </w:instrText>
        </w:r>
      </w:ins>
      <w:r>
        <w:rPr>
          <w:noProof/>
          <w:webHidden/>
        </w:rPr>
      </w:r>
      <w:r>
        <w:rPr>
          <w:noProof/>
          <w:webHidden/>
        </w:rPr>
        <w:fldChar w:fldCharType="separate"/>
      </w:r>
      <w:ins w:id="200" w:author="Taehoon KIM" w:date="2024-09-20T04:21:00Z" w16du:dateUtc="2024-09-19T19:21:00Z">
        <w:r>
          <w:rPr>
            <w:noProof/>
            <w:webHidden/>
          </w:rPr>
          <w:t>51</w:t>
        </w:r>
        <w:r>
          <w:rPr>
            <w:noProof/>
            <w:webHidden/>
          </w:rPr>
          <w:fldChar w:fldCharType="end"/>
        </w:r>
        <w:r w:rsidRPr="00361F73">
          <w:rPr>
            <w:rStyle w:val="Hyperlink"/>
            <w:noProof/>
          </w:rPr>
          <w:fldChar w:fldCharType="end"/>
        </w:r>
      </w:ins>
    </w:p>
    <w:p w14:paraId="69A3C79C" w14:textId="4E2C9296" w:rsidR="0029771A" w:rsidRDefault="0029771A">
      <w:pPr>
        <w:pStyle w:val="TOC2"/>
        <w:rPr>
          <w:ins w:id="201" w:author="Taehoon KIM" w:date="2024-09-20T04:21:00Z" w16du:dateUtc="2024-09-19T19:21:00Z"/>
          <w:rFonts w:asciiTheme="minorHAnsi" w:eastAsiaTheme="minorEastAsia" w:hAnsiTheme="minorHAnsi" w:cstheme="minorBidi"/>
          <w:noProof/>
          <w:kern w:val="2"/>
          <w:lang w:val="en-JP" w:eastAsia="ja-JP"/>
          <w14:ligatures w14:val="standardContextual"/>
        </w:rPr>
      </w:pPr>
      <w:ins w:id="202"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"_Toc177698594"</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rPr>
          <w:t>9.2</w:t>
        </w:r>
        <w:r>
          <w:rPr>
            <w:rFonts w:asciiTheme="minorHAnsi" w:eastAsiaTheme="minorEastAsia" w:hAnsiTheme="minorHAnsi" w:cstheme="minorBidi"/>
            <w:noProof/>
            <w:kern w:val="2"/>
            <w:lang w:val="en-JP" w:eastAsia="ja-JP"/>
            <w14:ligatures w14:val="standardContextual"/>
          </w:rPr>
          <w:tab/>
        </w:r>
        <w:r w:rsidRPr="00361F73">
          <w:rPr>
            <w:rStyle w:val="Hyperlink"/>
            <w:noProof/>
            <w:lang w:eastAsia="ko-KR"/>
          </w:rPr>
          <w:t>Feature Types in Navigation Module</w:t>
        </w:r>
        <w:r>
          <w:rPr>
            <w:noProof/>
            <w:webHidden/>
          </w:rPr>
          <w:tab/>
        </w:r>
        <w:r>
          <w:rPr>
            <w:noProof/>
            <w:webHidden/>
          </w:rPr>
          <w:fldChar w:fldCharType="begin"/>
        </w:r>
        <w:r>
          <w:rPr>
            <w:noProof/>
            <w:webHidden/>
          </w:rPr>
          <w:instrText xml:space="preserve"> PAGEREF _Toc177698594 \h </w:instrText>
        </w:r>
      </w:ins>
      <w:r>
        <w:rPr>
          <w:noProof/>
          <w:webHidden/>
        </w:rPr>
      </w:r>
      <w:r>
        <w:rPr>
          <w:noProof/>
          <w:webHidden/>
        </w:rPr>
        <w:fldChar w:fldCharType="separate"/>
      </w:r>
      <w:ins w:id="203" w:author="Taehoon KIM" w:date="2024-09-20T04:21:00Z" w16du:dateUtc="2024-09-19T19:21:00Z">
        <w:r>
          <w:rPr>
            <w:noProof/>
            <w:webHidden/>
          </w:rPr>
          <w:t>51</w:t>
        </w:r>
        <w:r>
          <w:rPr>
            <w:noProof/>
            <w:webHidden/>
          </w:rPr>
          <w:fldChar w:fldCharType="end"/>
        </w:r>
        <w:r w:rsidRPr="00361F73">
          <w:rPr>
            <w:rStyle w:val="Hyperlink"/>
            <w:noProof/>
          </w:rPr>
          <w:fldChar w:fldCharType="end"/>
        </w:r>
      </w:ins>
    </w:p>
    <w:p w14:paraId="4B2D9B2A" w14:textId="31BF8F68" w:rsidR="0029771A" w:rsidRDefault="0029771A">
      <w:pPr>
        <w:pStyle w:val="TOC3"/>
        <w:rPr>
          <w:ins w:id="204" w:author="Taehoon KIM" w:date="2024-09-20T04:21:00Z" w16du:dateUtc="2024-09-19T19:21:00Z"/>
          <w:rFonts w:asciiTheme="minorHAnsi" w:eastAsiaTheme="minorEastAsia" w:hAnsiTheme="minorHAnsi" w:cstheme="minorBidi"/>
          <w:noProof/>
          <w:kern w:val="2"/>
          <w:lang w:val="en-JP" w:eastAsia="ja-JP"/>
          <w14:ligatures w14:val="standardContextual"/>
        </w:rPr>
      </w:pPr>
      <w:ins w:id="205"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"_Toc177698595"</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14:scene3d>
              <w14:camera w14:prst="orthographicFront"/>
              <w14:lightRig w14:rig="threePt" w14:dir="t">
                <w14:rot w14:lat="0" w14:lon="0" w14:rev="0"/>
              </w14:lightRig>
            </w14:scene3d>
          </w:rPr>
          <w:t>9.2.1</w:t>
        </w:r>
        <w:r>
          <w:rPr>
            <w:rFonts w:asciiTheme="minorHAnsi" w:eastAsiaTheme="minorEastAsia" w:hAnsiTheme="minorHAnsi" w:cstheme="minorBidi"/>
            <w:noProof/>
            <w:kern w:val="2"/>
            <w:lang w:val="en-JP" w:eastAsia="ja-JP"/>
            <w14:ligatures w14:val="standardContextual"/>
          </w:rPr>
          <w:tab/>
        </w:r>
        <w:r w:rsidRPr="00361F73">
          <w:rPr>
            <w:rStyle w:val="Hyperlink"/>
            <w:noProof/>
          </w:rPr>
          <w:t>NavigableSpace</w:t>
        </w:r>
        <w:r>
          <w:rPr>
            <w:noProof/>
            <w:webHidden/>
          </w:rPr>
          <w:tab/>
        </w:r>
        <w:r>
          <w:rPr>
            <w:noProof/>
            <w:webHidden/>
          </w:rPr>
          <w:fldChar w:fldCharType="begin"/>
        </w:r>
        <w:r>
          <w:rPr>
            <w:noProof/>
            <w:webHidden/>
          </w:rPr>
          <w:instrText xml:space="preserve"> PAGEREF _Toc177698595 \h </w:instrText>
        </w:r>
      </w:ins>
      <w:r>
        <w:rPr>
          <w:noProof/>
          <w:webHidden/>
        </w:rPr>
      </w:r>
      <w:r>
        <w:rPr>
          <w:noProof/>
          <w:webHidden/>
        </w:rPr>
        <w:fldChar w:fldCharType="separate"/>
      </w:r>
      <w:ins w:id="206" w:author="Taehoon KIM" w:date="2024-09-20T04:21:00Z" w16du:dateUtc="2024-09-19T19:21:00Z">
        <w:r>
          <w:rPr>
            <w:noProof/>
            <w:webHidden/>
          </w:rPr>
          <w:t>51</w:t>
        </w:r>
        <w:r>
          <w:rPr>
            <w:noProof/>
            <w:webHidden/>
          </w:rPr>
          <w:fldChar w:fldCharType="end"/>
        </w:r>
        <w:r w:rsidRPr="00361F73">
          <w:rPr>
            <w:rStyle w:val="Hyperlink"/>
            <w:noProof/>
          </w:rPr>
          <w:fldChar w:fldCharType="end"/>
        </w:r>
      </w:ins>
    </w:p>
    <w:p w14:paraId="2FA67EE3" w14:textId="07A64777" w:rsidR="0029771A" w:rsidRDefault="0029771A">
      <w:pPr>
        <w:pStyle w:val="TOC3"/>
        <w:rPr>
          <w:ins w:id="207" w:author="Taehoon KIM" w:date="2024-09-20T04:21:00Z" w16du:dateUtc="2024-09-19T19:21:00Z"/>
          <w:rFonts w:asciiTheme="minorHAnsi" w:eastAsiaTheme="minorEastAsia" w:hAnsiTheme="minorHAnsi" w:cstheme="minorBidi"/>
          <w:noProof/>
          <w:kern w:val="2"/>
          <w:lang w:val="en-JP" w:eastAsia="ja-JP"/>
          <w14:ligatures w14:val="standardContextual"/>
        </w:rPr>
      </w:pPr>
      <w:ins w:id="208"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"_Toc177698596"</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14:scene3d>
              <w14:camera w14:prst="orthographicFront"/>
              <w14:lightRig w14:rig="threePt" w14:dir="t">
                <w14:rot w14:lat="0" w14:lon="0" w14:rev="0"/>
              </w14:lightRig>
            </w14:scene3d>
          </w:rPr>
          <w:t>9.2.2</w:t>
        </w:r>
        <w:r>
          <w:rPr>
            <w:rFonts w:asciiTheme="minorHAnsi" w:eastAsiaTheme="minorEastAsia" w:hAnsiTheme="minorHAnsi" w:cstheme="minorBidi"/>
            <w:noProof/>
            <w:kern w:val="2"/>
            <w:lang w:val="en-JP" w:eastAsia="ja-JP"/>
            <w14:ligatures w14:val="standardContextual"/>
          </w:rPr>
          <w:tab/>
        </w:r>
        <w:r w:rsidRPr="00361F73">
          <w:rPr>
            <w:rStyle w:val="Hyperlink"/>
            <w:noProof/>
          </w:rPr>
          <w:t>NonNavigableSpace</w:t>
        </w:r>
        <w:r>
          <w:rPr>
            <w:noProof/>
            <w:webHidden/>
          </w:rPr>
          <w:tab/>
        </w:r>
        <w:r>
          <w:rPr>
            <w:noProof/>
            <w:webHidden/>
          </w:rPr>
          <w:fldChar w:fldCharType="begin"/>
        </w:r>
        <w:r>
          <w:rPr>
            <w:noProof/>
            <w:webHidden/>
          </w:rPr>
          <w:instrText xml:space="preserve"> PAGEREF _Toc177698596 \h </w:instrText>
        </w:r>
      </w:ins>
      <w:r>
        <w:rPr>
          <w:noProof/>
          <w:webHidden/>
        </w:rPr>
      </w:r>
      <w:r>
        <w:rPr>
          <w:noProof/>
          <w:webHidden/>
        </w:rPr>
        <w:fldChar w:fldCharType="separate"/>
      </w:r>
      <w:ins w:id="209" w:author="Taehoon KIM" w:date="2024-09-20T04:21:00Z" w16du:dateUtc="2024-09-19T19:21:00Z">
        <w:r>
          <w:rPr>
            <w:noProof/>
            <w:webHidden/>
          </w:rPr>
          <w:t>52</w:t>
        </w:r>
        <w:r>
          <w:rPr>
            <w:noProof/>
            <w:webHidden/>
          </w:rPr>
          <w:fldChar w:fldCharType="end"/>
        </w:r>
        <w:r w:rsidRPr="00361F73">
          <w:rPr>
            <w:rStyle w:val="Hyperlink"/>
            <w:noProof/>
          </w:rPr>
          <w:fldChar w:fldCharType="end"/>
        </w:r>
      </w:ins>
    </w:p>
    <w:p w14:paraId="215EA222" w14:textId="40AA1DB0" w:rsidR="0029771A" w:rsidRDefault="0029771A">
      <w:pPr>
        <w:pStyle w:val="TOC3"/>
        <w:rPr>
          <w:ins w:id="210" w:author="Taehoon KIM" w:date="2024-09-20T04:21:00Z" w16du:dateUtc="2024-09-19T19:21:00Z"/>
          <w:rFonts w:asciiTheme="minorHAnsi" w:eastAsiaTheme="minorEastAsia" w:hAnsiTheme="minorHAnsi" w:cstheme="minorBidi"/>
          <w:noProof/>
          <w:kern w:val="2"/>
          <w:lang w:val="en-JP" w:eastAsia="ja-JP"/>
          <w14:ligatures w14:val="standardContextual"/>
        </w:rPr>
      </w:pPr>
      <w:ins w:id="211"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"_Toc177698597"</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14:scene3d>
              <w14:camera w14:prst="orthographicFront"/>
              <w14:lightRig w14:rig="threePt" w14:dir="t">
                <w14:rot w14:lat="0" w14:lon="0" w14:rev="0"/>
              </w14:lightRig>
            </w14:scene3d>
          </w:rPr>
          <w:t>9.2.3</w:t>
        </w:r>
        <w:r>
          <w:rPr>
            <w:rFonts w:asciiTheme="minorHAnsi" w:eastAsiaTheme="minorEastAsia" w:hAnsiTheme="minorHAnsi" w:cstheme="minorBidi"/>
            <w:noProof/>
            <w:kern w:val="2"/>
            <w:lang w:val="en-JP" w:eastAsia="ja-JP"/>
            <w14:ligatures w14:val="standardContextual"/>
          </w:rPr>
          <w:tab/>
        </w:r>
        <w:r w:rsidRPr="00361F73">
          <w:rPr>
            <w:rStyle w:val="Hyperlink"/>
            <w:noProof/>
          </w:rPr>
          <w:t>GeneralSpace</w:t>
        </w:r>
        <w:r>
          <w:rPr>
            <w:noProof/>
            <w:webHidden/>
          </w:rPr>
          <w:tab/>
        </w:r>
        <w:r>
          <w:rPr>
            <w:noProof/>
            <w:webHidden/>
          </w:rPr>
          <w:fldChar w:fldCharType="begin"/>
        </w:r>
        <w:r>
          <w:rPr>
            <w:noProof/>
            <w:webHidden/>
          </w:rPr>
          <w:instrText xml:space="preserve"> PAGEREF _Toc177698597 \h </w:instrText>
        </w:r>
      </w:ins>
      <w:r>
        <w:rPr>
          <w:noProof/>
          <w:webHidden/>
        </w:rPr>
      </w:r>
      <w:r>
        <w:rPr>
          <w:noProof/>
          <w:webHidden/>
        </w:rPr>
        <w:fldChar w:fldCharType="separate"/>
      </w:r>
      <w:ins w:id="212" w:author="Taehoon KIM" w:date="2024-09-20T04:21:00Z" w16du:dateUtc="2024-09-19T19:21:00Z">
        <w:r>
          <w:rPr>
            <w:noProof/>
            <w:webHidden/>
          </w:rPr>
          <w:t>52</w:t>
        </w:r>
        <w:r>
          <w:rPr>
            <w:noProof/>
            <w:webHidden/>
          </w:rPr>
          <w:fldChar w:fldCharType="end"/>
        </w:r>
        <w:r w:rsidRPr="00361F73">
          <w:rPr>
            <w:rStyle w:val="Hyperlink"/>
            <w:noProof/>
          </w:rPr>
          <w:fldChar w:fldCharType="end"/>
        </w:r>
      </w:ins>
    </w:p>
    <w:p w14:paraId="467EB9C2" w14:textId="57CB2298" w:rsidR="0029771A" w:rsidRDefault="0029771A">
      <w:pPr>
        <w:pStyle w:val="TOC3"/>
        <w:rPr>
          <w:ins w:id="213" w:author="Taehoon KIM" w:date="2024-09-20T04:21:00Z" w16du:dateUtc="2024-09-19T19:21:00Z"/>
          <w:rFonts w:asciiTheme="minorHAnsi" w:eastAsiaTheme="minorEastAsia" w:hAnsiTheme="minorHAnsi" w:cstheme="minorBidi"/>
          <w:noProof/>
          <w:kern w:val="2"/>
          <w:lang w:val="en-JP" w:eastAsia="ja-JP"/>
          <w14:ligatures w14:val="standardContextual"/>
        </w:rPr>
      </w:pPr>
      <w:ins w:id="214"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"_Toc177698598"</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14:scene3d>
              <w14:camera w14:prst="orthographicFront"/>
              <w14:lightRig w14:rig="threePt" w14:dir="t">
                <w14:rot w14:lat="0" w14:lon="0" w14:rev="0"/>
              </w14:lightRig>
            </w14:scene3d>
          </w:rPr>
          <w:t>9.2.4</w:t>
        </w:r>
        <w:r>
          <w:rPr>
            <w:rFonts w:asciiTheme="minorHAnsi" w:eastAsiaTheme="minorEastAsia" w:hAnsiTheme="minorHAnsi" w:cstheme="minorBidi"/>
            <w:noProof/>
            <w:kern w:val="2"/>
            <w:lang w:val="en-JP" w:eastAsia="ja-JP"/>
            <w14:ligatures w14:val="standardContextual"/>
          </w:rPr>
          <w:tab/>
        </w:r>
        <w:r w:rsidRPr="00361F73">
          <w:rPr>
            <w:rStyle w:val="Hyperlink"/>
            <w:noProof/>
          </w:rPr>
          <w:t>TransferSpace</w:t>
        </w:r>
        <w:r>
          <w:rPr>
            <w:noProof/>
            <w:webHidden/>
          </w:rPr>
          <w:tab/>
        </w:r>
        <w:r>
          <w:rPr>
            <w:noProof/>
            <w:webHidden/>
          </w:rPr>
          <w:fldChar w:fldCharType="begin"/>
        </w:r>
        <w:r>
          <w:rPr>
            <w:noProof/>
            <w:webHidden/>
          </w:rPr>
          <w:instrText xml:space="preserve"> PAGEREF _Toc177698598 \h </w:instrText>
        </w:r>
      </w:ins>
      <w:r>
        <w:rPr>
          <w:noProof/>
          <w:webHidden/>
        </w:rPr>
      </w:r>
      <w:r>
        <w:rPr>
          <w:noProof/>
          <w:webHidden/>
        </w:rPr>
        <w:fldChar w:fldCharType="separate"/>
      </w:r>
      <w:ins w:id="215" w:author="Taehoon KIM" w:date="2024-09-20T04:21:00Z" w16du:dateUtc="2024-09-19T19:21:00Z">
        <w:r>
          <w:rPr>
            <w:noProof/>
            <w:webHidden/>
          </w:rPr>
          <w:t>52</w:t>
        </w:r>
        <w:r>
          <w:rPr>
            <w:noProof/>
            <w:webHidden/>
          </w:rPr>
          <w:fldChar w:fldCharType="end"/>
        </w:r>
        <w:r w:rsidRPr="00361F73">
          <w:rPr>
            <w:rStyle w:val="Hyperlink"/>
            <w:noProof/>
          </w:rPr>
          <w:fldChar w:fldCharType="end"/>
        </w:r>
      </w:ins>
    </w:p>
    <w:p w14:paraId="06A9254A" w14:textId="5D4287F3" w:rsidR="0029771A" w:rsidRDefault="0029771A">
      <w:pPr>
        <w:pStyle w:val="TOC3"/>
        <w:rPr>
          <w:ins w:id="216" w:author="Taehoon KIM" w:date="2024-09-20T04:21:00Z" w16du:dateUtc="2024-09-19T19:21:00Z"/>
          <w:rFonts w:asciiTheme="minorHAnsi" w:eastAsiaTheme="minorEastAsia" w:hAnsiTheme="minorHAnsi" w:cstheme="minorBidi"/>
          <w:noProof/>
          <w:kern w:val="2"/>
          <w:lang w:val="en-JP" w:eastAsia="ja-JP"/>
          <w14:ligatures w14:val="standardContextual"/>
        </w:rPr>
      </w:pPr>
      <w:ins w:id="217"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"_Toc177698599"</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14:scene3d>
              <w14:camera w14:prst="orthographicFront"/>
              <w14:lightRig w14:rig="threePt" w14:dir="t">
                <w14:rot w14:lat="0" w14:lon="0" w14:rev="0"/>
              </w14:lightRig>
            </w14:scene3d>
          </w:rPr>
          <w:t>9.2.5</w:t>
        </w:r>
        <w:r>
          <w:rPr>
            <w:rFonts w:asciiTheme="minorHAnsi" w:eastAsiaTheme="minorEastAsia" w:hAnsiTheme="minorHAnsi" w:cstheme="minorBidi"/>
            <w:noProof/>
            <w:kern w:val="2"/>
            <w:lang w:val="en-JP" w:eastAsia="ja-JP"/>
            <w14:ligatures w14:val="standardContextual"/>
          </w:rPr>
          <w:tab/>
        </w:r>
        <w:r w:rsidRPr="00361F73">
          <w:rPr>
            <w:rStyle w:val="Hyperlink"/>
            <w:noProof/>
          </w:rPr>
          <w:t>ObjectSpace</w:t>
        </w:r>
        <w:r>
          <w:rPr>
            <w:noProof/>
            <w:webHidden/>
          </w:rPr>
          <w:tab/>
        </w:r>
        <w:r>
          <w:rPr>
            <w:noProof/>
            <w:webHidden/>
          </w:rPr>
          <w:fldChar w:fldCharType="begin"/>
        </w:r>
        <w:r>
          <w:rPr>
            <w:noProof/>
            <w:webHidden/>
          </w:rPr>
          <w:instrText xml:space="preserve"> PAGEREF _Toc177698599 \h </w:instrText>
        </w:r>
      </w:ins>
      <w:r>
        <w:rPr>
          <w:noProof/>
          <w:webHidden/>
        </w:rPr>
      </w:r>
      <w:r>
        <w:rPr>
          <w:noProof/>
          <w:webHidden/>
        </w:rPr>
        <w:fldChar w:fldCharType="separate"/>
      </w:r>
      <w:ins w:id="218" w:author="Taehoon KIM" w:date="2024-09-20T04:21:00Z" w16du:dateUtc="2024-09-19T19:21:00Z">
        <w:r>
          <w:rPr>
            <w:noProof/>
            <w:webHidden/>
          </w:rPr>
          <w:t>52</w:t>
        </w:r>
        <w:r>
          <w:rPr>
            <w:noProof/>
            <w:webHidden/>
          </w:rPr>
          <w:fldChar w:fldCharType="end"/>
        </w:r>
        <w:r w:rsidRPr="00361F73">
          <w:rPr>
            <w:rStyle w:val="Hyperlink"/>
            <w:noProof/>
          </w:rPr>
          <w:fldChar w:fldCharType="end"/>
        </w:r>
      </w:ins>
    </w:p>
    <w:p w14:paraId="22084B3F" w14:textId="6074A2DE" w:rsidR="0029771A" w:rsidRDefault="0029771A">
      <w:pPr>
        <w:pStyle w:val="TOC3"/>
        <w:rPr>
          <w:ins w:id="219" w:author="Taehoon KIM" w:date="2024-09-20T04:21:00Z" w16du:dateUtc="2024-09-19T19:21:00Z"/>
          <w:rFonts w:asciiTheme="minorHAnsi" w:eastAsiaTheme="minorEastAsia" w:hAnsiTheme="minorHAnsi" w:cstheme="minorBidi"/>
          <w:noProof/>
          <w:kern w:val="2"/>
          <w:lang w:val="en-JP" w:eastAsia="ja-JP"/>
          <w14:ligatures w14:val="standardContextual"/>
        </w:rPr>
      </w:pPr>
      <w:ins w:id="220"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"_Toc177698600"</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14:scene3d>
              <w14:camera w14:prst="orthographicFront"/>
              <w14:lightRig w14:rig="threePt" w14:dir="t">
                <w14:rot w14:lat="0" w14:lon="0" w14:rev="0"/>
              </w14:lightRig>
            </w14:scene3d>
          </w:rPr>
          <w:t>9.2.6</w:t>
        </w:r>
        <w:r>
          <w:rPr>
            <w:rFonts w:asciiTheme="minorHAnsi" w:eastAsiaTheme="minorEastAsia" w:hAnsiTheme="minorHAnsi" w:cstheme="minorBidi"/>
            <w:noProof/>
            <w:kern w:val="2"/>
            <w:lang w:val="en-JP" w:eastAsia="ja-JP"/>
            <w14:ligatures w14:val="standardContextual"/>
          </w:rPr>
          <w:tab/>
        </w:r>
        <w:r w:rsidRPr="00361F73">
          <w:rPr>
            <w:rStyle w:val="Hyperlink"/>
            <w:noProof/>
          </w:rPr>
          <w:t>NavigableBoundary</w:t>
        </w:r>
        <w:r>
          <w:rPr>
            <w:noProof/>
            <w:webHidden/>
          </w:rPr>
          <w:tab/>
        </w:r>
        <w:r>
          <w:rPr>
            <w:noProof/>
            <w:webHidden/>
          </w:rPr>
          <w:fldChar w:fldCharType="begin"/>
        </w:r>
        <w:r>
          <w:rPr>
            <w:noProof/>
            <w:webHidden/>
          </w:rPr>
          <w:instrText xml:space="preserve"> PAGEREF _Toc177698600 \h </w:instrText>
        </w:r>
      </w:ins>
      <w:r>
        <w:rPr>
          <w:noProof/>
          <w:webHidden/>
        </w:rPr>
      </w:r>
      <w:r>
        <w:rPr>
          <w:noProof/>
          <w:webHidden/>
        </w:rPr>
        <w:fldChar w:fldCharType="separate"/>
      </w:r>
      <w:ins w:id="221" w:author="Taehoon KIM" w:date="2024-09-20T04:21:00Z" w16du:dateUtc="2024-09-19T19:21:00Z">
        <w:r>
          <w:rPr>
            <w:noProof/>
            <w:webHidden/>
          </w:rPr>
          <w:t>53</w:t>
        </w:r>
        <w:r>
          <w:rPr>
            <w:noProof/>
            <w:webHidden/>
          </w:rPr>
          <w:fldChar w:fldCharType="end"/>
        </w:r>
        <w:r w:rsidRPr="00361F73">
          <w:rPr>
            <w:rStyle w:val="Hyperlink"/>
            <w:noProof/>
          </w:rPr>
          <w:fldChar w:fldCharType="end"/>
        </w:r>
      </w:ins>
    </w:p>
    <w:p w14:paraId="333B6EAE" w14:textId="6688EA3D" w:rsidR="0029771A" w:rsidRDefault="0029771A">
      <w:pPr>
        <w:pStyle w:val="TOC3"/>
        <w:rPr>
          <w:ins w:id="222" w:author="Taehoon KIM" w:date="2024-09-20T04:21:00Z" w16du:dateUtc="2024-09-19T19:21:00Z"/>
          <w:rFonts w:asciiTheme="minorHAnsi" w:eastAsiaTheme="minorEastAsia" w:hAnsiTheme="minorHAnsi" w:cstheme="minorBidi"/>
          <w:noProof/>
          <w:kern w:val="2"/>
          <w:lang w:val="en-JP" w:eastAsia="ja-JP"/>
          <w14:ligatures w14:val="standardContextual"/>
        </w:rPr>
      </w:pPr>
      <w:ins w:id="223"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"_Toc177698601"</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14:scene3d>
              <w14:camera w14:prst="orthographicFront"/>
              <w14:lightRig w14:rig="threePt" w14:dir="t">
                <w14:rot w14:lat="0" w14:lon="0" w14:rev="0"/>
              </w14:lightRig>
            </w14:scene3d>
          </w:rPr>
          <w:t>9.2.7</w:t>
        </w:r>
        <w:r>
          <w:rPr>
            <w:rFonts w:asciiTheme="minorHAnsi" w:eastAsiaTheme="minorEastAsia" w:hAnsiTheme="minorHAnsi" w:cstheme="minorBidi"/>
            <w:noProof/>
            <w:kern w:val="2"/>
            <w:lang w:val="en-JP" w:eastAsia="ja-JP"/>
            <w14:ligatures w14:val="standardContextual"/>
          </w:rPr>
          <w:tab/>
        </w:r>
        <w:r w:rsidRPr="00361F73">
          <w:rPr>
            <w:rStyle w:val="Hyperlink"/>
            <w:noProof/>
          </w:rPr>
          <w:t>NonNavigableBoundary</w:t>
        </w:r>
        <w:r>
          <w:rPr>
            <w:noProof/>
            <w:webHidden/>
          </w:rPr>
          <w:tab/>
        </w:r>
        <w:r>
          <w:rPr>
            <w:noProof/>
            <w:webHidden/>
          </w:rPr>
          <w:fldChar w:fldCharType="begin"/>
        </w:r>
        <w:r>
          <w:rPr>
            <w:noProof/>
            <w:webHidden/>
          </w:rPr>
          <w:instrText xml:space="preserve"> PAGEREF _Toc177698601 \h </w:instrText>
        </w:r>
      </w:ins>
      <w:r>
        <w:rPr>
          <w:noProof/>
          <w:webHidden/>
        </w:rPr>
      </w:r>
      <w:r>
        <w:rPr>
          <w:noProof/>
          <w:webHidden/>
        </w:rPr>
        <w:fldChar w:fldCharType="separate"/>
      </w:r>
      <w:ins w:id="224" w:author="Taehoon KIM" w:date="2024-09-20T04:21:00Z" w16du:dateUtc="2024-09-19T19:21:00Z">
        <w:r>
          <w:rPr>
            <w:noProof/>
            <w:webHidden/>
          </w:rPr>
          <w:t>53</w:t>
        </w:r>
        <w:r>
          <w:rPr>
            <w:noProof/>
            <w:webHidden/>
          </w:rPr>
          <w:fldChar w:fldCharType="end"/>
        </w:r>
        <w:r w:rsidRPr="00361F73">
          <w:rPr>
            <w:rStyle w:val="Hyperlink"/>
            <w:noProof/>
          </w:rPr>
          <w:fldChar w:fldCharType="end"/>
        </w:r>
      </w:ins>
    </w:p>
    <w:p w14:paraId="0A11C4EF" w14:textId="39A4025D" w:rsidR="0029771A" w:rsidRDefault="0029771A">
      <w:pPr>
        <w:pStyle w:val="TOC3"/>
        <w:rPr>
          <w:ins w:id="225" w:author="Taehoon KIM" w:date="2024-09-20T04:21:00Z" w16du:dateUtc="2024-09-19T19:21:00Z"/>
          <w:rFonts w:asciiTheme="minorHAnsi" w:eastAsiaTheme="minorEastAsia" w:hAnsiTheme="minorHAnsi" w:cstheme="minorBidi"/>
          <w:noProof/>
          <w:kern w:val="2"/>
          <w:lang w:val="en-JP" w:eastAsia="ja-JP"/>
          <w14:ligatures w14:val="standardContextual"/>
        </w:rPr>
      </w:pPr>
      <w:ins w:id="226"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"_Toc177698602"</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14:scene3d>
              <w14:camera w14:prst="orthographicFront"/>
              <w14:lightRig w14:rig="threePt" w14:dir="t">
                <w14:rot w14:lat="0" w14:lon="0" w14:rev="0"/>
              </w14:lightRig>
            </w14:scene3d>
          </w:rPr>
          <w:t>9.2.8</w:t>
        </w:r>
        <w:r>
          <w:rPr>
            <w:rFonts w:asciiTheme="minorHAnsi" w:eastAsiaTheme="minorEastAsia" w:hAnsiTheme="minorHAnsi" w:cstheme="minorBidi"/>
            <w:noProof/>
            <w:kern w:val="2"/>
            <w:lang w:val="en-JP" w:eastAsia="ja-JP"/>
            <w14:ligatures w14:val="standardContextual"/>
          </w:rPr>
          <w:tab/>
        </w:r>
        <w:r w:rsidRPr="00361F73">
          <w:rPr>
            <w:rStyle w:val="Hyperlink"/>
            <w:noProof/>
          </w:rPr>
          <w:t>Route</w:t>
        </w:r>
        <w:r>
          <w:rPr>
            <w:noProof/>
            <w:webHidden/>
          </w:rPr>
          <w:tab/>
        </w:r>
        <w:r>
          <w:rPr>
            <w:noProof/>
            <w:webHidden/>
          </w:rPr>
          <w:fldChar w:fldCharType="begin"/>
        </w:r>
        <w:r>
          <w:rPr>
            <w:noProof/>
            <w:webHidden/>
          </w:rPr>
          <w:instrText xml:space="preserve"> PAGEREF _Toc177698602 \h </w:instrText>
        </w:r>
      </w:ins>
      <w:r>
        <w:rPr>
          <w:noProof/>
          <w:webHidden/>
        </w:rPr>
      </w:r>
      <w:r>
        <w:rPr>
          <w:noProof/>
          <w:webHidden/>
        </w:rPr>
        <w:fldChar w:fldCharType="separate"/>
      </w:r>
      <w:ins w:id="227" w:author="Taehoon KIM" w:date="2024-09-20T04:21:00Z" w16du:dateUtc="2024-09-19T19:21:00Z">
        <w:r>
          <w:rPr>
            <w:noProof/>
            <w:webHidden/>
          </w:rPr>
          <w:t>53</w:t>
        </w:r>
        <w:r>
          <w:rPr>
            <w:noProof/>
            <w:webHidden/>
          </w:rPr>
          <w:fldChar w:fldCharType="end"/>
        </w:r>
        <w:r w:rsidRPr="00361F73">
          <w:rPr>
            <w:rStyle w:val="Hyperlink"/>
            <w:noProof/>
          </w:rPr>
          <w:fldChar w:fldCharType="end"/>
        </w:r>
      </w:ins>
    </w:p>
    <w:p w14:paraId="66BCAF62" w14:textId="43106BE1" w:rsidR="0029771A" w:rsidRDefault="0029771A">
      <w:pPr>
        <w:pStyle w:val="TOC2"/>
        <w:rPr>
          <w:ins w:id="228" w:author="Taehoon KIM" w:date="2024-09-20T04:21:00Z" w16du:dateUtc="2024-09-19T19:21:00Z"/>
          <w:rFonts w:asciiTheme="minorHAnsi" w:eastAsiaTheme="minorEastAsia" w:hAnsiTheme="minorHAnsi" w:cstheme="minorBidi"/>
          <w:noProof/>
          <w:kern w:val="2"/>
          <w:lang w:val="en-JP" w:eastAsia="ja-JP"/>
          <w14:ligatures w14:val="standardContextual"/>
        </w:rPr>
      </w:pPr>
      <w:ins w:id="229"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"_Toc177698603"</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lang w:eastAsia="ko-KR"/>
          </w:rPr>
          <w:t>A</w:t>
        </w:r>
        <w:r>
          <w:rPr>
            <w:rFonts w:asciiTheme="minorHAnsi" w:eastAsiaTheme="minorEastAsia" w:hAnsiTheme="minorHAnsi" w:cstheme="minorBidi"/>
            <w:noProof/>
            <w:kern w:val="2"/>
            <w:lang w:val="en-JP" w:eastAsia="ja-JP"/>
            <w14:ligatures w14:val="standardContextual"/>
          </w:rPr>
          <w:tab/>
        </w:r>
        <w:r w:rsidRPr="00361F73">
          <w:rPr>
            <w:rStyle w:val="Hyperlink"/>
            <w:noProof/>
            <w:lang w:eastAsia="ko-KR"/>
          </w:rPr>
          <w:t>Annex A (Normative) Abstract Test Suite</w:t>
        </w:r>
        <w:r>
          <w:rPr>
            <w:noProof/>
            <w:webHidden/>
          </w:rPr>
          <w:tab/>
        </w:r>
        <w:r>
          <w:rPr>
            <w:noProof/>
            <w:webHidden/>
          </w:rPr>
          <w:fldChar w:fldCharType="begin"/>
        </w:r>
        <w:r>
          <w:rPr>
            <w:noProof/>
            <w:webHidden/>
          </w:rPr>
          <w:instrText xml:space="preserve"> PAGEREF _Toc177698603 \h </w:instrText>
        </w:r>
      </w:ins>
      <w:r>
        <w:rPr>
          <w:noProof/>
          <w:webHidden/>
        </w:rPr>
      </w:r>
      <w:r>
        <w:rPr>
          <w:noProof/>
          <w:webHidden/>
        </w:rPr>
        <w:fldChar w:fldCharType="separate"/>
      </w:r>
      <w:ins w:id="230" w:author="Taehoon KIM" w:date="2024-09-20T04:21:00Z" w16du:dateUtc="2024-09-19T19:21:00Z">
        <w:r>
          <w:rPr>
            <w:noProof/>
            <w:webHidden/>
          </w:rPr>
          <w:t>54</w:t>
        </w:r>
        <w:r>
          <w:rPr>
            <w:noProof/>
            <w:webHidden/>
          </w:rPr>
          <w:fldChar w:fldCharType="end"/>
        </w:r>
        <w:r w:rsidRPr="00361F73">
          <w:rPr>
            <w:rStyle w:val="Hyperlink"/>
            <w:noProof/>
          </w:rPr>
          <w:fldChar w:fldCharType="end"/>
        </w:r>
      </w:ins>
    </w:p>
    <w:p w14:paraId="6FA12308" w14:textId="1BC54FE6" w:rsidR="0029771A" w:rsidRDefault="0029771A">
      <w:pPr>
        <w:pStyle w:val="TOC2"/>
        <w:rPr>
          <w:ins w:id="231" w:author="Taehoon KIM" w:date="2024-09-20T04:21:00Z" w16du:dateUtc="2024-09-19T19:21:00Z"/>
          <w:rFonts w:asciiTheme="minorHAnsi" w:eastAsiaTheme="minorEastAsia" w:hAnsiTheme="minorHAnsi" w:cstheme="minorBidi"/>
          <w:noProof/>
          <w:kern w:val="2"/>
          <w:lang w:val="en-JP" w:eastAsia="ja-JP"/>
          <w14:ligatures w14:val="standardContextual"/>
        </w:rPr>
      </w:pPr>
      <w:ins w:id="232"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"_Toc177698604"</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lang w:eastAsia="ko-KR"/>
          </w:rPr>
          <w:t>A.1</w:t>
        </w:r>
        <w:r>
          <w:rPr>
            <w:rFonts w:asciiTheme="minorHAnsi" w:eastAsiaTheme="minorEastAsia" w:hAnsiTheme="minorHAnsi" w:cstheme="minorBidi"/>
            <w:noProof/>
            <w:kern w:val="2"/>
            <w:lang w:val="en-JP" w:eastAsia="ja-JP"/>
            <w14:ligatures w14:val="standardContextual"/>
          </w:rPr>
          <w:tab/>
        </w:r>
        <w:r w:rsidRPr="00361F73">
          <w:rPr>
            <w:rStyle w:val="Hyperlink"/>
            <w:noProof/>
            <w:lang w:eastAsia="ko-KR"/>
          </w:rPr>
          <w:t>Introduction</w:t>
        </w:r>
        <w:r>
          <w:rPr>
            <w:noProof/>
            <w:webHidden/>
          </w:rPr>
          <w:tab/>
        </w:r>
        <w:r>
          <w:rPr>
            <w:noProof/>
            <w:webHidden/>
          </w:rPr>
          <w:fldChar w:fldCharType="begin"/>
        </w:r>
        <w:r>
          <w:rPr>
            <w:noProof/>
            <w:webHidden/>
          </w:rPr>
          <w:instrText xml:space="preserve"> PAGEREF _Toc177698604 \h </w:instrText>
        </w:r>
      </w:ins>
      <w:r>
        <w:rPr>
          <w:noProof/>
          <w:webHidden/>
        </w:rPr>
      </w:r>
      <w:r>
        <w:rPr>
          <w:noProof/>
          <w:webHidden/>
        </w:rPr>
        <w:fldChar w:fldCharType="separate"/>
      </w:r>
      <w:ins w:id="233" w:author="Taehoon KIM" w:date="2024-09-20T04:21:00Z" w16du:dateUtc="2024-09-19T19:21:00Z">
        <w:r>
          <w:rPr>
            <w:noProof/>
            <w:webHidden/>
          </w:rPr>
          <w:t>54</w:t>
        </w:r>
        <w:r>
          <w:rPr>
            <w:noProof/>
            <w:webHidden/>
          </w:rPr>
          <w:fldChar w:fldCharType="end"/>
        </w:r>
        <w:r w:rsidRPr="00361F73">
          <w:rPr>
            <w:rStyle w:val="Hyperlink"/>
            <w:noProof/>
          </w:rPr>
          <w:fldChar w:fldCharType="end"/>
        </w:r>
      </w:ins>
    </w:p>
    <w:p w14:paraId="13C9E158" w14:textId="08D68A43" w:rsidR="0029771A" w:rsidRDefault="0029771A">
      <w:pPr>
        <w:pStyle w:val="TOC2"/>
        <w:rPr>
          <w:ins w:id="234" w:author="Taehoon KIM" w:date="2024-09-20T04:21:00Z" w16du:dateUtc="2024-09-19T19:21:00Z"/>
          <w:rFonts w:asciiTheme="minorHAnsi" w:eastAsiaTheme="minorEastAsia" w:hAnsiTheme="minorHAnsi" w:cstheme="minorBidi"/>
          <w:noProof/>
          <w:kern w:val="2"/>
          <w:lang w:val="en-JP" w:eastAsia="ja-JP"/>
          <w14:ligatures w14:val="standardContextual"/>
        </w:rPr>
      </w:pPr>
      <w:ins w:id="235"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"_Toc177698605"</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lang w:eastAsia="ko-KR"/>
          </w:rPr>
          <w:t>A.2</w:t>
        </w:r>
        <w:r>
          <w:rPr>
            <w:rFonts w:asciiTheme="minorHAnsi" w:eastAsiaTheme="minorEastAsia" w:hAnsiTheme="minorHAnsi" w:cstheme="minorBidi"/>
            <w:noProof/>
            <w:kern w:val="2"/>
            <w:lang w:val="en-JP" w:eastAsia="ja-JP"/>
            <w14:ligatures w14:val="standardContextual"/>
          </w:rPr>
          <w:tab/>
        </w:r>
        <w:r w:rsidRPr="00361F73">
          <w:rPr>
            <w:rStyle w:val="Hyperlink"/>
            <w:noProof/>
            <w:lang w:eastAsia="ko-KR"/>
          </w:rPr>
          <w:t>General Tests</w:t>
        </w:r>
        <w:r>
          <w:rPr>
            <w:noProof/>
            <w:webHidden/>
          </w:rPr>
          <w:tab/>
        </w:r>
        <w:r>
          <w:rPr>
            <w:noProof/>
            <w:webHidden/>
          </w:rPr>
          <w:fldChar w:fldCharType="begin"/>
        </w:r>
        <w:r>
          <w:rPr>
            <w:noProof/>
            <w:webHidden/>
          </w:rPr>
          <w:instrText xml:space="preserve"> PAGEREF _Toc177698605 \h </w:instrText>
        </w:r>
      </w:ins>
      <w:r>
        <w:rPr>
          <w:noProof/>
          <w:webHidden/>
        </w:rPr>
      </w:r>
      <w:r>
        <w:rPr>
          <w:noProof/>
          <w:webHidden/>
        </w:rPr>
        <w:fldChar w:fldCharType="separate"/>
      </w:r>
      <w:ins w:id="236" w:author="Taehoon KIM" w:date="2024-09-20T04:21:00Z" w16du:dateUtc="2024-09-19T19:21:00Z">
        <w:r>
          <w:rPr>
            <w:noProof/>
            <w:webHidden/>
          </w:rPr>
          <w:t>54</w:t>
        </w:r>
        <w:r>
          <w:rPr>
            <w:noProof/>
            <w:webHidden/>
          </w:rPr>
          <w:fldChar w:fldCharType="end"/>
        </w:r>
        <w:r w:rsidRPr="00361F73">
          <w:rPr>
            <w:rStyle w:val="Hyperlink"/>
            <w:noProof/>
          </w:rPr>
          <w:fldChar w:fldCharType="end"/>
        </w:r>
      </w:ins>
    </w:p>
    <w:p w14:paraId="42D6B4FA" w14:textId="16C9AD66" w:rsidR="0029771A" w:rsidRDefault="0029771A">
      <w:pPr>
        <w:pStyle w:val="TOC2"/>
        <w:rPr>
          <w:ins w:id="237" w:author="Taehoon KIM" w:date="2024-09-20T04:21:00Z" w16du:dateUtc="2024-09-19T19:21:00Z"/>
          <w:rFonts w:asciiTheme="minorHAnsi" w:eastAsiaTheme="minorEastAsia" w:hAnsiTheme="minorHAnsi" w:cstheme="minorBidi"/>
          <w:noProof/>
          <w:kern w:val="2"/>
          <w:lang w:val="en-JP" w:eastAsia="ja-JP"/>
          <w14:ligatures w14:val="standardContextual"/>
        </w:rPr>
      </w:pPr>
      <w:ins w:id="238"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"_Toc177698606"</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lang w:eastAsia="ko-KR"/>
          </w:rPr>
          <w:t>A.3</w:t>
        </w:r>
        <w:r>
          <w:rPr>
            <w:rFonts w:asciiTheme="minorHAnsi" w:eastAsiaTheme="minorEastAsia" w:hAnsiTheme="minorHAnsi" w:cstheme="minorBidi"/>
            <w:noProof/>
            <w:kern w:val="2"/>
            <w:lang w:val="en-JP" w:eastAsia="ja-JP"/>
            <w14:ligatures w14:val="standardContextual"/>
          </w:rPr>
          <w:tab/>
        </w:r>
        <w:r w:rsidRPr="00361F73">
          <w:rPr>
            <w:rStyle w:val="Hyperlink"/>
            <w:noProof/>
            <w:lang w:eastAsia="ko-KR"/>
          </w:rPr>
          <w:t>UML Data Model</w:t>
        </w:r>
        <w:r>
          <w:rPr>
            <w:noProof/>
            <w:webHidden/>
          </w:rPr>
          <w:tab/>
        </w:r>
        <w:r>
          <w:rPr>
            <w:noProof/>
            <w:webHidden/>
          </w:rPr>
          <w:fldChar w:fldCharType="begin"/>
        </w:r>
        <w:r>
          <w:rPr>
            <w:noProof/>
            <w:webHidden/>
          </w:rPr>
          <w:instrText xml:space="preserve"> PAGEREF _Toc177698606 \h </w:instrText>
        </w:r>
      </w:ins>
      <w:r>
        <w:rPr>
          <w:noProof/>
          <w:webHidden/>
        </w:rPr>
      </w:r>
      <w:r>
        <w:rPr>
          <w:noProof/>
          <w:webHidden/>
        </w:rPr>
        <w:fldChar w:fldCharType="separate"/>
      </w:r>
      <w:ins w:id="239" w:author="Taehoon KIM" w:date="2024-09-20T04:21:00Z" w16du:dateUtc="2024-09-19T19:21:00Z">
        <w:r>
          <w:rPr>
            <w:noProof/>
            <w:webHidden/>
          </w:rPr>
          <w:t>54</w:t>
        </w:r>
        <w:r>
          <w:rPr>
            <w:noProof/>
            <w:webHidden/>
          </w:rPr>
          <w:fldChar w:fldCharType="end"/>
        </w:r>
        <w:r w:rsidRPr="00361F73">
          <w:rPr>
            <w:rStyle w:val="Hyperlink"/>
            <w:noProof/>
          </w:rPr>
          <w:fldChar w:fldCharType="end"/>
        </w:r>
      </w:ins>
    </w:p>
    <w:p w14:paraId="41E9A3A7" w14:textId="054FF9BA" w:rsidR="0029771A" w:rsidRDefault="0029771A">
      <w:pPr>
        <w:pStyle w:val="TOC2"/>
        <w:rPr>
          <w:ins w:id="240" w:author="Taehoon KIM" w:date="2024-09-20T04:21:00Z" w16du:dateUtc="2024-09-19T19:21:00Z"/>
          <w:rFonts w:asciiTheme="minorHAnsi" w:eastAsiaTheme="minorEastAsia" w:hAnsiTheme="minorHAnsi" w:cstheme="minorBidi"/>
          <w:noProof/>
          <w:kern w:val="2"/>
          <w:lang w:val="en-JP" w:eastAsia="ja-JP"/>
          <w14:ligatures w14:val="standardContextual"/>
        </w:rPr>
      </w:pPr>
      <w:ins w:id="241"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"_Toc177698607"</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lang w:eastAsia="ko-KR"/>
          </w:rPr>
          <w:t>A.4</w:t>
        </w:r>
        <w:r>
          <w:rPr>
            <w:rFonts w:asciiTheme="minorHAnsi" w:eastAsiaTheme="minorEastAsia" w:hAnsiTheme="minorHAnsi" w:cstheme="minorBidi"/>
            <w:noProof/>
            <w:kern w:val="2"/>
            <w:lang w:val="en-JP" w:eastAsia="ja-JP"/>
            <w14:ligatures w14:val="standardContextual"/>
          </w:rPr>
          <w:tab/>
        </w:r>
        <w:r w:rsidRPr="00361F73">
          <w:rPr>
            <w:rStyle w:val="Hyperlink"/>
            <w:noProof/>
            <w:lang w:eastAsia="ko-KR"/>
          </w:rPr>
          <w:t xml:space="preserve">Class </w:t>
        </w:r>
        <w:r w:rsidRPr="00361F73">
          <w:rPr>
            <w:rStyle w:val="Hyperlink"/>
            <w:rFonts w:ascii="Calibri" w:hAnsi="Calibri" w:cs="Calibri"/>
            <w:noProof/>
            <w:lang w:eastAsia="ko-KR"/>
          </w:rPr>
          <w:t>ThematicLayer</w:t>
        </w:r>
        <w:r>
          <w:rPr>
            <w:noProof/>
            <w:webHidden/>
          </w:rPr>
          <w:tab/>
        </w:r>
        <w:r>
          <w:rPr>
            <w:noProof/>
            <w:webHidden/>
          </w:rPr>
          <w:fldChar w:fldCharType="begin"/>
        </w:r>
        <w:r>
          <w:rPr>
            <w:noProof/>
            <w:webHidden/>
          </w:rPr>
          <w:instrText xml:space="preserve"> PAGEREF _Toc177698607 \h </w:instrText>
        </w:r>
      </w:ins>
      <w:r>
        <w:rPr>
          <w:noProof/>
          <w:webHidden/>
        </w:rPr>
      </w:r>
      <w:r>
        <w:rPr>
          <w:noProof/>
          <w:webHidden/>
        </w:rPr>
        <w:fldChar w:fldCharType="separate"/>
      </w:r>
      <w:ins w:id="242" w:author="Taehoon KIM" w:date="2024-09-20T04:21:00Z" w16du:dateUtc="2024-09-19T19:21:00Z">
        <w:r>
          <w:rPr>
            <w:noProof/>
            <w:webHidden/>
          </w:rPr>
          <w:t>54</w:t>
        </w:r>
        <w:r>
          <w:rPr>
            <w:noProof/>
            <w:webHidden/>
          </w:rPr>
          <w:fldChar w:fldCharType="end"/>
        </w:r>
        <w:r w:rsidRPr="00361F73">
          <w:rPr>
            <w:rStyle w:val="Hyperlink"/>
            <w:noProof/>
          </w:rPr>
          <w:fldChar w:fldCharType="end"/>
        </w:r>
      </w:ins>
    </w:p>
    <w:p w14:paraId="3B38066D" w14:textId="5DA31072" w:rsidR="0029771A" w:rsidRDefault="0029771A">
      <w:pPr>
        <w:pStyle w:val="TOC2"/>
        <w:rPr>
          <w:ins w:id="243" w:author="Taehoon KIM" w:date="2024-09-20T04:21:00Z" w16du:dateUtc="2024-09-19T19:21:00Z"/>
          <w:rFonts w:asciiTheme="minorHAnsi" w:eastAsiaTheme="minorEastAsia" w:hAnsiTheme="minorHAnsi" w:cstheme="minorBidi"/>
          <w:noProof/>
          <w:kern w:val="2"/>
          <w:lang w:val="en-JP" w:eastAsia="ja-JP"/>
          <w14:ligatures w14:val="standardContextual"/>
        </w:rPr>
      </w:pPr>
      <w:ins w:id="244"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"_Toc177698608"</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lang w:eastAsia="ko-KR"/>
          </w:rPr>
          <w:t>A.5</w:t>
        </w:r>
        <w:r>
          <w:rPr>
            <w:rFonts w:asciiTheme="minorHAnsi" w:eastAsiaTheme="minorEastAsia" w:hAnsiTheme="minorHAnsi" w:cstheme="minorBidi"/>
            <w:noProof/>
            <w:kern w:val="2"/>
            <w:lang w:val="en-JP" w:eastAsia="ja-JP"/>
            <w14:ligatures w14:val="standardContextual"/>
          </w:rPr>
          <w:tab/>
        </w:r>
        <w:r w:rsidRPr="00361F73">
          <w:rPr>
            <w:rStyle w:val="Hyperlink"/>
            <w:noProof/>
            <w:lang w:eastAsia="ko-KR"/>
          </w:rPr>
          <w:t xml:space="preserve">Class </w:t>
        </w:r>
        <w:r w:rsidRPr="00361F73">
          <w:rPr>
            <w:rStyle w:val="Hyperlink"/>
            <w:rFonts w:ascii="Calibri" w:hAnsi="Calibri" w:cs="Calibri"/>
            <w:noProof/>
            <w:lang w:eastAsia="ko-KR"/>
          </w:rPr>
          <w:t>CellSpace</w:t>
        </w:r>
        <w:r>
          <w:rPr>
            <w:noProof/>
            <w:webHidden/>
          </w:rPr>
          <w:tab/>
        </w:r>
        <w:r>
          <w:rPr>
            <w:noProof/>
            <w:webHidden/>
          </w:rPr>
          <w:fldChar w:fldCharType="begin"/>
        </w:r>
        <w:r>
          <w:rPr>
            <w:noProof/>
            <w:webHidden/>
          </w:rPr>
          <w:instrText xml:space="preserve"> PAGEREF _Toc177698608 \h </w:instrText>
        </w:r>
      </w:ins>
      <w:r>
        <w:rPr>
          <w:noProof/>
          <w:webHidden/>
        </w:rPr>
      </w:r>
      <w:r>
        <w:rPr>
          <w:noProof/>
          <w:webHidden/>
        </w:rPr>
        <w:fldChar w:fldCharType="separate"/>
      </w:r>
      <w:ins w:id="245" w:author="Taehoon KIM" w:date="2024-09-20T04:21:00Z" w16du:dateUtc="2024-09-19T19:21:00Z">
        <w:r>
          <w:rPr>
            <w:noProof/>
            <w:webHidden/>
          </w:rPr>
          <w:t>54</w:t>
        </w:r>
        <w:r>
          <w:rPr>
            <w:noProof/>
            <w:webHidden/>
          </w:rPr>
          <w:fldChar w:fldCharType="end"/>
        </w:r>
        <w:r w:rsidRPr="00361F73">
          <w:rPr>
            <w:rStyle w:val="Hyperlink"/>
            <w:noProof/>
          </w:rPr>
          <w:fldChar w:fldCharType="end"/>
        </w:r>
      </w:ins>
    </w:p>
    <w:p w14:paraId="6F5B4562" w14:textId="24273F8A" w:rsidR="0029771A" w:rsidRDefault="0029771A">
      <w:pPr>
        <w:pStyle w:val="TOC2"/>
        <w:rPr>
          <w:ins w:id="246" w:author="Taehoon KIM" w:date="2024-09-20T04:21:00Z" w16du:dateUtc="2024-09-19T19:21:00Z"/>
          <w:rFonts w:asciiTheme="minorHAnsi" w:eastAsiaTheme="minorEastAsia" w:hAnsiTheme="minorHAnsi" w:cstheme="minorBidi"/>
          <w:noProof/>
          <w:kern w:val="2"/>
          <w:lang w:val="en-JP" w:eastAsia="ja-JP"/>
          <w14:ligatures w14:val="standardContextual"/>
        </w:rPr>
      </w:pPr>
      <w:ins w:id="247"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"_Toc177698609"</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lang w:eastAsia="ko-KR"/>
          </w:rPr>
          <w:t>A.6</w:t>
        </w:r>
        <w:r>
          <w:rPr>
            <w:rFonts w:asciiTheme="minorHAnsi" w:eastAsiaTheme="minorEastAsia" w:hAnsiTheme="minorHAnsi" w:cstheme="minorBidi"/>
            <w:noProof/>
            <w:kern w:val="2"/>
            <w:lang w:val="en-JP" w:eastAsia="ja-JP"/>
            <w14:ligatures w14:val="standardContextual"/>
          </w:rPr>
          <w:tab/>
        </w:r>
        <w:r w:rsidRPr="00361F73">
          <w:rPr>
            <w:rStyle w:val="Hyperlink"/>
            <w:noProof/>
            <w:lang w:eastAsia="ko-KR"/>
          </w:rPr>
          <w:t xml:space="preserve">Class </w:t>
        </w:r>
        <w:r w:rsidRPr="00361F73">
          <w:rPr>
            <w:rStyle w:val="Hyperlink"/>
            <w:rFonts w:ascii="Calibri" w:hAnsi="Calibri" w:cs="Calibri"/>
            <w:noProof/>
            <w:lang w:eastAsia="ko-KR"/>
          </w:rPr>
          <w:t>CellBoundary</w:t>
        </w:r>
        <w:r>
          <w:rPr>
            <w:noProof/>
            <w:webHidden/>
          </w:rPr>
          <w:tab/>
        </w:r>
        <w:r>
          <w:rPr>
            <w:noProof/>
            <w:webHidden/>
          </w:rPr>
          <w:fldChar w:fldCharType="begin"/>
        </w:r>
        <w:r>
          <w:rPr>
            <w:noProof/>
            <w:webHidden/>
          </w:rPr>
          <w:instrText xml:space="preserve"> PAGEREF _Toc177698609 \h </w:instrText>
        </w:r>
      </w:ins>
      <w:r>
        <w:rPr>
          <w:noProof/>
          <w:webHidden/>
        </w:rPr>
      </w:r>
      <w:r>
        <w:rPr>
          <w:noProof/>
          <w:webHidden/>
        </w:rPr>
        <w:fldChar w:fldCharType="separate"/>
      </w:r>
      <w:ins w:id="248" w:author="Taehoon KIM" w:date="2024-09-20T04:21:00Z" w16du:dateUtc="2024-09-19T19:21:00Z">
        <w:r>
          <w:rPr>
            <w:noProof/>
            <w:webHidden/>
          </w:rPr>
          <w:t>54</w:t>
        </w:r>
        <w:r>
          <w:rPr>
            <w:noProof/>
            <w:webHidden/>
          </w:rPr>
          <w:fldChar w:fldCharType="end"/>
        </w:r>
        <w:r w:rsidRPr="00361F73">
          <w:rPr>
            <w:rStyle w:val="Hyperlink"/>
            <w:noProof/>
          </w:rPr>
          <w:fldChar w:fldCharType="end"/>
        </w:r>
      </w:ins>
    </w:p>
    <w:p w14:paraId="1B81ACE0" w14:textId="54DB3470" w:rsidR="0029771A" w:rsidRDefault="0029771A">
      <w:pPr>
        <w:pStyle w:val="TOC2"/>
        <w:rPr>
          <w:ins w:id="249" w:author="Taehoon KIM" w:date="2024-09-20T04:21:00Z" w16du:dateUtc="2024-09-19T19:21:00Z"/>
          <w:rFonts w:asciiTheme="minorHAnsi" w:eastAsiaTheme="minorEastAsia" w:hAnsiTheme="minorHAnsi" w:cstheme="minorBidi"/>
          <w:noProof/>
          <w:kern w:val="2"/>
          <w:lang w:val="en-JP" w:eastAsia="ja-JP"/>
          <w14:ligatures w14:val="standardContextual"/>
        </w:rPr>
      </w:pPr>
      <w:ins w:id="250" w:author="Taehoon KIM" w:date="2024-09-20T04:21:00Z" w16du:dateUtc="2024-09-19T19:21:00Z">
        <w:r w:rsidRPr="00361F73">
          <w:rPr>
            <w:rStyle w:val="Hyperlink"/>
            <w:noProof/>
          </w:rPr>
          <w:lastRenderedPageBreak/>
          <w:fldChar w:fldCharType="begin"/>
        </w:r>
        <w:r w:rsidRPr="00361F73">
          <w:rPr>
            <w:rStyle w:val="Hyperlink"/>
            <w:noProof/>
          </w:rPr>
          <w:instrText xml:space="preserve"> </w:instrText>
        </w:r>
        <w:r>
          <w:rPr>
            <w:noProof/>
          </w:rPr>
          <w:instrText>HYPERLINK \l "_Toc177698610"</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lang w:eastAsia="ko-KR"/>
          </w:rPr>
          <w:t>A.7</w:t>
        </w:r>
        <w:r>
          <w:rPr>
            <w:rFonts w:asciiTheme="minorHAnsi" w:eastAsiaTheme="minorEastAsia" w:hAnsiTheme="minorHAnsi" w:cstheme="minorBidi"/>
            <w:noProof/>
            <w:kern w:val="2"/>
            <w:lang w:val="en-JP" w:eastAsia="ja-JP"/>
            <w14:ligatures w14:val="standardContextual"/>
          </w:rPr>
          <w:tab/>
        </w:r>
        <w:r w:rsidRPr="00361F73">
          <w:rPr>
            <w:rStyle w:val="Hyperlink"/>
            <w:noProof/>
            <w:lang w:eastAsia="ko-KR"/>
          </w:rPr>
          <w:t xml:space="preserve">Class </w:t>
        </w:r>
        <w:r w:rsidRPr="00361F73">
          <w:rPr>
            <w:rStyle w:val="Hyperlink"/>
            <w:rFonts w:ascii="Calibri" w:hAnsi="Calibri" w:cs="Calibri"/>
            <w:noProof/>
            <w:lang w:eastAsia="ko-KR"/>
          </w:rPr>
          <w:t>Node</w:t>
        </w:r>
        <w:r>
          <w:rPr>
            <w:noProof/>
            <w:webHidden/>
          </w:rPr>
          <w:tab/>
        </w:r>
        <w:r>
          <w:rPr>
            <w:noProof/>
            <w:webHidden/>
          </w:rPr>
          <w:fldChar w:fldCharType="begin"/>
        </w:r>
        <w:r>
          <w:rPr>
            <w:noProof/>
            <w:webHidden/>
          </w:rPr>
          <w:instrText xml:space="preserve"> PAGEREF _Toc177698610 \h </w:instrText>
        </w:r>
      </w:ins>
      <w:r>
        <w:rPr>
          <w:noProof/>
          <w:webHidden/>
        </w:rPr>
      </w:r>
      <w:r>
        <w:rPr>
          <w:noProof/>
          <w:webHidden/>
        </w:rPr>
        <w:fldChar w:fldCharType="separate"/>
      </w:r>
      <w:ins w:id="251" w:author="Taehoon KIM" w:date="2024-09-20T04:21:00Z" w16du:dateUtc="2024-09-19T19:21:00Z">
        <w:r>
          <w:rPr>
            <w:noProof/>
            <w:webHidden/>
          </w:rPr>
          <w:t>54</w:t>
        </w:r>
        <w:r>
          <w:rPr>
            <w:noProof/>
            <w:webHidden/>
          </w:rPr>
          <w:fldChar w:fldCharType="end"/>
        </w:r>
        <w:r w:rsidRPr="00361F73">
          <w:rPr>
            <w:rStyle w:val="Hyperlink"/>
            <w:noProof/>
          </w:rPr>
          <w:fldChar w:fldCharType="end"/>
        </w:r>
      </w:ins>
    </w:p>
    <w:p w14:paraId="58D1D2FB" w14:textId="52F8CC37" w:rsidR="0029771A" w:rsidRDefault="0029771A">
      <w:pPr>
        <w:pStyle w:val="TOC2"/>
        <w:rPr>
          <w:ins w:id="252" w:author="Taehoon KIM" w:date="2024-09-20T04:21:00Z" w16du:dateUtc="2024-09-19T19:21:00Z"/>
          <w:rFonts w:asciiTheme="minorHAnsi" w:eastAsiaTheme="minorEastAsia" w:hAnsiTheme="minorHAnsi" w:cstheme="minorBidi"/>
          <w:noProof/>
          <w:kern w:val="2"/>
          <w:lang w:val="en-JP" w:eastAsia="ja-JP"/>
          <w14:ligatures w14:val="standardContextual"/>
        </w:rPr>
      </w:pPr>
      <w:ins w:id="253"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"_Toc177698611"</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lang w:eastAsia="ko-KR"/>
          </w:rPr>
          <w:t>A.8</w:t>
        </w:r>
        <w:r>
          <w:rPr>
            <w:rFonts w:asciiTheme="minorHAnsi" w:eastAsiaTheme="minorEastAsia" w:hAnsiTheme="minorHAnsi" w:cstheme="minorBidi"/>
            <w:noProof/>
            <w:kern w:val="2"/>
            <w:lang w:val="en-JP" w:eastAsia="ja-JP"/>
            <w14:ligatures w14:val="standardContextual"/>
          </w:rPr>
          <w:tab/>
        </w:r>
        <w:r w:rsidRPr="00361F73">
          <w:rPr>
            <w:rStyle w:val="Hyperlink"/>
            <w:noProof/>
            <w:lang w:eastAsia="ko-KR"/>
          </w:rPr>
          <w:t xml:space="preserve">Class </w:t>
        </w:r>
        <w:r w:rsidRPr="00361F73">
          <w:rPr>
            <w:rStyle w:val="Hyperlink"/>
            <w:rFonts w:ascii="Calibri" w:hAnsi="Calibri" w:cs="Calibri"/>
            <w:noProof/>
            <w:lang w:eastAsia="ko-KR"/>
          </w:rPr>
          <w:t>Edge</w:t>
        </w:r>
        <w:r>
          <w:rPr>
            <w:noProof/>
            <w:webHidden/>
          </w:rPr>
          <w:tab/>
        </w:r>
        <w:r>
          <w:rPr>
            <w:noProof/>
            <w:webHidden/>
          </w:rPr>
          <w:fldChar w:fldCharType="begin"/>
        </w:r>
        <w:r>
          <w:rPr>
            <w:noProof/>
            <w:webHidden/>
          </w:rPr>
          <w:instrText xml:space="preserve"> PAGEREF _Toc177698611 \h </w:instrText>
        </w:r>
      </w:ins>
      <w:r>
        <w:rPr>
          <w:noProof/>
          <w:webHidden/>
        </w:rPr>
      </w:r>
      <w:r>
        <w:rPr>
          <w:noProof/>
          <w:webHidden/>
        </w:rPr>
        <w:fldChar w:fldCharType="separate"/>
      </w:r>
      <w:ins w:id="254" w:author="Taehoon KIM" w:date="2024-09-20T04:21:00Z" w16du:dateUtc="2024-09-19T19:21:00Z">
        <w:r>
          <w:rPr>
            <w:noProof/>
            <w:webHidden/>
          </w:rPr>
          <w:t>55</w:t>
        </w:r>
        <w:r>
          <w:rPr>
            <w:noProof/>
            <w:webHidden/>
          </w:rPr>
          <w:fldChar w:fldCharType="end"/>
        </w:r>
        <w:r w:rsidRPr="00361F73">
          <w:rPr>
            <w:rStyle w:val="Hyperlink"/>
            <w:noProof/>
          </w:rPr>
          <w:fldChar w:fldCharType="end"/>
        </w:r>
      </w:ins>
    </w:p>
    <w:p w14:paraId="0497DD93" w14:textId="2D86EF70" w:rsidR="0029771A" w:rsidRDefault="0029771A">
      <w:pPr>
        <w:pStyle w:val="TOC2"/>
        <w:rPr>
          <w:ins w:id="255" w:author="Taehoon KIM" w:date="2024-09-20T04:21:00Z" w16du:dateUtc="2024-09-19T19:21:00Z"/>
          <w:rFonts w:asciiTheme="minorHAnsi" w:eastAsiaTheme="minorEastAsia" w:hAnsiTheme="minorHAnsi" w:cstheme="minorBidi"/>
          <w:noProof/>
          <w:kern w:val="2"/>
          <w:lang w:val="en-JP" w:eastAsia="ja-JP"/>
          <w14:ligatures w14:val="standardContextual"/>
        </w:rPr>
      </w:pPr>
      <w:ins w:id="256"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"_Toc177698612"</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lang w:eastAsia="ko-KR"/>
          </w:rPr>
          <w:t>A.9</w:t>
        </w:r>
        <w:r>
          <w:rPr>
            <w:rFonts w:asciiTheme="minorHAnsi" w:eastAsiaTheme="minorEastAsia" w:hAnsiTheme="minorHAnsi" w:cstheme="minorBidi"/>
            <w:noProof/>
            <w:kern w:val="2"/>
            <w:lang w:val="en-JP" w:eastAsia="ja-JP"/>
            <w14:ligatures w14:val="standardContextual"/>
          </w:rPr>
          <w:tab/>
        </w:r>
        <w:r w:rsidRPr="00361F73">
          <w:rPr>
            <w:rStyle w:val="Hyperlink"/>
            <w:noProof/>
            <w:lang w:eastAsia="ko-KR"/>
          </w:rPr>
          <w:t xml:space="preserve">Class </w:t>
        </w:r>
        <w:r w:rsidRPr="00361F73">
          <w:rPr>
            <w:rStyle w:val="Hyperlink"/>
            <w:rFonts w:ascii="Calibri" w:hAnsi="Calibri" w:cs="Calibri"/>
            <w:noProof/>
            <w:lang w:eastAsia="ko-KR"/>
          </w:rPr>
          <w:t>InterLayerConnection</w:t>
        </w:r>
        <w:r>
          <w:rPr>
            <w:noProof/>
            <w:webHidden/>
          </w:rPr>
          <w:tab/>
        </w:r>
        <w:r>
          <w:rPr>
            <w:noProof/>
            <w:webHidden/>
          </w:rPr>
          <w:fldChar w:fldCharType="begin"/>
        </w:r>
        <w:r>
          <w:rPr>
            <w:noProof/>
            <w:webHidden/>
          </w:rPr>
          <w:instrText xml:space="preserve"> PAGEREF _Toc177698612 \h </w:instrText>
        </w:r>
      </w:ins>
      <w:r>
        <w:rPr>
          <w:noProof/>
          <w:webHidden/>
        </w:rPr>
      </w:r>
      <w:r>
        <w:rPr>
          <w:noProof/>
          <w:webHidden/>
        </w:rPr>
        <w:fldChar w:fldCharType="separate"/>
      </w:r>
      <w:ins w:id="257" w:author="Taehoon KIM" w:date="2024-09-20T04:21:00Z" w16du:dateUtc="2024-09-19T19:21:00Z">
        <w:r>
          <w:rPr>
            <w:noProof/>
            <w:webHidden/>
          </w:rPr>
          <w:t>55</w:t>
        </w:r>
        <w:r>
          <w:rPr>
            <w:noProof/>
            <w:webHidden/>
          </w:rPr>
          <w:fldChar w:fldCharType="end"/>
        </w:r>
        <w:r w:rsidRPr="00361F73">
          <w:rPr>
            <w:rStyle w:val="Hyperlink"/>
            <w:noProof/>
          </w:rPr>
          <w:fldChar w:fldCharType="end"/>
        </w:r>
      </w:ins>
    </w:p>
    <w:p w14:paraId="511C0394" w14:textId="520E1D2D" w:rsidR="0029771A" w:rsidRDefault="0029771A">
      <w:pPr>
        <w:pStyle w:val="TOC2"/>
        <w:rPr>
          <w:ins w:id="258" w:author="Taehoon KIM" w:date="2024-09-20T04:21:00Z" w16du:dateUtc="2024-09-19T19:21:00Z"/>
          <w:rFonts w:asciiTheme="minorHAnsi" w:eastAsiaTheme="minorEastAsia" w:hAnsiTheme="minorHAnsi" w:cstheme="minorBidi"/>
          <w:noProof/>
          <w:kern w:val="2"/>
          <w:lang w:val="en-JP" w:eastAsia="ja-JP"/>
          <w14:ligatures w14:val="standardContextual"/>
        </w:rPr>
      </w:pPr>
      <w:ins w:id="259"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"_Toc177698613"</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lang w:eastAsia="ko-KR"/>
          </w:rPr>
          <w:t>A.10</w:t>
        </w:r>
        <w:r>
          <w:rPr>
            <w:rFonts w:asciiTheme="minorHAnsi" w:eastAsiaTheme="minorEastAsia" w:hAnsiTheme="minorHAnsi" w:cstheme="minorBidi"/>
            <w:noProof/>
            <w:kern w:val="2"/>
            <w:lang w:val="en-JP" w:eastAsia="ja-JP"/>
            <w14:ligatures w14:val="standardContextual"/>
          </w:rPr>
          <w:tab/>
        </w:r>
        <w:r w:rsidRPr="00361F73">
          <w:rPr>
            <w:rStyle w:val="Hyperlink"/>
            <w:noProof/>
            <w:lang w:eastAsia="ko-KR"/>
          </w:rPr>
          <w:t xml:space="preserve">Class </w:t>
        </w:r>
        <w:r w:rsidRPr="00361F73">
          <w:rPr>
            <w:rStyle w:val="Hyperlink"/>
            <w:rFonts w:ascii="Calibri" w:hAnsi="Calibri" w:cs="Calibri"/>
            <w:noProof/>
            <w:lang w:eastAsia="ko-KR"/>
          </w:rPr>
          <w:t>ObjectSpace</w:t>
        </w:r>
        <w:r>
          <w:rPr>
            <w:noProof/>
            <w:webHidden/>
          </w:rPr>
          <w:tab/>
        </w:r>
        <w:r>
          <w:rPr>
            <w:noProof/>
            <w:webHidden/>
          </w:rPr>
          <w:fldChar w:fldCharType="begin"/>
        </w:r>
        <w:r>
          <w:rPr>
            <w:noProof/>
            <w:webHidden/>
          </w:rPr>
          <w:instrText xml:space="preserve"> PAGEREF _Toc177698613 \h </w:instrText>
        </w:r>
      </w:ins>
      <w:r>
        <w:rPr>
          <w:noProof/>
          <w:webHidden/>
        </w:rPr>
      </w:r>
      <w:r>
        <w:rPr>
          <w:noProof/>
          <w:webHidden/>
        </w:rPr>
        <w:fldChar w:fldCharType="separate"/>
      </w:r>
      <w:ins w:id="260" w:author="Taehoon KIM" w:date="2024-09-20T04:21:00Z" w16du:dateUtc="2024-09-19T19:21:00Z">
        <w:r>
          <w:rPr>
            <w:noProof/>
            <w:webHidden/>
          </w:rPr>
          <w:t>55</w:t>
        </w:r>
        <w:r>
          <w:rPr>
            <w:noProof/>
            <w:webHidden/>
          </w:rPr>
          <w:fldChar w:fldCharType="end"/>
        </w:r>
        <w:r w:rsidRPr="00361F73">
          <w:rPr>
            <w:rStyle w:val="Hyperlink"/>
            <w:noProof/>
          </w:rPr>
          <w:fldChar w:fldCharType="end"/>
        </w:r>
      </w:ins>
    </w:p>
    <w:p w14:paraId="3AC220EE" w14:textId="07C89614" w:rsidR="0029771A" w:rsidRDefault="0029771A">
      <w:pPr>
        <w:pStyle w:val="TOC2"/>
        <w:rPr>
          <w:ins w:id="261" w:author="Taehoon KIM" w:date="2024-09-20T04:21:00Z" w16du:dateUtc="2024-09-19T19:21:00Z"/>
          <w:rFonts w:asciiTheme="minorHAnsi" w:eastAsiaTheme="minorEastAsia" w:hAnsiTheme="minorHAnsi" w:cstheme="minorBidi"/>
          <w:noProof/>
          <w:kern w:val="2"/>
          <w:lang w:val="en-JP" w:eastAsia="ja-JP"/>
          <w14:ligatures w14:val="standardContextual"/>
        </w:rPr>
      </w:pPr>
      <w:ins w:id="262" w:author="Taehoon KIM" w:date="2024-09-20T04:21:00Z" w16du:dateUtc="2024-09-19T19:21:00Z">
        <w:r w:rsidRPr="00361F73">
          <w:rPr>
            <w:rStyle w:val="Hyperlink"/>
            <w:noProof/>
          </w:rPr>
          <w:fldChar w:fldCharType="begin"/>
        </w:r>
        <w:r w:rsidRPr="00361F73">
          <w:rPr>
            <w:rStyle w:val="Hyperlink"/>
            <w:noProof/>
          </w:rPr>
          <w:instrText xml:space="preserve"> </w:instrText>
        </w:r>
        <w:r>
          <w:rPr>
            <w:noProof/>
          </w:rPr>
          <w:instrText>HYPERLINK \l "_Toc177698614"</w:instrText>
        </w:r>
        <w:r w:rsidRPr="00361F73">
          <w:rPr>
            <w:rStyle w:val="Hyperlink"/>
            <w:noProof/>
          </w:rPr>
          <w:instrText xml:space="preserve"> </w:instrText>
        </w:r>
        <w:r w:rsidRPr="00361F73">
          <w:rPr>
            <w:rStyle w:val="Hyperlink"/>
            <w:noProof/>
          </w:rPr>
        </w:r>
        <w:r w:rsidRPr="00361F73">
          <w:rPr>
            <w:rStyle w:val="Hyperlink"/>
            <w:noProof/>
          </w:rPr>
          <w:fldChar w:fldCharType="separate"/>
        </w:r>
        <w:r w:rsidRPr="00361F73">
          <w:rPr>
            <w:rStyle w:val="Hyperlink"/>
            <w:noProof/>
          </w:rPr>
          <w:t>B</w:t>
        </w:r>
        <w:r>
          <w:rPr>
            <w:rFonts w:asciiTheme="minorHAnsi" w:eastAsiaTheme="minorEastAsia" w:hAnsiTheme="minorHAnsi" w:cstheme="minorBidi"/>
            <w:noProof/>
            <w:kern w:val="2"/>
            <w:lang w:val="en-JP" w:eastAsia="ja-JP"/>
            <w14:ligatures w14:val="standardContextual"/>
          </w:rPr>
          <w:tab/>
        </w:r>
        <w:r w:rsidRPr="00361F73">
          <w:rPr>
            <w:rStyle w:val="Hyperlink"/>
            <w:noProof/>
            <w:lang w:eastAsia="ko-KR"/>
          </w:rPr>
          <w:t xml:space="preserve">Annex B </w:t>
        </w:r>
        <w:r w:rsidRPr="00361F73">
          <w:rPr>
            <w:rStyle w:val="Hyperlink"/>
            <w:noProof/>
          </w:rPr>
          <w:t>Bibliography</w:t>
        </w:r>
        <w:r>
          <w:rPr>
            <w:noProof/>
            <w:webHidden/>
          </w:rPr>
          <w:tab/>
        </w:r>
        <w:r>
          <w:rPr>
            <w:noProof/>
            <w:webHidden/>
          </w:rPr>
          <w:fldChar w:fldCharType="begin"/>
        </w:r>
        <w:r>
          <w:rPr>
            <w:noProof/>
            <w:webHidden/>
          </w:rPr>
          <w:instrText xml:space="preserve"> PAGEREF _Toc177698614 \h </w:instrText>
        </w:r>
      </w:ins>
      <w:r>
        <w:rPr>
          <w:noProof/>
          <w:webHidden/>
        </w:rPr>
      </w:r>
      <w:r>
        <w:rPr>
          <w:noProof/>
          <w:webHidden/>
        </w:rPr>
        <w:fldChar w:fldCharType="separate"/>
      </w:r>
      <w:ins w:id="263" w:author="Taehoon KIM" w:date="2024-09-20T04:21:00Z" w16du:dateUtc="2024-09-19T19:21:00Z">
        <w:r>
          <w:rPr>
            <w:noProof/>
            <w:webHidden/>
          </w:rPr>
          <w:t>56</w:t>
        </w:r>
        <w:r>
          <w:rPr>
            <w:noProof/>
            <w:webHidden/>
          </w:rPr>
          <w:fldChar w:fldCharType="end"/>
        </w:r>
        <w:r w:rsidRPr="00361F73">
          <w:rPr>
            <w:rStyle w:val="Hyperlink"/>
            <w:noProof/>
          </w:rPr>
          <w:fldChar w:fldCharType="end"/>
        </w:r>
      </w:ins>
    </w:p>
    <w:p w14:paraId="27320A0A" w14:textId="44760DF9" w:rsidR="003E7307" w:rsidDel="0029771A" w:rsidRDefault="003E7307">
      <w:pPr>
        <w:pStyle w:val="TOC1"/>
        <w:tabs>
          <w:tab w:val="right" w:leader="dot" w:pos="10070"/>
        </w:tabs>
        <w:rPr>
          <w:del w:id="264" w:author="Taehoon KIM" w:date="2024-09-20T04:21:00Z" w16du:dateUtc="2024-09-19T19:21:00Z"/>
          <w:rFonts w:asciiTheme="minorHAnsi" w:eastAsiaTheme="minorEastAsia" w:hAnsiTheme="minorHAnsi" w:cstheme="minorBidi"/>
          <w:noProof/>
          <w:kern w:val="2"/>
          <w:sz w:val="20"/>
          <w:szCs w:val="22"/>
          <w:lang w:eastAsia="ko-KR"/>
        </w:rPr>
      </w:pPr>
      <w:del w:id="265" w:author="Taehoon KIM" w:date="2024-09-20T04:21:00Z" w16du:dateUtc="2024-09-19T19:21:00Z">
        <w:r w:rsidRPr="0029771A" w:rsidDel="0029771A">
          <w:rPr>
            <w:rPrChange w:id="266" w:author="Taehoon KIM" w:date="2024-09-20T04:21:00Z" w16du:dateUtc="2024-09-19T19:21:00Z">
              <w:rPr>
                <w:rStyle w:val="Hyperlink"/>
                <w:noProof/>
              </w:rPr>
            </w:rPrChange>
          </w:rPr>
          <w:delText>II.  KEYWORDS</w:delText>
        </w:r>
        <w:r w:rsidDel="0029771A">
          <w:rPr>
            <w:noProof/>
            <w:webHidden/>
          </w:rPr>
          <w:tab/>
          <w:delText>7</w:delText>
        </w:r>
      </w:del>
    </w:p>
    <w:p w14:paraId="45B7E30C" w14:textId="7C72BA29" w:rsidR="003E7307" w:rsidDel="0029771A" w:rsidRDefault="003E7307">
      <w:pPr>
        <w:pStyle w:val="TOC1"/>
        <w:tabs>
          <w:tab w:val="right" w:leader="dot" w:pos="10070"/>
        </w:tabs>
        <w:rPr>
          <w:del w:id="267" w:author="Taehoon KIM" w:date="2024-09-20T04:21:00Z" w16du:dateUtc="2024-09-19T19:21:00Z"/>
          <w:rFonts w:asciiTheme="minorHAnsi" w:eastAsiaTheme="minorEastAsia" w:hAnsiTheme="minorHAnsi" w:cstheme="minorBidi"/>
          <w:noProof/>
          <w:kern w:val="2"/>
          <w:sz w:val="20"/>
          <w:szCs w:val="22"/>
          <w:lang w:eastAsia="ko-KR"/>
        </w:rPr>
      </w:pPr>
      <w:del w:id="268" w:author="Taehoon KIM" w:date="2024-09-20T04:21:00Z" w16du:dateUtc="2024-09-19T19:21:00Z">
        <w:r w:rsidRPr="0029771A" w:rsidDel="0029771A">
          <w:rPr>
            <w:rPrChange w:id="269" w:author="Taehoon KIM" w:date="2024-09-20T04:21:00Z" w16du:dateUtc="2024-09-19T19:21:00Z">
              <w:rPr>
                <w:rStyle w:val="Hyperlink"/>
                <w:noProof/>
              </w:rPr>
            </w:rPrChange>
          </w:rPr>
          <w:delText>III.  PREFACE</w:delText>
        </w:r>
        <w:r w:rsidDel="0029771A">
          <w:rPr>
            <w:noProof/>
            <w:webHidden/>
          </w:rPr>
          <w:tab/>
          <w:delText>7</w:delText>
        </w:r>
      </w:del>
    </w:p>
    <w:p w14:paraId="3A8E0CCA" w14:textId="0EB7B71F" w:rsidR="003E7307" w:rsidDel="0029771A" w:rsidRDefault="003E7307">
      <w:pPr>
        <w:pStyle w:val="TOC1"/>
        <w:tabs>
          <w:tab w:val="right" w:leader="dot" w:pos="10070"/>
        </w:tabs>
        <w:rPr>
          <w:del w:id="270" w:author="Taehoon KIM" w:date="2024-09-20T04:21:00Z" w16du:dateUtc="2024-09-19T19:21:00Z"/>
          <w:rFonts w:asciiTheme="minorHAnsi" w:eastAsiaTheme="minorEastAsia" w:hAnsiTheme="minorHAnsi" w:cstheme="minorBidi"/>
          <w:noProof/>
          <w:kern w:val="2"/>
          <w:sz w:val="20"/>
          <w:szCs w:val="22"/>
          <w:lang w:eastAsia="ko-KR"/>
        </w:rPr>
      </w:pPr>
      <w:del w:id="271" w:author="Taehoon KIM" w:date="2024-09-20T04:21:00Z" w16du:dateUtc="2024-09-19T19:21:00Z">
        <w:r w:rsidRPr="0029771A" w:rsidDel="0029771A">
          <w:rPr>
            <w:rPrChange w:id="272" w:author="Taehoon KIM" w:date="2024-09-20T04:21:00Z" w16du:dateUtc="2024-09-19T19:21:00Z">
              <w:rPr>
                <w:rStyle w:val="Hyperlink"/>
                <w:noProof/>
              </w:rPr>
            </w:rPrChange>
          </w:rPr>
          <w:delText>IV.  SECURITY CONSIDERATIONS</w:delText>
        </w:r>
        <w:r w:rsidDel="0029771A">
          <w:rPr>
            <w:noProof/>
            <w:webHidden/>
          </w:rPr>
          <w:tab/>
          <w:delText>8</w:delText>
        </w:r>
      </w:del>
    </w:p>
    <w:p w14:paraId="768D7B85" w14:textId="2B612CDC" w:rsidR="003E7307" w:rsidDel="0029771A" w:rsidRDefault="003E7307">
      <w:pPr>
        <w:pStyle w:val="TOC1"/>
        <w:tabs>
          <w:tab w:val="right" w:leader="dot" w:pos="10070"/>
        </w:tabs>
        <w:rPr>
          <w:del w:id="273" w:author="Taehoon KIM" w:date="2024-09-20T04:21:00Z" w16du:dateUtc="2024-09-19T19:21:00Z"/>
          <w:rFonts w:asciiTheme="minorHAnsi" w:eastAsiaTheme="minorEastAsia" w:hAnsiTheme="minorHAnsi" w:cstheme="minorBidi"/>
          <w:noProof/>
          <w:kern w:val="2"/>
          <w:sz w:val="20"/>
          <w:szCs w:val="22"/>
          <w:lang w:eastAsia="ko-KR"/>
        </w:rPr>
      </w:pPr>
      <w:del w:id="274" w:author="Taehoon KIM" w:date="2024-09-20T04:21:00Z" w16du:dateUtc="2024-09-19T19:21:00Z">
        <w:r w:rsidRPr="0029771A" w:rsidDel="0029771A">
          <w:rPr>
            <w:rPrChange w:id="275" w:author="Taehoon KIM" w:date="2024-09-20T04:21:00Z" w16du:dateUtc="2024-09-19T19:21:00Z">
              <w:rPr>
                <w:rStyle w:val="Hyperlink"/>
                <w:noProof/>
              </w:rPr>
            </w:rPrChange>
          </w:rPr>
          <w:delText>V.  SUBMITTING ORGANIZATIONS</w:delText>
        </w:r>
        <w:r w:rsidDel="0029771A">
          <w:rPr>
            <w:noProof/>
            <w:webHidden/>
          </w:rPr>
          <w:tab/>
          <w:delText>8</w:delText>
        </w:r>
      </w:del>
    </w:p>
    <w:p w14:paraId="2CC88ADD" w14:textId="62771B9F" w:rsidR="003E7307" w:rsidDel="0029771A" w:rsidRDefault="003E7307">
      <w:pPr>
        <w:pStyle w:val="TOC1"/>
        <w:tabs>
          <w:tab w:val="right" w:leader="dot" w:pos="10070"/>
        </w:tabs>
        <w:rPr>
          <w:del w:id="276" w:author="Taehoon KIM" w:date="2024-09-20T04:21:00Z" w16du:dateUtc="2024-09-19T19:21:00Z"/>
          <w:rFonts w:asciiTheme="minorHAnsi" w:eastAsiaTheme="minorEastAsia" w:hAnsiTheme="minorHAnsi" w:cstheme="minorBidi"/>
          <w:noProof/>
          <w:kern w:val="2"/>
          <w:sz w:val="20"/>
          <w:szCs w:val="22"/>
          <w:lang w:eastAsia="ko-KR"/>
        </w:rPr>
      </w:pPr>
      <w:del w:id="277" w:author="Taehoon KIM" w:date="2024-09-20T04:21:00Z" w16du:dateUtc="2024-09-19T19:21:00Z">
        <w:r w:rsidRPr="0029771A" w:rsidDel="0029771A">
          <w:rPr>
            <w:rPrChange w:id="278" w:author="Taehoon KIM" w:date="2024-09-20T04:21:00Z" w16du:dateUtc="2024-09-19T19:21:00Z">
              <w:rPr>
                <w:rStyle w:val="Hyperlink"/>
                <w:noProof/>
              </w:rPr>
            </w:rPrChange>
          </w:rPr>
          <w:delText>VI.  SUBMISSION CONTACT POINTS</w:delText>
        </w:r>
        <w:r w:rsidDel="0029771A">
          <w:rPr>
            <w:noProof/>
            <w:webHidden/>
          </w:rPr>
          <w:tab/>
          <w:delText>8</w:delText>
        </w:r>
      </w:del>
    </w:p>
    <w:p w14:paraId="24840958" w14:textId="1FCEABA0" w:rsidR="003E7307" w:rsidDel="0029771A" w:rsidRDefault="003E7307">
      <w:pPr>
        <w:pStyle w:val="TOC1"/>
        <w:tabs>
          <w:tab w:val="left" w:pos="482"/>
          <w:tab w:val="right" w:leader="dot" w:pos="10070"/>
        </w:tabs>
        <w:rPr>
          <w:del w:id="279" w:author="Taehoon KIM" w:date="2024-09-20T04:21:00Z" w16du:dateUtc="2024-09-19T19:21:00Z"/>
          <w:rFonts w:asciiTheme="minorHAnsi" w:eastAsiaTheme="minorEastAsia" w:hAnsiTheme="minorHAnsi" w:cstheme="minorBidi"/>
          <w:noProof/>
          <w:kern w:val="2"/>
          <w:sz w:val="20"/>
          <w:szCs w:val="22"/>
          <w:lang w:eastAsia="ko-KR"/>
        </w:rPr>
      </w:pPr>
      <w:del w:id="280" w:author="Taehoon KIM" w:date="2024-09-20T04:21:00Z" w16du:dateUtc="2024-09-19T19:21:00Z">
        <w:r w:rsidRPr="0029771A" w:rsidDel="0029771A">
          <w:rPr>
            <w:rPrChange w:id="281" w:author="Taehoon KIM" w:date="2024-09-20T04:21:00Z" w16du:dateUtc="2024-09-19T19:21:00Z">
              <w:rPr>
                <w:rStyle w:val="Hyperlink"/>
                <w:noProof/>
              </w:rPr>
            </w:rPrChange>
          </w:rPr>
          <w:delText>1</w:delText>
        </w:r>
        <w:r w:rsidDel="0029771A">
          <w:rPr>
            <w:rFonts w:asciiTheme="minorHAnsi" w:eastAsiaTheme="minorEastAsia" w:hAnsiTheme="minorHAnsi" w:cstheme="minorBidi"/>
            <w:noProof/>
            <w:kern w:val="2"/>
            <w:sz w:val="20"/>
            <w:szCs w:val="22"/>
            <w:lang w:eastAsia="ko-KR"/>
          </w:rPr>
          <w:tab/>
        </w:r>
        <w:r w:rsidRPr="0029771A" w:rsidDel="0029771A">
          <w:rPr>
            <w:rPrChange w:id="282" w:author="Taehoon KIM" w:date="2024-09-20T04:21:00Z" w16du:dateUtc="2024-09-19T19:21:00Z">
              <w:rPr>
                <w:rStyle w:val="Hyperlink"/>
                <w:noProof/>
              </w:rPr>
            </w:rPrChange>
          </w:rPr>
          <w:delText>Scope</w:delText>
        </w:r>
        <w:r w:rsidDel="0029771A">
          <w:rPr>
            <w:noProof/>
            <w:webHidden/>
          </w:rPr>
          <w:tab/>
          <w:delText>9</w:delText>
        </w:r>
      </w:del>
    </w:p>
    <w:p w14:paraId="78672C43" w14:textId="27F6B04D" w:rsidR="003E7307" w:rsidDel="0029771A" w:rsidRDefault="003E7307">
      <w:pPr>
        <w:pStyle w:val="TOC1"/>
        <w:tabs>
          <w:tab w:val="left" w:pos="482"/>
          <w:tab w:val="right" w:leader="dot" w:pos="10070"/>
        </w:tabs>
        <w:rPr>
          <w:del w:id="283" w:author="Taehoon KIM" w:date="2024-09-20T04:21:00Z" w16du:dateUtc="2024-09-19T19:21:00Z"/>
          <w:rFonts w:asciiTheme="minorHAnsi" w:eastAsiaTheme="minorEastAsia" w:hAnsiTheme="minorHAnsi" w:cstheme="minorBidi"/>
          <w:noProof/>
          <w:kern w:val="2"/>
          <w:sz w:val="20"/>
          <w:szCs w:val="22"/>
          <w:lang w:eastAsia="ko-KR"/>
        </w:rPr>
      </w:pPr>
      <w:del w:id="284" w:author="Taehoon KIM" w:date="2024-09-20T04:21:00Z" w16du:dateUtc="2024-09-19T19:21:00Z">
        <w:r w:rsidRPr="0029771A" w:rsidDel="0029771A">
          <w:rPr>
            <w:rPrChange w:id="285" w:author="Taehoon KIM" w:date="2024-09-20T04:21:00Z" w16du:dateUtc="2024-09-19T19:21:00Z">
              <w:rPr>
                <w:rStyle w:val="Hyperlink"/>
                <w:noProof/>
              </w:rPr>
            </w:rPrChange>
          </w:rPr>
          <w:delText>2</w:delText>
        </w:r>
        <w:r w:rsidDel="0029771A">
          <w:rPr>
            <w:rFonts w:asciiTheme="minorHAnsi" w:eastAsiaTheme="minorEastAsia" w:hAnsiTheme="minorHAnsi" w:cstheme="minorBidi"/>
            <w:noProof/>
            <w:kern w:val="2"/>
            <w:sz w:val="20"/>
            <w:szCs w:val="22"/>
            <w:lang w:eastAsia="ko-KR"/>
          </w:rPr>
          <w:tab/>
        </w:r>
        <w:r w:rsidRPr="0029771A" w:rsidDel="0029771A">
          <w:rPr>
            <w:rPrChange w:id="286" w:author="Taehoon KIM" w:date="2024-09-20T04:21:00Z" w16du:dateUtc="2024-09-19T19:21:00Z">
              <w:rPr>
                <w:rStyle w:val="Hyperlink"/>
                <w:noProof/>
              </w:rPr>
            </w:rPrChange>
          </w:rPr>
          <w:delText>Conformance</w:delText>
        </w:r>
        <w:r w:rsidDel="0029771A">
          <w:rPr>
            <w:noProof/>
            <w:webHidden/>
          </w:rPr>
          <w:tab/>
          <w:delText>9</w:delText>
        </w:r>
      </w:del>
    </w:p>
    <w:p w14:paraId="291A087E" w14:textId="7FF0917F" w:rsidR="003E7307" w:rsidDel="0029771A" w:rsidRDefault="003E7307">
      <w:pPr>
        <w:pStyle w:val="TOC1"/>
        <w:tabs>
          <w:tab w:val="left" w:pos="482"/>
          <w:tab w:val="right" w:leader="dot" w:pos="10070"/>
        </w:tabs>
        <w:rPr>
          <w:del w:id="287" w:author="Taehoon KIM" w:date="2024-09-20T04:21:00Z" w16du:dateUtc="2024-09-19T19:21:00Z"/>
          <w:rFonts w:asciiTheme="minorHAnsi" w:eastAsiaTheme="minorEastAsia" w:hAnsiTheme="minorHAnsi" w:cstheme="minorBidi"/>
          <w:noProof/>
          <w:kern w:val="2"/>
          <w:sz w:val="20"/>
          <w:szCs w:val="22"/>
          <w:lang w:eastAsia="ko-KR"/>
        </w:rPr>
      </w:pPr>
      <w:del w:id="288" w:author="Taehoon KIM" w:date="2024-09-20T04:21:00Z" w16du:dateUtc="2024-09-19T19:21:00Z">
        <w:r w:rsidRPr="0029771A" w:rsidDel="0029771A">
          <w:rPr>
            <w:rPrChange w:id="289" w:author="Taehoon KIM" w:date="2024-09-20T04:21:00Z" w16du:dateUtc="2024-09-19T19:21:00Z">
              <w:rPr>
                <w:rStyle w:val="Hyperlink"/>
                <w:noProof/>
              </w:rPr>
            </w:rPrChange>
          </w:rPr>
          <w:delText>3</w:delText>
        </w:r>
        <w:r w:rsidDel="0029771A">
          <w:rPr>
            <w:rFonts w:asciiTheme="minorHAnsi" w:eastAsiaTheme="minorEastAsia" w:hAnsiTheme="minorHAnsi" w:cstheme="minorBidi"/>
            <w:noProof/>
            <w:kern w:val="2"/>
            <w:sz w:val="20"/>
            <w:szCs w:val="22"/>
            <w:lang w:eastAsia="ko-KR"/>
          </w:rPr>
          <w:tab/>
        </w:r>
        <w:r w:rsidRPr="0029771A" w:rsidDel="0029771A">
          <w:rPr>
            <w:rPrChange w:id="290" w:author="Taehoon KIM" w:date="2024-09-20T04:21:00Z" w16du:dateUtc="2024-09-19T19:21:00Z">
              <w:rPr>
                <w:rStyle w:val="Hyperlink"/>
                <w:noProof/>
              </w:rPr>
            </w:rPrChange>
          </w:rPr>
          <w:delText>References</w:delText>
        </w:r>
        <w:r w:rsidDel="0029771A">
          <w:rPr>
            <w:noProof/>
            <w:webHidden/>
          </w:rPr>
          <w:tab/>
          <w:delText>10</w:delText>
        </w:r>
      </w:del>
    </w:p>
    <w:p w14:paraId="66C490E1" w14:textId="30649B6B" w:rsidR="003E7307" w:rsidDel="0029771A" w:rsidRDefault="003E7307">
      <w:pPr>
        <w:pStyle w:val="TOC1"/>
        <w:tabs>
          <w:tab w:val="left" w:pos="482"/>
          <w:tab w:val="right" w:leader="dot" w:pos="10070"/>
        </w:tabs>
        <w:rPr>
          <w:del w:id="291" w:author="Taehoon KIM" w:date="2024-09-20T04:21:00Z" w16du:dateUtc="2024-09-19T19:21:00Z"/>
          <w:rFonts w:asciiTheme="minorHAnsi" w:eastAsiaTheme="minorEastAsia" w:hAnsiTheme="minorHAnsi" w:cstheme="minorBidi"/>
          <w:noProof/>
          <w:kern w:val="2"/>
          <w:sz w:val="20"/>
          <w:szCs w:val="22"/>
          <w:lang w:eastAsia="ko-KR"/>
        </w:rPr>
      </w:pPr>
      <w:del w:id="292" w:author="Taehoon KIM" w:date="2024-09-20T04:21:00Z" w16du:dateUtc="2024-09-19T19:21:00Z">
        <w:r w:rsidRPr="0029771A" w:rsidDel="0029771A">
          <w:rPr>
            <w:rPrChange w:id="293" w:author="Taehoon KIM" w:date="2024-09-20T04:21:00Z" w16du:dateUtc="2024-09-19T19:21:00Z">
              <w:rPr>
                <w:rStyle w:val="Hyperlink"/>
                <w:noProof/>
              </w:rPr>
            </w:rPrChange>
          </w:rPr>
          <w:delText>4</w:delText>
        </w:r>
        <w:r w:rsidDel="0029771A">
          <w:rPr>
            <w:rFonts w:asciiTheme="minorHAnsi" w:eastAsiaTheme="minorEastAsia" w:hAnsiTheme="minorHAnsi" w:cstheme="minorBidi"/>
            <w:noProof/>
            <w:kern w:val="2"/>
            <w:sz w:val="20"/>
            <w:szCs w:val="22"/>
            <w:lang w:eastAsia="ko-KR"/>
          </w:rPr>
          <w:tab/>
        </w:r>
        <w:r w:rsidRPr="0029771A" w:rsidDel="0029771A">
          <w:rPr>
            <w:rPrChange w:id="294" w:author="Taehoon KIM" w:date="2024-09-20T04:21:00Z" w16du:dateUtc="2024-09-19T19:21:00Z">
              <w:rPr>
                <w:rStyle w:val="Hyperlink"/>
                <w:noProof/>
              </w:rPr>
            </w:rPrChange>
          </w:rPr>
          <w:delText>Terms and Definitions</w:delText>
        </w:r>
        <w:r w:rsidDel="0029771A">
          <w:rPr>
            <w:noProof/>
            <w:webHidden/>
          </w:rPr>
          <w:tab/>
          <w:delText>10</w:delText>
        </w:r>
      </w:del>
    </w:p>
    <w:p w14:paraId="1DF6F00A" w14:textId="443C0177" w:rsidR="003E7307" w:rsidDel="0029771A" w:rsidRDefault="003E7307">
      <w:pPr>
        <w:pStyle w:val="TOC2"/>
        <w:rPr>
          <w:del w:id="295" w:author="Taehoon KIM" w:date="2024-09-20T04:21:00Z" w16du:dateUtc="2024-09-19T19:21:00Z"/>
          <w:rFonts w:asciiTheme="minorHAnsi" w:eastAsiaTheme="minorEastAsia" w:hAnsiTheme="minorHAnsi" w:cstheme="minorBidi"/>
          <w:noProof/>
          <w:kern w:val="2"/>
          <w:sz w:val="20"/>
          <w:szCs w:val="22"/>
          <w:lang w:eastAsia="ko-KR"/>
        </w:rPr>
      </w:pPr>
      <w:del w:id="296" w:author="Taehoon KIM" w:date="2024-09-20T04:21:00Z" w16du:dateUtc="2024-09-19T19:21:00Z">
        <w:r w:rsidRPr="0029771A" w:rsidDel="0029771A">
          <w:rPr>
            <w:rPrChange w:id="297" w:author="Taehoon KIM" w:date="2024-09-20T04:21:00Z" w16du:dateUtc="2024-09-19T19:21:00Z">
              <w:rPr>
                <w:rStyle w:val="Hyperlink"/>
                <w:noProof/>
              </w:rPr>
            </w:rPrChange>
          </w:rPr>
          <w:delText>4.1</w:delText>
        </w:r>
        <w:r w:rsidDel="0029771A">
          <w:rPr>
            <w:rFonts w:asciiTheme="minorHAnsi" w:eastAsiaTheme="minorEastAsia" w:hAnsiTheme="minorHAnsi" w:cstheme="minorBidi"/>
            <w:noProof/>
            <w:kern w:val="2"/>
            <w:sz w:val="20"/>
            <w:szCs w:val="22"/>
            <w:lang w:eastAsia="ko-KR"/>
          </w:rPr>
          <w:tab/>
        </w:r>
        <w:r w:rsidRPr="0029771A" w:rsidDel="0029771A">
          <w:rPr>
            <w:rPrChange w:id="298" w:author="Taehoon KIM" w:date="2024-09-20T04:21:00Z" w16du:dateUtc="2024-09-19T19:21:00Z">
              <w:rPr>
                <w:rStyle w:val="Hyperlink"/>
                <w:noProof/>
              </w:rPr>
            </w:rPrChange>
          </w:rPr>
          <w:delText>Indoor Space</w:delText>
        </w:r>
        <w:r w:rsidDel="0029771A">
          <w:rPr>
            <w:noProof/>
            <w:webHidden/>
          </w:rPr>
          <w:tab/>
          <w:delText>11</w:delText>
        </w:r>
      </w:del>
    </w:p>
    <w:p w14:paraId="2563837B" w14:textId="24438D94" w:rsidR="003E7307" w:rsidDel="0029771A" w:rsidRDefault="003E7307">
      <w:pPr>
        <w:pStyle w:val="TOC2"/>
        <w:rPr>
          <w:del w:id="299" w:author="Taehoon KIM" w:date="2024-09-20T04:21:00Z" w16du:dateUtc="2024-09-19T19:21:00Z"/>
          <w:rFonts w:asciiTheme="minorHAnsi" w:eastAsiaTheme="minorEastAsia" w:hAnsiTheme="minorHAnsi" w:cstheme="minorBidi"/>
          <w:noProof/>
          <w:kern w:val="2"/>
          <w:sz w:val="20"/>
          <w:szCs w:val="22"/>
          <w:lang w:eastAsia="ko-KR"/>
        </w:rPr>
      </w:pPr>
      <w:del w:id="300" w:author="Taehoon KIM" w:date="2024-09-20T04:21:00Z" w16du:dateUtc="2024-09-19T19:21:00Z">
        <w:r w:rsidRPr="0029771A" w:rsidDel="0029771A">
          <w:rPr>
            <w:rPrChange w:id="301" w:author="Taehoon KIM" w:date="2024-09-20T04:21:00Z" w16du:dateUtc="2024-09-19T19:21:00Z">
              <w:rPr>
                <w:rStyle w:val="Hyperlink"/>
                <w:noProof/>
              </w:rPr>
            </w:rPrChange>
          </w:rPr>
          <w:delText>4.2</w:delText>
        </w:r>
        <w:r w:rsidDel="0029771A">
          <w:rPr>
            <w:rFonts w:asciiTheme="minorHAnsi" w:eastAsiaTheme="minorEastAsia" w:hAnsiTheme="minorHAnsi" w:cstheme="minorBidi"/>
            <w:noProof/>
            <w:kern w:val="2"/>
            <w:sz w:val="20"/>
            <w:szCs w:val="22"/>
            <w:lang w:eastAsia="ko-KR"/>
          </w:rPr>
          <w:tab/>
        </w:r>
        <w:r w:rsidRPr="0029771A" w:rsidDel="0029771A">
          <w:rPr>
            <w:rPrChange w:id="302" w:author="Taehoon KIM" w:date="2024-09-20T04:21:00Z" w16du:dateUtc="2024-09-19T19:21:00Z">
              <w:rPr>
                <w:rStyle w:val="Hyperlink"/>
                <w:noProof/>
              </w:rPr>
            </w:rPrChange>
          </w:rPr>
          <w:delText>Cellular Space</w:delText>
        </w:r>
        <w:r w:rsidDel="0029771A">
          <w:rPr>
            <w:noProof/>
            <w:webHidden/>
          </w:rPr>
          <w:tab/>
          <w:delText>11</w:delText>
        </w:r>
      </w:del>
    </w:p>
    <w:p w14:paraId="75B7C2F9" w14:textId="748A044B" w:rsidR="003E7307" w:rsidDel="0029771A" w:rsidRDefault="003E7307">
      <w:pPr>
        <w:pStyle w:val="TOC2"/>
        <w:rPr>
          <w:del w:id="303" w:author="Taehoon KIM" w:date="2024-09-20T04:21:00Z" w16du:dateUtc="2024-09-19T19:21:00Z"/>
          <w:rFonts w:asciiTheme="minorHAnsi" w:eastAsiaTheme="minorEastAsia" w:hAnsiTheme="minorHAnsi" w:cstheme="minorBidi"/>
          <w:noProof/>
          <w:kern w:val="2"/>
          <w:sz w:val="20"/>
          <w:szCs w:val="22"/>
          <w:lang w:eastAsia="ko-KR"/>
        </w:rPr>
      </w:pPr>
      <w:del w:id="304" w:author="Taehoon KIM" w:date="2024-09-20T04:21:00Z" w16du:dateUtc="2024-09-19T19:21:00Z">
        <w:r w:rsidRPr="0029771A" w:rsidDel="0029771A">
          <w:rPr>
            <w:rPrChange w:id="305" w:author="Taehoon KIM" w:date="2024-09-20T04:21:00Z" w16du:dateUtc="2024-09-19T19:21:00Z">
              <w:rPr>
                <w:rStyle w:val="Hyperlink"/>
                <w:noProof/>
              </w:rPr>
            </w:rPrChange>
          </w:rPr>
          <w:delText>4.3</w:delText>
        </w:r>
        <w:r w:rsidDel="0029771A">
          <w:rPr>
            <w:rFonts w:asciiTheme="minorHAnsi" w:eastAsiaTheme="minorEastAsia" w:hAnsiTheme="minorHAnsi" w:cstheme="minorBidi"/>
            <w:noProof/>
            <w:kern w:val="2"/>
            <w:sz w:val="20"/>
            <w:szCs w:val="22"/>
            <w:lang w:eastAsia="ko-KR"/>
          </w:rPr>
          <w:tab/>
        </w:r>
        <w:r w:rsidRPr="0029771A" w:rsidDel="0029771A">
          <w:rPr>
            <w:rPrChange w:id="306" w:author="Taehoon KIM" w:date="2024-09-20T04:21:00Z" w16du:dateUtc="2024-09-19T19:21:00Z">
              <w:rPr>
                <w:rStyle w:val="Hyperlink"/>
                <w:noProof/>
              </w:rPr>
            </w:rPrChange>
          </w:rPr>
          <w:delText>Graph</w:delText>
        </w:r>
        <w:r w:rsidDel="0029771A">
          <w:rPr>
            <w:noProof/>
            <w:webHidden/>
          </w:rPr>
          <w:tab/>
          <w:delText>11</w:delText>
        </w:r>
      </w:del>
    </w:p>
    <w:p w14:paraId="25BFBAA0" w14:textId="3B74EC42" w:rsidR="003E7307" w:rsidDel="0029771A" w:rsidRDefault="003E7307">
      <w:pPr>
        <w:pStyle w:val="TOC2"/>
        <w:rPr>
          <w:del w:id="307" w:author="Taehoon KIM" w:date="2024-09-20T04:21:00Z" w16du:dateUtc="2024-09-19T19:21:00Z"/>
          <w:rFonts w:asciiTheme="minorHAnsi" w:eastAsiaTheme="minorEastAsia" w:hAnsiTheme="minorHAnsi" w:cstheme="minorBidi"/>
          <w:noProof/>
          <w:kern w:val="2"/>
          <w:sz w:val="20"/>
          <w:szCs w:val="22"/>
          <w:lang w:eastAsia="ko-KR"/>
        </w:rPr>
      </w:pPr>
      <w:del w:id="308" w:author="Taehoon KIM" w:date="2024-09-20T04:21:00Z" w16du:dateUtc="2024-09-19T19:21:00Z">
        <w:r w:rsidRPr="0029771A" w:rsidDel="0029771A">
          <w:rPr>
            <w:rPrChange w:id="309" w:author="Taehoon KIM" w:date="2024-09-20T04:21:00Z" w16du:dateUtc="2024-09-19T19:21:00Z">
              <w:rPr>
                <w:rStyle w:val="Hyperlink"/>
                <w:noProof/>
              </w:rPr>
            </w:rPrChange>
          </w:rPr>
          <w:delText>4.4</w:delText>
        </w:r>
        <w:r w:rsidDel="0029771A">
          <w:rPr>
            <w:rFonts w:asciiTheme="minorHAnsi" w:eastAsiaTheme="minorEastAsia" w:hAnsiTheme="minorHAnsi" w:cstheme="minorBidi"/>
            <w:noProof/>
            <w:kern w:val="2"/>
            <w:sz w:val="20"/>
            <w:szCs w:val="22"/>
            <w:lang w:eastAsia="ko-KR"/>
          </w:rPr>
          <w:tab/>
        </w:r>
        <w:r w:rsidRPr="0029771A" w:rsidDel="0029771A">
          <w:rPr>
            <w:rPrChange w:id="310" w:author="Taehoon KIM" w:date="2024-09-20T04:21:00Z" w16du:dateUtc="2024-09-19T19:21:00Z">
              <w:rPr>
                <w:rStyle w:val="Hyperlink"/>
                <w:noProof/>
              </w:rPr>
            </w:rPrChange>
          </w:rPr>
          <w:delText>Adjacency Graph</w:delText>
        </w:r>
        <w:r w:rsidDel="0029771A">
          <w:rPr>
            <w:noProof/>
            <w:webHidden/>
          </w:rPr>
          <w:tab/>
          <w:delText>11</w:delText>
        </w:r>
      </w:del>
    </w:p>
    <w:p w14:paraId="476762D1" w14:textId="764A19EA" w:rsidR="003E7307" w:rsidDel="0029771A" w:rsidRDefault="003E7307">
      <w:pPr>
        <w:pStyle w:val="TOC2"/>
        <w:rPr>
          <w:del w:id="311" w:author="Taehoon KIM" w:date="2024-09-20T04:21:00Z" w16du:dateUtc="2024-09-19T19:21:00Z"/>
          <w:rFonts w:asciiTheme="minorHAnsi" w:eastAsiaTheme="minorEastAsia" w:hAnsiTheme="minorHAnsi" w:cstheme="minorBidi"/>
          <w:noProof/>
          <w:kern w:val="2"/>
          <w:sz w:val="20"/>
          <w:szCs w:val="22"/>
          <w:lang w:eastAsia="ko-KR"/>
        </w:rPr>
      </w:pPr>
      <w:del w:id="312" w:author="Taehoon KIM" w:date="2024-09-20T04:21:00Z" w16du:dateUtc="2024-09-19T19:21:00Z">
        <w:r w:rsidRPr="0029771A" w:rsidDel="0029771A">
          <w:rPr>
            <w:rPrChange w:id="313" w:author="Taehoon KIM" w:date="2024-09-20T04:21:00Z" w16du:dateUtc="2024-09-19T19:21:00Z">
              <w:rPr>
                <w:rStyle w:val="Hyperlink"/>
                <w:noProof/>
              </w:rPr>
            </w:rPrChange>
          </w:rPr>
          <w:delText>4.5</w:delText>
        </w:r>
        <w:r w:rsidDel="0029771A">
          <w:rPr>
            <w:rFonts w:asciiTheme="minorHAnsi" w:eastAsiaTheme="minorEastAsia" w:hAnsiTheme="minorHAnsi" w:cstheme="minorBidi"/>
            <w:noProof/>
            <w:kern w:val="2"/>
            <w:sz w:val="20"/>
            <w:szCs w:val="22"/>
            <w:lang w:eastAsia="ko-KR"/>
          </w:rPr>
          <w:tab/>
        </w:r>
        <w:r w:rsidRPr="0029771A" w:rsidDel="0029771A">
          <w:rPr>
            <w:rPrChange w:id="314" w:author="Taehoon KIM" w:date="2024-09-20T04:21:00Z" w16du:dateUtc="2024-09-19T19:21:00Z">
              <w:rPr>
                <w:rStyle w:val="Hyperlink"/>
                <w:noProof/>
              </w:rPr>
            </w:rPrChange>
          </w:rPr>
          <w:delText>Connectivity Graph</w:delText>
        </w:r>
        <w:r w:rsidDel="0029771A">
          <w:rPr>
            <w:noProof/>
            <w:webHidden/>
          </w:rPr>
          <w:tab/>
          <w:delText>11</w:delText>
        </w:r>
      </w:del>
    </w:p>
    <w:p w14:paraId="6446CBD5" w14:textId="264C39EA" w:rsidR="003E7307" w:rsidDel="0029771A" w:rsidRDefault="003E7307">
      <w:pPr>
        <w:pStyle w:val="TOC2"/>
        <w:rPr>
          <w:del w:id="315" w:author="Taehoon KIM" w:date="2024-09-20T04:21:00Z" w16du:dateUtc="2024-09-19T19:21:00Z"/>
          <w:rFonts w:asciiTheme="minorHAnsi" w:eastAsiaTheme="minorEastAsia" w:hAnsiTheme="minorHAnsi" w:cstheme="minorBidi"/>
          <w:noProof/>
          <w:kern w:val="2"/>
          <w:sz w:val="20"/>
          <w:szCs w:val="22"/>
          <w:lang w:eastAsia="ko-KR"/>
        </w:rPr>
      </w:pPr>
      <w:del w:id="316" w:author="Taehoon KIM" w:date="2024-09-20T04:21:00Z" w16du:dateUtc="2024-09-19T19:21:00Z">
        <w:r w:rsidRPr="0029771A" w:rsidDel="0029771A">
          <w:rPr>
            <w:rPrChange w:id="317" w:author="Taehoon KIM" w:date="2024-09-20T04:21:00Z" w16du:dateUtc="2024-09-19T19:21:00Z">
              <w:rPr>
                <w:rStyle w:val="Hyperlink"/>
                <w:noProof/>
              </w:rPr>
            </w:rPrChange>
          </w:rPr>
          <w:delText>4.6</w:delText>
        </w:r>
        <w:r w:rsidDel="0029771A">
          <w:rPr>
            <w:rFonts w:asciiTheme="minorHAnsi" w:eastAsiaTheme="minorEastAsia" w:hAnsiTheme="minorHAnsi" w:cstheme="minorBidi"/>
            <w:noProof/>
            <w:kern w:val="2"/>
            <w:sz w:val="20"/>
            <w:szCs w:val="22"/>
            <w:lang w:eastAsia="ko-KR"/>
          </w:rPr>
          <w:tab/>
        </w:r>
        <w:r w:rsidRPr="0029771A" w:rsidDel="0029771A">
          <w:rPr>
            <w:rPrChange w:id="318" w:author="Taehoon KIM" w:date="2024-09-20T04:21:00Z" w16du:dateUtc="2024-09-19T19:21:00Z">
              <w:rPr>
                <w:rStyle w:val="Hyperlink"/>
                <w:noProof/>
              </w:rPr>
            </w:rPrChange>
          </w:rPr>
          <w:delText>Logical Network</w:delText>
        </w:r>
        <w:r w:rsidDel="0029771A">
          <w:rPr>
            <w:noProof/>
            <w:webHidden/>
          </w:rPr>
          <w:tab/>
          <w:delText>11</w:delText>
        </w:r>
      </w:del>
    </w:p>
    <w:p w14:paraId="0B069767" w14:textId="4A493CD0" w:rsidR="003E7307" w:rsidDel="0029771A" w:rsidRDefault="003E7307">
      <w:pPr>
        <w:pStyle w:val="TOC2"/>
        <w:rPr>
          <w:del w:id="319" w:author="Taehoon KIM" w:date="2024-09-20T04:21:00Z" w16du:dateUtc="2024-09-19T19:21:00Z"/>
          <w:rFonts w:asciiTheme="minorHAnsi" w:eastAsiaTheme="minorEastAsia" w:hAnsiTheme="minorHAnsi" w:cstheme="minorBidi"/>
          <w:noProof/>
          <w:kern w:val="2"/>
          <w:sz w:val="20"/>
          <w:szCs w:val="22"/>
          <w:lang w:eastAsia="ko-KR"/>
        </w:rPr>
      </w:pPr>
      <w:del w:id="320" w:author="Taehoon KIM" w:date="2024-09-20T04:21:00Z" w16du:dateUtc="2024-09-19T19:21:00Z">
        <w:r w:rsidRPr="0029771A" w:rsidDel="0029771A">
          <w:rPr>
            <w:rPrChange w:id="321" w:author="Taehoon KIM" w:date="2024-09-20T04:21:00Z" w16du:dateUtc="2024-09-19T19:21:00Z">
              <w:rPr>
                <w:rStyle w:val="Hyperlink"/>
                <w:noProof/>
              </w:rPr>
            </w:rPrChange>
          </w:rPr>
          <w:delText>4.7</w:delText>
        </w:r>
        <w:r w:rsidDel="0029771A">
          <w:rPr>
            <w:rFonts w:asciiTheme="minorHAnsi" w:eastAsiaTheme="minorEastAsia" w:hAnsiTheme="minorHAnsi" w:cstheme="minorBidi"/>
            <w:noProof/>
            <w:kern w:val="2"/>
            <w:sz w:val="20"/>
            <w:szCs w:val="22"/>
            <w:lang w:eastAsia="ko-KR"/>
          </w:rPr>
          <w:tab/>
        </w:r>
        <w:r w:rsidRPr="0029771A" w:rsidDel="0029771A">
          <w:rPr>
            <w:rPrChange w:id="322" w:author="Taehoon KIM" w:date="2024-09-20T04:21:00Z" w16du:dateUtc="2024-09-19T19:21:00Z">
              <w:rPr>
                <w:rStyle w:val="Hyperlink"/>
                <w:noProof/>
              </w:rPr>
            </w:rPrChange>
          </w:rPr>
          <w:delText>Geometric Network</w:delText>
        </w:r>
        <w:r w:rsidDel="0029771A">
          <w:rPr>
            <w:noProof/>
            <w:webHidden/>
          </w:rPr>
          <w:tab/>
          <w:delText>11</w:delText>
        </w:r>
      </w:del>
    </w:p>
    <w:p w14:paraId="16EB08E9" w14:textId="0B4DD396" w:rsidR="003E7307" w:rsidDel="0029771A" w:rsidRDefault="003E7307">
      <w:pPr>
        <w:pStyle w:val="TOC2"/>
        <w:rPr>
          <w:del w:id="323" w:author="Taehoon KIM" w:date="2024-09-20T04:21:00Z" w16du:dateUtc="2024-09-19T19:21:00Z"/>
          <w:rFonts w:asciiTheme="minorHAnsi" w:eastAsiaTheme="minorEastAsia" w:hAnsiTheme="minorHAnsi" w:cstheme="minorBidi"/>
          <w:noProof/>
          <w:kern w:val="2"/>
          <w:sz w:val="20"/>
          <w:szCs w:val="22"/>
          <w:lang w:eastAsia="ko-KR"/>
        </w:rPr>
      </w:pPr>
      <w:del w:id="324" w:author="Taehoon KIM" w:date="2024-09-20T04:21:00Z" w16du:dateUtc="2024-09-19T19:21:00Z">
        <w:r w:rsidRPr="0029771A" w:rsidDel="0029771A">
          <w:rPr>
            <w:rPrChange w:id="325" w:author="Taehoon KIM" w:date="2024-09-20T04:21:00Z" w16du:dateUtc="2024-09-19T19:21:00Z">
              <w:rPr>
                <w:rStyle w:val="Hyperlink"/>
                <w:noProof/>
              </w:rPr>
            </w:rPrChange>
          </w:rPr>
          <w:delText>4.8</w:delText>
        </w:r>
        <w:r w:rsidDel="0029771A">
          <w:rPr>
            <w:rFonts w:asciiTheme="minorHAnsi" w:eastAsiaTheme="minorEastAsia" w:hAnsiTheme="minorHAnsi" w:cstheme="minorBidi"/>
            <w:noProof/>
            <w:kern w:val="2"/>
            <w:sz w:val="20"/>
            <w:szCs w:val="22"/>
            <w:lang w:eastAsia="ko-KR"/>
          </w:rPr>
          <w:tab/>
        </w:r>
        <w:r w:rsidRPr="0029771A" w:rsidDel="0029771A">
          <w:rPr>
            <w:rPrChange w:id="326" w:author="Taehoon KIM" w:date="2024-09-20T04:21:00Z" w16du:dateUtc="2024-09-19T19:21:00Z">
              <w:rPr>
                <w:rStyle w:val="Hyperlink"/>
                <w:noProof/>
              </w:rPr>
            </w:rPrChange>
          </w:rPr>
          <w:delText>Multi-Layered Space Model</w:delText>
        </w:r>
        <w:r w:rsidDel="0029771A">
          <w:rPr>
            <w:noProof/>
            <w:webHidden/>
          </w:rPr>
          <w:tab/>
          <w:delText>11</w:delText>
        </w:r>
      </w:del>
    </w:p>
    <w:p w14:paraId="51C198DA" w14:textId="2B3E6512" w:rsidR="003E7307" w:rsidDel="0029771A" w:rsidRDefault="003E7307">
      <w:pPr>
        <w:pStyle w:val="TOC1"/>
        <w:tabs>
          <w:tab w:val="left" w:pos="482"/>
          <w:tab w:val="right" w:leader="dot" w:pos="10070"/>
        </w:tabs>
        <w:rPr>
          <w:del w:id="327" w:author="Taehoon KIM" w:date="2024-09-20T04:21:00Z" w16du:dateUtc="2024-09-19T19:21:00Z"/>
          <w:rFonts w:asciiTheme="minorHAnsi" w:eastAsiaTheme="minorEastAsia" w:hAnsiTheme="minorHAnsi" w:cstheme="minorBidi"/>
          <w:noProof/>
          <w:kern w:val="2"/>
          <w:sz w:val="20"/>
          <w:szCs w:val="22"/>
          <w:lang w:eastAsia="ko-KR"/>
        </w:rPr>
      </w:pPr>
      <w:del w:id="328" w:author="Taehoon KIM" w:date="2024-09-20T04:21:00Z" w16du:dateUtc="2024-09-19T19:21:00Z">
        <w:r w:rsidRPr="0029771A" w:rsidDel="0029771A">
          <w:rPr>
            <w:rPrChange w:id="329" w:author="Taehoon KIM" w:date="2024-09-20T04:21:00Z" w16du:dateUtc="2024-09-19T19:21:00Z">
              <w:rPr>
                <w:rStyle w:val="Hyperlink"/>
                <w:noProof/>
              </w:rPr>
            </w:rPrChange>
          </w:rPr>
          <w:delText>5</w:delText>
        </w:r>
        <w:r w:rsidDel="0029771A">
          <w:rPr>
            <w:rFonts w:asciiTheme="minorHAnsi" w:eastAsiaTheme="minorEastAsia" w:hAnsiTheme="minorHAnsi" w:cstheme="minorBidi"/>
            <w:noProof/>
            <w:kern w:val="2"/>
            <w:sz w:val="20"/>
            <w:szCs w:val="22"/>
            <w:lang w:eastAsia="ko-KR"/>
          </w:rPr>
          <w:tab/>
        </w:r>
        <w:r w:rsidRPr="0029771A" w:rsidDel="0029771A">
          <w:rPr>
            <w:rPrChange w:id="330" w:author="Taehoon KIM" w:date="2024-09-20T04:21:00Z" w16du:dateUtc="2024-09-19T19:21:00Z">
              <w:rPr>
                <w:rStyle w:val="Hyperlink"/>
                <w:noProof/>
              </w:rPr>
            </w:rPrChange>
          </w:rPr>
          <w:delText>Conventions</w:delText>
        </w:r>
        <w:r w:rsidDel="0029771A">
          <w:rPr>
            <w:noProof/>
            <w:webHidden/>
          </w:rPr>
          <w:tab/>
          <w:delText>11</w:delText>
        </w:r>
      </w:del>
    </w:p>
    <w:p w14:paraId="0B11C49B" w14:textId="3CD2593A" w:rsidR="003E7307" w:rsidDel="0029771A" w:rsidRDefault="003E7307">
      <w:pPr>
        <w:pStyle w:val="TOC2"/>
        <w:rPr>
          <w:del w:id="331" w:author="Taehoon KIM" w:date="2024-09-20T04:21:00Z" w16du:dateUtc="2024-09-19T19:21:00Z"/>
          <w:rFonts w:asciiTheme="minorHAnsi" w:eastAsiaTheme="minorEastAsia" w:hAnsiTheme="minorHAnsi" w:cstheme="minorBidi"/>
          <w:noProof/>
          <w:kern w:val="2"/>
          <w:sz w:val="20"/>
          <w:szCs w:val="22"/>
          <w:lang w:eastAsia="ko-KR"/>
        </w:rPr>
      </w:pPr>
      <w:del w:id="332" w:author="Taehoon KIM" w:date="2024-09-20T04:21:00Z" w16du:dateUtc="2024-09-19T19:21:00Z">
        <w:r w:rsidRPr="0029771A" w:rsidDel="0029771A">
          <w:rPr>
            <w:rPrChange w:id="333" w:author="Taehoon KIM" w:date="2024-09-20T04:21:00Z" w16du:dateUtc="2024-09-19T19:21:00Z">
              <w:rPr>
                <w:rStyle w:val="Hyperlink"/>
                <w:rFonts w:eastAsia="Times New Roman"/>
                <w:noProof/>
              </w:rPr>
            </w:rPrChange>
          </w:rPr>
          <w:delText>5.2.  UML Notation</w:delText>
        </w:r>
        <w:r w:rsidDel="0029771A">
          <w:rPr>
            <w:noProof/>
            <w:webHidden/>
          </w:rPr>
          <w:tab/>
          <w:delText>12</w:delText>
        </w:r>
      </w:del>
    </w:p>
    <w:p w14:paraId="43B026E1" w14:textId="7A6A905A" w:rsidR="003E7307" w:rsidDel="0029771A" w:rsidRDefault="003E7307">
      <w:pPr>
        <w:pStyle w:val="TOC2"/>
        <w:rPr>
          <w:del w:id="334" w:author="Taehoon KIM" w:date="2024-09-20T04:21:00Z" w16du:dateUtc="2024-09-19T19:21:00Z"/>
          <w:rFonts w:asciiTheme="minorHAnsi" w:eastAsiaTheme="minorEastAsia" w:hAnsiTheme="minorHAnsi" w:cstheme="minorBidi"/>
          <w:noProof/>
          <w:kern w:val="2"/>
          <w:sz w:val="20"/>
          <w:szCs w:val="22"/>
          <w:lang w:eastAsia="ko-KR"/>
        </w:rPr>
      </w:pPr>
      <w:del w:id="335" w:author="Taehoon KIM" w:date="2024-09-20T04:21:00Z" w16du:dateUtc="2024-09-19T19:21:00Z">
        <w:r w:rsidRPr="0029771A" w:rsidDel="0029771A">
          <w:rPr>
            <w:rPrChange w:id="336" w:author="Taehoon KIM" w:date="2024-09-20T04:21:00Z" w16du:dateUtc="2024-09-19T19:21:00Z">
              <w:rPr>
                <w:rStyle w:val="Hyperlink"/>
                <w:noProof/>
              </w:rPr>
            </w:rPrChange>
          </w:rPr>
          <w:delText>5.4</w:delText>
        </w:r>
        <w:r w:rsidDel="0029771A">
          <w:rPr>
            <w:rFonts w:asciiTheme="minorHAnsi" w:eastAsiaTheme="minorEastAsia" w:hAnsiTheme="minorHAnsi" w:cstheme="minorBidi"/>
            <w:noProof/>
            <w:kern w:val="2"/>
            <w:sz w:val="20"/>
            <w:szCs w:val="22"/>
            <w:lang w:eastAsia="ko-KR"/>
          </w:rPr>
          <w:tab/>
        </w:r>
        <w:r w:rsidRPr="0029771A" w:rsidDel="0029771A">
          <w:rPr>
            <w:rPrChange w:id="337" w:author="Taehoon KIM" w:date="2024-09-20T04:21:00Z" w16du:dateUtc="2024-09-19T19:21:00Z">
              <w:rPr>
                <w:rStyle w:val="Hyperlink"/>
                <w:noProof/>
              </w:rPr>
            </w:rPrChange>
          </w:rPr>
          <w:delText>Identifiers</w:delText>
        </w:r>
        <w:r w:rsidDel="0029771A">
          <w:rPr>
            <w:noProof/>
            <w:webHidden/>
          </w:rPr>
          <w:tab/>
          <w:delText>13</w:delText>
        </w:r>
      </w:del>
    </w:p>
    <w:p w14:paraId="57D064E5" w14:textId="66E68687" w:rsidR="003E7307" w:rsidDel="0029771A" w:rsidRDefault="003E7307">
      <w:pPr>
        <w:pStyle w:val="TOC1"/>
        <w:tabs>
          <w:tab w:val="left" w:pos="482"/>
          <w:tab w:val="right" w:leader="dot" w:pos="10070"/>
        </w:tabs>
        <w:rPr>
          <w:del w:id="338" w:author="Taehoon KIM" w:date="2024-09-20T04:21:00Z" w16du:dateUtc="2024-09-19T19:21:00Z"/>
          <w:rFonts w:asciiTheme="minorHAnsi" w:eastAsiaTheme="minorEastAsia" w:hAnsiTheme="minorHAnsi" w:cstheme="minorBidi"/>
          <w:noProof/>
          <w:kern w:val="2"/>
          <w:sz w:val="20"/>
          <w:szCs w:val="22"/>
          <w:lang w:eastAsia="ko-KR"/>
        </w:rPr>
      </w:pPr>
      <w:del w:id="339" w:author="Taehoon KIM" w:date="2024-09-20T04:21:00Z" w16du:dateUtc="2024-09-19T19:21:00Z">
        <w:r w:rsidRPr="0029771A" w:rsidDel="0029771A">
          <w:rPr>
            <w:rPrChange w:id="340" w:author="Taehoon KIM" w:date="2024-09-20T04:21:00Z" w16du:dateUtc="2024-09-19T19:21:00Z">
              <w:rPr>
                <w:rStyle w:val="Hyperlink"/>
                <w:noProof/>
                <w:lang w:eastAsia="ko-KR"/>
              </w:rPr>
            </w:rPrChange>
          </w:rPr>
          <w:delText>6</w:delText>
        </w:r>
        <w:r w:rsidDel="0029771A">
          <w:rPr>
            <w:rFonts w:asciiTheme="minorHAnsi" w:eastAsiaTheme="minorEastAsia" w:hAnsiTheme="minorHAnsi" w:cstheme="minorBidi"/>
            <w:noProof/>
            <w:kern w:val="2"/>
            <w:sz w:val="20"/>
            <w:szCs w:val="22"/>
            <w:lang w:eastAsia="ko-KR"/>
          </w:rPr>
          <w:tab/>
        </w:r>
        <w:r w:rsidRPr="0029771A" w:rsidDel="0029771A">
          <w:rPr>
            <w:rPrChange w:id="341" w:author="Taehoon KIM" w:date="2024-09-20T04:21:00Z" w16du:dateUtc="2024-09-19T19:21:00Z">
              <w:rPr>
                <w:rStyle w:val="Hyperlink"/>
                <w:noProof/>
              </w:rPr>
            </w:rPrChange>
          </w:rPr>
          <w:delText>OVERVIEW</w:delText>
        </w:r>
        <w:r w:rsidRPr="0029771A" w:rsidDel="0029771A">
          <w:rPr>
            <w:rPrChange w:id="342" w:author="Taehoon KIM" w:date="2024-09-20T04:21:00Z" w16du:dateUtc="2024-09-19T19:21:00Z">
              <w:rPr>
                <w:rStyle w:val="Hyperlink"/>
                <w:noProof/>
                <w:lang w:eastAsia="ko-KR"/>
              </w:rPr>
            </w:rPrChange>
          </w:rPr>
          <w:delText xml:space="preserve"> OF INDOORGML</w:delText>
        </w:r>
        <w:r w:rsidDel="0029771A">
          <w:rPr>
            <w:noProof/>
            <w:webHidden/>
          </w:rPr>
          <w:tab/>
          <w:delText>13</w:delText>
        </w:r>
      </w:del>
    </w:p>
    <w:p w14:paraId="70BB9941" w14:textId="5407B141" w:rsidR="003E7307" w:rsidDel="0029771A" w:rsidRDefault="003E7307">
      <w:pPr>
        <w:pStyle w:val="TOC2"/>
        <w:rPr>
          <w:del w:id="343" w:author="Taehoon KIM" w:date="2024-09-20T04:21:00Z" w16du:dateUtc="2024-09-19T19:21:00Z"/>
          <w:rFonts w:asciiTheme="minorHAnsi" w:eastAsiaTheme="minorEastAsia" w:hAnsiTheme="minorHAnsi" w:cstheme="minorBidi"/>
          <w:noProof/>
          <w:kern w:val="2"/>
          <w:sz w:val="20"/>
          <w:szCs w:val="22"/>
          <w:lang w:eastAsia="ko-KR"/>
        </w:rPr>
      </w:pPr>
      <w:del w:id="344" w:author="Taehoon KIM" w:date="2024-09-20T04:21:00Z" w16du:dateUtc="2024-09-19T19:21:00Z">
        <w:r w:rsidRPr="0029771A" w:rsidDel="0029771A">
          <w:rPr>
            <w:rPrChange w:id="345" w:author="Taehoon KIM" w:date="2024-09-20T04:21:00Z" w16du:dateUtc="2024-09-19T19:21:00Z">
              <w:rPr>
                <w:rStyle w:val="Hyperlink"/>
                <w:noProof/>
                <w:lang w:eastAsia="ko-KR"/>
              </w:rPr>
            </w:rPrChange>
          </w:rPr>
          <w:delText>6.1</w:delText>
        </w:r>
        <w:r w:rsidDel="0029771A">
          <w:rPr>
            <w:rFonts w:asciiTheme="minorHAnsi" w:eastAsiaTheme="minorEastAsia" w:hAnsiTheme="minorHAnsi" w:cstheme="minorBidi"/>
            <w:noProof/>
            <w:kern w:val="2"/>
            <w:sz w:val="20"/>
            <w:szCs w:val="22"/>
            <w:lang w:eastAsia="ko-KR"/>
          </w:rPr>
          <w:tab/>
        </w:r>
        <w:r w:rsidRPr="0029771A" w:rsidDel="0029771A">
          <w:rPr>
            <w:rPrChange w:id="346" w:author="Taehoon KIM" w:date="2024-09-20T04:21:00Z" w16du:dateUtc="2024-09-19T19:21:00Z">
              <w:rPr>
                <w:rStyle w:val="Hyperlink"/>
                <w:noProof/>
                <w:lang w:eastAsia="ko-KR"/>
              </w:rPr>
            </w:rPrChange>
          </w:rPr>
          <w:delText>Motivation for developing the IndoorGML Standard</w:delText>
        </w:r>
        <w:r w:rsidDel="0029771A">
          <w:rPr>
            <w:noProof/>
            <w:webHidden/>
          </w:rPr>
          <w:tab/>
          <w:delText>14</w:delText>
        </w:r>
      </w:del>
    </w:p>
    <w:p w14:paraId="67F33A50" w14:textId="0598242B" w:rsidR="003E7307" w:rsidDel="0029771A" w:rsidRDefault="003E7307">
      <w:pPr>
        <w:pStyle w:val="TOC2"/>
        <w:rPr>
          <w:del w:id="347" w:author="Taehoon KIM" w:date="2024-09-20T04:21:00Z" w16du:dateUtc="2024-09-19T19:21:00Z"/>
          <w:rFonts w:asciiTheme="minorHAnsi" w:eastAsiaTheme="minorEastAsia" w:hAnsiTheme="minorHAnsi" w:cstheme="minorBidi"/>
          <w:noProof/>
          <w:kern w:val="2"/>
          <w:sz w:val="20"/>
          <w:szCs w:val="22"/>
          <w:lang w:eastAsia="ko-KR"/>
        </w:rPr>
      </w:pPr>
      <w:del w:id="348" w:author="Taehoon KIM" w:date="2024-09-20T04:21:00Z" w16du:dateUtc="2024-09-19T19:21:00Z">
        <w:r w:rsidRPr="0029771A" w:rsidDel="0029771A">
          <w:rPr>
            <w:rPrChange w:id="349" w:author="Taehoon KIM" w:date="2024-09-20T04:21:00Z" w16du:dateUtc="2024-09-19T19:21:00Z">
              <w:rPr>
                <w:rStyle w:val="Hyperlink"/>
                <w:noProof/>
                <w:lang w:eastAsia="ko-KR"/>
              </w:rPr>
            </w:rPrChange>
          </w:rPr>
          <w:delText>6.2</w:delText>
        </w:r>
        <w:r w:rsidDel="0029771A">
          <w:rPr>
            <w:rFonts w:asciiTheme="minorHAnsi" w:eastAsiaTheme="minorEastAsia" w:hAnsiTheme="minorHAnsi" w:cstheme="minorBidi"/>
            <w:noProof/>
            <w:kern w:val="2"/>
            <w:sz w:val="20"/>
            <w:szCs w:val="22"/>
            <w:lang w:eastAsia="ko-KR"/>
          </w:rPr>
          <w:tab/>
        </w:r>
        <w:r w:rsidRPr="0029771A" w:rsidDel="0029771A">
          <w:rPr>
            <w:rPrChange w:id="350" w:author="Taehoon KIM" w:date="2024-09-20T04:21:00Z" w16du:dateUtc="2024-09-19T19:21:00Z">
              <w:rPr>
                <w:rStyle w:val="Hyperlink"/>
                <w:noProof/>
                <w:lang w:eastAsia="ko-KR"/>
              </w:rPr>
            </w:rPrChange>
          </w:rPr>
          <w:delText>Modularization</w:delText>
        </w:r>
        <w:r w:rsidDel="0029771A">
          <w:rPr>
            <w:noProof/>
            <w:webHidden/>
          </w:rPr>
          <w:tab/>
          <w:delText>15</w:delText>
        </w:r>
      </w:del>
    </w:p>
    <w:p w14:paraId="7910F7E2" w14:textId="300B9055" w:rsidR="003E7307" w:rsidDel="0029771A" w:rsidRDefault="003E7307">
      <w:pPr>
        <w:pStyle w:val="TOC1"/>
        <w:tabs>
          <w:tab w:val="left" w:pos="482"/>
          <w:tab w:val="right" w:leader="dot" w:pos="10070"/>
        </w:tabs>
        <w:rPr>
          <w:del w:id="351" w:author="Taehoon KIM" w:date="2024-09-20T04:21:00Z" w16du:dateUtc="2024-09-19T19:21:00Z"/>
          <w:rFonts w:asciiTheme="minorHAnsi" w:eastAsiaTheme="minorEastAsia" w:hAnsiTheme="minorHAnsi" w:cstheme="minorBidi"/>
          <w:noProof/>
          <w:kern w:val="2"/>
          <w:sz w:val="20"/>
          <w:szCs w:val="22"/>
          <w:lang w:eastAsia="ko-KR"/>
        </w:rPr>
      </w:pPr>
      <w:del w:id="352" w:author="Taehoon KIM" w:date="2024-09-20T04:21:00Z" w16du:dateUtc="2024-09-19T19:21:00Z">
        <w:r w:rsidRPr="0029771A" w:rsidDel="0029771A">
          <w:rPr>
            <w:rPrChange w:id="353" w:author="Taehoon KIM" w:date="2024-09-20T04:21:00Z" w16du:dateUtc="2024-09-19T19:21:00Z">
              <w:rPr>
                <w:rStyle w:val="Hyperlink"/>
                <w:noProof/>
                <w:lang w:eastAsia="ko-KR"/>
              </w:rPr>
            </w:rPrChange>
          </w:rPr>
          <w:delText>7</w:delText>
        </w:r>
        <w:r w:rsidDel="0029771A">
          <w:rPr>
            <w:rFonts w:asciiTheme="minorHAnsi" w:eastAsiaTheme="minorEastAsia" w:hAnsiTheme="minorHAnsi" w:cstheme="minorBidi"/>
            <w:noProof/>
            <w:kern w:val="2"/>
            <w:sz w:val="20"/>
            <w:szCs w:val="22"/>
            <w:lang w:eastAsia="ko-KR"/>
          </w:rPr>
          <w:tab/>
        </w:r>
        <w:r w:rsidRPr="0029771A" w:rsidDel="0029771A">
          <w:rPr>
            <w:rPrChange w:id="354" w:author="Taehoon KIM" w:date="2024-09-20T04:21:00Z" w16du:dateUtc="2024-09-19T19:21:00Z">
              <w:rPr>
                <w:rStyle w:val="Hyperlink"/>
                <w:noProof/>
              </w:rPr>
            </w:rPrChange>
          </w:rPr>
          <w:delText xml:space="preserve">GENERAL </w:delText>
        </w:r>
        <w:r w:rsidRPr="0029771A" w:rsidDel="0029771A">
          <w:rPr>
            <w:rPrChange w:id="355" w:author="Taehoon KIM" w:date="2024-09-20T04:21:00Z" w16du:dateUtc="2024-09-19T19:21:00Z">
              <w:rPr>
                <w:rStyle w:val="Hyperlink"/>
                <w:noProof/>
                <w:lang w:eastAsia="ko-KR"/>
              </w:rPr>
            </w:rPrChange>
          </w:rPr>
          <w:delText>INDOORGML CONCEPTS</w:delText>
        </w:r>
        <w:r w:rsidDel="0029771A">
          <w:rPr>
            <w:noProof/>
            <w:webHidden/>
          </w:rPr>
          <w:tab/>
          <w:delText>15</w:delText>
        </w:r>
      </w:del>
    </w:p>
    <w:p w14:paraId="1B029DBA" w14:textId="7B1F3ED6" w:rsidR="003E7307" w:rsidDel="0029771A" w:rsidRDefault="003E7307">
      <w:pPr>
        <w:pStyle w:val="TOC2"/>
        <w:rPr>
          <w:del w:id="356" w:author="Taehoon KIM" w:date="2024-09-20T04:21:00Z" w16du:dateUtc="2024-09-19T19:21:00Z"/>
          <w:rFonts w:asciiTheme="minorHAnsi" w:eastAsiaTheme="minorEastAsia" w:hAnsiTheme="minorHAnsi" w:cstheme="minorBidi"/>
          <w:noProof/>
          <w:kern w:val="2"/>
          <w:sz w:val="20"/>
          <w:szCs w:val="22"/>
          <w:lang w:eastAsia="ko-KR"/>
        </w:rPr>
      </w:pPr>
      <w:del w:id="357" w:author="Taehoon KIM" w:date="2024-09-20T04:21:00Z" w16du:dateUtc="2024-09-19T19:21:00Z">
        <w:r w:rsidRPr="0029771A" w:rsidDel="0029771A">
          <w:rPr>
            <w:rPrChange w:id="358" w:author="Taehoon KIM" w:date="2024-09-20T04:21:00Z" w16du:dateUtc="2024-09-19T19:21:00Z">
              <w:rPr>
                <w:rStyle w:val="Hyperlink"/>
                <w:noProof/>
                <w:lang w:eastAsia="ko-KR"/>
              </w:rPr>
            </w:rPrChange>
          </w:rPr>
          <w:delText>7.1</w:delText>
        </w:r>
        <w:r w:rsidDel="0029771A">
          <w:rPr>
            <w:rFonts w:asciiTheme="minorHAnsi" w:eastAsiaTheme="minorEastAsia" w:hAnsiTheme="minorHAnsi" w:cstheme="minorBidi"/>
            <w:noProof/>
            <w:kern w:val="2"/>
            <w:sz w:val="20"/>
            <w:szCs w:val="22"/>
            <w:lang w:eastAsia="ko-KR"/>
          </w:rPr>
          <w:tab/>
        </w:r>
        <w:r w:rsidRPr="0029771A" w:rsidDel="0029771A">
          <w:rPr>
            <w:rPrChange w:id="359" w:author="Taehoon KIM" w:date="2024-09-20T04:21:00Z" w16du:dateUtc="2024-09-19T19:21:00Z">
              <w:rPr>
                <w:rStyle w:val="Hyperlink"/>
                <w:noProof/>
                <w:lang w:eastAsia="ko-KR"/>
              </w:rPr>
            </w:rPrChange>
          </w:rPr>
          <w:delText>Space</w:delText>
        </w:r>
        <w:r w:rsidDel="0029771A">
          <w:rPr>
            <w:noProof/>
            <w:webHidden/>
          </w:rPr>
          <w:tab/>
          <w:delText>16</w:delText>
        </w:r>
      </w:del>
    </w:p>
    <w:p w14:paraId="4E69AF87" w14:textId="3C252844" w:rsidR="003E7307" w:rsidDel="0029771A" w:rsidRDefault="003E7307">
      <w:pPr>
        <w:pStyle w:val="TOC2"/>
        <w:rPr>
          <w:del w:id="360" w:author="Taehoon KIM" w:date="2024-09-20T04:21:00Z" w16du:dateUtc="2024-09-19T19:21:00Z"/>
          <w:rFonts w:asciiTheme="minorHAnsi" w:eastAsiaTheme="minorEastAsia" w:hAnsiTheme="minorHAnsi" w:cstheme="minorBidi"/>
          <w:noProof/>
          <w:kern w:val="2"/>
          <w:sz w:val="20"/>
          <w:szCs w:val="22"/>
          <w:lang w:eastAsia="ko-KR"/>
        </w:rPr>
      </w:pPr>
      <w:del w:id="361" w:author="Taehoon KIM" w:date="2024-09-20T04:21:00Z" w16du:dateUtc="2024-09-19T19:21:00Z">
        <w:r w:rsidRPr="0029771A" w:rsidDel="0029771A">
          <w:rPr>
            <w:rPrChange w:id="362" w:author="Taehoon KIM" w:date="2024-09-20T04:21:00Z" w16du:dateUtc="2024-09-19T19:21:00Z">
              <w:rPr>
                <w:rStyle w:val="Hyperlink"/>
                <w:noProof/>
              </w:rPr>
            </w:rPrChange>
          </w:rPr>
          <w:delText>7.2</w:delText>
        </w:r>
        <w:r w:rsidDel="0029771A">
          <w:rPr>
            <w:rFonts w:asciiTheme="minorHAnsi" w:eastAsiaTheme="minorEastAsia" w:hAnsiTheme="minorHAnsi" w:cstheme="minorBidi"/>
            <w:noProof/>
            <w:kern w:val="2"/>
            <w:sz w:val="20"/>
            <w:szCs w:val="22"/>
            <w:lang w:eastAsia="ko-KR"/>
          </w:rPr>
          <w:tab/>
        </w:r>
        <w:r w:rsidRPr="0029771A" w:rsidDel="0029771A">
          <w:rPr>
            <w:rPrChange w:id="363" w:author="Taehoon KIM" w:date="2024-09-20T04:21:00Z" w16du:dateUtc="2024-09-19T19:21:00Z">
              <w:rPr>
                <w:rStyle w:val="Hyperlink"/>
                <w:noProof/>
              </w:rPr>
            </w:rPrChange>
          </w:rPr>
          <w:delText>Cellular space</w:delText>
        </w:r>
        <w:r w:rsidDel="0029771A">
          <w:rPr>
            <w:noProof/>
            <w:webHidden/>
          </w:rPr>
          <w:tab/>
          <w:delText>16</w:delText>
        </w:r>
      </w:del>
    </w:p>
    <w:p w14:paraId="477FA868" w14:textId="03E5A3E7" w:rsidR="003E7307" w:rsidDel="0029771A" w:rsidRDefault="003E7307">
      <w:pPr>
        <w:pStyle w:val="TOC3"/>
        <w:rPr>
          <w:del w:id="364" w:author="Taehoon KIM" w:date="2024-09-20T04:21:00Z" w16du:dateUtc="2024-09-19T19:21:00Z"/>
          <w:rFonts w:asciiTheme="minorHAnsi" w:eastAsiaTheme="minorEastAsia" w:hAnsiTheme="minorHAnsi" w:cstheme="minorBidi"/>
          <w:noProof/>
          <w:kern w:val="2"/>
          <w:sz w:val="20"/>
          <w:szCs w:val="22"/>
          <w:lang w:eastAsia="ko-KR"/>
        </w:rPr>
      </w:pPr>
      <w:del w:id="365" w:author="Taehoon KIM" w:date="2024-09-20T04:21:00Z" w16du:dateUtc="2024-09-19T19:21:00Z">
        <w:r w:rsidRPr="0029771A" w:rsidDel="0029771A">
          <w:rPr>
            <w:rPrChange w:id="366" w:author="Taehoon KIM" w:date="2024-09-20T04:21:00Z" w16du:dateUtc="2024-09-19T19:21:00Z">
              <w:rPr>
                <w:rStyle w:val="Hyperlink"/>
                <w:noProof/>
                <w14:scene3d>
                  <w14:camera w14:prst="orthographicFront"/>
                  <w14:lightRig w14:rig="threePt" w14:dir="t">
                    <w14:rot w14:lat="0" w14:lon="0" w14:rev="0"/>
                  </w14:lightRig>
                </w14:scene3d>
              </w:rPr>
            </w:rPrChange>
          </w:rPr>
          <w:delText>7.2.1</w:delText>
        </w:r>
        <w:r w:rsidDel="0029771A">
          <w:rPr>
            <w:rFonts w:asciiTheme="minorHAnsi" w:eastAsiaTheme="minorEastAsia" w:hAnsiTheme="minorHAnsi" w:cstheme="minorBidi"/>
            <w:noProof/>
            <w:kern w:val="2"/>
            <w:sz w:val="20"/>
            <w:szCs w:val="22"/>
            <w:lang w:eastAsia="ko-KR"/>
          </w:rPr>
          <w:tab/>
        </w:r>
        <w:r w:rsidRPr="0029771A" w:rsidDel="0029771A">
          <w:rPr>
            <w:rPrChange w:id="367" w:author="Taehoon KIM" w:date="2024-09-20T04:21:00Z" w16du:dateUtc="2024-09-19T19:21:00Z">
              <w:rPr>
                <w:rStyle w:val="Hyperlink"/>
                <w:noProof/>
              </w:rPr>
            </w:rPrChange>
          </w:rPr>
          <w:delText>Geometry</w:delText>
        </w:r>
        <w:r w:rsidDel="0029771A">
          <w:rPr>
            <w:noProof/>
            <w:webHidden/>
          </w:rPr>
          <w:tab/>
          <w:delText>18</w:delText>
        </w:r>
      </w:del>
    </w:p>
    <w:p w14:paraId="076C79DF" w14:textId="117C65F6" w:rsidR="003E7307" w:rsidDel="0029771A" w:rsidRDefault="003E7307">
      <w:pPr>
        <w:pStyle w:val="TOC3"/>
        <w:rPr>
          <w:del w:id="368" w:author="Taehoon KIM" w:date="2024-09-20T04:21:00Z" w16du:dateUtc="2024-09-19T19:21:00Z"/>
          <w:rFonts w:asciiTheme="minorHAnsi" w:eastAsiaTheme="minorEastAsia" w:hAnsiTheme="minorHAnsi" w:cstheme="minorBidi"/>
          <w:noProof/>
          <w:kern w:val="2"/>
          <w:sz w:val="20"/>
          <w:szCs w:val="22"/>
          <w:lang w:eastAsia="ko-KR"/>
        </w:rPr>
      </w:pPr>
      <w:del w:id="369" w:author="Taehoon KIM" w:date="2024-09-20T04:21:00Z" w16du:dateUtc="2024-09-19T19:21:00Z">
        <w:r w:rsidRPr="0029771A" w:rsidDel="0029771A">
          <w:rPr>
            <w:rPrChange w:id="370" w:author="Taehoon KIM" w:date="2024-09-20T04:21:00Z" w16du:dateUtc="2024-09-19T19:21:00Z">
              <w:rPr>
                <w:rStyle w:val="Hyperlink"/>
                <w:noProof/>
                <w14:scene3d>
                  <w14:camera w14:prst="orthographicFront"/>
                  <w14:lightRig w14:rig="threePt" w14:dir="t">
                    <w14:rot w14:lat="0" w14:lon="0" w14:rev="0"/>
                  </w14:lightRig>
                </w14:scene3d>
              </w:rPr>
            </w:rPrChange>
          </w:rPr>
          <w:delText>7.2.2</w:delText>
        </w:r>
        <w:r w:rsidDel="0029771A">
          <w:rPr>
            <w:rFonts w:asciiTheme="minorHAnsi" w:eastAsiaTheme="minorEastAsia" w:hAnsiTheme="minorHAnsi" w:cstheme="minorBidi"/>
            <w:noProof/>
            <w:kern w:val="2"/>
            <w:sz w:val="20"/>
            <w:szCs w:val="22"/>
            <w:lang w:eastAsia="ko-KR"/>
          </w:rPr>
          <w:tab/>
        </w:r>
        <w:r w:rsidRPr="0029771A" w:rsidDel="0029771A">
          <w:rPr>
            <w:rPrChange w:id="371" w:author="Taehoon KIM" w:date="2024-09-20T04:21:00Z" w16du:dateUtc="2024-09-19T19:21:00Z">
              <w:rPr>
                <w:rStyle w:val="Hyperlink"/>
                <w:noProof/>
              </w:rPr>
            </w:rPrChange>
          </w:rPr>
          <w:delText>Topology</w:delText>
        </w:r>
        <w:r w:rsidDel="0029771A">
          <w:rPr>
            <w:noProof/>
            <w:webHidden/>
          </w:rPr>
          <w:tab/>
          <w:delText>19</w:delText>
        </w:r>
      </w:del>
    </w:p>
    <w:p w14:paraId="678C1C8D" w14:textId="307A46D7" w:rsidR="003E7307" w:rsidDel="0029771A" w:rsidRDefault="003E7307">
      <w:pPr>
        <w:pStyle w:val="TOC3"/>
        <w:rPr>
          <w:del w:id="372" w:author="Taehoon KIM" w:date="2024-09-20T04:21:00Z" w16du:dateUtc="2024-09-19T19:21:00Z"/>
          <w:rFonts w:asciiTheme="minorHAnsi" w:eastAsiaTheme="minorEastAsia" w:hAnsiTheme="minorHAnsi" w:cstheme="minorBidi"/>
          <w:noProof/>
          <w:kern w:val="2"/>
          <w:sz w:val="20"/>
          <w:szCs w:val="22"/>
          <w:lang w:eastAsia="ko-KR"/>
        </w:rPr>
      </w:pPr>
      <w:del w:id="373" w:author="Taehoon KIM" w:date="2024-09-20T04:21:00Z" w16du:dateUtc="2024-09-19T19:21:00Z">
        <w:r w:rsidRPr="0029771A" w:rsidDel="0029771A">
          <w:rPr>
            <w:rPrChange w:id="374" w:author="Taehoon KIM" w:date="2024-09-20T04:21:00Z" w16du:dateUtc="2024-09-19T19:21:00Z">
              <w:rPr>
                <w:rStyle w:val="Hyperlink"/>
                <w:noProof/>
                <w:lang w:eastAsia="ko-KR"/>
                <w14:scene3d>
                  <w14:camera w14:prst="orthographicFront"/>
                  <w14:lightRig w14:rig="threePt" w14:dir="t">
                    <w14:rot w14:lat="0" w14:lon="0" w14:rev="0"/>
                  </w14:lightRig>
                </w14:scene3d>
              </w:rPr>
            </w:rPrChange>
          </w:rPr>
          <w:delText>7.2.3</w:delText>
        </w:r>
        <w:r w:rsidDel="0029771A">
          <w:rPr>
            <w:rFonts w:asciiTheme="minorHAnsi" w:eastAsiaTheme="minorEastAsia" w:hAnsiTheme="minorHAnsi" w:cstheme="minorBidi"/>
            <w:noProof/>
            <w:kern w:val="2"/>
            <w:sz w:val="20"/>
            <w:szCs w:val="22"/>
            <w:lang w:eastAsia="ko-KR"/>
          </w:rPr>
          <w:tab/>
        </w:r>
        <w:r w:rsidRPr="0029771A" w:rsidDel="0029771A">
          <w:rPr>
            <w:rPrChange w:id="375" w:author="Taehoon KIM" w:date="2024-09-20T04:21:00Z" w16du:dateUtc="2024-09-19T19:21:00Z">
              <w:rPr>
                <w:rStyle w:val="Hyperlink"/>
                <w:noProof/>
                <w:lang w:eastAsia="ko-KR"/>
              </w:rPr>
            </w:rPrChange>
          </w:rPr>
          <w:delText>Subdivision, aggregation, and selection</w:delText>
        </w:r>
        <w:r w:rsidDel="0029771A">
          <w:rPr>
            <w:noProof/>
            <w:webHidden/>
          </w:rPr>
          <w:tab/>
          <w:delText>19</w:delText>
        </w:r>
      </w:del>
    </w:p>
    <w:p w14:paraId="05304470" w14:textId="6CE8ED6B" w:rsidR="003E7307" w:rsidDel="0029771A" w:rsidRDefault="003E7307">
      <w:pPr>
        <w:pStyle w:val="TOC2"/>
        <w:rPr>
          <w:del w:id="376" w:author="Taehoon KIM" w:date="2024-09-20T04:21:00Z" w16du:dateUtc="2024-09-19T19:21:00Z"/>
          <w:rFonts w:asciiTheme="minorHAnsi" w:eastAsiaTheme="minorEastAsia" w:hAnsiTheme="minorHAnsi" w:cstheme="minorBidi"/>
          <w:noProof/>
          <w:kern w:val="2"/>
          <w:sz w:val="20"/>
          <w:szCs w:val="22"/>
          <w:lang w:eastAsia="ko-KR"/>
        </w:rPr>
      </w:pPr>
      <w:del w:id="377" w:author="Taehoon KIM" w:date="2024-09-20T04:21:00Z" w16du:dateUtc="2024-09-19T19:21:00Z">
        <w:r w:rsidRPr="0029771A" w:rsidDel="0029771A">
          <w:rPr>
            <w:rPrChange w:id="378" w:author="Taehoon KIM" w:date="2024-09-20T04:21:00Z" w16du:dateUtc="2024-09-19T19:21:00Z">
              <w:rPr>
                <w:rStyle w:val="Hyperlink"/>
                <w:noProof/>
              </w:rPr>
            </w:rPrChange>
          </w:rPr>
          <w:delText>7.3</w:delText>
        </w:r>
        <w:r w:rsidDel="0029771A">
          <w:rPr>
            <w:rFonts w:asciiTheme="minorHAnsi" w:eastAsiaTheme="minorEastAsia" w:hAnsiTheme="minorHAnsi" w:cstheme="minorBidi"/>
            <w:noProof/>
            <w:kern w:val="2"/>
            <w:sz w:val="20"/>
            <w:szCs w:val="22"/>
            <w:lang w:eastAsia="ko-KR"/>
          </w:rPr>
          <w:tab/>
        </w:r>
        <w:r w:rsidRPr="0029771A" w:rsidDel="0029771A">
          <w:rPr>
            <w:rPrChange w:id="379" w:author="Taehoon KIM" w:date="2024-09-20T04:21:00Z" w16du:dateUtc="2024-09-19T19:21:00Z">
              <w:rPr>
                <w:rStyle w:val="Hyperlink"/>
                <w:noProof/>
                <w:lang w:eastAsia="ko-KR"/>
              </w:rPr>
            </w:rPrChange>
          </w:rPr>
          <w:delText>Poincar</w:delText>
        </w:r>
        <w:r w:rsidRPr="0029771A" w:rsidDel="0029771A">
          <w:rPr>
            <w:rPrChange w:id="380" w:author="Taehoon KIM" w:date="2024-09-20T04:21:00Z" w16du:dateUtc="2024-09-19T19:21:00Z">
              <w:rPr>
                <w:rStyle w:val="Hyperlink"/>
                <w:noProof/>
              </w:rPr>
            </w:rPrChange>
          </w:rPr>
          <w:delText>é</w:delText>
        </w:r>
        <w:r w:rsidRPr="0029771A" w:rsidDel="0029771A">
          <w:rPr>
            <w:rPrChange w:id="381" w:author="Taehoon KIM" w:date="2024-09-20T04:21:00Z" w16du:dateUtc="2024-09-19T19:21:00Z">
              <w:rPr>
                <w:rStyle w:val="Hyperlink"/>
                <w:noProof/>
                <w:lang w:eastAsia="ko-KR"/>
              </w:rPr>
            </w:rPrChange>
          </w:rPr>
          <w:delText xml:space="preserve"> Duality</w:delText>
        </w:r>
        <w:r w:rsidDel="0029771A">
          <w:rPr>
            <w:noProof/>
            <w:webHidden/>
          </w:rPr>
          <w:tab/>
          <w:delText>20</w:delText>
        </w:r>
      </w:del>
    </w:p>
    <w:p w14:paraId="27BE2FCA" w14:textId="5FD1DD24" w:rsidR="003E7307" w:rsidDel="0029771A" w:rsidRDefault="003E7307">
      <w:pPr>
        <w:pStyle w:val="TOC2"/>
        <w:rPr>
          <w:del w:id="382" w:author="Taehoon KIM" w:date="2024-09-20T04:21:00Z" w16du:dateUtc="2024-09-19T19:21:00Z"/>
          <w:rFonts w:asciiTheme="minorHAnsi" w:eastAsiaTheme="minorEastAsia" w:hAnsiTheme="minorHAnsi" w:cstheme="minorBidi"/>
          <w:noProof/>
          <w:kern w:val="2"/>
          <w:sz w:val="20"/>
          <w:szCs w:val="22"/>
          <w:lang w:eastAsia="ko-KR"/>
        </w:rPr>
      </w:pPr>
      <w:del w:id="383" w:author="Taehoon KIM" w:date="2024-09-20T04:21:00Z" w16du:dateUtc="2024-09-19T19:21:00Z">
        <w:r w:rsidRPr="0029771A" w:rsidDel="0029771A">
          <w:rPr>
            <w:rPrChange w:id="384" w:author="Taehoon KIM" w:date="2024-09-20T04:21:00Z" w16du:dateUtc="2024-09-19T19:21:00Z">
              <w:rPr>
                <w:rStyle w:val="Hyperlink"/>
                <w:noProof/>
              </w:rPr>
            </w:rPrChange>
          </w:rPr>
          <w:delText>7.4</w:delText>
        </w:r>
        <w:r w:rsidDel="0029771A">
          <w:rPr>
            <w:rFonts w:asciiTheme="minorHAnsi" w:eastAsiaTheme="minorEastAsia" w:hAnsiTheme="minorHAnsi" w:cstheme="minorBidi"/>
            <w:noProof/>
            <w:kern w:val="2"/>
            <w:sz w:val="20"/>
            <w:szCs w:val="22"/>
            <w:lang w:eastAsia="ko-KR"/>
          </w:rPr>
          <w:tab/>
        </w:r>
        <w:r w:rsidRPr="0029771A" w:rsidDel="0029771A">
          <w:rPr>
            <w:rPrChange w:id="385" w:author="Taehoon KIM" w:date="2024-09-20T04:21:00Z" w16du:dateUtc="2024-09-19T19:21:00Z">
              <w:rPr>
                <w:rStyle w:val="Hyperlink"/>
                <w:noProof/>
              </w:rPr>
            </w:rPrChange>
          </w:rPr>
          <w:delText>Structured space model</w:delText>
        </w:r>
        <w:r w:rsidDel="0029771A">
          <w:rPr>
            <w:noProof/>
            <w:webHidden/>
          </w:rPr>
          <w:tab/>
          <w:delText>22</w:delText>
        </w:r>
      </w:del>
    </w:p>
    <w:p w14:paraId="463C2D94" w14:textId="6CA658C6" w:rsidR="003E7307" w:rsidDel="0029771A" w:rsidRDefault="003E7307">
      <w:pPr>
        <w:pStyle w:val="TOC2"/>
        <w:rPr>
          <w:del w:id="386" w:author="Taehoon KIM" w:date="2024-09-20T04:21:00Z" w16du:dateUtc="2024-09-19T19:21:00Z"/>
          <w:rFonts w:asciiTheme="minorHAnsi" w:eastAsiaTheme="minorEastAsia" w:hAnsiTheme="minorHAnsi" w:cstheme="minorBidi"/>
          <w:noProof/>
          <w:kern w:val="2"/>
          <w:sz w:val="20"/>
          <w:szCs w:val="22"/>
          <w:lang w:eastAsia="ko-KR"/>
        </w:rPr>
      </w:pPr>
      <w:del w:id="387" w:author="Taehoon KIM" w:date="2024-09-20T04:21:00Z" w16du:dateUtc="2024-09-19T19:21:00Z">
        <w:r w:rsidRPr="0029771A" w:rsidDel="0029771A">
          <w:rPr>
            <w:rPrChange w:id="388" w:author="Taehoon KIM" w:date="2024-09-20T04:21:00Z" w16du:dateUtc="2024-09-19T19:21:00Z">
              <w:rPr>
                <w:rStyle w:val="Hyperlink"/>
                <w:noProof/>
                <w:lang w:eastAsia="ko-KR"/>
              </w:rPr>
            </w:rPrChange>
          </w:rPr>
          <w:delText>7.5</w:delText>
        </w:r>
        <w:r w:rsidDel="0029771A">
          <w:rPr>
            <w:rFonts w:asciiTheme="minorHAnsi" w:eastAsiaTheme="minorEastAsia" w:hAnsiTheme="minorHAnsi" w:cstheme="minorBidi"/>
            <w:noProof/>
            <w:kern w:val="2"/>
            <w:sz w:val="20"/>
            <w:szCs w:val="22"/>
            <w:lang w:eastAsia="ko-KR"/>
          </w:rPr>
          <w:tab/>
        </w:r>
        <w:r w:rsidRPr="0029771A" w:rsidDel="0029771A">
          <w:rPr>
            <w:rPrChange w:id="389" w:author="Taehoon KIM" w:date="2024-09-20T04:21:00Z" w16du:dateUtc="2024-09-19T19:21:00Z">
              <w:rPr>
                <w:rStyle w:val="Hyperlink"/>
                <w:noProof/>
                <w:lang w:eastAsia="ko-KR"/>
              </w:rPr>
            </w:rPrChange>
          </w:rPr>
          <w:delText>Semantics</w:delText>
        </w:r>
        <w:r w:rsidDel="0029771A">
          <w:rPr>
            <w:noProof/>
            <w:webHidden/>
          </w:rPr>
          <w:tab/>
          <w:delText>23</w:delText>
        </w:r>
      </w:del>
    </w:p>
    <w:p w14:paraId="0DAD4E67" w14:textId="148D8477" w:rsidR="003E7307" w:rsidDel="0029771A" w:rsidRDefault="003E7307">
      <w:pPr>
        <w:pStyle w:val="TOC2"/>
        <w:rPr>
          <w:del w:id="390" w:author="Taehoon KIM" w:date="2024-09-20T04:21:00Z" w16du:dateUtc="2024-09-19T19:21:00Z"/>
          <w:rFonts w:asciiTheme="minorHAnsi" w:eastAsiaTheme="minorEastAsia" w:hAnsiTheme="minorHAnsi" w:cstheme="minorBidi"/>
          <w:noProof/>
          <w:kern w:val="2"/>
          <w:sz w:val="20"/>
          <w:szCs w:val="22"/>
          <w:lang w:eastAsia="ko-KR"/>
        </w:rPr>
      </w:pPr>
      <w:del w:id="391" w:author="Taehoon KIM" w:date="2024-09-20T04:21:00Z" w16du:dateUtc="2024-09-19T19:21:00Z">
        <w:r w:rsidRPr="0029771A" w:rsidDel="0029771A">
          <w:rPr>
            <w:rPrChange w:id="392" w:author="Taehoon KIM" w:date="2024-09-20T04:21:00Z" w16du:dateUtc="2024-09-19T19:21:00Z">
              <w:rPr>
                <w:rStyle w:val="Hyperlink"/>
                <w:noProof/>
                <w:lang w:eastAsia="ko-KR"/>
              </w:rPr>
            </w:rPrChange>
          </w:rPr>
          <w:delText>7.6</w:delText>
        </w:r>
        <w:r w:rsidDel="0029771A">
          <w:rPr>
            <w:rFonts w:asciiTheme="minorHAnsi" w:eastAsiaTheme="minorEastAsia" w:hAnsiTheme="minorHAnsi" w:cstheme="minorBidi"/>
            <w:noProof/>
            <w:kern w:val="2"/>
            <w:sz w:val="20"/>
            <w:szCs w:val="22"/>
            <w:lang w:eastAsia="ko-KR"/>
          </w:rPr>
          <w:tab/>
        </w:r>
        <w:r w:rsidRPr="0029771A" w:rsidDel="0029771A">
          <w:rPr>
            <w:rPrChange w:id="393" w:author="Taehoon KIM" w:date="2024-09-20T04:21:00Z" w16du:dateUtc="2024-09-19T19:21:00Z">
              <w:rPr>
                <w:rStyle w:val="Hyperlink"/>
                <w:noProof/>
                <w:lang w:eastAsia="ko-KR"/>
              </w:rPr>
            </w:rPrChange>
          </w:rPr>
          <w:delText>Thematic layers</w:delText>
        </w:r>
        <w:r w:rsidDel="0029771A">
          <w:rPr>
            <w:noProof/>
            <w:webHidden/>
          </w:rPr>
          <w:tab/>
          <w:delText>23</w:delText>
        </w:r>
      </w:del>
    </w:p>
    <w:p w14:paraId="4CA56B68" w14:textId="0849690C" w:rsidR="003E7307" w:rsidDel="0029771A" w:rsidRDefault="003E7307">
      <w:pPr>
        <w:pStyle w:val="TOC3"/>
        <w:rPr>
          <w:del w:id="394" w:author="Taehoon KIM" w:date="2024-09-20T04:21:00Z" w16du:dateUtc="2024-09-19T19:21:00Z"/>
          <w:rFonts w:asciiTheme="minorHAnsi" w:eastAsiaTheme="minorEastAsia" w:hAnsiTheme="minorHAnsi" w:cstheme="minorBidi"/>
          <w:noProof/>
          <w:kern w:val="2"/>
          <w:sz w:val="20"/>
          <w:szCs w:val="22"/>
          <w:lang w:eastAsia="ko-KR"/>
        </w:rPr>
      </w:pPr>
      <w:del w:id="395" w:author="Taehoon KIM" w:date="2024-09-20T04:21:00Z" w16du:dateUtc="2024-09-19T19:21:00Z">
        <w:r w:rsidRPr="0029771A" w:rsidDel="0029771A">
          <w:rPr>
            <w:rPrChange w:id="396" w:author="Taehoon KIM" w:date="2024-09-20T04:21:00Z" w16du:dateUtc="2024-09-19T19:21:00Z">
              <w:rPr>
                <w:rStyle w:val="Hyperlink"/>
                <w:noProof/>
                <w14:scene3d>
                  <w14:camera w14:prst="orthographicFront"/>
                  <w14:lightRig w14:rig="threePt" w14:dir="t">
                    <w14:rot w14:lat="0" w14:lon="0" w14:rev="0"/>
                  </w14:lightRig>
                </w14:scene3d>
              </w:rPr>
            </w:rPrChange>
          </w:rPr>
          <w:delText>7.6.1</w:delText>
        </w:r>
        <w:r w:rsidDel="0029771A">
          <w:rPr>
            <w:rFonts w:asciiTheme="minorHAnsi" w:eastAsiaTheme="minorEastAsia" w:hAnsiTheme="minorHAnsi" w:cstheme="minorBidi"/>
            <w:noProof/>
            <w:kern w:val="2"/>
            <w:sz w:val="20"/>
            <w:szCs w:val="22"/>
            <w:lang w:eastAsia="ko-KR"/>
          </w:rPr>
          <w:tab/>
        </w:r>
        <w:r w:rsidRPr="0029771A" w:rsidDel="0029771A">
          <w:rPr>
            <w:rPrChange w:id="397" w:author="Taehoon KIM" w:date="2024-09-20T04:21:00Z" w16du:dateUtc="2024-09-19T19:21:00Z">
              <w:rPr>
                <w:rStyle w:val="Hyperlink"/>
                <w:noProof/>
              </w:rPr>
            </w:rPrChange>
          </w:rPr>
          <w:delText>Multiple-Layered Space representation</w:delText>
        </w:r>
        <w:r w:rsidDel="0029771A">
          <w:rPr>
            <w:noProof/>
            <w:webHidden/>
          </w:rPr>
          <w:tab/>
          <w:delText>25</w:delText>
        </w:r>
      </w:del>
    </w:p>
    <w:p w14:paraId="01165225" w14:textId="6A57BB52" w:rsidR="003E7307" w:rsidDel="0029771A" w:rsidRDefault="003E7307">
      <w:pPr>
        <w:pStyle w:val="TOC3"/>
        <w:rPr>
          <w:del w:id="398" w:author="Taehoon KIM" w:date="2024-09-20T04:21:00Z" w16du:dateUtc="2024-09-19T19:21:00Z"/>
          <w:rFonts w:asciiTheme="minorHAnsi" w:eastAsiaTheme="minorEastAsia" w:hAnsiTheme="minorHAnsi" w:cstheme="minorBidi"/>
          <w:noProof/>
          <w:kern w:val="2"/>
          <w:sz w:val="20"/>
          <w:szCs w:val="22"/>
          <w:lang w:eastAsia="ko-KR"/>
        </w:rPr>
      </w:pPr>
      <w:del w:id="399" w:author="Taehoon KIM" w:date="2024-09-20T04:21:00Z" w16du:dateUtc="2024-09-19T19:21:00Z">
        <w:r w:rsidRPr="0029771A" w:rsidDel="0029771A">
          <w:rPr>
            <w:rPrChange w:id="400" w:author="Taehoon KIM" w:date="2024-09-20T04:21:00Z" w16du:dateUtc="2024-09-19T19:21:00Z">
              <w:rPr>
                <w:rStyle w:val="Hyperlink"/>
                <w:noProof/>
                <w:lang w:eastAsia="ko-KR"/>
                <w14:scene3d>
                  <w14:camera w14:prst="orthographicFront"/>
                  <w14:lightRig w14:rig="threePt" w14:dir="t">
                    <w14:rot w14:lat="0" w14:lon="0" w14:rev="0"/>
                  </w14:lightRig>
                </w14:scene3d>
              </w:rPr>
            </w:rPrChange>
          </w:rPr>
          <w:delText>7.6.2</w:delText>
        </w:r>
        <w:r w:rsidDel="0029771A">
          <w:rPr>
            <w:rFonts w:asciiTheme="minorHAnsi" w:eastAsiaTheme="minorEastAsia" w:hAnsiTheme="minorHAnsi" w:cstheme="minorBidi"/>
            <w:noProof/>
            <w:kern w:val="2"/>
            <w:sz w:val="20"/>
            <w:szCs w:val="22"/>
            <w:lang w:eastAsia="ko-KR"/>
          </w:rPr>
          <w:tab/>
        </w:r>
        <w:r w:rsidRPr="0029771A" w:rsidDel="0029771A">
          <w:rPr>
            <w:rPrChange w:id="401" w:author="Taehoon KIM" w:date="2024-09-20T04:21:00Z" w16du:dateUtc="2024-09-19T19:21:00Z">
              <w:rPr>
                <w:rStyle w:val="Hyperlink"/>
                <w:noProof/>
                <w:lang w:eastAsia="ko-KR"/>
              </w:rPr>
            </w:rPrChange>
          </w:rPr>
          <w:delText>Inter-Layer Relations</w:delText>
        </w:r>
        <w:r w:rsidDel="0029771A">
          <w:rPr>
            <w:noProof/>
            <w:webHidden/>
          </w:rPr>
          <w:tab/>
          <w:delText>25</w:delText>
        </w:r>
      </w:del>
    </w:p>
    <w:p w14:paraId="505A155B" w14:textId="4F619351" w:rsidR="003E7307" w:rsidDel="0029771A" w:rsidRDefault="003E7307">
      <w:pPr>
        <w:pStyle w:val="TOC1"/>
        <w:tabs>
          <w:tab w:val="left" w:pos="482"/>
          <w:tab w:val="right" w:leader="dot" w:pos="10070"/>
        </w:tabs>
        <w:rPr>
          <w:del w:id="402" w:author="Taehoon KIM" w:date="2024-09-20T04:21:00Z" w16du:dateUtc="2024-09-19T19:21:00Z"/>
          <w:rFonts w:asciiTheme="minorHAnsi" w:eastAsiaTheme="minorEastAsia" w:hAnsiTheme="minorHAnsi" w:cstheme="minorBidi"/>
          <w:noProof/>
          <w:kern w:val="2"/>
          <w:sz w:val="20"/>
          <w:szCs w:val="22"/>
          <w:lang w:eastAsia="ko-KR"/>
        </w:rPr>
      </w:pPr>
      <w:del w:id="403" w:author="Taehoon KIM" w:date="2024-09-20T04:21:00Z" w16du:dateUtc="2024-09-19T19:21:00Z">
        <w:r w:rsidRPr="0029771A" w:rsidDel="0029771A">
          <w:rPr>
            <w:rPrChange w:id="404" w:author="Taehoon KIM" w:date="2024-09-20T04:21:00Z" w16du:dateUtc="2024-09-19T19:21:00Z">
              <w:rPr>
                <w:rStyle w:val="Hyperlink"/>
                <w:noProof/>
              </w:rPr>
            </w:rPrChange>
          </w:rPr>
          <w:delText>8</w:delText>
        </w:r>
        <w:r w:rsidDel="0029771A">
          <w:rPr>
            <w:rFonts w:asciiTheme="minorHAnsi" w:eastAsiaTheme="minorEastAsia" w:hAnsiTheme="minorHAnsi" w:cstheme="minorBidi"/>
            <w:noProof/>
            <w:kern w:val="2"/>
            <w:sz w:val="20"/>
            <w:szCs w:val="22"/>
            <w:lang w:eastAsia="ko-KR"/>
          </w:rPr>
          <w:tab/>
        </w:r>
        <w:r w:rsidRPr="0029771A" w:rsidDel="0029771A">
          <w:rPr>
            <w:rPrChange w:id="405" w:author="Taehoon KIM" w:date="2024-09-20T04:21:00Z" w16du:dateUtc="2024-09-19T19:21:00Z">
              <w:rPr>
                <w:rStyle w:val="Hyperlink"/>
                <w:noProof/>
              </w:rPr>
            </w:rPrChange>
          </w:rPr>
          <w:delText>Data model</w:delText>
        </w:r>
        <w:r w:rsidDel="0029771A">
          <w:rPr>
            <w:noProof/>
            <w:webHidden/>
          </w:rPr>
          <w:tab/>
          <w:delText>27</w:delText>
        </w:r>
      </w:del>
    </w:p>
    <w:p w14:paraId="2AF21B94" w14:textId="7440355C" w:rsidR="003E7307" w:rsidDel="0029771A" w:rsidRDefault="003E7307">
      <w:pPr>
        <w:pStyle w:val="TOC2"/>
        <w:rPr>
          <w:del w:id="406" w:author="Taehoon KIM" w:date="2024-09-20T04:21:00Z" w16du:dateUtc="2024-09-19T19:21:00Z"/>
          <w:rFonts w:asciiTheme="minorHAnsi" w:eastAsiaTheme="minorEastAsia" w:hAnsiTheme="minorHAnsi" w:cstheme="minorBidi"/>
          <w:noProof/>
          <w:kern w:val="2"/>
          <w:sz w:val="20"/>
          <w:szCs w:val="22"/>
          <w:lang w:eastAsia="ko-KR"/>
        </w:rPr>
      </w:pPr>
      <w:del w:id="407" w:author="Taehoon KIM" w:date="2024-09-20T04:21:00Z" w16du:dateUtc="2024-09-19T19:21:00Z">
        <w:r w:rsidRPr="0029771A" w:rsidDel="0029771A">
          <w:rPr>
            <w:rPrChange w:id="408" w:author="Taehoon KIM" w:date="2024-09-20T04:21:00Z" w16du:dateUtc="2024-09-19T19:21:00Z">
              <w:rPr>
                <w:rStyle w:val="Hyperlink"/>
                <w:noProof/>
              </w:rPr>
            </w:rPrChange>
          </w:rPr>
          <w:delText>8.1</w:delText>
        </w:r>
        <w:r w:rsidDel="0029771A">
          <w:rPr>
            <w:rFonts w:asciiTheme="minorHAnsi" w:eastAsiaTheme="minorEastAsia" w:hAnsiTheme="minorHAnsi" w:cstheme="minorBidi"/>
            <w:noProof/>
            <w:kern w:val="2"/>
            <w:sz w:val="20"/>
            <w:szCs w:val="22"/>
            <w:lang w:eastAsia="ko-KR"/>
          </w:rPr>
          <w:tab/>
        </w:r>
        <w:r w:rsidRPr="0029771A" w:rsidDel="0029771A">
          <w:rPr>
            <w:rPrChange w:id="409" w:author="Taehoon KIM" w:date="2024-09-20T04:21:00Z" w16du:dateUtc="2024-09-19T19:21:00Z">
              <w:rPr>
                <w:rStyle w:val="Hyperlink"/>
                <w:noProof/>
              </w:rPr>
            </w:rPrChange>
          </w:rPr>
          <w:delText>IndoorGML Core Module</w:delText>
        </w:r>
        <w:r w:rsidDel="0029771A">
          <w:rPr>
            <w:noProof/>
            <w:webHidden/>
          </w:rPr>
          <w:tab/>
          <w:delText>27</w:delText>
        </w:r>
      </w:del>
    </w:p>
    <w:p w14:paraId="2518C1B4" w14:textId="38EC67AB" w:rsidR="003E7307" w:rsidDel="0029771A" w:rsidRDefault="003E7307">
      <w:pPr>
        <w:pStyle w:val="TOC3"/>
        <w:rPr>
          <w:del w:id="410" w:author="Taehoon KIM" w:date="2024-09-20T04:21:00Z" w16du:dateUtc="2024-09-19T19:21:00Z"/>
          <w:rFonts w:asciiTheme="minorHAnsi" w:eastAsiaTheme="minorEastAsia" w:hAnsiTheme="minorHAnsi" w:cstheme="minorBidi"/>
          <w:noProof/>
          <w:kern w:val="2"/>
          <w:sz w:val="20"/>
          <w:szCs w:val="22"/>
          <w:lang w:eastAsia="ko-KR"/>
        </w:rPr>
      </w:pPr>
      <w:del w:id="411" w:author="Taehoon KIM" w:date="2024-09-20T04:21:00Z" w16du:dateUtc="2024-09-19T19:21:00Z">
        <w:r w:rsidRPr="0029771A" w:rsidDel="0029771A">
          <w:rPr>
            <w:rPrChange w:id="412" w:author="Taehoon KIM" w:date="2024-09-20T04:21:00Z" w16du:dateUtc="2024-09-19T19:21:00Z">
              <w:rPr>
                <w:rStyle w:val="Hyperlink"/>
                <w:noProof/>
                <w14:scene3d>
                  <w14:camera w14:prst="orthographicFront"/>
                  <w14:lightRig w14:rig="threePt" w14:dir="t">
                    <w14:rot w14:lat="0" w14:lon="0" w14:rev="0"/>
                  </w14:lightRig>
                </w14:scene3d>
              </w:rPr>
            </w:rPrChange>
          </w:rPr>
          <w:delText>8.1.1</w:delText>
        </w:r>
        <w:r w:rsidDel="0029771A">
          <w:rPr>
            <w:rFonts w:asciiTheme="minorHAnsi" w:eastAsiaTheme="minorEastAsia" w:hAnsiTheme="minorHAnsi" w:cstheme="minorBidi"/>
            <w:noProof/>
            <w:kern w:val="2"/>
            <w:sz w:val="20"/>
            <w:szCs w:val="22"/>
            <w:lang w:eastAsia="ko-KR"/>
          </w:rPr>
          <w:tab/>
        </w:r>
        <w:r w:rsidRPr="0029771A" w:rsidDel="0029771A">
          <w:rPr>
            <w:rPrChange w:id="413" w:author="Taehoon KIM" w:date="2024-09-20T04:21:00Z" w16du:dateUtc="2024-09-19T19:21:00Z">
              <w:rPr>
                <w:rStyle w:val="Hyperlink"/>
                <w:noProof/>
              </w:rPr>
            </w:rPrChange>
          </w:rPr>
          <w:delText>CellSpace</w:delText>
        </w:r>
        <w:r w:rsidDel="0029771A">
          <w:rPr>
            <w:noProof/>
            <w:webHidden/>
          </w:rPr>
          <w:tab/>
          <w:delText>29</w:delText>
        </w:r>
      </w:del>
    </w:p>
    <w:p w14:paraId="41CBCE10" w14:textId="13EFE40E" w:rsidR="003E7307" w:rsidDel="0029771A" w:rsidRDefault="003E7307">
      <w:pPr>
        <w:pStyle w:val="TOC3"/>
        <w:rPr>
          <w:del w:id="414" w:author="Taehoon KIM" w:date="2024-09-20T04:21:00Z" w16du:dateUtc="2024-09-19T19:21:00Z"/>
          <w:rFonts w:asciiTheme="minorHAnsi" w:eastAsiaTheme="minorEastAsia" w:hAnsiTheme="minorHAnsi" w:cstheme="minorBidi"/>
          <w:noProof/>
          <w:kern w:val="2"/>
          <w:sz w:val="20"/>
          <w:szCs w:val="22"/>
          <w:lang w:eastAsia="ko-KR"/>
        </w:rPr>
      </w:pPr>
      <w:del w:id="415" w:author="Taehoon KIM" w:date="2024-09-20T04:21:00Z" w16du:dateUtc="2024-09-19T19:21:00Z">
        <w:r w:rsidRPr="0029771A" w:rsidDel="0029771A">
          <w:rPr>
            <w:rPrChange w:id="416" w:author="Taehoon KIM" w:date="2024-09-20T04:21:00Z" w16du:dateUtc="2024-09-19T19:21:00Z">
              <w:rPr>
                <w:rStyle w:val="Hyperlink"/>
                <w:noProof/>
                <w14:scene3d>
                  <w14:camera w14:prst="orthographicFront"/>
                  <w14:lightRig w14:rig="threePt" w14:dir="t">
                    <w14:rot w14:lat="0" w14:lon="0" w14:rev="0"/>
                  </w14:lightRig>
                </w14:scene3d>
              </w:rPr>
            </w:rPrChange>
          </w:rPr>
          <w:delText>8.1.2</w:delText>
        </w:r>
        <w:r w:rsidDel="0029771A">
          <w:rPr>
            <w:rFonts w:asciiTheme="minorHAnsi" w:eastAsiaTheme="minorEastAsia" w:hAnsiTheme="minorHAnsi" w:cstheme="minorBidi"/>
            <w:noProof/>
            <w:kern w:val="2"/>
            <w:sz w:val="20"/>
            <w:szCs w:val="22"/>
            <w:lang w:eastAsia="ko-KR"/>
          </w:rPr>
          <w:tab/>
        </w:r>
        <w:r w:rsidRPr="0029771A" w:rsidDel="0029771A">
          <w:rPr>
            <w:rPrChange w:id="417" w:author="Taehoon KIM" w:date="2024-09-20T04:21:00Z" w16du:dateUtc="2024-09-19T19:21:00Z">
              <w:rPr>
                <w:rStyle w:val="Hyperlink"/>
                <w:noProof/>
              </w:rPr>
            </w:rPrChange>
          </w:rPr>
          <w:delText>CellBoundary</w:delText>
        </w:r>
        <w:r w:rsidDel="0029771A">
          <w:rPr>
            <w:noProof/>
            <w:webHidden/>
          </w:rPr>
          <w:tab/>
          <w:delText>30</w:delText>
        </w:r>
      </w:del>
    </w:p>
    <w:p w14:paraId="42AD1414" w14:textId="50041870" w:rsidR="003E7307" w:rsidDel="0029771A" w:rsidRDefault="003E7307">
      <w:pPr>
        <w:pStyle w:val="TOC3"/>
        <w:rPr>
          <w:del w:id="418" w:author="Taehoon KIM" w:date="2024-09-20T04:21:00Z" w16du:dateUtc="2024-09-19T19:21:00Z"/>
          <w:rFonts w:asciiTheme="minorHAnsi" w:eastAsiaTheme="minorEastAsia" w:hAnsiTheme="minorHAnsi" w:cstheme="minorBidi"/>
          <w:noProof/>
          <w:kern w:val="2"/>
          <w:sz w:val="20"/>
          <w:szCs w:val="22"/>
          <w:lang w:eastAsia="ko-KR"/>
        </w:rPr>
      </w:pPr>
      <w:del w:id="419" w:author="Taehoon KIM" w:date="2024-09-20T04:21:00Z" w16du:dateUtc="2024-09-19T19:21:00Z">
        <w:r w:rsidRPr="0029771A" w:rsidDel="0029771A">
          <w:rPr>
            <w:rPrChange w:id="420" w:author="Taehoon KIM" w:date="2024-09-20T04:21:00Z" w16du:dateUtc="2024-09-19T19:21:00Z">
              <w:rPr>
                <w:rStyle w:val="Hyperlink"/>
                <w:noProof/>
                <w14:scene3d>
                  <w14:camera w14:prst="orthographicFront"/>
                  <w14:lightRig w14:rig="threePt" w14:dir="t">
                    <w14:rot w14:lat="0" w14:lon="0" w14:rev="0"/>
                  </w14:lightRig>
                </w14:scene3d>
              </w:rPr>
            </w:rPrChange>
          </w:rPr>
          <w:delText>8.1.3</w:delText>
        </w:r>
        <w:r w:rsidDel="0029771A">
          <w:rPr>
            <w:rFonts w:asciiTheme="minorHAnsi" w:eastAsiaTheme="minorEastAsia" w:hAnsiTheme="minorHAnsi" w:cstheme="minorBidi"/>
            <w:noProof/>
            <w:kern w:val="2"/>
            <w:sz w:val="20"/>
            <w:szCs w:val="22"/>
            <w:lang w:eastAsia="ko-KR"/>
          </w:rPr>
          <w:tab/>
        </w:r>
        <w:r w:rsidRPr="0029771A" w:rsidDel="0029771A">
          <w:rPr>
            <w:rPrChange w:id="421" w:author="Taehoon KIM" w:date="2024-09-20T04:21:00Z" w16du:dateUtc="2024-09-19T19:21:00Z">
              <w:rPr>
                <w:rStyle w:val="Hyperlink"/>
                <w:noProof/>
              </w:rPr>
            </w:rPrChange>
          </w:rPr>
          <w:delText>PrimalSpaceLayer</w:delText>
        </w:r>
        <w:r w:rsidDel="0029771A">
          <w:rPr>
            <w:noProof/>
            <w:webHidden/>
          </w:rPr>
          <w:tab/>
          <w:delText>32</w:delText>
        </w:r>
      </w:del>
    </w:p>
    <w:p w14:paraId="04E81C0F" w14:textId="4CB66568" w:rsidR="003E7307" w:rsidDel="0029771A" w:rsidRDefault="003E7307">
      <w:pPr>
        <w:pStyle w:val="TOC3"/>
        <w:rPr>
          <w:del w:id="422" w:author="Taehoon KIM" w:date="2024-09-20T04:21:00Z" w16du:dateUtc="2024-09-19T19:21:00Z"/>
          <w:rFonts w:asciiTheme="minorHAnsi" w:eastAsiaTheme="minorEastAsia" w:hAnsiTheme="minorHAnsi" w:cstheme="minorBidi"/>
          <w:noProof/>
          <w:kern w:val="2"/>
          <w:sz w:val="20"/>
          <w:szCs w:val="22"/>
          <w:lang w:eastAsia="ko-KR"/>
        </w:rPr>
      </w:pPr>
      <w:del w:id="423" w:author="Taehoon KIM" w:date="2024-09-20T04:21:00Z" w16du:dateUtc="2024-09-19T19:21:00Z">
        <w:r w:rsidRPr="0029771A" w:rsidDel="0029771A">
          <w:rPr>
            <w:rPrChange w:id="424" w:author="Taehoon KIM" w:date="2024-09-20T04:21:00Z" w16du:dateUtc="2024-09-19T19:21:00Z">
              <w:rPr>
                <w:rStyle w:val="Hyperlink"/>
                <w:noProof/>
                <w14:scene3d>
                  <w14:camera w14:prst="orthographicFront"/>
                  <w14:lightRig w14:rig="threePt" w14:dir="t">
                    <w14:rot w14:lat="0" w14:lon="0" w14:rev="0"/>
                  </w14:lightRig>
                </w14:scene3d>
              </w:rPr>
            </w:rPrChange>
          </w:rPr>
          <w:delText>8.1.4</w:delText>
        </w:r>
        <w:r w:rsidDel="0029771A">
          <w:rPr>
            <w:rFonts w:asciiTheme="minorHAnsi" w:eastAsiaTheme="minorEastAsia" w:hAnsiTheme="minorHAnsi" w:cstheme="minorBidi"/>
            <w:noProof/>
            <w:kern w:val="2"/>
            <w:sz w:val="20"/>
            <w:szCs w:val="22"/>
            <w:lang w:eastAsia="ko-KR"/>
          </w:rPr>
          <w:tab/>
        </w:r>
        <w:r w:rsidRPr="0029771A" w:rsidDel="0029771A">
          <w:rPr>
            <w:rPrChange w:id="425" w:author="Taehoon KIM" w:date="2024-09-20T04:21:00Z" w16du:dateUtc="2024-09-19T19:21:00Z">
              <w:rPr>
                <w:rStyle w:val="Hyperlink"/>
                <w:noProof/>
              </w:rPr>
            </w:rPrChange>
          </w:rPr>
          <w:delText>Node</w:delText>
        </w:r>
        <w:r w:rsidDel="0029771A">
          <w:rPr>
            <w:noProof/>
            <w:webHidden/>
          </w:rPr>
          <w:tab/>
          <w:delText>32</w:delText>
        </w:r>
      </w:del>
    </w:p>
    <w:p w14:paraId="5789284A" w14:textId="454663CE" w:rsidR="003E7307" w:rsidDel="0029771A" w:rsidRDefault="003E7307">
      <w:pPr>
        <w:pStyle w:val="TOC3"/>
        <w:rPr>
          <w:del w:id="426" w:author="Taehoon KIM" w:date="2024-09-20T04:21:00Z" w16du:dateUtc="2024-09-19T19:21:00Z"/>
          <w:rFonts w:asciiTheme="minorHAnsi" w:eastAsiaTheme="minorEastAsia" w:hAnsiTheme="minorHAnsi" w:cstheme="minorBidi"/>
          <w:noProof/>
          <w:kern w:val="2"/>
          <w:sz w:val="20"/>
          <w:szCs w:val="22"/>
          <w:lang w:eastAsia="ko-KR"/>
        </w:rPr>
      </w:pPr>
      <w:del w:id="427" w:author="Taehoon KIM" w:date="2024-09-20T04:21:00Z" w16du:dateUtc="2024-09-19T19:21:00Z">
        <w:r w:rsidRPr="0029771A" w:rsidDel="0029771A">
          <w:rPr>
            <w:rPrChange w:id="428" w:author="Taehoon KIM" w:date="2024-09-20T04:21:00Z" w16du:dateUtc="2024-09-19T19:21:00Z">
              <w:rPr>
                <w:rStyle w:val="Hyperlink"/>
                <w:noProof/>
                <w14:scene3d>
                  <w14:camera w14:prst="orthographicFront"/>
                  <w14:lightRig w14:rig="threePt" w14:dir="t">
                    <w14:rot w14:lat="0" w14:lon="0" w14:rev="0"/>
                  </w14:lightRig>
                </w14:scene3d>
              </w:rPr>
            </w:rPrChange>
          </w:rPr>
          <w:delText>8.1.5</w:delText>
        </w:r>
        <w:r w:rsidDel="0029771A">
          <w:rPr>
            <w:rFonts w:asciiTheme="minorHAnsi" w:eastAsiaTheme="minorEastAsia" w:hAnsiTheme="minorHAnsi" w:cstheme="minorBidi"/>
            <w:noProof/>
            <w:kern w:val="2"/>
            <w:sz w:val="20"/>
            <w:szCs w:val="22"/>
            <w:lang w:eastAsia="ko-KR"/>
          </w:rPr>
          <w:tab/>
        </w:r>
        <w:r w:rsidRPr="0029771A" w:rsidDel="0029771A">
          <w:rPr>
            <w:rPrChange w:id="429" w:author="Taehoon KIM" w:date="2024-09-20T04:21:00Z" w16du:dateUtc="2024-09-19T19:21:00Z">
              <w:rPr>
                <w:rStyle w:val="Hyperlink"/>
                <w:noProof/>
              </w:rPr>
            </w:rPrChange>
          </w:rPr>
          <w:delText>Edge</w:delText>
        </w:r>
        <w:r w:rsidDel="0029771A">
          <w:rPr>
            <w:noProof/>
            <w:webHidden/>
          </w:rPr>
          <w:tab/>
          <w:delText>33</w:delText>
        </w:r>
      </w:del>
    </w:p>
    <w:p w14:paraId="43DB8B9B" w14:textId="2712E12D" w:rsidR="003E7307" w:rsidDel="0029771A" w:rsidRDefault="003E7307">
      <w:pPr>
        <w:pStyle w:val="TOC3"/>
        <w:rPr>
          <w:del w:id="430" w:author="Taehoon KIM" w:date="2024-09-20T04:21:00Z" w16du:dateUtc="2024-09-19T19:21:00Z"/>
          <w:rFonts w:asciiTheme="minorHAnsi" w:eastAsiaTheme="minorEastAsia" w:hAnsiTheme="minorHAnsi" w:cstheme="minorBidi"/>
          <w:noProof/>
          <w:kern w:val="2"/>
          <w:sz w:val="20"/>
          <w:szCs w:val="22"/>
          <w:lang w:eastAsia="ko-KR"/>
        </w:rPr>
      </w:pPr>
      <w:del w:id="431" w:author="Taehoon KIM" w:date="2024-09-20T04:21:00Z" w16du:dateUtc="2024-09-19T19:21:00Z">
        <w:r w:rsidRPr="0029771A" w:rsidDel="0029771A">
          <w:rPr>
            <w:rPrChange w:id="432" w:author="Taehoon KIM" w:date="2024-09-20T04:21:00Z" w16du:dateUtc="2024-09-19T19:21:00Z">
              <w:rPr>
                <w:rStyle w:val="Hyperlink"/>
                <w:noProof/>
                <w14:scene3d>
                  <w14:camera w14:prst="orthographicFront"/>
                  <w14:lightRig w14:rig="threePt" w14:dir="t">
                    <w14:rot w14:lat="0" w14:lon="0" w14:rev="0"/>
                  </w14:lightRig>
                </w14:scene3d>
              </w:rPr>
            </w:rPrChange>
          </w:rPr>
          <w:delText>8.1.6</w:delText>
        </w:r>
        <w:r w:rsidDel="0029771A">
          <w:rPr>
            <w:rFonts w:asciiTheme="minorHAnsi" w:eastAsiaTheme="minorEastAsia" w:hAnsiTheme="minorHAnsi" w:cstheme="minorBidi"/>
            <w:noProof/>
            <w:kern w:val="2"/>
            <w:sz w:val="20"/>
            <w:szCs w:val="22"/>
            <w:lang w:eastAsia="ko-KR"/>
          </w:rPr>
          <w:tab/>
        </w:r>
        <w:r w:rsidRPr="0029771A" w:rsidDel="0029771A">
          <w:rPr>
            <w:rPrChange w:id="433" w:author="Taehoon KIM" w:date="2024-09-20T04:21:00Z" w16du:dateUtc="2024-09-19T19:21:00Z">
              <w:rPr>
                <w:rStyle w:val="Hyperlink"/>
                <w:noProof/>
              </w:rPr>
            </w:rPrChange>
          </w:rPr>
          <w:delText>DualSpaceLayer</w:delText>
        </w:r>
        <w:r w:rsidDel="0029771A">
          <w:rPr>
            <w:noProof/>
            <w:webHidden/>
          </w:rPr>
          <w:tab/>
          <w:delText>34</w:delText>
        </w:r>
      </w:del>
    </w:p>
    <w:p w14:paraId="5887824A" w14:textId="631937ED" w:rsidR="003E7307" w:rsidDel="0029771A" w:rsidRDefault="003E7307">
      <w:pPr>
        <w:pStyle w:val="TOC3"/>
        <w:rPr>
          <w:del w:id="434" w:author="Taehoon KIM" w:date="2024-09-20T04:21:00Z" w16du:dateUtc="2024-09-19T19:21:00Z"/>
          <w:rFonts w:asciiTheme="minorHAnsi" w:eastAsiaTheme="minorEastAsia" w:hAnsiTheme="minorHAnsi" w:cstheme="minorBidi"/>
          <w:noProof/>
          <w:kern w:val="2"/>
          <w:sz w:val="20"/>
          <w:szCs w:val="22"/>
          <w:lang w:eastAsia="ko-KR"/>
        </w:rPr>
      </w:pPr>
      <w:del w:id="435" w:author="Taehoon KIM" w:date="2024-09-20T04:21:00Z" w16du:dateUtc="2024-09-19T19:21:00Z">
        <w:r w:rsidRPr="0029771A" w:rsidDel="0029771A">
          <w:rPr>
            <w:rPrChange w:id="436" w:author="Taehoon KIM" w:date="2024-09-20T04:21:00Z" w16du:dateUtc="2024-09-19T19:21:00Z">
              <w:rPr>
                <w:rStyle w:val="Hyperlink"/>
                <w:noProof/>
                <w14:scene3d>
                  <w14:camera w14:prst="orthographicFront"/>
                  <w14:lightRig w14:rig="threePt" w14:dir="t">
                    <w14:rot w14:lat="0" w14:lon="0" w14:rev="0"/>
                  </w14:lightRig>
                </w14:scene3d>
              </w:rPr>
            </w:rPrChange>
          </w:rPr>
          <w:delText>8.1.7</w:delText>
        </w:r>
        <w:r w:rsidDel="0029771A">
          <w:rPr>
            <w:rFonts w:asciiTheme="minorHAnsi" w:eastAsiaTheme="minorEastAsia" w:hAnsiTheme="minorHAnsi" w:cstheme="minorBidi"/>
            <w:noProof/>
            <w:kern w:val="2"/>
            <w:sz w:val="20"/>
            <w:szCs w:val="22"/>
            <w:lang w:eastAsia="ko-KR"/>
          </w:rPr>
          <w:tab/>
        </w:r>
        <w:r w:rsidRPr="0029771A" w:rsidDel="0029771A">
          <w:rPr>
            <w:rPrChange w:id="437" w:author="Taehoon KIM" w:date="2024-09-20T04:21:00Z" w16du:dateUtc="2024-09-19T19:21:00Z">
              <w:rPr>
                <w:rStyle w:val="Hyperlink"/>
                <w:noProof/>
              </w:rPr>
            </w:rPrChange>
          </w:rPr>
          <w:delText>InterLayerConnection</w:delText>
        </w:r>
        <w:r w:rsidDel="0029771A">
          <w:rPr>
            <w:noProof/>
            <w:webHidden/>
          </w:rPr>
          <w:tab/>
          <w:delText>35</w:delText>
        </w:r>
      </w:del>
    </w:p>
    <w:p w14:paraId="619E2793" w14:textId="7384BFB6" w:rsidR="003E7307" w:rsidDel="0029771A" w:rsidRDefault="003E7307">
      <w:pPr>
        <w:pStyle w:val="TOC3"/>
        <w:rPr>
          <w:del w:id="438" w:author="Taehoon KIM" w:date="2024-09-20T04:21:00Z" w16du:dateUtc="2024-09-19T19:21:00Z"/>
          <w:rFonts w:asciiTheme="minorHAnsi" w:eastAsiaTheme="minorEastAsia" w:hAnsiTheme="minorHAnsi" w:cstheme="minorBidi"/>
          <w:noProof/>
          <w:kern w:val="2"/>
          <w:sz w:val="20"/>
          <w:szCs w:val="22"/>
          <w:lang w:eastAsia="ko-KR"/>
        </w:rPr>
      </w:pPr>
      <w:del w:id="439" w:author="Taehoon KIM" w:date="2024-09-20T04:21:00Z" w16du:dateUtc="2024-09-19T19:21:00Z">
        <w:r w:rsidRPr="0029771A" w:rsidDel="0029771A">
          <w:rPr>
            <w:rPrChange w:id="440" w:author="Taehoon KIM" w:date="2024-09-20T04:21:00Z" w16du:dateUtc="2024-09-19T19:21:00Z">
              <w:rPr>
                <w:rStyle w:val="Hyperlink"/>
                <w:noProof/>
                <w14:scene3d>
                  <w14:camera w14:prst="orthographicFront"/>
                  <w14:lightRig w14:rig="threePt" w14:dir="t">
                    <w14:rot w14:lat="0" w14:lon="0" w14:rev="0"/>
                  </w14:lightRig>
                </w14:scene3d>
              </w:rPr>
            </w:rPrChange>
          </w:rPr>
          <w:delText>8.1.8</w:delText>
        </w:r>
        <w:r w:rsidDel="0029771A">
          <w:rPr>
            <w:rFonts w:asciiTheme="minorHAnsi" w:eastAsiaTheme="minorEastAsia" w:hAnsiTheme="minorHAnsi" w:cstheme="minorBidi"/>
            <w:noProof/>
            <w:kern w:val="2"/>
            <w:sz w:val="20"/>
            <w:szCs w:val="22"/>
            <w:lang w:eastAsia="ko-KR"/>
          </w:rPr>
          <w:tab/>
        </w:r>
        <w:r w:rsidRPr="0029771A" w:rsidDel="0029771A">
          <w:rPr>
            <w:rPrChange w:id="441" w:author="Taehoon KIM" w:date="2024-09-20T04:21:00Z" w16du:dateUtc="2024-09-19T19:21:00Z">
              <w:rPr>
                <w:rStyle w:val="Hyperlink"/>
                <w:noProof/>
              </w:rPr>
            </w:rPrChange>
          </w:rPr>
          <w:delText>ThematicLayer</w:delText>
        </w:r>
        <w:r w:rsidDel="0029771A">
          <w:rPr>
            <w:noProof/>
            <w:webHidden/>
          </w:rPr>
          <w:tab/>
          <w:delText>36</w:delText>
        </w:r>
      </w:del>
    </w:p>
    <w:p w14:paraId="0B611250" w14:textId="11D33517" w:rsidR="003E7307" w:rsidDel="0029771A" w:rsidRDefault="003E7307">
      <w:pPr>
        <w:pStyle w:val="TOC2"/>
        <w:rPr>
          <w:del w:id="442" w:author="Taehoon KIM" w:date="2024-09-20T04:21:00Z" w16du:dateUtc="2024-09-19T19:21:00Z"/>
          <w:rFonts w:asciiTheme="minorHAnsi" w:eastAsiaTheme="minorEastAsia" w:hAnsiTheme="minorHAnsi" w:cstheme="minorBidi"/>
          <w:noProof/>
          <w:kern w:val="2"/>
          <w:sz w:val="20"/>
          <w:szCs w:val="22"/>
          <w:lang w:eastAsia="ko-KR"/>
        </w:rPr>
      </w:pPr>
      <w:del w:id="443" w:author="Taehoon KIM" w:date="2024-09-20T04:21:00Z" w16du:dateUtc="2024-09-19T19:21:00Z">
        <w:r w:rsidRPr="0029771A" w:rsidDel="0029771A">
          <w:rPr>
            <w:rPrChange w:id="444" w:author="Taehoon KIM" w:date="2024-09-20T04:21:00Z" w16du:dateUtc="2024-09-19T19:21:00Z">
              <w:rPr>
                <w:rStyle w:val="Hyperlink"/>
                <w:noProof/>
              </w:rPr>
            </w:rPrChange>
          </w:rPr>
          <w:delText>8.2</w:delText>
        </w:r>
        <w:r w:rsidDel="0029771A">
          <w:rPr>
            <w:rFonts w:asciiTheme="minorHAnsi" w:eastAsiaTheme="minorEastAsia" w:hAnsiTheme="minorHAnsi" w:cstheme="minorBidi"/>
            <w:noProof/>
            <w:kern w:val="2"/>
            <w:sz w:val="20"/>
            <w:szCs w:val="22"/>
            <w:lang w:eastAsia="ko-KR"/>
          </w:rPr>
          <w:tab/>
        </w:r>
        <w:r w:rsidRPr="0029771A" w:rsidDel="0029771A">
          <w:rPr>
            <w:rPrChange w:id="445" w:author="Taehoon KIM" w:date="2024-09-20T04:21:00Z" w16du:dateUtc="2024-09-19T19:21:00Z">
              <w:rPr>
                <w:rStyle w:val="Hyperlink"/>
                <w:noProof/>
              </w:rPr>
            </w:rPrChange>
          </w:rPr>
          <w:delText>Navigation extension module</w:delText>
        </w:r>
        <w:r w:rsidDel="0029771A">
          <w:rPr>
            <w:noProof/>
            <w:webHidden/>
          </w:rPr>
          <w:tab/>
          <w:delText>38</w:delText>
        </w:r>
      </w:del>
    </w:p>
    <w:p w14:paraId="26084DB9" w14:textId="32F6716D" w:rsidR="003E7307" w:rsidDel="0029771A" w:rsidRDefault="003E7307">
      <w:pPr>
        <w:pStyle w:val="TOC3"/>
        <w:rPr>
          <w:del w:id="446" w:author="Taehoon KIM" w:date="2024-09-20T04:21:00Z" w16du:dateUtc="2024-09-19T19:21:00Z"/>
          <w:rFonts w:asciiTheme="minorHAnsi" w:eastAsiaTheme="minorEastAsia" w:hAnsiTheme="minorHAnsi" w:cstheme="minorBidi"/>
          <w:noProof/>
          <w:kern w:val="2"/>
          <w:sz w:val="20"/>
          <w:szCs w:val="22"/>
          <w:lang w:eastAsia="ko-KR"/>
        </w:rPr>
      </w:pPr>
      <w:del w:id="447" w:author="Taehoon KIM" w:date="2024-09-20T04:21:00Z" w16du:dateUtc="2024-09-19T19:21:00Z">
        <w:r w:rsidRPr="0029771A" w:rsidDel="0029771A">
          <w:rPr>
            <w:rPrChange w:id="448" w:author="Taehoon KIM" w:date="2024-09-20T04:21:00Z" w16du:dateUtc="2024-09-19T19:21:00Z">
              <w:rPr>
                <w:rStyle w:val="Hyperlink"/>
                <w:noProof/>
                <w14:scene3d>
                  <w14:camera w14:prst="orthographicFront"/>
                  <w14:lightRig w14:rig="threePt" w14:dir="t">
                    <w14:rot w14:lat="0" w14:lon="0" w14:rev="0"/>
                  </w14:lightRig>
                </w14:scene3d>
              </w:rPr>
            </w:rPrChange>
          </w:rPr>
          <w:delText>8.2.1</w:delText>
        </w:r>
        <w:r w:rsidDel="0029771A">
          <w:rPr>
            <w:rFonts w:asciiTheme="minorHAnsi" w:eastAsiaTheme="minorEastAsia" w:hAnsiTheme="minorHAnsi" w:cstheme="minorBidi"/>
            <w:noProof/>
            <w:kern w:val="2"/>
            <w:sz w:val="20"/>
            <w:szCs w:val="22"/>
            <w:lang w:eastAsia="ko-KR"/>
          </w:rPr>
          <w:tab/>
        </w:r>
        <w:r w:rsidRPr="0029771A" w:rsidDel="0029771A">
          <w:rPr>
            <w:rPrChange w:id="449" w:author="Taehoon KIM" w:date="2024-09-20T04:21:00Z" w16du:dateUtc="2024-09-19T19:21:00Z">
              <w:rPr>
                <w:rStyle w:val="Hyperlink"/>
                <w:noProof/>
              </w:rPr>
            </w:rPrChange>
          </w:rPr>
          <w:delText>NavigableSpace</w:delText>
        </w:r>
        <w:r w:rsidDel="0029771A">
          <w:rPr>
            <w:noProof/>
            <w:webHidden/>
          </w:rPr>
          <w:tab/>
          <w:delText>40</w:delText>
        </w:r>
      </w:del>
    </w:p>
    <w:p w14:paraId="279A70B3" w14:textId="3447655A" w:rsidR="003E7307" w:rsidDel="0029771A" w:rsidRDefault="003E7307">
      <w:pPr>
        <w:pStyle w:val="TOC3"/>
        <w:rPr>
          <w:del w:id="450" w:author="Taehoon KIM" w:date="2024-09-20T04:21:00Z" w16du:dateUtc="2024-09-19T19:21:00Z"/>
          <w:rFonts w:asciiTheme="minorHAnsi" w:eastAsiaTheme="minorEastAsia" w:hAnsiTheme="minorHAnsi" w:cstheme="minorBidi"/>
          <w:noProof/>
          <w:kern w:val="2"/>
          <w:sz w:val="20"/>
          <w:szCs w:val="22"/>
          <w:lang w:eastAsia="ko-KR"/>
        </w:rPr>
      </w:pPr>
      <w:del w:id="451" w:author="Taehoon KIM" w:date="2024-09-20T04:21:00Z" w16du:dateUtc="2024-09-19T19:21:00Z">
        <w:r w:rsidRPr="0029771A" w:rsidDel="0029771A">
          <w:rPr>
            <w:rPrChange w:id="452" w:author="Taehoon KIM" w:date="2024-09-20T04:21:00Z" w16du:dateUtc="2024-09-19T19:21:00Z">
              <w:rPr>
                <w:rStyle w:val="Hyperlink"/>
                <w:noProof/>
                <w14:scene3d>
                  <w14:camera w14:prst="orthographicFront"/>
                  <w14:lightRig w14:rig="threePt" w14:dir="t">
                    <w14:rot w14:lat="0" w14:lon="0" w14:rev="0"/>
                  </w14:lightRig>
                </w14:scene3d>
              </w:rPr>
            </w:rPrChange>
          </w:rPr>
          <w:delText>8.2.2</w:delText>
        </w:r>
        <w:r w:rsidDel="0029771A">
          <w:rPr>
            <w:rFonts w:asciiTheme="minorHAnsi" w:eastAsiaTheme="minorEastAsia" w:hAnsiTheme="minorHAnsi" w:cstheme="minorBidi"/>
            <w:noProof/>
            <w:kern w:val="2"/>
            <w:sz w:val="20"/>
            <w:szCs w:val="22"/>
            <w:lang w:eastAsia="ko-KR"/>
          </w:rPr>
          <w:tab/>
        </w:r>
        <w:r w:rsidRPr="0029771A" w:rsidDel="0029771A">
          <w:rPr>
            <w:rPrChange w:id="453" w:author="Taehoon KIM" w:date="2024-09-20T04:21:00Z" w16du:dateUtc="2024-09-19T19:21:00Z">
              <w:rPr>
                <w:rStyle w:val="Hyperlink"/>
                <w:noProof/>
              </w:rPr>
            </w:rPrChange>
          </w:rPr>
          <w:delText>GeneralSpace</w:delText>
        </w:r>
        <w:r w:rsidDel="0029771A">
          <w:rPr>
            <w:noProof/>
            <w:webHidden/>
          </w:rPr>
          <w:tab/>
          <w:delText>41</w:delText>
        </w:r>
      </w:del>
    </w:p>
    <w:p w14:paraId="6AE2493C" w14:textId="0C491C18" w:rsidR="003E7307" w:rsidDel="0029771A" w:rsidRDefault="003E7307">
      <w:pPr>
        <w:pStyle w:val="TOC3"/>
        <w:rPr>
          <w:del w:id="454" w:author="Taehoon KIM" w:date="2024-09-20T04:21:00Z" w16du:dateUtc="2024-09-19T19:21:00Z"/>
          <w:rFonts w:asciiTheme="minorHAnsi" w:eastAsiaTheme="minorEastAsia" w:hAnsiTheme="minorHAnsi" w:cstheme="minorBidi"/>
          <w:noProof/>
          <w:kern w:val="2"/>
          <w:sz w:val="20"/>
          <w:szCs w:val="22"/>
          <w:lang w:eastAsia="ko-KR"/>
        </w:rPr>
      </w:pPr>
      <w:del w:id="455" w:author="Taehoon KIM" w:date="2024-09-20T04:21:00Z" w16du:dateUtc="2024-09-19T19:21:00Z">
        <w:r w:rsidRPr="0029771A" w:rsidDel="0029771A">
          <w:rPr>
            <w:rPrChange w:id="456" w:author="Taehoon KIM" w:date="2024-09-20T04:21:00Z" w16du:dateUtc="2024-09-19T19:21:00Z">
              <w:rPr>
                <w:rStyle w:val="Hyperlink"/>
                <w:noProof/>
                <w14:scene3d>
                  <w14:camera w14:prst="orthographicFront"/>
                  <w14:lightRig w14:rig="threePt" w14:dir="t">
                    <w14:rot w14:lat="0" w14:lon="0" w14:rev="0"/>
                  </w14:lightRig>
                </w14:scene3d>
              </w:rPr>
            </w:rPrChange>
          </w:rPr>
          <w:delText>8.2.3</w:delText>
        </w:r>
        <w:r w:rsidDel="0029771A">
          <w:rPr>
            <w:rFonts w:asciiTheme="minorHAnsi" w:eastAsiaTheme="minorEastAsia" w:hAnsiTheme="minorHAnsi" w:cstheme="minorBidi"/>
            <w:noProof/>
            <w:kern w:val="2"/>
            <w:sz w:val="20"/>
            <w:szCs w:val="22"/>
            <w:lang w:eastAsia="ko-KR"/>
          </w:rPr>
          <w:tab/>
        </w:r>
        <w:r w:rsidRPr="0029771A" w:rsidDel="0029771A">
          <w:rPr>
            <w:rPrChange w:id="457" w:author="Taehoon KIM" w:date="2024-09-20T04:21:00Z" w16du:dateUtc="2024-09-19T19:21:00Z">
              <w:rPr>
                <w:rStyle w:val="Hyperlink"/>
                <w:noProof/>
              </w:rPr>
            </w:rPrChange>
          </w:rPr>
          <w:delText>TransferSpace</w:delText>
        </w:r>
        <w:r w:rsidDel="0029771A">
          <w:rPr>
            <w:noProof/>
            <w:webHidden/>
          </w:rPr>
          <w:tab/>
          <w:delText>42</w:delText>
        </w:r>
      </w:del>
    </w:p>
    <w:p w14:paraId="06206435" w14:textId="0E93A78F" w:rsidR="003E7307" w:rsidDel="0029771A" w:rsidRDefault="003E7307">
      <w:pPr>
        <w:pStyle w:val="TOC3"/>
        <w:rPr>
          <w:del w:id="458" w:author="Taehoon KIM" w:date="2024-09-20T04:21:00Z" w16du:dateUtc="2024-09-19T19:21:00Z"/>
          <w:rFonts w:asciiTheme="minorHAnsi" w:eastAsiaTheme="minorEastAsia" w:hAnsiTheme="minorHAnsi" w:cstheme="minorBidi"/>
          <w:noProof/>
          <w:kern w:val="2"/>
          <w:sz w:val="20"/>
          <w:szCs w:val="22"/>
          <w:lang w:eastAsia="ko-KR"/>
        </w:rPr>
      </w:pPr>
      <w:del w:id="459" w:author="Taehoon KIM" w:date="2024-09-20T04:21:00Z" w16du:dateUtc="2024-09-19T19:21:00Z">
        <w:r w:rsidRPr="0029771A" w:rsidDel="0029771A">
          <w:rPr>
            <w:rPrChange w:id="460" w:author="Taehoon KIM" w:date="2024-09-20T04:21:00Z" w16du:dateUtc="2024-09-19T19:21:00Z">
              <w:rPr>
                <w:rStyle w:val="Hyperlink"/>
                <w:noProof/>
                <w14:scene3d>
                  <w14:camera w14:prst="orthographicFront"/>
                  <w14:lightRig w14:rig="threePt" w14:dir="t">
                    <w14:rot w14:lat="0" w14:lon="0" w14:rev="0"/>
                  </w14:lightRig>
                </w14:scene3d>
              </w:rPr>
            </w:rPrChange>
          </w:rPr>
          <w:delText>8.2.4</w:delText>
        </w:r>
        <w:r w:rsidDel="0029771A">
          <w:rPr>
            <w:rFonts w:asciiTheme="minorHAnsi" w:eastAsiaTheme="minorEastAsia" w:hAnsiTheme="minorHAnsi" w:cstheme="minorBidi"/>
            <w:noProof/>
            <w:kern w:val="2"/>
            <w:sz w:val="20"/>
            <w:szCs w:val="22"/>
            <w:lang w:eastAsia="ko-KR"/>
          </w:rPr>
          <w:tab/>
        </w:r>
        <w:r w:rsidRPr="0029771A" w:rsidDel="0029771A">
          <w:rPr>
            <w:rPrChange w:id="461" w:author="Taehoon KIM" w:date="2024-09-20T04:21:00Z" w16du:dateUtc="2024-09-19T19:21:00Z">
              <w:rPr>
                <w:rStyle w:val="Hyperlink"/>
                <w:noProof/>
              </w:rPr>
            </w:rPrChange>
          </w:rPr>
          <w:delText>NavigableBoundary</w:delText>
        </w:r>
        <w:r w:rsidDel="0029771A">
          <w:rPr>
            <w:noProof/>
            <w:webHidden/>
          </w:rPr>
          <w:tab/>
          <w:delText>42</w:delText>
        </w:r>
      </w:del>
    </w:p>
    <w:p w14:paraId="23B0FDD4" w14:textId="748A49E7" w:rsidR="003E7307" w:rsidDel="0029771A" w:rsidRDefault="003E7307">
      <w:pPr>
        <w:pStyle w:val="TOC3"/>
        <w:rPr>
          <w:del w:id="462" w:author="Taehoon KIM" w:date="2024-09-20T04:21:00Z" w16du:dateUtc="2024-09-19T19:21:00Z"/>
          <w:rFonts w:asciiTheme="minorHAnsi" w:eastAsiaTheme="minorEastAsia" w:hAnsiTheme="minorHAnsi" w:cstheme="minorBidi"/>
          <w:noProof/>
          <w:kern w:val="2"/>
          <w:sz w:val="20"/>
          <w:szCs w:val="22"/>
          <w:lang w:eastAsia="ko-KR"/>
        </w:rPr>
      </w:pPr>
      <w:del w:id="463" w:author="Taehoon KIM" w:date="2024-09-20T04:21:00Z" w16du:dateUtc="2024-09-19T19:21:00Z">
        <w:r w:rsidRPr="0029771A" w:rsidDel="0029771A">
          <w:rPr>
            <w:rPrChange w:id="464" w:author="Taehoon KIM" w:date="2024-09-20T04:21:00Z" w16du:dateUtc="2024-09-19T19:21:00Z">
              <w:rPr>
                <w:rStyle w:val="Hyperlink"/>
                <w:noProof/>
                <w14:scene3d>
                  <w14:camera w14:prst="orthographicFront"/>
                  <w14:lightRig w14:rig="threePt" w14:dir="t">
                    <w14:rot w14:lat="0" w14:lon="0" w14:rev="0"/>
                  </w14:lightRig>
                </w14:scene3d>
              </w:rPr>
            </w:rPrChange>
          </w:rPr>
          <w:delText>8.2.5</w:delText>
        </w:r>
        <w:r w:rsidDel="0029771A">
          <w:rPr>
            <w:rFonts w:asciiTheme="minorHAnsi" w:eastAsiaTheme="minorEastAsia" w:hAnsiTheme="minorHAnsi" w:cstheme="minorBidi"/>
            <w:noProof/>
            <w:kern w:val="2"/>
            <w:sz w:val="20"/>
            <w:szCs w:val="22"/>
            <w:lang w:eastAsia="ko-KR"/>
          </w:rPr>
          <w:tab/>
        </w:r>
        <w:r w:rsidRPr="0029771A" w:rsidDel="0029771A">
          <w:rPr>
            <w:rPrChange w:id="465" w:author="Taehoon KIM" w:date="2024-09-20T04:21:00Z" w16du:dateUtc="2024-09-19T19:21:00Z">
              <w:rPr>
                <w:rStyle w:val="Hyperlink"/>
                <w:noProof/>
              </w:rPr>
            </w:rPrChange>
          </w:rPr>
          <w:delText>NonNavigableSpace</w:delText>
        </w:r>
        <w:r w:rsidDel="0029771A">
          <w:rPr>
            <w:noProof/>
            <w:webHidden/>
          </w:rPr>
          <w:tab/>
          <w:delText>43</w:delText>
        </w:r>
      </w:del>
    </w:p>
    <w:p w14:paraId="580666CF" w14:textId="1100B480" w:rsidR="003E7307" w:rsidDel="0029771A" w:rsidRDefault="003E7307">
      <w:pPr>
        <w:pStyle w:val="TOC3"/>
        <w:rPr>
          <w:del w:id="466" w:author="Taehoon KIM" w:date="2024-09-20T04:21:00Z" w16du:dateUtc="2024-09-19T19:21:00Z"/>
          <w:rFonts w:asciiTheme="minorHAnsi" w:eastAsiaTheme="minorEastAsia" w:hAnsiTheme="minorHAnsi" w:cstheme="minorBidi"/>
          <w:noProof/>
          <w:kern w:val="2"/>
          <w:sz w:val="20"/>
          <w:szCs w:val="22"/>
          <w:lang w:eastAsia="ko-KR"/>
        </w:rPr>
      </w:pPr>
      <w:del w:id="467" w:author="Taehoon KIM" w:date="2024-09-20T04:21:00Z" w16du:dateUtc="2024-09-19T19:21:00Z">
        <w:r w:rsidRPr="0029771A" w:rsidDel="0029771A">
          <w:rPr>
            <w:rPrChange w:id="468" w:author="Taehoon KIM" w:date="2024-09-20T04:21:00Z" w16du:dateUtc="2024-09-19T19:21:00Z">
              <w:rPr>
                <w:rStyle w:val="Hyperlink"/>
                <w:noProof/>
                <w14:scene3d>
                  <w14:camera w14:prst="orthographicFront"/>
                  <w14:lightRig w14:rig="threePt" w14:dir="t">
                    <w14:rot w14:lat="0" w14:lon="0" w14:rev="0"/>
                  </w14:lightRig>
                </w14:scene3d>
              </w:rPr>
            </w:rPrChange>
          </w:rPr>
          <w:delText>8.2.6</w:delText>
        </w:r>
        <w:r w:rsidDel="0029771A">
          <w:rPr>
            <w:rFonts w:asciiTheme="minorHAnsi" w:eastAsiaTheme="minorEastAsia" w:hAnsiTheme="minorHAnsi" w:cstheme="minorBidi"/>
            <w:noProof/>
            <w:kern w:val="2"/>
            <w:sz w:val="20"/>
            <w:szCs w:val="22"/>
            <w:lang w:eastAsia="ko-KR"/>
          </w:rPr>
          <w:tab/>
        </w:r>
        <w:r w:rsidRPr="0029771A" w:rsidDel="0029771A">
          <w:rPr>
            <w:rPrChange w:id="469" w:author="Taehoon KIM" w:date="2024-09-20T04:21:00Z" w16du:dateUtc="2024-09-19T19:21:00Z">
              <w:rPr>
                <w:rStyle w:val="Hyperlink"/>
                <w:noProof/>
              </w:rPr>
            </w:rPrChange>
          </w:rPr>
          <w:delText>ObjectSpace</w:delText>
        </w:r>
        <w:r w:rsidDel="0029771A">
          <w:rPr>
            <w:noProof/>
            <w:webHidden/>
          </w:rPr>
          <w:tab/>
          <w:delText>43</w:delText>
        </w:r>
      </w:del>
    </w:p>
    <w:p w14:paraId="08A30744" w14:textId="581FC13A" w:rsidR="003E7307" w:rsidDel="0029771A" w:rsidRDefault="003E7307">
      <w:pPr>
        <w:pStyle w:val="TOC3"/>
        <w:rPr>
          <w:del w:id="470" w:author="Taehoon KIM" w:date="2024-09-20T04:21:00Z" w16du:dateUtc="2024-09-19T19:21:00Z"/>
          <w:rFonts w:asciiTheme="minorHAnsi" w:eastAsiaTheme="minorEastAsia" w:hAnsiTheme="minorHAnsi" w:cstheme="minorBidi"/>
          <w:noProof/>
          <w:kern w:val="2"/>
          <w:sz w:val="20"/>
          <w:szCs w:val="22"/>
          <w:lang w:eastAsia="ko-KR"/>
        </w:rPr>
      </w:pPr>
      <w:del w:id="471" w:author="Taehoon KIM" w:date="2024-09-20T04:21:00Z" w16du:dateUtc="2024-09-19T19:21:00Z">
        <w:r w:rsidRPr="0029771A" w:rsidDel="0029771A">
          <w:rPr>
            <w:rPrChange w:id="472" w:author="Taehoon KIM" w:date="2024-09-20T04:21:00Z" w16du:dateUtc="2024-09-19T19:21:00Z">
              <w:rPr>
                <w:rStyle w:val="Hyperlink"/>
                <w:noProof/>
                <w14:scene3d>
                  <w14:camera w14:prst="orthographicFront"/>
                  <w14:lightRig w14:rig="threePt" w14:dir="t">
                    <w14:rot w14:lat="0" w14:lon="0" w14:rev="0"/>
                  </w14:lightRig>
                </w14:scene3d>
              </w:rPr>
            </w:rPrChange>
          </w:rPr>
          <w:delText>8.2.7</w:delText>
        </w:r>
        <w:r w:rsidDel="0029771A">
          <w:rPr>
            <w:rFonts w:asciiTheme="minorHAnsi" w:eastAsiaTheme="minorEastAsia" w:hAnsiTheme="minorHAnsi" w:cstheme="minorBidi"/>
            <w:noProof/>
            <w:kern w:val="2"/>
            <w:sz w:val="20"/>
            <w:szCs w:val="22"/>
            <w:lang w:eastAsia="ko-KR"/>
          </w:rPr>
          <w:tab/>
        </w:r>
        <w:r w:rsidRPr="0029771A" w:rsidDel="0029771A">
          <w:rPr>
            <w:rPrChange w:id="473" w:author="Taehoon KIM" w:date="2024-09-20T04:21:00Z" w16du:dateUtc="2024-09-19T19:21:00Z">
              <w:rPr>
                <w:rStyle w:val="Hyperlink"/>
                <w:noProof/>
              </w:rPr>
            </w:rPrChange>
          </w:rPr>
          <w:delText>NonNavigableBoundary</w:delText>
        </w:r>
        <w:r w:rsidDel="0029771A">
          <w:rPr>
            <w:noProof/>
            <w:webHidden/>
          </w:rPr>
          <w:tab/>
          <w:delText>44</w:delText>
        </w:r>
      </w:del>
    </w:p>
    <w:p w14:paraId="715A7D0A" w14:textId="4F5FA4FF" w:rsidR="003E7307" w:rsidDel="0029771A" w:rsidRDefault="003E7307">
      <w:pPr>
        <w:pStyle w:val="TOC3"/>
        <w:rPr>
          <w:del w:id="474" w:author="Taehoon KIM" w:date="2024-09-20T04:21:00Z" w16du:dateUtc="2024-09-19T19:21:00Z"/>
          <w:rFonts w:asciiTheme="minorHAnsi" w:eastAsiaTheme="minorEastAsia" w:hAnsiTheme="minorHAnsi" w:cstheme="minorBidi"/>
          <w:noProof/>
          <w:kern w:val="2"/>
          <w:sz w:val="20"/>
          <w:szCs w:val="22"/>
          <w:lang w:eastAsia="ko-KR"/>
        </w:rPr>
      </w:pPr>
      <w:del w:id="475" w:author="Taehoon KIM" w:date="2024-09-20T04:21:00Z" w16du:dateUtc="2024-09-19T19:21:00Z">
        <w:r w:rsidRPr="0029771A" w:rsidDel="0029771A">
          <w:rPr>
            <w:rPrChange w:id="476" w:author="Taehoon KIM" w:date="2024-09-20T04:21:00Z" w16du:dateUtc="2024-09-19T19:21:00Z">
              <w:rPr>
                <w:rStyle w:val="Hyperlink"/>
                <w:noProof/>
                <w14:scene3d>
                  <w14:camera w14:prst="orthographicFront"/>
                  <w14:lightRig w14:rig="threePt" w14:dir="t">
                    <w14:rot w14:lat="0" w14:lon="0" w14:rev="0"/>
                  </w14:lightRig>
                </w14:scene3d>
              </w:rPr>
            </w:rPrChange>
          </w:rPr>
          <w:delText>8.2.8</w:delText>
        </w:r>
        <w:r w:rsidDel="0029771A">
          <w:rPr>
            <w:rFonts w:asciiTheme="minorHAnsi" w:eastAsiaTheme="minorEastAsia" w:hAnsiTheme="minorHAnsi" w:cstheme="minorBidi"/>
            <w:noProof/>
            <w:kern w:val="2"/>
            <w:sz w:val="20"/>
            <w:szCs w:val="22"/>
            <w:lang w:eastAsia="ko-KR"/>
          </w:rPr>
          <w:tab/>
        </w:r>
        <w:r w:rsidRPr="0029771A" w:rsidDel="0029771A">
          <w:rPr>
            <w:rPrChange w:id="477" w:author="Taehoon KIM" w:date="2024-09-20T04:21:00Z" w16du:dateUtc="2024-09-19T19:21:00Z">
              <w:rPr>
                <w:rStyle w:val="Hyperlink"/>
                <w:noProof/>
              </w:rPr>
            </w:rPrChange>
          </w:rPr>
          <w:delText>Route</w:delText>
        </w:r>
        <w:r w:rsidDel="0029771A">
          <w:rPr>
            <w:noProof/>
            <w:webHidden/>
          </w:rPr>
          <w:tab/>
          <w:delText>44</w:delText>
        </w:r>
      </w:del>
    </w:p>
    <w:p w14:paraId="377BD175" w14:textId="103145D6" w:rsidR="003E7307" w:rsidDel="0029771A" w:rsidRDefault="003E7307">
      <w:pPr>
        <w:pStyle w:val="TOC2"/>
        <w:rPr>
          <w:del w:id="478" w:author="Taehoon KIM" w:date="2024-09-20T04:21:00Z" w16du:dateUtc="2024-09-19T19:21:00Z"/>
          <w:rFonts w:asciiTheme="minorHAnsi" w:eastAsiaTheme="minorEastAsia" w:hAnsiTheme="minorHAnsi" w:cstheme="minorBidi"/>
          <w:noProof/>
          <w:kern w:val="2"/>
          <w:sz w:val="20"/>
          <w:szCs w:val="22"/>
          <w:lang w:eastAsia="ko-KR"/>
        </w:rPr>
      </w:pPr>
      <w:del w:id="479" w:author="Taehoon KIM" w:date="2024-09-20T04:21:00Z" w16du:dateUtc="2024-09-19T19:21:00Z">
        <w:r w:rsidRPr="0029771A" w:rsidDel="0029771A">
          <w:rPr>
            <w:rPrChange w:id="480" w:author="Taehoon KIM" w:date="2024-09-20T04:21:00Z" w16du:dateUtc="2024-09-19T19:21:00Z">
              <w:rPr>
                <w:rStyle w:val="Hyperlink"/>
                <w:noProof/>
              </w:rPr>
            </w:rPrChange>
          </w:rPr>
          <w:delText>8.3</w:delText>
        </w:r>
        <w:r w:rsidDel="0029771A">
          <w:rPr>
            <w:rFonts w:asciiTheme="minorHAnsi" w:eastAsiaTheme="minorEastAsia" w:hAnsiTheme="minorHAnsi" w:cstheme="minorBidi"/>
            <w:noProof/>
            <w:kern w:val="2"/>
            <w:sz w:val="20"/>
            <w:szCs w:val="22"/>
            <w:lang w:eastAsia="ko-KR"/>
          </w:rPr>
          <w:tab/>
        </w:r>
        <w:r w:rsidRPr="0029771A" w:rsidDel="0029771A">
          <w:rPr>
            <w:rPrChange w:id="481" w:author="Taehoon KIM" w:date="2024-09-20T04:21:00Z" w16du:dateUtc="2024-09-19T19:21:00Z">
              <w:rPr>
                <w:rStyle w:val="Hyperlink"/>
                <w:noProof/>
              </w:rPr>
            </w:rPrChange>
          </w:rPr>
          <w:delText>Requirements</w:delText>
        </w:r>
        <w:r w:rsidDel="0029771A">
          <w:rPr>
            <w:noProof/>
            <w:webHidden/>
          </w:rPr>
          <w:tab/>
          <w:delText>45</w:delText>
        </w:r>
      </w:del>
    </w:p>
    <w:p w14:paraId="241F53D7" w14:textId="6A0A90E0" w:rsidR="003E7307" w:rsidDel="0029771A" w:rsidRDefault="003E7307">
      <w:pPr>
        <w:pStyle w:val="TOC1"/>
        <w:tabs>
          <w:tab w:val="left" w:pos="482"/>
          <w:tab w:val="right" w:leader="dot" w:pos="10070"/>
        </w:tabs>
        <w:rPr>
          <w:del w:id="482" w:author="Taehoon KIM" w:date="2024-09-20T04:21:00Z" w16du:dateUtc="2024-09-19T19:21:00Z"/>
          <w:rFonts w:asciiTheme="minorHAnsi" w:eastAsiaTheme="minorEastAsia" w:hAnsiTheme="minorHAnsi" w:cstheme="minorBidi"/>
          <w:noProof/>
          <w:kern w:val="2"/>
          <w:sz w:val="20"/>
          <w:szCs w:val="22"/>
          <w:lang w:eastAsia="ko-KR"/>
        </w:rPr>
      </w:pPr>
      <w:del w:id="483" w:author="Taehoon KIM" w:date="2024-09-20T04:21:00Z" w16du:dateUtc="2024-09-19T19:21:00Z">
        <w:r w:rsidRPr="0029771A" w:rsidDel="0029771A">
          <w:rPr>
            <w:rPrChange w:id="484" w:author="Taehoon KIM" w:date="2024-09-20T04:21:00Z" w16du:dateUtc="2024-09-19T19:21:00Z">
              <w:rPr>
                <w:rStyle w:val="Hyperlink"/>
                <w:noProof/>
                <w:lang w:eastAsia="ko-KR"/>
              </w:rPr>
            </w:rPrChange>
          </w:rPr>
          <w:delText>9</w:delText>
        </w:r>
        <w:r w:rsidDel="0029771A">
          <w:rPr>
            <w:rFonts w:asciiTheme="minorHAnsi" w:eastAsiaTheme="minorEastAsia" w:hAnsiTheme="minorHAnsi" w:cstheme="minorBidi"/>
            <w:noProof/>
            <w:kern w:val="2"/>
            <w:sz w:val="20"/>
            <w:szCs w:val="22"/>
            <w:lang w:eastAsia="ko-KR"/>
          </w:rPr>
          <w:tab/>
        </w:r>
        <w:r w:rsidRPr="0029771A" w:rsidDel="0029771A">
          <w:rPr>
            <w:rPrChange w:id="485" w:author="Taehoon KIM" w:date="2024-09-20T04:21:00Z" w16du:dateUtc="2024-09-19T19:21:00Z">
              <w:rPr>
                <w:rStyle w:val="Hyperlink"/>
                <w:noProof/>
                <w:lang w:eastAsia="ko-KR"/>
              </w:rPr>
            </w:rPrChange>
          </w:rPr>
          <w:delText>Data dictionary and requirements</w:delText>
        </w:r>
        <w:r w:rsidDel="0029771A">
          <w:rPr>
            <w:noProof/>
            <w:webHidden/>
          </w:rPr>
          <w:tab/>
          <w:delText>47</w:delText>
        </w:r>
      </w:del>
    </w:p>
    <w:p w14:paraId="60E02CE1" w14:textId="4FF8F068" w:rsidR="003E7307" w:rsidDel="0029771A" w:rsidRDefault="003E7307">
      <w:pPr>
        <w:pStyle w:val="TOC2"/>
        <w:rPr>
          <w:del w:id="486" w:author="Taehoon KIM" w:date="2024-09-20T04:21:00Z" w16du:dateUtc="2024-09-19T19:21:00Z"/>
          <w:rFonts w:asciiTheme="minorHAnsi" w:eastAsiaTheme="minorEastAsia" w:hAnsiTheme="minorHAnsi" w:cstheme="minorBidi"/>
          <w:noProof/>
          <w:kern w:val="2"/>
          <w:sz w:val="20"/>
          <w:szCs w:val="22"/>
          <w:lang w:eastAsia="ko-KR"/>
        </w:rPr>
      </w:pPr>
      <w:del w:id="487" w:author="Taehoon KIM" w:date="2024-09-20T04:21:00Z" w16du:dateUtc="2024-09-19T19:21:00Z">
        <w:r w:rsidRPr="0029771A" w:rsidDel="0029771A">
          <w:rPr>
            <w:rPrChange w:id="488" w:author="Taehoon KIM" w:date="2024-09-20T04:21:00Z" w16du:dateUtc="2024-09-19T19:21:00Z">
              <w:rPr>
                <w:rStyle w:val="Hyperlink"/>
                <w:noProof/>
                <w:lang w:eastAsia="ko-KR"/>
              </w:rPr>
            </w:rPrChange>
          </w:rPr>
          <w:delText>9.1</w:delText>
        </w:r>
        <w:r w:rsidDel="0029771A">
          <w:rPr>
            <w:rFonts w:asciiTheme="minorHAnsi" w:eastAsiaTheme="minorEastAsia" w:hAnsiTheme="minorHAnsi" w:cstheme="minorBidi"/>
            <w:noProof/>
            <w:kern w:val="2"/>
            <w:sz w:val="20"/>
            <w:szCs w:val="22"/>
            <w:lang w:eastAsia="ko-KR"/>
          </w:rPr>
          <w:tab/>
        </w:r>
        <w:r w:rsidRPr="0029771A" w:rsidDel="0029771A">
          <w:rPr>
            <w:rPrChange w:id="489" w:author="Taehoon KIM" w:date="2024-09-20T04:21:00Z" w16du:dateUtc="2024-09-19T19:21:00Z">
              <w:rPr>
                <w:rStyle w:val="Hyperlink"/>
                <w:noProof/>
                <w:lang w:eastAsia="ko-KR"/>
              </w:rPr>
            </w:rPrChange>
          </w:rPr>
          <w:delText>Feature Types in Core Module</w:delText>
        </w:r>
        <w:r w:rsidDel="0029771A">
          <w:rPr>
            <w:noProof/>
            <w:webHidden/>
          </w:rPr>
          <w:tab/>
          <w:delText>47</w:delText>
        </w:r>
      </w:del>
    </w:p>
    <w:p w14:paraId="1326A269" w14:textId="0AFFE1D2" w:rsidR="003E7307" w:rsidDel="0029771A" w:rsidRDefault="003E7307">
      <w:pPr>
        <w:pStyle w:val="TOC3"/>
        <w:rPr>
          <w:del w:id="490" w:author="Taehoon KIM" w:date="2024-09-20T04:21:00Z" w16du:dateUtc="2024-09-19T19:21:00Z"/>
          <w:rFonts w:asciiTheme="minorHAnsi" w:eastAsiaTheme="minorEastAsia" w:hAnsiTheme="minorHAnsi" w:cstheme="minorBidi"/>
          <w:noProof/>
          <w:kern w:val="2"/>
          <w:sz w:val="20"/>
          <w:szCs w:val="22"/>
          <w:lang w:eastAsia="ko-KR"/>
        </w:rPr>
      </w:pPr>
      <w:del w:id="491" w:author="Taehoon KIM" w:date="2024-09-20T04:21:00Z" w16du:dateUtc="2024-09-19T19:21:00Z">
        <w:r w:rsidRPr="0029771A" w:rsidDel="0029771A">
          <w:rPr>
            <w:rPrChange w:id="492" w:author="Taehoon KIM" w:date="2024-09-20T04:21:00Z" w16du:dateUtc="2024-09-19T19:21:00Z">
              <w:rPr>
                <w:rStyle w:val="Hyperlink"/>
                <w:noProof/>
                <w:lang w:eastAsia="ko-KR"/>
                <w14:scene3d>
                  <w14:camera w14:prst="orthographicFront"/>
                  <w14:lightRig w14:rig="threePt" w14:dir="t">
                    <w14:rot w14:lat="0" w14:lon="0" w14:rev="0"/>
                  </w14:lightRig>
                </w14:scene3d>
              </w:rPr>
            </w:rPrChange>
          </w:rPr>
          <w:delText>9.1.1</w:delText>
        </w:r>
        <w:r w:rsidDel="0029771A">
          <w:rPr>
            <w:rFonts w:asciiTheme="minorHAnsi" w:eastAsiaTheme="minorEastAsia" w:hAnsiTheme="minorHAnsi" w:cstheme="minorBidi"/>
            <w:noProof/>
            <w:kern w:val="2"/>
            <w:sz w:val="20"/>
            <w:szCs w:val="22"/>
            <w:lang w:eastAsia="ko-KR"/>
          </w:rPr>
          <w:tab/>
        </w:r>
        <w:r w:rsidRPr="0029771A" w:rsidDel="0029771A">
          <w:rPr>
            <w:rPrChange w:id="493" w:author="Taehoon KIM" w:date="2024-09-20T04:21:00Z" w16du:dateUtc="2024-09-19T19:21:00Z">
              <w:rPr>
                <w:rStyle w:val="Hyperlink"/>
                <w:rFonts w:cstheme="minorHAnsi"/>
                <w:noProof/>
                <w:lang w:eastAsia="ko-KR"/>
              </w:rPr>
            </w:rPrChange>
          </w:rPr>
          <w:delText>IndoorFeatures</w:delText>
        </w:r>
        <w:r w:rsidDel="0029771A">
          <w:rPr>
            <w:noProof/>
            <w:webHidden/>
          </w:rPr>
          <w:tab/>
          <w:delText>47</w:delText>
        </w:r>
      </w:del>
    </w:p>
    <w:p w14:paraId="4C31547C" w14:textId="0DA9ABA4" w:rsidR="003E7307" w:rsidDel="0029771A" w:rsidRDefault="003E7307">
      <w:pPr>
        <w:pStyle w:val="TOC3"/>
        <w:rPr>
          <w:del w:id="494" w:author="Taehoon KIM" w:date="2024-09-20T04:21:00Z" w16du:dateUtc="2024-09-19T19:21:00Z"/>
          <w:rFonts w:asciiTheme="minorHAnsi" w:eastAsiaTheme="minorEastAsia" w:hAnsiTheme="minorHAnsi" w:cstheme="minorBidi"/>
          <w:noProof/>
          <w:kern w:val="2"/>
          <w:sz w:val="20"/>
          <w:szCs w:val="22"/>
          <w:lang w:eastAsia="ko-KR"/>
        </w:rPr>
      </w:pPr>
      <w:del w:id="495" w:author="Taehoon KIM" w:date="2024-09-20T04:21:00Z" w16du:dateUtc="2024-09-19T19:21:00Z">
        <w:r w:rsidRPr="0029771A" w:rsidDel="0029771A">
          <w:rPr>
            <w:rPrChange w:id="496" w:author="Taehoon KIM" w:date="2024-09-20T04:21:00Z" w16du:dateUtc="2024-09-19T19:21:00Z">
              <w:rPr>
                <w:rStyle w:val="Hyperlink"/>
                <w:noProof/>
                <w14:scene3d>
                  <w14:camera w14:prst="orthographicFront"/>
                  <w14:lightRig w14:rig="threePt" w14:dir="t">
                    <w14:rot w14:lat="0" w14:lon="0" w14:rev="0"/>
                  </w14:lightRig>
                </w14:scene3d>
              </w:rPr>
            </w:rPrChange>
          </w:rPr>
          <w:delText>9.1.2</w:delText>
        </w:r>
        <w:r w:rsidDel="0029771A">
          <w:rPr>
            <w:rFonts w:asciiTheme="minorHAnsi" w:eastAsiaTheme="minorEastAsia" w:hAnsiTheme="minorHAnsi" w:cstheme="minorBidi"/>
            <w:noProof/>
            <w:kern w:val="2"/>
            <w:sz w:val="20"/>
            <w:szCs w:val="22"/>
            <w:lang w:eastAsia="ko-KR"/>
          </w:rPr>
          <w:tab/>
        </w:r>
        <w:r w:rsidRPr="0029771A" w:rsidDel="0029771A">
          <w:rPr>
            <w:rPrChange w:id="497" w:author="Taehoon KIM" w:date="2024-09-20T04:21:00Z" w16du:dateUtc="2024-09-19T19:21:00Z">
              <w:rPr>
                <w:rStyle w:val="Hyperlink"/>
                <w:rFonts w:cstheme="minorHAnsi"/>
                <w:noProof/>
              </w:rPr>
            </w:rPrChange>
          </w:rPr>
          <w:delText>ThematicLayer</w:delText>
        </w:r>
        <w:r w:rsidDel="0029771A">
          <w:rPr>
            <w:noProof/>
            <w:webHidden/>
          </w:rPr>
          <w:tab/>
          <w:delText>47</w:delText>
        </w:r>
      </w:del>
    </w:p>
    <w:p w14:paraId="1B82F7AF" w14:textId="606212A1" w:rsidR="003E7307" w:rsidDel="0029771A" w:rsidRDefault="003E7307">
      <w:pPr>
        <w:pStyle w:val="TOC3"/>
        <w:rPr>
          <w:del w:id="498" w:author="Taehoon KIM" w:date="2024-09-20T04:21:00Z" w16du:dateUtc="2024-09-19T19:21:00Z"/>
          <w:rFonts w:asciiTheme="minorHAnsi" w:eastAsiaTheme="minorEastAsia" w:hAnsiTheme="minorHAnsi" w:cstheme="minorBidi"/>
          <w:noProof/>
          <w:kern w:val="2"/>
          <w:sz w:val="20"/>
          <w:szCs w:val="22"/>
          <w:lang w:eastAsia="ko-KR"/>
        </w:rPr>
      </w:pPr>
      <w:del w:id="499" w:author="Taehoon KIM" w:date="2024-09-20T04:21:00Z" w16du:dateUtc="2024-09-19T19:21:00Z">
        <w:r w:rsidRPr="0029771A" w:rsidDel="0029771A">
          <w:rPr>
            <w:rPrChange w:id="500" w:author="Taehoon KIM" w:date="2024-09-20T04:21:00Z" w16du:dateUtc="2024-09-19T19:21:00Z">
              <w:rPr>
                <w:rStyle w:val="Hyperlink"/>
                <w:noProof/>
                <w14:scene3d>
                  <w14:camera w14:prst="orthographicFront"/>
                  <w14:lightRig w14:rig="threePt" w14:dir="t">
                    <w14:rot w14:lat="0" w14:lon="0" w14:rev="0"/>
                  </w14:lightRig>
                </w14:scene3d>
              </w:rPr>
            </w:rPrChange>
          </w:rPr>
          <w:delText>9.1.3</w:delText>
        </w:r>
        <w:r w:rsidDel="0029771A">
          <w:rPr>
            <w:rFonts w:asciiTheme="minorHAnsi" w:eastAsiaTheme="minorEastAsia" w:hAnsiTheme="minorHAnsi" w:cstheme="minorBidi"/>
            <w:noProof/>
            <w:kern w:val="2"/>
            <w:sz w:val="20"/>
            <w:szCs w:val="22"/>
            <w:lang w:eastAsia="ko-KR"/>
          </w:rPr>
          <w:tab/>
        </w:r>
        <w:r w:rsidRPr="0029771A" w:rsidDel="0029771A">
          <w:rPr>
            <w:rPrChange w:id="501" w:author="Taehoon KIM" w:date="2024-09-20T04:21:00Z" w16du:dateUtc="2024-09-19T19:21:00Z">
              <w:rPr>
                <w:rStyle w:val="Hyperlink"/>
                <w:rFonts w:cstheme="minorHAnsi"/>
                <w:noProof/>
              </w:rPr>
            </w:rPrChange>
          </w:rPr>
          <w:delText>PrimalSpaceLayer</w:delText>
        </w:r>
        <w:r w:rsidDel="0029771A">
          <w:rPr>
            <w:noProof/>
            <w:webHidden/>
          </w:rPr>
          <w:tab/>
          <w:delText>47</w:delText>
        </w:r>
      </w:del>
    </w:p>
    <w:p w14:paraId="0A64B7DD" w14:textId="623A52F3" w:rsidR="003E7307" w:rsidDel="0029771A" w:rsidRDefault="003E7307">
      <w:pPr>
        <w:pStyle w:val="TOC3"/>
        <w:rPr>
          <w:del w:id="502" w:author="Taehoon KIM" w:date="2024-09-20T04:21:00Z" w16du:dateUtc="2024-09-19T19:21:00Z"/>
          <w:rFonts w:asciiTheme="minorHAnsi" w:eastAsiaTheme="minorEastAsia" w:hAnsiTheme="minorHAnsi" w:cstheme="minorBidi"/>
          <w:noProof/>
          <w:kern w:val="2"/>
          <w:sz w:val="20"/>
          <w:szCs w:val="22"/>
          <w:lang w:eastAsia="ko-KR"/>
        </w:rPr>
      </w:pPr>
      <w:del w:id="503" w:author="Taehoon KIM" w:date="2024-09-20T04:21:00Z" w16du:dateUtc="2024-09-19T19:21:00Z">
        <w:r w:rsidRPr="0029771A" w:rsidDel="0029771A">
          <w:rPr>
            <w:rPrChange w:id="504" w:author="Taehoon KIM" w:date="2024-09-20T04:21:00Z" w16du:dateUtc="2024-09-19T19:21:00Z">
              <w:rPr>
                <w:rStyle w:val="Hyperlink"/>
                <w:noProof/>
                <w14:scene3d>
                  <w14:camera w14:prst="orthographicFront"/>
                  <w14:lightRig w14:rig="threePt" w14:dir="t">
                    <w14:rot w14:lat="0" w14:lon="0" w14:rev="0"/>
                  </w14:lightRig>
                </w14:scene3d>
              </w:rPr>
            </w:rPrChange>
          </w:rPr>
          <w:delText>9.1.4</w:delText>
        </w:r>
        <w:r w:rsidDel="0029771A">
          <w:rPr>
            <w:rFonts w:asciiTheme="minorHAnsi" w:eastAsiaTheme="minorEastAsia" w:hAnsiTheme="minorHAnsi" w:cstheme="minorBidi"/>
            <w:noProof/>
            <w:kern w:val="2"/>
            <w:sz w:val="20"/>
            <w:szCs w:val="22"/>
            <w:lang w:eastAsia="ko-KR"/>
          </w:rPr>
          <w:tab/>
        </w:r>
        <w:r w:rsidRPr="0029771A" w:rsidDel="0029771A">
          <w:rPr>
            <w:rPrChange w:id="505" w:author="Taehoon KIM" w:date="2024-09-20T04:21:00Z" w16du:dateUtc="2024-09-19T19:21:00Z">
              <w:rPr>
                <w:rStyle w:val="Hyperlink"/>
                <w:rFonts w:cstheme="minorHAnsi"/>
                <w:noProof/>
              </w:rPr>
            </w:rPrChange>
          </w:rPr>
          <w:delText>CellSpace</w:delText>
        </w:r>
        <w:r w:rsidDel="0029771A">
          <w:rPr>
            <w:noProof/>
            <w:webHidden/>
          </w:rPr>
          <w:tab/>
          <w:delText>48</w:delText>
        </w:r>
      </w:del>
    </w:p>
    <w:p w14:paraId="54EE511B" w14:textId="6A4DCC75" w:rsidR="003E7307" w:rsidDel="0029771A" w:rsidRDefault="003E7307">
      <w:pPr>
        <w:pStyle w:val="TOC3"/>
        <w:rPr>
          <w:del w:id="506" w:author="Taehoon KIM" w:date="2024-09-20T04:21:00Z" w16du:dateUtc="2024-09-19T19:21:00Z"/>
          <w:rFonts w:asciiTheme="minorHAnsi" w:eastAsiaTheme="minorEastAsia" w:hAnsiTheme="minorHAnsi" w:cstheme="minorBidi"/>
          <w:noProof/>
          <w:kern w:val="2"/>
          <w:sz w:val="20"/>
          <w:szCs w:val="22"/>
          <w:lang w:eastAsia="ko-KR"/>
        </w:rPr>
      </w:pPr>
      <w:del w:id="507" w:author="Taehoon KIM" w:date="2024-09-20T04:21:00Z" w16du:dateUtc="2024-09-19T19:21:00Z">
        <w:r w:rsidRPr="0029771A" w:rsidDel="0029771A">
          <w:rPr>
            <w:rPrChange w:id="508" w:author="Taehoon KIM" w:date="2024-09-20T04:21:00Z" w16du:dateUtc="2024-09-19T19:21:00Z">
              <w:rPr>
                <w:rStyle w:val="Hyperlink"/>
                <w:noProof/>
                <w14:scene3d>
                  <w14:camera w14:prst="orthographicFront"/>
                  <w14:lightRig w14:rig="threePt" w14:dir="t">
                    <w14:rot w14:lat="0" w14:lon="0" w14:rev="0"/>
                  </w14:lightRig>
                </w14:scene3d>
              </w:rPr>
            </w:rPrChange>
          </w:rPr>
          <w:delText>9.1.5</w:delText>
        </w:r>
        <w:r w:rsidDel="0029771A">
          <w:rPr>
            <w:rFonts w:asciiTheme="minorHAnsi" w:eastAsiaTheme="minorEastAsia" w:hAnsiTheme="minorHAnsi" w:cstheme="minorBidi"/>
            <w:noProof/>
            <w:kern w:val="2"/>
            <w:sz w:val="20"/>
            <w:szCs w:val="22"/>
            <w:lang w:eastAsia="ko-KR"/>
          </w:rPr>
          <w:tab/>
        </w:r>
        <w:r w:rsidRPr="0029771A" w:rsidDel="0029771A">
          <w:rPr>
            <w:rPrChange w:id="509" w:author="Taehoon KIM" w:date="2024-09-20T04:21:00Z" w16du:dateUtc="2024-09-19T19:21:00Z">
              <w:rPr>
                <w:rStyle w:val="Hyperlink"/>
                <w:rFonts w:cstheme="minorHAnsi"/>
                <w:noProof/>
              </w:rPr>
            </w:rPrChange>
          </w:rPr>
          <w:delText>CellBoundary</w:delText>
        </w:r>
        <w:r w:rsidDel="0029771A">
          <w:rPr>
            <w:noProof/>
            <w:webHidden/>
          </w:rPr>
          <w:tab/>
          <w:delText>48</w:delText>
        </w:r>
      </w:del>
    </w:p>
    <w:p w14:paraId="55AA5F03" w14:textId="5BFE29B5" w:rsidR="003E7307" w:rsidDel="0029771A" w:rsidRDefault="003E7307">
      <w:pPr>
        <w:pStyle w:val="TOC3"/>
        <w:rPr>
          <w:del w:id="510" w:author="Taehoon KIM" w:date="2024-09-20T04:21:00Z" w16du:dateUtc="2024-09-19T19:21:00Z"/>
          <w:rFonts w:asciiTheme="minorHAnsi" w:eastAsiaTheme="minorEastAsia" w:hAnsiTheme="minorHAnsi" w:cstheme="minorBidi"/>
          <w:noProof/>
          <w:kern w:val="2"/>
          <w:sz w:val="20"/>
          <w:szCs w:val="22"/>
          <w:lang w:eastAsia="ko-KR"/>
        </w:rPr>
      </w:pPr>
      <w:del w:id="511" w:author="Taehoon KIM" w:date="2024-09-20T04:21:00Z" w16du:dateUtc="2024-09-19T19:21:00Z">
        <w:r w:rsidRPr="0029771A" w:rsidDel="0029771A">
          <w:rPr>
            <w:rPrChange w:id="512" w:author="Taehoon KIM" w:date="2024-09-20T04:21:00Z" w16du:dateUtc="2024-09-19T19:21:00Z">
              <w:rPr>
                <w:rStyle w:val="Hyperlink"/>
                <w:noProof/>
                <w14:scene3d>
                  <w14:camera w14:prst="orthographicFront"/>
                  <w14:lightRig w14:rig="threePt" w14:dir="t">
                    <w14:rot w14:lat="0" w14:lon="0" w14:rev="0"/>
                  </w14:lightRig>
                </w14:scene3d>
              </w:rPr>
            </w:rPrChange>
          </w:rPr>
          <w:delText>9.1.6</w:delText>
        </w:r>
        <w:r w:rsidDel="0029771A">
          <w:rPr>
            <w:rFonts w:asciiTheme="minorHAnsi" w:eastAsiaTheme="minorEastAsia" w:hAnsiTheme="minorHAnsi" w:cstheme="minorBidi"/>
            <w:noProof/>
            <w:kern w:val="2"/>
            <w:sz w:val="20"/>
            <w:szCs w:val="22"/>
            <w:lang w:eastAsia="ko-KR"/>
          </w:rPr>
          <w:tab/>
        </w:r>
        <w:r w:rsidRPr="0029771A" w:rsidDel="0029771A">
          <w:rPr>
            <w:rPrChange w:id="513" w:author="Taehoon KIM" w:date="2024-09-20T04:21:00Z" w16du:dateUtc="2024-09-19T19:21:00Z">
              <w:rPr>
                <w:rStyle w:val="Hyperlink"/>
                <w:noProof/>
              </w:rPr>
            </w:rPrChange>
          </w:rPr>
          <w:delText>DualSpaceLayer</w:delText>
        </w:r>
        <w:r w:rsidDel="0029771A">
          <w:rPr>
            <w:noProof/>
            <w:webHidden/>
          </w:rPr>
          <w:tab/>
          <w:delText>49</w:delText>
        </w:r>
      </w:del>
    </w:p>
    <w:p w14:paraId="040BC6A4" w14:textId="319DFDE0" w:rsidR="003E7307" w:rsidDel="0029771A" w:rsidRDefault="003E7307">
      <w:pPr>
        <w:pStyle w:val="TOC3"/>
        <w:rPr>
          <w:del w:id="514" w:author="Taehoon KIM" w:date="2024-09-20T04:21:00Z" w16du:dateUtc="2024-09-19T19:21:00Z"/>
          <w:rFonts w:asciiTheme="minorHAnsi" w:eastAsiaTheme="minorEastAsia" w:hAnsiTheme="minorHAnsi" w:cstheme="minorBidi"/>
          <w:noProof/>
          <w:kern w:val="2"/>
          <w:sz w:val="20"/>
          <w:szCs w:val="22"/>
          <w:lang w:eastAsia="ko-KR"/>
        </w:rPr>
      </w:pPr>
      <w:del w:id="515" w:author="Taehoon KIM" w:date="2024-09-20T04:21:00Z" w16du:dateUtc="2024-09-19T19:21:00Z">
        <w:r w:rsidRPr="0029771A" w:rsidDel="0029771A">
          <w:rPr>
            <w:rPrChange w:id="516" w:author="Taehoon KIM" w:date="2024-09-20T04:21:00Z" w16du:dateUtc="2024-09-19T19:21:00Z">
              <w:rPr>
                <w:rStyle w:val="Hyperlink"/>
                <w:noProof/>
                <w14:scene3d>
                  <w14:camera w14:prst="orthographicFront"/>
                  <w14:lightRig w14:rig="threePt" w14:dir="t">
                    <w14:rot w14:lat="0" w14:lon="0" w14:rev="0"/>
                  </w14:lightRig>
                </w14:scene3d>
              </w:rPr>
            </w:rPrChange>
          </w:rPr>
          <w:delText>9.1.7</w:delText>
        </w:r>
        <w:r w:rsidDel="0029771A">
          <w:rPr>
            <w:rFonts w:asciiTheme="minorHAnsi" w:eastAsiaTheme="minorEastAsia" w:hAnsiTheme="minorHAnsi" w:cstheme="minorBidi"/>
            <w:noProof/>
            <w:kern w:val="2"/>
            <w:sz w:val="20"/>
            <w:szCs w:val="22"/>
            <w:lang w:eastAsia="ko-KR"/>
          </w:rPr>
          <w:tab/>
        </w:r>
        <w:r w:rsidRPr="0029771A" w:rsidDel="0029771A">
          <w:rPr>
            <w:rPrChange w:id="517" w:author="Taehoon KIM" w:date="2024-09-20T04:21:00Z" w16du:dateUtc="2024-09-19T19:21:00Z">
              <w:rPr>
                <w:rStyle w:val="Hyperlink"/>
                <w:noProof/>
              </w:rPr>
            </w:rPrChange>
          </w:rPr>
          <w:delText>Node</w:delText>
        </w:r>
        <w:r w:rsidDel="0029771A">
          <w:rPr>
            <w:noProof/>
            <w:webHidden/>
          </w:rPr>
          <w:tab/>
          <w:delText>50</w:delText>
        </w:r>
      </w:del>
    </w:p>
    <w:p w14:paraId="52D03F2B" w14:textId="55CBA1D0" w:rsidR="003E7307" w:rsidDel="0029771A" w:rsidRDefault="003E7307">
      <w:pPr>
        <w:pStyle w:val="TOC3"/>
        <w:rPr>
          <w:del w:id="518" w:author="Taehoon KIM" w:date="2024-09-20T04:21:00Z" w16du:dateUtc="2024-09-19T19:21:00Z"/>
          <w:rFonts w:asciiTheme="minorHAnsi" w:eastAsiaTheme="minorEastAsia" w:hAnsiTheme="minorHAnsi" w:cstheme="minorBidi"/>
          <w:noProof/>
          <w:kern w:val="2"/>
          <w:sz w:val="20"/>
          <w:szCs w:val="22"/>
          <w:lang w:eastAsia="ko-KR"/>
        </w:rPr>
      </w:pPr>
      <w:del w:id="519" w:author="Taehoon KIM" w:date="2024-09-20T04:21:00Z" w16du:dateUtc="2024-09-19T19:21:00Z">
        <w:r w:rsidRPr="0029771A" w:rsidDel="0029771A">
          <w:rPr>
            <w:rPrChange w:id="520" w:author="Taehoon KIM" w:date="2024-09-20T04:21:00Z" w16du:dateUtc="2024-09-19T19:21:00Z">
              <w:rPr>
                <w:rStyle w:val="Hyperlink"/>
                <w:noProof/>
                <w14:scene3d>
                  <w14:camera w14:prst="orthographicFront"/>
                  <w14:lightRig w14:rig="threePt" w14:dir="t">
                    <w14:rot w14:lat="0" w14:lon="0" w14:rev="0"/>
                  </w14:lightRig>
                </w14:scene3d>
              </w:rPr>
            </w:rPrChange>
          </w:rPr>
          <w:delText>9.1.8</w:delText>
        </w:r>
        <w:r w:rsidDel="0029771A">
          <w:rPr>
            <w:rFonts w:asciiTheme="minorHAnsi" w:eastAsiaTheme="minorEastAsia" w:hAnsiTheme="minorHAnsi" w:cstheme="minorBidi"/>
            <w:noProof/>
            <w:kern w:val="2"/>
            <w:sz w:val="20"/>
            <w:szCs w:val="22"/>
            <w:lang w:eastAsia="ko-KR"/>
          </w:rPr>
          <w:tab/>
        </w:r>
        <w:r w:rsidRPr="0029771A" w:rsidDel="0029771A">
          <w:rPr>
            <w:rPrChange w:id="521" w:author="Taehoon KIM" w:date="2024-09-20T04:21:00Z" w16du:dateUtc="2024-09-19T19:21:00Z">
              <w:rPr>
                <w:rStyle w:val="Hyperlink"/>
                <w:noProof/>
              </w:rPr>
            </w:rPrChange>
          </w:rPr>
          <w:delText>Edge</w:delText>
        </w:r>
        <w:r w:rsidDel="0029771A">
          <w:rPr>
            <w:noProof/>
            <w:webHidden/>
          </w:rPr>
          <w:tab/>
          <w:delText>50</w:delText>
        </w:r>
      </w:del>
    </w:p>
    <w:p w14:paraId="1A143A4D" w14:textId="3D815064" w:rsidR="003E7307" w:rsidDel="0029771A" w:rsidRDefault="003E7307">
      <w:pPr>
        <w:pStyle w:val="TOC3"/>
        <w:rPr>
          <w:del w:id="522" w:author="Taehoon KIM" w:date="2024-09-20T04:21:00Z" w16du:dateUtc="2024-09-19T19:21:00Z"/>
          <w:rFonts w:asciiTheme="minorHAnsi" w:eastAsiaTheme="minorEastAsia" w:hAnsiTheme="minorHAnsi" w:cstheme="minorBidi"/>
          <w:noProof/>
          <w:kern w:val="2"/>
          <w:sz w:val="20"/>
          <w:szCs w:val="22"/>
          <w:lang w:eastAsia="ko-KR"/>
        </w:rPr>
      </w:pPr>
      <w:del w:id="523" w:author="Taehoon KIM" w:date="2024-09-20T04:21:00Z" w16du:dateUtc="2024-09-19T19:21:00Z">
        <w:r w:rsidRPr="0029771A" w:rsidDel="0029771A">
          <w:rPr>
            <w:rPrChange w:id="524" w:author="Taehoon KIM" w:date="2024-09-20T04:21:00Z" w16du:dateUtc="2024-09-19T19:21:00Z">
              <w:rPr>
                <w:rStyle w:val="Hyperlink"/>
                <w:noProof/>
                <w14:scene3d>
                  <w14:camera w14:prst="orthographicFront"/>
                  <w14:lightRig w14:rig="threePt" w14:dir="t">
                    <w14:rot w14:lat="0" w14:lon="0" w14:rev="0"/>
                  </w14:lightRig>
                </w14:scene3d>
              </w:rPr>
            </w:rPrChange>
          </w:rPr>
          <w:delText>9.1.9</w:delText>
        </w:r>
        <w:r w:rsidDel="0029771A">
          <w:rPr>
            <w:rFonts w:asciiTheme="minorHAnsi" w:eastAsiaTheme="minorEastAsia" w:hAnsiTheme="minorHAnsi" w:cstheme="minorBidi"/>
            <w:noProof/>
            <w:kern w:val="2"/>
            <w:sz w:val="20"/>
            <w:szCs w:val="22"/>
            <w:lang w:eastAsia="ko-KR"/>
          </w:rPr>
          <w:tab/>
        </w:r>
        <w:r w:rsidRPr="0029771A" w:rsidDel="0029771A">
          <w:rPr>
            <w:rPrChange w:id="525" w:author="Taehoon KIM" w:date="2024-09-20T04:21:00Z" w16du:dateUtc="2024-09-19T19:21:00Z">
              <w:rPr>
                <w:rStyle w:val="Hyperlink"/>
                <w:noProof/>
              </w:rPr>
            </w:rPrChange>
          </w:rPr>
          <w:delText>InterLayerConnection</w:delText>
        </w:r>
        <w:r w:rsidDel="0029771A">
          <w:rPr>
            <w:noProof/>
            <w:webHidden/>
          </w:rPr>
          <w:tab/>
          <w:delText>51</w:delText>
        </w:r>
      </w:del>
    </w:p>
    <w:p w14:paraId="150D621C" w14:textId="446CFD0E" w:rsidR="003E7307" w:rsidDel="0029771A" w:rsidRDefault="003E7307">
      <w:pPr>
        <w:pStyle w:val="TOC2"/>
        <w:rPr>
          <w:del w:id="526" w:author="Taehoon KIM" w:date="2024-09-20T04:21:00Z" w16du:dateUtc="2024-09-19T19:21:00Z"/>
          <w:rFonts w:asciiTheme="minorHAnsi" w:eastAsiaTheme="minorEastAsia" w:hAnsiTheme="minorHAnsi" w:cstheme="minorBidi"/>
          <w:noProof/>
          <w:kern w:val="2"/>
          <w:sz w:val="20"/>
          <w:szCs w:val="22"/>
          <w:lang w:eastAsia="ko-KR"/>
        </w:rPr>
      </w:pPr>
      <w:del w:id="527" w:author="Taehoon KIM" w:date="2024-09-20T04:21:00Z" w16du:dateUtc="2024-09-19T19:21:00Z">
        <w:r w:rsidRPr="0029771A" w:rsidDel="0029771A">
          <w:rPr>
            <w:rPrChange w:id="528" w:author="Taehoon KIM" w:date="2024-09-20T04:21:00Z" w16du:dateUtc="2024-09-19T19:21:00Z">
              <w:rPr>
                <w:rStyle w:val="Hyperlink"/>
                <w:noProof/>
              </w:rPr>
            </w:rPrChange>
          </w:rPr>
          <w:delText>9.2</w:delText>
        </w:r>
        <w:r w:rsidDel="0029771A">
          <w:rPr>
            <w:rFonts w:asciiTheme="minorHAnsi" w:eastAsiaTheme="minorEastAsia" w:hAnsiTheme="minorHAnsi" w:cstheme="minorBidi"/>
            <w:noProof/>
            <w:kern w:val="2"/>
            <w:sz w:val="20"/>
            <w:szCs w:val="22"/>
            <w:lang w:eastAsia="ko-KR"/>
          </w:rPr>
          <w:tab/>
        </w:r>
        <w:r w:rsidRPr="0029771A" w:rsidDel="0029771A">
          <w:rPr>
            <w:rPrChange w:id="529" w:author="Taehoon KIM" w:date="2024-09-20T04:21:00Z" w16du:dateUtc="2024-09-19T19:21:00Z">
              <w:rPr>
                <w:rStyle w:val="Hyperlink"/>
                <w:noProof/>
                <w:lang w:eastAsia="ko-KR"/>
              </w:rPr>
            </w:rPrChange>
          </w:rPr>
          <w:delText>Feature Types in Navigation Module</w:delText>
        </w:r>
        <w:r w:rsidDel="0029771A">
          <w:rPr>
            <w:noProof/>
            <w:webHidden/>
          </w:rPr>
          <w:tab/>
          <w:delText>51</w:delText>
        </w:r>
      </w:del>
    </w:p>
    <w:p w14:paraId="3D79803F" w14:textId="1EDDDE20" w:rsidR="003E7307" w:rsidDel="0029771A" w:rsidRDefault="003E7307">
      <w:pPr>
        <w:pStyle w:val="TOC3"/>
        <w:rPr>
          <w:del w:id="530" w:author="Taehoon KIM" w:date="2024-09-20T04:21:00Z" w16du:dateUtc="2024-09-19T19:21:00Z"/>
          <w:rFonts w:asciiTheme="minorHAnsi" w:eastAsiaTheme="minorEastAsia" w:hAnsiTheme="minorHAnsi" w:cstheme="minorBidi"/>
          <w:noProof/>
          <w:kern w:val="2"/>
          <w:sz w:val="20"/>
          <w:szCs w:val="22"/>
          <w:lang w:eastAsia="ko-KR"/>
        </w:rPr>
      </w:pPr>
      <w:del w:id="531" w:author="Taehoon KIM" w:date="2024-09-20T04:21:00Z" w16du:dateUtc="2024-09-19T19:21:00Z">
        <w:r w:rsidRPr="0029771A" w:rsidDel="0029771A">
          <w:rPr>
            <w:rPrChange w:id="532" w:author="Taehoon KIM" w:date="2024-09-20T04:21:00Z" w16du:dateUtc="2024-09-19T19:21:00Z">
              <w:rPr>
                <w:rStyle w:val="Hyperlink"/>
                <w:noProof/>
                <w14:scene3d>
                  <w14:camera w14:prst="orthographicFront"/>
                  <w14:lightRig w14:rig="threePt" w14:dir="t">
                    <w14:rot w14:lat="0" w14:lon="0" w14:rev="0"/>
                  </w14:lightRig>
                </w14:scene3d>
              </w:rPr>
            </w:rPrChange>
          </w:rPr>
          <w:delText>9.2.1</w:delText>
        </w:r>
        <w:r w:rsidDel="0029771A">
          <w:rPr>
            <w:rFonts w:asciiTheme="minorHAnsi" w:eastAsiaTheme="minorEastAsia" w:hAnsiTheme="minorHAnsi" w:cstheme="minorBidi"/>
            <w:noProof/>
            <w:kern w:val="2"/>
            <w:sz w:val="20"/>
            <w:szCs w:val="22"/>
            <w:lang w:eastAsia="ko-KR"/>
          </w:rPr>
          <w:tab/>
        </w:r>
        <w:r w:rsidRPr="0029771A" w:rsidDel="0029771A">
          <w:rPr>
            <w:rPrChange w:id="533" w:author="Taehoon KIM" w:date="2024-09-20T04:21:00Z" w16du:dateUtc="2024-09-19T19:21:00Z">
              <w:rPr>
                <w:rStyle w:val="Hyperlink"/>
                <w:noProof/>
              </w:rPr>
            </w:rPrChange>
          </w:rPr>
          <w:delText>NavigableSpace</w:delText>
        </w:r>
        <w:r w:rsidDel="0029771A">
          <w:rPr>
            <w:noProof/>
            <w:webHidden/>
          </w:rPr>
          <w:tab/>
          <w:delText>51</w:delText>
        </w:r>
      </w:del>
    </w:p>
    <w:p w14:paraId="7939D3F0" w14:textId="40BB193F" w:rsidR="003E7307" w:rsidDel="0029771A" w:rsidRDefault="003E7307">
      <w:pPr>
        <w:pStyle w:val="TOC3"/>
        <w:rPr>
          <w:del w:id="534" w:author="Taehoon KIM" w:date="2024-09-20T04:21:00Z" w16du:dateUtc="2024-09-19T19:21:00Z"/>
          <w:rFonts w:asciiTheme="minorHAnsi" w:eastAsiaTheme="minorEastAsia" w:hAnsiTheme="minorHAnsi" w:cstheme="minorBidi"/>
          <w:noProof/>
          <w:kern w:val="2"/>
          <w:sz w:val="20"/>
          <w:szCs w:val="22"/>
          <w:lang w:eastAsia="ko-KR"/>
        </w:rPr>
      </w:pPr>
      <w:del w:id="535" w:author="Taehoon KIM" w:date="2024-09-20T04:21:00Z" w16du:dateUtc="2024-09-19T19:21:00Z">
        <w:r w:rsidRPr="0029771A" w:rsidDel="0029771A">
          <w:rPr>
            <w:rPrChange w:id="536" w:author="Taehoon KIM" w:date="2024-09-20T04:21:00Z" w16du:dateUtc="2024-09-19T19:21:00Z">
              <w:rPr>
                <w:rStyle w:val="Hyperlink"/>
                <w:noProof/>
                <w14:scene3d>
                  <w14:camera w14:prst="orthographicFront"/>
                  <w14:lightRig w14:rig="threePt" w14:dir="t">
                    <w14:rot w14:lat="0" w14:lon="0" w14:rev="0"/>
                  </w14:lightRig>
                </w14:scene3d>
              </w:rPr>
            </w:rPrChange>
          </w:rPr>
          <w:delText>9.2.2</w:delText>
        </w:r>
        <w:r w:rsidDel="0029771A">
          <w:rPr>
            <w:rFonts w:asciiTheme="minorHAnsi" w:eastAsiaTheme="minorEastAsia" w:hAnsiTheme="minorHAnsi" w:cstheme="minorBidi"/>
            <w:noProof/>
            <w:kern w:val="2"/>
            <w:sz w:val="20"/>
            <w:szCs w:val="22"/>
            <w:lang w:eastAsia="ko-KR"/>
          </w:rPr>
          <w:tab/>
        </w:r>
        <w:r w:rsidRPr="0029771A" w:rsidDel="0029771A">
          <w:rPr>
            <w:rPrChange w:id="537" w:author="Taehoon KIM" w:date="2024-09-20T04:21:00Z" w16du:dateUtc="2024-09-19T19:21:00Z">
              <w:rPr>
                <w:rStyle w:val="Hyperlink"/>
                <w:noProof/>
              </w:rPr>
            </w:rPrChange>
          </w:rPr>
          <w:delText>NonNavigableSpace</w:delText>
        </w:r>
        <w:r w:rsidDel="0029771A">
          <w:rPr>
            <w:noProof/>
            <w:webHidden/>
          </w:rPr>
          <w:tab/>
          <w:delText>52</w:delText>
        </w:r>
      </w:del>
    </w:p>
    <w:p w14:paraId="3A84A356" w14:textId="6FF47844" w:rsidR="003E7307" w:rsidDel="0029771A" w:rsidRDefault="003E7307">
      <w:pPr>
        <w:pStyle w:val="TOC3"/>
        <w:rPr>
          <w:del w:id="538" w:author="Taehoon KIM" w:date="2024-09-20T04:21:00Z" w16du:dateUtc="2024-09-19T19:21:00Z"/>
          <w:rFonts w:asciiTheme="minorHAnsi" w:eastAsiaTheme="minorEastAsia" w:hAnsiTheme="minorHAnsi" w:cstheme="minorBidi"/>
          <w:noProof/>
          <w:kern w:val="2"/>
          <w:sz w:val="20"/>
          <w:szCs w:val="22"/>
          <w:lang w:eastAsia="ko-KR"/>
        </w:rPr>
      </w:pPr>
      <w:del w:id="539" w:author="Taehoon KIM" w:date="2024-09-20T04:21:00Z" w16du:dateUtc="2024-09-19T19:21:00Z">
        <w:r w:rsidRPr="0029771A" w:rsidDel="0029771A">
          <w:rPr>
            <w:rPrChange w:id="540" w:author="Taehoon KIM" w:date="2024-09-20T04:21:00Z" w16du:dateUtc="2024-09-19T19:21:00Z">
              <w:rPr>
                <w:rStyle w:val="Hyperlink"/>
                <w:noProof/>
                <w14:scene3d>
                  <w14:camera w14:prst="orthographicFront"/>
                  <w14:lightRig w14:rig="threePt" w14:dir="t">
                    <w14:rot w14:lat="0" w14:lon="0" w14:rev="0"/>
                  </w14:lightRig>
                </w14:scene3d>
              </w:rPr>
            </w:rPrChange>
          </w:rPr>
          <w:delText>9.2.3</w:delText>
        </w:r>
        <w:r w:rsidDel="0029771A">
          <w:rPr>
            <w:rFonts w:asciiTheme="minorHAnsi" w:eastAsiaTheme="minorEastAsia" w:hAnsiTheme="minorHAnsi" w:cstheme="minorBidi"/>
            <w:noProof/>
            <w:kern w:val="2"/>
            <w:sz w:val="20"/>
            <w:szCs w:val="22"/>
            <w:lang w:eastAsia="ko-KR"/>
          </w:rPr>
          <w:tab/>
        </w:r>
        <w:r w:rsidRPr="0029771A" w:rsidDel="0029771A">
          <w:rPr>
            <w:rPrChange w:id="541" w:author="Taehoon KIM" w:date="2024-09-20T04:21:00Z" w16du:dateUtc="2024-09-19T19:21:00Z">
              <w:rPr>
                <w:rStyle w:val="Hyperlink"/>
                <w:noProof/>
              </w:rPr>
            </w:rPrChange>
          </w:rPr>
          <w:delText>GeneralSpace</w:delText>
        </w:r>
        <w:r w:rsidDel="0029771A">
          <w:rPr>
            <w:noProof/>
            <w:webHidden/>
          </w:rPr>
          <w:tab/>
          <w:delText>52</w:delText>
        </w:r>
      </w:del>
    </w:p>
    <w:p w14:paraId="0D7AEB8B" w14:textId="56BBDDEB" w:rsidR="003E7307" w:rsidDel="0029771A" w:rsidRDefault="003E7307">
      <w:pPr>
        <w:pStyle w:val="TOC3"/>
        <w:rPr>
          <w:del w:id="542" w:author="Taehoon KIM" w:date="2024-09-20T04:21:00Z" w16du:dateUtc="2024-09-19T19:21:00Z"/>
          <w:rFonts w:asciiTheme="minorHAnsi" w:eastAsiaTheme="minorEastAsia" w:hAnsiTheme="minorHAnsi" w:cstheme="minorBidi"/>
          <w:noProof/>
          <w:kern w:val="2"/>
          <w:sz w:val="20"/>
          <w:szCs w:val="22"/>
          <w:lang w:eastAsia="ko-KR"/>
        </w:rPr>
      </w:pPr>
      <w:del w:id="543" w:author="Taehoon KIM" w:date="2024-09-20T04:21:00Z" w16du:dateUtc="2024-09-19T19:21:00Z">
        <w:r w:rsidRPr="0029771A" w:rsidDel="0029771A">
          <w:rPr>
            <w:rPrChange w:id="544" w:author="Taehoon KIM" w:date="2024-09-20T04:21:00Z" w16du:dateUtc="2024-09-19T19:21:00Z">
              <w:rPr>
                <w:rStyle w:val="Hyperlink"/>
                <w:noProof/>
                <w14:scene3d>
                  <w14:camera w14:prst="orthographicFront"/>
                  <w14:lightRig w14:rig="threePt" w14:dir="t">
                    <w14:rot w14:lat="0" w14:lon="0" w14:rev="0"/>
                  </w14:lightRig>
                </w14:scene3d>
              </w:rPr>
            </w:rPrChange>
          </w:rPr>
          <w:delText>9.2.4</w:delText>
        </w:r>
        <w:r w:rsidDel="0029771A">
          <w:rPr>
            <w:rFonts w:asciiTheme="minorHAnsi" w:eastAsiaTheme="minorEastAsia" w:hAnsiTheme="minorHAnsi" w:cstheme="minorBidi"/>
            <w:noProof/>
            <w:kern w:val="2"/>
            <w:sz w:val="20"/>
            <w:szCs w:val="22"/>
            <w:lang w:eastAsia="ko-KR"/>
          </w:rPr>
          <w:tab/>
        </w:r>
        <w:r w:rsidRPr="0029771A" w:rsidDel="0029771A">
          <w:rPr>
            <w:rPrChange w:id="545" w:author="Taehoon KIM" w:date="2024-09-20T04:21:00Z" w16du:dateUtc="2024-09-19T19:21:00Z">
              <w:rPr>
                <w:rStyle w:val="Hyperlink"/>
                <w:noProof/>
              </w:rPr>
            </w:rPrChange>
          </w:rPr>
          <w:delText>TransferSpace</w:delText>
        </w:r>
        <w:r w:rsidDel="0029771A">
          <w:rPr>
            <w:noProof/>
            <w:webHidden/>
          </w:rPr>
          <w:tab/>
          <w:delText>52</w:delText>
        </w:r>
      </w:del>
    </w:p>
    <w:p w14:paraId="3FAAEA0B" w14:textId="3CF69B01" w:rsidR="003E7307" w:rsidDel="0029771A" w:rsidRDefault="003E7307">
      <w:pPr>
        <w:pStyle w:val="TOC3"/>
        <w:rPr>
          <w:del w:id="546" w:author="Taehoon KIM" w:date="2024-09-20T04:21:00Z" w16du:dateUtc="2024-09-19T19:21:00Z"/>
          <w:rFonts w:asciiTheme="minorHAnsi" w:eastAsiaTheme="minorEastAsia" w:hAnsiTheme="minorHAnsi" w:cstheme="minorBidi"/>
          <w:noProof/>
          <w:kern w:val="2"/>
          <w:sz w:val="20"/>
          <w:szCs w:val="22"/>
          <w:lang w:eastAsia="ko-KR"/>
        </w:rPr>
      </w:pPr>
      <w:del w:id="547" w:author="Taehoon KIM" w:date="2024-09-20T04:21:00Z" w16du:dateUtc="2024-09-19T19:21:00Z">
        <w:r w:rsidRPr="0029771A" w:rsidDel="0029771A">
          <w:rPr>
            <w:rPrChange w:id="548" w:author="Taehoon KIM" w:date="2024-09-20T04:21:00Z" w16du:dateUtc="2024-09-19T19:21:00Z">
              <w:rPr>
                <w:rStyle w:val="Hyperlink"/>
                <w:noProof/>
                <w14:scene3d>
                  <w14:camera w14:prst="orthographicFront"/>
                  <w14:lightRig w14:rig="threePt" w14:dir="t">
                    <w14:rot w14:lat="0" w14:lon="0" w14:rev="0"/>
                  </w14:lightRig>
                </w14:scene3d>
              </w:rPr>
            </w:rPrChange>
          </w:rPr>
          <w:delText>9.2.5</w:delText>
        </w:r>
        <w:r w:rsidDel="0029771A">
          <w:rPr>
            <w:rFonts w:asciiTheme="minorHAnsi" w:eastAsiaTheme="minorEastAsia" w:hAnsiTheme="minorHAnsi" w:cstheme="minorBidi"/>
            <w:noProof/>
            <w:kern w:val="2"/>
            <w:sz w:val="20"/>
            <w:szCs w:val="22"/>
            <w:lang w:eastAsia="ko-KR"/>
          </w:rPr>
          <w:tab/>
        </w:r>
        <w:r w:rsidRPr="0029771A" w:rsidDel="0029771A">
          <w:rPr>
            <w:rPrChange w:id="549" w:author="Taehoon KIM" w:date="2024-09-20T04:21:00Z" w16du:dateUtc="2024-09-19T19:21:00Z">
              <w:rPr>
                <w:rStyle w:val="Hyperlink"/>
                <w:noProof/>
              </w:rPr>
            </w:rPrChange>
          </w:rPr>
          <w:delText>ObjectSpace</w:delText>
        </w:r>
        <w:r w:rsidDel="0029771A">
          <w:rPr>
            <w:noProof/>
            <w:webHidden/>
          </w:rPr>
          <w:tab/>
          <w:delText>52</w:delText>
        </w:r>
      </w:del>
    </w:p>
    <w:p w14:paraId="1AE18AD4" w14:textId="2194A61A" w:rsidR="003E7307" w:rsidDel="0029771A" w:rsidRDefault="003E7307">
      <w:pPr>
        <w:pStyle w:val="TOC3"/>
        <w:rPr>
          <w:del w:id="550" w:author="Taehoon KIM" w:date="2024-09-20T04:21:00Z" w16du:dateUtc="2024-09-19T19:21:00Z"/>
          <w:rFonts w:asciiTheme="minorHAnsi" w:eastAsiaTheme="minorEastAsia" w:hAnsiTheme="minorHAnsi" w:cstheme="minorBidi"/>
          <w:noProof/>
          <w:kern w:val="2"/>
          <w:sz w:val="20"/>
          <w:szCs w:val="22"/>
          <w:lang w:eastAsia="ko-KR"/>
        </w:rPr>
      </w:pPr>
      <w:del w:id="551" w:author="Taehoon KIM" w:date="2024-09-20T04:21:00Z" w16du:dateUtc="2024-09-19T19:21:00Z">
        <w:r w:rsidRPr="0029771A" w:rsidDel="0029771A">
          <w:rPr>
            <w:rPrChange w:id="552" w:author="Taehoon KIM" w:date="2024-09-20T04:21:00Z" w16du:dateUtc="2024-09-19T19:21:00Z">
              <w:rPr>
                <w:rStyle w:val="Hyperlink"/>
                <w:noProof/>
                <w14:scene3d>
                  <w14:camera w14:prst="orthographicFront"/>
                  <w14:lightRig w14:rig="threePt" w14:dir="t">
                    <w14:rot w14:lat="0" w14:lon="0" w14:rev="0"/>
                  </w14:lightRig>
                </w14:scene3d>
              </w:rPr>
            </w:rPrChange>
          </w:rPr>
          <w:delText>9.2.6</w:delText>
        </w:r>
        <w:r w:rsidDel="0029771A">
          <w:rPr>
            <w:rFonts w:asciiTheme="minorHAnsi" w:eastAsiaTheme="minorEastAsia" w:hAnsiTheme="minorHAnsi" w:cstheme="minorBidi"/>
            <w:noProof/>
            <w:kern w:val="2"/>
            <w:sz w:val="20"/>
            <w:szCs w:val="22"/>
            <w:lang w:eastAsia="ko-KR"/>
          </w:rPr>
          <w:tab/>
        </w:r>
        <w:r w:rsidRPr="0029771A" w:rsidDel="0029771A">
          <w:rPr>
            <w:rPrChange w:id="553" w:author="Taehoon KIM" w:date="2024-09-20T04:21:00Z" w16du:dateUtc="2024-09-19T19:21:00Z">
              <w:rPr>
                <w:rStyle w:val="Hyperlink"/>
                <w:noProof/>
              </w:rPr>
            </w:rPrChange>
          </w:rPr>
          <w:delText>NavigableBoundary</w:delText>
        </w:r>
        <w:r w:rsidDel="0029771A">
          <w:rPr>
            <w:noProof/>
            <w:webHidden/>
          </w:rPr>
          <w:tab/>
          <w:delText>53</w:delText>
        </w:r>
      </w:del>
    </w:p>
    <w:p w14:paraId="5997B0E5" w14:textId="1D4F9EE1" w:rsidR="003E7307" w:rsidDel="0029771A" w:rsidRDefault="003E7307">
      <w:pPr>
        <w:pStyle w:val="TOC3"/>
        <w:rPr>
          <w:del w:id="554" w:author="Taehoon KIM" w:date="2024-09-20T04:21:00Z" w16du:dateUtc="2024-09-19T19:21:00Z"/>
          <w:rFonts w:asciiTheme="minorHAnsi" w:eastAsiaTheme="minorEastAsia" w:hAnsiTheme="minorHAnsi" w:cstheme="minorBidi"/>
          <w:noProof/>
          <w:kern w:val="2"/>
          <w:sz w:val="20"/>
          <w:szCs w:val="22"/>
          <w:lang w:eastAsia="ko-KR"/>
        </w:rPr>
      </w:pPr>
      <w:del w:id="555" w:author="Taehoon KIM" w:date="2024-09-20T04:21:00Z" w16du:dateUtc="2024-09-19T19:21:00Z">
        <w:r w:rsidRPr="0029771A" w:rsidDel="0029771A">
          <w:rPr>
            <w:rPrChange w:id="556" w:author="Taehoon KIM" w:date="2024-09-20T04:21:00Z" w16du:dateUtc="2024-09-19T19:21:00Z">
              <w:rPr>
                <w:rStyle w:val="Hyperlink"/>
                <w:noProof/>
                <w14:scene3d>
                  <w14:camera w14:prst="orthographicFront"/>
                  <w14:lightRig w14:rig="threePt" w14:dir="t">
                    <w14:rot w14:lat="0" w14:lon="0" w14:rev="0"/>
                  </w14:lightRig>
                </w14:scene3d>
              </w:rPr>
            </w:rPrChange>
          </w:rPr>
          <w:delText>9.2.7</w:delText>
        </w:r>
        <w:r w:rsidDel="0029771A">
          <w:rPr>
            <w:rFonts w:asciiTheme="minorHAnsi" w:eastAsiaTheme="minorEastAsia" w:hAnsiTheme="minorHAnsi" w:cstheme="minorBidi"/>
            <w:noProof/>
            <w:kern w:val="2"/>
            <w:sz w:val="20"/>
            <w:szCs w:val="22"/>
            <w:lang w:eastAsia="ko-KR"/>
          </w:rPr>
          <w:tab/>
        </w:r>
        <w:r w:rsidRPr="0029771A" w:rsidDel="0029771A">
          <w:rPr>
            <w:rPrChange w:id="557" w:author="Taehoon KIM" w:date="2024-09-20T04:21:00Z" w16du:dateUtc="2024-09-19T19:21:00Z">
              <w:rPr>
                <w:rStyle w:val="Hyperlink"/>
                <w:noProof/>
              </w:rPr>
            </w:rPrChange>
          </w:rPr>
          <w:delText>NonNavigableBoundary</w:delText>
        </w:r>
        <w:r w:rsidDel="0029771A">
          <w:rPr>
            <w:noProof/>
            <w:webHidden/>
          </w:rPr>
          <w:tab/>
          <w:delText>53</w:delText>
        </w:r>
      </w:del>
    </w:p>
    <w:p w14:paraId="2B6A1EC7" w14:textId="447436B5" w:rsidR="003E7307" w:rsidDel="0029771A" w:rsidRDefault="003E7307">
      <w:pPr>
        <w:pStyle w:val="TOC3"/>
        <w:rPr>
          <w:del w:id="558" w:author="Taehoon KIM" w:date="2024-09-20T04:21:00Z" w16du:dateUtc="2024-09-19T19:21:00Z"/>
          <w:rFonts w:asciiTheme="minorHAnsi" w:eastAsiaTheme="minorEastAsia" w:hAnsiTheme="minorHAnsi" w:cstheme="minorBidi"/>
          <w:noProof/>
          <w:kern w:val="2"/>
          <w:sz w:val="20"/>
          <w:szCs w:val="22"/>
          <w:lang w:eastAsia="ko-KR"/>
        </w:rPr>
      </w:pPr>
      <w:del w:id="559" w:author="Taehoon KIM" w:date="2024-09-20T04:21:00Z" w16du:dateUtc="2024-09-19T19:21:00Z">
        <w:r w:rsidRPr="0029771A" w:rsidDel="0029771A">
          <w:rPr>
            <w:rPrChange w:id="560" w:author="Taehoon KIM" w:date="2024-09-20T04:21:00Z" w16du:dateUtc="2024-09-19T19:21:00Z">
              <w:rPr>
                <w:rStyle w:val="Hyperlink"/>
                <w:noProof/>
                <w14:scene3d>
                  <w14:camera w14:prst="orthographicFront"/>
                  <w14:lightRig w14:rig="threePt" w14:dir="t">
                    <w14:rot w14:lat="0" w14:lon="0" w14:rev="0"/>
                  </w14:lightRig>
                </w14:scene3d>
              </w:rPr>
            </w:rPrChange>
          </w:rPr>
          <w:delText>9.2.8</w:delText>
        </w:r>
        <w:r w:rsidDel="0029771A">
          <w:rPr>
            <w:rFonts w:asciiTheme="minorHAnsi" w:eastAsiaTheme="minorEastAsia" w:hAnsiTheme="minorHAnsi" w:cstheme="minorBidi"/>
            <w:noProof/>
            <w:kern w:val="2"/>
            <w:sz w:val="20"/>
            <w:szCs w:val="22"/>
            <w:lang w:eastAsia="ko-KR"/>
          </w:rPr>
          <w:tab/>
        </w:r>
        <w:r w:rsidRPr="0029771A" w:rsidDel="0029771A">
          <w:rPr>
            <w:rPrChange w:id="561" w:author="Taehoon KIM" w:date="2024-09-20T04:21:00Z" w16du:dateUtc="2024-09-19T19:21:00Z">
              <w:rPr>
                <w:rStyle w:val="Hyperlink"/>
                <w:noProof/>
              </w:rPr>
            </w:rPrChange>
          </w:rPr>
          <w:delText>Route</w:delText>
        </w:r>
        <w:r w:rsidDel="0029771A">
          <w:rPr>
            <w:noProof/>
            <w:webHidden/>
          </w:rPr>
          <w:tab/>
          <w:delText>53</w:delText>
        </w:r>
      </w:del>
    </w:p>
    <w:p w14:paraId="212B8D1D" w14:textId="1785911E" w:rsidR="003E7307" w:rsidDel="0029771A" w:rsidRDefault="003E7307">
      <w:pPr>
        <w:pStyle w:val="TOC2"/>
        <w:rPr>
          <w:del w:id="562" w:author="Taehoon KIM" w:date="2024-09-20T04:21:00Z" w16du:dateUtc="2024-09-19T19:21:00Z"/>
          <w:rFonts w:asciiTheme="minorHAnsi" w:eastAsiaTheme="minorEastAsia" w:hAnsiTheme="minorHAnsi" w:cstheme="minorBidi"/>
          <w:noProof/>
          <w:kern w:val="2"/>
          <w:sz w:val="20"/>
          <w:szCs w:val="22"/>
          <w:lang w:eastAsia="ko-KR"/>
        </w:rPr>
      </w:pPr>
      <w:del w:id="563" w:author="Taehoon KIM" w:date="2024-09-20T04:21:00Z" w16du:dateUtc="2024-09-19T19:21:00Z">
        <w:r w:rsidRPr="0029771A" w:rsidDel="0029771A">
          <w:rPr>
            <w:rPrChange w:id="564" w:author="Taehoon KIM" w:date="2024-09-20T04:21:00Z" w16du:dateUtc="2024-09-19T19:21:00Z">
              <w:rPr>
                <w:rStyle w:val="Hyperlink"/>
                <w:noProof/>
                <w:lang w:eastAsia="ko-KR"/>
              </w:rPr>
            </w:rPrChange>
          </w:rPr>
          <w:delText>A</w:delText>
        </w:r>
        <w:r w:rsidDel="0029771A">
          <w:rPr>
            <w:rFonts w:asciiTheme="minorHAnsi" w:eastAsiaTheme="minorEastAsia" w:hAnsiTheme="minorHAnsi" w:cstheme="minorBidi"/>
            <w:noProof/>
            <w:kern w:val="2"/>
            <w:sz w:val="20"/>
            <w:szCs w:val="22"/>
            <w:lang w:eastAsia="ko-KR"/>
          </w:rPr>
          <w:tab/>
        </w:r>
        <w:r w:rsidRPr="0029771A" w:rsidDel="0029771A">
          <w:rPr>
            <w:rPrChange w:id="565" w:author="Taehoon KIM" w:date="2024-09-20T04:21:00Z" w16du:dateUtc="2024-09-19T19:21:00Z">
              <w:rPr>
                <w:rStyle w:val="Hyperlink"/>
                <w:noProof/>
                <w:lang w:eastAsia="ko-KR"/>
              </w:rPr>
            </w:rPrChange>
          </w:rPr>
          <w:delText>Annex A (Normative) Abstract Test Suite</w:delText>
        </w:r>
        <w:r w:rsidDel="0029771A">
          <w:rPr>
            <w:noProof/>
            <w:webHidden/>
          </w:rPr>
          <w:tab/>
          <w:delText>54</w:delText>
        </w:r>
      </w:del>
    </w:p>
    <w:p w14:paraId="1ED15CB1" w14:textId="22F2C1F2" w:rsidR="003E7307" w:rsidDel="0029771A" w:rsidRDefault="003E7307">
      <w:pPr>
        <w:pStyle w:val="TOC2"/>
        <w:rPr>
          <w:del w:id="566" w:author="Taehoon KIM" w:date="2024-09-20T04:21:00Z" w16du:dateUtc="2024-09-19T19:21:00Z"/>
          <w:rFonts w:asciiTheme="minorHAnsi" w:eastAsiaTheme="minorEastAsia" w:hAnsiTheme="minorHAnsi" w:cstheme="minorBidi"/>
          <w:noProof/>
          <w:kern w:val="2"/>
          <w:sz w:val="20"/>
          <w:szCs w:val="22"/>
          <w:lang w:eastAsia="ko-KR"/>
        </w:rPr>
      </w:pPr>
      <w:del w:id="567" w:author="Taehoon KIM" w:date="2024-09-20T04:21:00Z" w16du:dateUtc="2024-09-19T19:21:00Z">
        <w:r w:rsidRPr="0029771A" w:rsidDel="0029771A">
          <w:rPr>
            <w:rPrChange w:id="568" w:author="Taehoon KIM" w:date="2024-09-20T04:21:00Z" w16du:dateUtc="2024-09-19T19:21:00Z">
              <w:rPr>
                <w:rStyle w:val="Hyperlink"/>
                <w:noProof/>
                <w:lang w:eastAsia="ko-KR"/>
              </w:rPr>
            </w:rPrChange>
          </w:rPr>
          <w:delText>A.1</w:delText>
        </w:r>
        <w:r w:rsidDel="0029771A">
          <w:rPr>
            <w:rFonts w:asciiTheme="minorHAnsi" w:eastAsiaTheme="minorEastAsia" w:hAnsiTheme="minorHAnsi" w:cstheme="minorBidi"/>
            <w:noProof/>
            <w:kern w:val="2"/>
            <w:sz w:val="20"/>
            <w:szCs w:val="22"/>
            <w:lang w:eastAsia="ko-KR"/>
          </w:rPr>
          <w:tab/>
        </w:r>
        <w:r w:rsidRPr="0029771A" w:rsidDel="0029771A">
          <w:rPr>
            <w:rPrChange w:id="569" w:author="Taehoon KIM" w:date="2024-09-20T04:21:00Z" w16du:dateUtc="2024-09-19T19:21:00Z">
              <w:rPr>
                <w:rStyle w:val="Hyperlink"/>
                <w:noProof/>
                <w:lang w:eastAsia="ko-KR"/>
              </w:rPr>
            </w:rPrChange>
          </w:rPr>
          <w:delText>Introduction</w:delText>
        </w:r>
        <w:r w:rsidDel="0029771A">
          <w:rPr>
            <w:noProof/>
            <w:webHidden/>
          </w:rPr>
          <w:tab/>
          <w:delText>54</w:delText>
        </w:r>
      </w:del>
    </w:p>
    <w:p w14:paraId="60DDACE5" w14:textId="4828E9DD" w:rsidR="003E7307" w:rsidDel="0029771A" w:rsidRDefault="003E7307">
      <w:pPr>
        <w:pStyle w:val="TOC2"/>
        <w:rPr>
          <w:del w:id="570" w:author="Taehoon KIM" w:date="2024-09-20T04:21:00Z" w16du:dateUtc="2024-09-19T19:21:00Z"/>
          <w:rFonts w:asciiTheme="minorHAnsi" w:eastAsiaTheme="minorEastAsia" w:hAnsiTheme="minorHAnsi" w:cstheme="minorBidi"/>
          <w:noProof/>
          <w:kern w:val="2"/>
          <w:sz w:val="20"/>
          <w:szCs w:val="22"/>
          <w:lang w:eastAsia="ko-KR"/>
        </w:rPr>
      </w:pPr>
      <w:del w:id="571" w:author="Taehoon KIM" w:date="2024-09-20T04:21:00Z" w16du:dateUtc="2024-09-19T19:21:00Z">
        <w:r w:rsidRPr="0029771A" w:rsidDel="0029771A">
          <w:rPr>
            <w:rPrChange w:id="572" w:author="Taehoon KIM" w:date="2024-09-20T04:21:00Z" w16du:dateUtc="2024-09-19T19:21:00Z">
              <w:rPr>
                <w:rStyle w:val="Hyperlink"/>
                <w:noProof/>
                <w:lang w:eastAsia="ko-KR"/>
              </w:rPr>
            </w:rPrChange>
          </w:rPr>
          <w:delText>A.2</w:delText>
        </w:r>
        <w:r w:rsidDel="0029771A">
          <w:rPr>
            <w:rFonts w:asciiTheme="minorHAnsi" w:eastAsiaTheme="minorEastAsia" w:hAnsiTheme="minorHAnsi" w:cstheme="minorBidi"/>
            <w:noProof/>
            <w:kern w:val="2"/>
            <w:sz w:val="20"/>
            <w:szCs w:val="22"/>
            <w:lang w:eastAsia="ko-KR"/>
          </w:rPr>
          <w:tab/>
        </w:r>
        <w:r w:rsidRPr="0029771A" w:rsidDel="0029771A">
          <w:rPr>
            <w:rPrChange w:id="573" w:author="Taehoon KIM" w:date="2024-09-20T04:21:00Z" w16du:dateUtc="2024-09-19T19:21:00Z">
              <w:rPr>
                <w:rStyle w:val="Hyperlink"/>
                <w:noProof/>
                <w:lang w:eastAsia="ko-KR"/>
              </w:rPr>
            </w:rPrChange>
          </w:rPr>
          <w:delText>General Tests</w:delText>
        </w:r>
        <w:r w:rsidDel="0029771A">
          <w:rPr>
            <w:noProof/>
            <w:webHidden/>
          </w:rPr>
          <w:tab/>
          <w:delText>54</w:delText>
        </w:r>
      </w:del>
    </w:p>
    <w:p w14:paraId="333EA8AE" w14:textId="0F28DD73" w:rsidR="003E7307" w:rsidDel="0029771A" w:rsidRDefault="003E7307">
      <w:pPr>
        <w:pStyle w:val="TOC2"/>
        <w:rPr>
          <w:del w:id="574" w:author="Taehoon KIM" w:date="2024-09-20T04:21:00Z" w16du:dateUtc="2024-09-19T19:21:00Z"/>
          <w:rFonts w:asciiTheme="minorHAnsi" w:eastAsiaTheme="minorEastAsia" w:hAnsiTheme="minorHAnsi" w:cstheme="minorBidi"/>
          <w:noProof/>
          <w:kern w:val="2"/>
          <w:sz w:val="20"/>
          <w:szCs w:val="22"/>
          <w:lang w:eastAsia="ko-KR"/>
        </w:rPr>
      </w:pPr>
      <w:del w:id="575" w:author="Taehoon KIM" w:date="2024-09-20T04:21:00Z" w16du:dateUtc="2024-09-19T19:21:00Z">
        <w:r w:rsidRPr="0029771A" w:rsidDel="0029771A">
          <w:rPr>
            <w:rPrChange w:id="576" w:author="Taehoon KIM" w:date="2024-09-20T04:21:00Z" w16du:dateUtc="2024-09-19T19:21:00Z">
              <w:rPr>
                <w:rStyle w:val="Hyperlink"/>
                <w:noProof/>
                <w:lang w:eastAsia="ko-KR"/>
              </w:rPr>
            </w:rPrChange>
          </w:rPr>
          <w:delText>A.3</w:delText>
        </w:r>
        <w:r w:rsidDel="0029771A">
          <w:rPr>
            <w:rFonts w:asciiTheme="minorHAnsi" w:eastAsiaTheme="minorEastAsia" w:hAnsiTheme="minorHAnsi" w:cstheme="minorBidi"/>
            <w:noProof/>
            <w:kern w:val="2"/>
            <w:sz w:val="20"/>
            <w:szCs w:val="22"/>
            <w:lang w:eastAsia="ko-KR"/>
          </w:rPr>
          <w:tab/>
        </w:r>
        <w:r w:rsidRPr="0029771A" w:rsidDel="0029771A">
          <w:rPr>
            <w:rPrChange w:id="577" w:author="Taehoon KIM" w:date="2024-09-20T04:21:00Z" w16du:dateUtc="2024-09-19T19:21:00Z">
              <w:rPr>
                <w:rStyle w:val="Hyperlink"/>
                <w:noProof/>
                <w:lang w:eastAsia="ko-KR"/>
              </w:rPr>
            </w:rPrChange>
          </w:rPr>
          <w:delText>UML Data Model</w:delText>
        </w:r>
        <w:r w:rsidDel="0029771A">
          <w:rPr>
            <w:noProof/>
            <w:webHidden/>
          </w:rPr>
          <w:tab/>
          <w:delText>54</w:delText>
        </w:r>
      </w:del>
    </w:p>
    <w:p w14:paraId="05D9ECBD" w14:textId="67BCE192" w:rsidR="003E7307" w:rsidDel="0029771A" w:rsidRDefault="003E7307">
      <w:pPr>
        <w:pStyle w:val="TOC2"/>
        <w:rPr>
          <w:del w:id="578" w:author="Taehoon KIM" w:date="2024-09-20T04:21:00Z" w16du:dateUtc="2024-09-19T19:21:00Z"/>
          <w:rFonts w:asciiTheme="minorHAnsi" w:eastAsiaTheme="minorEastAsia" w:hAnsiTheme="minorHAnsi" w:cstheme="minorBidi"/>
          <w:noProof/>
          <w:kern w:val="2"/>
          <w:sz w:val="20"/>
          <w:szCs w:val="22"/>
          <w:lang w:eastAsia="ko-KR"/>
        </w:rPr>
      </w:pPr>
      <w:del w:id="579" w:author="Taehoon KIM" w:date="2024-09-20T04:21:00Z" w16du:dateUtc="2024-09-19T19:21:00Z">
        <w:r w:rsidRPr="0029771A" w:rsidDel="0029771A">
          <w:rPr>
            <w:rPrChange w:id="580" w:author="Taehoon KIM" w:date="2024-09-20T04:21:00Z" w16du:dateUtc="2024-09-19T19:21:00Z">
              <w:rPr>
                <w:rStyle w:val="Hyperlink"/>
                <w:noProof/>
                <w:lang w:eastAsia="ko-KR"/>
              </w:rPr>
            </w:rPrChange>
          </w:rPr>
          <w:delText>A.4</w:delText>
        </w:r>
        <w:r w:rsidDel="0029771A">
          <w:rPr>
            <w:rFonts w:asciiTheme="minorHAnsi" w:eastAsiaTheme="minorEastAsia" w:hAnsiTheme="minorHAnsi" w:cstheme="minorBidi"/>
            <w:noProof/>
            <w:kern w:val="2"/>
            <w:sz w:val="20"/>
            <w:szCs w:val="22"/>
            <w:lang w:eastAsia="ko-KR"/>
          </w:rPr>
          <w:tab/>
        </w:r>
        <w:r w:rsidRPr="0029771A" w:rsidDel="0029771A">
          <w:rPr>
            <w:rPrChange w:id="581" w:author="Taehoon KIM" w:date="2024-09-20T04:21:00Z" w16du:dateUtc="2024-09-19T19:21:00Z">
              <w:rPr>
                <w:rStyle w:val="Hyperlink"/>
                <w:noProof/>
                <w:lang w:eastAsia="ko-KR"/>
              </w:rPr>
            </w:rPrChange>
          </w:rPr>
          <w:delText xml:space="preserve">Class </w:delText>
        </w:r>
        <w:r w:rsidRPr="0029771A" w:rsidDel="0029771A">
          <w:rPr>
            <w:rPrChange w:id="582" w:author="Taehoon KIM" w:date="2024-09-20T04:21:00Z" w16du:dateUtc="2024-09-19T19:21:00Z">
              <w:rPr>
                <w:rStyle w:val="Hyperlink"/>
                <w:rFonts w:ascii="Calibri" w:hAnsi="Calibri" w:cs="Calibri"/>
                <w:noProof/>
                <w:lang w:eastAsia="ko-KR"/>
              </w:rPr>
            </w:rPrChange>
          </w:rPr>
          <w:delText>ThematicLayer</w:delText>
        </w:r>
        <w:r w:rsidDel="0029771A">
          <w:rPr>
            <w:noProof/>
            <w:webHidden/>
          </w:rPr>
          <w:tab/>
          <w:delText>54</w:delText>
        </w:r>
      </w:del>
    </w:p>
    <w:p w14:paraId="145BB3C1" w14:textId="53A57573" w:rsidR="003E7307" w:rsidDel="0029771A" w:rsidRDefault="003E7307">
      <w:pPr>
        <w:pStyle w:val="TOC2"/>
        <w:rPr>
          <w:del w:id="583" w:author="Taehoon KIM" w:date="2024-09-20T04:21:00Z" w16du:dateUtc="2024-09-19T19:21:00Z"/>
          <w:rFonts w:asciiTheme="minorHAnsi" w:eastAsiaTheme="minorEastAsia" w:hAnsiTheme="minorHAnsi" w:cstheme="minorBidi"/>
          <w:noProof/>
          <w:kern w:val="2"/>
          <w:sz w:val="20"/>
          <w:szCs w:val="22"/>
          <w:lang w:eastAsia="ko-KR"/>
        </w:rPr>
      </w:pPr>
      <w:del w:id="584" w:author="Taehoon KIM" w:date="2024-09-20T04:21:00Z" w16du:dateUtc="2024-09-19T19:21:00Z">
        <w:r w:rsidRPr="0029771A" w:rsidDel="0029771A">
          <w:rPr>
            <w:rPrChange w:id="585" w:author="Taehoon KIM" w:date="2024-09-20T04:21:00Z" w16du:dateUtc="2024-09-19T19:21:00Z">
              <w:rPr>
                <w:rStyle w:val="Hyperlink"/>
                <w:noProof/>
                <w:lang w:eastAsia="ko-KR"/>
              </w:rPr>
            </w:rPrChange>
          </w:rPr>
          <w:delText>A.5</w:delText>
        </w:r>
        <w:r w:rsidDel="0029771A">
          <w:rPr>
            <w:rFonts w:asciiTheme="minorHAnsi" w:eastAsiaTheme="minorEastAsia" w:hAnsiTheme="minorHAnsi" w:cstheme="minorBidi"/>
            <w:noProof/>
            <w:kern w:val="2"/>
            <w:sz w:val="20"/>
            <w:szCs w:val="22"/>
            <w:lang w:eastAsia="ko-KR"/>
          </w:rPr>
          <w:tab/>
        </w:r>
        <w:r w:rsidRPr="0029771A" w:rsidDel="0029771A">
          <w:rPr>
            <w:rPrChange w:id="586" w:author="Taehoon KIM" w:date="2024-09-20T04:21:00Z" w16du:dateUtc="2024-09-19T19:21:00Z">
              <w:rPr>
                <w:rStyle w:val="Hyperlink"/>
                <w:noProof/>
                <w:lang w:eastAsia="ko-KR"/>
              </w:rPr>
            </w:rPrChange>
          </w:rPr>
          <w:delText xml:space="preserve">Class </w:delText>
        </w:r>
        <w:r w:rsidRPr="0029771A" w:rsidDel="0029771A">
          <w:rPr>
            <w:rPrChange w:id="587" w:author="Taehoon KIM" w:date="2024-09-20T04:21:00Z" w16du:dateUtc="2024-09-19T19:21:00Z">
              <w:rPr>
                <w:rStyle w:val="Hyperlink"/>
                <w:rFonts w:ascii="Calibri" w:hAnsi="Calibri" w:cs="Calibri"/>
                <w:noProof/>
                <w:lang w:eastAsia="ko-KR"/>
              </w:rPr>
            </w:rPrChange>
          </w:rPr>
          <w:delText>CellSpace</w:delText>
        </w:r>
        <w:r w:rsidDel="0029771A">
          <w:rPr>
            <w:noProof/>
            <w:webHidden/>
          </w:rPr>
          <w:tab/>
          <w:delText>54</w:delText>
        </w:r>
      </w:del>
    </w:p>
    <w:p w14:paraId="1D0BA338" w14:textId="449D086B" w:rsidR="003E7307" w:rsidDel="0029771A" w:rsidRDefault="003E7307">
      <w:pPr>
        <w:pStyle w:val="TOC2"/>
        <w:rPr>
          <w:del w:id="588" w:author="Taehoon KIM" w:date="2024-09-20T04:21:00Z" w16du:dateUtc="2024-09-19T19:21:00Z"/>
          <w:rFonts w:asciiTheme="minorHAnsi" w:eastAsiaTheme="minorEastAsia" w:hAnsiTheme="minorHAnsi" w:cstheme="minorBidi"/>
          <w:noProof/>
          <w:kern w:val="2"/>
          <w:sz w:val="20"/>
          <w:szCs w:val="22"/>
          <w:lang w:eastAsia="ko-KR"/>
        </w:rPr>
      </w:pPr>
      <w:del w:id="589" w:author="Taehoon KIM" w:date="2024-09-20T04:21:00Z" w16du:dateUtc="2024-09-19T19:21:00Z">
        <w:r w:rsidRPr="0029771A" w:rsidDel="0029771A">
          <w:rPr>
            <w:rPrChange w:id="590" w:author="Taehoon KIM" w:date="2024-09-20T04:21:00Z" w16du:dateUtc="2024-09-19T19:21:00Z">
              <w:rPr>
                <w:rStyle w:val="Hyperlink"/>
                <w:noProof/>
                <w:lang w:eastAsia="ko-KR"/>
              </w:rPr>
            </w:rPrChange>
          </w:rPr>
          <w:delText>A.6</w:delText>
        </w:r>
        <w:r w:rsidDel="0029771A">
          <w:rPr>
            <w:rFonts w:asciiTheme="minorHAnsi" w:eastAsiaTheme="minorEastAsia" w:hAnsiTheme="minorHAnsi" w:cstheme="minorBidi"/>
            <w:noProof/>
            <w:kern w:val="2"/>
            <w:sz w:val="20"/>
            <w:szCs w:val="22"/>
            <w:lang w:eastAsia="ko-KR"/>
          </w:rPr>
          <w:tab/>
        </w:r>
        <w:r w:rsidRPr="0029771A" w:rsidDel="0029771A">
          <w:rPr>
            <w:rPrChange w:id="591" w:author="Taehoon KIM" w:date="2024-09-20T04:21:00Z" w16du:dateUtc="2024-09-19T19:21:00Z">
              <w:rPr>
                <w:rStyle w:val="Hyperlink"/>
                <w:noProof/>
                <w:lang w:eastAsia="ko-KR"/>
              </w:rPr>
            </w:rPrChange>
          </w:rPr>
          <w:delText xml:space="preserve">Class </w:delText>
        </w:r>
        <w:r w:rsidRPr="0029771A" w:rsidDel="0029771A">
          <w:rPr>
            <w:rPrChange w:id="592" w:author="Taehoon KIM" w:date="2024-09-20T04:21:00Z" w16du:dateUtc="2024-09-19T19:21:00Z">
              <w:rPr>
                <w:rStyle w:val="Hyperlink"/>
                <w:rFonts w:ascii="Calibri" w:hAnsi="Calibri" w:cs="Calibri"/>
                <w:noProof/>
                <w:lang w:eastAsia="ko-KR"/>
              </w:rPr>
            </w:rPrChange>
          </w:rPr>
          <w:delText>CellBoundary</w:delText>
        </w:r>
        <w:r w:rsidDel="0029771A">
          <w:rPr>
            <w:noProof/>
            <w:webHidden/>
          </w:rPr>
          <w:tab/>
          <w:delText>55</w:delText>
        </w:r>
      </w:del>
    </w:p>
    <w:p w14:paraId="62816658" w14:textId="208F1FF1" w:rsidR="003E7307" w:rsidDel="0029771A" w:rsidRDefault="003E7307">
      <w:pPr>
        <w:pStyle w:val="TOC2"/>
        <w:rPr>
          <w:del w:id="593" w:author="Taehoon KIM" w:date="2024-09-20T04:21:00Z" w16du:dateUtc="2024-09-19T19:21:00Z"/>
          <w:rFonts w:asciiTheme="minorHAnsi" w:eastAsiaTheme="minorEastAsia" w:hAnsiTheme="minorHAnsi" w:cstheme="minorBidi"/>
          <w:noProof/>
          <w:kern w:val="2"/>
          <w:sz w:val="20"/>
          <w:szCs w:val="22"/>
          <w:lang w:eastAsia="ko-KR"/>
        </w:rPr>
      </w:pPr>
      <w:del w:id="594" w:author="Taehoon KIM" w:date="2024-09-20T04:21:00Z" w16du:dateUtc="2024-09-19T19:21:00Z">
        <w:r w:rsidRPr="0029771A" w:rsidDel="0029771A">
          <w:rPr>
            <w:rPrChange w:id="595" w:author="Taehoon KIM" w:date="2024-09-20T04:21:00Z" w16du:dateUtc="2024-09-19T19:21:00Z">
              <w:rPr>
                <w:rStyle w:val="Hyperlink"/>
                <w:noProof/>
                <w:lang w:eastAsia="ko-KR"/>
              </w:rPr>
            </w:rPrChange>
          </w:rPr>
          <w:delText>A.7</w:delText>
        </w:r>
        <w:r w:rsidDel="0029771A">
          <w:rPr>
            <w:rFonts w:asciiTheme="minorHAnsi" w:eastAsiaTheme="minorEastAsia" w:hAnsiTheme="minorHAnsi" w:cstheme="minorBidi"/>
            <w:noProof/>
            <w:kern w:val="2"/>
            <w:sz w:val="20"/>
            <w:szCs w:val="22"/>
            <w:lang w:eastAsia="ko-KR"/>
          </w:rPr>
          <w:tab/>
        </w:r>
        <w:r w:rsidRPr="0029771A" w:rsidDel="0029771A">
          <w:rPr>
            <w:rPrChange w:id="596" w:author="Taehoon KIM" w:date="2024-09-20T04:21:00Z" w16du:dateUtc="2024-09-19T19:21:00Z">
              <w:rPr>
                <w:rStyle w:val="Hyperlink"/>
                <w:noProof/>
                <w:lang w:eastAsia="ko-KR"/>
              </w:rPr>
            </w:rPrChange>
          </w:rPr>
          <w:delText xml:space="preserve">Class </w:delText>
        </w:r>
        <w:r w:rsidRPr="0029771A" w:rsidDel="0029771A">
          <w:rPr>
            <w:rPrChange w:id="597" w:author="Taehoon KIM" w:date="2024-09-20T04:21:00Z" w16du:dateUtc="2024-09-19T19:21:00Z">
              <w:rPr>
                <w:rStyle w:val="Hyperlink"/>
                <w:rFonts w:ascii="Calibri" w:hAnsi="Calibri" w:cs="Calibri"/>
                <w:noProof/>
                <w:lang w:eastAsia="ko-KR"/>
              </w:rPr>
            </w:rPrChange>
          </w:rPr>
          <w:delText>Node</w:delText>
        </w:r>
        <w:r w:rsidDel="0029771A">
          <w:rPr>
            <w:noProof/>
            <w:webHidden/>
          </w:rPr>
          <w:tab/>
          <w:delText>55</w:delText>
        </w:r>
      </w:del>
    </w:p>
    <w:p w14:paraId="1940375B" w14:textId="752C9D98" w:rsidR="003E7307" w:rsidDel="0029771A" w:rsidRDefault="003E7307">
      <w:pPr>
        <w:pStyle w:val="TOC2"/>
        <w:rPr>
          <w:del w:id="598" w:author="Taehoon KIM" w:date="2024-09-20T04:21:00Z" w16du:dateUtc="2024-09-19T19:21:00Z"/>
          <w:rFonts w:asciiTheme="minorHAnsi" w:eastAsiaTheme="minorEastAsia" w:hAnsiTheme="minorHAnsi" w:cstheme="minorBidi"/>
          <w:noProof/>
          <w:kern w:val="2"/>
          <w:sz w:val="20"/>
          <w:szCs w:val="22"/>
          <w:lang w:eastAsia="ko-KR"/>
        </w:rPr>
      </w:pPr>
      <w:del w:id="599" w:author="Taehoon KIM" w:date="2024-09-20T04:21:00Z" w16du:dateUtc="2024-09-19T19:21:00Z">
        <w:r w:rsidRPr="0029771A" w:rsidDel="0029771A">
          <w:rPr>
            <w:rPrChange w:id="600" w:author="Taehoon KIM" w:date="2024-09-20T04:21:00Z" w16du:dateUtc="2024-09-19T19:21:00Z">
              <w:rPr>
                <w:rStyle w:val="Hyperlink"/>
                <w:noProof/>
                <w:lang w:eastAsia="ko-KR"/>
              </w:rPr>
            </w:rPrChange>
          </w:rPr>
          <w:delText>A.8</w:delText>
        </w:r>
        <w:r w:rsidDel="0029771A">
          <w:rPr>
            <w:rFonts w:asciiTheme="minorHAnsi" w:eastAsiaTheme="minorEastAsia" w:hAnsiTheme="minorHAnsi" w:cstheme="minorBidi"/>
            <w:noProof/>
            <w:kern w:val="2"/>
            <w:sz w:val="20"/>
            <w:szCs w:val="22"/>
            <w:lang w:eastAsia="ko-KR"/>
          </w:rPr>
          <w:tab/>
        </w:r>
        <w:r w:rsidRPr="0029771A" w:rsidDel="0029771A">
          <w:rPr>
            <w:rPrChange w:id="601" w:author="Taehoon KIM" w:date="2024-09-20T04:21:00Z" w16du:dateUtc="2024-09-19T19:21:00Z">
              <w:rPr>
                <w:rStyle w:val="Hyperlink"/>
                <w:noProof/>
                <w:lang w:eastAsia="ko-KR"/>
              </w:rPr>
            </w:rPrChange>
          </w:rPr>
          <w:delText xml:space="preserve">Class </w:delText>
        </w:r>
        <w:r w:rsidRPr="0029771A" w:rsidDel="0029771A">
          <w:rPr>
            <w:rPrChange w:id="602" w:author="Taehoon KIM" w:date="2024-09-20T04:21:00Z" w16du:dateUtc="2024-09-19T19:21:00Z">
              <w:rPr>
                <w:rStyle w:val="Hyperlink"/>
                <w:rFonts w:ascii="Calibri" w:hAnsi="Calibri" w:cs="Calibri"/>
                <w:noProof/>
                <w:lang w:eastAsia="ko-KR"/>
              </w:rPr>
            </w:rPrChange>
          </w:rPr>
          <w:delText>Edge</w:delText>
        </w:r>
        <w:r w:rsidDel="0029771A">
          <w:rPr>
            <w:noProof/>
            <w:webHidden/>
          </w:rPr>
          <w:tab/>
          <w:delText>55</w:delText>
        </w:r>
      </w:del>
    </w:p>
    <w:p w14:paraId="4F985B6D" w14:textId="1373251B" w:rsidR="003E7307" w:rsidDel="0029771A" w:rsidRDefault="003E7307">
      <w:pPr>
        <w:pStyle w:val="TOC2"/>
        <w:rPr>
          <w:del w:id="603" w:author="Taehoon KIM" w:date="2024-09-20T04:21:00Z" w16du:dateUtc="2024-09-19T19:21:00Z"/>
          <w:rFonts w:asciiTheme="minorHAnsi" w:eastAsiaTheme="minorEastAsia" w:hAnsiTheme="minorHAnsi" w:cstheme="minorBidi"/>
          <w:noProof/>
          <w:kern w:val="2"/>
          <w:sz w:val="20"/>
          <w:szCs w:val="22"/>
          <w:lang w:eastAsia="ko-KR"/>
        </w:rPr>
      </w:pPr>
      <w:del w:id="604" w:author="Taehoon KIM" w:date="2024-09-20T04:21:00Z" w16du:dateUtc="2024-09-19T19:21:00Z">
        <w:r w:rsidRPr="0029771A" w:rsidDel="0029771A">
          <w:rPr>
            <w:rPrChange w:id="605" w:author="Taehoon KIM" w:date="2024-09-20T04:21:00Z" w16du:dateUtc="2024-09-19T19:21:00Z">
              <w:rPr>
                <w:rStyle w:val="Hyperlink"/>
                <w:noProof/>
                <w:lang w:eastAsia="ko-KR"/>
              </w:rPr>
            </w:rPrChange>
          </w:rPr>
          <w:delText>A.9</w:delText>
        </w:r>
        <w:r w:rsidDel="0029771A">
          <w:rPr>
            <w:rFonts w:asciiTheme="minorHAnsi" w:eastAsiaTheme="minorEastAsia" w:hAnsiTheme="minorHAnsi" w:cstheme="minorBidi"/>
            <w:noProof/>
            <w:kern w:val="2"/>
            <w:sz w:val="20"/>
            <w:szCs w:val="22"/>
            <w:lang w:eastAsia="ko-KR"/>
          </w:rPr>
          <w:tab/>
        </w:r>
        <w:r w:rsidRPr="0029771A" w:rsidDel="0029771A">
          <w:rPr>
            <w:rPrChange w:id="606" w:author="Taehoon KIM" w:date="2024-09-20T04:21:00Z" w16du:dateUtc="2024-09-19T19:21:00Z">
              <w:rPr>
                <w:rStyle w:val="Hyperlink"/>
                <w:noProof/>
                <w:lang w:eastAsia="ko-KR"/>
              </w:rPr>
            </w:rPrChange>
          </w:rPr>
          <w:delText xml:space="preserve">Class </w:delText>
        </w:r>
        <w:r w:rsidRPr="0029771A" w:rsidDel="0029771A">
          <w:rPr>
            <w:rPrChange w:id="607" w:author="Taehoon KIM" w:date="2024-09-20T04:21:00Z" w16du:dateUtc="2024-09-19T19:21:00Z">
              <w:rPr>
                <w:rStyle w:val="Hyperlink"/>
                <w:rFonts w:ascii="Calibri" w:hAnsi="Calibri" w:cs="Calibri"/>
                <w:noProof/>
                <w:lang w:eastAsia="ko-KR"/>
              </w:rPr>
            </w:rPrChange>
          </w:rPr>
          <w:delText>InterLayerConnection</w:delText>
        </w:r>
        <w:r w:rsidDel="0029771A">
          <w:rPr>
            <w:noProof/>
            <w:webHidden/>
          </w:rPr>
          <w:tab/>
          <w:delText>55</w:delText>
        </w:r>
      </w:del>
    </w:p>
    <w:p w14:paraId="22F8355F" w14:textId="5DDDA24B" w:rsidR="003E7307" w:rsidDel="0029771A" w:rsidRDefault="003E7307">
      <w:pPr>
        <w:pStyle w:val="TOC2"/>
        <w:rPr>
          <w:del w:id="608" w:author="Taehoon KIM" w:date="2024-09-20T04:21:00Z" w16du:dateUtc="2024-09-19T19:21:00Z"/>
          <w:rFonts w:asciiTheme="minorHAnsi" w:eastAsiaTheme="minorEastAsia" w:hAnsiTheme="minorHAnsi" w:cstheme="minorBidi"/>
          <w:noProof/>
          <w:kern w:val="2"/>
          <w:sz w:val="20"/>
          <w:szCs w:val="22"/>
          <w:lang w:eastAsia="ko-KR"/>
        </w:rPr>
      </w:pPr>
      <w:del w:id="609" w:author="Taehoon KIM" w:date="2024-09-20T04:21:00Z" w16du:dateUtc="2024-09-19T19:21:00Z">
        <w:r w:rsidRPr="0029771A" w:rsidDel="0029771A">
          <w:rPr>
            <w:rPrChange w:id="610" w:author="Taehoon KIM" w:date="2024-09-20T04:21:00Z" w16du:dateUtc="2024-09-19T19:21:00Z">
              <w:rPr>
                <w:rStyle w:val="Hyperlink"/>
                <w:noProof/>
                <w:lang w:eastAsia="ko-KR"/>
              </w:rPr>
            </w:rPrChange>
          </w:rPr>
          <w:delText>A.10</w:delText>
        </w:r>
        <w:r w:rsidDel="0029771A">
          <w:rPr>
            <w:rFonts w:asciiTheme="minorHAnsi" w:eastAsiaTheme="minorEastAsia" w:hAnsiTheme="minorHAnsi" w:cstheme="minorBidi"/>
            <w:noProof/>
            <w:kern w:val="2"/>
            <w:sz w:val="20"/>
            <w:szCs w:val="22"/>
            <w:lang w:eastAsia="ko-KR"/>
          </w:rPr>
          <w:tab/>
        </w:r>
        <w:r w:rsidRPr="0029771A" w:rsidDel="0029771A">
          <w:rPr>
            <w:rPrChange w:id="611" w:author="Taehoon KIM" w:date="2024-09-20T04:21:00Z" w16du:dateUtc="2024-09-19T19:21:00Z">
              <w:rPr>
                <w:rStyle w:val="Hyperlink"/>
                <w:noProof/>
                <w:lang w:eastAsia="ko-KR"/>
              </w:rPr>
            </w:rPrChange>
          </w:rPr>
          <w:delText xml:space="preserve">Class </w:delText>
        </w:r>
        <w:r w:rsidRPr="0029771A" w:rsidDel="0029771A">
          <w:rPr>
            <w:rPrChange w:id="612" w:author="Taehoon KIM" w:date="2024-09-20T04:21:00Z" w16du:dateUtc="2024-09-19T19:21:00Z">
              <w:rPr>
                <w:rStyle w:val="Hyperlink"/>
                <w:rFonts w:ascii="Calibri" w:hAnsi="Calibri" w:cs="Calibri"/>
                <w:noProof/>
                <w:lang w:eastAsia="ko-KR"/>
              </w:rPr>
            </w:rPrChange>
          </w:rPr>
          <w:delText>ObjectSpace</w:delText>
        </w:r>
        <w:r w:rsidDel="0029771A">
          <w:rPr>
            <w:noProof/>
            <w:webHidden/>
          </w:rPr>
          <w:tab/>
          <w:delText>56</w:delText>
        </w:r>
      </w:del>
    </w:p>
    <w:p w14:paraId="27245002" w14:textId="2C13EF21" w:rsidR="003E7307" w:rsidDel="0029771A" w:rsidRDefault="003E7307">
      <w:pPr>
        <w:pStyle w:val="TOC2"/>
        <w:rPr>
          <w:del w:id="613" w:author="Taehoon KIM" w:date="2024-09-20T04:21:00Z" w16du:dateUtc="2024-09-19T19:21:00Z"/>
          <w:rFonts w:asciiTheme="minorHAnsi" w:eastAsiaTheme="minorEastAsia" w:hAnsiTheme="minorHAnsi" w:cstheme="minorBidi"/>
          <w:noProof/>
          <w:kern w:val="2"/>
          <w:sz w:val="20"/>
          <w:szCs w:val="22"/>
          <w:lang w:eastAsia="ko-KR"/>
        </w:rPr>
      </w:pPr>
      <w:del w:id="614" w:author="Taehoon KIM" w:date="2024-09-20T04:21:00Z" w16du:dateUtc="2024-09-19T19:21:00Z">
        <w:r w:rsidRPr="0029771A" w:rsidDel="0029771A">
          <w:rPr>
            <w:rPrChange w:id="615" w:author="Taehoon KIM" w:date="2024-09-20T04:21:00Z" w16du:dateUtc="2024-09-19T19:21:00Z">
              <w:rPr>
                <w:rStyle w:val="Hyperlink"/>
                <w:noProof/>
              </w:rPr>
            </w:rPrChange>
          </w:rPr>
          <w:delText>B</w:delText>
        </w:r>
        <w:r w:rsidDel="0029771A">
          <w:rPr>
            <w:rFonts w:asciiTheme="minorHAnsi" w:eastAsiaTheme="minorEastAsia" w:hAnsiTheme="minorHAnsi" w:cstheme="minorBidi"/>
            <w:noProof/>
            <w:kern w:val="2"/>
            <w:sz w:val="20"/>
            <w:szCs w:val="22"/>
            <w:lang w:eastAsia="ko-KR"/>
          </w:rPr>
          <w:tab/>
        </w:r>
        <w:r w:rsidRPr="0029771A" w:rsidDel="0029771A">
          <w:rPr>
            <w:rPrChange w:id="616" w:author="Taehoon KIM" w:date="2024-09-20T04:21:00Z" w16du:dateUtc="2024-09-19T19:21:00Z">
              <w:rPr>
                <w:rStyle w:val="Hyperlink"/>
                <w:noProof/>
                <w:lang w:eastAsia="ko-KR"/>
              </w:rPr>
            </w:rPrChange>
          </w:rPr>
          <w:delText xml:space="preserve">Annex B </w:delText>
        </w:r>
        <w:r w:rsidRPr="0029771A" w:rsidDel="0029771A">
          <w:rPr>
            <w:rPrChange w:id="617" w:author="Taehoon KIM" w:date="2024-09-20T04:21:00Z" w16du:dateUtc="2024-09-19T19:21:00Z">
              <w:rPr>
                <w:rStyle w:val="Hyperlink"/>
                <w:noProof/>
              </w:rPr>
            </w:rPrChange>
          </w:rPr>
          <w:delText>Bibliography</w:delText>
        </w:r>
        <w:r w:rsidDel="0029771A">
          <w:rPr>
            <w:noProof/>
            <w:webHidden/>
          </w:rPr>
          <w:tab/>
          <w:delText>57</w:delText>
        </w:r>
      </w:del>
    </w:p>
    <w:p w14:paraId="66AC11FC" w14:textId="2B94D538" w:rsidR="00027A80" w:rsidRPr="00826850" w:rsidRDefault="0026708D" w:rsidP="00275AE8">
      <w:pPr>
        <w:pStyle w:val="ANNEX0"/>
        <w:jc w:val="left"/>
      </w:pPr>
      <w:r>
        <w:lastRenderedPageBreak/>
        <w:fldChar w:fldCharType="end"/>
      </w:r>
      <w:bookmarkEnd w:id="2"/>
      <w:r w:rsidR="00027A80" w:rsidRPr="00826850">
        <w:t>I.  ABSTRACT</w:t>
      </w:r>
    </w:p>
    <w:p w14:paraId="723AF026" w14:textId="32448604" w:rsidR="00027A80" w:rsidRPr="00826850" w:rsidRDefault="00027A80" w:rsidP="00EF6182">
      <w:pPr>
        <w:pStyle w:val="NormalWeb"/>
        <w:spacing w:line="75" w:lineRule="atLeast"/>
      </w:pPr>
      <w:bookmarkStart w:id="618" w:name="OLE_LINK2"/>
      <w:r w:rsidRPr="00826850">
        <w:t>Th</w:t>
      </w:r>
      <w:r w:rsidR="006177E8">
        <w:t>e</w:t>
      </w:r>
      <w:r w:rsidRPr="00826850">
        <w:t xml:space="preserve"> </w:t>
      </w:r>
      <w:r w:rsidR="006177E8" w:rsidRPr="006177E8">
        <w:t>OGC IndoorGML Part I – Conceptual Model</w:t>
      </w:r>
      <w:r w:rsidR="006177E8">
        <w:t xml:space="preserve"> Standard </w:t>
      </w:r>
      <w:r w:rsidR="00B94A5D">
        <w:t xml:space="preserve">(this Standard) </w:t>
      </w:r>
      <w:r w:rsidRPr="00826850">
        <w:t xml:space="preserve">specifies an </w:t>
      </w:r>
      <w:r w:rsidR="006177E8">
        <w:t>UML</w:t>
      </w:r>
      <w:r w:rsidRPr="00826850">
        <w:t xml:space="preserve"> model for indoor information</w:t>
      </w:r>
      <w:r w:rsidR="006177E8">
        <w:t>.</w:t>
      </w:r>
      <w:r w:rsidRPr="00826850">
        <w:t xml:space="preserve"> </w:t>
      </w:r>
      <w:r w:rsidR="006177E8">
        <w:t xml:space="preserve">Part 2 of the standard specifies </w:t>
      </w:r>
      <w:r w:rsidRPr="00826850">
        <w:t xml:space="preserve">technical implementation schemas in GML, SQL and JSON. While there are several </w:t>
      </w:r>
      <w:r w:rsidR="00E50715">
        <w:t xml:space="preserve">standards supporting </w:t>
      </w:r>
      <w:r w:rsidRPr="00826850">
        <w:t xml:space="preserve">3D modelling </w:t>
      </w:r>
      <w:r w:rsidR="00E50715">
        <w:t xml:space="preserve">concepts </w:t>
      </w:r>
      <w:r w:rsidRPr="00826850">
        <w:t xml:space="preserve">such as CityGML, KML, IFC, LADM and IMDF </w:t>
      </w:r>
      <w:r w:rsidR="006177E8">
        <w:t>that</w:t>
      </w:r>
      <w:r w:rsidR="006177E8" w:rsidRPr="00826850">
        <w:t xml:space="preserve"> </w:t>
      </w:r>
      <w:r w:rsidRPr="00826850">
        <w:t xml:space="preserve">deal with interiors of buildings from geometric, cartographic, and semantic viewpoints, IndoorGML focuses on </w:t>
      </w:r>
      <w:proofErr w:type="spellStart"/>
      <w:r w:rsidRPr="00826850">
        <w:t>modeling</w:t>
      </w:r>
      <w:proofErr w:type="spellEnd"/>
      <w:r w:rsidRPr="00826850">
        <w:t xml:space="preserve"> indoor spaces and their </w:t>
      </w:r>
      <w:proofErr w:type="spellStart"/>
      <w:r w:rsidR="006177E8" w:rsidRPr="00826850">
        <w:t>neighborhood</w:t>
      </w:r>
      <w:proofErr w:type="spellEnd"/>
      <w:r w:rsidRPr="00826850">
        <w:t xml:space="preserve"> relationships to support indoor location-based services. </w:t>
      </w:r>
      <w:r w:rsidR="0055655C" w:rsidRPr="00EF6182">
        <w:t>This document describes the conceptual model (</w:t>
      </w:r>
      <w:r w:rsidR="0055655C">
        <w:t>P</w:t>
      </w:r>
      <w:r w:rsidR="0055655C" w:rsidRPr="00EF6182">
        <w:t xml:space="preserve">art 1) of IndoorGML that addresses </w:t>
      </w:r>
      <w:r w:rsidRPr="00826850">
        <w:t>spaces and networks for indoor navigation.</w:t>
      </w:r>
    </w:p>
    <w:p w14:paraId="5A1BC875" w14:textId="77777777" w:rsidR="00027A80" w:rsidRPr="00826850" w:rsidRDefault="00027A80" w:rsidP="00027A80">
      <w:pPr>
        <w:pStyle w:val="Heading1"/>
        <w:numPr>
          <w:ilvl w:val="0"/>
          <w:numId w:val="0"/>
        </w:numPr>
        <w:ind w:left="432" w:hanging="432"/>
      </w:pPr>
      <w:bookmarkStart w:id="619" w:name="_Toc177698528"/>
      <w:bookmarkEnd w:id="618"/>
      <w:r w:rsidRPr="00826850">
        <w:t>II.  KEYWORDS</w:t>
      </w:r>
      <w:bookmarkEnd w:id="619"/>
    </w:p>
    <w:p w14:paraId="76E604A5" w14:textId="77777777" w:rsidR="00027A80" w:rsidRPr="00826850" w:rsidRDefault="00027A80" w:rsidP="00027A80">
      <w:pPr>
        <w:rPr>
          <w:b/>
        </w:rPr>
      </w:pPr>
      <w:r w:rsidRPr="00826850">
        <w:t>The following keywords are to be used by search engines and document catalogues.</w:t>
      </w:r>
    </w:p>
    <w:p w14:paraId="714D2D77" w14:textId="02FA05C0" w:rsidR="00027A80" w:rsidRPr="00826850" w:rsidRDefault="0055655C" w:rsidP="00027A80">
      <w:bookmarkStart w:id="620" w:name="OLE_LINK1"/>
      <w:proofErr w:type="spellStart"/>
      <w:r>
        <w:t>OGCDoc</w:t>
      </w:r>
      <w:proofErr w:type="spellEnd"/>
      <w:r w:rsidR="00027A80" w:rsidRPr="00826850">
        <w:t xml:space="preserve">, </w:t>
      </w:r>
      <w:r>
        <w:t>OGC</w:t>
      </w:r>
      <w:r w:rsidRPr="00826850">
        <w:t xml:space="preserve"> </w:t>
      </w:r>
      <w:r w:rsidR="00027A80" w:rsidRPr="00826850">
        <w:t xml:space="preserve">documents, indoor, navigation, </w:t>
      </w:r>
      <w:r>
        <w:t>IndoorGML</w:t>
      </w:r>
      <w:r w:rsidR="00027A80" w:rsidRPr="00826850">
        <w:t xml:space="preserve">, </w:t>
      </w:r>
      <w:r>
        <w:t>GML</w:t>
      </w:r>
      <w:r w:rsidR="00027A80" w:rsidRPr="00826850">
        <w:t xml:space="preserve">, </w:t>
      </w:r>
      <w:r>
        <w:t>SQL</w:t>
      </w:r>
      <w:r w:rsidR="00027A80" w:rsidRPr="00826850">
        <w:t xml:space="preserve">, </w:t>
      </w:r>
      <w:r>
        <w:t>JSON</w:t>
      </w:r>
    </w:p>
    <w:p w14:paraId="38D6346E" w14:textId="77777777" w:rsidR="00027A80" w:rsidRPr="00826850" w:rsidRDefault="00027A80" w:rsidP="00027A80">
      <w:pPr>
        <w:pStyle w:val="Heading1"/>
        <w:numPr>
          <w:ilvl w:val="0"/>
          <w:numId w:val="0"/>
        </w:numPr>
        <w:ind w:left="432" w:hanging="432"/>
        <w:rPr>
          <w:lang w:eastAsia="ko-KR"/>
        </w:rPr>
      </w:pPr>
      <w:bookmarkStart w:id="621" w:name="_Toc177698529"/>
      <w:bookmarkEnd w:id="620"/>
      <w:r w:rsidRPr="00826850">
        <w:t>III.  PREFACE</w:t>
      </w:r>
      <w:bookmarkEnd w:id="621"/>
    </w:p>
    <w:p w14:paraId="0CA61FBA" w14:textId="068E4E84" w:rsidR="00027A80" w:rsidRPr="00826850" w:rsidRDefault="00027A80" w:rsidP="00EF6182">
      <w:pPr>
        <w:jc w:val="both"/>
        <w:rPr>
          <w:b/>
        </w:rPr>
      </w:pPr>
      <w:bookmarkStart w:id="622" w:name="OLE_LINK9"/>
      <w:r w:rsidRPr="00826850">
        <w:t xml:space="preserve">The goal of </w:t>
      </w:r>
      <w:r w:rsidR="00210D21">
        <w:t xml:space="preserve">the OGC </w:t>
      </w:r>
      <w:r w:rsidRPr="00826850">
        <w:t>IndoorGML</w:t>
      </w:r>
      <w:r w:rsidR="00210D21">
        <w:t xml:space="preserve"> Standard</w:t>
      </w:r>
      <w:r w:rsidRPr="00826850">
        <w:t xml:space="preserve"> is to represent and </w:t>
      </w:r>
      <w:r w:rsidR="006177E8">
        <w:t>support interoperable</w:t>
      </w:r>
      <w:r w:rsidRPr="00826850">
        <w:t xml:space="preserve"> exchange of geoinformation that is required to build and operate systems that rely on spaces and topological relationships between them such as path computation, sensor coverage, property accessibility, etc. Several standards such as CityGML (OGC, 2012), and IFC (ISO,2018) have been published to describe 3D geometry and semantics of building features</w:t>
      </w:r>
      <w:r w:rsidR="00210D21">
        <w:t>. However,</w:t>
      </w:r>
      <w:r w:rsidRPr="00826850">
        <w:t xml:space="preserve"> </w:t>
      </w:r>
      <w:r w:rsidR="00210D21">
        <w:t xml:space="preserve">these </w:t>
      </w:r>
      <w:r w:rsidR="0055655C">
        <w:t>s</w:t>
      </w:r>
      <w:r w:rsidR="00210D21">
        <w:t>tandards</w:t>
      </w:r>
      <w:r w:rsidRPr="00826850">
        <w:t xml:space="preserve"> are not readily appropriate to derive spaces and their topological relationships. The </w:t>
      </w:r>
      <w:r w:rsidR="00210D21">
        <w:t>OGC</w:t>
      </w:r>
      <w:r w:rsidRPr="00826850">
        <w:t xml:space="preserve"> IMDF </w:t>
      </w:r>
      <w:r w:rsidR="00210D21">
        <w:t xml:space="preserve">Community Standard </w:t>
      </w:r>
      <w:r w:rsidRPr="00826850">
        <w:t>(OGC, 2021) provide</w:t>
      </w:r>
      <w:r w:rsidR="00210D21">
        <w:t>s</w:t>
      </w:r>
      <w:r w:rsidRPr="00826850">
        <w:t xml:space="preserve"> a comprehensive model to compute path</w:t>
      </w:r>
      <w:r w:rsidR="00210D21">
        <w:t>(s)</w:t>
      </w:r>
      <w:r w:rsidRPr="00826850">
        <w:t xml:space="preserve"> between features located on a map, but the derived network is application specific. Th</w:t>
      </w:r>
      <w:r w:rsidR="00210D21">
        <w:t>e IndoorGML S</w:t>
      </w:r>
      <w:r w:rsidRPr="00826850">
        <w:t>tandard aims to provide</w:t>
      </w:r>
      <w:r w:rsidR="00210D21">
        <w:t xml:space="preserve"> a</w:t>
      </w:r>
      <w:r w:rsidRPr="00826850">
        <w:t xml:space="preserve"> unified, standardi</w:t>
      </w:r>
      <w:r w:rsidR="00210D21">
        <w:t>z</w:t>
      </w:r>
      <w:r w:rsidRPr="00826850">
        <w:t>ed and flexible approach for indoor spatial information required for space-graph based applications such as indoor navigation.</w:t>
      </w:r>
    </w:p>
    <w:p w14:paraId="5C1BEC26" w14:textId="5A4507AB" w:rsidR="00027A80" w:rsidRPr="00826850" w:rsidRDefault="00210D21" w:rsidP="00EF6182">
      <w:pPr>
        <w:jc w:val="both"/>
      </w:pPr>
      <w:bookmarkStart w:id="623" w:name="OLE_LINK10"/>
      <w:bookmarkEnd w:id="622"/>
      <w:r>
        <w:t>Version 2.0 of</w:t>
      </w:r>
      <w:r w:rsidR="00027A80" w:rsidRPr="00826850">
        <w:t xml:space="preserve"> the </w:t>
      </w:r>
      <w:r>
        <w:t>IndoorGML Part 1 - Conceptual Model S</w:t>
      </w:r>
      <w:r w:rsidR="00027A80" w:rsidRPr="00826850">
        <w:t>tandard consists of two components: 1) a core data model to describe topological connectivity and different contexts of indoor space, and 2) a data model for navigation in indoor space.</w:t>
      </w:r>
      <w:r w:rsidR="00D71423">
        <w:t xml:space="preserve"> </w:t>
      </w:r>
      <w:r w:rsidR="00E93731">
        <w:t>While t</w:t>
      </w:r>
      <w:r w:rsidR="00D71423">
        <w:t xml:space="preserve">he </w:t>
      </w:r>
      <w:r w:rsidR="00E93731">
        <w:t>core data model, as its name suggests, is the main conceptual model that IndoorGML is built upon, the navigation model extends it to support navigation applications. This allows illustrating the practical strength of the core model as well as how other application extensions could be built around it.</w:t>
      </w:r>
      <w:bookmarkEnd w:id="623"/>
      <w:r w:rsidR="00E93731">
        <w:t xml:space="preserve"> </w:t>
      </w:r>
    </w:p>
    <w:p w14:paraId="363F55E2" w14:textId="415ED66C" w:rsidR="00027A80" w:rsidRPr="00826850" w:rsidRDefault="00027A80" w:rsidP="00EF6182">
      <w:pPr>
        <w:jc w:val="both"/>
      </w:pPr>
      <w:bookmarkStart w:id="624" w:name="OLE_LINK11"/>
      <w:bookmarkStart w:id="625" w:name="OLE_LINK12"/>
      <w:r w:rsidRPr="00826850">
        <w:t>This version of IndoorGML covers geometric and semantic properties of indoor spaces relevant for indoor navigation. These indoor spaces may differ from the spaces described by other standards such as CityGML, IFC, LADM</w:t>
      </w:r>
      <w:r w:rsidR="0055655C">
        <w:t>,</w:t>
      </w:r>
      <w:r w:rsidRPr="00826850">
        <w:t xml:space="preserve"> and IMDF. In this respect, IndoorGML is a complementary standard to CityGML</w:t>
      </w:r>
      <w:proofErr w:type="gramStart"/>
      <w:r w:rsidRPr="00826850">
        <w:t>, ,</w:t>
      </w:r>
      <w:proofErr w:type="gramEnd"/>
      <w:r w:rsidRPr="00826850">
        <w:t xml:space="preserve"> IFC, LADM</w:t>
      </w:r>
      <w:r w:rsidR="0055655C">
        <w:t>,</w:t>
      </w:r>
      <w:r w:rsidRPr="00826850">
        <w:t xml:space="preserve"> and IMDF to support location-based services for indoor navigation.</w:t>
      </w:r>
    </w:p>
    <w:p w14:paraId="36CE7E0B" w14:textId="77777777" w:rsidR="00027A80" w:rsidRPr="00826850" w:rsidRDefault="00027A80" w:rsidP="00EF6182">
      <w:pPr>
        <w:jc w:val="both"/>
      </w:pPr>
      <w:bookmarkStart w:id="626" w:name="_Hlk177547019"/>
      <w:bookmarkStart w:id="627" w:name="OLE_LINK13"/>
      <w:bookmarkEnd w:id="624"/>
      <w:bookmarkEnd w:id="625"/>
      <w:r w:rsidRPr="00826850">
        <w:lastRenderedPageBreak/>
        <w:t>Attention is drawn to the possibility that some of the elements of this document may be the subject of patent rights. Open Geospatial Consortium shall not be held responsible for identifying any or all such patent rights. However, to date, no such rights have been claimed or identified.</w:t>
      </w:r>
    </w:p>
    <w:p w14:paraId="2AC635A7" w14:textId="77777777" w:rsidR="00027A80" w:rsidRPr="00826850" w:rsidRDefault="00027A80" w:rsidP="00027A80">
      <w:pPr>
        <w:rPr>
          <w:i/>
          <w:iCs/>
        </w:rPr>
      </w:pPr>
      <w:r w:rsidRPr="00826850">
        <w:rPr>
          <w:i/>
          <w:iCs/>
        </w:rPr>
        <w:t>Recipients of this document are requested to submit, with their comments, notification of any relevant patent claims or other intellectual property rights of which they may be aware that might be infringed by any implementation of the standard set forth in this document, and to provide supporting documentation.</w:t>
      </w:r>
    </w:p>
    <w:p w14:paraId="1105105A" w14:textId="77777777" w:rsidR="00027A80" w:rsidRPr="00826850" w:rsidRDefault="00027A80" w:rsidP="00027A80">
      <w:pPr>
        <w:pStyle w:val="Heading1"/>
        <w:numPr>
          <w:ilvl w:val="0"/>
          <w:numId w:val="0"/>
        </w:numPr>
        <w:ind w:left="432" w:hanging="432"/>
      </w:pPr>
      <w:bookmarkStart w:id="628" w:name="_Toc177698530"/>
      <w:bookmarkEnd w:id="626"/>
      <w:bookmarkEnd w:id="627"/>
      <w:r w:rsidRPr="00826850">
        <w:t>IV.  SECURITY CONSIDERATIONS</w:t>
      </w:r>
      <w:bookmarkEnd w:id="628"/>
    </w:p>
    <w:p w14:paraId="0A510785" w14:textId="19AA8D81" w:rsidR="00027A80" w:rsidRPr="00826850" w:rsidRDefault="00027A80" w:rsidP="00027A80">
      <w:pPr>
        <w:rPr>
          <w:rFonts w:eastAsia="Times New Roman"/>
          <w:color w:val="00335B"/>
        </w:rPr>
      </w:pPr>
      <w:r w:rsidRPr="00826850">
        <w:rPr>
          <w:rFonts w:eastAsia="Times New Roman"/>
          <w:color w:val="00335B"/>
        </w:rPr>
        <w:t xml:space="preserve">No security considerations have been made for this </w:t>
      </w:r>
      <w:r w:rsidR="008F601D">
        <w:rPr>
          <w:rFonts w:eastAsia="Times New Roman"/>
          <w:color w:val="00335B"/>
        </w:rPr>
        <w:t>S</w:t>
      </w:r>
      <w:r w:rsidRPr="00826850">
        <w:rPr>
          <w:rFonts w:eastAsia="Times New Roman"/>
          <w:color w:val="00335B"/>
        </w:rPr>
        <w:t>tandard.</w:t>
      </w:r>
    </w:p>
    <w:p w14:paraId="619A1CFB" w14:textId="77777777" w:rsidR="00027A80" w:rsidRPr="00826850" w:rsidRDefault="00027A80" w:rsidP="00027A80">
      <w:pPr>
        <w:pStyle w:val="Heading1"/>
        <w:numPr>
          <w:ilvl w:val="0"/>
          <w:numId w:val="0"/>
        </w:numPr>
        <w:ind w:left="432" w:hanging="432"/>
      </w:pPr>
      <w:bookmarkStart w:id="629" w:name="_Toc177698531"/>
      <w:r w:rsidRPr="00826850">
        <w:t>V.  SUBMITTING ORGANIZATIONS</w:t>
      </w:r>
      <w:bookmarkEnd w:id="629"/>
    </w:p>
    <w:p w14:paraId="7056B4B4" w14:textId="77777777" w:rsidR="00027A80" w:rsidRPr="00826850" w:rsidRDefault="00027A80" w:rsidP="00027A80">
      <w:bookmarkStart w:id="630" w:name="_Hlk177546701"/>
      <w:bookmarkStart w:id="631" w:name="OLE_LINK4"/>
      <w:r w:rsidRPr="00826850">
        <w:t>The following organizations submitted this Document to the Open Geospatial Consortium (OGC):</w:t>
      </w:r>
    </w:p>
    <w:p w14:paraId="495F5055" w14:textId="77777777" w:rsidR="00027A80" w:rsidRPr="00826850" w:rsidRDefault="00027A80" w:rsidP="00601140">
      <w:pPr>
        <w:pStyle w:val="ListParagraph"/>
        <w:numPr>
          <w:ilvl w:val="0"/>
          <w:numId w:val="7"/>
        </w:numPr>
        <w:ind w:leftChars="0"/>
        <w:rPr>
          <w:rFonts w:eastAsiaTheme="minorEastAsia"/>
        </w:rPr>
      </w:pPr>
      <w:bookmarkStart w:id="632" w:name="_Hlk177546745"/>
      <w:bookmarkStart w:id="633" w:name="OLE_LINK5"/>
      <w:bookmarkEnd w:id="630"/>
      <w:bookmarkEnd w:id="631"/>
      <w:r w:rsidRPr="00826850">
        <w:t>The University of New South Wales</w:t>
      </w:r>
    </w:p>
    <w:p w14:paraId="689998EE" w14:textId="77777777" w:rsidR="00027A80" w:rsidRPr="00826850" w:rsidRDefault="00027A80" w:rsidP="00601140">
      <w:pPr>
        <w:pStyle w:val="ListParagraph"/>
        <w:numPr>
          <w:ilvl w:val="0"/>
          <w:numId w:val="7"/>
        </w:numPr>
        <w:ind w:leftChars="0"/>
      </w:pPr>
      <w:r w:rsidRPr="00826850">
        <w:t>Pusan National University</w:t>
      </w:r>
    </w:p>
    <w:p w14:paraId="678CCA4F" w14:textId="77777777" w:rsidR="00027A80" w:rsidRPr="00826850" w:rsidRDefault="00027A80" w:rsidP="00601140">
      <w:pPr>
        <w:pStyle w:val="ListParagraph"/>
        <w:numPr>
          <w:ilvl w:val="0"/>
          <w:numId w:val="7"/>
        </w:numPr>
        <w:ind w:leftChars="0"/>
        <w:rPr>
          <w:rFonts w:eastAsiaTheme="minorEastAsia"/>
        </w:rPr>
      </w:pPr>
      <w:r w:rsidRPr="00826850">
        <w:t>Ordnance Survey</w:t>
      </w:r>
    </w:p>
    <w:p w14:paraId="1F3A2F76" w14:textId="77777777" w:rsidR="00027A80" w:rsidRPr="00826850" w:rsidRDefault="00027A80" w:rsidP="00601140">
      <w:pPr>
        <w:pStyle w:val="ListParagraph"/>
        <w:numPr>
          <w:ilvl w:val="0"/>
          <w:numId w:val="7"/>
        </w:numPr>
        <w:ind w:leftChars="0"/>
        <w:rPr>
          <w:rFonts w:eastAsiaTheme="minorEastAsia"/>
        </w:rPr>
      </w:pPr>
      <w:r w:rsidRPr="00826850">
        <w:t>University of Seoul</w:t>
      </w:r>
    </w:p>
    <w:p w14:paraId="24D11941" w14:textId="77777777" w:rsidR="00D8437F" w:rsidRDefault="00D8437F" w:rsidP="00601140">
      <w:pPr>
        <w:pStyle w:val="ListParagraph"/>
        <w:numPr>
          <w:ilvl w:val="0"/>
          <w:numId w:val="7"/>
        </w:numPr>
        <w:ind w:leftChars="0"/>
      </w:pPr>
      <w:bookmarkStart w:id="634" w:name="_Hlk177547575"/>
      <w:bookmarkStart w:id="635" w:name="OLE_LINK23"/>
      <w:proofErr w:type="spellStart"/>
      <w:r>
        <w:rPr>
          <w:rFonts w:hint="eastAsia"/>
          <w:lang w:eastAsia="ko-KR"/>
        </w:rPr>
        <w:t>C</w:t>
      </w:r>
      <w:r>
        <w:rPr>
          <w:lang w:eastAsia="ko-KR"/>
        </w:rPr>
        <w:t>ityGeometrix</w:t>
      </w:r>
      <w:bookmarkEnd w:id="634"/>
      <w:bookmarkEnd w:id="635"/>
      <w:proofErr w:type="spellEnd"/>
      <w:r w:rsidRPr="00826850">
        <w:t xml:space="preserve"> </w:t>
      </w:r>
    </w:p>
    <w:p w14:paraId="059F734D" w14:textId="5FFF9C63" w:rsidR="00D8437F" w:rsidRPr="00826850" w:rsidRDefault="00D8437F" w:rsidP="00D8437F">
      <w:pPr>
        <w:pStyle w:val="ListParagraph"/>
        <w:numPr>
          <w:ilvl w:val="0"/>
          <w:numId w:val="7"/>
        </w:numPr>
        <w:ind w:leftChars="0"/>
      </w:pPr>
      <w:r>
        <w:rPr>
          <w:lang w:eastAsia="ko-KR"/>
        </w:rPr>
        <w:t xml:space="preserve">National Institute of </w:t>
      </w:r>
      <w:r>
        <w:rPr>
          <w:rFonts w:hint="eastAsia"/>
          <w:lang w:eastAsia="ko-KR"/>
        </w:rPr>
        <w:t>A</w:t>
      </w:r>
      <w:r>
        <w:rPr>
          <w:lang w:eastAsia="ko-KR"/>
        </w:rPr>
        <w:t>dvanced Industrial Science and Technology (AIST)</w:t>
      </w:r>
    </w:p>
    <w:bookmarkEnd w:id="632"/>
    <w:bookmarkEnd w:id="633"/>
    <w:p w14:paraId="099A5691" w14:textId="77777777" w:rsidR="00027A80" w:rsidRPr="00EF6182" w:rsidRDefault="00027A80" w:rsidP="00027A80">
      <w:pPr>
        <w:rPr>
          <w:lang w:val="en-GB"/>
        </w:rPr>
      </w:pPr>
    </w:p>
    <w:p w14:paraId="00F7B3CC" w14:textId="7E0214D7" w:rsidR="00027A80" w:rsidRPr="00826850" w:rsidRDefault="00027A80" w:rsidP="00027A80">
      <w:bookmarkStart w:id="636" w:name="OLE_LINK6"/>
      <w:r w:rsidRPr="00826850">
        <w:t xml:space="preserve">The initial concepts </w:t>
      </w:r>
      <w:r w:rsidR="008F601D">
        <w:t>defined in this Standard were</w:t>
      </w:r>
      <w:r w:rsidRPr="00826850">
        <w:t xml:space="preserve"> developed with the support of</w:t>
      </w:r>
      <w:r w:rsidR="008F601D">
        <w:t>:</w:t>
      </w:r>
      <w:r w:rsidRPr="00826850">
        <w:t xml:space="preserve"> </w:t>
      </w:r>
    </w:p>
    <w:p w14:paraId="39B958A6" w14:textId="77777777" w:rsidR="00027A80" w:rsidRPr="00826850" w:rsidRDefault="00027A80" w:rsidP="00601140">
      <w:pPr>
        <w:pStyle w:val="ListParagraph"/>
        <w:numPr>
          <w:ilvl w:val="0"/>
          <w:numId w:val="8"/>
        </w:numPr>
        <w:ind w:leftChars="0"/>
        <w:rPr>
          <w:rFonts w:eastAsiaTheme="minorEastAsia"/>
        </w:rPr>
      </w:pPr>
      <w:bookmarkStart w:id="637" w:name="_Hlk177546784"/>
      <w:bookmarkStart w:id="638" w:name="OLE_LINK7"/>
      <w:bookmarkEnd w:id="636"/>
      <w:r w:rsidRPr="00826850">
        <w:t>Technical University of Berlin</w:t>
      </w:r>
    </w:p>
    <w:p w14:paraId="168AB359" w14:textId="77777777" w:rsidR="00027A80" w:rsidRPr="00826850" w:rsidRDefault="00027A80" w:rsidP="00601140">
      <w:pPr>
        <w:pStyle w:val="ListParagraph"/>
        <w:numPr>
          <w:ilvl w:val="0"/>
          <w:numId w:val="8"/>
        </w:numPr>
        <w:ind w:leftChars="0"/>
        <w:rPr>
          <w:rFonts w:eastAsiaTheme="minorEastAsia"/>
        </w:rPr>
      </w:pPr>
      <w:bookmarkStart w:id="639" w:name="OLE_LINK8"/>
      <w:bookmarkEnd w:id="637"/>
      <w:bookmarkEnd w:id="638"/>
      <w:r w:rsidRPr="00826850">
        <w:t>Technical University of Munich</w:t>
      </w:r>
      <w:bookmarkEnd w:id="639"/>
    </w:p>
    <w:p w14:paraId="620F1082" w14:textId="77777777" w:rsidR="00027A80" w:rsidRPr="00826850" w:rsidRDefault="00027A80" w:rsidP="00027A80">
      <w:pPr>
        <w:rPr>
          <w:rFonts w:eastAsia="Times New Roman"/>
          <w:caps/>
          <w:color w:val="00335B"/>
        </w:rPr>
      </w:pPr>
    </w:p>
    <w:p w14:paraId="76F92763" w14:textId="77777777" w:rsidR="00027A80" w:rsidRPr="00826850" w:rsidRDefault="00027A80" w:rsidP="00027A80">
      <w:pPr>
        <w:pStyle w:val="Heading1"/>
        <w:numPr>
          <w:ilvl w:val="0"/>
          <w:numId w:val="0"/>
        </w:numPr>
        <w:ind w:left="432" w:hanging="432"/>
      </w:pPr>
      <w:bookmarkStart w:id="640" w:name="_Toc177698532"/>
      <w:r w:rsidRPr="00826850">
        <w:t>VI.  SUBMISSION CONTACT POINTS</w:t>
      </w:r>
      <w:bookmarkEnd w:id="640"/>
    </w:p>
    <w:p w14:paraId="4F68EAD7" w14:textId="77777777" w:rsidR="00027A80" w:rsidRPr="00826850" w:rsidRDefault="00027A80" w:rsidP="00027A80">
      <w:pPr>
        <w:rPr>
          <w:rFonts w:eastAsia="Times New Roman"/>
        </w:rPr>
      </w:pPr>
      <w:bookmarkStart w:id="641" w:name="_Hlk177547149"/>
      <w:bookmarkStart w:id="642" w:name="OLE_LINK14"/>
      <w:r w:rsidRPr="00826850">
        <w:rPr>
          <w:rFonts w:eastAsia="Times New Roman"/>
        </w:rPr>
        <w:t>Questions regarding this submission should be directed to the editor or the submitters:</w:t>
      </w:r>
      <w:bookmarkEnd w:id="641"/>
      <w:bookmarkEnd w:id="642"/>
    </w:p>
    <w:tbl>
      <w:tblPr>
        <w:tblW w:w="10057"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4" w:space="0" w:color="auto"/>
          <w:insideV w:val="single" w:sz="4" w:space="0" w:color="auto"/>
        </w:tblBorders>
        <w:tblLayout w:type="fixed"/>
        <w:tblLook w:val="06A0" w:firstRow="1" w:lastRow="0" w:firstColumn="1" w:lastColumn="0" w:noHBand="1" w:noVBand="1"/>
      </w:tblPr>
      <w:tblGrid>
        <w:gridCol w:w="2260"/>
        <w:gridCol w:w="4253"/>
        <w:gridCol w:w="3544"/>
      </w:tblGrid>
      <w:tr w:rsidR="00027A80" w:rsidRPr="00826850" w14:paraId="43782C0C" w14:textId="77777777" w:rsidTr="00234460">
        <w:tc>
          <w:tcPr>
            <w:tcW w:w="2260" w:type="dxa"/>
            <w:tcBorders>
              <w:top w:val="single" w:sz="12" w:space="0" w:color="auto"/>
              <w:left w:val="single" w:sz="6" w:space="0" w:color="000000" w:themeColor="text1"/>
              <w:bottom w:val="single" w:sz="8" w:space="0" w:color="auto"/>
              <w:right w:val="single" w:sz="6" w:space="0" w:color="000000" w:themeColor="text1"/>
            </w:tcBorders>
          </w:tcPr>
          <w:p w14:paraId="070606E9" w14:textId="77777777" w:rsidR="00027A80" w:rsidRPr="00826850" w:rsidRDefault="00027A80" w:rsidP="00D56A17">
            <w:r w:rsidRPr="00826850">
              <w:rPr>
                <w:b/>
              </w:rPr>
              <w:t>Name</w:t>
            </w:r>
          </w:p>
        </w:tc>
        <w:tc>
          <w:tcPr>
            <w:tcW w:w="4253" w:type="dxa"/>
            <w:tcBorders>
              <w:top w:val="single" w:sz="12" w:space="0" w:color="auto"/>
              <w:left w:val="single" w:sz="6" w:space="0" w:color="000000" w:themeColor="text1"/>
              <w:bottom w:val="single" w:sz="8" w:space="0" w:color="auto"/>
              <w:right w:val="single" w:sz="6" w:space="0" w:color="000000" w:themeColor="text1"/>
            </w:tcBorders>
          </w:tcPr>
          <w:p w14:paraId="0D43D318" w14:textId="77777777" w:rsidR="00027A80" w:rsidRPr="00826850" w:rsidRDefault="00027A80" w:rsidP="00D56A17">
            <w:r w:rsidRPr="00826850">
              <w:rPr>
                <w:b/>
              </w:rPr>
              <w:t>Affiliation</w:t>
            </w:r>
          </w:p>
        </w:tc>
        <w:tc>
          <w:tcPr>
            <w:tcW w:w="3544" w:type="dxa"/>
            <w:tcBorders>
              <w:top w:val="single" w:sz="12" w:space="0" w:color="auto"/>
              <w:left w:val="single" w:sz="6" w:space="0" w:color="000000" w:themeColor="text1"/>
              <w:bottom w:val="single" w:sz="8" w:space="0" w:color="auto"/>
              <w:right w:val="single" w:sz="6" w:space="0" w:color="000000" w:themeColor="text1"/>
            </w:tcBorders>
          </w:tcPr>
          <w:p w14:paraId="7E05E6E7" w14:textId="77777777" w:rsidR="00027A80" w:rsidRPr="00826850" w:rsidRDefault="00027A80" w:rsidP="00D56A17">
            <w:r w:rsidRPr="00826850">
              <w:rPr>
                <w:b/>
              </w:rPr>
              <w:t>Contact</w:t>
            </w:r>
          </w:p>
        </w:tc>
      </w:tr>
      <w:tr w:rsidR="00027A80" w:rsidRPr="00826850" w14:paraId="117DD152" w14:textId="77777777" w:rsidTr="00EF6182">
        <w:trPr>
          <w:trHeight w:val="235"/>
        </w:trPr>
        <w:tc>
          <w:tcPr>
            <w:tcW w:w="2260" w:type="dxa"/>
            <w:tcBorders>
              <w:top w:val="single" w:sz="8" w:space="0" w:color="auto"/>
              <w:left w:val="single" w:sz="6" w:space="0" w:color="000000" w:themeColor="text1"/>
              <w:bottom w:val="single" w:sz="8" w:space="0" w:color="auto"/>
              <w:right w:val="single" w:sz="6" w:space="0" w:color="000000" w:themeColor="text1"/>
            </w:tcBorders>
          </w:tcPr>
          <w:p w14:paraId="743E9336" w14:textId="77777777" w:rsidR="00027A80" w:rsidRPr="00826850" w:rsidRDefault="00027A80" w:rsidP="00D56A17">
            <w:r w:rsidRPr="00826850">
              <w:t xml:space="preserve">Sisi </w:t>
            </w:r>
            <w:proofErr w:type="spellStart"/>
            <w:r w:rsidRPr="00826850">
              <w:t>Zlatanova</w:t>
            </w:r>
            <w:proofErr w:type="spellEnd"/>
          </w:p>
        </w:tc>
        <w:tc>
          <w:tcPr>
            <w:tcW w:w="4253" w:type="dxa"/>
            <w:tcBorders>
              <w:top w:val="single" w:sz="8" w:space="0" w:color="auto"/>
              <w:left w:val="single" w:sz="6" w:space="0" w:color="000000" w:themeColor="text1"/>
              <w:bottom w:val="single" w:sz="8" w:space="0" w:color="auto"/>
              <w:right w:val="single" w:sz="6" w:space="0" w:color="000000" w:themeColor="text1"/>
            </w:tcBorders>
          </w:tcPr>
          <w:p w14:paraId="1FA26A11" w14:textId="77777777" w:rsidR="00027A80" w:rsidRPr="00826850" w:rsidRDefault="00027A80" w:rsidP="00D56A17">
            <w:r w:rsidRPr="00826850">
              <w:t xml:space="preserve">University of New South Wales </w:t>
            </w:r>
          </w:p>
        </w:tc>
        <w:tc>
          <w:tcPr>
            <w:tcW w:w="3544" w:type="dxa"/>
            <w:tcBorders>
              <w:top w:val="single" w:sz="8" w:space="0" w:color="auto"/>
              <w:left w:val="single" w:sz="6" w:space="0" w:color="000000" w:themeColor="text1"/>
              <w:bottom w:val="single" w:sz="8" w:space="0" w:color="auto"/>
              <w:right w:val="single" w:sz="6" w:space="0" w:color="000000" w:themeColor="text1"/>
            </w:tcBorders>
          </w:tcPr>
          <w:p w14:paraId="0A8E55CA" w14:textId="200FD97B" w:rsidR="00027A80" w:rsidRPr="00826850" w:rsidRDefault="00027A80" w:rsidP="00D56A17">
            <w:proofErr w:type="spellStart"/>
            <w:proofErr w:type="gramStart"/>
            <w:r w:rsidRPr="00826850">
              <w:t>s.zlatanova</w:t>
            </w:r>
            <w:proofErr w:type="spellEnd"/>
            <w:proofErr w:type="gramEnd"/>
            <w:r w:rsidRPr="00826850">
              <w:t xml:space="preserve"> at unsw.edu.au</w:t>
            </w:r>
          </w:p>
        </w:tc>
      </w:tr>
      <w:tr w:rsidR="00027A80" w:rsidRPr="00826850" w14:paraId="2CDA6A58" w14:textId="77777777" w:rsidTr="00234460">
        <w:tc>
          <w:tcPr>
            <w:tcW w:w="2260" w:type="dxa"/>
            <w:tcBorders>
              <w:top w:val="single" w:sz="8" w:space="0" w:color="auto"/>
              <w:left w:val="single" w:sz="6" w:space="0" w:color="000000" w:themeColor="text1"/>
              <w:bottom w:val="single" w:sz="8" w:space="0" w:color="auto"/>
              <w:right w:val="single" w:sz="6" w:space="0" w:color="000000" w:themeColor="text1"/>
            </w:tcBorders>
          </w:tcPr>
          <w:p w14:paraId="22D3ED57" w14:textId="77777777" w:rsidR="00027A80" w:rsidRPr="00826850" w:rsidRDefault="00027A80" w:rsidP="00D56A17">
            <w:r w:rsidRPr="00826850">
              <w:t>Ki-</w:t>
            </w:r>
            <w:proofErr w:type="spellStart"/>
            <w:r w:rsidRPr="00826850">
              <w:t>Joune</w:t>
            </w:r>
            <w:proofErr w:type="spellEnd"/>
            <w:r w:rsidRPr="00826850">
              <w:t xml:space="preserve"> Li</w:t>
            </w:r>
          </w:p>
        </w:tc>
        <w:tc>
          <w:tcPr>
            <w:tcW w:w="4253" w:type="dxa"/>
            <w:tcBorders>
              <w:top w:val="single" w:sz="8" w:space="0" w:color="auto"/>
              <w:left w:val="single" w:sz="6" w:space="0" w:color="000000" w:themeColor="text1"/>
              <w:bottom w:val="single" w:sz="8" w:space="0" w:color="auto"/>
              <w:right w:val="single" w:sz="6" w:space="0" w:color="000000" w:themeColor="text1"/>
            </w:tcBorders>
          </w:tcPr>
          <w:p w14:paraId="3744DF13" w14:textId="77777777" w:rsidR="00027A80" w:rsidRPr="00826850" w:rsidRDefault="00027A80" w:rsidP="00D56A17">
            <w:r w:rsidRPr="00826850">
              <w:t>Pusan National University</w:t>
            </w:r>
          </w:p>
        </w:tc>
        <w:tc>
          <w:tcPr>
            <w:tcW w:w="3544" w:type="dxa"/>
            <w:tcBorders>
              <w:top w:val="single" w:sz="8" w:space="0" w:color="auto"/>
              <w:left w:val="single" w:sz="6" w:space="0" w:color="000000" w:themeColor="text1"/>
              <w:bottom w:val="single" w:sz="8" w:space="0" w:color="auto"/>
              <w:right w:val="single" w:sz="6" w:space="0" w:color="000000" w:themeColor="text1"/>
            </w:tcBorders>
          </w:tcPr>
          <w:p w14:paraId="609AC73D" w14:textId="77421D0A" w:rsidR="00027A80" w:rsidRPr="00826850" w:rsidRDefault="00027A80" w:rsidP="00D56A17">
            <w:proofErr w:type="spellStart"/>
            <w:r w:rsidRPr="00826850">
              <w:t>lik</w:t>
            </w:r>
            <w:proofErr w:type="spellEnd"/>
            <w:r w:rsidRPr="00826850">
              <w:t xml:space="preserve"> at pnu.edu</w:t>
            </w:r>
          </w:p>
        </w:tc>
      </w:tr>
      <w:tr w:rsidR="00027A80" w:rsidRPr="00826850" w14:paraId="377F46E7" w14:textId="77777777" w:rsidTr="00234460">
        <w:tc>
          <w:tcPr>
            <w:tcW w:w="2260" w:type="dxa"/>
            <w:tcBorders>
              <w:top w:val="single" w:sz="8" w:space="0" w:color="auto"/>
              <w:left w:val="single" w:sz="6" w:space="0" w:color="000000" w:themeColor="text1"/>
              <w:bottom w:val="single" w:sz="8" w:space="0" w:color="auto"/>
              <w:right w:val="single" w:sz="6" w:space="0" w:color="000000" w:themeColor="text1"/>
            </w:tcBorders>
          </w:tcPr>
          <w:p w14:paraId="522E7D1F" w14:textId="77777777" w:rsidR="00027A80" w:rsidRPr="00826850" w:rsidRDefault="00027A80" w:rsidP="00D56A17">
            <w:r w:rsidRPr="00826850">
              <w:t xml:space="preserve">Abdoulaye Diakite </w:t>
            </w:r>
          </w:p>
        </w:tc>
        <w:tc>
          <w:tcPr>
            <w:tcW w:w="4253" w:type="dxa"/>
            <w:tcBorders>
              <w:top w:val="single" w:sz="8" w:space="0" w:color="auto"/>
              <w:left w:val="single" w:sz="6" w:space="0" w:color="000000" w:themeColor="text1"/>
              <w:bottom w:val="single" w:sz="8" w:space="0" w:color="auto"/>
              <w:right w:val="single" w:sz="6" w:space="0" w:color="000000" w:themeColor="text1"/>
            </w:tcBorders>
          </w:tcPr>
          <w:p w14:paraId="5C82EF38" w14:textId="7C8AC372" w:rsidR="00027A80" w:rsidRPr="00826850" w:rsidRDefault="00D8437F" w:rsidP="00D56A17">
            <w:bookmarkStart w:id="643" w:name="OLE_LINK3"/>
            <w:proofErr w:type="spellStart"/>
            <w:r>
              <w:t>CityGeometrix</w:t>
            </w:r>
            <w:bookmarkEnd w:id="643"/>
            <w:proofErr w:type="spellEnd"/>
            <w:del w:id="644" w:author="Abdou D" w:date="2024-09-16T06:56:00Z" w16du:dateUtc="2024-09-15T20:56:00Z">
              <w:r w:rsidR="00027A80" w:rsidRPr="00826850" w:rsidDel="00896ABF">
                <w:delText xml:space="preserve"> </w:delText>
              </w:r>
            </w:del>
          </w:p>
        </w:tc>
        <w:tc>
          <w:tcPr>
            <w:tcW w:w="3544" w:type="dxa"/>
            <w:tcBorders>
              <w:top w:val="single" w:sz="8" w:space="0" w:color="auto"/>
              <w:left w:val="single" w:sz="6" w:space="0" w:color="000000" w:themeColor="text1"/>
              <w:bottom w:val="single" w:sz="8" w:space="0" w:color="auto"/>
              <w:right w:val="single" w:sz="6" w:space="0" w:color="000000" w:themeColor="text1"/>
            </w:tcBorders>
          </w:tcPr>
          <w:p w14:paraId="100F5177" w14:textId="13FB6389" w:rsidR="00D8437F" w:rsidDel="00896ABF" w:rsidRDefault="00D8437F" w:rsidP="00D56A17">
            <w:pPr>
              <w:rPr>
                <w:del w:id="645" w:author="Abdou D" w:date="2024-09-16T06:56:00Z" w16du:dateUtc="2024-09-15T20:56:00Z"/>
              </w:rPr>
            </w:pPr>
          </w:p>
          <w:p w14:paraId="262012D5" w14:textId="7070DBB6" w:rsidR="00D8437F" w:rsidRPr="00826850" w:rsidRDefault="00D8437F" w:rsidP="00D56A17">
            <w:pPr>
              <w:rPr>
                <w:lang w:eastAsia="ko-KR"/>
              </w:rPr>
            </w:pPr>
            <w:bookmarkStart w:id="646" w:name="OLE_LINK162"/>
            <w:proofErr w:type="spellStart"/>
            <w:r>
              <w:rPr>
                <w:lang w:eastAsia="ko-KR"/>
              </w:rPr>
              <w:t>abdou</w:t>
            </w:r>
            <w:proofErr w:type="spellEnd"/>
            <w:r>
              <w:rPr>
                <w:lang w:eastAsia="ko-KR"/>
              </w:rPr>
              <w:t xml:space="preserve"> at citygeometrix.com</w:t>
            </w:r>
            <w:bookmarkEnd w:id="646"/>
          </w:p>
        </w:tc>
      </w:tr>
      <w:tr w:rsidR="00027A80" w:rsidRPr="00826850" w14:paraId="0B662176" w14:textId="77777777" w:rsidTr="00234460">
        <w:tc>
          <w:tcPr>
            <w:tcW w:w="2260" w:type="dxa"/>
            <w:tcBorders>
              <w:top w:val="single" w:sz="8" w:space="0" w:color="auto"/>
              <w:left w:val="single" w:sz="6" w:space="0" w:color="000000" w:themeColor="text1"/>
              <w:bottom w:val="single" w:sz="8" w:space="0" w:color="auto"/>
              <w:right w:val="single" w:sz="6" w:space="0" w:color="000000" w:themeColor="text1"/>
            </w:tcBorders>
          </w:tcPr>
          <w:p w14:paraId="28CFD75F" w14:textId="77777777" w:rsidR="00027A80" w:rsidRPr="00826850" w:rsidRDefault="00027A80" w:rsidP="00D56A17">
            <w:r w:rsidRPr="00826850">
              <w:lastRenderedPageBreak/>
              <w:t>Jeremy Morley</w:t>
            </w:r>
          </w:p>
        </w:tc>
        <w:tc>
          <w:tcPr>
            <w:tcW w:w="4253" w:type="dxa"/>
            <w:tcBorders>
              <w:top w:val="single" w:sz="8" w:space="0" w:color="auto"/>
              <w:left w:val="single" w:sz="6" w:space="0" w:color="000000" w:themeColor="text1"/>
              <w:bottom w:val="single" w:sz="8" w:space="0" w:color="auto"/>
              <w:right w:val="single" w:sz="6" w:space="0" w:color="000000" w:themeColor="text1"/>
            </w:tcBorders>
          </w:tcPr>
          <w:p w14:paraId="48862DFB" w14:textId="77777777" w:rsidR="00027A80" w:rsidRPr="00826850" w:rsidRDefault="00027A80" w:rsidP="00D56A17">
            <w:r w:rsidRPr="00826850">
              <w:t>Ordnance Survey</w:t>
            </w:r>
          </w:p>
        </w:tc>
        <w:tc>
          <w:tcPr>
            <w:tcW w:w="3544" w:type="dxa"/>
            <w:tcBorders>
              <w:top w:val="single" w:sz="8" w:space="0" w:color="auto"/>
              <w:left w:val="single" w:sz="6" w:space="0" w:color="000000" w:themeColor="text1"/>
              <w:bottom w:val="single" w:sz="8" w:space="0" w:color="auto"/>
              <w:right w:val="single" w:sz="6" w:space="0" w:color="000000" w:themeColor="text1"/>
            </w:tcBorders>
          </w:tcPr>
          <w:p w14:paraId="5E9EC12F" w14:textId="77777777" w:rsidR="00027A80" w:rsidRPr="00826850" w:rsidRDefault="00027A80" w:rsidP="00D56A17">
            <w:proofErr w:type="spellStart"/>
            <w:r w:rsidRPr="00826850">
              <w:t>Jeremy.Morley</w:t>
            </w:r>
            <w:proofErr w:type="spellEnd"/>
            <w:r w:rsidRPr="00826850">
              <w:t xml:space="preserve"> at os.uk</w:t>
            </w:r>
          </w:p>
        </w:tc>
      </w:tr>
      <w:tr w:rsidR="00576707" w:rsidRPr="00826850" w14:paraId="0A576391" w14:textId="77777777" w:rsidTr="003E7307">
        <w:trPr>
          <w:trHeight w:val="60"/>
        </w:trPr>
        <w:tc>
          <w:tcPr>
            <w:tcW w:w="2260" w:type="dxa"/>
            <w:tcBorders>
              <w:top w:val="single" w:sz="8" w:space="0" w:color="auto"/>
              <w:left w:val="single" w:sz="6" w:space="0" w:color="000000" w:themeColor="text1"/>
              <w:bottom w:val="single" w:sz="8" w:space="0" w:color="auto"/>
              <w:right w:val="single" w:sz="6" w:space="0" w:color="000000" w:themeColor="text1"/>
            </w:tcBorders>
          </w:tcPr>
          <w:p w14:paraId="4E50DC53" w14:textId="04159F0C" w:rsidR="00576707" w:rsidRPr="00826850" w:rsidRDefault="00576707" w:rsidP="00D56A17">
            <w:pPr>
              <w:rPr>
                <w:lang w:eastAsia="ko-KR"/>
              </w:rPr>
            </w:pPr>
            <w:r>
              <w:rPr>
                <w:rFonts w:hint="eastAsia"/>
                <w:lang w:eastAsia="ko-KR"/>
              </w:rPr>
              <w:t>T</w:t>
            </w:r>
            <w:r>
              <w:rPr>
                <w:lang w:eastAsia="ko-KR"/>
              </w:rPr>
              <w:t>aehoon Kim</w:t>
            </w:r>
          </w:p>
        </w:tc>
        <w:tc>
          <w:tcPr>
            <w:tcW w:w="4253" w:type="dxa"/>
            <w:tcBorders>
              <w:top w:val="single" w:sz="8" w:space="0" w:color="auto"/>
              <w:left w:val="single" w:sz="6" w:space="0" w:color="000000" w:themeColor="text1"/>
              <w:bottom w:val="single" w:sz="8" w:space="0" w:color="auto"/>
              <w:right w:val="single" w:sz="6" w:space="0" w:color="000000" w:themeColor="text1"/>
            </w:tcBorders>
          </w:tcPr>
          <w:p w14:paraId="0F21297B" w14:textId="125A48F9" w:rsidR="00576707" w:rsidRPr="00826850" w:rsidRDefault="00576707" w:rsidP="00D56A17">
            <w:pPr>
              <w:rPr>
                <w:lang w:eastAsia="ko-KR"/>
              </w:rPr>
            </w:pPr>
            <w:r>
              <w:rPr>
                <w:rFonts w:hint="eastAsia"/>
                <w:lang w:eastAsia="ko-KR"/>
              </w:rPr>
              <w:t>N</w:t>
            </w:r>
            <w:r>
              <w:rPr>
                <w:lang w:eastAsia="ko-KR"/>
              </w:rPr>
              <w:t>ational Institute of Advanced Industrial Science and Technology</w:t>
            </w:r>
          </w:p>
        </w:tc>
        <w:tc>
          <w:tcPr>
            <w:tcW w:w="3544" w:type="dxa"/>
            <w:tcBorders>
              <w:top w:val="single" w:sz="8" w:space="0" w:color="auto"/>
              <w:left w:val="single" w:sz="6" w:space="0" w:color="000000" w:themeColor="text1"/>
              <w:bottom w:val="single" w:sz="8" w:space="0" w:color="auto"/>
              <w:right w:val="single" w:sz="6" w:space="0" w:color="000000" w:themeColor="text1"/>
            </w:tcBorders>
          </w:tcPr>
          <w:p w14:paraId="0641188C" w14:textId="699FDC95" w:rsidR="00576707" w:rsidRPr="00826850" w:rsidRDefault="00576707" w:rsidP="00D56A17">
            <w:pPr>
              <w:rPr>
                <w:lang w:eastAsia="ko-KR"/>
              </w:rPr>
            </w:pPr>
            <w:proofErr w:type="spellStart"/>
            <w:proofErr w:type="gramStart"/>
            <w:r>
              <w:rPr>
                <w:lang w:eastAsia="ko-KR"/>
              </w:rPr>
              <w:t>kim.taehoon</w:t>
            </w:r>
            <w:proofErr w:type="spellEnd"/>
            <w:proofErr w:type="gramEnd"/>
            <w:r>
              <w:rPr>
                <w:lang w:eastAsia="ko-KR"/>
              </w:rPr>
              <w:t xml:space="preserve"> at aist.jp</w:t>
            </w:r>
          </w:p>
        </w:tc>
      </w:tr>
    </w:tbl>
    <w:p w14:paraId="681E693B" w14:textId="77777777" w:rsidR="00027A80" w:rsidRPr="00826850" w:rsidRDefault="00027A80" w:rsidP="00027A80"/>
    <w:p w14:paraId="06DF15D2" w14:textId="77777777" w:rsidR="009A7B37" w:rsidRDefault="009A7B37">
      <w:pPr>
        <w:pStyle w:val="Heading1"/>
      </w:pPr>
      <w:bookmarkStart w:id="647" w:name="_Toc177698533"/>
      <w:r>
        <w:t>Scope</w:t>
      </w:r>
      <w:bookmarkEnd w:id="647"/>
    </w:p>
    <w:p w14:paraId="4DEFBE00" w14:textId="7DF01456" w:rsidR="00027A80" w:rsidRPr="00826850" w:rsidRDefault="008F601D" w:rsidP="00EF6182">
      <w:pPr>
        <w:jc w:val="both"/>
      </w:pPr>
      <w:bookmarkStart w:id="648" w:name="_Hlk177547173"/>
      <w:bookmarkStart w:id="649" w:name="OLE_LINK15"/>
      <w:r>
        <w:t xml:space="preserve">The OGC </w:t>
      </w:r>
      <w:r w:rsidR="00027A80" w:rsidRPr="00826850">
        <w:t xml:space="preserve">IndoorGML </w:t>
      </w:r>
      <w:r>
        <w:t xml:space="preserve">Standard is </w:t>
      </w:r>
      <w:r w:rsidR="00027A80" w:rsidRPr="00826850">
        <w:t xml:space="preserve">for the representation and </w:t>
      </w:r>
      <w:r>
        <w:t xml:space="preserve">interoperable </w:t>
      </w:r>
      <w:r w:rsidR="00027A80" w:rsidRPr="00826850">
        <w:t>exchange of indoor navigation network models. IndoorGML</w:t>
      </w:r>
      <w:r>
        <w:t xml:space="preserve"> Part 1</w:t>
      </w:r>
      <w:r w:rsidR="00027A80" w:rsidRPr="00826850">
        <w:t xml:space="preserve"> is a conceptual schema</w:t>
      </w:r>
      <w:r>
        <w:t xml:space="preserve"> documented using UML and Part 2 is an</w:t>
      </w:r>
      <w:r w:rsidR="00027A80" w:rsidRPr="00826850">
        <w:t xml:space="preserve"> implementation schema of the Geography Markup Language version 3.2.1</w:t>
      </w:r>
      <w:r w:rsidR="00027A80">
        <w:t>.</w:t>
      </w:r>
    </w:p>
    <w:p w14:paraId="0158EBFB" w14:textId="2E263CA9" w:rsidR="00027A80" w:rsidRPr="00826850" w:rsidRDefault="00027A80" w:rsidP="00EF6182">
      <w:pPr>
        <w:jc w:val="both"/>
      </w:pPr>
      <w:r w:rsidRPr="00826850">
        <w:t xml:space="preserve">IndoorGML </w:t>
      </w:r>
      <w:r w:rsidR="003A38A0">
        <w:t xml:space="preserve">Part 1 </w:t>
      </w:r>
      <w:r w:rsidRPr="00826850">
        <w:t xml:space="preserve">establishes a common schema for </w:t>
      </w:r>
      <w:r w:rsidR="003A38A0">
        <w:t xml:space="preserve">indoor space model and </w:t>
      </w:r>
      <w:r w:rsidRPr="00826850">
        <w:t xml:space="preserve">indoor navigation applications. </w:t>
      </w:r>
      <w:r w:rsidR="008F601D">
        <w:t>Part 1</w:t>
      </w:r>
      <w:r w:rsidRPr="00826850">
        <w:t xml:space="preserve"> </w:t>
      </w:r>
      <w:proofErr w:type="gramStart"/>
      <w:r w:rsidRPr="00826850">
        <w:t>models</w:t>
      </w:r>
      <w:proofErr w:type="gramEnd"/>
      <w:r w:rsidRPr="00826850">
        <w:t xml:space="preserve"> topology and semantics of indoor spaces, which are needed for the components of navigation networks. </w:t>
      </w:r>
      <w:r w:rsidR="008F601D">
        <w:t xml:space="preserve">The </w:t>
      </w:r>
      <w:r w:rsidRPr="00826850">
        <w:t xml:space="preserve">IndoorGML </w:t>
      </w:r>
      <w:r w:rsidR="008F601D">
        <w:t>Standard defines</w:t>
      </w:r>
      <w:r w:rsidRPr="00826850">
        <w:t xml:space="preserve"> a minimum set of generic, unified modelling concepts for indoor environments as follows: </w:t>
      </w:r>
    </w:p>
    <w:bookmarkEnd w:id="648"/>
    <w:bookmarkEnd w:id="649"/>
    <w:p w14:paraId="4B61B7D3" w14:textId="77777777" w:rsidR="00027A80" w:rsidRPr="00826850" w:rsidRDefault="00027A80" w:rsidP="00601140">
      <w:pPr>
        <w:pStyle w:val="ListParagraph"/>
        <w:numPr>
          <w:ilvl w:val="0"/>
          <w:numId w:val="9"/>
        </w:numPr>
        <w:ind w:leftChars="0"/>
        <w:jc w:val="left"/>
      </w:pPr>
      <w:r w:rsidRPr="00826850">
        <w:t xml:space="preserve">Spaces and space subdivision </w:t>
      </w:r>
      <w:proofErr w:type="gramStart"/>
      <w:r w:rsidRPr="00826850">
        <w:t>contexts;</w:t>
      </w:r>
      <w:proofErr w:type="gramEnd"/>
    </w:p>
    <w:p w14:paraId="7ED609F8" w14:textId="77777777" w:rsidR="00027A80" w:rsidRPr="00826850" w:rsidRDefault="00027A80" w:rsidP="00601140">
      <w:pPr>
        <w:pStyle w:val="ListParagraph"/>
        <w:numPr>
          <w:ilvl w:val="0"/>
          <w:numId w:val="9"/>
        </w:numPr>
        <w:ind w:leftChars="0"/>
        <w:jc w:val="left"/>
        <w:rPr>
          <w:rFonts w:eastAsiaTheme="minorEastAsia"/>
        </w:rPr>
      </w:pPr>
      <w:r w:rsidRPr="00826850">
        <w:t xml:space="preserve">Geometric and semantic properties of </w:t>
      </w:r>
      <w:proofErr w:type="gramStart"/>
      <w:r w:rsidRPr="00826850">
        <w:t>spaces;</w:t>
      </w:r>
      <w:proofErr w:type="gramEnd"/>
      <w:r w:rsidRPr="00826850">
        <w:t xml:space="preserve"> </w:t>
      </w:r>
    </w:p>
    <w:p w14:paraId="74495F1C" w14:textId="77777777" w:rsidR="00027A80" w:rsidRPr="00826850" w:rsidRDefault="00027A80" w:rsidP="00601140">
      <w:pPr>
        <w:pStyle w:val="ListParagraph"/>
        <w:numPr>
          <w:ilvl w:val="0"/>
          <w:numId w:val="9"/>
        </w:numPr>
        <w:ind w:leftChars="0"/>
        <w:jc w:val="left"/>
      </w:pPr>
      <w:r w:rsidRPr="00826850">
        <w:t xml:space="preserve">Types of connectivity between </w:t>
      </w:r>
      <w:proofErr w:type="gramStart"/>
      <w:r w:rsidRPr="00826850">
        <w:t>spaces;</w:t>
      </w:r>
      <w:proofErr w:type="gramEnd"/>
    </w:p>
    <w:p w14:paraId="3DD2A44A" w14:textId="77777777" w:rsidR="00027A80" w:rsidRPr="00826850" w:rsidRDefault="00027A80" w:rsidP="00601140">
      <w:pPr>
        <w:pStyle w:val="ListParagraph"/>
        <w:numPr>
          <w:ilvl w:val="0"/>
          <w:numId w:val="9"/>
        </w:numPr>
        <w:ind w:leftChars="0"/>
        <w:jc w:val="left"/>
      </w:pPr>
      <w:r w:rsidRPr="00826850">
        <w:t>Navigation networks (logical and metric) and their relationships.</w:t>
      </w:r>
    </w:p>
    <w:p w14:paraId="4CB31C31" w14:textId="77777777" w:rsidR="009A7B37" w:rsidRDefault="009A7B37">
      <w:pPr>
        <w:pStyle w:val="Heading1"/>
      </w:pPr>
      <w:bookmarkStart w:id="650" w:name="_Toc177698534"/>
      <w:r>
        <w:t>Conformance</w:t>
      </w:r>
      <w:bookmarkEnd w:id="650"/>
    </w:p>
    <w:p w14:paraId="76C52B56" w14:textId="68517BB1" w:rsidR="00027A80" w:rsidRPr="00826850" w:rsidRDefault="00027A80" w:rsidP="00EF6182">
      <w:pPr>
        <w:jc w:val="both"/>
      </w:pPr>
      <w:bookmarkStart w:id="651" w:name="OLE_LINK16"/>
      <w:bookmarkStart w:id="652" w:name="OLE_LINK17"/>
      <w:r w:rsidRPr="00826850">
        <w:t xml:space="preserve">Conformance targets of </w:t>
      </w:r>
      <w:r w:rsidR="003A38A0">
        <w:t xml:space="preserve">IndoorGML Part 1 </w:t>
      </w:r>
      <w:r w:rsidRPr="00826850">
        <w:t xml:space="preserve">are IndoorGML instance documents. Conformance with this </w:t>
      </w:r>
      <w:r w:rsidR="008F601D">
        <w:t>S</w:t>
      </w:r>
      <w:r w:rsidRPr="00826850">
        <w:t>tandard shall be checked whether IndoorGML instance documents achieve the criteria as defined in clause 7 to 9.</w:t>
      </w:r>
    </w:p>
    <w:p w14:paraId="051C72B7" w14:textId="5D270224" w:rsidR="00027A80" w:rsidRPr="00826850" w:rsidRDefault="00027A80" w:rsidP="00EF6182">
      <w:pPr>
        <w:jc w:val="both"/>
      </w:pPr>
      <w:bookmarkStart w:id="653" w:name="OLE_LINK18"/>
      <w:bookmarkStart w:id="654" w:name="OLE_LINK19"/>
      <w:bookmarkEnd w:id="651"/>
      <w:bookmarkEnd w:id="652"/>
      <w:proofErr w:type="gramStart"/>
      <w:r w:rsidRPr="00826850">
        <w:t>In order to</w:t>
      </w:r>
      <w:proofErr w:type="gramEnd"/>
      <w:r w:rsidRPr="00826850">
        <w:t xml:space="preserve"> conform to IndoorGML</w:t>
      </w:r>
      <w:r w:rsidR="008F601D">
        <w:t xml:space="preserve"> requirements</w:t>
      </w:r>
      <w:r w:rsidRPr="00826850">
        <w:t xml:space="preserve"> and schema document </w:t>
      </w:r>
      <w:r w:rsidR="008F601D">
        <w:t xml:space="preserve">implementations </w:t>
      </w:r>
      <w:r w:rsidR="003A38A0">
        <w:t>SHALL</w:t>
      </w:r>
      <w:r w:rsidRPr="00826850">
        <w:t>:</w:t>
      </w:r>
    </w:p>
    <w:bookmarkEnd w:id="653"/>
    <w:bookmarkEnd w:id="654"/>
    <w:p w14:paraId="2F697C52" w14:textId="2A5C50B8" w:rsidR="00027A80" w:rsidRPr="00826850" w:rsidRDefault="00027A80" w:rsidP="00EF6182">
      <w:pPr>
        <w:jc w:val="both"/>
      </w:pPr>
      <w:r w:rsidRPr="00826850">
        <w:t xml:space="preserve">a) </w:t>
      </w:r>
      <w:r w:rsidR="008F601D">
        <w:t>C</w:t>
      </w:r>
      <w:r w:rsidRPr="00826850">
        <w:t>onform to the rules, specifications, and requirements in clauses 7 to 9; and</w:t>
      </w:r>
    </w:p>
    <w:p w14:paraId="7CD32536" w14:textId="087E28D2" w:rsidR="00027A80" w:rsidRPr="00826850" w:rsidRDefault="00027A80" w:rsidP="00EF6182">
      <w:pPr>
        <w:jc w:val="both"/>
      </w:pPr>
      <w:r w:rsidRPr="00826850">
        <w:t>b) pass all relevant test cases of the</w:t>
      </w:r>
      <w:r w:rsidR="008F601D">
        <w:t xml:space="preserve"> A</w:t>
      </w:r>
      <w:r w:rsidRPr="00826850">
        <w:t xml:space="preserve">bstract </w:t>
      </w:r>
      <w:r w:rsidR="008F601D">
        <w:t>T</w:t>
      </w:r>
      <w:r w:rsidRPr="00826850">
        <w:t xml:space="preserve">est </w:t>
      </w:r>
      <w:r w:rsidR="008F601D">
        <w:t>S</w:t>
      </w:r>
      <w:r w:rsidRPr="00826850">
        <w:t xml:space="preserve">uite </w:t>
      </w:r>
      <w:r w:rsidR="008F601D">
        <w:t xml:space="preserve">(ATS) </w:t>
      </w:r>
      <w:r w:rsidRPr="00826850">
        <w:t>given in Annex A.</w:t>
      </w:r>
    </w:p>
    <w:p w14:paraId="4B477723" w14:textId="77777777" w:rsidR="00027A80" w:rsidRPr="00826850" w:rsidRDefault="00027A80" w:rsidP="00EF6182">
      <w:pPr>
        <w:jc w:val="both"/>
      </w:pPr>
      <w:bookmarkStart w:id="655" w:name="OLE_LINK20"/>
      <w:r w:rsidRPr="00826850">
        <w:t>The framework, concepts, and methodology for testing, and the criteria to be achieved to claim conformance are specified in the OGC Compliance Testing Policies and Procedures and the OGC Compliance Testing web site</w:t>
      </w:r>
      <w:r w:rsidRPr="00826850">
        <w:rPr>
          <w:color w:val="2E81C2"/>
          <w:vertAlign w:val="superscript"/>
        </w:rPr>
        <w:t>1</w:t>
      </w:r>
      <w:r w:rsidRPr="00826850">
        <w:t>.</w:t>
      </w:r>
    </w:p>
    <w:p w14:paraId="4113D17A" w14:textId="77777777" w:rsidR="009A7B37" w:rsidRDefault="009A7B37">
      <w:pPr>
        <w:pStyle w:val="Heading1"/>
      </w:pPr>
      <w:bookmarkStart w:id="656" w:name="_Toc177698535"/>
      <w:bookmarkEnd w:id="655"/>
      <w:r>
        <w:t>References</w:t>
      </w:r>
      <w:bookmarkEnd w:id="656"/>
    </w:p>
    <w:p w14:paraId="3058148E" w14:textId="77777777" w:rsidR="009A7B37" w:rsidRDefault="009A7B37" w:rsidP="00234460">
      <w:pPr>
        <w:jc w:val="both"/>
        <w:rPr>
          <w:color w:val="FF0000"/>
        </w:rPr>
      </w:pPr>
      <w:r>
        <w:t xml:space="preserve">The following normative documents contain provisions that, through reference in this text, constitute provisions of this document. For dated references, subsequent amendments to, or revisions of, any of these </w:t>
      </w:r>
      <w:r>
        <w:lastRenderedPageBreak/>
        <w:t>publications do not apply. For undated references, the latest edition of the normative document referred to applies.</w:t>
      </w:r>
    </w:p>
    <w:p w14:paraId="54E473E8" w14:textId="77777777" w:rsidR="00DB5231" w:rsidRPr="00826850" w:rsidRDefault="00DB5231" w:rsidP="00234460">
      <w:pPr>
        <w:jc w:val="both"/>
      </w:pPr>
      <w:r w:rsidRPr="00826850">
        <w:t>ISO: ISO 8601</w:t>
      </w:r>
      <w:r>
        <w:t>-1</w:t>
      </w:r>
      <w:r w:rsidRPr="00826850">
        <w:t>:20</w:t>
      </w:r>
      <w:r>
        <w:t>19</w:t>
      </w:r>
      <w:r w:rsidRPr="00826850">
        <w:t xml:space="preserve">, </w:t>
      </w:r>
      <w:r>
        <w:t>Date and time – Representation for information interchange – Part 1: Basic rules</w:t>
      </w:r>
      <w:proofErr w:type="gramStart"/>
      <w:r>
        <w:t xml:space="preserve">, </w:t>
      </w:r>
      <w:r w:rsidRPr="00826850">
        <w:t>,</w:t>
      </w:r>
      <w:proofErr w:type="gramEnd"/>
      <w:r w:rsidRPr="00826850">
        <w:t xml:space="preserve"> 20</w:t>
      </w:r>
      <w:r>
        <w:t>19</w:t>
      </w:r>
      <w:r w:rsidRPr="00826850">
        <w:t>. ISO (20</w:t>
      </w:r>
      <w:r>
        <w:t>19</w:t>
      </w:r>
      <w:r w:rsidRPr="00826850">
        <w:t>).</w:t>
      </w:r>
    </w:p>
    <w:p w14:paraId="5B3F64F8" w14:textId="77777777" w:rsidR="00DB5231" w:rsidRPr="00826850" w:rsidRDefault="00DB5231" w:rsidP="00234460">
      <w:pPr>
        <w:jc w:val="both"/>
      </w:pPr>
      <w:r w:rsidRPr="00826850">
        <w:t>ISO: ISO 19103:20</w:t>
      </w:r>
      <w:r>
        <w:t>1</w:t>
      </w:r>
      <w:r w:rsidRPr="00826850">
        <w:t>5, Geographic Information – Conceptual Schema Language, 20</w:t>
      </w:r>
      <w:r>
        <w:t>1</w:t>
      </w:r>
      <w:r w:rsidRPr="00826850">
        <w:t>5. ISO</w:t>
      </w:r>
      <w:r>
        <w:t xml:space="preserve"> </w:t>
      </w:r>
      <w:r w:rsidRPr="00826850">
        <w:t>(20</w:t>
      </w:r>
      <w:r>
        <w:t>1</w:t>
      </w:r>
      <w:r w:rsidRPr="00826850">
        <w:t>5).</w:t>
      </w:r>
    </w:p>
    <w:p w14:paraId="2A116832" w14:textId="77777777" w:rsidR="00DB5231" w:rsidRPr="00826850" w:rsidRDefault="00DB5231" w:rsidP="00234460">
      <w:pPr>
        <w:jc w:val="both"/>
      </w:pPr>
      <w:r w:rsidRPr="00826850">
        <w:t>ISO: ISO 19105:20</w:t>
      </w:r>
      <w:r>
        <w:t>22</w:t>
      </w:r>
      <w:r w:rsidRPr="00826850">
        <w:t>, Geographic information – Conformance and testing, 20</w:t>
      </w:r>
      <w:r>
        <w:t>22</w:t>
      </w:r>
      <w:r w:rsidRPr="00826850">
        <w:t>. ISO (20</w:t>
      </w:r>
      <w:r>
        <w:t>22</w:t>
      </w:r>
      <w:r w:rsidRPr="00826850">
        <w:t>).</w:t>
      </w:r>
    </w:p>
    <w:p w14:paraId="78D7016E" w14:textId="77777777" w:rsidR="00DB5231" w:rsidRPr="00826850" w:rsidRDefault="00DB5231" w:rsidP="00234460">
      <w:pPr>
        <w:jc w:val="both"/>
      </w:pPr>
      <w:r w:rsidRPr="00826850">
        <w:t>ISO: ISO 19107:20</w:t>
      </w:r>
      <w:r>
        <w:t>19</w:t>
      </w:r>
      <w:r w:rsidRPr="00826850">
        <w:t>, Geographic Information – Spatial Schema, 20</w:t>
      </w:r>
      <w:r>
        <w:t>19</w:t>
      </w:r>
      <w:r w:rsidRPr="00826850">
        <w:t>. ISO (20</w:t>
      </w:r>
      <w:r>
        <w:t>19</w:t>
      </w:r>
      <w:r w:rsidRPr="00826850">
        <w:t>).</w:t>
      </w:r>
    </w:p>
    <w:p w14:paraId="6B5ECCCC" w14:textId="77777777" w:rsidR="00DB5231" w:rsidRPr="00826850" w:rsidRDefault="00DB5231" w:rsidP="00234460">
      <w:pPr>
        <w:jc w:val="both"/>
      </w:pPr>
      <w:r w:rsidRPr="00826850">
        <w:t>ISO: ISO 19109:20</w:t>
      </w:r>
      <w:r>
        <w:t>1</w:t>
      </w:r>
      <w:r w:rsidRPr="00826850">
        <w:t>5, Geographic Information – Rules for Application Schemas, 20</w:t>
      </w:r>
      <w:r>
        <w:t>1</w:t>
      </w:r>
      <w:r w:rsidRPr="00826850">
        <w:t>5. ISO (20</w:t>
      </w:r>
      <w:r>
        <w:t>1</w:t>
      </w:r>
      <w:r w:rsidRPr="00826850">
        <w:t>5).</w:t>
      </w:r>
    </w:p>
    <w:p w14:paraId="2EE3A76B" w14:textId="77777777" w:rsidR="00DB5231" w:rsidRPr="00826850" w:rsidRDefault="00DB5231" w:rsidP="00234460">
      <w:pPr>
        <w:jc w:val="both"/>
      </w:pPr>
      <w:r w:rsidRPr="00826850">
        <w:t>ISO: ISO 19111:20</w:t>
      </w:r>
      <w:r>
        <w:t>19</w:t>
      </w:r>
      <w:r w:rsidRPr="00826850">
        <w:t xml:space="preserve">, Geographic information – </w:t>
      </w:r>
      <w:r>
        <w:t>R</w:t>
      </w:r>
      <w:r w:rsidRPr="00826850">
        <w:t>eferencing by coordinates, 20</w:t>
      </w:r>
      <w:r>
        <w:t>19</w:t>
      </w:r>
      <w:r w:rsidRPr="00826850">
        <w:t>. ISO (20</w:t>
      </w:r>
      <w:r>
        <w:t>19</w:t>
      </w:r>
      <w:r w:rsidRPr="00826850">
        <w:t>).</w:t>
      </w:r>
    </w:p>
    <w:p w14:paraId="6E9A90B4" w14:textId="77777777" w:rsidR="00DB5231" w:rsidRPr="00826850" w:rsidRDefault="00DB5231" w:rsidP="00234460">
      <w:pPr>
        <w:jc w:val="both"/>
      </w:pPr>
      <w:r w:rsidRPr="00826850">
        <w:t>ISO: ISO 19115-1:2014, Geographic Information – Metadata – Part 1: Fundamentals, 2014. ISO (2014).</w:t>
      </w:r>
    </w:p>
    <w:p w14:paraId="3AAE4B9E" w14:textId="77777777" w:rsidR="00DB5231" w:rsidRPr="00826850" w:rsidRDefault="00DB5231" w:rsidP="00234460">
      <w:pPr>
        <w:jc w:val="both"/>
      </w:pPr>
      <w:r w:rsidRPr="00826850">
        <w:t>ISO/TS: ISO/TS 19139:20</w:t>
      </w:r>
      <w:r>
        <w:t>19</w:t>
      </w:r>
      <w:r w:rsidRPr="00826850">
        <w:t>, Geographic Information –XML schema implementation</w:t>
      </w:r>
      <w:r>
        <w:t xml:space="preserve"> – Part 1: Encoding </w:t>
      </w:r>
      <w:proofErr w:type="gramStart"/>
      <w:r>
        <w:t xml:space="preserve">rules  </w:t>
      </w:r>
      <w:r w:rsidRPr="00826850">
        <w:t>20</w:t>
      </w:r>
      <w:r>
        <w:t>19</w:t>
      </w:r>
      <w:proofErr w:type="gramEnd"/>
      <w:r w:rsidRPr="00826850">
        <w:t>. ISO and TS (20</w:t>
      </w:r>
      <w:r>
        <w:t>19</w:t>
      </w:r>
      <w:r w:rsidRPr="00826850">
        <w:t>).</w:t>
      </w:r>
    </w:p>
    <w:p w14:paraId="4B97BA8C" w14:textId="77777777" w:rsidR="00DB5231" w:rsidRPr="00826850" w:rsidRDefault="00DB5231" w:rsidP="00234460">
      <w:pPr>
        <w:jc w:val="both"/>
      </w:pPr>
      <w:r w:rsidRPr="00826850">
        <w:t xml:space="preserve">OGC 08-126, OGC® Abstract Specification Topic 5, The </w:t>
      </w:r>
      <w:proofErr w:type="spellStart"/>
      <w:r w:rsidRPr="00826850">
        <w:t>OpenGIS</w:t>
      </w:r>
      <w:proofErr w:type="spellEnd"/>
      <w:r w:rsidRPr="00826850">
        <w:t xml:space="preserve"> Feature, 2009</w:t>
      </w:r>
    </w:p>
    <w:p w14:paraId="16DC7802" w14:textId="77777777" w:rsidR="00DB5231" w:rsidRPr="00826850" w:rsidRDefault="00DB5231" w:rsidP="00234460">
      <w:pPr>
        <w:jc w:val="both"/>
      </w:pPr>
      <w:r w:rsidRPr="00826850">
        <w:t>OGC 99-108r2, OGC® Abstract Specification Topic 8, Relations between Features, 1999</w:t>
      </w:r>
    </w:p>
    <w:p w14:paraId="22F4B4D4" w14:textId="77777777" w:rsidR="00DB5231" w:rsidRPr="00826850" w:rsidRDefault="00DB5231" w:rsidP="00234460">
      <w:pPr>
        <w:jc w:val="both"/>
      </w:pPr>
      <w:r w:rsidRPr="00826850">
        <w:t>OGC 99-110, OGC® Abstract Specification Topic 10, Feature Collections, 1999</w:t>
      </w:r>
    </w:p>
    <w:p w14:paraId="20C9E32A" w14:textId="77777777" w:rsidR="00DB5231" w:rsidRPr="00826850" w:rsidRDefault="00DB5231" w:rsidP="00234460">
      <w:pPr>
        <w:jc w:val="both"/>
      </w:pPr>
      <w:r w:rsidRPr="00826850">
        <w:t>OGC 07-036, OGC® Geography Markup Language Implementation Specification, Version 3.2.1, 2007</w:t>
      </w:r>
    </w:p>
    <w:p w14:paraId="6E8E8131" w14:textId="77777777" w:rsidR="009A7B37" w:rsidRDefault="009A7B37">
      <w:pPr>
        <w:pStyle w:val="Heading1"/>
      </w:pPr>
      <w:bookmarkStart w:id="657" w:name="_Toc177698536"/>
      <w:r>
        <w:t>Terms and Definitions</w:t>
      </w:r>
      <w:bookmarkEnd w:id="657"/>
    </w:p>
    <w:p w14:paraId="6BFF1DFF" w14:textId="0C93605A" w:rsidR="009A7B37" w:rsidRDefault="00107D02" w:rsidP="00EF6182">
      <w:pPr>
        <w:jc w:val="both"/>
      </w:pPr>
      <w:r w:rsidRPr="00107D02">
        <w:t xml:space="preserve">This </w:t>
      </w:r>
      <w:r w:rsidR="008F601D">
        <w:t>Standard</w:t>
      </w:r>
      <w:r w:rsidR="008F601D" w:rsidRPr="00107D02">
        <w:t xml:space="preserve"> </w:t>
      </w:r>
      <w:r w:rsidRPr="00107D02">
        <w:t>used the terms defined in</w:t>
      </w:r>
      <w:r>
        <w:t xml:space="preserve"> </w:t>
      </w:r>
      <w:r w:rsidRPr="00107D02">
        <w:t>Policy Directive 49</w:t>
      </w:r>
      <w:r>
        <w:rPr>
          <w:rStyle w:val="FootnoteReference"/>
        </w:rPr>
        <w:footnoteReference w:id="1"/>
      </w:r>
      <w:r w:rsidRPr="00107D02">
        <w:t xml:space="preserve">, which is based on the ISO/IEC Directives, Part 2, Rules for the structure and drafting of International Standards. In particular, the word “shall” (not “must”) is the verb form used to indicate a requirement to be strictly followed to conform to this </w:t>
      </w:r>
      <w:r w:rsidR="001C2151">
        <w:t>Standard</w:t>
      </w:r>
      <w:r w:rsidRPr="00107D02">
        <w:t xml:space="preserve"> and OGC documents do not use the equivalent phrases in the ISO/IEC Directives, Part 2</w:t>
      </w:r>
      <w:r w:rsidR="009A7B37">
        <w:t>.</w:t>
      </w:r>
    </w:p>
    <w:p w14:paraId="352EC0BD" w14:textId="77777777" w:rsidR="009A7B37" w:rsidRDefault="009A7B37">
      <w:r>
        <w:t>For the purposes of this document, the following additional terms and definitions apply.</w:t>
      </w:r>
    </w:p>
    <w:p w14:paraId="5EA757ED" w14:textId="77777777" w:rsidR="00027A80" w:rsidRPr="00826850" w:rsidRDefault="00027A80" w:rsidP="00601140">
      <w:pPr>
        <w:pStyle w:val="Heading2"/>
        <w:numPr>
          <w:ilvl w:val="1"/>
          <w:numId w:val="11"/>
        </w:numPr>
      </w:pPr>
      <w:bookmarkStart w:id="661" w:name="_Toc177698537"/>
      <w:r w:rsidRPr="00826850">
        <w:t>Indoor Space</w:t>
      </w:r>
      <w:bookmarkEnd w:id="661"/>
    </w:p>
    <w:p w14:paraId="54E505F9" w14:textId="77777777" w:rsidR="00027A80" w:rsidRPr="00826850" w:rsidRDefault="00027A80" w:rsidP="00027A80">
      <w:r w:rsidRPr="00826850">
        <w:t>A space within one or multiple buildings.</w:t>
      </w:r>
    </w:p>
    <w:p w14:paraId="71230A5B" w14:textId="77777777" w:rsidR="00027A80" w:rsidRPr="00826850" w:rsidRDefault="00027A80" w:rsidP="00027A80">
      <w:pPr>
        <w:pStyle w:val="Heading2"/>
        <w:tabs>
          <w:tab w:val="clear" w:pos="576"/>
          <w:tab w:val="left" w:pos="540"/>
          <w:tab w:val="left" w:pos="700"/>
        </w:tabs>
        <w:suppressAutoHyphens/>
        <w:spacing w:before="60" w:after="120" w:line="-250" w:lineRule="auto"/>
        <w:jc w:val="both"/>
        <w:rPr>
          <w:szCs w:val="24"/>
        </w:rPr>
      </w:pPr>
      <w:bookmarkStart w:id="662" w:name="_Toc177698538"/>
      <w:r w:rsidRPr="00826850">
        <w:rPr>
          <w:szCs w:val="24"/>
        </w:rPr>
        <w:lastRenderedPageBreak/>
        <w:t>Cellular Space</w:t>
      </w:r>
      <w:bookmarkEnd w:id="662"/>
    </w:p>
    <w:p w14:paraId="68512A49" w14:textId="1DCB187A" w:rsidR="00027A80" w:rsidRPr="00826850" w:rsidRDefault="00027A80" w:rsidP="00027A80">
      <w:pPr>
        <w:rPr>
          <w:vertAlign w:val="subscript"/>
        </w:rPr>
      </w:pPr>
      <w:r w:rsidRPr="00826850">
        <w:rPr>
          <w:lang w:eastAsia="ko-KR"/>
        </w:rPr>
        <w:t xml:space="preserve">A cellular space </w:t>
      </w:r>
      <w:r w:rsidRPr="00826850">
        <w:rPr>
          <w:i/>
          <w:lang w:eastAsia="ko-KR"/>
        </w:rPr>
        <w:t>S</w:t>
      </w:r>
      <w:r w:rsidRPr="00826850">
        <w:rPr>
          <w:lang w:eastAsia="ko-KR"/>
        </w:rPr>
        <w:t xml:space="preserve"> </w:t>
      </w:r>
      <w:r w:rsidRPr="00826850">
        <w:t xml:space="preserve">is a set of identifiable </w:t>
      </w:r>
      <w:r w:rsidR="00DB5231">
        <w:t>c</w:t>
      </w:r>
      <w:r w:rsidRPr="00826850">
        <w:t xml:space="preserve">ells </w:t>
      </w:r>
      <w:r w:rsidRPr="00826850">
        <w:rPr>
          <w:i/>
          <w:iCs/>
        </w:rPr>
        <w:t>c</w:t>
      </w:r>
      <w:r w:rsidRPr="00826850">
        <w:rPr>
          <w:i/>
          <w:iCs/>
          <w:vertAlign w:val="subscript"/>
        </w:rPr>
        <w:t>i</w:t>
      </w:r>
      <w:r w:rsidRPr="00826850">
        <w:rPr>
          <w:lang w:eastAsia="ko-KR"/>
        </w:rPr>
        <w:t xml:space="preserve"> grouped according to theme </w:t>
      </w:r>
      <w:r w:rsidRPr="00826850">
        <w:rPr>
          <w:i/>
          <w:iCs/>
          <w:lang w:eastAsia="ko-KR"/>
        </w:rPr>
        <w:t>T</w:t>
      </w:r>
      <w:r w:rsidRPr="00826850">
        <w:rPr>
          <w:lang w:eastAsia="ko-KR"/>
        </w:rPr>
        <w:t xml:space="preserve"> and is noted </w:t>
      </w:r>
      <w:r w:rsidRPr="00826850">
        <w:rPr>
          <w:i/>
          <w:lang w:eastAsia="ko-KR"/>
        </w:rPr>
        <w:t>S</w:t>
      </w:r>
      <w:r w:rsidRPr="00826850">
        <w:rPr>
          <w:i/>
          <w:vertAlign w:val="superscript"/>
          <w:lang w:eastAsia="ko-KR"/>
        </w:rPr>
        <w:t>T</w:t>
      </w:r>
      <w:r w:rsidRPr="00826850">
        <w:rPr>
          <w:lang w:eastAsia="ko-KR"/>
        </w:rPr>
        <w:t xml:space="preserve"> is </w:t>
      </w:r>
      <w:r w:rsidRPr="00826850">
        <w:rPr>
          <w:i/>
          <w:lang w:eastAsia="ko-KR"/>
        </w:rPr>
        <w:t>S</w:t>
      </w:r>
      <w:r w:rsidRPr="00826850">
        <w:rPr>
          <w:i/>
          <w:vertAlign w:val="superscript"/>
          <w:lang w:eastAsia="ko-KR"/>
        </w:rPr>
        <w:t>T</w:t>
      </w:r>
      <w:r w:rsidRPr="00826850">
        <w:rPr>
          <w:lang w:eastAsia="ko-KR"/>
        </w:rPr>
        <w:t xml:space="preserve"> </w:t>
      </w:r>
      <w:r w:rsidRPr="00826850">
        <w:t>= {</w:t>
      </w:r>
      <w:r w:rsidRPr="00826850">
        <w:rPr>
          <w:i/>
        </w:rPr>
        <w:t>c</w:t>
      </w:r>
      <w:r w:rsidRPr="00826850">
        <w:rPr>
          <w:vertAlign w:val="subscript"/>
        </w:rPr>
        <w:t>1</w:t>
      </w:r>
      <w:r w:rsidRPr="00826850">
        <w:t xml:space="preserve">, </w:t>
      </w:r>
      <w:r w:rsidRPr="00826850">
        <w:rPr>
          <w:i/>
        </w:rPr>
        <w:t>c</w:t>
      </w:r>
      <w:r w:rsidRPr="00826850">
        <w:rPr>
          <w:vertAlign w:val="subscript"/>
        </w:rPr>
        <w:t>2</w:t>
      </w:r>
      <w:r w:rsidRPr="00826850">
        <w:t xml:space="preserve">, …, </w:t>
      </w:r>
      <w:proofErr w:type="spellStart"/>
      <w:r w:rsidRPr="00826850">
        <w:rPr>
          <w:i/>
        </w:rPr>
        <w:t>c</w:t>
      </w:r>
      <w:r w:rsidRPr="00826850">
        <w:rPr>
          <w:i/>
          <w:vertAlign w:val="subscript"/>
        </w:rPr>
        <w:t>n</w:t>
      </w:r>
      <w:proofErr w:type="spellEnd"/>
      <w:r w:rsidRPr="00826850">
        <w:t xml:space="preserve">} </w:t>
      </w:r>
    </w:p>
    <w:p w14:paraId="0CD01BA6" w14:textId="77777777" w:rsidR="00027A80" w:rsidRPr="00826850" w:rsidRDefault="00027A80" w:rsidP="00027A80">
      <w:pPr>
        <w:pStyle w:val="Heading2"/>
        <w:tabs>
          <w:tab w:val="clear" w:pos="576"/>
          <w:tab w:val="left" w:pos="540"/>
          <w:tab w:val="left" w:pos="700"/>
        </w:tabs>
        <w:suppressAutoHyphens/>
        <w:spacing w:before="60" w:after="120" w:line="-250" w:lineRule="auto"/>
        <w:jc w:val="both"/>
        <w:rPr>
          <w:szCs w:val="24"/>
        </w:rPr>
      </w:pPr>
      <w:bookmarkStart w:id="663" w:name="_Toc177698539"/>
      <w:r w:rsidRPr="00826850">
        <w:rPr>
          <w:szCs w:val="24"/>
        </w:rPr>
        <w:t>Graph</w:t>
      </w:r>
      <w:bookmarkEnd w:id="663"/>
    </w:p>
    <w:p w14:paraId="26C15CB7" w14:textId="77777777" w:rsidR="00027A80" w:rsidRPr="00826850" w:rsidRDefault="00027A80" w:rsidP="00027A80">
      <w:r w:rsidRPr="00826850">
        <w:t xml:space="preserve">A graph </w:t>
      </w:r>
      <w:r w:rsidRPr="00826850">
        <w:rPr>
          <w:i/>
          <w:iCs/>
        </w:rPr>
        <w:t xml:space="preserve">G </w:t>
      </w:r>
      <w:r w:rsidRPr="00826850">
        <w:t>(</w:t>
      </w:r>
      <w:r w:rsidRPr="00826850">
        <w:rPr>
          <w:i/>
        </w:rPr>
        <w:t>V</w:t>
      </w:r>
      <w:r w:rsidRPr="00826850">
        <w:t xml:space="preserve">, </w:t>
      </w:r>
      <w:r w:rsidRPr="00826850">
        <w:rPr>
          <w:i/>
        </w:rPr>
        <w:t>E</w:t>
      </w:r>
      <w:r w:rsidRPr="00826850">
        <w:t xml:space="preserve">) where </w:t>
      </w:r>
      <w:r w:rsidRPr="00826850">
        <w:rPr>
          <w:i/>
        </w:rPr>
        <w:t>V</w:t>
      </w:r>
      <w:r w:rsidRPr="00826850">
        <w:t xml:space="preserve"> is a set of nodes representing cells and </w:t>
      </w:r>
      <w:r w:rsidRPr="00826850">
        <w:rPr>
          <w:i/>
        </w:rPr>
        <w:t>E</w:t>
      </w:r>
      <w:r w:rsidRPr="00826850">
        <w:t xml:space="preserve"> is the set of edges indicating topological relationships.</w:t>
      </w:r>
    </w:p>
    <w:p w14:paraId="630E8ECD" w14:textId="77777777" w:rsidR="00027A80" w:rsidRPr="00826850" w:rsidRDefault="00027A80" w:rsidP="00027A80">
      <w:pPr>
        <w:pStyle w:val="Heading2"/>
        <w:tabs>
          <w:tab w:val="clear" w:pos="576"/>
          <w:tab w:val="left" w:pos="540"/>
          <w:tab w:val="left" w:pos="700"/>
        </w:tabs>
        <w:suppressAutoHyphens/>
        <w:spacing w:before="60" w:after="120" w:line="-250" w:lineRule="auto"/>
        <w:jc w:val="both"/>
        <w:rPr>
          <w:szCs w:val="24"/>
        </w:rPr>
      </w:pPr>
      <w:bookmarkStart w:id="664" w:name="_Toc177698540"/>
      <w:r w:rsidRPr="00826850">
        <w:rPr>
          <w:szCs w:val="24"/>
        </w:rPr>
        <w:t>Adjacency Graph</w:t>
      </w:r>
      <w:bookmarkEnd w:id="664"/>
    </w:p>
    <w:p w14:paraId="408942C3" w14:textId="77777777" w:rsidR="00027A80" w:rsidRPr="00826850" w:rsidRDefault="00027A80" w:rsidP="00027A80">
      <w:r w:rsidRPr="00826850">
        <w:t xml:space="preserve">A graph </w:t>
      </w:r>
      <w:proofErr w:type="spellStart"/>
      <w:r w:rsidRPr="00826850">
        <w:rPr>
          <w:i/>
          <w:iCs/>
        </w:rPr>
        <w:t>G</w:t>
      </w:r>
      <w:r w:rsidRPr="00826850">
        <w:rPr>
          <w:i/>
          <w:iCs/>
          <w:vertAlign w:val="subscript"/>
        </w:rPr>
        <w:t>adj</w:t>
      </w:r>
      <w:proofErr w:type="spellEnd"/>
      <w:r w:rsidRPr="00826850">
        <w:rPr>
          <w:i/>
          <w:iCs/>
          <w:vertAlign w:val="subscript"/>
        </w:rPr>
        <w:t xml:space="preserve"> </w:t>
      </w:r>
      <w:r w:rsidRPr="00826850">
        <w:t>(</w:t>
      </w:r>
      <w:r w:rsidRPr="00826850">
        <w:rPr>
          <w:i/>
        </w:rPr>
        <w:t>V</w:t>
      </w:r>
      <w:r w:rsidRPr="00826850">
        <w:t xml:space="preserve">, </w:t>
      </w:r>
      <w:proofErr w:type="spellStart"/>
      <w:r w:rsidRPr="00826850">
        <w:rPr>
          <w:i/>
        </w:rPr>
        <w:t>E</w:t>
      </w:r>
      <w:r w:rsidRPr="00826850">
        <w:rPr>
          <w:i/>
          <w:vertAlign w:val="subscript"/>
        </w:rPr>
        <w:t>adj</w:t>
      </w:r>
      <w:proofErr w:type="spellEnd"/>
      <w:r w:rsidRPr="00826850">
        <w:t xml:space="preserve">) where </w:t>
      </w:r>
      <w:r w:rsidRPr="00826850">
        <w:rPr>
          <w:i/>
        </w:rPr>
        <w:t>V</w:t>
      </w:r>
      <w:r w:rsidRPr="00826850">
        <w:t xml:space="preserve"> is a set of nodes representing cells and </w:t>
      </w:r>
      <w:proofErr w:type="spellStart"/>
      <w:r w:rsidRPr="00826850">
        <w:rPr>
          <w:i/>
        </w:rPr>
        <w:t>E</w:t>
      </w:r>
      <w:r w:rsidRPr="00826850">
        <w:rPr>
          <w:i/>
          <w:vertAlign w:val="subscript"/>
        </w:rPr>
        <w:t>adj</w:t>
      </w:r>
      <w:proofErr w:type="spellEnd"/>
      <w:r w:rsidRPr="00826850">
        <w:t xml:space="preserve"> is the set of edges indicating the adjacency relationship.</w:t>
      </w:r>
    </w:p>
    <w:p w14:paraId="6CD30914" w14:textId="77777777" w:rsidR="00027A80" w:rsidRPr="00826850" w:rsidRDefault="00027A80" w:rsidP="00027A80">
      <w:pPr>
        <w:pStyle w:val="Heading2"/>
        <w:tabs>
          <w:tab w:val="clear" w:pos="576"/>
          <w:tab w:val="left" w:pos="540"/>
          <w:tab w:val="left" w:pos="700"/>
        </w:tabs>
        <w:suppressAutoHyphens/>
        <w:spacing w:before="60" w:after="120" w:line="-250" w:lineRule="auto"/>
        <w:jc w:val="both"/>
        <w:rPr>
          <w:szCs w:val="24"/>
        </w:rPr>
      </w:pPr>
      <w:bookmarkStart w:id="665" w:name="_Toc177698541"/>
      <w:r w:rsidRPr="00826850">
        <w:rPr>
          <w:szCs w:val="24"/>
        </w:rPr>
        <w:t>Connectivity Graph</w:t>
      </w:r>
      <w:bookmarkEnd w:id="665"/>
    </w:p>
    <w:p w14:paraId="77104716" w14:textId="77777777" w:rsidR="00027A80" w:rsidRPr="00826850" w:rsidRDefault="00027A80" w:rsidP="00027A80">
      <w:r w:rsidRPr="00826850">
        <w:t xml:space="preserve">A graph </w:t>
      </w:r>
      <w:proofErr w:type="spellStart"/>
      <w:proofErr w:type="gramStart"/>
      <w:r w:rsidRPr="00826850">
        <w:t>G</w:t>
      </w:r>
      <w:r w:rsidRPr="00826850">
        <w:rPr>
          <w:vertAlign w:val="subscript"/>
        </w:rPr>
        <w:t>con</w:t>
      </w:r>
      <w:proofErr w:type="spellEnd"/>
      <w:r w:rsidRPr="00826850">
        <w:t>(</w:t>
      </w:r>
      <w:proofErr w:type="gramEnd"/>
      <w:r w:rsidRPr="00826850">
        <w:rPr>
          <w:i/>
        </w:rPr>
        <w:t>V</w:t>
      </w:r>
      <w:r w:rsidRPr="00826850">
        <w:t xml:space="preserve">, </w:t>
      </w:r>
      <w:r w:rsidRPr="00826850">
        <w:rPr>
          <w:i/>
        </w:rPr>
        <w:t>E</w:t>
      </w:r>
      <w:r w:rsidRPr="00826850">
        <w:rPr>
          <w:iCs/>
          <w:vertAlign w:val="subscript"/>
        </w:rPr>
        <w:t>con</w:t>
      </w:r>
      <w:r w:rsidRPr="00826850">
        <w:t xml:space="preserve">) where </w:t>
      </w:r>
      <w:r w:rsidRPr="00826850">
        <w:rPr>
          <w:i/>
        </w:rPr>
        <w:t>V</w:t>
      </w:r>
      <w:r w:rsidRPr="00826850">
        <w:t xml:space="preserve"> is a set of nodes representing cells in indoor space and </w:t>
      </w:r>
      <w:r w:rsidRPr="00826850">
        <w:rPr>
          <w:i/>
        </w:rPr>
        <w:t>E</w:t>
      </w:r>
      <w:r w:rsidRPr="00826850">
        <w:rPr>
          <w:i/>
          <w:vertAlign w:val="subscript"/>
        </w:rPr>
        <w:t>con</w:t>
      </w:r>
      <w:r w:rsidRPr="00826850">
        <w:t xml:space="preserve"> is the set of edges indicating the connectivity relationship.</w:t>
      </w:r>
    </w:p>
    <w:p w14:paraId="46841CE4" w14:textId="77777777" w:rsidR="00027A80" w:rsidRPr="00826850" w:rsidRDefault="00027A80" w:rsidP="00027A80">
      <w:pPr>
        <w:pStyle w:val="Heading2"/>
        <w:tabs>
          <w:tab w:val="clear" w:pos="576"/>
          <w:tab w:val="left" w:pos="540"/>
          <w:tab w:val="left" w:pos="700"/>
        </w:tabs>
        <w:suppressAutoHyphens/>
        <w:spacing w:before="60" w:after="120" w:line="-250" w:lineRule="auto"/>
        <w:jc w:val="both"/>
        <w:rPr>
          <w:szCs w:val="24"/>
        </w:rPr>
      </w:pPr>
      <w:bookmarkStart w:id="666" w:name="_Toc177698542"/>
      <w:r w:rsidRPr="00826850">
        <w:rPr>
          <w:szCs w:val="24"/>
        </w:rPr>
        <w:t>Logical Network</w:t>
      </w:r>
      <w:bookmarkEnd w:id="666"/>
    </w:p>
    <w:p w14:paraId="55552115" w14:textId="77777777" w:rsidR="00027A80" w:rsidRPr="00826850" w:rsidRDefault="00027A80" w:rsidP="00027A80">
      <w:r w:rsidRPr="00826850">
        <w:t xml:space="preserve">A graph </w:t>
      </w:r>
      <w:r w:rsidRPr="00826850">
        <w:rPr>
          <w:i/>
          <w:iCs/>
        </w:rPr>
        <w:t xml:space="preserve">G </w:t>
      </w:r>
      <w:r w:rsidRPr="00826850">
        <w:t>(</w:t>
      </w:r>
      <w:r w:rsidRPr="00826850">
        <w:rPr>
          <w:i/>
        </w:rPr>
        <w:t>V</w:t>
      </w:r>
      <w:r w:rsidRPr="00826850">
        <w:t xml:space="preserve">, </w:t>
      </w:r>
      <w:r w:rsidRPr="00826850">
        <w:rPr>
          <w:i/>
        </w:rPr>
        <w:t>E</w:t>
      </w:r>
      <w:r w:rsidRPr="00826850">
        <w:t xml:space="preserve">), where node </w:t>
      </w:r>
      <w:r w:rsidRPr="00826850">
        <w:rPr>
          <w:i/>
        </w:rPr>
        <w:t>v</w:t>
      </w:r>
      <w:r w:rsidRPr="00826850">
        <w:t xml:space="preserve"> in </w:t>
      </w:r>
      <w:r w:rsidRPr="00826850">
        <w:rPr>
          <w:i/>
        </w:rPr>
        <w:t>V</w:t>
      </w:r>
      <w:r w:rsidRPr="00826850">
        <w:t xml:space="preserve"> and edge </w:t>
      </w:r>
      <w:r w:rsidRPr="00826850">
        <w:rPr>
          <w:i/>
        </w:rPr>
        <w:t>e</w:t>
      </w:r>
      <w:r w:rsidRPr="00826850">
        <w:t xml:space="preserve"> in </w:t>
      </w:r>
      <w:r w:rsidRPr="00826850">
        <w:rPr>
          <w:i/>
        </w:rPr>
        <w:t>E</w:t>
      </w:r>
      <w:r w:rsidRPr="00826850">
        <w:t xml:space="preserve"> do not contain any geometric properties.</w:t>
      </w:r>
    </w:p>
    <w:p w14:paraId="3DE2FCB1" w14:textId="77777777" w:rsidR="00027A80" w:rsidRPr="00826850" w:rsidRDefault="00027A80" w:rsidP="00027A80">
      <w:pPr>
        <w:pStyle w:val="Heading2"/>
        <w:tabs>
          <w:tab w:val="clear" w:pos="576"/>
          <w:tab w:val="left" w:pos="540"/>
          <w:tab w:val="left" w:pos="700"/>
        </w:tabs>
        <w:suppressAutoHyphens/>
        <w:spacing w:before="60" w:after="120" w:line="-250" w:lineRule="auto"/>
        <w:jc w:val="both"/>
        <w:rPr>
          <w:szCs w:val="24"/>
        </w:rPr>
      </w:pPr>
      <w:bookmarkStart w:id="667" w:name="_Toc177698543"/>
      <w:r w:rsidRPr="00826850">
        <w:rPr>
          <w:szCs w:val="24"/>
        </w:rPr>
        <w:t>Geometric Network</w:t>
      </w:r>
      <w:bookmarkEnd w:id="667"/>
    </w:p>
    <w:p w14:paraId="4804F8E1" w14:textId="77777777" w:rsidR="00027A80" w:rsidRPr="00826850" w:rsidRDefault="00027A80" w:rsidP="00027A80">
      <w:r w:rsidRPr="00826850">
        <w:t xml:space="preserve">A graph </w:t>
      </w:r>
      <w:r w:rsidRPr="00826850">
        <w:rPr>
          <w:i/>
          <w:iCs/>
        </w:rPr>
        <w:t>G</w:t>
      </w:r>
      <w:r w:rsidRPr="00826850">
        <w:t xml:space="preserve"> (</w:t>
      </w:r>
      <w:r w:rsidRPr="00826850">
        <w:rPr>
          <w:i/>
        </w:rPr>
        <w:t>V</w:t>
      </w:r>
      <w:r w:rsidRPr="00826850">
        <w:t xml:space="preserve">, </w:t>
      </w:r>
      <w:r w:rsidRPr="00826850">
        <w:rPr>
          <w:i/>
        </w:rPr>
        <w:t>E</w:t>
      </w:r>
      <w:r w:rsidRPr="00826850">
        <w:t xml:space="preserve">) where node </w:t>
      </w:r>
      <w:r w:rsidRPr="00826850">
        <w:rPr>
          <w:i/>
        </w:rPr>
        <w:t>v</w:t>
      </w:r>
      <w:r w:rsidRPr="00826850">
        <w:t xml:space="preserve"> in </w:t>
      </w:r>
      <w:r w:rsidRPr="00826850">
        <w:rPr>
          <w:i/>
        </w:rPr>
        <w:t>V</w:t>
      </w:r>
      <w:r w:rsidRPr="00826850">
        <w:t xml:space="preserve"> and edge </w:t>
      </w:r>
      <w:r w:rsidRPr="00826850">
        <w:rPr>
          <w:i/>
        </w:rPr>
        <w:t>e</w:t>
      </w:r>
      <w:r w:rsidRPr="00826850">
        <w:t xml:space="preserve"> in </w:t>
      </w:r>
      <w:r w:rsidRPr="00826850">
        <w:rPr>
          <w:i/>
        </w:rPr>
        <w:t>E</w:t>
      </w:r>
      <w:r w:rsidRPr="00826850">
        <w:t xml:space="preserve"> contain both geometric properties.</w:t>
      </w:r>
    </w:p>
    <w:p w14:paraId="01CC9CC5" w14:textId="77777777" w:rsidR="00027A80" w:rsidRPr="00826850" w:rsidRDefault="00027A80" w:rsidP="00027A80">
      <w:pPr>
        <w:pStyle w:val="Heading2"/>
        <w:tabs>
          <w:tab w:val="clear" w:pos="576"/>
          <w:tab w:val="left" w:pos="540"/>
          <w:tab w:val="left" w:pos="700"/>
        </w:tabs>
        <w:suppressAutoHyphens/>
        <w:spacing w:before="60" w:after="120" w:line="-250" w:lineRule="auto"/>
        <w:jc w:val="both"/>
        <w:rPr>
          <w:szCs w:val="24"/>
        </w:rPr>
      </w:pPr>
      <w:bookmarkStart w:id="668" w:name="_Toc177698544"/>
      <w:r w:rsidRPr="00826850">
        <w:rPr>
          <w:szCs w:val="24"/>
        </w:rPr>
        <w:t>Multi-Layered Space Model</w:t>
      </w:r>
      <w:bookmarkEnd w:id="668"/>
    </w:p>
    <w:p w14:paraId="21A6DA8E" w14:textId="77777777" w:rsidR="00027A80" w:rsidRPr="00826850" w:rsidRDefault="00027A80" w:rsidP="00027A80">
      <w:r w:rsidRPr="00826850">
        <w:t>A model representing multiple themes of cellular spaces and/or graphs and inter-layer connections between them.</w:t>
      </w:r>
    </w:p>
    <w:p w14:paraId="55136D4B" w14:textId="77777777" w:rsidR="009A7B37" w:rsidRDefault="009A7B37">
      <w:pPr>
        <w:pStyle w:val="Heading1"/>
      </w:pPr>
      <w:bookmarkStart w:id="669" w:name="_Toc177698545"/>
      <w:r>
        <w:t>Conventions</w:t>
      </w:r>
      <w:bookmarkEnd w:id="669"/>
    </w:p>
    <w:p w14:paraId="46F6EACE" w14:textId="77777777" w:rsidR="00D56A17" w:rsidRPr="00826850" w:rsidRDefault="00D56A17" w:rsidP="00D56A17">
      <w:r w:rsidRPr="00826850">
        <w:rPr>
          <w:b/>
        </w:rPr>
        <w:t>5.1.  Symbols (and abbreviated terms)</w:t>
      </w:r>
    </w:p>
    <w:p w14:paraId="779CCB65" w14:textId="4DAEA557" w:rsidR="00D56A17" w:rsidRDefault="00D56A17" w:rsidP="00234460">
      <w:r w:rsidRPr="00826850">
        <w:t>The following symbols and abbreviated are used in this standard</w:t>
      </w:r>
      <w:r w:rsidR="007473E6">
        <w:t xml:space="preserve"> </w:t>
      </w:r>
    </w:p>
    <w:tbl>
      <w:tblPr>
        <w:tblW w:w="9016"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4" w:space="0" w:color="auto"/>
          <w:insideV w:val="single" w:sz="4" w:space="0" w:color="auto"/>
        </w:tblBorders>
        <w:tblLayout w:type="fixed"/>
        <w:tblLook w:val="06A0" w:firstRow="1" w:lastRow="0" w:firstColumn="1" w:lastColumn="0" w:noHBand="1" w:noVBand="1"/>
      </w:tblPr>
      <w:tblGrid>
        <w:gridCol w:w="4508"/>
        <w:gridCol w:w="4508"/>
      </w:tblGrid>
      <w:tr w:rsidR="00D56A17" w:rsidRPr="00826850" w14:paraId="7997E21E" w14:textId="77777777" w:rsidTr="00234460">
        <w:trPr>
          <w:trHeight w:val="20"/>
        </w:trPr>
        <w:tc>
          <w:tcPr>
            <w:tcW w:w="4508" w:type="dxa"/>
            <w:tcBorders>
              <w:top w:val="single" w:sz="12" w:space="0" w:color="auto"/>
              <w:left w:val="single" w:sz="6" w:space="0" w:color="000000" w:themeColor="text1"/>
              <w:bottom w:val="single" w:sz="12" w:space="0" w:color="auto"/>
              <w:right w:val="single" w:sz="6" w:space="0" w:color="000000" w:themeColor="text1"/>
            </w:tcBorders>
            <w:shd w:val="clear" w:color="auto" w:fill="5D99D6"/>
          </w:tcPr>
          <w:p w14:paraId="115CC07C" w14:textId="77777777" w:rsidR="00D56A17" w:rsidRPr="00826850" w:rsidRDefault="00D56A17" w:rsidP="00234460">
            <w:pPr>
              <w:spacing w:after="0"/>
            </w:pPr>
            <w:r w:rsidRPr="00826850">
              <w:rPr>
                <w:b/>
              </w:rPr>
              <w:t>Abbreviation</w:t>
            </w:r>
          </w:p>
        </w:tc>
        <w:tc>
          <w:tcPr>
            <w:tcW w:w="4508" w:type="dxa"/>
            <w:tcBorders>
              <w:top w:val="single" w:sz="12" w:space="0" w:color="auto"/>
              <w:left w:val="single" w:sz="6" w:space="0" w:color="000000" w:themeColor="text1"/>
              <w:bottom w:val="single" w:sz="12" w:space="0" w:color="auto"/>
              <w:right w:val="single" w:sz="6" w:space="0" w:color="000000" w:themeColor="text1"/>
            </w:tcBorders>
            <w:shd w:val="clear" w:color="auto" w:fill="5D99D6"/>
          </w:tcPr>
          <w:p w14:paraId="2E512226" w14:textId="77777777" w:rsidR="00D56A17" w:rsidRPr="00826850" w:rsidRDefault="00D56A17" w:rsidP="00234460">
            <w:pPr>
              <w:spacing w:after="0"/>
            </w:pPr>
            <w:r w:rsidRPr="00826850">
              <w:rPr>
                <w:b/>
              </w:rPr>
              <w:t>Word or Phrase</w:t>
            </w:r>
          </w:p>
        </w:tc>
      </w:tr>
      <w:tr w:rsidR="00D56A17" w:rsidRPr="00826850" w14:paraId="498CC62A" w14:textId="77777777" w:rsidTr="00234460">
        <w:trPr>
          <w:trHeight w:val="20"/>
        </w:trPr>
        <w:tc>
          <w:tcPr>
            <w:tcW w:w="4508" w:type="dxa"/>
            <w:tcBorders>
              <w:top w:val="single" w:sz="12" w:space="0" w:color="auto"/>
              <w:left w:val="single" w:sz="6" w:space="0" w:color="000000" w:themeColor="text1"/>
              <w:bottom w:val="single" w:sz="8" w:space="0" w:color="auto"/>
              <w:right w:val="single" w:sz="6" w:space="0" w:color="000000" w:themeColor="text1"/>
            </w:tcBorders>
          </w:tcPr>
          <w:p w14:paraId="52CAA2B1" w14:textId="77777777" w:rsidR="00D56A17" w:rsidRPr="00826850" w:rsidRDefault="00D56A17" w:rsidP="00234460">
            <w:pPr>
              <w:spacing w:after="0"/>
            </w:pPr>
            <w:r w:rsidRPr="00826850">
              <w:t>BIM</w:t>
            </w:r>
          </w:p>
        </w:tc>
        <w:tc>
          <w:tcPr>
            <w:tcW w:w="4508" w:type="dxa"/>
            <w:tcBorders>
              <w:top w:val="single" w:sz="12" w:space="0" w:color="auto"/>
              <w:left w:val="single" w:sz="6" w:space="0" w:color="000000" w:themeColor="text1"/>
              <w:bottom w:val="single" w:sz="8" w:space="0" w:color="auto"/>
              <w:right w:val="single" w:sz="6" w:space="0" w:color="000000" w:themeColor="text1"/>
            </w:tcBorders>
          </w:tcPr>
          <w:p w14:paraId="42D03BA3" w14:textId="77777777" w:rsidR="00D56A17" w:rsidRPr="00826850" w:rsidRDefault="00D56A17" w:rsidP="00234460">
            <w:pPr>
              <w:spacing w:after="0"/>
            </w:pPr>
            <w:r w:rsidRPr="00826850">
              <w:t>Building Information Modeling</w:t>
            </w:r>
          </w:p>
        </w:tc>
      </w:tr>
      <w:tr w:rsidR="00D56A17" w:rsidRPr="00826850" w14:paraId="2EC91578" w14:textId="77777777" w:rsidTr="00234460">
        <w:trPr>
          <w:trHeight w:val="20"/>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389B0CF4" w14:textId="77777777" w:rsidR="00D56A17" w:rsidRPr="00826850" w:rsidRDefault="00D56A17" w:rsidP="00234460">
            <w:pPr>
              <w:spacing w:after="0"/>
            </w:pPr>
            <w:r w:rsidRPr="00826850">
              <w:t>CityGML</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2F4CC25C" w14:textId="77777777" w:rsidR="00D56A17" w:rsidRPr="00826850" w:rsidRDefault="00D56A17" w:rsidP="00234460">
            <w:pPr>
              <w:spacing w:after="0"/>
            </w:pPr>
            <w:r w:rsidRPr="00826850">
              <w:t>City Geographic Markup Language</w:t>
            </w:r>
          </w:p>
        </w:tc>
      </w:tr>
      <w:tr w:rsidR="00D56A17" w:rsidRPr="00826850" w14:paraId="4A2F90E5" w14:textId="77777777" w:rsidTr="00234460">
        <w:trPr>
          <w:trHeight w:val="20"/>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73497275" w14:textId="77777777" w:rsidR="00D56A17" w:rsidRPr="00826850" w:rsidRDefault="00D56A17" w:rsidP="00234460">
            <w:pPr>
              <w:spacing w:after="0"/>
            </w:pPr>
            <w:r w:rsidRPr="00826850">
              <w:t>GPS</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63B8F8D9" w14:textId="77777777" w:rsidR="00D56A17" w:rsidRPr="00826850" w:rsidRDefault="00D56A17" w:rsidP="00234460">
            <w:pPr>
              <w:spacing w:after="0"/>
            </w:pPr>
            <w:r w:rsidRPr="00826850">
              <w:t>Global Positioning Systems</w:t>
            </w:r>
          </w:p>
        </w:tc>
      </w:tr>
      <w:tr w:rsidR="00D56A17" w:rsidRPr="00826850" w14:paraId="3FEA93EE" w14:textId="77777777" w:rsidTr="00234460">
        <w:trPr>
          <w:trHeight w:val="20"/>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1DD688E5" w14:textId="77777777" w:rsidR="00D56A17" w:rsidRPr="00826850" w:rsidRDefault="00D56A17" w:rsidP="00234460">
            <w:pPr>
              <w:spacing w:after="0"/>
            </w:pPr>
            <w:r w:rsidRPr="00826850">
              <w:t>CRS</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4A4E7BA7" w14:textId="77777777" w:rsidR="00D56A17" w:rsidRPr="00826850" w:rsidRDefault="00D56A17" w:rsidP="00234460">
            <w:pPr>
              <w:spacing w:after="0"/>
            </w:pPr>
            <w:r w:rsidRPr="00826850">
              <w:t>Coordinate Reference System</w:t>
            </w:r>
          </w:p>
        </w:tc>
      </w:tr>
      <w:tr w:rsidR="00D56A17" w:rsidRPr="00826850" w14:paraId="789C1519" w14:textId="77777777" w:rsidTr="00234460">
        <w:trPr>
          <w:trHeight w:val="20"/>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2539D845" w14:textId="77777777" w:rsidR="00D56A17" w:rsidRPr="00826850" w:rsidRDefault="00D56A17" w:rsidP="00234460">
            <w:pPr>
              <w:spacing w:after="0"/>
            </w:pPr>
            <w:r w:rsidRPr="00826850">
              <w:t>GML</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372A9B7E" w14:textId="77777777" w:rsidR="00D56A17" w:rsidRPr="00826850" w:rsidRDefault="00D56A17" w:rsidP="00234460">
            <w:pPr>
              <w:spacing w:after="0"/>
            </w:pPr>
            <w:r w:rsidRPr="00826850">
              <w:t>Geographic Markup Language</w:t>
            </w:r>
          </w:p>
        </w:tc>
      </w:tr>
      <w:tr w:rsidR="00D56A17" w:rsidRPr="00826850" w14:paraId="02ACB4CD" w14:textId="77777777" w:rsidTr="00234460">
        <w:trPr>
          <w:trHeight w:val="20"/>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16E2689B" w14:textId="77777777" w:rsidR="00D56A17" w:rsidRPr="00826850" w:rsidRDefault="00D56A17" w:rsidP="00234460">
            <w:pPr>
              <w:spacing w:after="0"/>
            </w:pPr>
            <w:r w:rsidRPr="00826850">
              <w:t>IndoorGML</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06D3B3FD" w14:textId="77777777" w:rsidR="00D56A17" w:rsidRPr="00826850" w:rsidRDefault="00D56A17" w:rsidP="00234460">
            <w:pPr>
              <w:spacing w:after="0"/>
            </w:pPr>
            <w:r w:rsidRPr="00826850">
              <w:t>Indoor Geographic Markup Language</w:t>
            </w:r>
          </w:p>
        </w:tc>
      </w:tr>
      <w:tr w:rsidR="00D56A17" w:rsidRPr="00826850" w14:paraId="37DB7CF2" w14:textId="77777777" w:rsidTr="00234460">
        <w:trPr>
          <w:trHeight w:val="20"/>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36A0BF51" w14:textId="77777777" w:rsidR="00D56A17" w:rsidRPr="00826850" w:rsidRDefault="00D56A17" w:rsidP="00234460">
            <w:pPr>
              <w:spacing w:after="0"/>
            </w:pPr>
            <w:r w:rsidRPr="00826850">
              <w:t>IFC</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4FD84BA9" w14:textId="77777777" w:rsidR="00D56A17" w:rsidRPr="00826850" w:rsidRDefault="00D56A17" w:rsidP="00234460">
            <w:pPr>
              <w:spacing w:after="0"/>
            </w:pPr>
            <w:r w:rsidRPr="00826850">
              <w:t>Industry Foundation Classes</w:t>
            </w:r>
          </w:p>
        </w:tc>
      </w:tr>
      <w:tr w:rsidR="00F46DBF" w:rsidRPr="00826850" w14:paraId="4B539FDE" w14:textId="77777777" w:rsidTr="00234460">
        <w:trPr>
          <w:trHeight w:val="20"/>
          <w:ins w:id="670" w:author="Taehoon KIM" w:date="2024-09-19T03:18:00Z"/>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1CCF113A" w14:textId="2214B100" w:rsidR="00F46DBF" w:rsidRPr="00826850" w:rsidRDefault="00F46DBF" w:rsidP="00234460">
            <w:pPr>
              <w:spacing w:after="0"/>
              <w:rPr>
                <w:ins w:id="671" w:author="Taehoon KIM" w:date="2024-09-19T03:18:00Z" w16du:dateUtc="2024-09-18T18:18:00Z"/>
              </w:rPr>
            </w:pPr>
            <w:commentRangeStart w:id="672"/>
            <w:ins w:id="673" w:author="Taehoon KIM" w:date="2024-09-19T03:18:00Z" w16du:dateUtc="2024-09-18T18:18:00Z">
              <w:r>
                <w:t>IPS</w:t>
              </w:r>
            </w:ins>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4ED48DE0" w14:textId="5A42EC01" w:rsidR="00F46DBF" w:rsidRPr="00826850" w:rsidRDefault="00F46DBF" w:rsidP="00234460">
            <w:pPr>
              <w:spacing w:after="0"/>
              <w:rPr>
                <w:ins w:id="674" w:author="Taehoon KIM" w:date="2024-09-19T03:18:00Z" w16du:dateUtc="2024-09-18T18:18:00Z"/>
              </w:rPr>
            </w:pPr>
            <w:ins w:id="675" w:author="Taehoon KIM" w:date="2024-09-19T03:18:00Z" w16du:dateUtc="2024-09-18T18:18:00Z">
              <w:r w:rsidRPr="00F46DBF">
                <w:t>Indoor Positioning Systems</w:t>
              </w:r>
            </w:ins>
          </w:p>
        </w:tc>
      </w:tr>
      <w:commentRangeEnd w:id="672"/>
      <w:tr w:rsidR="00D56A17" w:rsidRPr="00826850" w14:paraId="3EF315FD" w14:textId="77777777" w:rsidTr="00234460">
        <w:trPr>
          <w:trHeight w:val="20"/>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7A550EA0" w14:textId="77777777" w:rsidR="00D56A17" w:rsidRPr="00826850" w:rsidRDefault="00EC3F7B" w:rsidP="00234460">
            <w:pPr>
              <w:spacing w:after="0"/>
            </w:pPr>
            <w:ins w:id="676" w:author="Taehoon KIM" w:date="2024-09-20T04:24:00Z" w16du:dateUtc="2024-09-19T19:24:00Z">
              <w:r>
                <w:rPr>
                  <w:rStyle w:val="CommentReference"/>
                  <w:rFonts w:eastAsia="Malgun Gothic"/>
                  <w:lang w:val="en-GB"/>
                </w:rPr>
                <w:commentReference w:id="672"/>
              </w:r>
            </w:ins>
            <w:r w:rsidR="00D56A17" w:rsidRPr="00826850">
              <w:t>ISO</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2C1F119A" w14:textId="77777777" w:rsidR="00D56A17" w:rsidRPr="00826850" w:rsidRDefault="00D56A17" w:rsidP="00234460">
            <w:pPr>
              <w:spacing w:after="0"/>
            </w:pPr>
            <w:r w:rsidRPr="00826850">
              <w:t>International Organization for Standardization</w:t>
            </w:r>
          </w:p>
        </w:tc>
      </w:tr>
      <w:tr w:rsidR="00D56A17" w:rsidRPr="00826850" w14:paraId="2A70BC8D" w14:textId="77777777" w:rsidTr="00234460">
        <w:trPr>
          <w:trHeight w:val="20"/>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0E9F6AF9" w14:textId="77777777" w:rsidR="00D56A17" w:rsidRPr="00826850" w:rsidRDefault="00D56A17" w:rsidP="00234460">
            <w:pPr>
              <w:spacing w:after="0"/>
            </w:pPr>
            <w:r w:rsidRPr="00826850">
              <w:lastRenderedPageBreak/>
              <w:t>KML</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14D780B1" w14:textId="77777777" w:rsidR="00D56A17" w:rsidRPr="00826850" w:rsidRDefault="00D56A17" w:rsidP="00234460">
            <w:pPr>
              <w:spacing w:after="0"/>
            </w:pPr>
            <w:r w:rsidRPr="00826850">
              <w:t>Keyhole Markup Language</w:t>
            </w:r>
          </w:p>
        </w:tc>
      </w:tr>
      <w:tr w:rsidR="00D56A17" w:rsidRPr="00826850" w14:paraId="2890EBFE" w14:textId="77777777" w:rsidTr="00234460">
        <w:trPr>
          <w:trHeight w:val="20"/>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41FE342E" w14:textId="77777777" w:rsidR="00D56A17" w:rsidRPr="00826850" w:rsidRDefault="00D56A17" w:rsidP="00234460">
            <w:pPr>
              <w:spacing w:after="0"/>
            </w:pPr>
            <w:r w:rsidRPr="00826850">
              <w:t>LOD</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5024A313" w14:textId="77777777" w:rsidR="00D56A17" w:rsidRPr="00826850" w:rsidRDefault="00D56A17" w:rsidP="00234460">
            <w:pPr>
              <w:spacing w:after="0"/>
            </w:pPr>
            <w:r w:rsidRPr="00826850">
              <w:t>Level of Detail</w:t>
            </w:r>
          </w:p>
        </w:tc>
      </w:tr>
      <w:tr w:rsidR="00D56A17" w:rsidRPr="00826850" w14:paraId="4A29A265" w14:textId="77777777" w:rsidTr="00234460">
        <w:trPr>
          <w:trHeight w:val="20"/>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5ABA2BD0" w14:textId="77777777" w:rsidR="00D56A17" w:rsidRPr="00826850" w:rsidRDefault="00D56A17" w:rsidP="00234460">
            <w:pPr>
              <w:spacing w:after="0"/>
            </w:pPr>
            <w:r w:rsidRPr="00826850">
              <w:t>MLSM</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332FC1C6" w14:textId="77777777" w:rsidR="00D56A17" w:rsidRPr="00826850" w:rsidRDefault="00D56A17" w:rsidP="00234460">
            <w:pPr>
              <w:spacing w:after="0"/>
            </w:pPr>
            <w:r w:rsidRPr="00826850">
              <w:t>Multi-Layered Space Model</w:t>
            </w:r>
          </w:p>
        </w:tc>
      </w:tr>
      <w:tr w:rsidR="00D56A17" w:rsidRPr="00826850" w14:paraId="2408C070" w14:textId="77777777" w:rsidTr="00234460">
        <w:trPr>
          <w:trHeight w:val="20"/>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3A47D1E3" w14:textId="77777777" w:rsidR="00D56A17" w:rsidRPr="00826850" w:rsidRDefault="00D56A17" w:rsidP="00234460">
            <w:pPr>
              <w:spacing w:after="0"/>
            </w:pPr>
            <w:r w:rsidRPr="00826850">
              <w:t>OGC</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704BB918" w14:textId="77777777" w:rsidR="00D56A17" w:rsidRPr="00826850" w:rsidRDefault="00D56A17" w:rsidP="00234460">
            <w:pPr>
              <w:spacing w:after="0"/>
            </w:pPr>
            <w:r w:rsidRPr="00826850">
              <w:t>Open Geospatial Consortium</w:t>
            </w:r>
          </w:p>
        </w:tc>
      </w:tr>
      <w:tr w:rsidR="00D56A17" w:rsidRPr="00826850" w14:paraId="515BA6C0" w14:textId="77777777" w:rsidTr="00234460">
        <w:trPr>
          <w:trHeight w:val="20"/>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7ECB3FC2" w14:textId="77777777" w:rsidR="00D56A17" w:rsidRPr="00826850" w:rsidRDefault="00D56A17" w:rsidP="00234460">
            <w:pPr>
              <w:spacing w:after="0"/>
            </w:pPr>
            <w:r w:rsidRPr="00826850">
              <w:t>RFID</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5659E2B9" w14:textId="77777777" w:rsidR="00D56A17" w:rsidRPr="00826850" w:rsidRDefault="00D56A17" w:rsidP="00234460">
            <w:pPr>
              <w:spacing w:after="0"/>
            </w:pPr>
            <w:r w:rsidRPr="00826850">
              <w:t xml:space="preserve">Radio Frequency </w:t>
            </w:r>
            <w:proofErr w:type="spellStart"/>
            <w:r w:rsidRPr="00826850">
              <w:t>IDentifier</w:t>
            </w:r>
            <w:proofErr w:type="spellEnd"/>
          </w:p>
        </w:tc>
      </w:tr>
      <w:tr w:rsidR="00F46DBF" w:rsidRPr="00826850" w14:paraId="32EF67A0" w14:textId="77777777" w:rsidTr="00234460">
        <w:trPr>
          <w:trHeight w:val="20"/>
          <w:ins w:id="677" w:author="Taehoon KIM" w:date="2024-09-19T03:18:00Z"/>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11CB9183" w14:textId="3612D714" w:rsidR="00F46DBF" w:rsidRPr="00826850" w:rsidRDefault="00F46DBF" w:rsidP="00234460">
            <w:pPr>
              <w:spacing w:after="0"/>
              <w:rPr>
                <w:ins w:id="678" w:author="Taehoon KIM" w:date="2024-09-19T03:18:00Z" w16du:dateUtc="2024-09-18T18:18:00Z"/>
              </w:rPr>
            </w:pPr>
            <w:ins w:id="679" w:author="Taehoon KIM" w:date="2024-09-19T03:18:00Z" w16du:dateUtc="2024-09-18T18:18:00Z">
              <w:r w:rsidRPr="00F46DBF">
                <w:t>RTLS</w:t>
              </w:r>
            </w:ins>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4999F8ED" w14:textId="0A446EF0" w:rsidR="00F46DBF" w:rsidRPr="00826850" w:rsidRDefault="00F46DBF" w:rsidP="00234460">
            <w:pPr>
              <w:spacing w:after="0"/>
              <w:rPr>
                <w:ins w:id="680" w:author="Taehoon KIM" w:date="2024-09-19T03:18:00Z" w16du:dateUtc="2024-09-18T18:18:00Z"/>
              </w:rPr>
            </w:pPr>
            <w:ins w:id="681" w:author="Taehoon KIM" w:date="2024-09-19T03:18:00Z" w16du:dateUtc="2024-09-18T18:18:00Z">
              <w:r w:rsidRPr="00F46DBF">
                <w:t>Real-Time Locating Systems</w:t>
              </w:r>
            </w:ins>
          </w:p>
        </w:tc>
      </w:tr>
      <w:tr w:rsidR="00D56A17" w:rsidRPr="00826850" w14:paraId="2802ABCE" w14:textId="77777777" w:rsidTr="00234460">
        <w:trPr>
          <w:trHeight w:val="20"/>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441901E5" w14:textId="77777777" w:rsidR="00D56A17" w:rsidRPr="00826850" w:rsidRDefault="00D56A17" w:rsidP="00234460">
            <w:pPr>
              <w:spacing w:after="0"/>
            </w:pPr>
            <w:r w:rsidRPr="00826850">
              <w:t>UML</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0E6A887C" w14:textId="77777777" w:rsidR="00D56A17" w:rsidRPr="00826850" w:rsidRDefault="00D56A17" w:rsidP="00234460">
            <w:pPr>
              <w:spacing w:after="0"/>
            </w:pPr>
            <w:r w:rsidRPr="00826850">
              <w:t>Unified Modeling Language</w:t>
            </w:r>
          </w:p>
        </w:tc>
      </w:tr>
      <w:tr w:rsidR="00D56A17" w:rsidRPr="00826850" w14:paraId="2ECDA172" w14:textId="77777777" w:rsidTr="00234460">
        <w:trPr>
          <w:trHeight w:val="20"/>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0985BE81" w14:textId="77777777" w:rsidR="00D56A17" w:rsidRPr="00826850" w:rsidRDefault="00D56A17" w:rsidP="00234460">
            <w:pPr>
              <w:spacing w:after="0"/>
            </w:pPr>
            <w:r w:rsidRPr="00826850">
              <w:t>XML</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6AEA04F8" w14:textId="77777777" w:rsidR="00D56A17" w:rsidRPr="00826850" w:rsidRDefault="00D56A17" w:rsidP="00234460">
            <w:pPr>
              <w:spacing w:after="0"/>
            </w:pPr>
            <w:proofErr w:type="spellStart"/>
            <w:r w:rsidRPr="00826850">
              <w:t>eXtended</w:t>
            </w:r>
            <w:proofErr w:type="spellEnd"/>
            <w:r w:rsidRPr="00826850">
              <w:t xml:space="preserve"> Markup Language</w:t>
            </w:r>
          </w:p>
        </w:tc>
      </w:tr>
      <w:tr w:rsidR="00D56A17" w:rsidRPr="00826850" w14:paraId="654C457D" w14:textId="77777777" w:rsidTr="00234460">
        <w:trPr>
          <w:trHeight w:val="20"/>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21B755ED" w14:textId="77777777" w:rsidR="00D56A17" w:rsidRPr="00826850" w:rsidRDefault="00D56A17" w:rsidP="00234460">
            <w:pPr>
              <w:spacing w:after="0"/>
            </w:pPr>
            <w:r w:rsidRPr="00826850">
              <w:t>1D</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116831D4" w14:textId="77777777" w:rsidR="00D56A17" w:rsidRPr="00826850" w:rsidRDefault="00D56A17" w:rsidP="00234460">
            <w:pPr>
              <w:spacing w:after="0"/>
            </w:pPr>
            <w:r w:rsidRPr="00826850">
              <w:t>One Dimensional</w:t>
            </w:r>
          </w:p>
        </w:tc>
      </w:tr>
      <w:tr w:rsidR="00D56A17" w:rsidRPr="00826850" w14:paraId="15CF0710" w14:textId="77777777" w:rsidTr="00234460">
        <w:trPr>
          <w:trHeight w:val="20"/>
        </w:trPr>
        <w:tc>
          <w:tcPr>
            <w:tcW w:w="4508" w:type="dxa"/>
            <w:tcBorders>
              <w:top w:val="single" w:sz="8" w:space="0" w:color="auto"/>
              <w:left w:val="single" w:sz="6" w:space="0" w:color="000000" w:themeColor="text1"/>
              <w:bottom w:val="single" w:sz="8" w:space="0" w:color="auto"/>
              <w:right w:val="single" w:sz="6" w:space="0" w:color="000000" w:themeColor="text1"/>
            </w:tcBorders>
          </w:tcPr>
          <w:p w14:paraId="3A12C472" w14:textId="77777777" w:rsidR="00D56A17" w:rsidRPr="00826850" w:rsidRDefault="00D56A17" w:rsidP="00234460">
            <w:pPr>
              <w:spacing w:after="0"/>
            </w:pPr>
            <w:r w:rsidRPr="00826850">
              <w:t>2D</w:t>
            </w:r>
          </w:p>
        </w:tc>
        <w:tc>
          <w:tcPr>
            <w:tcW w:w="4508" w:type="dxa"/>
            <w:tcBorders>
              <w:top w:val="single" w:sz="8" w:space="0" w:color="auto"/>
              <w:left w:val="single" w:sz="6" w:space="0" w:color="000000" w:themeColor="text1"/>
              <w:bottom w:val="single" w:sz="8" w:space="0" w:color="auto"/>
              <w:right w:val="single" w:sz="6" w:space="0" w:color="000000" w:themeColor="text1"/>
            </w:tcBorders>
          </w:tcPr>
          <w:p w14:paraId="7D0722CD" w14:textId="77777777" w:rsidR="00D56A17" w:rsidRPr="00826850" w:rsidRDefault="00D56A17" w:rsidP="00234460">
            <w:pPr>
              <w:spacing w:after="0"/>
            </w:pPr>
            <w:r w:rsidRPr="00826850">
              <w:t>Two Dimensional</w:t>
            </w:r>
          </w:p>
        </w:tc>
      </w:tr>
      <w:tr w:rsidR="00D56A17" w:rsidRPr="00826850" w14:paraId="0B32318E" w14:textId="77777777" w:rsidTr="00234460">
        <w:trPr>
          <w:trHeight w:val="20"/>
        </w:trPr>
        <w:tc>
          <w:tcPr>
            <w:tcW w:w="4508" w:type="dxa"/>
            <w:tcBorders>
              <w:top w:val="single" w:sz="8" w:space="0" w:color="auto"/>
              <w:left w:val="single" w:sz="6" w:space="0" w:color="000000" w:themeColor="text1"/>
              <w:bottom w:val="single" w:sz="12" w:space="0" w:color="auto"/>
              <w:right w:val="single" w:sz="6" w:space="0" w:color="000000" w:themeColor="text1"/>
            </w:tcBorders>
          </w:tcPr>
          <w:p w14:paraId="424EBC91" w14:textId="77777777" w:rsidR="00D56A17" w:rsidRPr="00826850" w:rsidRDefault="00D56A17" w:rsidP="00234460">
            <w:pPr>
              <w:spacing w:after="0"/>
            </w:pPr>
            <w:r w:rsidRPr="00826850">
              <w:t>3D</w:t>
            </w:r>
          </w:p>
        </w:tc>
        <w:tc>
          <w:tcPr>
            <w:tcW w:w="4508" w:type="dxa"/>
            <w:tcBorders>
              <w:top w:val="single" w:sz="8" w:space="0" w:color="auto"/>
              <w:left w:val="single" w:sz="6" w:space="0" w:color="000000" w:themeColor="text1"/>
              <w:bottom w:val="single" w:sz="12" w:space="0" w:color="auto"/>
              <w:right w:val="single" w:sz="6" w:space="0" w:color="000000" w:themeColor="text1"/>
            </w:tcBorders>
          </w:tcPr>
          <w:p w14:paraId="61A4D2A7" w14:textId="77777777" w:rsidR="00D56A17" w:rsidRPr="00826850" w:rsidRDefault="00D56A17" w:rsidP="00234460">
            <w:pPr>
              <w:spacing w:after="0"/>
            </w:pPr>
            <w:r w:rsidRPr="00826850">
              <w:t>Three Dimensional</w:t>
            </w:r>
          </w:p>
        </w:tc>
      </w:tr>
    </w:tbl>
    <w:p w14:paraId="1FA3C2BE" w14:textId="77777777" w:rsidR="00D56A17" w:rsidRPr="00D56A17" w:rsidRDefault="00D56A17" w:rsidP="00D56A17">
      <w:pPr>
        <w:pStyle w:val="Heading2"/>
        <w:numPr>
          <w:ilvl w:val="1"/>
          <w:numId w:val="0"/>
        </w:numPr>
        <w:rPr>
          <w:szCs w:val="24"/>
        </w:rPr>
      </w:pPr>
      <w:bookmarkStart w:id="682" w:name="_Toc177698546"/>
      <w:r w:rsidRPr="00D56A17">
        <w:rPr>
          <w:rFonts w:eastAsia="Times New Roman"/>
          <w:szCs w:val="24"/>
        </w:rPr>
        <w:t>5.2.  UML Notation</w:t>
      </w:r>
      <w:bookmarkEnd w:id="682"/>
    </w:p>
    <w:p w14:paraId="6872C8AA" w14:textId="4009C65C" w:rsidR="00D56A17" w:rsidRPr="00826850" w:rsidRDefault="00D56A17" w:rsidP="00D56A17">
      <w:pPr>
        <w:keepNext/>
      </w:pPr>
      <w:r w:rsidRPr="00826850">
        <w:t xml:space="preserve">The diagrams that appear in this </w:t>
      </w:r>
      <w:r w:rsidR="008F601D">
        <w:t>S</w:t>
      </w:r>
      <w:r w:rsidRPr="00826850">
        <w:t>tandard are presented using the Unified Modeling Language (UML) static structure diagram. The UML notations used in this standard are described in the diagram below.</w:t>
      </w:r>
    </w:p>
    <w:p w14:paraId="16891334" w14:textId="77777777" w:rsidR="00D56A17" w:rsidRPr="00826850" w:rsidRDefault="00D56A17" w:rsidP="00D56A17">
      <w:pPr>
        <w:keepNext/>
      </w:pPr>
      <w:r w:rsidRPr="00826850">
        <w:rPr>
          <w:noProof/>
        </w:rPr>
        <w:drawing>
          <wp:inline distT="0" distB="0" distL="0" distR="0" wp14:anchorId="2C8AE11F" wp14:editId="66EB332F">
            <wp:extent cx="5724524" cy="4191000"/>
            <wp:effectExtent l="0" t="0" r="0" b="0"/>
            <wp:docPr id="708321384" name="Picture 70832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724524" cy="4191000"/>
                    </a:xfrm>
                    <a:prstGeom prst="rect">
                      <a:avLst/>
                    </a:prstGeom>
                  </pic:spPr>
                </pic:pic>
              </a:graphicData>
            </a:graphic>
          </wp:inline>
        </w:drawing>
      </w:r>
    </w:p>
    <w:p w14:paraId="23B26585" w14:textId="4ACBCBF8" w:rsidR="00D56A17" w:rsidRPr="00826850" w:rsidRDefault="00D56A17" w:rsidP="00D56A17">
      <w:pPr>
        <w:pStyle w:val="Caption"/>
        <w:rPr>
          <w:rFonts w:cs="Times New Roman"/>
          <w:szCs w:val="24"/>
        </w:rPr>
      </w:pPr>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1</w:t>
      </w:r>
      <w:r w:rsidRPr="00826850">
        <w:rPr>
          <w:rFonts w:cs="Times New Roman"/>
          <w:szCs w:val="24"/>
        </w:rPr>
        <w:fldChar w:fldCharType="end"/>
      </w:r>
      <w:r w:rsidRPr="00826850">
        <w:rPr>
          <w:rFonts w:cs="Times New Roman"/>
          <w:szCs w:val="24"/>
        </w:rPr>
        <w:t xml:space="preserve">: UML </w:t>
      </w:r>
      <w:proofErr w:type="spellStart"/>
      <w:r w:rsidRPr="00826850">
        <w:rPr>
          <w:rFonts w:cs="Times New Roman"/>
          <w:szCs w:val="24"/>
        </w:rPr>
        <w:t>Notations</w:t>
      </w:r>
      <w:proofErr w:type="spellEnd"/>
      <w:r w:rsidRPr="00826850">
        <w:rPr>
          <w:rFonts w:cs="Times New Roman"/>
          <w:szCs w:val="24"/>
        </w:rPr>
        <w:t xml:space="preserve"> </w:t>
      </w:r>
    </w:p>
    <w:p w14:paraId="0DED5891" w14:textId="520B8366" w:rsidR="00D56A17" w:rsidRPr="00826850" w:rsidRDefault="00D56A17" w:rsidP="00D56A17">
      <w:r w:rsidRPr="00826850">
        <w:t xml:space="preserve">In this </w:t>
      </w:r>
      <w:r w:rsidR="00B94A5D">
        <w:t>S</w:t>
      </w:r>
      <w:r w:rsidRPr="00826850">
        <w:t>tandard, the following three stereotypes of UML classes are used.</w:t>
      </w:r>
    </w:p>
    <w:p w14:paraId="656B5D75" w14:textId="494AE831" w:rsidR="00D56A17" w:rsidRPr="00826850" w:rsidRDefault="00D56A17" w:rsidP="00601140">
      <w:pPr>
        <w:pStyle w:val="ListParagraph"/>
        <w:numPr>
          <w:ilvl w:val="0"/>
          <w:numId w:val="13"/>
        </w:numPr>
        <w:ind w:leftChars="0"/>
        <w:rPr>
          <w:rFonts w:eastAsiaTheme="minorEastAsia"/>
        </w:rPr>
      </w:pPr>
      <w:commentRangeStart w:id="683"/>
      <w:r w:rsidRPr="00826850">
        <w:lastRenderedPageBreak/>
        <w:t>&lt;&lt;</w:t>
      </w:r>
      <w:proofErr w:type="spellStart"/>
      <w:del w:id="684" w:author="Taehoon KIM" w:date="2024-09-20T06:05:00Z" w16du:dateUtc="2024-09-19T21:05:00Z">
        <w:r w:rsidRPr="00826850" w:rsidDel="0068618E">
          <w:delText>Interface</w:delText>
        </w:r>
      </w:del>
      <w:ins w:id="685" w:author="Taehoon KIM" w:date="2024-09-20T06:05:00Z" w16du:dateUtc="2024-09-19T21:05:00Z">
        <w:r w:rsidR="0068618E">
          <w:t>FeatureType</w:t>
        </w:r>
      </w:ins>
      <w:proofErr w:type="spellEnd"/>
      <w:r w:rsidRPr="00826850">
        <w:t xml:space="preserve">&gt;&gt; </w:t>
      </w:r>
      <w:ins w:id="686" w:author="Taehoon KIM" w:date="2024-09-20T06:05:00Z" w16du:dateUtc="2024-09-19T21:05:00Z">
        <w:r w:rsidR="0068618E" w:rsidRPr="0068618E">
          <w:t>is a feature as defined in ISO 19109. Features are abstractions of real-world phenomena and have an identity.</w:t>
        </w:r>
      </w:ins>
      <w:del w:id="687" w:author="Taehoon KIM" w:date="2024-09-20T06:05:00Z" w16du:dateUtc="2024-09-19T21:05:00Z">
        <w:r w:rsidRPr="00826850" w:rsidDel="0068618E">
          <w:delText>A definition of a set of operations that is supported by objects having this interface. An Interface class cannot contain any attributes.</w:delText>
        </w:r>
      </w:del>
      <w:commentRangeEnd w:id="683"/>
      <w:r w:rsidR="0068618E">
        <w:rPr>
          <w:rStyle w:val="CommentReference"/>
        </w:rPr>
        <w:commentReference w:id="683"/>
      </w:r>
    </w:p>
    <w:p w14:paraId="62ED46D7" w14:textId="1007DC28" w:rsidR="00D56A17" w:rsidRPr="00826850" w:rsidRDefault="00D56A17" w:rsidP="00601140">
      <w:pPr>
        <w:pStyle w:val="ListParagraph"/>
        <w:numPr>
          <w:ilvl w:val="0"/>
          <w:numId w:val="13"/>
        </w:numPr>
        <w:ind w:leftChars="0"/>
        <w:rPr>
          <w:rFonts w:eastAsiaTheme="minorEastAsia"/>
        </w:rPr>
      </w:pPr>
      <w:r w:rsidRPr="00826850">
        <w:t>&lt;&lt;</w:t>
      </w:r>
      <w:proofErr w:type="spellStart"/>
      <w:r w:rsidRPr="00826850">
        <w:t>DataType</w:t>
      </w:r>
      <w:proofErr w:type="spellEnd"/>
      <w:r w:rsidRPr="00826850">
        <w:t xml:space="preserve">&gt;&gt; </w:t>
      </w:r>
      <w:del w:id="688" w:author="Taehoon KIM" w:date="2024-09-20T06:05:00Z" w16du:dateUtc="2024-09-19T21:05:00Z">
        <w:r w:rsidRPr="00826850" w:rsidDel="0068618E">
          <w:delText>A descriptor of</w:delText>
        </w:r>
      </w:del>
      <w:ins w:id="689" w:author="Taehoon KIM" w:date="2024-09-20T06:05:00Z" w16du:dateUtc="2024-09-19T21:05:00Z">
        <w:r w:rsidR="0068618E">
          <w:t>is</w:t>
        </w:r>
      </w:ins>
      <w:r w:rsidRPr="00826850">
        <w:t xml:space="preserve"> a set of values that lack identity (independent existence and the possibility of side effects). A </w:t>
      </w:r>
      <w:proofErr w:type="spellStart"/>
      <w:r w:rsidRPr="00826850">
        <w:t>DataType</w:t>
      </w:r>
      <w:proofErr w:type="spellEnd"/>
      <w:r w:rsidRPr="00826850">
        <w:t xml:space="preserve"> is a class with no operations whose primary purpose is to hold the information.</w:t>
      </w:r>
    </w:p>
    <w:p w14:paraId="43C3912E" w14:textId="77777777" w:rsidR="00D56A17" w:rsidRPr="00826850" w:rsidRDefault="00D56A17" w:rsidP="00601140">
      <w:pPr>
        <w:pStyle w:val="ListParagraph"/>
        <w:numPr>
          <w:ilvl w:val="0"/>
          <w:numId w:val="13"/>
        </w:numPr>
        <w:ind w:leftChars="0"/>
        <w:rPr>
          <w:rFonts w:eastAsiaTheme="minorEastAsia"/>
        </w:rPr>
      </w:pPr>
      <w:r w:rsidRPr="00826850">
        <w:t>&lt;&lt;</w:t>
      </w:r>
      <w:proofErr w:type="spellStart"/>
      <w:r w:rsidRPr="00826850">
        <w:t>CodeList</w:t>
      </w:r>
      <w:proofErr w:type="spellEnd"/>
      <w:r w:rsidRPr="00826850">
        <w:t>&gt;&gt; is a flexible enumeration that uses string values for expressing a list of potential values.</w:t>
      </w:r>
    </w:p>
    <w:p w14:paraId="40A55AD7" w14:textId="1EBCC0F0" w:rsidR="00D56A17" w:rsidRPr="00826850" w:rsidRDefault="00D56A17" w:rsidP="00D56A17">
      <w:r w:rsidRPr="00826850">
        <w:t xml:space="preserve">In this </w:t>
      </w:r>
      <w:r w:rsidR="00B94A5D">
        <w:t>S</w:t>
      </w:r>
      <w:r w:rsidRPr="00826850">
        <w:t>tandard, the following standard data types are used:</w:t>
      </w:r>
    </w:p>
    <w:p w14:paraId="229ACEBC" w14:textId="77777777" w:rsidR="00D56A17" w:rsidRPr="00826850" w:rsidRDefault="00D56A17" w:rsidP="00601140">
      <w:pPr>
        <w:pStyle w:val="ListParagraph"/>
        <w:numPr>
          <w:ilvl w:val="0"/>
          <w:numId w:val="12"/>
        </w:numPr>
        <w:ind w:leftChars="0"/>
        <w:rPr>
          <w:rFonts w:eastAsiaTheme="minorEastAsia"/>
        </w:rPr>
      </w:pPr>
      <w:proofErr w:type="spellStart"/>
      <w:r w:rsidRPr="00826850">
        <w:t>CharacterString</w:t>
      </w:r>
      <w:proofErr w:type="spellEnd"/>
      <w:r w:rsidRPr="00826850">
        <w:t xml:space="preserve"> – A sequence of </w:t>
      </w:r>
      <w:proofErr w:type="gramStart"/>
      <w:r w:rsidRPr="00826850">
        <w:t>characters;</w:t>
      </w:r>
      <w:proofErr w:type="gramEnd"/>
    </w:p>
    <w:p w14:paraId="27F9D9F7" w14:textId="77777777" w:rsidR="00D56A17" w:rsidRPr="00826850" w:rsidRDefault="00D56A17" w:rsidP="00601140">
      <w:pPr>
        <w:pStyle w:val="ListParagraph"/>
        <w:numPr>
          <w:ilvl w:val="0"/>
          <w:numId w:val="12"/>
        </w:numPr>
        <w:ind w:leftChars="0"/>
        <w:rPr>
          <w:rFonts w:eastAsiaTheme="minorEastAsia"/>
        </w:rPr>
      </w:pPr>
      <w:r w:rsidRPr="00826850">
        <w:rPr>
          <w:rFonts w:eastAsiaTheme="minorEastAsia"/>
        </w:rPr>
        <w:t xml:space="preserve">Boolean </w:t>
      </w:r>
      <w:r w:rsidRPr="00826850">
        <w:t>– A binary value of either 1 (true) or 0 (false</w:t>
      </w:r>
      <w:proofErr w:type="gramStart"/>
      <w:r w:rsidRPr="00826850">
        <w:t>);</w:t>
      </w:r>
      <w:proofErr w:type="gramEnd"/>
      <w:r w:rsidRPr="00826850">
        <w:rPr>
          <w:rFonts w:eastAsiaTheme="minorEastAsia"/>
        </w:rPr>
        <w:t xml:space="preserve"> </w:t>
      </w:r>
    </w:p>
    <w:p w14:paraId="372BA023" w14:textId="70A8A41E" w:rsidR="00D56A17" w:rsidRPr="00826850" w:rsidRDefault="00D56A17" w:rsidP="00601140">
      <w:pPr>
        <w:pStyle w:val="ListParagraph"/>
        <w:numPr>
          <w:ilvl w:val="0"/>
          <w:numId w:val="12"/>
        </w:numPr>
        <w:ind w:leftChars="0"/>
        <w:rPr>
          <w:rFonts w:eastAsiaTheme="minorEastAsia"/>
        </w:rPr>
      </w:pPr>
      <w:r w:rsidRPr="00826850">
        <w:t>Integer – An integer number;</w:t>
      </w:r>
      <w:ins w:id="690" w:author="Taehoon KIM" w:date="2024-09-20T04:24:00Z" w16du:dateUtc="2024-09-19T19:24:00Z">
        <w:r w:rsidR="00EC3F7B">
          <w:t xml:space="preserve"> and</w:t>
        </w:r>
      </w:ins>
    </w:p>
    <w:p w14:paraId="1FAB3C87" w14:textId="3EC52C32" w:rsidR="00D56A17" w:rsidRPr="00826850" w:rsidDel="00EC3F7B" w:rsidRDefault="00D56A17">
      <w:pPr>
        <w:pStyle w:val="ListParagraph"/>
        <w:numPr>
          <w:ilvl w:val="0"/>
          <w:numId w:val="12"/>
        </w:numPr>
        <w:ind w:leftChars="0"/>
        <w:rPr>
          <w:del w:id="691" w:author="Taehoon KIM" w:date="2024-09-20T04:24:00Z" w16du:dateUtc="2024-09-19T19:24:00Z"/>
          <w:rFonts w:eastAsiaTheme="minorEastAsia"/>
        </w:rPr>
      </w:pPr>
      <w:del w:id="692" w:author="Taehoon KIM" w:date="2024-09-20T04:24:00Z" w16du:dateUtc="2024-09-19T19:24:00Z">
        <w:r w:rsidRPr="00826850" w:rsidDel="00EC3F7B">
          <w:delText xml:space="preserve">Double </w:delText>
        </w:r>
      </w:del>
      <w:ins w:id="693" w:author="Taehoon KIM" w:date="2024-09-20T04:24:00Z" w16du:dateUtc="2024-09-19T19:24:00Z">
        <w:r w:rsidR="00EC3F7B">
          <w:rPr>
            <w:lang w:val="en-US" w:eastAsia="ko-KR"/>
          </w:rPr>
          <w:t>Real</w:t>
        </w:r>
        <w:r w:rsidR="00EC3F7B" w:rsidRPr="00826850">
          <w:t xml:space="preserve"> </w:t>
        </w:r>
      </w:ins>
      <w:r w:rsidRPr="00826850">
        <w:t xml:space="preserve">– A </w:t>
      </w:r>
      <w:del w:id="694" w:author="Taehoon KIM" w:date="2024-09-20T04:24:00Z" w16du:dateUtc="2024-09-19T19:24:00Z">
        <w:r w:rsidRPr="00826850" w:rsidDel="00EC3F7B">
          <w:delText xml:space="preserve">double precision </w:delText>
        </w:r>
      </w:del>
      <w:r w:rsidRPr="00826850">
        <w:t>floating point number</w:t>
      </w:r>
      <w:del w:id="695" w:author="Taehoon KIM" w:date="2024-09-20T04:24:00Z" w16du:dateUtc="2024-09-19T19:24:00Z">
        <w:r w:rsidRPr="00826850" w:rsidDel="00EC3F7B">
          <w:delText>; and</w:delText>
        </w:r>
      </w:del>
    </w:p>
    <w:p w14:paraId="688AB692" w14:textId="2D3D45D8" w:rsidR="00D56A17" w:rsidRPr="00D56A17" w:rsidRDefault="00D56A17" w:rsidP="00EC3F7B">
      <w:pPr>
        <w:pStyle w:val="ListParagraph"/>
        <w:numPr>
          <w:ilvl w:val="0"/>
          <w:numId w:val="12"/>
        </w:numPr>
        <w:ind w:leftChars="0"/>
        <w:rPr>
          <w:rFonts w:eastAsiaTheme="minorEastAsia"/>
        </w:rPr>
      </w:pPr>
      <w:del w:id="696" w:author="Taehoon KIM" w:date="2024-09-20T04:24:00Z" w16du:dateUtc="2024-09-19T19:24:00Z">
        <w:r w:rsidRPr="00826850" w:rsidDel="00EC3F7B">
          <w:delText>Float – A single precision floating point number</w:delText>
        </w:r>
      </w:del>
      <w:r w:rsidRPr="00826850">
        <w:t>.</w:t>
      </w:r>
    </w:p>
    <w:p w14:paraId="7E4A1E45" w14:textId="77777777" w:rsidR="00DE7A41" w:rsidRDefault="00DE7A41" w:rsidP="00DE7A41">
      <w:pPr>
        <w:pStyle w:val="Heading2"/>
      </w:pPr>
      <w:bookmarkStart w:id="697" w:name="_Toc177698547"/>
      <w:r>
        <w:t>Identifiers</w:t>
      </w:r>
      <w:bookmarkEnd w:id="697"/>
    </w:p>
    <w:p w14:paraId="7C784522" w14:textId="77777777" w:rsidR="00DE7A41" w:rsidRPr="00C411FD" w:rsidRDefault="00DE7A41" w:rsidP="00DE7A41">
      <w:r w:rsidRPr="00C411FD">
        <w:t xml:space="preserve">The normative provisions in this specification are denoted by the URI </w:t>
      </w:r>
    </w:p>
    <w:p w14:paraId="2D012429" w14:textId="59FAE432" w:rsidR="00DE7A41" w:rsidRPr="00C411FD" w:rsidRDefault="00DE7A41" w:rsidP="00DE7A41">
      <w:pPr>
        <w:ind w:firstLine="720"/>
        <w:rPr>
          <w:rFonts w:ascii="Consolas" w:hAnsi="Consolas" w:cs="Consolas"/>
        </w:rPr>
      </w:pPr>
      <w:r w:rsidRPr="00C411FD">
        <w:rPr>
          <w:rFonts w:ascii="Consolas" w:hAnsi="Consolas" w:cs="Consolas"/>
        </w:rPr>
        <w:t>http://www.opengis.net/spec/</w:t>
      </w:r>
      <w:del w:id="698" w:author="Taehoon KIM" w:date="2024-09-20T06:07:00Z" w16du:dateUtc="2024-09-19T21:07:00Z">
        <w:r w:rsidRPr="00C411FD" w:rsidDel="0068618E">
          <w:rPr>
            <w:rFonts w:ascii="Consolas" w:hAnsi="Consolas" w:cs="Consolas" w:hint="eastAsia"/>
            <w:lang w:eastAsia="ko-KR"/>
          </w:rPr>
          <w:delText>{standard}</w:delText>
        </w:r>
      </w:del>
      <w:ins w:id="699" w:author="Taehoon KIM" w:date="2024-09-20T06:07:00Z" w16du:dateUtc="2024-09-19T21:07:00Z">
        <w:r w:rsidR="0068618E">
          <w:rPr>
            <w:rFonts w:ascii="Consolas" w:hAnsi="Consolas" w:cs="Consolas"/>
            <w:lang w:eastAsia="ko-KR"/>
          </w:rPr>
          <w:t>indoorgml</w:t>
        </w:r>
      </w:ins>
      <w:r w:rsidRPr="00C411FD">
        <w:rPr>
          <w:rFonts w:ascii="Consolas" w:hAnsi="Consolas" w:cs="Consolas"/>
        </w:rPr>
        <w:t>/</w:t>
      </w:r>
      <w:del w:id="700" w:author="Taehoon KIM" w:date="2024-09-20T06:07:00Z" w16du:dateUtc="2024-09-19T21:07:00Z">
        <w:r w:rsidRPr="00C411FD" w:rsidDel="0068618E">
          <w:rPr>
            <w:rFonts w:ascii="Consolas" w:hAnsi="Consolas" w:cs="Consolas"/>
          </w:rPr>
          <w:delText>{m</w:delText>
        </w:r>
      </w:del>
      <w:ins w:id="701" w:author="Taehoon KIM" w:date="2024-09-20T06:07:00Z" w16du:dateUtc="2024-09-19T21:07:00Z">
        <w:r w:rsidR="0068618E">
          <w:rPr>
            <w:rFonts w:ascii="Consolas" w:hAnsi="Consolas" w:cs="Consolas"/>
          </w:rPr>
          <w:t>2</w:t>
        </w:r>
      </w:ins>
      <w:r w:rsidRPr="00C411FD">
        <w:rPr>
          <w:rFonts w:ascii="Consolas" w:hAnsi="Consolas" w:cs="Consolas"/>
        </w:rPr>
        <w:t>.</w:t>
      </w:r>
      <w:del w:id="702" w:author="Taehoon KIM" w:date="2024-09-20T06:07:00Z" w16du:dateUtc="2024-09-19T21:07:00Z">
        <w:r w:rsidRPr="00C411FD" w:rsidDel="0068618E">
          <w:rPr>
            <w:rFonts w:ascii="Consolas" w:hAnsi="Consolas" w:cs="Consolas"/>
          </w:rPr>
          <w:delText>n</w:delText>
        </w:r>
      </w:del>
      <w:ins w:id="703" w:author="Taehoon KIM" w:date="2024-09-20T06:07:00Z" w16du:dateUtc="2024-09-19T21:07:00Z">
        <w:r w:rsidR="0068618E">
          <w:rPr>
            <w:rFonts w:ascii="Consolas" w:hAnsi="Consolas" w:cs="Consolas"/>
          </w:rPr>
          <w:t>0</w:t>
        </w:r>
      </w:ins>
      <w:del w:id="704" w:author="Taehoon KIM" w:date="2024-09-20T06:07:00Z" w16du:dateUtc="2024-09-19T21:07:00Z">
        <w:r w:rsidRPr="00C411FD" w:rsidDel="0068618E">
          <w:rPr>
            <w:rFonts w:ascii="Consolas" w:hAnsi="Consolas" w:cs="Consolas"/>
          </w:rPr>
          <w:delText>}</w:delText>
        </w:r>
      </w:del>
      <w:r w:rsidRPr="00C411FD">
        <w:rPr>
          <w:rFonts w:ascii="Consolas" w:hAnsi="Consolas" w:cs="Consolas"/>
        </w:rPr>
        <w:t xml:space="preserve"> </w:t>
      </w:r>
    </w:p>
    <w:p w14:paraId="1FD507A5" w14:textId="77777777" w:rsidR="00DE7A41" w:rsidRDefault="00DE7A41" w:rsidP="00DE7A41">
      <w:r w:rsidRPr="00C411FD">
        <w:t>All requirements and conformance tests that appear in this document are denoted by partial URIs which are relative to this base.</w:t>
      </w:r>
    </w:p>
    <w:p w14:paraId="1E8B4DDE" w14:textId="51BBE4DD" w:rsidR="00D56A17" w:rsidRPr="00826850" w:rsidRDefault="00D56A17" w:rsidP="00D56A17">
      <w:pPr>
        <w:pStyle w:val="Heading1"/>
        <w:tabs>
          <w:tab w:val="left" w:pos="400"/>
          <w:tab w:val="left" w:pos="560"/>
        </w:tabs>
        <w:suppressAutoHyphens/>
        <w:spacing w:before="270" w:after="120" w:line="-270" w:lineRule="auto"/>
        <w:jc w:val="both"/>
        <w:rPr>
          <w:lang w:eastAsia="ko-KR"/>
        </w:rPr>
      </w:pPr>
      <w:del w:id="705" w:author="Taehoon KIM" w:date="2024-09-20T02:52:00Z" w16du:dateUtc="2024-09-19T17:52:00Z">
        <w:r w:rsidRPr="00826850" w:rsidDel="00043C93">
          <w:delText>OVERVIEW</w:delText>
        </w:r>
        <w:r w:rsidRPr="00826850" w:rsidDel="00043C93">
          <w:rPr>
            <w:lang w:eastAsia="ko-KR"/>
          </w:rPr>
          <w:delText xml:space="preserve"> </w:delText>
        </w:r>
      </w:del>
      <w:bookmarkStart w:id="706" w:name="_Toc177698548"/>
      <w:ins w:id="707" w:author="Taehoon KIM" w:date="2024-09-20T02:52:00Z" w16du:dateUtc="2024-09-19T17:52:00Z">
        <w:r w:rsidR="00043C93" w:rsidRPr="00826850">
          <w:t>O</w:t>
        </w:r>
        <w:r w:rsidR="00043C93">
          <w:t>vervi</w:t>
        </w:r>
      </w:ins>
      <w:ins w:id="708" w:author="Taehoon KIM" w:date="2024-09-20T02:53:00Z" w16du:dateUtc="2024-09-19T17:53:00Z">
        <w:r w:rsidR="00043C93">
          <w:t>ew</w:t>
        </w:r>
      </w:ins>
      <w:ins w:id="709" w:author="Taehoon KIM" w:date="2024-09-20T02:52:00Z" w16du:dateUtc="2024-09-19T17:52:00Z">
        <w:r w:rsidR="00043C93" w:rsidRPr="00826850">
          <w:rPr>
            <w:lang w:eastAsia="ko-KR"/>
          </w:rPr>
          <w:t xml:space="preserve"> </w:t>
        </w:r>
      </w:ins>
      <w:del w:id="710" w:author="Taehoon KIM" w:date="2024-09-20T02:53:00Z" w16du:dateUtc="2024-09-19T17:53:00Z">
        <w:r w:rsidRPr="00826850" w:rsidDel="00043C93">
          <w:rPr>
            <w:lang w:eastAsia="ko-KR"/>
          </w:rPr>
          <w:delText xml:space="preserve">OF </w:delText>
        </w:r>
      </w:del>
      <w:ins w:id="711" w:author="Taehoon KIM" w:date="2024-09-20T02:53:00Z" w16du:dateUtc="2024-09-19T17:53:00Z">
        <w:r w:rsidR="00043C93">
          <w:rPr>
            <w:lang w:eastAsia="ko-KR"/>
          </w:rPr>
          <w:t>of</w:t>
        </w:r>
        <w:r w:rsidR="00043C93" w:rsidRPr="00826850">
          <w:rPr>
            <w:lang w:eastAsia="ko-KR"/>
          </w:rPr>
          <w:t xml:space="preserve"> </w:t>
        </w:r>
      </w:ins>
      <w:del w:id="712" w:author="Taehoon KIM" w:date="2024-09-20T02:53:00Z" w16du:dateUtc="2024-09-19T17:53:00Z">
        <w:r w:rsidRPr="00826850" w:rsidDel="00043C93">
          <w:rPr>
            <w:lang w:eastAsia="ko-KR"/>
          </w:rPr>
          <w:delText xml:space="preserve">INDOORGML </w:delText>
        </w:r>
      </w:del>
      <w:ins w:id="713" w:author="Taehoon KIM" w:date="2024-09-20T02:53:00Z" w16du:dateUtc="2024-09-19T17:53:00Z">
        <w:r w:rsidR="00043C93" w:rsidRPr="00826850">
          <w:rPr>
            <w:lang w:eastAsia="ko-KR"/>
          </w:rPr>
          <w:t>I</w:t>
        </w:r>
        <w:r w:rsidR="00043C93">
          <w:rPr>
            <w:lang w:eastAsia="ko-KR"/>
          </w:rPr>
          <w:t>ndoor</w:t>
        </w:r>
        <w:r w:rsidR="00043C93" w:rsidRPr="00826850">
          <w:rPr>
            <w:lang w:eastAsia="ko-KR"/>
          </w:rPr>
          <w:t>GML</w:t>
        </w:r>
        <w:bookmarkEnd w:id="706"/>
        <w:r w:rsidR="00043C93" w:rsidRPr="00826850">
          <w:rPr>
            <w:lang w:eastAsia="ko-KR"/>
          </w:rPr>
          <w:t xml:space="preserve"> </w:t>
        </w:r>
      </w:ins>
    </w:p>
    <w:p w14:paraId="61370427" w14:textId="3D624A7E" w:rsidR="00D56A17" w:rsidRPr="00826850" w:rsidRDefault="007C6126" w:rsidP="00EF6182">
      <w:pPr>
        <w:jc w:val="both"/>
        <w:rPr>
          <w:lang w:eastAsia="ko-KR"/>
        </w:rPr>
      </w:pPr>
      <w:bookmarkStart w:id="714" w:name="_Hlk177548310"/>
      <w:bookmarkStart w:id="715" w:name="OLE_LINK25"/>
      <w:r>
        <w:rPr>
          <w:lang w:eastAsia="ko-KR"/>
        </w:rPr>
        <w:t xml:space="preserve">The </w:t>
      </w:r>
      <w:r w:rsidR="00D56A17" w:rsidRPr="00826850">
        <w:rPr>
          <w:lang w:eastAsia="ko-KR"/>
        </w:rPr>
        <w:t xml:space="preserve">IndoorGML </w:t>
      </w:r>
      <w:r>
        <w:rPr>
          <w:lang w:eastAsia="ko-KR"/>
        </w:rPr>
        <w:t xml:space="preserve">Conceptual Model </w:t>
      </w:r>
      <w:r w:rsidR="00B94A5D">
        <w:rPr>
          <w:lang w:eastAsia="ko-KR"/>
        </w:rPr>
        <w:t>is</w:t>
      </w:r>
      <w:r w:rsidR="00D56A17" w:rsidRPr="00826850">
        <w:rPr>
          <w:lang w:eastAsia="ko-KR"/>
        </w:rPr>
        <w:t xml:space="preserve"> designed to support applications developers in providing Location-based </w:t>
      </w:r>
      <w:r w:rsidR="00D56A17" w:rsidRPr="00826850">
        <w:t xml:space="preserve">services applications. </w:t>
      </w:r>
      <w:r w:rsidR="00D56A17" w:rsidRPr="00826850">
        <w:fldChar w:fldCharType="begin"/>
      </w:r>
      <w:r w:rsidR="00D56A17" w:rsidRPr="00826850">
        <w:instrText xml:space="preserve"> REF _Ref80091684 \h  \* MERGEFORMAT </w:instrText>
      </w:r>
      <w:r w:rsidR="00D56A17" w:rsidRPr="00826850">
        <w:fldChar w:fldCharType="separate"/>
      </w:r>
      <w:r w:rsidR="00255A88" w:rsidRPr="00826850">
        <w:t xml:space="preserve">Figure </w:t>
      </w:r>
      <w:r w:rsidR="00255A88">
        <w:t>2</w:t>
      </w:r>
      <w:r w:rsidR="00D56A17" w:rsidRPr="00826850">
        <w:fldChar w:fldCharType="end"/>
      </w:r>
      <w:r w:rsidR="00D56A17" w:rsidRPr="00826850">
        <w:t xml:space="preserve"> illustrates the place of IndoorGML in </w:t>
      </w:r>
      <w:r w:rsidR="002C4745">
        <w:t>an</w:t>
      </w:r>
      <w:r w:rsidR="002C4745" w:rsidRPr="00826850">
        <w:t xml:space="preserve"> </w:t>
      </w:r>
      <w:r w:rsidR="00D56A17" w:rsidRPr="00826850">
        <w:t>ecosystem of standards, models</w:t>
      </w:r>
      <w:r w:rsidR="002C4745">
        <w:t>,</w:t>
      </w:r>
      <w:r w:rsidR="00D56A17" w:rsidRPr="00826850">
        <w:t xml:space="preserve"> and files formats and end-user applications. IndoorGML provides simplified yet </w:t>
      </w:r>
      <w:r w:rsidRPr="00826850">
        <w:t>standardized</w:t>
      </w:r>
      <w:r w:rsidR="00D56A17" w:rsidRPr="00826850">
        <w:t xml:space="preserve"> notations for indoor spaces and networks, which can be used in different application contexts such as navigation, monitoring, asset and property management. IndoorGML can be linked to and derived from any geometric model that a building owner may have (floor plans, CAD models, BIM models, laser scans, measurements). The semantics notations of IndoorGML are generic and therefore </w:t>
      </w:r>
      <w:r w:rsidR="002C4745">
        <w:t>support</w:t>
      </w:r>
      <w:r w:rsidR="00D56A17" w:rsidRPr="00826850">
        <w:t xml:space="preserve"> protect</w:t>
      </w:r>
      <w:r w:rsidR="002C4745">
        <w:t>ing</w:t>
      </w:r>
      <w:r w:rsidR="00D56A17" w:rsidRPr="00826850">
        <w:t xml:space="preserve"> some sensitive building information.    </w:t>
      </w:r>
    </w:p>
    <w:bookmarkEnd w:id="714"/>
    <w:bookmarkEnd w:id="715"/>
    <w:p w14:paraId="16A74973" w14:textId="77777777" w:rsidR="00D56A17" w:rsidRPr="00826850" w:rsidRDefault="00D56A17" w:rsidP="00D56A17">
      <w:pPr>
        <w:keepNext/>
        <w:jc w:val="center"/>
      </w:pPr>
      <w:r w:rsidRPr="00826850">
        <w:rPr>
          <w:noProof/>
        </w:rPr>
        <w:lastRenderedPageBreak/>
        <w:drawing>
          <wp:inline distT="0" distB="0" distL="0" distR="0" wp14:anchorId="6852E26A" wp14:editId="4EC4DC57">
            <wp:extent cx="5202854" cy="2470054"/>
            <wp:effectExtent l="0" t="0" r="0" b="6985"/>
            <wp:docPr id="1822106652" name="Picture 15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58"/>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202854" cy="2470054"/>
                    </a:xfrm>
                    <a:prstGeom prst="rect">
                      <a:avLst/>
                    </a:prstGeom>
                    <a:noFill/>
                  </pic:spPr>
                </pic:pic>
              </a:graphicData>
            </a:graphic>
          </wp:inline>
        </w:drawing>
      </w:r>
    </w:p>
    <w:p w14:paraId="2AB98F3B" w14:textId="715F3C92" w:rsidR="00D56A17" w:rsidRPr="00826850" w:rsidRDefault="00D56A17" w:rsidP="00D56A17">
      <w:pPr>
        <w:pStyle w:val="Caption"/>
        <w:rPr>
          <w:rFonts w:cs="Times New Roman"/>
          <w:szCs w:val="24"/>
        </w:rPr>
      </w:pPr>
      <w:bookmarkStart w:id="716" w:name="_Ref80091684"/>
      <w:bookmarkStart w:id="717" w:name="_Ref80091671"/>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2</w:t>
      </w:r>
      <w:r w:rsidRPr="00826850">
        <w:rPr>
          <w:rFonts w:cs="Times New Roman"/>
          <w:szCs w:val="24"/>
        </w:rPr>
        <w:fldChar w:fldCharType="end"/>
      </w:r>
      <w:bookmarkEnd w:id="716"/>
      <w:r w:rsidRPr="00826850">
        <w:rPr>
          <w:rFonts w:cs="Times New Roman"/>
          <w:szCs w:val="24"/>
        </w:rPr>
        <w:t>: IndoorGML</w:t>
      </w:r>
      <w:bookmarkEnd w:id="717"/>
      <w:r w:rsidRPr="00826850">
        <w:rPr>
          <w:rFonts w:cs="Times New Roman"/>
          <w:szCs w:val="24"/>
        </w:rPr>
        <w:t xml:space="preserve"> in </w:t>
      </w:r>
      <w:proofErr w:type="spellStart"/>
      <w:r w:rsidRPr="00826850">
        <w:rPr>
          <w:rFonts w:cs="Times New Roman"/>
          <w:szCs w:val="24"/>
        </w:rPr>
        <w:t>the</w:t>
      </w:r>
      <w:proofErr w:type="spellEnd"/>
      <w:r w:rsidRPr="00826850">
        <w:rPr>
          <w:rFonts w:cs="Times New Roman"/>
          <w:szCs w:val="24"/>
        </w:rPr>
        <w:t xml:space="preserve"> </w:t>
      </w:r>
      <w:proofErr w:type="spellStart"/>
      <w:r w:rsidRPr="00826850">
        <w:rPr>
          <w:rFonts w:cs="Times New Roman"/>
          <w:szCs w:val="24"/>
        </w:rPr>
        <w:t>overall</w:t>
      </w:r>
      <w:proofErr w:type="spellEnd"/>
      <w:r w:rsidRPr="00826850">
        <w:rPr>
          <w:rFonts w:cs="Times New Roman"/>
          <w:szCs w:val="24"/>
        </w:rPr>
        <w:t xml:space="preserve"> </w:t>
      </w:r>
      <w:proofErr w:type="spellStart"/>
      <w:r w:rsidRPr="00826850">
        <w:rPr>
          <w:rFonts w:cs="Times New Roman"/>
          <w:szCs w:val="24"/>
        </w:rPr>
        <w:t>application</w:t>
      </w:r>
      <w:proofErr w:type="spellEnd"/>
      <w:r w:rsidRPr="00826850">
        <w:rPr>
          <w:rFonts w:cs="Times New Roman"/>
          <w:szCs w:val="24"/>
        </w:rPr>
        <w:t xml:space="preserve"> </w:t>
      </w:r>
      <w:proofErr w:type="spellStart"/>
      <w:r w:rsidRPr="00826850">
        <w:rPr>
          <w:rFonts w:cs="Times New Roman"/>
          <w:szCs w:val="24"/>
        </w:rPr>
        <w:t>development</w:t>
      </w:r>
      <w:proofErr w:type="spellEnd"/>
      <w:r w:rsidRPr="00826850">
        <w:rPr>
          <w:rFonts w:cs="Times New Roman"/>
          <w:szCs w:val="24"/>
        </w:rPr>
        <w:t xml:space="preserve"> </w:t>
      </w:r>
      <w:proofErr w:type="spellStart"/>
      <w:r w:rsidRPr="00826850">
        <w:rPr>
          <w:rFonts w:cs="Times New Roman"/>
          <w:szCs w:val="24"/>
        </w:rPr>
        <w:t>ecosystem</w:t>
      </w:r>
      <w:proofErr w:type="spellEnd"/>
      <w:r w:rsidRPr="00826850">
        <w:rPr>
          <w:rFonts w:cs="Times New Roman"/>
          <w:szCs w:val="24"/>
        </w:rPr>
        <w:t xml:space="preserve">  </w:t>
      </w:r>
    </w:p>
    <w:p w14:paraId="2BB884BB" w14:textId="77777777" w:rsidR="00D56A17" w:rsidRPr="00826850" w:rsidRDefault="00D56A17" w:rsidP="00D56A17"/>
    <w:p w14:paraId="60C8B98C" w14:textId="7ED08AF4" w:rsidR="00D56A17" w:rsidRPr="00D56A17" w:rsidRDefault="00D56A17" w:rsidP="00601140">
      <w:pPr>
        <w:pStyle w:val="Heading2"/>
        <w:numPr>
          <w:ilvl w:val="1"/>
          <w:numId w:val="49"/>
        </w:numPr>
        <w:tabs>
          <w:tab w:val="clear" w:pos="576"/>
          <w:tab w:val="left" w:pos="426"/>
          <w:tab w:val="left" w:pos="700"/>
        </w:tabs>
        <w:suppressAutoHyphens/>
        <w:spacing w:before="60" w:after="120" w:line="-250" w:lineRule="auto"/>
        <w:jc w:val="both"/>
        <w:rPr>
          <w:szCs w:val="24"/>
          <w:lang w:eastAsia="ko-KR"/>
        </w:rPr>
      </w:pPr>
      <w:bookmarkStart w:id="718" w:name="OLE_LINK26"/>
      <w:bookmarkStart w:id="719" w:name="_Toc177698549"/>
      <w:r w:rsidRPr="00D56A17">
        <w:rPr>
          <w:szCs w:val="24"/>
          <w:lang w:eastAsia="ko-KR"/>
        </w:rPr>
        <w:t xml:space="preserve">Motivation for </w:t>
      </w:r>
      <w:r w:rsidR="002C4745">
        <w:rPr>
          <w:szCs w:val="24"/>
          <w:lang w:eastAsia="ko-KR"/>
        </w:rPr>
        <w:t xml:space="preserve">developing the </w:t>
      </w:r>
      <w:r w:rsidRPr="00D56A17">
        <w:rPr>
          <w:szCs w:val="24"/>
          <w:lang w:eastAsia="ko-KR"/>
        </w:rPr>
        <w:t>IndoorGML</w:t>
      </w:r>
      <w:r w:rsidR="002C4745">
        <w:rPr>
          <w:szCs w:val="24"/>
          <w:lang w:eastAsia="ko-KR"/>
        </w:rPr>
        <w:t xml:space="preserve"> Standard</w:t>
      </w:r>
      <w:bookmarkEnd w:id="718"/>
      <w:bookmarkEnd w:id="719"/>
    </w:p>
    <w:p w14:paraId="0F8311DE" w14:textId="2D734A80" w:rsidR="00D56A17" w:rsidRPr="00826850" w:rsidRDefault="00D56A17" w:rsidP="00EF6182">
      <w:pPr>
        <w:jc w:val="both"/>
      </w:pPr>
      <w:bookmarkStart w:id="720" w:name="OLE_LINK27"/>
      <w:bookmarkStart w:id="721" w:name="OLE_LINK28"/>
      <w:r w:rsidRPr="00826850">
        <w:t xml:space="preserve"> Indoor environments differ from outdoor in many aspects. </w:t>
      </w:r>
      <w:r w:rsidR="002C4745">
        <w:t>I</w:t>
      </w:r>
      <w:r w:rsidRPr="00826850">
        <w:t xml:space="preserve">ndoor spaces have </w:t>
      </w:r>
      <w:r w:rsidR="002C4745">
        <w:t>fewer</w:t>
      </w:r>
      <w:r w:rsidR="002C4745" w:rsidRPr="00826850">
        <w:t xml:space="preserve"> </w:t>
      </w:r>
      <w:r w:rsidRPr="00826850">
        <w:t>structures</w:t>
      </w:r>
      <w:r w:rsidR="002C4745">
        <w:t>,</w:t>
      </w:r>
      <w:r w:rsidRPr="00826850">
        <w:t xml:space="preserve"> lanes</w:t>
      </w:r>
      <w:r w:rsidR="002C4745">
        <w:t>,</w:t>
      </w:r>
      <w:r w:rsidRPr="00826850">
        <w:t xml:space="preserve"> and directions to move</w:t>
      </w:r>
      <w:r w:rsidR="002C4745">
        <w:t>.</w:t>
      </w:r>
      <w:r w:rsidRPr="00826850">
        <w:t xml:space="preserve"> </w:t>
      </w:r>
      <w:r w:rsidR="002C4745">
        <w:t>T</w:t>
      </w:r>
      <w:r w:rsidRPr="00826850">
        <w:t>hey are multi-levelled and reachable via different vertical connectors such as stairs, elevators, escalators, and ramps</w:t>
      </w:r>
      <w:r w:rsidR="002C4745">
        <w:t>.</w:t>
      </w:r>
      <w:r w:rsidRPr="00826850">
        <w:t xml:space="preserve"> </w:t>
      </w:r>
      <w:r w:rsidR="002C4745">
        <w:t>T</w:t>
      </w:r>
      <w:r w:rsidRPr="00826850">
        <w:t xml:space="preserve">hey have large number of obstacles such as furniture columns, fences, decorations. </w:t>
      </w:r>
      <w:r w:rsidR="002C4745">
        <w:t>Indoor</w:t>
      </w:r>
      <w:r w:rsidR="002C4745" w:rsidRPr="00826850">
        <w:t xml:space="preserve"> </w:t>
      </w:r>
      <w:r w:rsidRPr="00826850">
        <w:t xml:space="preserve">spaces are enclosed and accessible via different types of openings (normal doors, emergency doors, sliding doors, one-way doors, portals). The height of the indoor spaces might vary to such </w:t>
      </w:r>
      <w:r w:rsidR="002C4745">
        <w:t xml:space="preserve">an </w:t>
      </w:r>
      <w:r w:rsidRPr="00826850">
        <w:t>exten</w:t>
      </w:r>
      <w:r w:rsidR="002C4745">
        <w:t>t</w:t>
      </w:r>
      <w:r w:rsidRPr="00826850">
        <w:t xml:space="preserve"> that some spaces </w:t>
      </w:r>
      <w:r w:rsidR="002C4745">
        <w:t>are</w:t>
      </w:r>
      <w:r w:rsidR="002C4745" w:rsidRPr="00826850">
        <w:t xml:space="preserve"> </w:t>
      </w:r>
      <w:r w:rsidRPr="00826850">
        <w:t xml:space="preserve">not accessible for certain type of users. This has led to the existence of </w:t>
      </w:r>
      <w:r w:rsidR="002C4745">
        <w:t xml:space="preserve">a </w:t>
      </w:r>
      <w:r w:rsidRPr="00826850">
        <w:t xml:space="preserve">variety of approaches for modelling indoor environments and providing services. Therefore, well-known concepts, data models, and standards need to be refined and unified to reflect specifics of indoor environments. </w:t>
      </w:r>
    </w:p>
    <w:bookmarkEnd w:id="720"/>
    <w:bookmarkEnd w:id="721"/>
    <w:p w14:paraId="32513B9B" w14:textId="77777777" w:rsidR="00D56A17" w:rsidRPr="00826850" w:rsidRDefault="00D56A17" w:rsidP="007473E6">
      <w:pPr>
        <w:pStyle w:val="Default"/>
        <w:tabs>
          <w:tab w:val="left" w:pos="4253"/>
        </w:tabs>
        <w:spacing w:before="80"/>
        <w:jc w:val="both"/>
        <w:rPr>
          <w:color w:val="auto"/>
          <w:lang w:val="en-GB"/>
        </w:rPr>
      </w:pPr>
      <w:r w:rsidRPr="00826850">
        <w:rPr>
          <w:color w:val="auto"/>
          <w:lang w:val="en-GB"/>
        </w:rPr>
        <w:t>In general, indoor spatial information can be classified into two large categories as follows:</w:t>
      </w:r>
    </w:p>
    <w:p w14:paraId="7168677F" w14:textId="77777777" w:rsidR="00D56A17" w:rsidRPr="00826850" w:rsidRDefault="00D56A17" w:rsidP="007473E6">
      <w:pPr>
        <w:pStyle w:val="Default"/>
        <w:numPr>
          <w:ilvl w:val="0"/>
          <w:numId w:val="24"/>
        </w:numPr>
        <w:spacing w:before="80"/>
        <w:jc w:val="both"/>
        <w:rPr>
          <w:color w:val="auto"/>
          <w:lang w:val="en-GB"/>
        </w:rPr>
      </w:pPr>
      <w:r w:rsidRPr="00826850">
        <w:rPr>
          <w:color w:val="auto"/>
          <w:lang w:val="en-GB"/>
        </w:rPr>
        <w:t xml:space="preserve">Architectural components (walls, stairs, slabs) and interior facilities (furniture).  </w:t>
      </w:r>
    </w:p>
    <w:p w14:paraId="4D576A33" w14:textId="77777777" w:rsidR="00D56A17" w:rsidRPr="00826850" w:rsidRDefault="00D56A17" w:rsidP="007473E6">
      <w:pPr>
        <w:pStyle w:val="Default"/>
        <w:numPr>
          <w:ilvl w:val="0"/>
          <w:numId w:val="24"/>
        </w:numPr>
        <w:spacing w:before="80"/>
        <w:jc w:val="both"/>
        <w:rPr>
          <w:color w:val="auto"/>
          <w:lang w:val="en-GB"/>
        </w:rPr>
      </w:pPr>
      <w:r w:rsidRPr="00826850">
        <w:rPr>
          <w:color w:val="auto"/>
          <w:lang w:val="en-GB"/>
        </w:rPr>
        <w:t xml:space="preserve">Cavities (rooms and corridors) or virtual subdivision (sensors coverage and legal spaces) </w:t>
      </w:r>
    </w:p>
    <w:p w14:paraId="2D91F222" w14:textId="325757CB" w:rsidR="00D56A17" w:rsidRPr="00826850" w:rsidRDefault="00D56A17" w:rsidP="00EF6182">
      <w:pPr>
        <w:jc w:val="both"/>
      </w:pPr>
      <w:bookmarkStart w:id="722" w:name="OLE_LINK29"/>
      <w:r w:rsidRPr="00826850">
        <w:t>Building and facility management application</w:t>
      </w:r>
      <w:r w:rsidR="002C4745">
        <w:t>s</w:t>
      </w:r>
      <w:r w:rsidRPr="00826850">
        <w:t xml:space="preserve"> require mostly information from the first category. Indoor location-based services (LBS), indoor route analysis or indoor geo-tagging services require mostly information from the second category. </w:t>
      </w:r>
    </w:p>
    <w:p w14:paraId="5302C064" w14:textId="3AFDE685" w:rsidR="00D56A17" w:rsidRPr="00826850" w:rsidRDefault="002C4745" w:rsidP="00EF6182">
      <w:pPr>
        <w:jc w:val="both"/>
      </w:pPr>
      <w:bookmarkStart w:id="723" w:name="_Hlk177548614"/>
      <w:bookmarkStart w:id="724" w:name="OLE_LINK30"/>
      <w:bookmarkEnd w:id="722"/>
      <w:r>
        <w:t xml:space="preserve">The </w:t>
      </w:r>
      <w:r w:rsidR="00D56A17" w:rsidRPr="00826850">
        <w:t xml:space="preserve">IndoorGML </w:t>
      </w:r>
      <w:r>
        <w:t xml:space="preserve">Standard </w:t>
      </w:r>
      <w:r w:rsidR="00D56A17" w:rsidRPr="00826850">
        <w:t xml:space="preserve">is intended </w:t>
      </w:r>
      <w:r>
        <w:t xml:space="preserve">to </w:t>
      </w:r>
      <w:r w:rsidR="00D56A17" w:rsidRPr="00826850">
        <w:t xml:space="preserve">provide a unified modelling approach that is necessary to support indoor applications using information from those two categories. The leading concepts in </w:t>
      </w:r>
      <w:r>
        <w:t xml:space="preserve">the </w:t>
      </w:r>
      <w:r w:rsidR="00D56A17" w:rsidRPr="00826850">
        <w:t xml:space="preserve">IndoorGML </w:t>
      </w:r>
      <w:r>
        <w:t xml:space="preserve">Conceptual Model </w:t>
      </w:r>
      <w:r w:rsidR="00D56A17" w:rsidRPr="00826850">
        <w:t xml:space="preserve">are the Indoor spaces and the topological relationships between them (Section </w:t>
      </w:r>
      <w:r w:rsidR="00D56A17" w:rsidRPr="00826850">
        <w:fldChar w:fldCharType="begin"/>
      </w:r>
      <w:r w:rsidR="00D56A17" w:rsidRPr="00826850">
        <w:instrText xml:space="preserve"> REF _Ref80097124 \n \h  \* MERGEFORMAT </w:instrText>
      </w:r>
      <w:r w:rsidR="00D56A17" w:rsidRPr="00826850">
        <w:fldChar w:fldCharType="separate"/>
      </w:r>
      <w:r w:rsidR="00255A88">
        <w:t>7.1</w:t>
      </w:r>
      <w:r w:rsidR="00D56A17" w:rsidRPr="00826850">
        <w:fldChar w:fldCharType="end"/>
      </w:r>
      <w:r w:rsidR="00D56A17" w:rsidRPr="00826850">
        <w:t xml:space="preserve">), which are grounded in the </w:t>
      </w:r>
      <w:proofErr w:type="spellStart"/>
      <w:r w:rsidR="00D56A17" w:rsidRPr="00826850">
        <w:t>Poincaré</w:t>
      </w:r>
      <w:proofErr w:type="spellEnd"/>
      <w:r w:rsidR="00D56A17" w:rsidRPr="00826850">
        <w:t xml:space="preserve"> duality. The space notations are kept as generic as possible to reflect the variety and complexity of indoor environments. The entire indoor environment - objects and spaces - constitutes the Cellular space (Section </w:t>
      </w:r>
      <w:r w:rsidR="00D56A17" w:rsidRPr="00826850">
        <w:fldChar w:fldCharType="begin"/>
      </w:r>
      <w:r w:rsidR="00D56A17" w:rsidRPr="00826850">
        <w:instrText xml:space="preserve"> REF _Ref43283544 \r \h  \* MERGEFORMAT </w:instrText>
      </w:r>
      <w:r w:rsidR="00D56A17" w:rsidRPr="00826850">
        <w:fldChar w:fldCharType="separate"/>
      </w:r>
      <w:r w:rsidR="00255A88">
        <w:t>7.2</w:t>
      </w:r>
      <w:r w:rsidR="00D56A17" w:rsidRPr="00826850">
        <w:fldChar w:fldCharType="end"/>
      </w:r>
      <w:r w:rsidR="00D56A17" w:rsidRPr="00826850">
        <w:t xml:space="preserve">). Cells have </w:t>
      </w:r>
      <w:r w:rsidR="00363924">
        <w:t>propertie</w:t>
      </w:r>
      <w:r w:rsidR="00D56A17" w:rsidRPr="00826850">
        <w:t xml:space="preserve">s, one of which is their geometry. The cell units can be subdivided or aggregated (Section </w:t>
      </w:r>
      <w:r w:rsidR="00D56A17" w:rsidRPr="00826850">
        <w:fldChar w:fldCharType="begin"/>
      </w:r>
      <w:r w:rsidR="00D56A17" w:rsidRPr="00826850">
        <w:instrText xml:space="preserve"> REF _Ref43283544 \r \h  \* MERGEFORMAT </w:instrText>
      </w:r>
      <w:r w:rsidR="00D56A17" w:rsidRPr="00826850">
        <w:fldChar w:fldCharType="separate"/>
      </w:r>
      <w:r w:rsidR="00255A88">
        <w:t>7.2</w:t>
      </w:r>
      <w:r w:rsidR="00D56A17" w:rsidRPr="00826850">
        <w:fldChar w:fldCharType="end"/>
      </w:r>
      <w:r w:rsidR="00D56A17" w:rsidRPr="00826850">
        <w:t xml:space="preserve">). The Cell Spaces are the basis for deriving an adjacency/connectivity/accessibility network (Section </w:t>
      </w:r>
      <w:r w:rsidR="00D56A17" w:rsidRPr="00826850">
        <w:fldChar w:fldCharType="begin"/>
      </w:r>
      <w:r w:rsidR="00D56A17" w:rsidRPr="00826850">
        <w:instrText xml:space="preserve"> REF _Ref43282751 \r \h  \* MERGEFORMAT </w:instrText>
      </w:r>
      <w:r w:rsidR="00D56A17" w:rsidRPr="00826850">
        <w:fldChar w:fldCharType="separate"/>
      </w:r>
      <w:r w:rsidR="00255A88">
        <w:t>7.3</w:t>
      </w:r>
      <w:r w:rsidR="00D56A17" w:rsidRPr="00826850">
        <w:fldChar w:fldCharType="end"/>
      </w:r>
      <w:r w:rsidR="00D56A17" w:rsidRPr="00826850">
        <w:t xml:space="preserve">). Cell Spaces of the same characteristics are </w:t>
      </w:r>
      <w:r w:rsidR="00D56A17" w:rsidRPr="00826850">
        <w:lastRenderedPageBreak/>
        <w:t xml:space="preserve">non-overlapping and form a thematic layer (Section </w:t>
      </w:r>
      <w:r w:rsidR="00D56A17" w:rsidRPr="00826850">
        <w:fldChar w:fldCharType="begin"/>
      </w:r>
      <w:r w:rsidR="00D56A17" w:rsidRPr="00826850">
        <w:instrText xml:space="preserve"> REF _Ref80097545 \r \h  \* MERGEFORMAT </w:instrText>
      </w:r>
      <w:r w:rsidR="00D56A17" w:rsidRPr="00826850">
        <w:fldChar w:fldCharType="separate"/>
      </w:r>
      <w:r w:rsidR="00255A88">
        <w:t>7.6</w:t>
      </w:r>
      <w:r w:rsidR="00D56A17" w:rsidRPr="00826850">
        <w:fldChar w:fldCharType="end"/>
      </w:r>
      <w:r w:rsidR="00D56A17" w:rsidRPr="00826850">
        <w:t xml:space="preserve">). For example, architectural components (walls, slabs, stairs) and the corresponding cavities (rooms, corridors) form a Topographic thematic layer.  </w:t>
      </w:r>
    </w:p>
    <w:bookmarkEnd w:id="723"/>
    <w:bookmarkEnd w:id="724"/>
    <w:p w14:paraId="2B9BA574" w14:textId="10B6BB8B" w:rsidR="00D56A17" w:rsidRPr="00826850" w:rsidRDefault="00D56A17" w:rsidP="00EF6182">
      <w:pPr>
        <w:jc w:val="both"/>
      </w:pPr>
      <w:r w:rsidRPr="00826850">
        <w:t xml:space="preserve">IndoorGML 2.0 follows a model-driven approach. All concepts are </w:t>
      </w:r>
      <w:bookmarkStart w:id="725" w:name="OLE_LINK31"/>
      <w:bookmarkStart w:id="726" w:name="OLE_LINK32"/>
      <w:r w:rsidR="002C4745" w:rsidRPr="00826850">
        <w:t>organized</w:t>
      </w:r>
      <w:r w:rsidRPr="00826850">
        <w:t xml:space="preserve"> </w:t>
      </w:r>
      <w:bookmarkEnd w:id="725"/>
      <w:bookmarkEnd w:id="726"/>
      <w:r w:rsidRPr="00826850">
        <w:t xml:space="preserve">in a UML class diagram (Section  </w:t>
      </w:r>
      <w:r w:rsidRPr="00826850">
        <w:fldChar w:fldCharType="begin"/>
      </w:r>
      <w:r w:rsidRPr="00826850">
        <w:instrText xml:space="preserve"> REF _Ref80118361 \r \h  \* MERGEFORMAT </w:instrText>
      </w:r>
      <w:r w:rsidRPr="00826850">
        <w:fldChar w:fldCharType="separate"/>
      </w:r>
      <w:r w:rsidR="00255A88">
        <w:t>8</w:t>
      </w:r>
      <w:r w:rsidRPr="00826850">
        <w:fldChar w:fldCharType="end"/>
      </w:r>
      <w:r w:rsidRPr="00826850">
        <w:t>), from which</w:t>
      </w:r>
      <w:r>
        <w:t xml:space="preserve"> the </w:t>
      </w:r>
      <w:r w:rsidRPr="00826850">
        <w:t>implementation schemas for GML</w:t>
      </w:r>
      <w:r w:rsidR="002C4745">
        <w:t xml:space="preserve"> </w:t>
      </w:r>
      <w:r w:rsidR="002C4745">
        <w:rPr>
          <w:lang w:eastAsia="ko-KR"/>
        </w:rPr>
        <w:t>are</w:t>
      </w:r>
      <w:r w:rsidR="003336D8">
        <w:rPr>
          <w:lang w:eastAsia="ko-KR"/>
        </w:rPr>
        <w:t xml:space="preserve"> </w:t>
      </w:r>
      <w:r w:rsidRPr="00826850">
        <w:t xml:space="preserve">provided. </w:t>
      </w:r>
    </w:p>
    <w:p w14:paraId="0D2726EA" w14:textId="6DB7CCF5" w:rsidR="00D56A17" w:rsidRPr="00826850" w:rsidRDefault="00D56A17" w:rsidP="007473E6">
      <w:pPr>
        <w:pStyle w:val="Heading2"/>
        <w:tabs>
          <w:tab w:val="clear" w:pos="576"/>
          <w:tab w:val="left" w:pos="426"/>
          <w:tab w:val="left" w:pos="700"/>
        </w:tabs>
        <w:suppressAutoHyphens/>
        <w:spacing w:before="60" w:after="120" w:line="-250" w:lineRule="auto"/>
        <w:jc w:val="both"/>
        <w:rPr>
          <w:szCs w:val="24"/>
          <w:lang w:eastAsia="ko-KR"/>
        </w:rPr>
      </w:pPr>
      <w:bookmarkStart w:id="727" w:name="_Ref80208715"/>
      <w:bookmarkStart w:id="728" w:name="_Toc177698550"/>
      <w:bookmarkStart w:id="729" w:name="_Hlk177548767"/>
      <w:bookmarkStart w:id="730" w:name="OLE_LINK33"/>
      <w:r w:rsidRPr="00826850">
        <w:rPr>
          <w:szCs w:val="24"/>
          <w:lang w:eastAsia="ko-KR"/>
        </w:rPr>
        <w:t>Modulari</w:t>
      </w:r>
      <w:r w:rsidR="002C4745">
        <w:rPr>
          <w:szCs w:val="24"/>
          <w:lang w:eastAsia="ko-KR"/>
        </w:rPr>
        <w:t>z</w:t>
      </w:r>
      <w:r w:rsidRPr="00826850">
        <w:rPr>
          <w:szCs w:val="24"/>
          <w:lang w:eastAsia="ko-KR"/>
        </w:rPr>
        <w:t>ation</w:t>
      </w:r>
      <w:bookmarkEnd w:id="727"/>
      <w:bookmarkEnd w:id="728"/>
    </w:p>
    <w:p w14:paraId="320C9555" w14:textId="7A1C3EBD" w:rsidR="00D56A17" w:rsidRPr="00826850" w:rsidRDefault="00D56A17" w:rsidP="007473E6">
      <w:pPr>
        <w:pStyle w:val="Default"/>
        <w:spacing w:before="80"/>
        <w:jc w:val="both"/>
        <w:rPr>
          <w:color w:val="auto"/>
          <w:lang w:val="en-GB" w:eastAsia="en-US"/>
        </w:rPr>
      </w:pPr>
      <w:bookmarkStart w:id="731" w:name="_Hlk177570990"/>
      <w:bookmarkStart w:id="732" w:name="OLE_LINK34"/>
      <w:bookmarkEnd w:id="729"/>
      <w:bookmarkEnd w:id="730"/>
      <w:r w:rsidRPr="00826850">
        <w:rPr>
          <w:color w:val="auto"/>
          <w:lang w:val="en-GB" w:eastAsia="en-US"/>
        </w:rPr>
        <w:t xml:space="preserve">Following the </w:t>
      </w:r>
      <w:r w:rsidR="00213159">
        <w:rPr>
          <w:color w:val="auto"/>
          <w:lang w:val="en-GB" w:eastAsia="en-US"/>
        </w:rPr>
        <w:t xml:space="preserve">OGC </w:t>
      </w:r>
      <w:proofErr w:type="spellStart"/>
      <w:r w:rsidR="00213159">
        <w:rPr>
          <w:color w:val="auto"/>
          <w:lang w:val="en-GB" w:eastAsia="en-US"/>
        </w:rPr>
        <w:t>ModSpec</w:t>
      </w:r>
      <w:proofErr w:type="spellEnd"/>
      <w:r w:rsidR="00213159">
        <w:rPr>
          <w:color w:val="auto"/>
          <w:lang w:val="en-GB" w:eastAsia="en-US"/>
        </w:rPr>
        <w:t xml:space="preserve"> </w:t>
      </w:r>
      <w:r w:rsidRPr="00826850">
        <w:rPr>
          <w:color w:val="auto"/>
          <w:lang w:val="en-GB" w:eastAsia="en-US"/>
        </w:rPr>
        <w:t xml:space="preserve">guidance </w:t>
      </w:r>
      <w:sdt>
        <w:sdtPr>
          <w:rPr>
            <w:color w:val="auto"/>
            <w:lang w:val="en-GB" w:eastAsia="en-US"/>
          </w:rPr>
          <w:id w:val="-555851976"/>
          <w:citation/>
        </w:sdtPr>
        <w:sdtContent>
          <w:r w:rsidRPr="00826850">
            <w:rPr>
              <w:color w:val="auto"/>
              <w:lang w:val="en-GB" w:eastAsia="en-US"/>
            </w:rPr>
            <w:fldChar w:fldCharType="begin"/>
          </w:r>
          <w:r w:rsidRPr="00826850">
            <w:rPr>
              <w:color w:val="auto"/>
              <w:lang w:val="en-GB" w:eastAsia="en-US"/>
            </w:rPr>
            <w:instrText xml:space="preserve"> CITATION Con09 \l 3081 </w:instrText>
          </w:r>
          <w:r w:rsidRPr="00826850">
            <w:rPr>
              <w:color w:val="auto"/>
              <w:lang w:val="en-GB" w:eastAsia="en-US"/>
            </w:rPr>
            <w:fldChar w:fldCharType="separate"/>
          </w:r>
          <w:r w:rsidR="00255A88" w:rsidRPr="00255A88">
            <w:rPr>
              <w:noProof/>
              <w:color w:val="auto"/>
              <w:lang w:val="en-GB" w:eastAsia="en-US"/>
            </w:rPr>
            <w:t>(OGC, 2009)</w:t>
          </w:r>
          <w:r w:rsidRPr="00826850">
            <w:rPr>
              <w:color w:val="auto"/>
              <w:lang w:val="en-GB" w:eastAsia="en-US"/>
            </w:rPr>
            <w:fldChar w:fldCharType="end"/>
          </w:r>
        </w:sdtContent>
      </w:sdt>
      <w:del w:id="733" w:author="Taehoon KIM" w:date="2024-09-18T16:55:00Z" w16du:dateUtc="2024-09-18T07:55:00Z">
        <w:r w:rsidRPr="00826850" w:rsidDel="003C646D">
          <w:rPr>
            <w:lang w:val="en-GB" w:eastAsia="en-US"/>
          </w:rPr>
          <w:delText>￼</w:delText>
        </w:r>
      </w:del>
      <w:r w:rsidRPr="00826850">
        <w:rPr>
          <w:color w:val="auto"/>
          <w:lang w:val="en-GB" w:eastAsia="en-US"/>
        </w:rPr>
        <w:t>, IndoorGML</w:t>
      </w:r>
      <w:r w:rsidR="009A7B50">
        <w:rPr>
          <w:color w:val="auto"/>
          <w:lang w:val="en-GB" w:eastAsia="en-US"/>
        </w:rPr>
        <w:t xml:space="preserve"> Part 1 – Conceptual Model</w:t>
      </w:r>
      <w:r w:rsidRPr="00826850">
        <w:rPr>
          <w:color w:val="auto"/>
          <w:lang w:val="en-GB" w:eastAsia="en-US"/>
        </w:rPr>
        <w:t xml:space="preserve"> is </w:t>
      </w:r>
      <w:bookmarkStart w:id="734" w:name="_Hlk177571166"/>
      <w:bookmarkStart w:id="735" w:name="OLE_LINK35"/>
      <w:r w:rsidRPr="00826850">
        <w:rPr>
          <w:color w:val="auto"/>
          <w:lang w:val="en-GB" w:eastAsia="en-US"/>
        </w:rPr>
        <w:t xml:space="preserve">organised </w:t>
      </w:r>
      <w:bookmarkEnd w:id="734"/>
      <w:bookmarkEnd w:id="735"/>
      <w:r w:rsidRPr="00826850">
        <w:rPr>
          <w:color w:val="auto"/>
          <w:lang w:val="en-GB" w:eastAsia="en-US"/>
        </w:rPr>
        <w:t xml:space="preserve">into a Core module and Extension modules that have </w:t>
      </w:r>
      <w:r w:rsidR="00213159">
        <w:rPr>
          <w:color w:val="auto"/>
          <w:lang w:val="en-GB" w:eastAsia="en-US"/>
        </w:rPr>
        <w:t xml:space="preserve">one or more </w:t>
      </w:r>
      <w:r w:rsidRPr="00826850">
        <w:rPr>
          <w:color w:val="auto"/>
          <w:lang w:val="en-GB" w:eastAsia="en-US"/>
        </w:rPr>
        <w:t>mandatory dependenc</w:t>
      </w:r>
      <w:r w:rsidR="00213159">
        <w:rPr>
          <w:color w:val="auto"/>
          <w:lang w:val="en-GB" w:eastAsia="en-US"/>
        </w:rPr>
        <w:t>ies</w:t>
      </w:r>
      <w:r w:rsidRPr="00826850">
        <w:rPr>
          <w:color w:val="auto"/>
          <w:lang w:val="en-GB" w:eastAsia="en-US"/>
        </w:rPr>
        <w:t xml:space="preserve"> on the </w:t>
      </w:r>
      <w:r w:rsidR="00213159">
        <w:rPr>
          <w:color w:val="auto"/>
          <w:lang w:val="en-GB" w:eastAsia="en-US"/>
        </w:rPr>
        <w:t>C</w:t>
      </w:r>
      <w:r w:rsidRPr="00826850">
        <w:rPr>
          <w:color w:val="auto"/>
          <w:lang w:val="en-GB" w:eastAsia="en-US"/>
        </w:rPr>
        <w:t xml:space="preserve">ore (see </w:t>
      </w:r>
      <w:r w:rsidRPr="00826850">
        <w:rPr>
          <w:color w:val="auto"/>
          <w:lang w:val="en-GB" w:eastAsia="en-US"/>
        </w:rPr>
        <w:fldChar w:fldCharType="begin"/>
      </w:r>
      <w:r w:rsidRPr="00826850">
        <w:rPr>
          <w:color w:val="auto"/>
          <w:lang w:val="en-GB" w:eastAsia="en-US"/>
        </w:rPr>
        <w:instrText xml:space="preserve"> REF _Ref81325096 \h  \* MERGEFORMAT </w:instrText>
      </w:r>
      <w:r w:rsidRPr="00826850">
        <w:rPr>
          <w:color w:val="auto"/>
          <w:lang w:val="en-GB" w:eastAsia="en-US"/>
        </w:rPr>
      </w:r>
      <w:r w:rsidRPr="00826850">
        <w:rPr>
          <w:color w:val="auto"/>
          <w:lang w:val="en-GB" w:eastAsia="en-US"/>
        </w:rPr>
        <w:fldChar w:fldCharType="separate"/>
      </w:r>
      <w:r w:rsidR="00255A88" w:rsidRPr="00826850">
        <w:t xml:space="preserve">Figure </w:t>
      </w:r>
      <w:r w:rsidR="00255A88">
        <w:rPr>
          <w:noProof/>
        </w:rPr>
        <w:t>3</w:t>
      </w:r>
      <w:r w:rsidRPr="00826850">
        <w:rPr>
          <w:color w:val="auto"/>
          <w:lang w:val="en-GB" w:eastAsia="en-US"/>
        </w:rPr>
        <w:fldChar w:fldCharType="end"/>
      </w:r>
      <w:r w:rsidRPr="00826850">
        <w:rPr>
          <w:color w:val="auto"/>
          <w:lang w:val="en-GB" w:eastAsia="en-US"/>
        </w:rPr>
        <w:t xml:space="preserve">). </w:t>
      </w:r>
      <w:r w:rsidRPr="00826850">
        <w:rPr>
          <w:color w:val="auto"/>
          <w:lang w:val="en-GB" w:eastAsia="en-US"/>
        </w:rPr>
        <w:fldChar w:fldCharType="begin"/>
      </w:r>
      <w:r w:rsidRPr="00826850">
        <w:rPr>
          <w:color w:val="auto"/>
          <w:lang w:val="en-GB" w:eastAsia="en-US"/>
        </w:rPr>
        <w:fldChar w:fldCharType="separate"/>
      </w:r>
      <w:r w:rsidRPr="00826850">
        <w:rPr>
          <w:lang w:val="en-GB"/>
        </w:rPr>
        <w:t xml:space="preserve">￼Figure </w:t>
      </w:r>
      <w:r w:rsidRPr="00826850">
        <w:rPr>
          <w:noProof/>
          <w:lang w:val="en-GB"/>
        </w:rPr>
        <w:t>1</w:t>
      </w:r>
      <w:r w:rsidRPr="00826850">
        <w:rPr>
          <w:color w:val="auto"/>
          <w:lang w:val="en-GB" w:eastAsia="en-US"/>
        </w:rPr>
        <w:fldChar w:fldCharType="end"/>
      </w:r>
      <w:r w:rsidRPr="00826850">
        <w:rPr>
          <w:lang w:val="en-GB"/>
        </w:rPr>
        <w:t xml:space="preserve">The IndoorGML </w:t>
      </w:r>
      <w:r w:rsidR="00213159">
        <w:rPr>
          <w:lang w:val="en-GB"/>
        </w:rPr>
        <w:t>C</w:t>
      </w:r>
      <w:r w:rsidRPr="00826850">
        <w:rPr>
          <w:lang w:val="en-GB"/>
        </w:rPr>
        <w:t xml:space="preserve">ore module </w:t>
      </w:r>
      <w:r w:rsidR="00213159" w:rsidRPr="003E7307">
        <w:rPr>
          <w:lang w:val="en-GB"/>
        </w:rPr>
        <w:t xml:space="preserve">defines </w:t>
      </w:r>
      <w:r w:rsidR="007542BB" w:rsidRPr="003E7307">
        <w:rPr>
          <w:lang w:val="en-GB"/>
        </w:rPr>
        <w:t xml:space="preserve">generic aspects of Primal-Dual spaces </w:t>
      </w:r>
      <w:r w:rsidR="000C3C32" w:rsidRPr="003E7307">
        <w:rPr>
          <w:lang w:val="en-GB"/>
        </w:rPr>
        <w:t>(see below</w:t>
      </w:r>
      <w:proofErr w:type="gramStart"/>
      <w:r w:rsidR="000C3C32" w:rsidRPr="003E7307">
        <w:rPr>
          <w:lang w:val="en-GB"/>
        </w:rPr>
        <w:t>)</w:t>
      </w:r>
      <w:proofErr w:type="gramEnd"/>
      <w:r w:rsidRPr="003E7307">
        <w:rPr>
          <w:lang w:val="en-GB"/>
        </w:rPr>
        <w:t xml:space="preserve"> and each extension module </w:t>
      </w:r>
      <w:r w:rsidR="009A07F2" w:rsidRPr="003E7307">
        <w:rPr>
          <w:lang w:val="en-GB"/>
        </w:rPr>
        <w:t xml:space="preserve">introduces </w:t>
      </w:r>
      <w:r w:rsidR="00F424D2" w:rsidRPr="003E7307">
        <w:rPr>
          <w:lang w:val="en-GB"/>
        </w:rPr>
        <w:t>thematic</w:t>
      </w:r>
      <w:r w:rsidR="009A07F2" w:rsidRPr="003E7307">
        <w:rPr>
          <w:lang w:val="en-GB"/>
        </w:rPr>
        <w:t xml:space="preserve"> semantics </w:t>
      </w:r>
      <w:r w:rsidR="002411F8" w:rsidRPr="003E7307">
        <w:rPr>
          <w:lang w:val="en-GB"/>
        </w:rPr>
        <w:t>for</w:t>
      </w:r>
      <w:r w:rsidR="006B264B" w:rsidRPr="003E7307">
        <w:rPr>
          <w:lang w:val="en-GB"/>
        </w:rPr>
        <w:t xml:space="preserve"> </w:t>
      </w:r>
      <w:r w:rsidRPr="003E7307">
        <w:rPr>
          <w:lang w:val="en-GB"/>
        </w:rPr>
        <w:t>a specific application. IndoorGML 2.0</w:t>
      </w:r>
      <w:r w:rsidR="009C35DB" w:rsidRPr="003E7307">
        <w:rPr>
          <w:lang w:val="en-GB"/>
        </w:rPr>
        <w:t xml:space="preserve"> Part 1</w:t>
      </w:r>
      <w:r w:rsidRPr="003E7307">
        <w:rPr>
          <w:lang w:val="en-GB"/>
        </w:rPr>
        <w:t xml:space="preserve"> contains one extension named </w:t>
      </w:r>
      <w:r w:rsidRPr="003E7307">
        <w:rPr>
          <w:i/>
          <w:iCs/>
          <w:lang w:val="en-GB"/>
        </w:rPr>
        <w:t>Navigation</w:t>
      </w:r>
      <w:r w:rsidRPr="003E7307">
        <w:rPr>
          <w:lang w:val="en-GB"/>
        </w:rPr>
        <w:t>.</w:t>
      </w:r>
      <w:r w:rsidR="009C35DB" w:rsidRPr="003E7307">
        <w:rPr>
          <w:lang w:val="en-GB"/>
        </w:rPr>
        <w:t xml:space="preserve"> IndoorGML 2.0 Part 2 provides the implementation of IndoorGML 2.0 Part 1 </w:t>
      </w:r>
      <w:r w:rsidR="000270EA" w:rsidRPr="003E7307">
        <w:rPr>
          <w:lang w:val="en-GB"/>
        </w:rPr>
        <w:t xml:space="preserve">Conceptual model </w:t>
      </w:r>
      <w:r w:rsidR="009C35DB" w:rsidRPr="003E7307">
        <w:rPr>
          <w:lang w:val="en-GB"/>
        </w:rPr>
        <w:t>in GML, JSON</w:t>
      </w:r>
      <w:r w:rsidR="009C35DB">
        <w:rPr>
          <w:lang w:val="en-GB"/>
        </w:rPr>
        <w:t xml:space="preserve">, and SQL. </w:t>
      </w:r>
    </w:p>
    <w:p w14:paraId="27C9ABCE" w14:textId="43827FB6" w:rsidR="00D56A17" w:rsidRPr="00826850" w:rsidRDefault="00D56A17" w:rsidP="007473E6">
      <w:pPr>
        <w:pStyle w:val="Default"/>
        <w:spacing w:before="80"/>
        <w:jc w:val="both"/>
        <w:rPr>
          <w:color w:val="auto"/>
          <w:lang w:val="en-GB" w:eastAsia="en-US"/>
        </w:rPr>
      </w:pPr>
      <w:r w:rsidRPr="00826850">
        <w:rPr>
          <w:color w:val="auto"/>
          <w:lang w:val="en-GB" w:eastAsia="en-US"/>
        </w:rPr>
        <w:t xml:space="preserve">The dependency relationships among </w:t>
      </w:r>
      <w:proofErr w:type="spellStart"/>
      <w:r w:rsidRPr="00826850">
        <w:rPr>
          <w:color w:val="auto"/>
          <w:lang w:val="en-GB" w:eastAsia="en-US"/>
        </w:rPr>
        <w:t>IndoorGML’s</w:t>
      </w:r>
      <w:proofErr w:type="spellEnd"/>
      <w:r w:rsidRPr="00826850">
        <w:rPr>
          <w:color w:val="auto"/>
          <w:lang w:val="en-GB" w:eastAsia="en-US"/>
        </w:rPr>
        <w:t xml:space="preserve"> modules are illustrated in </w:t>
      </w:r>
      <w:r w:rsidRPr="00826850">
        <w:rPr>
          <w:color w:val="auto"/>
          <w:lang w:val="en-GB" w:eastAsia="en-US"/>
        </w:rPr>
        <w:fldChar w:fldCharType="begin"/>
      </w:r>
      <w:r w:rsidRPr="00826850">
        <w:rPr>
          <w:color w:val="auto"/>
          <w:lang w:val="en-GB" w:eastAsia="en-US"/>
        </w:rPr>
        <w:instrText xml:space="preserve"> REF _Ref81325096 \h  \* MERGEFORMAT </w:instrText>
      </w:r>
      <w:r w:rsidRPr="00826850">
        <w:rPr>
          <w:color w:val="auto"/>
          <w:lang w:val="en-GB" w:eastAsia="en-US"/>
        </w:rPr>
      </w:r>
      <w:r w:rsidRPr="00826850">
        <w:rPr>
          <w:color w:val="auto"/>
          <w:lang w:val="en-GB" w:eastAsia="en-US"/>
        </w:rPr>
        <w:fldChar w:fldCharType="separate"/>
      </w:r>
      <w:r w:rsidR="00255A88" w:rsidRPr="00826850">
        <w:t xml:space="preserve">Figure </w:t>
      </w:r>
      <w:r w:rsidR="00255A88">
        <w:rPr>
          <w:noProof/>
        </w:rPr>
        <w:t>3</w:t>
      </w:r>
      <w:r w:rsidRPr="00826850">
        <w:rPr>
          <w:color w:val="auto"/>
          <w:lang w:val="en-GB" w:eastAsia="en-US"/>
        </w:rPr>
        <w:fldChar w:fldCharType="end"/>
      </w:r>
      <w:r w:rsidRPr="00826850">
        <w:rPr>
          <w:color w:val="auto"/>
          <w:lang w:val="en-GB" w:eastAsia="en-US"/>
        </w:rPr>
        <w:t>. Each module is represented by a package in UML. The package name corresponds to the module name. A dash arrow in the figure indicates that the schema at the tail of the arrow depends upon the schema at the head of the arrow. In the following sections the modules are described in detail.</w:t>
      </w:r>
    </w:p>
    <w:bookmarkEnd w:id="731"/>
    <w:bookmarkEnd w:id="732"/>
    <w:p w14:paraId="7ED0D413" w14:textId="77777777" w:rsidR="00D56A17" w:rsidRPr="00826850" w:rsidRDefault="00D56A17" w:rsidP="00D56A17">
      <w:pPr>
        <w:pStyle w:val="Default"/>
        <w:keepNext/>
        <w:spacing w:before="80"/>
        <w:jc w:val="center"/>
      </w:pPr>
      <w:r w:rsidRPr="00826850">
        <w:rPr>
          <w:noProof/>
        </w:rPr>
        <w:drawing>
          <wp:inline distT="0" distB="0" distL="0" distR="0" wp14:anchorId="7145DBA8" wp14:editId="2008A502">
            <wp:extent cx="5047935" cy="2863662"/>
            <wp:effectExtent l="0" t="0" r="635" b="0"/>
            <wp:docPr id="2"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11"/>
                    <pic:cNvPicPr>
                      <a:picLocks noChangeAspect="1"/>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rcRect/>
                    <a:stretch/>
                  </pic:blipFill>
                  <pic:spPr bwMode="auto">
                    <a:xfrm>
                      <a:off x="0" y="0"/>
                      <a:ext cx="5047935" cy="2863662"/>
                    </a:xfrm>
                    <a:prstGeom prst="rect">
                      <a:avLst/>
                    </a:prstGeom>
                    <a:noFill/>
                    <a:ln>
                      <a:noFill/>
                    </a:ln>
                  </pic:spPr>
                </pic:pic>
              </a:graphicData>
            </a:graphic>
          </wp:inline>
        </w:drawing>
      </w:r>
    </w:p>
    <w:p w14:paraId="34E7C21B" w14:textId="3ACA7DBC" w:rsidR="00D56A17" w:rsidRPr="00904644" w:rsidRDefault="00D56A17" w:rsidP="00904644">
      <w:pPr>
        <w:pStyle w:val="Caption"/>
        <w:rPr>
          <w:rFonts w:cs="Times New Roman"/>
          <w:szCs w:val="24"/>
          <w:lang w:val="en-GB"/>
        </w:rPr>
      </w:pPr>
      <w:bookmarkStart w:id="736" w:name="_Ref81325096"/>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3</w:t>
      </w:r>
      <w:r w:rsidRPr="00826850">
        <w:rPr>
          <w:rFonts w:cs="Times New Roman"/>
          <w:szCs w:val="24"/>
        </w:rPr>
        <w:fldChar w:fldCharType="end"/>
      </w:r>
      <w:bookmarkEnd w:id="736"/>
      <w:r w:rsidRPr="00826850">
        <w:rPr>
          <w:rFonts w:cs="Times New Roman"/>
          <w:szCs w:val="24"/>
        </w:rPr>
        <w:t xml:space="preserve">: Modular </w:t>
      </w:r>
      <w:proofErr w:type="spellStart"/>
      <w:r w:rsidRPr="00826850">
        <w:rPr>
          <w:rFonts w:cs="Times New Roman"/>
          <w:szCs w:val="24"/>
        </w:rPr>
        <w:t>organisation</w:t>
      </w:r>
      <w:proofErr w:type="spellEnd"/>
      <w:r w:rsidRPr="00826850">
        <w:rPr>
          <w:rFonts w:cs="Times New Roman"/>
          <w:szCs w:val="24"/>
        </w:rPr>
        <w:t xml:space="preserve"> </w:t>
      </w:r>
      <w:proofErr w:type="spellStart"/>
      <w:r w:rsidRPr="00826850">
        <w:rPr>
          <w:rFonts w:cs="Times New Roman"/>
          <w:szCs w:val="24"/>
        </w:rPr>
        <w:t>of</w:t>
      </w:r>
      <w:proofErr w:type="spellEnd"/>
      <w:r w:rsidRPr="00826850">
        <w:rPr>
          <w:rFonts w:cs="Times New Roman"/>
          <w:szCs w:val="24"/>
        </w:rPr>
        <w:t xml:space="preserve"> IndoorGML</w:t>
      </w:r>
    </w:p>
    <w:p w14:paraId="3A0E4FFD" w14:textId="47F7BBE3" w:rsidR="00D56A17" w:rsidRPr="00826850" w:rsidRDefault="00D56A17" w:rsidP="00D56A17">
      <w:pPr>
        <w:pStyle w:val="Heading1"/>
        <w:tabs>
          <w:tab w:val="left" w:pos="400"/>
          <w:tab w:val="left" w:pos="560"/>
        </w:tabs>
        <w:suppressAutoHyphens/>
        <w:spacing w:before="270" w:after="120" w:line="-270" w:lineRule="auto"/>
        <w:jc w:val="both"/>
        <w:rPr>
          <w:lang w:eastAsia="ko-KR"/>
        </w:rPr>
      </w:pPr>
      <w:bookmarkStart w:id="737" w:name="_Ref43282342"/>
      <w:del w:id="738" w:author="Taehoon KIM" w:date="2024-09-20T02:53:00Z" w16du:dateUtc="2024-09-19T17:53:00Z">
        <w:r w:rsidRPr="00826850" w:rsidDel="00C674AD">
          <w:delText xml:space="preserve">GENERAL </w:delText>
        </w:r>
      </w:del>
      <w:bookmarkStart w:id="739" w:name="_Toc177698551"/>
      <w:ins w:id="740" w:author="Taehoon KIM" w:date="2024-09-20T02:53:00Z" w16du:dateUtc="2024-09-19T17:53:00Z">
        <w:r w:rsidR="00C674AD">
          <w:t>General</w:t>
        </w:r>
        <w:r w:rsidR="00C674AD" w:rsidRPr="00826850">
          <w:t xml:space="preserve"> </w:t>
        </w:r>
      </w:ins>
      <w:del w:id="741" w:author="Taehoon KIM" w:date="2024-09-20T02:53:00Z" w16du:dateUtc="2024-09-19T17:53:00Z">
        <w:r w:rsidR="00947A46" w:rsidRPr="00826850" w:rsidDel="00C674AD">
          <w:rPr>
            <w:lang w:eastAsia="ko-KR"/>
          </w:rPr>
          <w:delText xml:space="preserve">INDOORGML </w:delText>
        </w:r>
      </w:del>
      <w:ins w:id="742" w:author="Taehoon KIM" w:date="2024-09-20T02:53:00Z" w16du:dateUtc="2024-09-19T17:53:00Z">
        <w:r w:rsidR="00C674AD" w:rsidRPr="00826850">
          <w:rPr>
            <w:lang w:eastAsia="ko-KR"/>
          </w:rPr>
          <w:t>I</w:t>
        </w:r>
        <w:r w:rsidR="00C674AD">
          <w:rPr>
            <w:lang w:eastAsia="ko-KR"/>
          </w:rPr>
          <w:t>ndoor</w:t>
        </w:r>
        <w:r w:rsidR="00C674AD" w:rsidRPr="00826850">
          <w:rPr>
            <w:lang w:eastAsia="ko-KR"/>
          </w:rPr>
          <w:t xml:space="preserve">GML </w:t>
        </w:r>
      </w:ins>
      <w:del w:id="743" w:author="Taehoon KIM" w:date="2024-09-20T02:54:00Z" w16du:dateUtc="2024-09-19T17:54:00Z">
        <w:r w:rsidRPr="00826850" w:rsidDel="00B3008C">
          <w:rPr>
            <w:lang w:eastAsia="ko-KR"/>
          </w:rPr>
          <w:delText xml:space="preserve">CONCEPTS </w:delText>
        </w:r>
      </w:del>
      <w:bookmarkEnd w:id="737"/>
      <w:ins w:id="744" w:author="Taehoon KIM" w:date="2024-09-20T02:54:00Z" w16du:dateUtc="2024-09-19T17:54:00Z">
        <w:r w:rsidR="00B3008C" w:rsidRPr="00826850">
          <w:rPr>
            <w:lang w:eastAsia="ko-KR"/>
          </w:rPr>
          <w:t>C</w:t>
        </w:r>
        <w:r w:rsidR="00B3008C">
          <w:rPr>
            <w:lang w:eastAsia="ko-KR"/>
          </w:rPr>
          <w:t>oncepts</w:t>
        </w:r>
        <w:bookmarkEnd w:id="739"/>
        <w:r w:rsidR="00B3008C" w:rsidRPr="00826850">
          <w:rPr>
            <w:lang w:eastAsia="ko-KR"/>
          </w:rPr>
          <w:t xml:space="preserve"> </w:t>
        </w:r>
      </w:ins>
    </w:p>
    <w:p w14:paraId="521F7001" w14:textId="4D7EFDA1" w:rsidR="00D56A17" w:rsidRPr="00826850" w:rsidRDefault="00D56A17" w:rsidP="00D56A17">
      <w:pPr>
        <w:pStyle w:val="Default"/>
        <w:spacing w:before="80"/>
        <w:jc w:val="both"/>
        <w:rPr>
          <w:color w:val="auto"/>
          <w:lang w:val="en-GB"/>
        </w:rPr>
      </w:pPr>
      <w:bookmarkStart w:id="745" w:name="OLE_LINK36"/>
      <w:r w:rsidRPr="00826850">
        <w:rPr>
          <w:color w:val="auto"/>
          <w:lang w:val="en-GB"/>
        </w:rPr>
        <w:t xml:space="preserve">IndoorGML is a space-centred standard. As </w:t>
      </w:r>
      <w:r w:rsidR="00947A46">
        <w:rPr>
          <w:color w:val="auto"/>
          <w:lang w:val="en-GB"/>
        </w:rPr>
        <w:t>such</w:t>
      </w:r>
      <w:r w:rsidRPr="00826850">
        <w:rPr>
          <w:color w:val="auto"/>
          <w:lang w:val="en-GB"/>
        </w:rPr>
        <w:t xml:space="preserve">, it focuses on the three main types of information of spaces (2D or 3D): geometry, topology and semantic. </w:t>
      </w:r>
      <w:r w:rsidR="00B1567E">
        <w:rPr>
          <w:color w:val="auto"/>
          <w:lang w:val="en-GB"/>
        </w:rPr>
        <w:t>To</w:t>
      </w:r>
      <w:r w:rsidRPr="00826850">
        <w:rPr>
          <w:color w:val="auto"/>
          <w:lang w:val="en-GB"/>
        </w:rPr>
        <w:t xml:space="preserve"> define the space and its suitable properties under the consideration of those three types of information, the </w:t>
      </w:r>
      <w:r w:rsidR="00B1567E">
        <w:rPr>
          <w:color w:val="auto"/>
          <w:lang w:val="en-GB"/>
        </w:rPr>
        <w:t>S</w:t>
      </w:r>
      <w:r w:rsidRPr="00826850">
        <w:rPr>
          <w:color w:val="auto"/>
          <w:lang w:val="en-GB"/>
        </w:rPr>
        <w:t xml:space="preserve">tandard relies on the following concepts: </w:t>
      </w:r>
    </w:p>
    <w:bookmarkEnd w:id="745"/>
    <w:p w14:paraId="1B18C110" w14:textId="77777777" w:rsidR="00D56A17" w:rsidRPr="00826850" w:rsidRDefault="00D56A17" w:rsidP="00601140">
      <w:pPr>
        <w:pStyle w:val="ListParagraph"/>
        <w:numPr>
          <w:ilvl w:val="0"/>
          <w:numId w:val="25"/>
        </w:numPr>
        <w:ind w:leftChars="0"/>
        <w:rPr>
          <w:lang w:eastAsia="ko-KR"/>
        </w:rPr>
      </w:pPr>
      <w:r w:rsidRPr="00826850">
        <w:rPr>
          <w:lang w:eastAsia="ko-KR"/>
        </w:rPr>
        <w:t xml:space="preserve">Cellular space, </w:t>
      </w:r>
    </w:p>
    <w:p w14:paraId="1FB34F77" w14:textId="77777777" w:rsidR="00D56A17" w:rsidRPr="00826850" w:rsidRDefault="00D56A17" w:rsidP="00601140">
      <w:pPr>
        <w:pStyle w:val="ListParagraph"/>
        <w:numPr>
          <w:ilvl w:val="0"/>
          <w:numId w:val="25"/>
        </w:numPr>
        <w:ind w:leftChars="0"/>
        <w:rPr>
          <w:lang w:eastAsia="ko-KR"/>
        </w:rPr>
      </w:pPr>
      <w:proofErr w:type="spellStart"/>
      <w:r w:rsidRPr="00826850">
        <w:rPr>
          <w:lang w:eastAsia="ko-KR"/>
        </w:rPr>
        <w:t>Poincaré</w:t>
      </w:r>
      <w:proofErr w:type="spellEnd"/>
      <w:r w:rsidRPr="00826850">
        <w:rPr>
          <w:lang w:eastAsia="ko-KR"/>
        </w:rPr>
        <w:t xml:space="preserve"> Duality, </w:t>
      </w:r>
    </w:p>
    <w:p w14:paraId="3CFC5B1A" w14:textId="77777777" w:rsidR="00D56A17" w:rsidRPr="00826850" w:rsidRDefault="00D56A17" w:rsidP="00601140">
      <w:pPr>
        <w:pStyle w:val="ListParagraph"/>
        <w:numPr>
          <w:ilvl w:val="0"/>
          <w:numId w:val="25"/>
        </w:numPr>
        <w:ind w:leftChars="0"/>
        <w:rPr>
          <w:lang w:eastAsia="ko-KR"/>
        </w:rPr>
      </w:pPr>
      <w:r w:rsidRPr="00826850">
        <w:rPr>
          <w:lang w:eastAsia="ko-KR"/>
        </w:rPr>
        <w:t>Semantic extension,</w:t>
      </w:r>
    </w:p>
    <w:p w14:paraId="383FCA3D" w14:textId="77777777" w:rsidR="00D56A17" w:rsidRPr="00826850" w:rsidRDefault="00D56A17" w:rsidP="00601140">
      <w:pPr>
        <w:pStyle w:val="ListParagraph"/>
        <w:numPr>
          <w:ilvl w:val="0"/>
          <w:numId w:val="25"/>
        </w:numPr>
        <w:ind w:leftChars="0"/>
        <w:rPr>
          <w:lang w:eastAsia="ko-KR"/>
        </w:rPr>
      </w:pPr>
      <w:r w:rsidRPr="00826850">
        <w:rPr>
          <w:lang w:eastAsia="ko-KR"/>
        </w:rPr>
        <w:t xml:space="preserve">Thematic layering. </w:t>
      </w:r>
    </w:p>
    <w:p w14:paraId="023E5F2E" w14:textId="77777777" w:rsidR="00D56A17" w:rsidRPr="00826850" w:rsidRDefault="00D56A17" w:rsidP="00D56A17">
      <w:pPr>
        <w:pStyle w:val="ListParagraph"/>
        <w:ind w:leftChars="0" w:left="600"/>
        <w:rPr>
          <w:lang w:eastAsia="ko-KR"/>
        </w:rPr>
      </w:pPr>
    </w:p>
    <w:p w14:paraId="2DD61319" w14:textId="6360C27B" w:rsidR="00D56A17" w:rsidRPr="00826850" w:rsidRDefault="00D56A17" w:rsidP="00F81F4B">
      <w:pPr>
        <w:jc w:val="both"/>
        <w:rPr>
          <w:lang w:eastAsia="ko-KR"/>
        </w:rPr>
      </w:pPr>
      <w:bookmarkStart w:id="746" w:name="OLE_LINK37"/>
      <w:r w:rsidRPr="00826850">
        <w:rPr>
          <w:lang w:eastAsia="ko-KR"/>
        </w:rPr>
        <w:lastRenderedPageBreak/>
        <w:t xml:space="preserve">The cellular space provides the geometric description of an IndoorGML model. The </w:t>
      </w:r>
      <w:proofErr w:type="spellStart"/>
      <w:r w:rsidRPr="00826850">
        <w:rPr>
          <w:lang w:eastAsia="ko-KR"/>
        </w:rPr>
        <w:t>Poincaré</w:t>
      </w:r>
      <w:proofErr w:type="spellEnd"/>
      <w:r w:rsidRPr="00826850">
        <w:rPr>
          <w:lang w:eastAsia="ko-KR"/>
        </w:rPr>
        <w:t xml:space="preserve"> duality describes the topological relations such as adjacency and connectivity between the spaces. Together, they form the key concept of </w:t>
      </w:r>
      <w:r w:rsidR="00B1567E">
        <w:rPr>
          <w:lang w:eastAsia="ko-KR"/>
        </w:rPr>
        <w:t xml:space="preserve">the </w:t>
      </w:r>
      <w:r w:rsidRPr="00826850">
        <w:rPr>
          <w:lang w:eastAsia="ko-KR"/>
        </w:rPr>
        <w:t xml:space="preserve">Primal-Dual model that defines the core part of </w:t>
      </w:r>
      <w:r w:rsidR="00B1567E">
        <w:rPr>
          <w:lang w:eastAsia="ko-KR"/>
        </w:rPr>
        <w:t>the</w:t>
      </w:r>
      <w:r w:rsidR="00B1567E" w:rsidRPr="00826850">
        <w:rPr>
          <w:lang w:eastAsia="ko-KR"/>
        </w:rPr>
        <w:t xml:space="preserve"> </w:t>
      </w:r>
      <w:r w:rsidRPr="00826850">
        <w:rPr>
          <w:lang w:eastAsia="ko-KR"/>
        </w:rPr>
        <w:t xml:space="preserve">IndoorGML </w:t>
      </w:r>
      <w:r w:rsidR="00B1567E">
        <w:rPr>
          <w:lang w:eastAsia="ko-KR"/>
        </w:rPr>
        <w:t>Conceptual M</w:t>
      </w:r>
      <w:r w:rsidRPr="00826850">
        <w:rPr>
          <w:lang w:eastAsia="ko-KR"/>
        </w:rPr>
        <w:t xml:space="preserve">odel. The semantic extension mechanism, as </w:t>
      </w:r>
      <w:r w:rsidR="00B1567E">
        <w:rPr>
          <w:lang w:eastAsia="ko-KR"/>
        </w:rPr>
        <w:t>the</w:t>
      </w:r>
      <w:r w:rsidR="00B1567E" w:rsidRPr="00826850">
        <w:rPr>
          <w:lang w:eastAsia="ko-KR"/>
        </w:rPr>
        <w:t xml:space="preserve"> </w:t>
      </w:r>
      <w:r w:rsidRPr="00826850">
        <w:rPr>
          <w:lang w:eastAsia="ko-KR"/>
        </w:rPr>
        <w:t xml:space="preserve">name suggests, </w:t>
      </w:r>
      <w:r w:rsidR="00B1567E">
        <w:rPr>
          <w:lang w:eastAsia="ko-KR"/>
        </w:rPr>
        <w:t>supports adding</w:t>
      </w:r>
      <w:r w:rsidRPr="00826850">
        <w:rPr>
          <w:lang w:eastAsia="ko-KR"/>
        </w:rPr>
        <w:t xml:space="preserve"> more details to the basic semantics of the core module. Thematic layering mechanism </w:t>
      </w:r>
      <w:r w:rsidR="00B1567E">
        <w:rPr>
          <w:lang w:eastAsia="ko-KR"/>
        </w:rPr>
        <w:t>supports</w:t>
      </w:r>
      <w:r w:rsidRPr="00826850">
        <w:rPr>
          <w:lang w:eastAsia="ko-KR"/>
        </w:rPr>
        <w:t xml:space="preserve"> organi</w:t>
      </w:r>
      <w:r w:rsidR="00B1567E">
        <w:rPr>
          <w:lang w:eastAsia="ko-KR"/>
        </w:rPr>
        <w:t>zing</w:t>
      </w:r>
      <w:r w:rsidRPr="00826850">
        <w:rPr>
          <w:lang w:eastAsia="ko-KR"/>
        </w:rPr>
        <w:t xml:space="preserve"> an IndoorGML model as a collection of layers with different themes. Those concepts are elaborated in the following subsections.</w:t>
      </w:r>
    </w:p>
    <w:p w14:paraId="08A76015" w14:textId="77777777" w:rsidR="00D56A17" w:rsidRPr="00D56A17" w:rsidRDefault="00D56A17" w:rsidP="00601140">
      <w:pPr>
        <w:pStyle w:val="Heading2"/>
        <w:numPr>
          <w:ilvl w:val="1"/>
          <w:numId w:val="50"/>
        </w:numPr>
        <w:tabs>
          <w:tab w:val="clear" w:pos="576"/>
          <w:tab w:val="left" w:pos="540"/>
          <w:tab w:val="left" w:pos="700"/>
        </w:tabs>
        <w:suppressAutoHyphens/>
        <w:spacing w:before="60" w:after="120" w:line="-250" w:lineRule="auto"/>
        <w:jc w:val="both"/>
        <w:rPr>
          <w:szCs w:val="24"/>
          <w:lang w:eastAsia="ko-KR"/>
        </w:rPr>
      </w:pPr>
      <w:bookmarkStart w:id="747" w:name="_Ref80097124"/>
      <w:bookmarkStart w:id="748" w:name="_Toc177698552"/>
      <w:bookmarkEnd w:id="746"/>
      <w:r w:rsidRPr="00D56A17">
        <w:rPr>
          <w:szCs w:val="24"/>
          <w:lang w:eastAsia="ko-KR"/>
        </w:rPr>
        <w:t>Space</w:t>
      </w:r>
      <w:bookmarkEnd w:id="747"/>
      <w:bookmarkEnd w:id="748"/>
    </w:p>
    <w:p w14:paraId="181DC060" w14:textId="1211C2AD" w:rsidR="00D56A17" w:rsidRPr="00826850" w:rsidRDefault="00D56A17" w:rsidP="00F81F4B">
      <w:pPr>
        <w:autoSpaceDE w:val="0"/>
        <w:autoSpaceDN w:val="0"/>
        <w:adjustRightInd w:val="0"/>
        <w:spacing w:after="0"/>
        <w:jc w:val="both"/>
        <w:rPr>
          <w:lang w:eastAsia="ko-KR"/>
        </w:rPr>
      </w:pPr>
      <w:bookmarkStart w:id="749" w:name="OLE_LINK38"/>
      <w:r w:rsidRPr="00826850">
        <w:rPr>
          <w:lang w:eastAsia="ko-KR"/>
        </w:rPr>
        <w:t xml:space="preserve">The notion of space is widely explored in spatial science and urban applications in general </w:t>
      </w:r>
      <w:sdt>
        <w:sdtPr>
          <w:rPr>
            <w:lang w:eastAsia="ko-KR"/>
          </w:rPr>
          <w:id w:val="-922640141"/>
          <w:citation/>
        </w:sdtPr>
        <w:sdtContent>
          <w:r w:rsidRPr="00826850">
            <w:rPr>
              <w:lang w:eastAsia="ko-KR"/>
            </w:rPr>
            <w:fldChar w:fldCharType="begin"/>
          </w:r>
          <w:r w:rsidRPr="00826850">
            <w:rPr>
              <w:lang w:eastAsia="ko-KR"/>
            </w:rPr>
            <w:instrText xml:space="preserve"> CITATION Zla20 \l 3081 </w:instrText>
          </w:r>
          <w:r w:rsidRPr="00826850">
            <w:rPr>
              <w:lang w:eastAsia="ko-KR"/>
            </w:rPr>
            <w:fldChar w:fldCharType="separate"/>
          </w:r>
          <w:r w:rsidR="00255A88" w:rsidRPr="00255A88">
            <w:rPr>
              <w:noProof/>
              <w:lang w:eastAsia="ko-KR"/>
            </w:rPr>
            <w:t>(Zlatanova, et al., 2020)</w:t>
          </w:r>
          <w:r w:rsidRPr="00826850">
            <w:rPr>
              <w:lang w:eastAsia="ko-KR"/>
            </w:rPr>
            <w:fldChar w:fldCharType="end"/>
          </w:r>
        </w:sdtContent>
      </w:sdt>
      <w:r w:rsidRPr="00826850">
        <w:rPr>
          <w:lang w:eastAsia="ko-KR"/>
        </w:rPr>
        <w:t xml:space="preserve">. Among </w:t>
      </w:r>
      <w:r w:rsidR="00B1567E">
        <w:rPr>
          <w:lang w:eastAsia="ko-KR"/>
        </w:rPr>
        <w:t>the</w:t>
      </w:r>
      <w:r w:rsidR="00B1567E" w:rsidRPr="00826850">
        <w:rPr>
          <w:lang w:eastAsia="ko-KR"/>
        </w:rPr>
        <w:t xml:space="preserve"> </w:t>
      </w:r>
      <w:r w:rsidRPr="00826850">
        <w:rPr>
          <w:lang w:eastAsia="ko-KR"/>
        </w:rPr>
        <w:t xml:space="preserve">diverse definitions that can be found in dictionaries and related literature, one definition of the space encapsulates most of the concepts attached it: </w:t>
      </w:r>
    </w:p>
    <w:bookmarkEnd w:id="749"/>
    <w:p w14:paraId="4869E5F0" w14:textId="77777777" w:rsidR="00D56A17" w:rsidRPr="00826850" w:rsidRDefault="00D56A17" w:rsidP="00F81F4B">
      <w:pPr>
        <w:autoSpaceDE w:val="0"/>
        <w:autoSpaceDN w:val="0"/>
        <w:adjustRightInd w:val="0"/>
        <w:spacing w:after="0"/>
        <w:jc w:val="both"/>
        <w:rPr>
          <w:lang w:eastAsia="ko-KR"/>
        </w:rPr>
      </w:pPr>
    </w:p>
    <w:p w14:paraId="21A6F178" w14:textId="69FAE232" w:rsidR="00D56A17" w:rsidRPr="00826850" w:rsidRDefault="00D56A17" w:rsidP="00F81F4B">
      <w:pPr>
        <w:autoSpaceDE w:val="0"/>
        <w:autoSpaceDN w:val="0"/>
        <w:adjustRightInd w:val="0"/>
        <w:spacing w:after="0"/>
        <w:jc w:val="both"/>
        <w:rPr>
          <w:i/>
          <w:lang w:eastAsia="ko-KR"/>
        </w:rPr>
      </w:pPr>
      <w:r w:rsidRPr="00826850">
        <w:rPr>
          <w:i/>
          <w:lang w:eastAsia="ko-KR"/>
        </w:rPr>
        <w:t>“</w:t>
      </w:r>
      <w:bookmarkStart w:id="750" w:name="OLE_LINK39"/>
      <w:r w:rsidRPr="00826850">
        <w:rPr>
          <w:i/>
          <w:lang w:eastAsia="ko-KR"/>
        </w:rPr>
        <w:t>Space is either unlimited expand or an empty area usually bounded in some way between things (e.g., the architect left space in front of the building</w:t>
      </w:r>
      <w:proofErr w:type="gramStart"/>
      <w:r w:rsidRPr="00826850">
        <w:rPr>
          <w:i/>
          <w:lang w:eastAsia="ko-KR"/>
        </w:rPr>
        <w:t>)</w:t>
      </w:r>
      <w:proofErr w:type="gramEnd"/>
      <w:r w:rsidRPr="00826850">
        <w:rPr>
          <w:i/>
          <w:lang w:eastAsia="ko-KR"/>
        </w:rPr>
        <w:t xml:space="preserve"> or an area reserved for some particular purpose (e.g., the laboratory’s floor space</w:t>
      </w:r>
      <w:bookmarkEnd w:id="750"/>
      <w:r w:rsidRPr="00826850">
        <w:rPr>
          <w:i/>
          <w:lang w:eastAsia="ko-KR"/>
        </w:rPr>
        <w:t xml:space="preserve">)” </w:t>
      </w:r>
      <w:sdt>
        <w:sdtPr>
          <w:rPr>
            <w:i/>
            <w:lang w:eastAsia="ko-KR"/>
          </w:rPr>
          <w:id w:val="-393733451"/>
          <w:citation/>
        </w:sdtPr>
        <w:sdtContent>
          <w:r w:rsidRPr="00826850">
            <w:rPr>
              <w:i/>
              <w:iCs/>
              <w:lang w:eastAsia="ko-KR"/>
            </w:rPr>
            <w:fldChar w:fldCharType="begin"/>
          </w:r>
          <w:r w:rsidRPr="00826850">
            <w:rPr>
              <w:lang w:eastAsia="ko-KR"/>
            </w:rPr>
            <w:instrText xml:space="preserve"> CITATION Pri10 \l 3081 </w:instrText>
          </w:r>
          <w:r w:rsidRPr="00826850">
            <w:rPr>
              <w:i/>
              <w:lang w:eastAsia="ko-KR"/>
            </w:rPr>
            <w:fldChar w:fldCharType="separate"/>
          </w:r>
          <w:r w:rsidR="00255A88" w:rsidRPr="00255A88">
            <w:rPr>
              <w:noProof/>
              <w:lang w:eastAsia="ko-KR"/>
            </w:rPr>
            <w:t>(Princeton University, 2010)</w:t>
          </w:r>
          <w:r w:rsidRPr="00826850">
            <w:rPr>
              <w:i/>
              <w:iCs/>
              <w:lang w:eastAsia="ko-KR"/>
            </w:rPr>
            <w:fldChar w:fldCharType="end"/>
          </w:r>
        </w:sdtContent>
      </w:sdt>
      <w:r w:rsidRPr="00826850">
        <w:rPr>
          <w:lang w:eastAsia="ko-KR"/>
        </w:rPr>
        <w:t>.</w:t>
      </w:r>
    </w:p>
    <w:p w14:paraId="1C8A54CC" w14:textId="77777777" w:rsidR="00D56A17" w:rsidRPr="00826850" w:rsidRDefault="00D56A17" w:rsidP="00D56A17">
      <w:pPr>
        <w:autoSpaceDE w:val="0"/>
        <w:autoSpaceDN w:val="0"/>
        <w:adjustRightInd w:val="0"/>
        <w:spacing w:after="0"/>
        <w:rPr>
          <w:lang w:eastAsia="ko-KR"/>
        </w:rPr>
      </w:pPr>
    </w:p>
    <w:p w14:paraId="01E3E58A" w14:textId="4CEE3D94" w:rsidR="00D56A17" w:rsidRPr="00826850" w:rsidRDefault="00D56A17" w:rsidP="00F81F4B">
      <w:pPr>
        <w:autoSpaceDE w:val="0"/>
        <w:autoSpaceDN w:val="0"/>
        <w:adjustRightInd w:val="0"/>
        <w:spacing w:after="0"/>
        <w:jc w:val="both"/>
        <w:rPr>
          <w:lang w:eastAsia="ko-KR"/>
        </w:rPr>
      </w:pPr>
      <w:bookmarkStart w:id="751" w:name="OLE_LINK40"/>
      <w:r w:rsidRPr="00826850">
        <w:rPr>
          <w:lang w:eastAsia="ko-KR"/>
        </w:rPr>
        <w:t xml:space="preserve">That definition acknowledges three main aspects of the space: (a) its ability to expand infinitely, (b) its intuition to be generally empty and eventually bounded (particularly in the built environment) and (c) its functional property. In IndoorGML, the space is characterized by all those properties, except </w:t>
      </w:r>
      <w:r w:rsidR="00B1567E">
        <w:rPr>
          <w:lang w:eastAsia="ko-KR"/>
        </w:rPr>
        <w:t xml:space="preserve">that an </w:t>
      </w:r>
      <w:r w:rsidRPr="00826850">
        <w:rPr>
          <w:lang w:eastAsia="ko-KR"/>
        </w:rPr>
        <w:t xml:space="preserve">IndoorGML space is not necessarily empty. Depending on the IndoorGML extension (indoor navigation, sensors coverage, ownership, etc.) spaces can be empty, non-empty or partially empty.  </w:t>
      </w:r>
    </w:p>
    <w:bookmarkEnd w:id="751"/>
    <w:p w14:paraId="1EE980EE" w14:textId="77777777" w:rsidR="00D56A17" w:rsidRPr="00826850" w:rsidRDefault="00D56A17" w:rsidP="00F81F4B">
      <w:pPr>
        <w:autoSpaceDE w:val="0"/>
        <w:autoSpaceDN w:val="0"/>
        <w:adjustRightInd w:val="0"/>
        <w:spacing w:after="0"/>
        <w:jc w:val="both"/>
        <w:rPr>
          <w:lang w:eastAsia="ko-KR"/>
        </w:rPr>
      </w:pPr>
    </w:p>
    <w:p w14:paraId="7F03DADD" w14:textId="3EEA09DE" w:rsidR="00D56A17" w:rsidRPr="00826850" w:rsidRDefault="00B1567E" w:rsidP="00F81F4B">
      <w:pPr>
        <w:jc w:val="both"/>
        <w:rPr>
          <w:lang w:eastAsia="ko-KR"/>
        </w:rPr>
      </w:pPr>
      <w:bookmarkStart w:id="752" w:name="_Hlk177571477"/>
      <w:bookmarkStart w:id="753" w:name="OLE_LINK41"/>
      <w:r>
        <w:rPr>
          <w:lang w:eastAsia="ko-KR"/>
        </w:rPr>
        <w:t>I</w:t>
      </w:r>
      <w:r w:rsidR="00D56A17" w:rsidRPr="00826850">
        <w:rPr>
          <w:lang w:eastAsia="ko-KR"/>
        </w:rPr>
        <w:t xml:space="preserve">ndoor space is commonly perceived as a space within a building. It incorporates architectural components such as walls, slabs, </w:t>
      </w:r>
      <w:r>
        <w:rPr>
          <w:lang w:eastAsia="ko-KR"/>
        </w:rPr>
        <w:t xml:space="preserve">and </w:t>
      </w:r>
      <w:r w:rsidR="00D56A17" w:rsidRPr="00826850">
        <w:rPr>
          <w:lang w:eastAsia="ko-KR"/>
        </w:rPr>
        <w:t xml:space="preserve">doors, </w:t>
      </w:r>
      <w:r>
        <w:rPr>
          <w:lang w:eastAsia="ko-KR"/>
        </w:rPr>
        <w:t>and</w:t>
      </w:r>
      <w:r w:rsidR="00D56A17" w:rsidRPr="00826850">
        <w:rPr>
          <w:lang w:eastAsia="ko-KR"/>
        </w:rPr>
        <w:t xml:space="preserve"> furniture such as chairs, tables, desks</w:t>
      </w:r>
      <w:r>
        <w:rPr>
          <w:lang w:eastAsia="ko-KR"/>
        </w:rPr>
        <w:t>,</w:t>
      </w:r>
      <w:r w:rsidR="00D56A17" w:rsidRPr="00826850">
        <w:rPr>
          <w:lang w:eastAsia="ko-KR"/>
        </w:rPr>
        <w:t xml:space="preserve"> and the remaining empty spaces as in rooms, corridors, halls, etc. IndoorGML 2.0</w:t>
      </w:r>
      <w:r w:rsidR="009C35DB">
        <w:rPr>
          <w:lang w:eastAsia="ko-KR"/>
        </w:rPr>
        <w:t xml:space="preserve"> Conceptual Model</w:t>
      </w:r>
      <w:r w:rsidR="00D56A17" w:rsidRPr="00826850">
        <w:rPr>
          <w:lang w:eastAsia="ko-KR"/>
        </w:rPr>
        <w:t xml:space="preserve"> focus</w:t>
      </w:r>
      <w:del w:id="754" w:author="Taehoon KIM" w:date="2024-09-18T17:05:00Z" w16du:dateUtc="2024-09-18T08:05:00Z">
        <w:r w:rsidR="00D56A17" w:rsidRPr="00826850" w:rsidDel="003C646D">
          <w:rPr>
            <w:lang w:eastAsia="ko-KR"/>
          </w:rPr>
          <w:delText>s</w:delText>
        </w:r>
      </w:del>
      <w:r w:rsidR="00D56A17" w:rsidRPr="00826850">
        <w:rPr>
          <w:lang w:eastAsia="ko-KR"/>
        </w:rPr>
        <w:t xml:space="preserve">es on the empty spaces where objects can be located, and activities can be hosted for indoor navigation or LBS. Consequently, the relationships between spaces are of critical importance. </w:t>
      </w:r>
    </w:p>
    <w:bookmarkEnd w:id="752"/>
    <w:bookmarkEnd w:id="753"/>
    <w:p w14:paraId="51F04E2A" w14:textId="33ADEA12" w:rsidR="00D56A17" w:rsidRPr="00826850" w:rsidRDefault="00D56A17" w:rsidP="00F81F4B">
      <w:pPr>
        <w:jc w:val="both"/>
        <w:rPr>
          <w:lang w:eastAsia="ko-KR"/>
        </w:rPr>
      </w:pPr>
      <w:r w:rsidRPr="00826850">
        <w:rPr>
          <w:lang w:eastAsia="ko-KR"/>
        </w:rPr>
        <w:t>Spaces in the built environment are not always sharply distinguishable. Many spaces cannot be strictly categori</w:t>
      </w:r>
      <w:r w:rsidR="000104F7">
        <w:rPr>
          <w:lang w:eastAsia="ko-KR"/>
        </w:rPr>
        <w:t>z</w:t>
      </w:r>
      <w:r w:rsidRPr="00826850">
        <w:rPr>
          <w:lang w:eastAsia="ko-KR"/>
        </w:rPr>
        <w:t xml:space="preserve">ed as indoor or outdoor, but rather as semi-spaces often linking indoor and outdoor environments </w:t>
      </w:r>
      <w:sdt>
        <w:sdtPr>
          <w:rPr>
            <w:lang w:eastAsia="ko-KR"/>
          </w:rPr>
          <w:id w:val="-744793575"/>
          <w:citation/>
        </w:sdtPr>
        <w:sdtContent>
          <w:r w:rsidRPr="00826850">
            <w:rPr>
              <w:lang w:eastAsia="ko-KR"/>
            </w:rPr>
            <w:fldChar w:fldCharType="begin"/>
          </w:r>
          <w:r w:rsidRPr="00826850">
            <w:rPr>
              <w:lang w:eastAsia="ko-KR"/>
            </w:rPr>
            <w:instrText xml:space="preserve"> CITATION Yan19 \l 3081  \m Zla20</w:instrText>
          </w:r>
          <w:r w:rsidRPr="00826850">
            <w:rPr>
              <w:lang w:eastAsia="ko-KR"/>
            </w:rPr>
            <w:fldChar w:fldCharType="separate"/>
          </w:r>
          <w:r w:rsidR="00255A88" w:rsidRPr="00255A88">
            <w:rPr>
              <w:noProof/>
              <w:lang w:eastAsia="ko-KR"/>
            </w:rPr>
            <w:t>(Yan, Diakité, &amp; Zlatanova, 2019; Zlatanova, et al., 2020)</w:t>
          </w:r>
          <w:r w:rsidRPr="00826850">
            <w:rPr>
              <w:lang w:eastAsia="ko-KR"/>
            </w:rPr>
            <w:fldChar w:fldCharType="end"/>
          </w:r>
        </w:sdtContent>
      </w:sdt>
      <w:r w:rsidRPr="00826850">
        <w:rPr>
          <w:lang w:eastAsia="ko-KR"/>
        </w:rPr>
        <w:t xml:space="preserve">. For example, an inner court, a veranda, a balcony, or an open bridge can belong to a building, without being entirely enclosed within the shell of the building. Nevertheless, for a matter of completeness, </w:t>
      </w:r>
      <w:r w:rsidR="000104F7">
        <w:rPr>
          <w:lang w:eastAsia="ko-KR"/>
        </w:rPr>
        <w:t xml:space="preserve">the </w:t>
      </w:r>
      <w:r w:rsidRPr="00826850">
        <w:rPr>
          <w:lang w:eastAsia="ko-KR"/>
        </w:rPr>
        <w:t xml:space="preserve">IndoorGML </w:t>
      </w:r>
      <w:r w:rsidR="000104F7">
        <w:rPr>
          <w:lang w:eastAsia="ko-KR"/>
        </w:rPr>
        <w:t xml:space="preserve">Conceptual Model </w:t>
      </w:r>
      <w:r w:rsidRPr="00826850">
        <w:rPr>
          <w:lang w:eastAsia="ko-KR"/>
        </w:rPr>
        <w:t xml:space="preserve">can account for all types of space within the built environment, </w:t>
      </w:r>
      <w:r w:rsidR="000104F7">
        <w:rPr>
          <w:lang w:eastAsia="ko-KR"/>
        </w:rPr>
        <w:t>if</w:t>
      </w:r>
      <w:r w:rsidRPr="00826850">
        <w:rPr>
          <w:lang w:eastAsia="ko-KR"/>
        </w:rPr>
        <w:t xml:space="preserve"> they can be represented with the IndoorGML Cellular space concept</w:t>
      </w:r>
      <w:r w:rsidR="000104F7">
        <w:rPr>
          <w:lang w:eastAsia="ko-KR"/>
        </w:rPr>
        <w:t xml:space="preserve"> (below)</w:t>
      </w:r>
      <w:r w:rsidRPr="00826850">
        <w:rPr>
          <w:lang w:eastAsia="ko-KR"/>
        </w:rPr>
        <w:t>.</w:t>
      </w:r>
    </w:p>
    <w:p w14:paraId="0AF38118" w14:textId="77777777" w:rsidR="00D56A17" w:rsidRPr="00826850" w:rsidRDefault="00D56A17" w:rsidP="007473E6">
      <w:pPr>
        <w:pStyle w:val="Heading2"/>
        <w:tabs>
          <w:tab w:val="clear" w:pos="576"/>
          <w:tab w:val="left" w:pos="540"/>
          <w:tab w:val="left" w:pos="700"/>
        </w:tabs>
        <w:suppressAutoHyphens/>
        <w:spacing w:before="60" w:after="120" w:line="-250" w:lineRule="auto"/>
        <w:jc w:val="both"/>
        <w:rPr>
          <w:szCs w:val="24"/>
        </w:rPr>
      </w:pPr>
      <w:bookmarkStart w:id="755" w:name="_Ref43283544"/>
      <w:bookmarkStart w:id="756" w:name="_Toc177698553"/>
      <w:r w:rsidRPr="00826850">
        <w:rPr>
          <w:szCs w:val="24"/>
        </w:rPr>
        <w:t>Cellular space</w:t>
      </w:r>
      <w:bookmarkEnd w:id="755"/>
      <w:bookmarkEnd w:id="756"/>
      <w:r w:rsidRPr="00826850">
        <w:rPr>
          <w:szCs w:val="24"/>
        </w:rPr>
        <w:t xml:space="preserve">  </w:t>
      </w:r>
    </w:p>
    <w:p w14:paraId="3AAC3569" w14:textId="6C31841D" w:rsidR="00D56A17" w:rsidRPr="00826850" w:rsidRDefault="00D56A17" w:rsidP="00F81F4B">
      <w:pPr>
        <w:jc w:val="both"/>
        <w:rPr>
          <w:lang w:eastAsia="ko-KR"/>
        </w:rPr>
      </w:pPr>
      <w:r w:rsidRPr="00826850">
        <w:rPr>
          <w:lang w:eastAsia="ko-KR"/>
        </w:rPr>
        <w:t xml:space="preserve">A </w:t>
      </w:r>
      <w:r w:rsidRPr="00826850">
        <w:rPr>
          <w:i/>
          <w:iCs/>
          <w:lang w:eastAsia="ko-KR"/>
        </w:rPr>
        <w:t>cellular space</w:t>
      </w:r>
      <w:r w:rsidRPr="00826850">
        <w:rPr>
          <w:lang w:eastAsia="ko-KR"/>
        </w:rPr>
        <w:t xml:space="preserve"> is a set of </w:t>
      </w:r>
      <w:r w:rsidRPr="00826850">
        <w:rPr>
          <w:i/>
          <w:lang w:eastAsia="ko-KR"/>
        </w:rPr>
        <w:t>cells</w:t>
      </w:r>
      <w:r w:rsidRPr="00826850">
        <w:rPr>
          <w:lang w:eastAsia="ko-KR"/>
        </w:rPr>
        <w:t xml:space="preserve"> (or </w:t>
      </w:r>
      <w:proofErr w:type="spellStart"/>
      <w:r w:rsidRPr="00826850">
        <w:rPr>
          <w:i/>
          <w:lang w:eastAsia="ko-KR"/>
        </w:rPr>
        <w:t>CellSpaces</w:t>
      </w:r>
      <w:proofErr w:type="spellEnd"/>
      <w:r w:rsidRPr="00826850">
        <w:rPr>
          <w:lang w:eastAsia="ko-KR"/>
        </w:rPr>
        <w:t xml:space="preserve">) defined as the smallest organizational or structural unit </w:t>
      </w:r>
      <w:sdt>
        <w:sdtPr>
          <w:rPr>
            <w:lang w:eastAsia="ko-KR"/>
          </w:rPr>
          <w:id w:val="-890654755"/>
          <w:citation/>
        </w:sdtPr>
        <w:sdtContent>
          <w:r w:rsidRPr="00826850">
            <w:rPr>
              <w:lang w:eastAsia="ko-KR"/>
            </w:rPr>
            <w:fldChar w:fldCharType="begin"/>
          </w:r>
          <w:r w:rsidRPr="00826850">
            <w:rPr>
              <w:lang w:eastAsia="ko-KR"/>
            </w:rPr>
            <w:instrText xml:space="preserve"> CITATION Pri10 \l 3081 </w:instrText>
          </w:r>
          <w:r w:rsidRPr="00826850">
            <w:rPr>
              <w:lang w:eastAsia="ko-KR"/>
            </w:rPr>
            <w:fldChar w:fldCharType="separate"/>
          </w:r>
          <w:r w:rsidR="00255A88" w:rsidRPr="00255A88">
            <w:rPr>
              <w:noProof/>
              <w:lang w:eastAsia="ko-KR"/>
            </w:rPr>
            <w:t>(Princeton University, 2010)</w:t>
          </w:r>
          <w:r w:rsidRPr="00826850">
            <w:rPr>
              <w:lang w:eastAsia="ko-KR"/>
            </w:rPr>
            <w:fldChar w:fldCharType="end"/>
          </w:r>
        </w:sdtContent>
      </w:sdt>
      <w:r w:rsidRPr="00826850">
        <w:rPr>
          <w:lang w:eastAsia="ko-KR"/>
        </w:rPr>
        <w:t xml:space="preserve"> and grouped according to thematic criteria (e.g. topographic space, sensor coverage space, etc.). A cellular space </w:t>
      </w:r>
      <w:r w:rsidRPr="00826850">
        <w:rPr>
          <w:i/>
          <w:lang w:eastAsia="ko-KR"/>
        </w:rPr>
        <w:t>S</w:t>
      </w:r>
      <w:r w:rsidRPr="00826850">
        <w:rPr>
          <w:lang w:eastAsia="ko-KR"/>
        </w:rPr>
        <w:t xml:space="preserve"> of thematic layer </w:t>
      </w:r>
      <w:r w:rsidRPr="00826850">
        <w:rPr>
          <w:i/>
          <w:lang w:eastAsia="ko-KR"/>
        </w:rPr>
        <w:t>T</w:t>
      </w:r>
      <w:r w:rsidRPr="00826850">
        <w:rPr>
          <w:lang w:eastAsia="ko-KR"/>
        </w:rPr>
        <w:t xml:space="preserve">, noted </w:t>
      </w:r>
      <w:r w:rsidRPr="00826850">
        <w:rPr>
          <w:i/>
          <w:lang w:eastAsia="ko-KR"/>
        </w:rPr>
        <w:t>S</w:t>
      </w:r>
      <w:r w:rsidRPr="00826850">
        <w:rPr>
          <w:i/>
          <w:vertAlign w:val="superscript"/>
          <w:lang w:eastAsia="ko-KR"/>
        </w:rPr>
        <w:t>T</w:t>
      </w:r>
      <w:r w:rsidRPr="00826850">
        <w:rPr>
          <w:lang w:eastAsia="ko-KR"/>
        </w:rPr>
        <w:t xml:space="preserve"> is defined as follows:</w:t>
      </w:r>
    </w:p>
    <w:p w14:paraId="7B89BFC1" w14:textId="77777777" w:rsidR="00D56A17" w:rsidRPr="00826850" w:rsidRDefault="00D56A17" w:rsidP="00D56A17">
      <w:r w:rsidRPr="00826850">
        <w:rPr>
          <w:i/>
        </w:rPr>
        <w:t>S</w:t>
      </w:r>
      <w:r w:rsidRPr="00826850">
        <w:rPr>
          <w:i/>
          <w:vertAlign w:val="superscript"/>
        </w:rPr>
        <w:t>T</w:t>
      </w:r>
      <w:r w:rsidRPr="00826850">
        <w:rPr>
          <w:i/>
        </w:rPr>
        <w:t xml:space="preserve"> </w:t>
      </w:r>
      <w:r w:rsidRPr="00826850">
        <w:t>= {</w:t>
      </w:r>
      <w:r w:rsidRPr="00826850">
        <w:rPr>
          <w:i/>
        </w:rPr>
        <w:t>c</w:t>
      </w:r>
      <w:r w:rsidRPr="00826850">
        <w:rPr>
          <w:vertAlign w:val="subscript"/>
        </w:rPr>
        <w:t>1</w:t>
      </w:r>
      <w:r w:rsidRPr="00826850">
        <w:t xml:space="preserve">, </w:t>
      </w:r>
      <w:r w:rsidRPr="00826850">
        <w:rPr>
          <w:i/>
        </w:rPr>
        <w:t>c</w:t>
      </w:r>
      <w:r w:rsidRPr="00826850">
        <w:rPr>
          <w:vertAlign w:val="subscript"/>
        </w:rPr>
        <w:t>2</w:t>
      </w:r>
      <w:r w:rsidRPr="00826850">
        <w:t xml:space="preserve">, …, </w:t>
      </w:r>
      <w:proofErr w:type="spellStart"/>
      <w:r w:rsidRPr="00826850">
        <w:rPr>
          <w:i/>
        </w:rPr>
        <w:t>c</w:t>
      </w:r>
      <w:r w:rsidRPr="00826850">
        <w:rPr>
          <w:i/>
          <w:vertAlign w:val="subscript"/>
        </w:rPr>
        <w:t>n</w:t>
      </w:r>
      <w:proofErr w:type="spellEnd"/>
      <w:r w:rsidRPr="00826850">
        <w:t>}</w:t>
      </w:r>
    </w:p>
    <w:p w14:paraId="6E8E3B4F" w14:textId="77777777" w:rsidR="00D56A17" w:rsidRPr="00826850" w:rsidRDefault="00D56A17" w:rsidP="00D56A17">
      <w:pPr>
        <w:rPr>
          <w:lang w:eastAsia="ko-KR"/>
        </w:rPr>
      </w:pPr>
      <w:r w:rsidRPr="00826850">
        <w:t xml:space="preserve">where </w:t>
      </w:r>
      <w:r w:rsidRPr="00826850">
        <w:rPr>
          <w:i/>
        </w:rPr>
        <w:t>c</w:t>
      </w:r>
      <w:r w:rsidRPr="00826850">
        <w:rPr>
          <w:i/>
          <w:vertAlign w:val="subscript"/>
        </w:rPr>
        <w:t>i</w:t>
      </w:r>
      <w:r w:rsidRPr="00826850">
        <w:t xml:space="preserve"> is </w:t>
      </w:r>
      <w:proofErr w:type="spellStart"/>
      <w:r w:rsidRPr="00826850">
        <w:rPr>
          <w:i/>
        </w:rPr>
        <w:t>i</w:t>
      </w:r>
      <w:r w:rsidRPr="00826850">
        <w:rPr>
          <w:vertAlign w:val="superscript"/>
        </w:rPr>
        <w:t>th</w:t>
      </w:r>
      <w:proofErr w:type="spellEnd"/>
      <w:r w:rsidRPr="00826850">
        <w:t xml:space="preserve"> cell.</w:t>
      </w:r>
      <w:r w:rsidRPr="00826850">
        <w:rPr>
          <w:lang w:eastAsia="ko-KR"/>
        </w:rPr>
        <w:t xml:space="preserve"> Every cell in a cellular space can have the following properties: </w:t>
      </w:r>
    </w:p>
    <w:p w14:paraId="61862AA0" w14:textId="31F97654" w:rsidR="00D56A17" w:rsidRPr="00826850" w:rsidRDefault="00D56A17" w:rsidP="00601140">
      <w:pPr>
        <w:pStyle w:val="ListParagraph"/>
        <w:numPr>
          <w:ilvl w:val="0"/>
          <w:numId w:val="22"/>
        </w:numPr>
        <w:ind w:leftChars="0"/>
        <w:rPr>
          <w:lang w:eastAsia="ko-KR"/>
        </w:rPr>
      </w:pPr>
      <w:r w:rsidRPr="00826850">
        <w:rPr>
          <w:lang w:eastAsia="ko-KR"/>
        </w:rPr>
        <w:lastRenderedPageBreak/>
        <w:t xml:space="preserve">a unique </w:t>
      </w:r>
      <w:proofErr w:type="gramStart"/>
      <w:r w:rsidRPr="00826850">
        <w:rPr>
          <w:lang w:eastAsia="ko-KR"/>
        </w:rPr>
        <w:t>identifier;</w:t>
      </w:r>
      <w:proofErr w:type="gramEnd"/>
    </w:p>
    <w:p w14:paraId="731E2FBD" w14:textId="061C4B30" w:rsidR="00D56A17" w:rsidRPr="00826850" w:rsidRDefault="00D56A17" w:rsidP="00601140">
      <w:pPr>
        <w:pStyle w:val="ListParagraph"/>
        <w:numPr>
          <w:ilvl w:val="0"/>
          <w:numId w:val="22"/>
        </w:numPr>
        <w:ind w:leftChars="0"/>
        <w:rPr>
          <w:lang w:eastAsia="ko-KR"/>
        </w:rPr>
      </w:pPr>
      <w:r w:rsidRPr="00826850">
        <w:rPr>
          <w:lang w:eastAsia="ko-KR"/>
        </w:rPr>
        <w:t>a name (e.g.</w:t>
      </w:r>
      <w:r w:rsidR="000104F7">
        <w:rPr>
          <w:lang w:eastAsia="ko-KR"/>
        </w:rPr>
        <w:t>,</w:t>
      </w:r>
      <w:r w:rsidRPr="00826850">
        <w:rPr>
          <w:lang w:eastAsia="ko-KR"/>
        </w:rPr>
        <w:t xml:space="preserve"> a room number</w:t>
      </w:r>
      <w:proofErr w:type="gramStart"/>
      <w:r w:rsidRPr="00826850">
        <w:rPr>
          <w:lang w:eastAsia="ko-KR"/>
        </w:rPr>
        <w:t>);</w:t>
      </w:r>
      <w:proofErr w:type="gramEnd"/>
    </w:p>
    <w:p w14:paraId="681A49E9" w14:textId="18B919F1" w:rsidR="00D56A17" w:rsidRPr="00826850" w:rsidRDefault="00D56A17" w:rsidP="00601140">
      <w:pPr>
        <w:pStyle w:val="ListParagraph"/>
        <w:numPr>
          <w:ilvl w:val="0"/>
          <w:numId w:val="22"/>
        </w:numPr>
        <w:ind w:leftChars="0"/>
        <w:rPr>
          <w:lang w:eastAsia="ko-KR"/>
        </w:rPr>
      </w:pPr>
      <w:r w:rsidRPr="00826850">
        <w:rPr>
          <w:lang w:eastAsia="ko-KR"/>
        </w:rPr>
        <w:t>a geometry (e.g.</w:t>
      </w:r>
      <w:r w:rsidR="000104F7">
        <w:rPr>
          <w:lang w:eastAsia="ko-KR"/>
        </w:rPr>
        <w:t>,</w:t>
      </w:r>
      <w:r w:rsidRPr="00826850">
        <w:rPr>
          <w:lang w:eastAsia="ko-KR"/>
        </w:rPr>
        <w:t xml:space="preserve"> solids in 3D or surfaces in 2D)</w:t>
      </w:r>
    </w:p>
    <w:p w14:paraId="53927158" w14:textId="77777777" w:rsidR="00D56A17" w:rsidRPr="00826850" w:rsidRDefault="00D56A17" w:rsidP="00D56A17">
      <w:pPr>
        <w:pStyle w:val="ListParagraph"/>
        <w:ind w:leftChars="0" w:left="760"/>
        <w:rPr>
          <w:lang w:eastAsia="ko-KR"/>
        </w:rPr>
      </w:pPr>
    </w:p>
    <w:p w14:paraId="341326EB" w14:textId="2764D59F" w:rsidR="00D56A17" w:rsidRPr="00826850" w:rsidRDefault="00D56A17" w:rsidP="00F81F4B">
      <w:pPr>
        <w:jc w:val="both"/>
        <w:rPr>
          <w:lang w:eastAsia="ko-KR"/>
        </w:rPr>
      </w:pPr>
      <w:r w:rsidRPr="00826850">
        <w:fldChar w:fldCharType="begin"/>
      </w:r>
      <w:r w:rsidRPr="00826850">
        <w:instrText xml:space="preserve"> REF _Ref81325536 \h  \* MERGEFORMAT </w:instrText>
      </w:r>
      <w:r w:rsidRPr="00826850">
        <w:fldChar w:fldCharType="separate"/>
      </w:r>
      <w:r w:rsidR="00255A88" w:rsidRPr="00826850">
        <w:t xml:space="preserve">Figure </w:t>
      </w:r>
      <w:r w:rsidR="00255A88">
        <w:t>4</w:t>
      </w:r>
      <w:r w:rsidRPr="00826850">
        <w:fldChar w:fldCharType="end"/>
      </w:r>
      <w:r w:rsidRPr="00826850">
        <w:t xml:space="preserve"> illustrates</w:t>
      </w:r>
      <w:r w:rsidRPr="00826850">
        <w:rPr>
          <w:lang w:eastAsia="ko-KR"/>
        </w:rPr>
        <w:t xml:space="preserve"> a cellular space consisting of cells, which represent rooms, corridors, doors</w:t>
      </w:r>
      <w:r w:rsidR="000104F7">
        <w:rPr>
          <w:lang w:eastAsia="ko-KR"/>
        </w:rPr>
        <w:t>,</w:t>
      </w:r>
      <w:r w:rsidRPr="00826850">
        <w:rPr>
          <w:lang w:eastAsia="ko-KR"/>
        </w:rPr>
        <w:t xml:space="preserve"> and windows in a building. </w:t>
      </w:r>
    </w:p>
    <w:p w14:paraId="5DC8D911" w14:textId="77777777" w:rsidR="00D56A17" w:rsidRPr="00826850" w:rsidRDefault="00D56A17" w:rsidP="00D56A17">
      <w:pPr>
        <w:pStyle w:val="ListParagraph"/>
        <w:ind w:leftChars="0" w:left="760"/>
        <w:rPr>
          <w:lang w:eastAsia="ko-KR"/>
        </w:rPr>
      </w:pPr>
    </w:p>
    <w:p w14:paraId="7D3C36E4" w14:textId="77777777" w:rsidR="00D56A17" w:rsidRPr="00826850" w:rsidRDefault="00D56A17" w:rsidP="00D56A17">
      <w:pPr>
        <w:keepNext/>
        <w:jc w:val="center"/>
        <w:rPr>
          <w:lang w:eastAsia="ko-KR"/>
        </w:rPr>
      </w:pPr>
      <w:r w:rsidRPr="00826850">
        <w:rPr>
          <w:noProof/>
          <w:lang w:eastAsia="ko-KR"/>
        </w:rPr>
        <w:drawing>
          <wp:inline distT="0" distB="0" distL="0" distR="0" wp14:anchorId="06AF03A3" wp14:editId="032B49C1">
            <wp:extent cx="1813175" cy="12858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23237" cy="1293011"/>
                    </a:xfrm>
                    <a:prstGeom prst="rect">
                      <a:avLst/>
                    </a:prstGeom>
                    <a:noFill/>
                    <a:ln>
                      <a:noFill/>
                    </a:ln>
                  </pic:spPr>
                </pic:pic>
              </a:graphicData>
            </a:graphic>
          </wp:inline>
        </w:drawing>
      </w:r>
      <w:r w:rsidRPr="00826850">
        <w:rPr>
          <w:lang w:eastAsia="ko-KR"/>
        </w:rPr>
        <w:t xml:space="preserve">  </w:t>
      </w:r>
      <w:r w:rsidRPr="00826850">
        <w:rPr>
          <w:noProof/>
        </w:rPr>
        <w:drawing>
          <wp:inline distT="0" distB="0" distL="0" distR="0" wp14:anchorId="2EB913CE" wp14:editId="0D39A381">
            <wp:extent cx="1736158" cy="1283557"/>
            <wp:effectExtent l="0" t="0" r="0" b="0"/>
            <wp:docPr id="21" name="Picture 2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engineering drawing&#10;&#10;Description automatically generated"/>
                    <pic:cNvPicPr/>
                  </pic:nvPicPr>
                  <pic:blipFill>
                    <a:blip r:embed="rId22"/>
                    <a:stretch>
                      <a:fillRect/>
                    </a:stretch>
                  </pic:blipFill>
                  <pic:spPr>
                    <a:xfrm>
                      <a:off x="0" y="0"/>
                      <a:ext cx="1745313" cy="1290325"/>
                    </a:xfrm>
                    <a:prstGeom prst="rect">
                      <a:avLst/>
                    </a:prstGeom>
                  </pic:spPr>
                </pic:pic>
              </a:graphicData>
            </a:graphic>
          </wp:inline>
        </w:drawing>
      </w:r>
      <w:r w:rsidRPr="00826850">
        <w:rPr>
          <w:lang w:eastAsia="ko-KR"/>
        </w:rPr>
        <w:t xml:space="preserve">  </w:t>
      </w:r>
      <w:r w:rsidRPr="00826850">
        <w:rPr>
          <w:noProof/>
        </w:rPr>
        <w:drawing>
          <wp:inline distT="0" distB="0" distL="0" distR="0" wp14:anchorId="774231EC" wp14:editId="4182356D">
            <wp:extent cx="2027960" cy="1045210"/>
            <wp:effectExtent l="0" t="0" r="0" b="2540"/>
            <wp:docPr id="22" name="Picture 2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engineering drawing&#10;&#10;Description automatically generated"/>
                    <pic:cNvPicPr/>
                  </pic:nvPicPr>
                  <pic:blipFill>
                    <a:blip r:embed="rId23"/>
                    <a:stretch>
                      <a:fillRect/>
                    </a:stretch>
                  </pic:blipFill>
                  <pic:spPr>
                    <a:xfrm>
                      <a:off x="0" y="0"/>
                      <a:ext cx="2034346" cy="1048501"/>
                    </a:xfrm>
                    <a:prstGeom prst="rect">
                      <a:avLst/>
                    </a:prstGeom>
                  </pic:spPr>
                </pic:pic>
              </a:graphicData>
            </a:graphic>
          </wp:inline>
        </w:drawing>
      </w:r>
    </w:p>
    <w:p w14:paraId="0A12C13E" w14:textId="77777777" w:rsidR="00D56A17" w:rsidRPr="00826850" w:rsidRDefault="00D56A17" w:rsidP="00601140">
      <w:pPr>
        <w:pStyle w:val="ListParagraph"/>
        <w:keepNext/>
        <w:numPr>
          <w:ilvl w:val="0"/>
          <w:numId w:val="47"/>
        </w:numPr>
        <w:ind w:leftChars="0"/>
        <w:jc w:val="center"/>
      </w:pPr>
      <w:r w:rsidRPr="00826850">
        <w:t xml:space="preserve">                                 b)                                          c)</w:t>
      </w:r>
    </w:p>
    <w:p w14:paraId="0C8C171B" w14:textId="2CC5449F" w:rsidR="00D56A17" w:rsidRPr="00826850" w:rsidRDefault="00D56A17" w:rsidP="00D56A17">
      <w:pPr>
        <w:pStyle w:val="Caption"/>
        <w:rPr>
          <w:rFonts w:cs="Times New Roman"/>
          <w:szCs w:val="24"/>
          <w:lang w:eastAsia="ko-KR"/>
        </w:rPr>
      </w:pPr>
      <w:bookmarkStart w:id="757" w:name="_Ref81325536"/>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4</w:t>
      </w:r>
      <w:r w:rsidRPr="00826850">
        <w:rPr>
          <w:rFonts w:cs="Times New Roman"/>
          <w:szCs w:val="24"/>
        </w:rPr>
        <w:fldChar w:fldCharType="end"/>
      </w:r>
      <w:bookmarkEnd w:id="757"/>
      <w:r w:rsidRPr="00826850">
        <w:rPr>
          <w:rFonts w:cs="Times New Roman"/>
          <w:szCs w:val="24"/>
        </w:rPr>
        <w:t xml:space="preserve">: A </w:t>
      </w:r>
      <w:proofErr w:type="spellStart"/>
      <w:r w:rsidRPr="00826850">
        <w:rPr>
          <w:rFonts w:cs="Times New Roman"/>
          <w:szCs w:val="24"/>
        </w:rPr>
        <w:t>building</w:t>
      </w:r>
      <w:proofErr w:type="spellEnd"/>
      <w:r w:rsidRPr="00826850">
        <w:rPr>
          <w:rFonts w:cs="Times New Roman"/>
          <w:szCs w:val="24"/>
        </w:rPr>
        <w:t xml:space="preserve"> (a) and </w:t>
      </w:r>
      <w:proofErr w:type="spellStart"/>
      <w:r w:rsidRPr="00826850">
        <w:rPr>
          <w:rFonts w:cs="Times New Roman"/>
          <w:szCs w:val="24"/>
        </w:rPr>
        <w:t>the</w:t>
      </w:r>
      <w:proofErr w:type="spellEnd"/>
      <w:r w:rsidRPr="00826850">
        <w:rPr>
          <w:rFonts w:cs="Times New Roman"/>
          <w:szCs w:val="24"/>
        </w:rPr>
        <w:t xml:space="preserve"> </w:t>
      </w:r>
      <w:proofErr w:type="spellStart"/>
      <w:r w:rsidRPr="00826850">
        <w:rPr>
          <w:rFonts w:cs="Times New Roman"/>
          <w:szCs w:val="24"/>
        </w:rPr>
        <w:t>corresponding</w:t>
      </w:r>
      <w:proofErr w:type="spellEnd"/>
      <w:r w:rsidRPr="00826850">
        <w:rPr>
          <w:rFonts w:cs="Times New Roman"/>
          <w:szCs w:val="24"/>
        </w:rPr>
        <w:t xml:space="preserve"> </w:t>
      </w:r>
      <w:proofErr w:type="spellStart"/>
      <w:r w:rsidRPr="00826850">
        <w:rPr>
          <w:rFonts w:cs="Times New Roman"/>
          <w:szCs w:val="24"/>
        </w:rPr>
        <w:t>cellu</w:t>
      </w:r>
      <w:del w:id="758" w:author="Taehoon KIM" w:date="2024-09-18T17:09:00Z" w16du:dateUtc="2024-09-18T08:09:00Z">
        <w:r w:rsidRPr="00826850" w:rsidDel="00F46DBF">
          <w:rPr>
            <w:rFonts w:cs="Times New Roman" w:hint="eastAsia"/>
            <w:szCs w:val="24"/>
            <w:lang w:eastAsia="ko-KR"/>
          </w:rPr>
          <w:delText>ral</w:delText>
        </w:r>
      </w:del>
      <w:ins w:id="759" w:author="Taehoon KIM" w:date="2024-09-18T17:09:00Z" w16du:dateUtc="2024-09-18T08:09:00Z">
        <w:r w:rsidR="00F46DBF">
          <w:rPr>
            <w:rFonts w:cs="Times New Roman" w:hint="eastAsia"/>
            <w:szCs w:val="24"/>
            <w:lang w:eastAsia="ko-KR"/>
          </w:rPr>
          <w:t>lar</w:t>
        </w:r>
      </w:ins>
      <w:proofErr w:type="spellEnd"/>
      <w:r w:rsidRPr="00826850">
        <w:rPr>
          <w:rFonts w:cs="Times New Roman"/>
          <w:szCs w:val="24"/>
        </w:rPr>
        <w:t xml:space="preserve"> </w:t>
      </w:r>
      <w:proofErr w:type="spellStart"/>
      <w:r w:rsidRPr="00826850">
        <w:rPr>
          <w:rFonts w:cs="Times New Roman"/>
          <w:szCs w:val="24"/>
        </w:rPr>
        <w:t>space</w:t>
      </w:r>
      <w:proofErr w:type="spellEnd"/>
      <w:r w:rsidRPr="00826850">
        <w:rPr>
          <w:rFonts w:cs="Times New Roman"/>
          <w:szCs w:val="24"/>
        </w:rPr>
        <w:t xml:space="preserve">, </w:t>
      </w:r>
      <w:proofErr w:type="spellStart"/>
      <w:r w:rsidRPr="00826850">
        <w:rPr>
          <w:rFonts w:cs="Times New Roman"/>
          <w:szCs w:val="24"/>
        </w:rPr>
        <w:t>containing</w:t>
      </w:r>
      <w:proofErr w:type="spellEnd"/>
      <w:r w:rsidRPr="00826850">
        <w:rPr>
          <w:rFonts w:cs="Times New Roman"/>
          <w:szCs w:val="24"/>
        </w:rPr>
        <w:t xml:space="preserve"> all </w:t>
      </w:r>
      <w:proofErr w:type="spellStart"/>
      <w:r w:rsidRPr="00826850">
        <w:rPr>
          <w:rFonts w:cs="Times New Roman"/>
          <w:szCs w:val="24"/>
        </w:rPr>
        <w:t>empty</w:t>
      </w:r>
      <w:proofErr w:type="spellEnd"/>
      <w:r w:rsidRPr="00826850">
        <w:rPr>
          <w:rFonts w:cs="Times New Roman"/>
          <w:szCs w:val="24"/>
        </w:rPr>
        <w:t xml:space="preserve"> </w:t>
      </w:r>
      <w:proofErr w:type="spellStart"/>
      <w:r w:rsidRPr="00826850">
        <w:rPr>
          <w:rFonts w:cs="Times New Roman"/>
          <w:szCs w:val="24"/>
        </w:rPr>
        <w:t>cells</w:t>
      </w:r>
      <w:proofErr w:type="spellEnd"/>
      <w:r w:rsidRPr="00826850">
        <w:rPr>
          <w:rFonts w:cs="Times New Roman"/>
          <w:szCs w:val="24"/>
        </w:rPr>
        <w:t xml:space="preserve"> (b) and </w:t>
      </w:r>
      <w:proofErr w:type="spellStart"/>
      <w:r w:rsidRPr="00826850">
        <w:rPr>
          <w:rFonts w:cs="Times New Roman"/>
          <w:szCs w:val="24"/>
        </w:rPr>
        <w:t>corresponding</w:t>
      </w:r>
      <w:proofErr w:type="spellEnd"/>
      <w:r w:rsidRPr="00826850">
        <w:rPr>
          <w:rFonts w:cs="Times New Roman"/>
          <w:szCs w:val="24"/>
        </w:rPr>
        <w:t xml:space="preserve"> </w:t>
      </w:r>
      <w:proofErr w:type="spellStart"/>
      <w:r w:rsidRPr="00826850">
        <w:rPr>
          <w:rFonts w:cs="Times New Roman"/>
          <w:szCs w:val="24"/>
        </w:rPr>
        <w:t>cells</w:t>
      </w:r>
      <w:proofErr w:type="spellEnd"/>
      <w:r w:rsidRPr="00826850">
        <w:rPr>
          <w:rFonts w:cs="Times New Roman"/>
          <w:szCs w:val="24"/>
        </w:rPr>
        <w:t xml:space="preserve"> </w:t>
      </w:r>
      <w:proofErr w:type="spellStart"/>
      <w:r w:rsidRPr="00826850">
        <w:rPr>
          <w:rFonts w:cs="Times New Roman"/>
          <w:szCs w:val="24"/>
        </w:rPr>
        <w:t>of</w:t>
      </w:r>
      <w:proofErr w:type="spellEnd"/>
      <w:r w:rsidRPr="00826850">
        <w:rPr>
          <w:rFonts w:cs="Times New Roman"/>
          <w:szCs w:val="24"/>
        </w:rPr>
        <w:t xml:space="preserve"> a </w:t>
      </w:r>
      <w:proofErr w:type="spellStart"/>
      <w:r w:rsidRPr="00826850">
        <w:rPr>
          <w:rFonts w:cs="Times New Roman"/>
          <w:szCs w:val="24"/>
        </w:rPr>
        <w:t>room</w:t>
      </w:r>
      <w:proofErr w:type="spellEnd"/>
      <w:r w:rsidRPr="00826850">
        <w:rPr>
          <w:rFonts w:cs="Times New Roman"/>
          <w:szCs w:val="24"/>
        </w:rPr>
        <w:t xml:space="preserve">, a </w:t>
      </w:r>
      <w:proofErr w:type="spellStart"/>
      <w:r w:rsidRPr="00826850">
        <w:rPr>
          <w:rFonts w:cs="Times New Roman"/>
          <w:szCs w:val="24"/>
        </w:rPr>
        <w:t>corridor</w:t>
      </w:r>
      <w:proofErr w:type="spellEnd"/>
      <w:r w:rsidRPr="00826850">
        <w:rPr>
          <w:rFonts w:cs="Times New Roman"/>
          <w:szCs w:val="24"/>
        </w:rPr>
        <w:t xml:space="preserve"> and </w:t>
      </w:r>
      <w:proofErr w:type="spellStart"/>
      <w:r w:rsidRPr="00826850">
        <w:rPr>
          <w:rFonts w:cs="Times New Roman"/>
          <w:szCs w:val="24"/>
        </w:rPr>
        <w:t>their</w:t>
      </w:r>
      <w:proofErr w:type="spellEnd"/>
      <w:r w:rsidRPr="00826850">
        <w:rPr>
          <w:rFonts w:cs="Times New Roman"/>
          <w:szCs w:val="24"/>
        </w:rPr>
        <w:t xml:space="preserve"> </w:t>
      </w:r>
      <w:proofErr w:type="spellStart"/>
      <w:r w:rsidRPr="00826850">
        <w:rPr>
          <w:rFonts w:cs="Times New Roman"/>
          <w:szCs w:val="24"/>
        </w:rPr>
        <w:t>openings</w:t>
      </w:r>
      <w:proofErr w:type="spellEnd"/>
      <w:r w:rsidRPr="00826850">
        <w:rPr>
          <w:rFonts w:cs="Times New Roman"/>
          <w:szCs w:val="24"/>
        </w:rPr>
        <w:t xml:space="preserve"> (c).</w:t>
      </w:r>
    </w:p>
    <w:p w14:paraId="755F2765" w14:textId="77777777" w:rsidR="00D56A17" w:rsidRPr="00826850" w:rsidRDefault="00D56A17" w:rsidP="00D56A17">
      <w:pPr>
        <w:pStyle w:val="ListParagraph"/>
        <w:ind w:leftChars="0" w:left="760"/>
        <w:rPr>
          <w:strike/>
          <w:lang w:eastAsia="ko-KR"/>
        </w:rPr>
      </w:pPr>
    </w:p>
    <w:p w14:paraId="5E773D8F" w14:textId="1D4C92AF" w:rsidR="00D56A17" w:rsidRPr="00826850" w:rsidRDefault="00D56A17" w:rsidP="00F81F4B">
      <w:pPr>
        <w:jc w:val="both"/>
        <w:rPr>
          <w:lang w:eastAsia="ko-KR"/>
        </w:rPr>
      </w:pPr>
      <w:r w:rsidRPr="00826850">
        <w:rPr>
          <w:lang w:eastAsia="ko-KR"/>
        </w:rPr>
        <w:t>Within a cellular space, only the adjacency relationship is allowed between cells</w:t>
      </w:r>
      <w:r w:rsidR="000104F7">
        <w:rPr>
          <w:lang w:eastAsia="ko-KR"/>
        </w:rPr>
        <w:t>:</w:t>
      </w:r>
      <w:r w:rsidRPr="00826850">
        <w:rPr>
          <w:lang w:eastAsia="ko-KR"/>
        </w:rPr>
        <w:t xml:space="preserve"> </w:t>
      </w:r>
      <w:r w:rsidR="000104F7">
        <w:rPr>
          <w:lang w:eastAsia="ko-KR"/>
        </w:rPr>
        <w:t>No</w:t>
      </w:r>
      <w:r w:rsidRPr="00826850">
        <w:rPr>
          <w:lang w:eastAsia="ko-KR"/>
        </w:rPr>
        <w:t xml:space="preserve"> overlap may occur. Overlapping cells must be organi</w:t>
      </w:r>
      <w:r w:rsidR="000104F7">
        <w:rPr>
          <w:lang w:eastAsia="ko-KR"/>
        </w:rPr>
        <w:t>z</w:t>
      </w:r>
      <w:r w:rsidRPr="00826850">
        <w:rPr>
          <w:lang w:eastAsia="ko-KR"/>
        </w:rPr>
        <w:t>ed in a new cellular space. A cellular space may be incomplete coverage</w:t>
      </w:r>
      <w:r w:rsidR="000104F7">
        <w:rPr>
          <w:lang w:eastAsia="ko-KR"/>
        </w:rPr>
        <w:t>: There can be</w:t>
      </w:r>
      <w:r w:rsidRPr="00826850">
        <w:rPr>
          <w:lang w:eastAsia="ko-KR"/>
        </w:rPr>
        <w:t xml:space="preserve"> gaps between cells (</w:t>
      </w:r>
      <w:r w:rsidRPr="00826850">
        <w:rPr>
          <w:lang w:eastAsia="ko-KR"/>
        </w:rPr>
        <w:fldChar w:fldCharType="begin"/>
      </w:r>
      <w:r w:rsidRPr="00826850">
        <w:rPr>
          <w:lang w:eastAsia="ko-KR"/>
        </w:rPr>
        <w:instrText xml:space="preserve"> REF _Ref81327957 \h  \* MERGEFORMAT </w:instrText>
      </w:r>
      <w:r w:rsidRPr="00826850">
        <w:rPr>
          <w:lang w:eastAsia="ko-KR"/>
        </w:rPr>
      </w:r>
      <w:r w:rsidRPr="00826850">
        <w:rPr>
          <w:lang w:eastAsia="ko-KR"/>
        </w:rPr>
        <w:fldChar w:fldCharType="separate"/>
      </w:r>
      <w:r w:rsidR="00255A88" w:rsidRPr="00826850">
        <w:t xml:space="preserve">Figure </w:t>
      </w:r>
      <w:r w:rsidR="00255A88">
        <w:rPr>
          <w:noProof/>
        </w:rPr>
        <w:t>5</w:t>
      </w:r>
      <w:r w:rsidRPr="00826850">
        <w:rPr>
          <w:lang w:eastAsia="ko-KR"/>
        </w:rPr>
        <w:fldChar w:fldCharType="end"/>
      </w:r>
      <w:r w:rsidRPr="00826850">
        <w:rPr>
          <w:lang w:eastAsia="ko-KR"/>
        </w:rPr>
        <w:t xml:space="preserve">). </w:t>
      </w:r>
    </w:p>
    <w:p w14:paraId="1F817822" w14:textId="77777777" w:rsidR="00D56A17" w:rsidRPr="00826850" w:rsidRDefault="00D56A17" w:rsidP="00D56A17">
      <w:pPr>
        <w:keepNext/>
      </w:pPr>
      <w:r w:rsidRPr="00826850">
        <w:rPr>
          <w:lang w:eastAsia="ko-KR"/>
        </w:rPr>
        <w:t xml:space="preserve">  </w:t>
      </w:r>
      <w:r w:rsidRPr="00826850">
        <w:rPr>
          <w:noProof/>
          <w:lang w:eastAsia="ko-KR"/>
        </w:rPr>
        <w:drawing>
          <wp:inline distT="0" distB="0" distL="0" distR="0" wp14:anchorId="3B4878D4" wp14:editId="66503BDF">
            <wp:extent cx="5731510" cy="2998470"/>
            <wp:effectExtent l="0" t="0" r="2540" b="0"/>
            <wp:docPr id="24" name="Content Placeholder 3" descr="Diagram&#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4" name="Content Placeholder 3" descr="Diagram&#10;&#10;Description automatically generated"/>
                    <pic:cNvPicPr>
                      <a:picLocks noGrp="1" noChangeAspect="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731510" cy="2998470"/>
                    </a:xfrm>
                    <a:prstGeom prst="rect">
                      <a:avLst/>
                    </a:prstGeom>
                    <a:noFill/>
                    <a:ln>
                      <a:noFill/>
                    </a:ln>
                    <a:extLst>
                      <a:ext uri="{FAA26D3D-D897-4be2-8F04-BA451C77F1D7}">
                        <ma14:placeholderFlag xmlns:lc="http://schemas.openxmlformats.org/drawingml/2006/lockedCanvas" xmlns:ma14="http://schemas.microsoft.com/office/mac/drawingml/2011/main" xmlns="" xmlns:p="http://schemas.openxmlformats.org/presentationml/2006/main" xmlns:w="http://schemas.openxmlformats.org/wordprocessingml/2006/main" xmlns:w10="urn:schemas-microsoft-com:office:word" xmlns:v="urn:schemas-microsoft-com:vml" xmlns:o="urn:schemas-microsoft-com:office:office" val="1"/>
                      </a:ext>
                    </a:extLst>
                  </pic:spPr>
                </pic:pic>
              </a:graphicData>
            </a:graphic>
          </wp:inline>
        </w:drawing>
      </w:r>
    </w:p>
    <w:p w14:paraId="44EA7A61" w14:textId="4698C058" w:rsidR="00D56A17" w:rsidRPr="00826850" w:rsidRDefault="00D56A17" w:rsidP="00D56A17">
      <w:pPr>
        <w:pStyle w:val="Caption"/>
        <w:rPr>
          <w:rFonts w:cs="Times New Roman"/>
          <w:szCs w:val="24"/>
        </w:rPr>
      </w:pPr>
      <w:bookmarkStart w:id="760" w:name="_Ref81327957"/>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5</w:t>
      </w:r>
      <w:r w:rsidRPr="00826850">
        <w:rPr>
          <w:rFonts w:cs="Times New Roman"/>
          <w:szCs w:val="24"/>
        </w:rPr>
        <w:fldChar w:fldCharType="end"/>
      </w:r>
      <w:bookmarkEnd w:id="760"/>
      <w:r w:rsidRPr="00826850">
        <w:rPr>
          <w:rFonts w:cs="Times New Roman"/>
          <w:szCs w:val="24"/>
        </w:rPr>
        <w:t xml:space="preserve">: </w:t>
      </w:r>
      <w:proofErr w:type="spellStart"/>
      <w:r w:rsidRPr="00826850">
        <w:rPr>
          <w:rFonts w:cs="Times New Roman"/>
          <w:szCs w:val="24"/>
        </w:rPr>
        <w:t>Cellular</w:t>
      </w:r>
      <w:proofErr w:type="spellEnd"/>
      <w:r w:rsidRPr="00826850">
        <w:rPr>
          <w:rFonts w:cs="Times New Roman"/>
          <w:szCs w:val="24"/>
        </w:rPr>
        <w:t xml:space="preserve"> </w:t>
      </w:r>
      <w:proofErr w:type="spellStart"/>
      <w:r w:rsidRPr="00826850">
        <w:rPr>
          <w:rFonts w:cs="Times New Roman"/>
          <w:szCs w:val="24"/>
        </w:rPr>
        <w:t>space</w:t>
      </w:r>
      <w:proofErr w:type="spellEnd"/>
      <w:r w:rsidRPr="00826850">
        <w:rPr>
          <w:rFonts w:cs="Times New Roman"/>
          <w:szCs w:val="24"/>
        </w:rPr>
        <w:t xml:space="preserve"> </w:t>
      </w:r>
      <w:proofErr w:type="spellStart"/>
      <w:r w:rsidRPr="00826850">
        <w:rPr>
          <w:rFonts w:cs="Times New Roman"/>
          <w:szCs w:val="24"/>
        </w:rPr>
        <w:t>contain</w:t>
      </w:r>
      <w:ins w:id="761" w:author="Taehoon KIM" w:date="2024-09-18T17:11:00Z" w16du:dateUtc="2024-09-18T08:11:00Z">
        <w:r w:rsidR="00F46DBF">
          <w:rPr>
            <w:rFonts w:cs="Times New Roman" w:hint="eastAsia"/>
            <w:szCs w:val="24"/>
            <w:lang w:eastAsia="ko-KR"/>
          </w:rPr>
          <w:t>in</w:t>
        </w:r>
      </w:ins>
      <w:r w:rsidRPr="00826850">
        <w:rPr>
          <w:rFonts w:cs="Times New Roman"/>
          <w:szCs w:val="24"/>
        </w:rPr>
        <w:t>g</w:t>
      </w:r>
      <w:proofErr w:type="spellEnd"/>
      <w:r w:rsidRPr="00826850">
        <w:rPr>
          <w:rFonts w:cs="Times New Roman"/>
          <w:szCs w:val="24"/>
        </w:rPr>
        <w:t xml:space="preserve"> </w:t>
      </w:r>
      <w:proofErr w:type="spellStart"/>
      <w:r w:rsidRPr="00826850">
        <w:rPr>
          <w:rFonts w:cs="Times New Roman"/>
          <w:szCs w:val="24"/>
        </w:rPr>
        <w:t>discon</w:t>
      </w:r>
      <w:ins w:id="762" w:author="Taehoon KIM" w:date="2024-09-18T17:11:00Z" w16du:dateUtc="2024-09-18T08:11:00Z">
        <w:r w:rsidR="00F46DBF">
          <w:rPr>
            <w:rFonts w:cs="Times New Roman" w:hint="eastAsia"/>
            <w:szCs w:val="24"/>
            <w:lang w:eastAsia="ko-KR"/>
          </w:rPr>
          <w:t>n</w:t>
        </w:r>
      </w:ins>
      <w:r w:rsidRPr="00826850">
        <w:rPr>
          <w:rFonts w:cs="Times New Roman"/>
          <w:szCs w:val="24"/>
        </w:rPr>
        <w:t>ected</w:t>
      </w:r>
      <w:proofErr w:type="spellEnd"/>
      <w:r w:rsidRPr="00826850">
        <w:rPr>
          <w:rFonts w:cs="Times New Roman"/>
          <w:szCs w:val="24"/>
        </w:rPr>
        <w:t xml:space="preserve"> </w:t>
      </w:r>
      <w:proofErr w:type="spellStart"/>
      <w:r w:rsidRPr="00826850">
        <w:rPr>
          <w:rFonts w:cs="Times New Roman"/>
          <w:szCs w:val="24"/>
        </w:rPr>
        <w:t>cells</w:t>
      </w:r>
      <w:proofErr w:type="spellEnd"/>
      <w:r w:rsidRPr="00826850">
        <w:rPr>
          <w:rFonts w:cs="Times New Roman"/>
          <w:szCs w:val="24"/>
        </w:rPr>
        <w:t>, i.e.</w:t>
      </w:r>
      <w:ins w:id="763" w:author="Taehoon KIM" w:date="2024-09-18T17:11:00Z" w16du:dateUtc="2024-09-18T08:11:00Z">
        <w:r w:rsidR="00F46DBF">
          <w:rPr>
            <w:rFonts w:cs="Times New Roman" w:hint="eastAsia"/>
            <w:szCs w:val="24"/>
            <w:lang w:eastAsia="ko-KR"/>
          </w:rPr>
          <w:t>,</w:t>
        </w:r>
      </w:ins>
      <w:r w:rsidRPr="00826850">
        <w:rPr>
          <w:rFonts w:cs="Times New Roman"/>
          <w:szCs w:val="24"/>
        </w:rPr>
        <w:t xml:space="preserve"> all </w:t>
      </w:r>
      <w:proofErr w:type="spellStart"/>
      <w:r w:rsidRPr="00826850">
        <w:rPr>
          <w:rFonts w:cs="Times New Roman"/>
          <w:szCs w:val="24"/>
        </w:rPr>
        <w:t>offices</w:t>
      </w:r>
      <w:proofErr w:type="spellEnd"/>
      <w:r w:rsidRPr="00826850">
        <w:rPr>
          <w:rFonts w:cs="Times New Roman"/>
          <w:szCs w:val="24"/>
        </w:rPr>
        <w:t xml:space="preserve"> in a</w:t>
      </w:r>
      <w:del w:id="764" w:author="Taehoon KIM" w:date="2024-09-18T17:12:00Z" w16du:dateUtc="2024-09-18T08:12:00Z">
        <w:r w:rsidRPr="00826850" w:rsidDel="00F46DBF">
          <w:rPr>
            <w:rFonts w:cs="Times New Roman"/>
            <w:szCs w:val="24"/>
          </w:rPr>
          <w:delText>n</w:delText>
        </w:r>
      </w:del>
      <w:r w:rsidRPr="00826850">
        <w:rPr>
          <w:rFonts w:cs="Times New Roman"/>
          <w:szCs w:val="24"/>
        </w:rPr>
        <w:t xml:space="preserve"> </w:t>
      </w:r>
      <w:proofErr w:type="spellStart"/>
      <w:r w:rsidRPr="00826850">
        <w:rPr>
          <w:rFonts w:cs="Times New Roman"/>
          <w:szCs w:val="24"/>
        </w:rPr>
        <w:t>university</w:t>
      </w:r>
      <w:proofErr w:type="spellEnd"/>
      <w:r w:rsidRPr="00826850">
        <w:rPr>
          <w:rFonts w:cs="Times New Roman"/>
          <w:szCs w:val="24"/>
        </w:rPr>
        <w:t xml:space="preserve"> </w:t>
      </w:r>
      <w:proofErr w:type="spellStart"/>
      <w:r w:rsidRPr="00826850">
        <w:rPr>
          <w:rFonts w:cs="Times New Roman"/>
          <w:szCs w:val="24"/>
        </w:rPr>
        <w:t>building</w:t>
      </w:r>
      <w:proofErr w:type="spellEnd"/>
      <w:r w:rsidRPr="00826850">
        <w:rPr>
          <w:rFonts w:cs="Times New Roman"/>
          <w:szCs w:val="24"/>
        </w:rPr>
        <w:t xml:space="preserve"> (</w:t>
      </w:r>
      <w:proofErr w:type="spellStart"/>
      <w:r w:rsidRPr="00826850">
        <w:rPr>
          <w:rFonts w:cs="Times New Roman"/>
          <w:szCs w:val="24"/>
        </w:rPr>
        <w:t>Allatas</w:t>
      </w:r>
      <w:proofErr w:type="spellEnd"/>
      <w:r w:rsidRPr="00826850">
        <w:rPr>
          <w:rFonts w:cs="Times New Roman"/>
          <w:szCs w:val="24"/>
        </w:rPr>
        <w:t xml:space="preserve"> et al</w:t>
      </w:r>
      <w:ins w:id="765" w:author="Taehoon KIM" w:date="2024-09-18T17:12:00Z" w16du:dateUtc="2024-09-18T08:12:00Z">
        <w:r w:rsidR="00F46DBF">
          <w:rPr>
            <w:rFonts w:cs="Times New Roman" w:hint="eastAsia"/>
            <w:szCs w:val="24"/>
            <w:lang w:eastAsia="ko-KR"/>
          </w:rPr>
          <w:t>.</w:t>
        </w:r>
      </w:ins>
      <w:ins w:id="766" w:author="Taehoon KIM" w:date="2024-09-18T17:13:00Z" w16du:dateUtc="2024-09-18T08:13:00Z">
        <w:r w:rsidR="00F46DBF">
          <w:rPr>
            <w:rFonts w:cs="Times New Roman" w:hint="eastAsia"/>
            <w:szCs w:val="24"/>
            <w:lang w:eastAsia="ko-KR"/>
          </w:rPr>
          <w:t>,</w:t>
        </w:r>
      </w:ins>
      <w:r w:rsidRPr="00826850">
        <w:rPr>
          <w:rFonts w:cs="Times New Roman"/>
          <w:szCs w:val="24"/>
        </w:rPr>
        <w:t xml:space="preserve"> 2017) </w:t>
      </w:r>
    </w:p>
    <w:p w14:paraId="7265C6C2" w14:textId="718E882E"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In </w:t>
      </w:r>
      <w:r w:rsidR="000104F7">
        <w:rPr>
          <w:color w:val="auto"/>
          <w:lang w:val="en-GB" w:eastAsia="en-US"/>
        </w:rPr>
        <w:t xml:space="preserve">the </w:t>
      </w:r>
      <w:r w:rsidRPr="00826850">
        <w:rPr>
          <w:color w:val="auto"/>
          <w:lang w:val="en-GB" w:eastAsia="en-US"/>
        </w:rPr>
        <w:t>IndoorGML</w:t>
      </w:r>
      <w:r w:rsidR="000104F7">
        <w:rPr>
          <w:color w:val="auto"/>
          <w:lang w:val="en-GB" w:eastAsia="en-US"/>
        </w:rPr>
        <w:t xml:space="preserve"> Conceptual Model</w:t>
      </w:r>
      <w:r w:rsidRPr="00826850">
        <w:rPr>
          <w:color w:val="auto"/>
          <w:lang w:val="en-GB" w:eastAsia="en-US"/>
        </w:rPr>
        <w:t xml:space="preserve">, a cellular space can be subdivided into smaller cells or aggregated </w:t>
      </w:r>
      <w:r w:rsidRPr="00826850">
        <w:rPr>
          <w:color w:val="auto"/>
          <w:lang w:val="en-GB" w:eastAsia="en-US"/>
        </w:rPr>
        <w:lastRenderedPageBreak/>
        <w:t xml:space="preserve">into larger ones. Those operations detailed in section </w:t>
      </w:r>
      <w:r w:rsidRPr="00826850">
        <w:rPr>
          <w:color w:val="auto"/>
          <w:lang w:val="en-GB" w:eastAsia="en-US"/>
        </w:rPr>
        <w:fldChar w:fldCharType="begin"/>
      </w:r>
      <w:r w:rsidRPr="00826850">
        <w:rPr>
          <w:color w:val="auto"/>
          <w:lang w:val="en-GB" w:eastAsia="en-US"/>
        </w:rPr>
        <w:instrText xml:space="preserve"> REF _Ref43282898 \r \h  \* MERGEFORMAT </w:instrText>
      </w:r>
      <w:r w:rsidRPr="00826850">
        <w:rPr>
          <w:color w:val="auto"/>
          <w:lang w:val="en-GB" w:eastAsia="en-US"/>
        </w:rPr>
      </w:r>
      <w:r w:rsidRPr="00826850">
        <w:rPr>
          <w:color w:val="auto"/>
          <w:lang w:val="en-GB" w:eastAsia="en-US"/>
        </w:rPr>
        <w:fldChar w:fldCharType="separate"/>
      </w:r>
      <w:r w:rsidR="00255A88">
        <w:rPr>
          <w:color w:val="auto"/>
          <w:lang w:val="en-GB" w:eastAsia="en-US"/>
        </w:rPr>
        <w:t>7.2.3</w:t>
      </w:r>
      <w:r w:rsidRPr="00826850">
        <w:rPr>
          <w:color w:val="auto"/>
          <w:lang w:val="en-GB" w:eastAsia="en-US"/>
        </w:rPr>
        <w:fldChar w:fldCharType="end"/>
      </w:r>
      <w:r w:rsidRPr="00826850">
        <w:rPr>
          <w:color w:val="auto"/>
          <w:lang w:val="en-GB" w:eastAsia="en-US"/>
        </w:rPr>
        <w:t xml:space="preserve"> allow for both a tailored geometric granularity and functional specification of spaces.</w:t>
      </w:r>
    </w:p>
    <w:p w14:paraId="4586F36B" w14:textId="77777777" w:rsidR="00D56A17" w:rsidRPr="00826850" w:rsidRDefault="00D56A17" w:rsidP="00D56A17">
      <w:pPr>
        <w:pStyle w:val="Default"/>
        <w:spacing w:before="80"/>
        <w:jc w:val="both"/>
        <w:rPr>
          <w:color w:val="auto"/>
          <w:lang w:val="en-GB" w:eastAsia="en-US"/>
        </w:rPr>
      </w:pPr>
    </w:p>
    <w:p w14:paraId="65351BEC" w14:textId="77777777" w:rsidR="00D56A17" w:rsidRPr="00826850" w:rsidRDefault="00D56A17" w:rsidP="00D56A17">
      <w:pPr>
        <w:pStyle w:val="Heading3"/>
        <w:tabs>
          <w:tab w:val="left" w:pos="660"/>
          <w:tab w:val="left" w:pos="880"/>
        </w:tabs>
        <w:suppressAutoHyphens/>
        <w:spacing w:before="60" w:after="120" w:line="-230" w:lineRule="auto"/>
        <w:jc w:val="both"/>
        <w:rPr>
          <w:szCs w:val="24"/>
        </w:rPr>
      </w:pPr>
      <w:bookmarkStart w:id="767" w:name="_Toc177698554"/>
      <w:r w:rsidRPr="00826850">
        <w:rPr>
          <w:szCs w:val="24"/>
        </w:rPr>
        <w:t>Geometry</w:t>
      </w:r>
      <w:bookmarkEnd w:id="767"/>
    </w:p>
    <w:p w14:paraId="417D1496" w14:textId="0CBE632C"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Every cell defining an item in </w:t>
      </w:r>
      <w:r w:rsidRPr="00826850">
        <w:rPr>
          <w:color w:val="auto"/>
          <w:lang w:val="en-GB"/>
        </w:rPr>
        <w:t>indoor</w:t>
      </w:r>
      <w:r w:rsidRPr="00826850">
        <w:rPr>
          <w:color w:val="auto"/>
          <w:lang w:val="en-GB" w:eastAsia="en-US"/>
        </w:rPr>
        <w:t xml:space="preserve"> space owns a </w:t>
      </w:r>
      <w:r w:rsidRPr="00826850">
        <w:t>shape, size</w:t>
      </w:r>
      <w:r w:rsidR="000104F7">
        <w:t>,</w:t>
      </w:r>
      <w:r w:rsidRPr="00826850">
        <w:t xml:space="preserve"> and location</w:t>
      </w:r>
      <w:r w:rsidRPr="00826850">
        <w:rPr>
          <w:color w:val="auto"/>
          <w:lang w:val="en-GB" w:eastAsia="en-US"/>
        </w:rPr>
        <w:t xml:space="preserve"> that can be collected and modelled. </w:t>
      </w:r>
      <w:r w:rsidR="000B67BB">
        <w:rPr>
          <w:color w:val="auto"/>
          <w:lang w:val="en-GB" w:eastAsia="en-US"/>
        </w:rPr>
        <w:t xml:space="preserve">Cell </w:t>
      </w:r>
      <w:del w:id="768" w:author="Taehoon KIM" w:date="2024-09-18T17:14:00Z" w16du:dateUtc="2024-09-18T08:14:00Z">
        <w:r w:rsidR="000B67BB" w:rsidRPr="00826850" w:rsidDel="00F46DBF">
          <w:rPr>
            <w:color w:val="auto"/>
            <w:lang w:val="en-GB" w:eastAsia="en-US"/>
          </w:rPr>
          <w:delText xml:space="preserve"> </w:delText>
        </w:r>
      </w:del>
      <w:r w:rsidRPr="00826850">
        <w:rPr>
          <w:color w:val="auto"/>
          <w:lang w:val="en-GB" w:eastAsia="en-US"/>
        </w:rPr>
        <w:t xml:space="preserve">can represent physical features such a room, door, wall, or virtual spaces such as legal rights and access or sensors coverages. Depending on the application, the geometry of a cell can be simplified and generalised into a </w:t>
      </w:r>
      <w:r w:rsidR="000B67BB">
        <w:rPr>
          <w:color w:val="auto"/>
          <w:lang w:val="en-GB" w:eastAsia="en-US"/>
        </w:rPr>
        <w:t xml:space="preserve">polygon or rectangle. </w:t>
      </w:r>
      <w:r w:rsidRPr="00826850">
        <w:rPr>
          <w:color w:val="auto"/>
          <w:lang w:val="en-GB" w:eastAsia="en-US"/>
        </w:rPr>
        <w:t xml:space="preserve">Such </w:t>
      </w:r>
      <w:r w:rsidR="000104F7">
        <w:rPr>
          <w:color w:val="auto"/>
          <w:lang w:val="en-GB" w:eastAsia="en-US"/>
        </w:rPr>
        <w:t xml:space="preserve">an </w:t>
      </w:r>
      <w:r w:rsidRPr="00826850">
        <w:rPr>
          <w:color w:val="auto"/>
          <w:lang w:val="en-GB" w:eastAsia="en-US"/>
        </w:rPr>
        <w:t xml:space="preserve">approach can be applied when considering highly irregular shapes </w:t>
      </w:r>
      <w:r w:rsidR="000104F7">
        <w:rPr>
          <w:color w:val="auto"/>
          <w:lang w:val="en-GB" w:eastAsia="en-US"/>
        </w:rPr>
        <w:t>such as</w:t>
      </w:r>
      <w:r w:rsidR="000104F7" w:rsidRPr="00826850">
        <w:rPr>
          <w:color w:val="auto"/>
          <w:lang w:val="en-GB" w:eastAsia="en-US"/>
        </w:rPr>
        <w:t xml:space="preserve"> </w:t>
      </w:r>
      <w:r w:rsidRPr="00826850">
        <w:rPr>
          <w:color w:val="auto"/>
          <w:lang w:val="en-GB" w:eastAsia="en-US"/>
        </w:rPr>
        <w:t xml:space="preserve">furniture. Geometric information can be included in </w:t>
      </w:r>
      <w:r w:rsidR="000104F7">
        <w:rPr>
          <w:color w:val="auto"/>
          <w:lang w:val="en-GB" w:eastAsia="en-US"/>
        </w:rPr>
        <w:t xml:space="preserve">an </w:t>
      </w:r>
      <w:r w:rsidRPr="00826850">
        <w:rPr>
          <w:color w:val="auto"/>
          <w:lang w:val="en-GB" w:eastAsia="en-US"/>
        </w:rPr>
        <w:t xml:space="preserve">IndoorGML </w:t>
      </w:r>
      <w:r w:rsidR="000104F7">
        <w:rPr>
          <w:color w:val="auto"/>
          <w:lang w:val="en-GB" w:eastAsia="en-US"/>
        </w:rPr>
        <w:t xml:space="preserve">implementation instance </w:t>
      </w:r>
      <w:r w:rsidRPr="00826850">
        <w:rPr>
          <w:color w:val="auto"/>
          <w:lang w:val="en-GB" w:eastAsia="en-US"/>
        </w:rPr>
        <w:t xml:space="preserve">either directly or via an external link. Geometry of cells can be omitted as well.  </w:t>
      </w:r>
    </w:p>
    <w:p w14:paraId="768B8EE3" w14:textId="31905996" w:rsidR="00D56A17" w:rsidRPr="00826850" w:rsidRDefault="000104F7" w:rsidP="00D56A17">
      <w:pPr>
        <w:pStyle w:val="Default"/>
        <w:spacing w:before="80"/>
        <w:jc w:val="both"/>
        <w:rPr>
          <w:color w:val="auto"/>
          <w:lang w:val="en-GB" w:eastAsia="en-US"/>
        </w:rPr>
      </w:pPr>
      <w:r>
        <w:t>Cell g</w:t>
      </w:r>
      <w:r w:rsidR="00D56A17" w:rsidRPr="00826850">
        <w:t xml:space="preserve">eometry is defined in </w:t>
      </w:r>
      <w:r w:rsidR="000B67BB">
        <w:t>2</w:t>
      </w:r>
      <w:ins w:id="769" w:author="Taehoon KIM" w:date="2024-09-18T17:16:00Z" w16du:dateUtc="2024-09-18T08:16:00Z">
        <w:r w:rsidR="00F46DBF">
          <w:rPr>
            <w:rFonts w:hint="eastAsia"/>
          </w:rPr>
          <w:t>-</w:t>
        </w:r>
      </w:ins>
      <w:del w:id="770" w:author="Taehoon KIM" w:date="2024-09-18T17:16:00Z" w16du:dateUtc="2024-09-18T08:16:00Z">
        <w:r w:rsidR="000B67BB" w:rsidDel="00F46DBF">
          <w:delText xml:space="preserve"> </w:delText>
        </w:r>
      </w:del>
      <w:r w:rsidR="000B67BB">
        <w:t>dimensional or 3</w:t>
      </w:r>
      <w:r w:rsidR="003E7307">
        <w:t>-</w:t>
      </w:r>
      <w:r w:rsidR="000B67BB">
        <w:t xml:space="preserve">dimensional </w:t>
      </w:r>
      <w:r w:rsidR="00D56A17" w:rsidRPr="00826850">
        <w:t xml:space="preserve">Euclidean space and provides the means for the quantitative description of the spatial characteristics of cell. Metrics </w:t>
      </w:r>
      <w:r>
        <w:t>are</w:t>
      </w:r>
      <w:r w:rsidR="00D56A17" w:rsidRPr="00826850">
        <w:t xml:space="preserve"> defined as in</w:t>
      </w:r>
      <w:sdt>
        <w:sdtPr>
          <w:id w:val="386772340"/>
          <w:citation/>
        </w:sdtPr>
        <w:sdtContent>
          <w:r w:rsidR="00D56A17" w:rsidRPr="00826850">
            <w:fldChar w:fldCharType="begin"/>
          </w:r>
          <w:r w:rsidR="00D56A17" w:rsidRPr="00826850">
            <w:rPr>
              <w:lang w:val="en-GB"/>
            </w:rPr>
            <w:instrText xml:space="preserve"> CITATION Mor89 \l 3081 </w:instrText>
          </w:r>
          <w:r w:rsidR="00D56A17" w:rsidRPr="00826850">
            <w:fldChar w:fldCharType="separate"/>
          </w:r>
          <w:r w:rsidR="00255A88">
            <w:rPr>
              <w:noProof/>
              <w:lang w:val="en-GB"/>
            </w:rPr>
            <w:t xml:space="preserve"> </w:t>
          </w:r>
          <w:r w:rsidR="00255A88" w:rsidRPr="00255A88">
            <w:rPr>
              <w:noProof/>
              <w:lang w:val="en-GB"/>
            </w:rPr>
            <w:t>(Morris, 2019)</w:t>
          </w:r>
          <w:r w:rsidR="00D56A17" w:rsidRPr="00826850">
            <w:fldChar w:fldCharType="end"/>
          </w:r>
        </w:sdtContent>
      </w:sdt>
      <w:r w:rsidR="00D56A17" w:rsidRPr="00826850">
        <w:t>.</w:t>
      </w:r>
      <w:r w:rsidR="00D56A17" w:rsidRPr="00826850">
        <w:rPr>
          <w:color w:val="auto"/>
          <w:lang w:val="en-GB" w:eastAsia="en-US"/>
        </w:rPr>
        <w:t xml:space="preserve"> </w:t>
      </w:r>
      <w:r>
        <w:rPr>
          <w:color w:val="auto"/>
          <w:lang w:val="en-GB" w:eastAsia="en-US"/>
        </w:rPr>
        <w:t xml:space="preserve">In the </w:t>
      </w:r>
      <w:r w:rsidR="00D56A17" w:rsidRPr="00826850">
        <w:rPr>
          <w:color w:val="auto"/>
          <w:lang w:val="en-GB" w:eastAsia="en-US"/>
        </w:rPr>
        <w:t xml:space="preserve">IndoorGML </w:t>
      </w:r>
      <w:r>
        <w:rPr>
          <w:color w:val="auto"/>
          <w:lang w:val="en-GB" w:eastAsia="en-US"/>
        </w:rPr>
        <w:t>Conceptual Model</w:t>
      </w:r>
      <w:r w:rsidR="000B67BB">
        <w:rPr>
          <w:color w:val="auto"/>
          <w:lang w:val="en-GB" w:eastAsia="en-US"/>
        </w:rPr>
        <w:t>,</w:t>
      </w:r>
      <w:r>
        <w:rPr>
          <w:color w:val="auto"/>
          <w:lang w:val="en-GB" w:eastAsia="en-US"/>
        </w:rPr>
        <w:t xml:space="preserve"> </w:t>
      </w:r>
      <w:r w:rsidR="00D56A17" w:rsidRPr="00826850">
        <w:rPr>
          <w:color w:val="auto"/>
          <w:lang w:val="en-GB" w:eastAsia="en-US"/>
        </w:rPr>
        <w:t xml:space="preserve">cells are modelled as features and </w:t>
      </w:r>
      <w:r>
        <w:rPr>
          <w:color w:val="auto"/>
          <w:lang w:val="en-GB" w:eastAsia="en-US"/>
        </w:rPr>
        <w:t>conform with requirements as specified in</w:t>
      </w:r>
      <w:r w:rsidRPr="00826850">
        <w:rPr>
          <w:color w:val="auto"/>
          <w:lang w:val="en-GB" w:eastAsia="en-US"/>
        </w:rPr>
        <w:t xml:space="preserve"> </w:t>
      </w:r>
      <w:r w:rsidR="00D56A17" w:rsidRPr="00826850">
        <w:rPr>
          <w:color w:val="auto"/>
          <w:lang w:val="en-GB" w:eastAsia="en-US"/>
        </w:rPr>
        <w:t>ISO</w:t>
      </w:r>
      <w:r>
        <w:rPr>
          <w:color w:val="auto"/>
          <w:lang w:val="en-GB" w:eastAsia="en-US"/>
        </w:rPr>
        <w:t xml:space="preserve"> </w:t>
      </w:r>
      <w:r w:rsidR="00D56A17" w:rsidRPr="00826850">
        <w:rPr>
          <w:color w:val="auto"/>
          <w:lang w:val="en-GB" w:eastAsia="en-US"/>
        </w:rPr>
        <w:t>19107</w:t>
      </w:r>
      <w:r w:rsidR="00D56A17" w:rsidRPr="00826850">
        <w:rPr>
          <w:color w:val="auto"/>
          <w:lang w:val="en-GB"/>
        </w:rPr>
        <w:t xml:space="preserve"> (Spatial Schema)</w:t>
      </w:r>
      <w:r w:rsidR="00D56A17" w:rsidRPr="00826850">
        <w:rPr>
          <w:color w:val="auto"/>
          <w:lang w:val="en-GB" w:eastAsia="en-US"/>
        </w:rPr>
        <w:t xml:space="preserve"> </w:t>
      </w:r>
      <w:sdt>
        <w:sdtPr>
          <w:rPr>
            <w:color w:val="auto"/>
            <w:lang w:val="en-GB" w:eastAsia="en-US"/>
          </w:rPr>
          <w:id w:val="-1585531302"/>
          <w:citation/>
        </w:sdtPr>
        <w:sdtContent>
          <w:r w:rsidR="00D56A17" w:rsidRPr="00826850">
            <w:rPr>
              <w:color w:val="auto"/>
              <w:lang w:val="en-GB" w:eastAsia="en-US"/>
            </w:rPr>
            <w:fldChar w:fldCharType="begin"/>
          </w:r>
          <w:r w:rsidR="00D56A17" w:rsidRPr="00826850">
            <w:rPr>
              <w:color w:val="auto"/>
              <w:lang w:val="en-GB" w:eastAsia="en-US"/>
            </w:rPr>
            <w:instrText xml:space="preserve"> CITATION ISO19 \l 3081 </w:instrText>
          </w:r>
          <w:r w:rsidR="00D56A17" w:rsidRPr="00826850">
            <w:rPr>
              <w:color w:val="auto"/>
              <w:lang w:val="en-GB" w:eastAsia="en-US"/>
            </w:rPr>
            <w:fldChar w:fldCharType="separate"/>
          </w:r>
          <w:r w:rsidR="00255A88" w:rsidRPr="00255A88">
            <w:rPr>
              <w:noProof/>
              <w:color w:val="auto"/>
              <w:lang w:val="en-GB" w:eastAsia="en-US"/>
            </w:rPr>
            <w:t>(ISO, 2019)</w:t>
          </w:r>
          <w:r w:rsidR="00D56A17" w:rsidRPr="00826850">
            <w:rPr>
              <w:color w:val="auto"/>
              <w:lang w:val="en-GB" w:eastAsia="en-US"/>
            </w:rPr>
            <w:fldChar w:fldCharType="end"/>
          </w:r>
        </w:sdtContent>
      </w:sdt>
      <w:r>
        <w:rPr>
          <w:color w:val="auto"/>
          <w:lang w:val="en-GB" w:eastAsia="en-US"/>
        </w:rPr>
        <w:t>. ISO 19107</w:t>
      </w:r>
      <w:r w:rsidR="00D56A17" w:rsidRPr="00826850">
        <w:rPr>
          <w:color w:val="auto"/>
          <w:lang w:val="en-GB" w:eastAsia="en-US"/>
        </w:rPr>
        <w:t xml:space="preserve"> provides conceptual schemas to describe and model real world objects as features. </w:t>
      </w:r>
    </w:p>
    <w:p w14:paraId="62F596D8" w14:textId="77777777" w:rsidR="00D56A17" w:rsidRPr="00826850" w:rsidRDefault="00D56A17" w:rsidP="00D56A17">
      <w:pPr>
        <w:pStyle w:val="Default"/>
        <w:spacing w:before="80"/>
        <w:jc w:val="both"/>
        <w:rPr>
          <w:color w:val="auto"/>
          <w:lang w:val="en-GB" w:eastAsia="en-US"/>
        </w:rPr>
      </w:pPr>
    </w:p>
    <w:p w14:paraId="02A8CA65" w14:textId="77777777" w:rsidR="00D56A17" w:rsidRPr="00826850" w:rsidRDefault="00D56A17" w:rsidP="00D56A17">
      <w:pPr>
        <w:pStyle w:val="Default"/>
        <w:keepNext/>
        <w:spacing w:before="80"/>
        <w:ind w:left="360"/>
        <w:jc w:val="center"/>
      </w:pPr>
      <w:r w:rsidRPr="00826850">
        <w:rPr>
          <w:noProof/>
          <w:lang w:val="en-GB"/>
        </w:rPr>
        <w:drawing>
          <wp:inline distT="0" distB="0" distL="0" distR="0" wp14:anchorId="2F15D891" wp14:editId="7422047F">
            <wp:extent cx="4654800" cy="2124000"/>
            <wp:effectExtent l="0" t="0" r="0" b="0"/>
            <wp:docPr id="15525"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9"/>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654800" cy="2124000"/>
                    </a:xfrm>
                    <a:prstGeom prst="rect">
                      <a:avLst/>
                    </a:prstGeom>
                  </pic:spPr>
                </pic:pic>
              </a:graphicData>
            </a:graphic>
          </wp:inline>
        </w:drawing>
      </w:r>
    </w:p>
    <w:p w14:paraId="206923B7" w14:textId="762E8B87" w:rsidR="00D56A17" w:rsidRPr="00826850" w:rsidRDefault="00D56A17" w:rsidP="00D56A17">
      <w:pPr>
        <w:pStyle w:val="Caption"/>
        <w:rPr>
          <w:rFonts w:cs="Times New Roman"/>
          <w:szCs w:val="24"/>
        </w:rPr>
      </w:pPr>
      <w:bookmarkStart w:id="771" w:name="_Ref81513864"/>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6</w:t>
      </w:r>
      <w:r w:rsidRPr="00826850">
        <w:rPr>
          <w:rFonts w:cs="Times New Roman"/>
          <w:szCs w:val="24"/>
        </w:rPr>
        <w:fldChar w:fldCharType="end"/>
      </w:r>
      <w:bookmarkEnd w:id="771"/>
      <w:r w:rsidRPr="00826850">
        <w:rPr>
          <w:rFonts w:cs="Times New Roman"/>
          <w:szCs w:val="24"/>
        </w:rPr>
        <w:t xml:space="preserve">: </w:t>
      </w:r>
      <w:proofErr w:type="spellStart"/>
      <w:r w:rsidRPr="00826850">
        <w:rPr>
          <w:rFonts w:cs="Times New Roman"/>
          <w:szCs w:val="24"/>
        </w:rPr>
        <w:t>Three</w:t>
      </w:r>
      <w:proofErr w:type="spellEnd"/>
      <w:r w:rsidRPr="00826850">
        <w:rPr>
          <w:rFonts w:cs="Times New Roman"/>
          <w:szCs w:val="24"/>
        </w:rPr>
        <w:t xml:space="preserve"> </w:t>
      </w:r>
      <w:proofErr w:type="spellStart"/>
      <w:r w:rsidRPr="00826850">
        <w:rPr>
          <w:rFonts w:cs="Times New Roman"/>
          <w:szCs w:val="24"/>
        </w:rPr>
        <w:t>options</w:t>
      </w:r>
      <w:proofErr w:type="spellEnd"/>
      <w:r w:rsidRPr="00826850">
        <w:rPr>
          <w:rFonts w:cs="Times New Roman"/>
          <w:szCs w:val="24"/>
        </w:rPr>
        <w:t xml:space="preserve"> </w:t>
      </w:r>
      <w:proofErr w:type="spellStart"/>
      <w:r w:rsidRPr="00826850">
        <w:rPr>
          <w:rFonts w:cs="Times New Roman"/>
          <w:szCs w:val="24"/>
        </w:rPr>
        <w:t>to</w:t>
      </w:r>
      <w:proofErr w:type="spellEnd"/>
      <w:r w:rsidRPr="00826850">
        <w:rPr>
          <w:rFonts w:cs="Times New Roman"/>
          <w:szCs w:val="24"/>
        </w:rPr>
        <w:t xml:space="preserve"> </w:t>
      </w:r>
      <w:proofErr w:type="spellStart"/>
      <w:r w:rsidRPr="00826850">
        <w:rPr>
          <w:rFonts w:cs="Times New Roman"/>
          <w:szCs w:val="24"/>
        </w:rPr>
        <w:t>represent</w:t>
      </w:r>
      <w:proofErr w:type="spellEnd"/>
      <w:r w:rsidRPr="00826850">
        <w:rPr>
          <w:rFonts w:cs="Times New Roman"/>
          <w:szCs w:val="24"/>
        </w:rPr>
        <w:t xml:space="preserve"> </w:t>
      </w:r>
      <w:proofErr w:type="spellStart"/>
      <w:r w:rsidRPr="00826850">
        <w:rPr>
          <w:rFonts w:cs="Times New Roman"/>
          <w:szCs w:val="24"/>
        </w:rPr>
        <w:t>geometry</w:t>
      </w:r>
      <w:proofErr w:type="spellEnd"/>
      <w:r w:rsidRPr="00826850">
        <w:rPr>
          <w:rFonts w:cs="Times New Roman"/>
          <w:szCs w:val="24"/>
        </w:rPr>
        <w:t xml:space="preserve"> in IndoorGML</w:t>
      </w:r>
    </w:p>
    <w:p w14:paraId="7C8BDE99" w14:textId="213A9E02" w:rsidR="00D56A17" w:rsidRPr="00826850" w:rsidRDefault="00D56A17" w:rsidP="00D56A17">
      <w:pPr>
        <w:pStyle w:val="Default"/>
        <w:spacing w:before="80"/>
        <w:jc w:val="both"/>
        <w:rPr>
          <w:lang w:val="en-GB"/>
        </w:rPr>
      </w:pPr>
      <w:r w:rsidRPr="00826850">
        <w:rPr>
          <w:color w:val="auto"/>
          <w:lang w:val="en-GB"/>
        </w:rPr>
        <w:t xml:space="preserve">As illustrated in </w:t>
      </w:r>
      <w:r w:rsidRPr="00826850">
        <w:rPr>
          <w:color w:val="auto"/>
          <w:lang w:val="en-GB"/>
        </w:rPr>
        <w:fldChar w:fldCharType="begin"/>
      </w:r>
      <w:r w:rsidRPr="00826850">
        <w:rPr>
          <w:color w:val="auto"/>
          <w:lang w:val="en-GB"/>
        </w:rPr>
        <w:instrText xml:space="preserve"> REF _Ref81513864 \h  \* MERGEFORMAT </w:instrText>
      </w:r>
      <w:r w:rsidRPr="00826850">
        <w:rPr>
          <w:color w:val="auto"/>
          <w:lang w:val="en-GB"/>
        </w:rPr>
      </w:r>
      <w:r w:rsidRPr="00826850">
        <w:rPr>
          <w:color w:val="auto"/>
          <w:lang w:val="en-GB"/>
        </w:rPr>
        <w:fldChar w:fldCharType="separate"/>
      </w:r>
      <w:r w:rsidR="00255A88" w:rsidRPr="00826850">
        <w:t xml:space="preserve">Figure </w:t>
      </w:r>
      <w:r w:rsidR="00255A88">
        <w:rPr>
          <w:noProof/>
        </w:rPr>
        <w:t>6</w:t>
      </w:r>
      <w:r w:rsidRPr="00826850">
        <w:rPr>
          <w:color w:val="auto"/>
          <w:lang w:val="en-GB"/>
        </w:rPr>
        <w:fldChar w:fldCharType="end"/>
      </w:r>
      <w:r w:rsidRPr="00826850">
        <w:rPr>
          <w:color w:val="auto"/>
          <w:lang w:val="en-GB"/>
        </w:rPr>
        <w:t xml:space="preserve">, there are three options for representing geometry of a cell in indoor space: </w:t>
      </w:r>
    </w:p>
    <w:p w14:paraId="1CE7907D" w14:textId="0CB8CE55" w:rsidR="00D56A17" w:rsidRPr="00826850" w:rsidRDefault="00D56A17" w:rsidP="00601140">
      <w:pPr>
        <w:pStyle w:val="Default"/>
        <w:numPr>
          <w:ilvl w:val="0"/>
          <w:numId w:val="20"/>
        </w:numPr>
        <w:spacing w:before="80"/>
        <w:jc w:val="both"/>
        <w:rPr>
          <w:lang w:val="en-GB"/>
        </w:rPr>
      </w:pPr>
      <w:r w:rsidRPr="00826850">
        <w:rPr>
          <w:lang w:val="en-GB"/>
        </w:rPr>
        <w:t xml:space="preserve">Geometry in IndoorGML (Option 1): </w:t>
      </w:r>
      <w:r w:rsidR="000104F7">
        <w:rPr>
          <w:lang w:val="en-GB"/>
        </w:rPr>
        <w:t>G</w:t>
      </w:r>
      <w:r w:rsidRPr="00826850">
        <w:rPr>
          <w:lang w:val="en-GB"/>
        </w:rPr>
        <w:t xml:space="preserve">eometric representation of </w:t>
      </w:r>
      <w:r w:rsidR="000104F7">
        <w:rPr>
          <w:lang w:val="en-GB"/>
        </w:rPr>
        <w:t xml:space="preserve">a </w:t>
      </w:r>
      <w:r w:rsidRPr="00826850">
        <w:rPr>
          <w:lang w:val="en-GB"/>
        </w:rPr>
        <w:t xml:space="preserve">cell may be included within an IndoorGML document. </w:t>
      </w:r>
      <w:r w:rsidR="000104F7">
        <w:rPr>
          <w:lang w:val="en-GB"/>
        </w:rPr>
        <w:t>A</w:t>
      </w:r>
      <w:r w:rsidR="000104F7" w:rsidRPr="00826850">
        <w:rPr>
          <w:lang w:val="en-GB"/>
        </w:rPr>
        <w:t>s defined in ISO 19107</w:t>
      </w:r>
      <w:r w:rsidR="000104F7">
        <w:rPr>
          <w:lang w:val="en-GB"/>
        </w:rPr>
        <w:t xml:space="preserve"> this</w:t>
      </w:r>
      <w:r w:rsidRPr="00826850">
        <w:rPr>
          <w:lang w:val="en-GB"/>
        </w:rPr>
        <w:t xml:space="preserve"> is </w:t>
      </w:r>
      <w:r w:rsidR="000104F7">
        <w:rPr>
          <w:lang w:val="en-GB"/>
        </w:rPr>
        <w:t xml:space="preserve">a </w:t>
      </w:r>
      <w:proofErr w:type="spellStart"/>
      <w:r w:rsidRPr="00826850">
        <w:rPr>
          <w:lang w:val="en-GB"/>
        </w:rPr>
        <w:t>GM_Solid</w:t>
      </w:r>
      <w:proofErr w:type="spellEnd"/>
      <w:r w:rsidRPr="00826850">
        <w:rPr>
          <w:lang w:val="en-GB"/>
        </w:rPr>
        <w:t xml:space="preserve"> in 3D space and </w:t>
      </w:r>
      <w:proofErr w:type="spellStart"/>
      <w:r w:rsidRPr="00826850">
        <w:rPr>
          <w:lang w:val="en-GB"/>
        </w:rPr>
        <w:t>GM_Surface</w:t>
      </w:r>
      <w:proofErr w:type="spellEnd"/>
      <w:r w:rsidRPr="00826850">
        <w:rPr>
          <w:lang w:val="en-GB"/>
        </w:rPr>
        <w:t xml:space="preserve"> in 2D space. Note that solid with holes or surface with holes are allowed in this standard.  </w:t>
      </w:r>
    </w:p>
    <w:p w14:paraId="7A9EDD74" w14:textId="5B164C7C" w:rsidR="00D56A17" w:rsidRPr="00826850" w:rsidRDefault="00D56A17" w:rsidP="00601140">
      <w:pPr>
        <w:pStyle w:val="Default"/>
        <w:numPr>
          <w:ilvl w:val="0"/>
          <w:numId w:val="20"/>
        </w:numPr>
        <w:spacing w:before="80"/>
        <w:jc w:val="both"/>
        <w:rPr>
          <w:lang w:val="en-GB"/>
        </w:rPr>
      </w:pPr>
      <w:r w:rsidRPr="00826850">
        <w:rPr>
          <w:lang w:val="en-GB"/>
        </w:rPr>
        <w:t xml:space="preserve">External Reference (Option 2): </w:t>
      </w:r>
      <w:r w:rsidR="00810DD8">
        <w:rPr>
          <w:lang w:val="en-GB"/>
        </w:rPr>
        <w:t>I</w:t>
      </w:r>
      <w:r w:rsidRPr="00826850">
        <w:rPr>
          <w:lang w:val="en-GB"/>
        </w:rPr>
        <w:t xml:space="preserve">nstead of explicit representation of geometry, an IndoorGML document can only contain external links to objects defined in data sets </w:t>
      </w:r>
      <w:r w:rsidR="00C430AA">
        <w:rPr>
          <w:lang w:val="en-GB"/>
        </w:rPr>
        <w:t xml:space="preserve">is some encoding/format </w:t>
      </w:r>
      <w:r w:rsidRPr="00826850">
        <w:rPr>
          <w:lang w:val="en-GB"/>
        </w:rPr>
        <w:t xml:space="preserve">such as IFC or CityGML, where the referenced objects in external data set include geometric information. Then there must be 1:1 or </w:t>
      </w:r>
      <w:r w:rsidRPr="00826850">
        <w:rPr>
          <w:i/>
          <w:lang w:val="en-GB"/>
        </w:rPr>
        <w:t>n</w:t>
      </w:r>
      <w:r w:rsidRPr="00826850">
        <w:rPr>
          <w:lang w:val="en-GB"/>
        </w:rPr>
        <w:t xml:space="preserve">:1 mapping from cells in IndoorGML to </w:t>
      </w:r>
      <w:r w:rsidR="005269A0">
        <w:rPr>
          <w:lang w:val="en-GB"/>
        </w:rPr>
        <w:t xml:space="preserve">these </w:t>
      </w:r>
      <w:r w:rsidRPr="00826850">
        <w:rPr>
          <w:lang w:val="en-GB"/>
        </w:rPr>
        <w:t>corresponding objects in other datasets.</w:t>
      </w:r>
    </w:p>
    <w:p w14:paraId="3BA2A75F" w14:textId="517C9641" w:rsidR="00D56A17" w:rsidRPr="00826850" w:rsidRDefault="00D56A17" w:rsidP="00601140">
      <w:pPr>
        <w:pStyle w:val="Default"/>
        <w:numPr>
          <w:ilvl w:val="0"/>
          <w:numId w:val="20"/>
        </w:numPr>
        <w:spacing w:before="80"/>
        <w:jc w:val="both"/>
        <w:rPr>
          <w:lang w:val="en-GB"/>
        </w:rPr>
      </w:pPr>
      <w:r w:rsidRPr="00826850">
        <w:rPr>
          <w:lang w:val="en-GB"/>
        </w:rPr>
        <w:t xml:space="preserve">No Geometry (Option 3): </w:t>
      </w:r>
      <w:r w:rsidR="00810DD8">
        <w:rPr>
          <w:lang w:val="en-GB"/>
        </w:rPr>
        <w:t>N</w:t>
      </w:r>
      <w:r w:rsidRPr="00826850">
        <w:rPr>
          <w:lang w:val="en-GB"/>
        </w:rPr>
        <w:t>o geometric information is included in IndoorGML. This means that the shape, exten</w:t>
      </w:r>
      <w:r w:rsidR="00286BEE">
        <w:rPr>
          <w:lang w:val="en-GB"/>
        </w:rPr>
        <w:t>t</w:t>
      </w:r>
      <w:r w:rsidRPr="00826850">
        <w:rPr>
          <w:lang w:val="en-GB"/>
        </w:rPr>
        <w:t xml:space="preserve"> and location are unknown. The cell is defined by its identifier.   </w:t>
      </w:r>
    </w:p>
    <w:p w14:paraId="69FBC7A4" w14:textId="77777777" w:rsidR="00D56A17" w:rsidRPr="00826850" w:rsidRDefault="00D56A17" w:rsidP="00D56A17">
      <w:pPr>
        <w:pStyle w:val="Default"/>
        <w:spacing w:before="80"/>
        <w:jc w:val="both"/>
        <w:rPr>
          <w:lang w:val="en-GB"/>
        </w:rPr>
      </w:pPr>
      <w:r w:rsidRPr="00826850">
        <w:rPr>
          <w:lang w:val="en-GB"/>
        </w:rPr>
        <w:t xml:space="preserve">Note that Option 2 can always be used in combination with the other options. When Option 1 is used, three fundamental operations can be applied to </w:t>
      </w:r>
      <w:r w:rsidRPr="00826850">
        <w:rPr>
          <w:color w:val="auto"/>
          <w:lang w:val="en-GB" w:eastAsia="en-US"/>
        </w:rPr>
        <w:t>cell space</w:t>
      </w:r>
      <w:r w:rsidRPr="00826850">
        <w:rPr>
          <w:lang w:val="en-GB"/>
        </w:rPr>
        <w:t>s: subdivision, aggregation, and selection.</w:t>
      </w:r>
    </w:p>
    <w:p w14:paraId="7B26E080" w14:textId="77777777" w:rsidR="00D56A17" w:rsidRPr="00826850" w:rsidRDefault="00D56A17" w:rsidP="00D56A17">
      <w:pPr>
        <w:pStyle w:val="Default"/>
        <w:spacing w:before="80"/>
        <w:jc w:val="both"/>
        <w:rPr>
          <w:lang w:val="en-GB"/>
        </w:rPr>
      </w:pPr>
    </w:p>
    <w:p w14:paraId="1D7F8D5B" w14:textId="77777777" w:rsidR="00D56A17" w:rsidRPr="00826850" w:rsidRDefault="00D56A17" w:rsidP="00D56A17">
      <w:pPr>
        <w:pStyle w:val="Heading3"/>
        <w:tabs>
          <w:tab w:val="left" w:pos="660"/>
          <w:tab w:val="left" w:pos="880"/>
        </w:tabs>
        <w:suppressAutoHyphens/>
        <w:spacing w:before="60" w:after="120" w:line="-230" w:lineRule="auto"/>
        <w:jc w:val="both"/>
        <w:rPr>
          <w:szCs w:val="24"/>
        </w:rPr>
      </w:pPr>
      <w:bookmarkStart w:id="772" w:name="_Toc177698555"/>
      <w:r w:rsidRPr="00826850">
        <w:rPr>
          <w:szCs w:val="24"/>
        </w:rPr>
        <w:t>Topology</w:t>
      </w:r>
      <w:bookmarkEnd w:id="772"/>
    </w:p>
    <w:p w14:paraId="415EA377" w14:textId="2771DFB0" w:rsidR="00D56A17" w:rsidRPr="00826850" w:rsidRDefault="00D56A17" w:rsidP="00D56A17">
      <w:pPr>
        <w:pStyle w:val="Default"/>
        <w:spacing w:before="80"/>
        <w:jc w:val="both"/>
        <w:rPr>
          <w:color w:val="auto"/>
          <w:lang w:val="en-GB"/>
        </w:rPr>
      </w:pPr>
      <w:r w:rsidRPr="003E7307">
        <w:rPr>
          <w:color w:val="auto"/>
          <w:lang w:val="en-GB" w:eastAsia="en-US"/>
        </w:rPr>
        <w:t xml:space="preserve">Beside the geometry of a cellular space, cells </w:t>
      </w:r>
      <w:r w:rsidR="00B03754" w:rsidRPr="003E7307">
        <w:rPr>
          <w:color w:val="auto"/>
          <w:lang w:val="en-GB" w:eastAsia="en-US"/>
        </w:rPr>
        <w:t xml:space="preserve">can be represented </w:t>
      </w:r>
      <w:r w:rsidRPr="003E7307">
        <w:rPr>
          <w:color w:val="auto"/>
          <w:lang w:val="en-GB" w:eastAsia="en-US"/>
        </w:rPr>
        <w:t xml:space="preserve">in </w:t>
      </w:r>
      <w:r w:rsidR="00E326F4" w:rsidRPr="003E7307">
        <w:rPr>
          <w:color w:val="auto"/>
          <w:lang w:val="en-GB" w:eastAsia="en-US"/>
        </w:rPr>
        <w:t>a</w:t>
      </w:r>
      <w:r w:rsidRPr="003E7307">
        <w:rPr>
          <w:color w:val="auto"/>
          <w:lang w:val="en-GB" w:eastAsia="en-US"/>
        </w:rPr>
        <w:t xml:space="preserve"> topological model</w:t>
      </w:r>
      <w:r w:rsidR="006E6188" w:rsidRPr="003E7307">
        <w:rPr>
          <w:color w:val="auto"/>
          <w:lang w:val="en-GB" w:eastAsia="en-US"/>
        </w:rPr>
        <w:t xml:space="preserve">, which </w:t>
      </w:r>
      <w:r w:rsidR="00E60535" w:rsidRPr="003E7307">
        <w:rPr>
          <w:color w:val="auto"/>
          <w:lang w:val="en-GB" w:eastAsia="en-US"/>
        </w:rPr>
        <w:t xml:space="preserve">specifies </w:t>
      </w:r>
      <w:r w:rsidRPr="003E7307">
        <w:rPr>
          <w:color w:val="auto"/>
          <w:lang w:val="en-GB" w:eastAsia="en-US"/>
        </w:rPr>
        <w:t>the relationships between points, lines</w:t>
      </w:r>
      <w:r w:rsidR="008439F4" w:rsidRPr="003E7307">
        <w:rPr>
          <w:color w:val="auto"/>
          <w:lang w:val="en-GB" w:eastAsia="en-US"/>
        </w:rPr>
        <w:t>,</w:t>
      </w:r>
      <w:r w:rsidRPr="003E7307">
        <w:rPr>
          <w:color w:val="auto"/>
          <w:lang w:val="en-GB" w:eastAsia="en-US"/>
        </w:rPr>
        <w:t xml:space="preserve"> polygons </w:t>
      </w:r>
      <w:r w:rsidR="008439F4" w:rsidRPr="003E7307">
        <w:rPr>
          <w:color w:val="auto"/>
          <w:lang w:val="en-GB" w:eastAsia="en-US"/>
        </w:rPr>
        <w:t xml:space="preserve">and solids </w:t>
      </w:r>
      <w:r w:rsidRPr="003E7307">
        <w:rPr>
          <w:color w:val="auto"/>
          <w:lang w:val="en-GB" w:eastAsia="en-US"/>
        </w:rPr>
        <w:t>constructing</w:t>
      </w:r>
      <w:r w:rsidRPr="00826850">
        <w:rPr>
          <w:color w:val="auto"/>
          <w:lang w:val="en-GB" w:eastAsia="en-US"/>
        </w:rPr>
        <w:t xml:space="preserve"> the geometry (</w:t>
      </w:r>
      <w:proofErr w:type="spellStart"/>
      <w:r w:rsidRPr="00826850">
        <w:t>Gröger</w:t>
      </w:r>
      <w:proofErr w:type="spellEnd"/>
      <w:r w:rsidRPr="00826850">
        <w:t xml:space="preserve"> and George, 2012</w:t>
      </w:r>
      <w:r w:rsidRPr="00826850">
        <w:rPr>
          <w:color w:val="auto"/>
          <w:lang w:val="en-GB" w:eastAsia="en-US"/>
        </w:rPr>
        <w:t>). Such topological models are dedicated to representing spatial relationships</w:t>
      </w:r>
      <w:r w:rsidR="00670646">
        <w:rPr>
          <w:color w:val="auto"/>
          <w:lang w:val="en-GB" w:eastAsia="en-US"/>
        </w:rPr>
        <w:t>.</w:t>
      </w:r>
      <w:r w:rsidRPr="00826850">
        <w:rPr>
          <w:color w:val="auto"/>
          <w:lang w:val="en-GB" w:eastAsia="en-US"/>
        </w:rPr>
        <w:t xml:space="preserve"> </w:t>
      </w:r>
      <w:r w:rsidR="00670646">
        <w:rPr>
          <w:color w:val="auto"/>
          <w:lang w:val="en-GB" w:eastAsia="en-US"/>
        </w:rPr>
        <w:t>As such,</w:t>
      </w:r>
      <w:r w:rsidR="00670646" w:rsidRPr="00826850">
        <w:rPr>
          <w:color w:val="auto"/>
          <w:lang w:val="en-GB" w:eastAsia="en-US"/>
        </w:rPr>
        <w:t xml:space="preserve"> </w:t>
      </w:r>
      <w:r w:rsidRPr="00826850">
        <w:rPr>
          <w:color w:val="auto"/>
          <w:lang w:val="en-GB" w:eastAsia="en-US"/>
        </w:rPr>
        <w:t xml:space="preserve">their shape and size </w:t>
      </w:r>
      <w:r w:rsidR="00670646">
        <w:rPr>
          <w:color w:val="auto"/>
          <w:lang w:val="en-GB" w:eastAsia="en-US"/>
        </w:rPr>
        <w:t>are</w:t>
      </w:r>
      <w:r w:rsidR="00670646" w:rsidRPr="00826850">
        <w:rPr>
          <w:color w:val="auto"/>
          <w:lang w:val="en-GB" w:eastAsia="en-US"/>
        </w:rPr>
        <w:t xml:space="preserve"> </w:t>
      </w:r>
      <w:r w:rsidRPr="00826850">
        <w:rPr>
          <w:color w:val="auto"/>
          <w:lang w:val="en-GB" w:eastAsia="en-US"/>
        </w:rPr>
        <w:t>not described (</w:t>
      </w:r>
      <w:proofErr w:type="spellStart"/>
      <w:r w:rsidRPr="00826850">
        <w:rPr>
          <w:color w:val="auto"/>
          <w:lang w:val="en-GB" w:eastAsia="en-US"/>
        </w:rPr>
        <w:t>E</w:t>
      </w:r>
      <w:r w:rsidR="003C05AB">
        <w:rPr>
          <w:color w:val="auto"/>
          <w:lang w:val="en-GB" w:eastAsia="en-US"/>
        </w:rPr>
        <w:t>g</w:t>
      </w:r>
      <w:r w:rsidRPr="00826850">
        <w:rPr>
          <w:color w:val="auto"/>
          <w:lang w:val="en-GB" w:eastAsia="en-US"/>
        </w:rPr>
        <w:t>enhofer</w:t>
      </w:r>
      <w:proofErr w:type="spellEnd"/>
      <w:r w:rsidRPr="00826850">
        <w:rPr>
          <w:color w:val="auto"/>
          <w:lang w:val="en-GB" w:eastAsia="en-US"/>
        </w:rPr>
        <w:t xml:space="preserve"> et al</w:t>
      </w:r>
      <w:ins w:id="773" w:author="Taehoon KIM" w:date="2024-09-18T17:22:00Z" w16du:dateUtc="2024-09-18T08:22:00Z">
        <w:r w:rsidR="00F46DBF">
          <w:rPr>
            <w:rFonts w:hint="eastAsia"/>
            <w:color w:val="auto"/>
            <w:lang w:val="en-GB"/>
          </w:rPr>
          <w:t>.,</w:t>
        </w:r>
      </w:ins>
      <w:r w:rsidRPr="00826850">
        <w:rPr>
          <w:color w:val="auto"/>
          <w:lang w:val="en-GB" w:eastAsia="en-US"/>
        </w:rPr>
        <w:t xml:space="preserve"> 1989). This is to say, geometric predicates such as volumes, areas, distances cannot be computed. As mentioned above</w:t>
      </w:r>
      <w:r w:rsidR="00453638">
        <w:rPr>
          <w:color w:val="auto"/>
          <w:lang w:val="en-GB" w:eastAsia="en-US"/>
        </w:rPr>
        <w:t>,</w:t>
      </w:r>
      <w:r w:rsidRPr="00826850">
        <w:rPr>
          <w:color w:val="auto"/>
          <w:lang w:val="en-GB" w:eastAsia="en-US"/>
        </w:rPr>
        <w:t xml:space="preserve"> IndoorGML deals only with cells in 3D and 2D</w:t>
      </w:r>
      <w:r w:rsidR="00453638">
        <w:rPr>
          <w:color w:val="auto"/>
          <w:lang w:val="en-GB" w:eastAsia="en-US"/>
        </w:rPr>
        <w:t xml:space="preserve"> space</w:t>
      </w:r>
      <w:r w:rsidRPr="00826850">
        <w:rPr>
          <w:color w:val="auto"/>
          <w:lang w:val="en-GB" w:eastAsia="en-US"/>
        </w:rPr>
        <w:t xml:space="preserve">, which are </w:t>
      </w:r>
      <w:r w:rsidR="00453638">
        <w:rPr>
          <w:color w:val="auto"/>
          <w:lang w:val="en-GB" w:eastAsia="en-US"/>
        </w:rPr>
        <w:t>defined</w:t>
      </w:r>
      <w:r w:rsidR="00453638" w:rsidRPr="00826850">
        <w:rPr>
          <w:color w:val="auto"/>
          <w:lang w:val="en-GB" w:eastAsia="en-US"/>
        </w:rPr>
        <w:t xml:space="preserve"> </w:t>
      </w:r>
      <w:r w:rsidRPr="00826850">
        <w:rPr>
          <w:color w:val="auto"/>
          <w:lang w:val="en-GB" w:eastAsia="en-US"/>
        </w:rPr>
        <w:t xml:space="preserve">as solids or polygons. Consequently, the topological model contains only 3D and 2D objects in 3D cellular space and 2D and 1D objects in 2D cellular space. More information about topology of cells can be found in Section </w:t>
      </w:r>
      <w:r w:rsidRPr="00826850">
        <w:rPr>
          <w:color w:val="auto"/>
          <w:lang w:val="en-GB" w:eastAsia="en-US"/>
        </w:rPr>
        <w:fldChar w:fldCharType="begin"/>
      </w:r>
      <w:r w:rsidRPr="00826850">
        <w:rPr>
          <w:color w:val="auto"/>
          <w:lang w:val="en-GB" w:eastAsia="en-US"/>
        </w:rPr>
        <w:instrText xml:space="preserve"> REF _Ref80700499 \r \h  \* MERGEFORMAT </w:instrText>
      </w:r>
      <w:r w:rsidRPr="00826850">
        <w:rPr>
          <w:color w:val="auto"/>
          <w:lang w:val="en-GB" w:eastAsia="en-US"/>
        </w:rPr>
      </w:r>
      <w:r w:rsidRPr="00826850">
        <w:rPr>
          <w:color w:val="auto"/>
          <w:lang w:val="en-GB" w:eastAsia="en-US"/>
        </w:rPr>
        <w:fldChar w:fldCharType="separate"/>
      </w:r>
      <w:r w:rsidR="00255A88">
        <w:rPr>
          <w:color w:val="auto"/>
          <w:lang w:val="en-GB" w:eastAsia="en-US"/>
        </w:rPr>
        <w:t>8.4.3</w:t>
      </w:r>
      <w:r w:rsidRPr="00826850">
        <w:rPr>
          <w:color w:val="auto"/>
          <w:lang w:val="en-GB" w:eastAsia="en-US"/>
        </w:rPr>
        <w:fldChar w:fldCharType="end"/>
      </w:r>
      <w:ins w:id="774" w:author="Taehoon KIM" w:date="2024-09-18T17:23:00Z" w16du:dateUtc="2024-09-18T08:23:00Z">
        <w:r w:rsidR="00F46DBF">
          <w:rPr>
            <w:rFonts w:hint="eastAsia"/>
            <w:color w:val="auto"/>
            <w:lang w:val="en-GB"/>
          </w:rPr>
          <w:t>.</w:t>
        </w:r>
      </w:ins>
    </w:p>
    <w:p w14:paraId="66B1EA0A" w14:textId="77777777" w:rsidR="00D56A17" w:rsidRPr="00826850" w:rsidRDefault="00D56A17" w:rsidP="00D56A17">
      <w:pPr>
        <w:pStyle w:val="Default"/>
        <w:spacing w:before="80"/>
        <w:jc w:val="both"/>
        <w:rPr>
          <w:lang w:val="en-GB"/>
        </w:rPr>
      </w:pPr>
    </w:p>
    <w:p w14:paraId="526C6B5B" w14:textId="77777777" w:rsidR="00D56A17" w:rsidRPr="00826850" w:rsidRDefault="00D56A17" w:rsidP="00D56A17">
      <w:pPr>
        <w:pStyle w:val="Heading3"/>
        <w:tabs>
          <w:tab w:val="left" w:pos="660"/>
          <w:tab w:val="left" w:pos="880"/>
        </w:tabs>
        <w:suppressAutoHyphens/>
        <w:spacing w:before="60" w:after="120" w:line="-230" w:lineRule="auto"/>
        <w:jc w:val="both"/>
        <w:rPr>
          <w:szCs w:val="24"/>
          <w:lang w:eastAsia="ko-KR"/>
        </w:rPr>
      </w:pPr>
      <w:bookmarkStart w:id="775" w:name="_Ref43282898"/>
      <w:bookmarkStart w:id="776" w:name="_Toc177698556"/>
      <w:r w:rsidRPr="00826850">
        <w:rPr>
          <w:szCs w:val="24"/>
          <w:lang w:eastAsia="ko-KR"/>
        </w:rPr>
        <w:t>Subdivision, aggregation, and selection</w:t>
      </w:r>
      <w:bookmarkEnd w:id="775"/>
      <w:bookmarkEnd w:id="776"/>
    </w:p>
    <w:p w14:paraId="245F6737" w14:textId="21F78742" w:rsidR="00D56A17" w:rsidRPr="00826850" w:rsidRDefault="00D56A17" w:rsidP="00D56A17">
      <w:pPr>
        <w:pStyle w:val="Default"/>
        <w:spacing w:before="80"/>
        <w:jc w:val="both"/>
        <w:rPr>
          <w:lang w:val="en-GB"/>
        </w:rPr>
      </w:pPr>
      <w:r w:rsidRPr="00826850">
        <w:rPr>
          <w:color w:val="auto"/>
          <w:lang w:val="en-GB"/>
        </w:rPr>
        <w:t xml:space="preserve">The indoor environment is complex and indoor spaces often have hierarchical structures. For several indoor applications, a careful decomposition of an indoor space is required to reflect these hierarchical structures. To support the representation of such configurations, the subdivision, aggregation, and selection processes on the </w:t>
      </w:r>
      <w:r w:rsidRPr="00826850">
        <w:t>C</w:t>
      </w:r>
      <w:r w:rsidRPr="00826850">
        <w:rPr>
          <w:lang w:val="en-GB"/>
        </w:rPr>
        <w:t>ell</w:t>
      </w:r>
      <w:r w:rsidRPr="00826850">
        <w:t>Spaces</w:t>
      </w:r>
      <w:r w:rsidRPr="00826850">
        <w:rPr>
          <w:color w:val="auto"/>
          <w:lang w:val="en-GB"/>
        </w:rPr>
        <w:t xml:space="preserve"> can </w:t>
      </w:r>
      <w:r w:rsidR="00E837A9">
        <w:rPr>
          <w:color w:val="auto"/>
          <w:lang w:val="en-GB"/>
        </w:rPr>
        <w:t>be applied.</w:t>
      </w:r>
    </w:p>
    <w:p w14:paraId="7B0764B2" w14:textId="77777777" w:rsidR="00D56A17" w:rsidRPr="00826850" w:rsidRDefault="00D56A17" w:rsidP="00D56A17">
      <w:pPr>
        <w:pStyle w:val="Caption"/>
        <w:rPr>
          <w:rFonts w:cs="Times New Roman"/>
          <w:szCs w:val="24"/>
        </w:rPr>
      </w:pPr>
    </w:p>
    <w:p w14:paraId="65AEF7F3" w14:textId="3FEE02DC" w:rsidR="00D56A17" w:rsidRPr="00826850" w:rsidRDefault="00384761" w:rsidP="00D56A17">
      <w:pPr>
        <w:jc w:val="center"/>
      </w:pPr>
      <w:r>
        <w:rPr>
          <w:noProof/>
        </w:rPr>
        <mc:AlternateContent>
          <mc:Choice Requires="wpg">
            <w:drawing>
              <wp:anchor distT="0" distB="0" distL="114300" distR="114300" simplePos="0" relativeHeight="251660288" behindDoc="0" locked="0" layoutInCell="1" allowOverlap="1" wp14:anchorId="28F07D74" wp14:editId="2C113B1A">
                <wp:simplePos x="0" y="0"/>
                <wp:positionH relativeFrom="column">
                  <wp:posOffset>2834640</wp:posOffset>
                </wp:positionH>
                <wp:positionV relativeFrom="paragraph">
                  <wp:posOffset>487680</wp:posOffset>
                </wp:positionV>
                <wp:extent cx="860171" cy="752119"/>
                <wp:effectExtent l="19050" t="0" r="0" b="29210"/>
                <wp:wrapNone/>
                <wp:docPr id="5266242" name="Group 1"/>
                <wp:cNvGraphicFramePr/>
                <a:graphic xmlns:a="http://schemas.openxmlformats.org/drawingml/2006/main">
                  <a:graphicData uri="http://schemas.microsoft.com/office/word/2010/wordprocessingGroup">
                    <wpg:wgp>
                      <wpg:cNvGrpSpPr/>
                      <wpg:grpSpPr>
                        <a:xfrm>
                          <a:off x="0" y="0"/>
                          <a:ext cx="860171" cy="752119"/>
                          <a:chOff x="0" y="0"/>
                          <a:chExt cx="860171" cy="752119"/>
                        </a:xfrm>
                      </wpg:grpSpPr>
                      <wpg:grpSp>
                        <wpg:cNvPr id="56" name="Group 56"/>
                        <wpg:cNvGrpSpPr/>
                        <wpg:grpSpPr>
                          <a:xfrm>
                            <a:off x="0" y="0"/>
                            <a:ext cx="838835" cy="325199"/>
                            <a:chOff x="0" y="0"/>
                            <a:chExt cx="838835" cy="325199"/>
                          </a:xfrm>
                        </wpg:grpSpPr>
                        <wps:wsp>
                          <wps:cNvPr id="57" name="Arrow: Right 57"/>
                          <wps:cNvSpPr/>
                          <wps:spPr>
                            <a:xfrm>
                              <a:off x="29261" y="187300"/>
                              <a:ext cx="771098" cy="137899"/>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2"/>
                          <wps:cNvSpPr txBox="1">
                            <a:spLocks noChangeArrowheads="1"/>
                          </wps:cNvSpPr>
                          <wps:spPr bwMode="auto">
                            <a:xfrm>
                              <a:off x="0" y="0"/>
                              <a:ext cx="838835" cy="245110"/>
                            </a:xfrm>
                            <a:prstGeom prst="rect">
                              <a:avLst/>
                            </a:prstGeom>
                            <a:noFill/>
                            <a:ln w="9525">
                              <a:noFill/>
                              <a:miter lim="800000"/>
                              <a:headEnd/>
                              <a:tailEnd/>
                            </a:ln>
                          </wps:spPr>
                          <wps:txbx>
                            <w:txbxContent>
                              <w:p w14:paraId="471F7927" w14:textId="77777777" w:rsidR="00234460" w:rsidRPr="006871B9" w:rsidRDefault="00234460" w:rsidP="00D56A17">
                                <w:pPr>
                                  <w:rPr>
                                    <w:sz w:val="20"/>
                                    <w:szCs w:val="16"/>
                                    <w:lang w:val="en-AU"/>
                                  </w:rPr>
                                </w:pPr>
                                <w:r w:rsidRPr="006871B9">
                                  <w:rPr>
                                    <w:sz w:val="20"/>
                                    <w:szCs w:val="16"/>
                                    <w:lang w:val="en-AU"/>
                                  </w:rPr>
                                  <w:t>Subdivision</w:t>
                                </w:r>
                              </w:p>
                            </w:txbxContent>
                          </wps:txbx>
                          <wps:bodyPr rot="0" vert="horz" wrap="square" lIns="91440" tIns="45720" rIns="91440" bIns="45720" anchor="t" anchorCtr="0">
                            <a:noAutofit/>
                          </wps:bodyPr>
                        </wps:wsp>
                      </wpg:grpSp>
                      <wpg:grpSp>
                        <wpg:cNvPr id="59" name="Group 59"/>
                        <wpg:cNvGrpSpPr/>
                        <wpg:grpSpPr>
                          <a:xfrm>
                            <a:off x="3810" y="434340"/>
                            <a:ext cx="856361" cy="317779"/>
                            <a:chOff x="0" y="0"/>
                            <a:chExt cx="856361" cy="317779"/>
                          </a:xfrm>
                        </wpg:grpSpPr>
                        <wps:wsp>
                          <wps:cNvPr id="60" name="Arrow: Right 60"/>
                          <wps:cNvSpPr/>
                          <wps:spPr>
                            <a:xfrm rot="10800000">
                              <a:off x="0" y="179984"/>
                              <a:ext cx="770890" cy="13779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xt Box 2"/>
                          <wps:cNvSpPr txBox="1">
                            <a:spLocks noChangeArrowheads="1"/>
                          </wps:cNvSpPr>
                          <wps:spPr bwMode="auto">
                            <a:xfrm>
                              <a:off x="17526" y="0"/>
                              <a:ext cx="838835" cy="307074"/>
                            </a:xfrm>
                            <a:prstGeom prst="rect">
                              <a:avLst/>
                            </a:prstGeom>
                            <a:noFill/>
                            <a:ln w="9525">
                              <a:noFill/>
                              <a:miter lim="800000"/>
                              <a:headEnd/>
                              <a:tailEnd/>
                            </a:ln>
                          </wps:spPr>
                          <wps:txbx>
                            <w:txbxContent>
                              <w:p w14:paraId="1409757C" w14:textId="77777777" w:rsidR="00234460" w:rsidRPr="006871B9" w:rsidRDefault="00234460" w:rsidP="00D56A17">
                                <w:pPr>
                                  <w:rPr>
                                    <w:sz w:val="20"/>
                                    <w:szCs w:val="16"/>
                                    <w:lang w:val="en-AU"/>
                                  </w:rPr>
                                </w:pPr>
                                <w:r>
                                  <w:rPr>
                                    <w:sz w:val="20"/>
                                    <w:szCs w:val="16"/>
                                    <w:lang w:val="en-AU"/>
                                  </w:rPr>
                                  <w:t>Aggregation</w:t>
                                </w:r>
                              </w:p>
                            </w:txbxContent>
                          </wps:txbx>
                          <wps:bodyPr rot="0" vert="horz" wrap="square" lIns="91440" tIns="45720" rIns="91440" bIns="45720" anchor="t" anchorCtr="0">
                            <a:noAutofit/>
                          </wps:bodyPr>
                        </wps:wsp>
                      </wpg:grpSp>
                    </wpg:wgp>
                  </a:graphicData>
                </a:graphic>
              </wp:anchor>
            </w:drawing>
          </mc:Choice>
          <mc:Fallback>
            <w:pict>
              <v:group w14:anchorId="28F07D74" id="Group 1" o:spid="_x0000_s1026" style="position:absolute;left:0;text-align:left;margin-left:223.2pt;margin-top:38.4pt;width:67.75pt;height:59.2pt;z-index:251660288" coordsize="8601,752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">
                <v:group id="Group 56" o:spid="_x0000_s1027" style="position:absolute;width:8388;height:3251" coordsize="8388,32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&#13;&#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7" o:spid="_x0000_s1028" type="#_x0000_t13" style="position:absolute;left:292;top:1873;width:7711;height:137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" adj="19669" fillcolor="#4f81bd [3204]" strokecolor="#243f60 [1604]" strokeweight="2pt"/>
                  <v:shapetype id="_x0000_t202" coordsize="21600,21600" o:spt="202" path="m,l,21600r21600,l21600,xe">
                    <v:stroke joinstyle="miter"/>
                    <v:path gradientshapeok="t" o:connecttype="rect"/>
                  </v:shapetype>
                  <v:shape id="Text Box 2" o:spid="_x0000_s1029" type="#_x0000_t202" style="position:absolute;width:8388;height:24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" filled="f" stroked="f">
                    <v:textbox>
                      <w:txbxContent>
                        <w:p w14:paraId="471F7927" w14:textId="77777777" w:rsidR="00234460" w:rsidRPr="006871B9" w:rsidRDefault="00234460" w:rsidP="00D56A17">
                          <w:pPr>
                            <w:rPr>
                              <w:sz w:val="20"/>
                              <w:szCs w:val="16"/>
                              <w:lang w:val="en-AU"/>
                            </w:rPr>
                          </w:pPr>
                          <w:r w:rsidRPr="006871B9">
                            <w:rPr>
                              <w:sz w:val="20"/>
                              <w:szCs w:val="16"/>
                              <w:lang w:val="en-AU"/>
                            </w:rPr>
                            <w:t>Subdivision</w:t>
                          </w:r>
                        </w:p>
                      </w:txbxContent>
                    </v:textbox>
                  </v:shape>
                </v:group>
                <v:group id="Group 59" o:spid="_x0000_s1030" style="position:absolute;left:38;top:4343;width:8563;height:3178" coordsize="8563,31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">
                  <v:shape id="Arrow: Right 60" o:spid="_x0000_s1031" type="#_x0000_t13" style="position:absolute;top:1799;width:7708;height:1378;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" adj="19670" fillcolor="#4f81bd [3204]" strokecolor="#243f60 [1604]" strokeweight="2pt"/>
                  <v:shape id="Text Box 2" o:spid="_x0000_s1032" type="#_x0000_t202" style="position:absolute;left:175;width:8388;height:30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" filled="f" stroked="f">
                    <v:textbox>
                      <w:txbxContent>
                        <w:p w14:paraId="1409757C" w14:textId="77777777" w:rsidR="00234460" w:rsidRPr="006871B9" w:rsidRDefault="00234460" w:rsidP="00D56A17">
                          <w:pPr>
                            <w:rPr>
                              <w:sz w:val="20"/>
                              <w:szCs w:val="16"/>
                              <w:lang w:val="en-AU"/>
                            </w:rPr>
                          </w:pPr>
                          <w:r>
                            <w:rPr>
                              <w:sz w:val="20"/>
                              <w:szCs w:val="16"/>
                              <w:lang w:val="en-AU"/>
                            </w:rPr>
                            <w:t>Aggregation</w:t>
                          </w:r>
                        </w:p>
                      </w:txbxContent>
                    </v:textbox>
                  </v:shape>
                </v:group>
              </v:group>
            </w:pict>
          </mc:Fallback>
        </mc:AlternateContent>
      </w:r>
      <w:r w:rsidR="00D56A17" w:rsidRPr="00826850">
        <w:rPr>
          <w:noProof/>
        </w:rPr>
        <w:drawing>
          <wp:inline distT="0" distB="0" distL="0" distR="0" wp14:anchorId="285E942A" wp14:editId="67EEA166">
            <wp:extent cx="1812012" cy="1570101"/>
            <wp:effectExtent l="0" t="0" r="0" b="0"/>
            <wp:docPr id="49" name="Picture 4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engineering drawing&#10;&#10;Description automatically generated"/>
                    <pic:cNvPicPr/>
                  </pic:nvPicPr>
                  <pic:blipFill>
                    <a:blip r:embed="rId26"/>
                    <a:stretch>
                      <a:fillRect/>
                    </a:stretch>
                  </pic:blipFill>
                  <pic:spPr>
                    <a:xfrm>
                      <a:off x="0" y="0"/>
                      <a:ext cx="1824073" cy="1580552"/>
                    </a:xfrm>
                    <a:prstGeom prst="rect">
                      <a:avLst/>
                    </a:prstGeom>
                  </pic:spPr>
                </pic:pic>
              </a:graphicData>
            </a:graphic>
          </wp:inline>
        </w:drawing>
      </w:r>
      <w:r w:rsidR="00D56A17" w:rsidRPr="00826850">
        <w:t xml:space="preserve">                              </w:t>
      </w:r>
      <w:r w:rsidR="00D56A17" w:rsidRPr="00826850">
        <w:rPr>
          <w:noProof/>
        </w:rPr>
        <w:drawing>
          <wp:inline distT="0" distB="0" distL="0" distR="0" wp14:anchorId="380F4C84" wp14:editId="3DF739BF">
            <wp:extent cx="1731714" cy="1521054"/>
            <wp:effectExtent l="0" t="0" r="1905" b="3175"/>
            <wp:docPr id="50" name="Picture 5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 engineering drawing&#10;&#10;Description automatically generated"/>
                    <pic:cNvPicPr/>
                  </pic:nvPicPr>
                  <pic:blipFill>
                    <a:blip r:embed="rId27"/>
                    <a:stretch>
                      <a:fillRect/>
                    </a:stretch>
                  </pic:blipFill>
                  <pic:spPr>
                    <a:xfrm>
                      <a:off x="0" y="0"/>
                      <a:ext cx="1750396" cy="1537463"/>
                    </a:xfrm>
                    <a:prstGeom prst="rect">
                      <a:avLst/>
                    </a:prstGeom>
                  </pic:spPr>
                </pic:pic>
              </a:graphicData>
            </a:graphic>
          </wp:inline>
        </w:drawing>
      </w:r>
      <w:r w:rsidR="00D56A17" w:rsidRPr="00826850">
        <w:br/>
        <w:t>a)                                                                           b)</w:t>
      </w:r>
    </w:p>
    <w:p w14:paraId="046B05B7" w14:textId="77777777" w:rsidR="00D56A17" w:rsidRPr="00826850" w:rsidRDefault="00D56A17" w:rsidP="00D56A17">
      <w:pPr>
        <w:jc w:val="center"/>
      </w:pPr>
      <w:r w:rsidRPr="00826850">
        <w:rPr>
          <w:noProof/>
        </w:rPr>
        <w:drawing>
          <wp:inline distT="0" distB="0" distL="0" distR="0" wp14:anchorId="506F2D67" wp14:editId="542D9A2A">
            <wp:extent cx="1799539" cy="1577638"/>
            <wp:effectExtent l="0" t="0" r="0" b="3810"/>
            <wp:docPr id="51" name="Picture 51" descr="A picture containing text, stationary,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 stationary, businesscard&#10;&#10;Description automatically generated"/>
                    <pic:cNvPicPr/>
                  </pic:nvPicPr>
                  <pic:blipFill>
                    <a:blip r:embed="rId28"/>
                    <a:stretch>
                      <a:fillRect/>
                    </a:stretch>
                  </pic:blipFill>
                  <pic:spPr>
                    <a:xfrm>
                      <a:off x="0" y="0"/>
                      <a:ext cx="1821428" cy="1596828"/>
                    </a:xfrm>
                    <a:prstGeom prst="rect">
                      <a:avLst/>
                    </a:prstGeom>
                  </pic:spPr>
                </pic:pic>
              </a:graphicData>
            </a:graphic>
          </wp:inline>
        </w:drawing>
      </w:r>
      <w:r w:rsidRPr="00826850">
        <w:t xml:space="preserve">                      </w:t>
      </w:r>
      <w:r w:rsidRPr="00826850">
        <w:rPr>
          <w:noProof/>
        </w:rPr>
        <w:drawing>
          <wp:inline distT="0" distB="0" distL="0" distR="0" wp14:anchorId="74801D9D" wp14:editId="71FD0080">
            <wp:extent cx="1881235" cy="1545463"/>
            <wp:effectExtent l="0" t="0" r="5080" b="0"/>
            <wp:docPr id="52" name="Picture 52" descr="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urface chart&#10;&#10;Description automatically generated"/>
                    <pic:cNvPicPr/>
                  </pic:nvPicPr>
                  <pic:blipFill>
                    <a:blip r:embed="rId29"/>
                    <a:stretch>
                      <a:fillRect/>
                    </a:stretch>
                  </pic:blipFill>
                  <pic:spPr>
                    <a:xfrm>
                      <a:off x="0" y="0"/>
                      <a:ext cx="1901760" cy="1562325"/>
                    </a:xfrm>
                    <a:prstGeom prst="rect">
                      <a:avLst/>
                    </a:prstGeom>
                  </pic:spPr>
                </pic:pic>
              </a:graphicData>
            </a:graphic>
          </wp:inline>
        </w:drawing>
      </w:r>
      <w:r w:rsidRPr="00826850">
        <w:br/>
        <w:t>c)                                                                            d)</w:t>
      </w:r>
    </w:p>
    <w:p w14:paraId="18C6E831" w14:textId="68597F12" w:rsidR="00D56A17" w:rsidRPr="00826850" w:rsidRDefault="00D56A17" w:rsidP="00D56A17">
      <w:pPr>
        <w:jc w:val="center"/>
      </w:pPr>
      <w:bookmarkStart w:id="777" w:name="_Ref81328616"/>
      <w:r w:rsidRPr="00826850">
        <w:t xml:space="preserve">Figure </w:t>
      </w:r>
      <w:r w:rsidR="006C4141">
        <w:fldChar w:fldCharType="begin"/>
      </w:r>
      <w:r w:rsidR="006C4141">
        <w:instrText xml:space="preserve"> SEQ Figure \* ARABIC </w:instrText>
      </w:r>
      <w:r w:rsidR="006C4141">
        <w:fldChar w:fldCharType="separate"/>
      </w:r>
      <w:r w:rsidR="00255A88">
        <w:rPr>
          <w:noProof/>
        </w:rPr>
        <w:t>7</w:t>
      </w:r>
      <w:r w:rsidR="006C4141">
        <w:rPr>
          <w:noProof/>
        </w:rPr>
        <w:fldChar w:fldCharType="end"/>
      </w:r>
      <w:bookmarkEnd w:id="777"/>
      <w:r w:rsidRPr="00826850">
        <w:t xml:space="preserve">: (a) A furnished indoor space. (b) Subdivision of the indoor space into two separate rooms with exclusion of furnishing elements’ spaces. (c) Selection of specific </w:t>
      </w:r>
      <w:proofErr w:type="spellStart"/>
      <w:r w:rsidRPr="00826850">
        <w:t>CellSpaces</w:t>
      </w:r>
      <w:proofErr w:type="spellEnd"/>
      <w:r w:rsidRPr="00826850">
        <w:t xml:space="preserve"> (green) suitable for walking and rolling. (d) </w:t>
      </w:r>
      <w:proofErr w:type="spellStart"/>
      <w:r w:rsidRPr="00826850">
        <w:t>CellSpaces</w:t>
      </w:r>
      <w:proofErr w:type="spellEnd"/>
      <w:r w:rsidRPr="00826850">
        <w:t xml:space="preserve"> (green) suitable for flying.</w:t>
      </w:r>
    </w:p>
    <w:p w14:paraId="21C667CF" w14:textId="0B4F05FD" w:rsidR="00D56A17" w:rsidRPr="00826850" w:rsidRDefault="00D56A17" w:rsidP="00D56A17">
      <w:pPr>
        <w:pStyle w:val="Default"/>
        <w:spacing w:before="80"/>
        <w:jc w:val="both"/>
        <w:rPr>
          <w:lang w:val="en-GB"/>
        </w:rPr>
      </w:pPr>
      <w:r w:rsidRPr="00826850">
        <w:rPr>
          <w:lang w:val="en-GB"/>
        </w:rPr>
        <w:t xml:space="preserve">As illustrated in </w:t>
      </w:r>
      <w:r w:rsidRPr="00826850">
        <w:rPr>
          <w:lang w:val="en-GB"/>
        </w:rPr>
        <w:fldChar w:fldCharType="begin"/>
      </w:r>
      <w:r w:rsidRPr="00826850">
        <w:rPr>
          <w:lang w:val="en-GB"/>
        </w:rPr>
        <w:instrText xml:space="preserve"> REF _Ref81328616 \h  \* MERGEFORMAT </w:instrText>
      </w:r>
      <w:r w:rsidRPr="00826850">
        <w:rPr>
          <w:lang w:val="en-GB"/>
        </w:rPr>
      </w:r>
      <w:r w:rsidRPr="00826850">
        <w:rPr>
          <w:lang w:val="en-GB"/>
        </w:rPr>
        <w:fldChar w:fldCharType="separate"/>
      </w:r>
      <w:r w:rsidR="00255A88" w:rsidRPr="00826850">
        <w:t xml:space="preserve">Figure </w:t>
      </w:r>
      <w:r w:rsidR="00255A88">
        <w:rPr>
          <w:noProof/>
        </w:rPr>
        <w:t>7</w:t>
      </w:r>
      <w:r w:rsidRPr="00826850">
        <w:rPr>
          <w:lang w:val="en-GB"/>
        </w:rPr>
        <w:fldChar w:fldCharType="end"/>
      </w:r>
      <w:r w:rsidRPr="00826850">
        <w:rPr>
          <w:lang w:val="en-GB"/>
        </w:rPr>
        <w:t xml:space="preserve">, the subdivision </w:t>
      </w:r>
      <w:r w:rsidR="00063F92">
        <w:rPr>
          <w:lang w:val="en-GB"/>
        </w:rPr>
        <w:t>is performed by</w:t>
      </w:r>
      <w:r w:rsidRPr="00826850">
        <w:rPr>
          <w:lang w:val="en-GB"/>
        </w:rPr>
        <w:t xml:space="preserve"> splitting the original </w:t>
      </w:r>
      <w:r w:rsidRPr="00826850">
        <w:rPr>
          <w:color w:val="auto"/>
          <w:lang w:val="en-GB" w:eastAsia="en-US"/>
        </w:rPr>
        <w:t>cell</w:t>
      </w:r>
      <w:r w:rsidRPr="00826850">
        <w:rPr>
          <w:lang w:val="en-GB"/>
        </w:rPr>
        <w:t xml:space="preserve">s into several subspaces, according to </w:t>
      </w:r>
      <w:r w:rsidR="00034E81">
        <w:rPr>
          <w:lang w:val="en-GB"/>
        </w:rPr>
        <w:t xml:space="preserve">the </w:t>
      </w:r>
      <w:r w:rsidRPr="00826850">
        <w:rPr>
          <w:lang w:val="en-GB"/>
        </w:rPr>
        <w:t>function</w:t>
      </w:r>
      <w:r w:rsidR="00034E81">
        <w:rPr>
          <w:lang w:val="en-GB"/>
        </w:rPr>
        <w:t xml:space="preserve"> of cell</w:t>
      </w:r>
      <w:r w:rsidRPr="00826850">
        <w:rPr>
          <w:lang w:val="en-GB"/>
        </w:rPr>
        <w:t xml:space="preserve">. </w:t>
      </w:r>
      <w:r w:rsidRPr="003E7307">
        <w:rPr>
          <w:lang w:val="en-GB"/>
        </w:rPr>
        <w:t xml:space="preserve">For example, in </w:t>
      </w:r>
      <w:r w:rsidRPr="003E7307">
        <w:rPr>
          <w:lang w:val="en-GB"/>
        </w:rPr>
        <w:fldChar w:fldCharType="begin"/>
      </w:r>
      <w:r w:rsidRPr="003E7307">
        <w:rPr>
          <w:lang w:val="en-GB"/>
        </w:rPr>
        <w:instrText xml:space="preserve"> REF _Ref81328616 \h  \* MERGEFORMAT </w:instrText>
      </w:r>
      <w:r w:rsidRPr="003E7307">
        <w:rPr>
          <w:lang w:val="en-GB"/>
        </w:rPr>
      </w:r>
      <w:r w:rsidRPr="003E7307">
        <w:rPr>
          <w:lang w:val="en-GB"/>
        </w:rPr>
        <w:fldChar w:fldCharType="separate"/>
      </w:r>
      <w:r w:rsidR="00255A88" w:rsidRPr="003E7307">
        <w:t xml:space="preserve">Figure </w:t>
      </w:r>
      <w:r w:rsidR="00255A88" w:rsidRPr="003E7307">
        <w:rPr>
          <w:noProof/>
        </w:rPr>
        <w:t>7</w:t>
      </w:r>
      <w:r w:rsidRPr="003E7307">
        <w:rPr>
          <w:lang w:val="en-GB"/>
        </w:rPr>
        <w:fldChar w:fldCharType="end"/>
      </w:r>
      <w:r w:rsidRPr="003E7307">
        <w:rPr>
          <w:lang w:val="en-GB"/>
        </w:rPr>
        <w:t>(b), the indoor space is subdivided into several</w:t>
      </w:r>
      <w:r w:rsidR="001D1791" w:rsidRPr="003E7307">
        <w:rPr>
          <w:lang w:val="en-GB"/>
        </w:rPr>
        <w:t xml:space="preserve"> </w:t>
      </w:r>
      <w:r w:rsidR="001D1791" w:rsidRPr="003E7307">
        <w:rPr>
          <w:lang w:val="en-GB"/>
        </w:rPr>
        <w:lastRenderedPageBreak/>
        <w:t>cells</w:t>
      </w:r>
      <w:r w:rsidR="00EE046F" w:rsidRPr="003E7307">
        <w:rPr>
          <w:lang w:val="en-GB"/>
        </w:rPr>
        <w:t xml:space="preserve"> according to their functions</w:t>
      </w:r>
      <w:r w:rsidR="002C47C6" w:rsidRPr="003E7307">
        <w:rPr>
          <w:lang w:val="en-GB"/>
        </w:rPr>
        <w:t xml:space="preserve"> (e.g. as in </w:t>
      </w:r>
      <w:r w:rsidRPr="003E7307">
        <w:rPr>
          <w:lang w:val="en-GB"/>
        </w:rPr>
        <w:fldChar w:fldCharType="begin"/>
      </w:r>
      <w:r w:rsidRPr="003E7307">
        <w:rPr>
          <w:lang w:val="en-GB"/>
        </w:rPr>
        <w:instrText xml:space="preserve"> REF _Ref81328616 \h  \* MERGEFORMAT </w:instrText>
      </w:r>
      <w:r w:rsidRPr="003E7307">
        <w:rPr>
          <w:lang w:val="en-GB"/>
        </w:rPr>
      </w:r>
      <w:r w:rsidRPr="003E7307">
        <w:rPr>
          <w:lang w:val="en-GB"/>
        </w:rPr>
        <w:fldChar w:fldCharType="separate"/>
      </w:r>
      <w:r w:rsidR="00255A88" w:rsidRPr="003E7307">
        <w:t xml:space="preserve">Figure </w:t>
      </w:r>
      <w:r w:rsidR="00255A88" w:rsidRPr="003E7307">
        <w:rPr>
          <w:noProof/>
        </w:rPr>
        <w:t>7</w:t>
      </w:r>
      <w:r w:rsidRPr="003E7307">
        <w:rPr>
          <w:lang w:val="en-GB"/>
        </w:rPr>
        <w:fldChar w:fldCharType="end"/>
      </w:r>
      <w:r w:rsidRPr="003E7307">
        <w:rPr>
          <w:lang w:val="en-GB"/>
        </w:rPr>
        <w:t>(a)</w:t>
      </w:r>
      <w:r w:rsidR="002C47C6" w:rsidRPr="003E7307">
        <w:rPr>
          <w:lang w:val="en-GB"/>
        </w:rPr>
        <w:t>)</w:t>
      </w:r>
      <w:r w:rsidRPr="003E7307">
        <w:rPr>
          <w:vertAlign w:val="subscript"/>
          <w:lang w:val="en-GB"/>
        </w:rPr>
        <w:t xml:space="preserve"> </w:t>
      </w:r>
      <w:r w:rsidRPr="003E7307">
        <w:rPr>
          <w:lang w:val="en-GB"/>
        </w:rPr>
        <w:t>in</w:t>
      </w:r>
      <w:r w:rsidR="002C47C6" w:rsidRPr="003E7307">
        <w:rPr>
          <w:lang w:val="en-GB"/>
        </w:rPr>
        <w:t>to</w:t>
      </w:r>
      <w:r w:rsidRPr="003E7307">
        <w:rPr>
          <w:lang w:val="en-GB"/>
        </w:rPr>
        <w:t xml:space="preserve"> a kitchen and a living room, as well as discriminating the spaces physically occupied by items. The subdivision process could be based on any application-based criteria and all resulting subspaces are</w:t>
      </w:r>
      <w:r w:rsidRPr="00826850">
        <w:rPr>
          <w:lang w:val="en-GB"/>
        </w:rPr>
        <w:t xml:space="preserve"> </w:t>
      </w:r>
      <w:r w:rsidRPr="00826850">
        <w:t>C</w:t>
      </w:r>
      <w:r w:rsidRPr="00826850">
        <w:rPr>
          <w:lang w:val="en-GB"/>
        </w:rPr>
        <w:t>ell</w:t>
      </w:r>
      <w:r w:rsidRPr="00826850">
        <w:t>Spaces</w:t>
      </w:r>
      <w:r w:rsidRPr="00826850">
        <w:rPr>
          <w:lang w:val="en-GB"/>
        </w:rPr>
        <w:t xml:space="preserve"> of a cellular space. For navigation applications, </w:t>
      </w:r>
      <w:r w:rsidRPr="00826850">
        <w:rPr>
          <w:color w:val="auto"/>
          <w:lang w:val="en-GB"/>
        </w:rPr>
        <w:t xml:space="preserve">subdivisions may be required </w:t>
      </w:r>
      <w:r w:rsidR="00DD133F">
        <w:rPr>
          <w:color w:val="auto"/>
          <w:lang w:val="en-GB"/>
        </w:rPr>
        <w:t>due to</w:t>
      </w:r>
      <w:r w:rsidRPr="00826850">
        <w:rPr>
          <w:color w:val="auto"/>
          <w:lang w:val="en-GB"/>
        </w:rPr>
        <w:t>:</w:t>
      </w:r>
    </w:p>
    <w:p w14:paraId="53893907" w14:textId="2D4B7C61" w:rsidR="00D56A17" w:rsidRPr="00826850" w:rsidRDefault="00DD133F" w:rsidP="00601140">
      <w:pPr>
        <w:pStyle w:val="Default"/>
        <w:numPr>
          <w:ilvl w:val="0"/>
          <w:numId w:val="26"/>
        </w:numPr>
        <w:spacing w:before="80"/>
        <w:jc w:val="both"/>
        <w:rPr>
          <w:color w:val="auto"/>
          <w:lang w:val="en-GB"/>
        </w:rPr>
      </w:pPr>
      <w:r>
        <w:rPr>
          <w:color w:val="auto"/>
          <w:lang w:val="en-GB"/>
        </w:rPr>
        <w:t>G</w:t>
      </w:r>
      <w:r w:rsidR="00D56A17" w:rsidRPr="00826850">
        <w:rPr>
          <w:color w:val="auto"/>
          <w:lang w:val="en-GB"/>
        </w:rPr>
        <w:t>eometry simplification</w:t>
      </w:r>
      <w:r w:rsidR="009020A5">
        <w:rPr>
          <w:color w:val="auto"/>
          <w:lang w:val="en-GB"/>
        </w:rPr>
        <w:t xml:space="preserve"> such as </w:t>
      </w:r>
      <w:r w:rsidR="00D56A17" w:rsidRPr="00826850">
        <w:rPr>
          <w:color w:val="auto"/>
          <w:lang w:val="en-GB"/>
        </w:rPr>
        <w:t>working with spaces that have only convex shapes</w:t>
      </w:r>
      <w:r>
        <w:rPr>
          <w:color w:val="auto"/>
          <w:lang w:val="en-GB"/>
        </w:rPr>
        <w:t>.</w:t>
      </w:r>
    </w:p>
    <w:p w14:paraId="525DB0A9" w14:textId="52C76C79" w:rsidR="00D56A17" w:rsidRPr="00826850" w:rsidRDefault="00DD133F" w:rsidP="00601140">
      <w:pPr>
        <w:pStyle w:val="Default"/>
        <w:numPr>
          <w:ilvl w:val="0"/>
          <w:numId w:val="26"/>
        </w:numPr>
        <w:spacing w:before="80"/>
        <w:jc w:val="both"/>
        <w:rPr>
          <w:color w:val="auto"/>
          <w:lang w:val="en-GB"/>
        </w:rPr>
      </w:pPr>
      <w:r>
        <w:rPr>
          <w:color w:val="auto"/>
          <w:lang w:val="en-GB"/>
        </w:rPr>
        <w:t>I</w:t>
      </w:r>
      <w:r w:rsidR="00D56A17" w:rsidRPr="00826850">
        <w:rPr>
          <w:color w:val="auto"/>
          <w:lang w:val="en-GB"/>
        </w:rPr>
        <w:t>ncrease of granularity</w:t>
      </w:r>
      <w:r w:rsidR="009020A5">
        <w:rPr>
          <w:color w:val="auto"/>
          <w:lang w:val="en-GB"/>
        </w:rPr>
        <w:t xml:space="preserve"> such as</w:t>
      </w:r>
      <w:r w:rsidR="00D56A17" w:rsidRPr="00826850">
        <w:rPr>
          <w:color w:val="auto"/>
          <w:lang w:val="en-GB"/>
        </w:rPr>
        <w:t xml:space="preserve"> in for improving the localisation of people and items. </w:t>
      </w:r>
    </w:p>
    <w:p w14:paraId="6F4F2B8B" w14:textId="038783AD" w:rsidR="00D56A17" w:rsidRPr="00826850" w:rsidRDefault="00DD133F" w:rsidP="00601140">
      <w:pPr>
        <w:pStyle w:val="Default"/>
        <w:numPr>
          <w:ilvl w:val="0"/>
          <w:numId w:val="26"/>
        </w:numPr>
        <w:spacing w:before="80"/>
        <w:jc w:val="both"/>
        <w:rPr>
          <w:color w:val="auto"/>
          <w:lang w:val="en-GB"/>
        </w:rPr>
      </w:pPr>
      <w:r>
        <w:rPr>
          <w:color w:val="auto"/>
          <w:lang w:val="en-GB"/>
        </w:rPr>
        <w:t>N</w:t>
      </w:r>
      <w:r w:rsidR="00D56A17" w:rsidRPr="00826850">
        <w:rPr>
          <w:color w:val="auto"/>
          <w:lang w:val="en-GB"/>
        </w:rPr>
        <w:t>eed to identify specific functional/perception spaces</w:t>
      </w:r>
      <w:r w:rsidR="009020A5">
        <w:rPr>
          <w:color w:val="auto"/>
          <w:lang w:val="en-GB"/>
        </w:rPr>
        <w:t xml:space="preserve"> such as</w:t>
      </w:r>
      <w:r w:rsidR="00D56A17" w:rsidRPr="00826850">
        <w:rPr>
          <w:color w:val="auto"/>
          <w:lang w:val="en-GB"/>
        </w:rPr>
        <w:t xml:space="preserve"> waiting or smoking areas. </w:t>
      </w:r>
    </w:p>
    <w:p w14:paraId="4B465FC4" w14:textId="427F9701" w:rsidR="00D56A17" w:rsidRPr="00826850" w:rsidRDefault="00DD133F" w:rsidP="00601140">
      <w:pPr>
        <w:pStyle w:val="Default"/>
        <w:numPr>
          <w:ilvl w:val="0"/>
          <w:numId w:val="26"/>
        </w:numPr>
        <w:spacing w:before="80"/>
        <w:jc w:val="both"/>
        <w:rPr>
          <w:color w:val="auto"/>
          <w:lang w:val="en-GB"/>
        </w:rPr>
      </w:pPr>
      <w:r>
        <w:rPr>
          <w:color w:val="auto"/>
          <w:lang w:val="en-GB"/>
        </w:rPr>
        <w:t>D</w:t>
      </w:r>
      <w:r w:rsidR="00D56A17" w:rsidRPr="00826850">
        <w:rPr>
          <w:color w:val="auto"/>
          <w:lang w:val="en-GB"/>
        </w:rPr>
        <w:t>efining free spaces</w:t>
      </w:r>
      <w:r w:rsidR="009020A5">
        <w:rPr>
          <w:color w:val="auto"/>
          <w:lang w:val="en-GB"/>
        </w:rPr>
        <w:t xml:space="preserve"> such as</w:t>
      </w:r>
      <w:r w:rsidR="00D56A17" w:rsidRPr="00826850">
        <w:rPr>
          <w:color w:val="auto"/>
          <w:lang w:val="en-GB"/>
        </w:rPr>
        <w:t xml:space="preserve"> spaces free of obstacles. </w:t>
      </w:r>
    </w:p>
    <w:p w14:paraId="65D4CE2C" w14:textId="7EEA84D8" w:rsidR="00D56A17" w:rsidRPr="00826850" w:rsidRDefault="00D56A17" w:rsidP="00D56A17">
      <w:pPr>
        <w:pStyle w:val="Default"/>
        <w:spacing w:before="80"/>
        <w:jc w:val="both"/>
        <w:rPr>
          <w:color w:val="auto"/>
          <w:lang w:val="en-GB"/>
        </w:rPr>
      </w:pPr>
      <w:r w:rsidRPr="00826850">
        <w:rPr>
          <w:lang w:val="en-GB"/>
        </w:rPr>
        <w:t>The aggregation process is the reverse of the subdivision</w:t>
      </w:r>
      <w:r w:rsidR="00882F34">
        <w:rPr>
          <w:lang w:val="en-GB"/>
        </w:rPr>
        <w:t xml:space="preserve"> process.</w:t>
      </w:r>
      <w:r w:rsidRPr="00826850">
        <w:rPr>
          <w:lang w:val="en-GB"/>
        </w:rPr>
        <w:t xml:space="preserve"> </w:t>
      </w:r>
      <w:r w:rsidR="00882F34">
        <w:rPr>
          <w:lang w:val="en-GB"/>
        </w:rPr>
        <w:t>An aggregation process</w:t>
      </w:r>
      <w:r w:rsidR="00882F34" w:rsidRPr="00826850">
        <w:rPr>
          <w:lang w:val="en-GB"/>
        </w:rPr>
        <w:t xml:space="preserve"> </w:t>
      </w:r>
      <w:r w:rsidR="00502600">
        <w:rPr>
          <w:lang w:val="en-GB"/>
        </w:rPr>
        <w:t>results in</w:t>
      </w:r>
      <w:r w:rsidR="00502600" w:rsidRPr="00826850">
        <w:rPr>
          <w:lang w:val="en-GB"/>
        </w:rPr>
        <w:t xml:space="preserve"> </w:t>
      </w:r>
      <w:r w:rsidRPr="00826850">
        <w:rPr>
          <w:lang w:val="en-GB"/>
        </w:rPr>
        <w:t xml:space="preserve">subspaces </w:t>
      </w:r>
      <w:r w:rsidR="00BD4230">
        <w:rPr>
          <w:lang w:val="en-GB"/>
        </w:rPr>
        <w:t>being</w:t>
      </w:r>
      <w:r w:rsidRPr="00826850">
        <w:rPr>
          <w:lang w:val="en-GB"/>
        </w:rPr>
        <w:t xml:space="preserve"> merged instead of being split. Therefore, the merging of all subspaces </w:t>
      </w:r>
      <w:r w:rsidR="00502600">
        <w:rPr>
          <w:lang w:val="en-GB"/>
        </w:rPr>
        <w:t>shown in</w:t>
      </w:r>
      <w:r w:rsidR="00502600" w:rsidRPr="00826850">
        <w:rPr>
          <w:lang w:val="en-GB"/>
        </w:rPr>
        <w:t xml:space="preserve"> </w:t>
      </w:r>
      <w:r w:rsidRPr="00826850">
        <w:rPr>
          <w:lang w:val="en-GB"/>
        </w:rPr>
        <w:fldChar w:fldCharType="begin"/>
      </w:r>
      <w:r w:rsidRPr="00826850">
        <w:rPr>
          <w:lang w:val="en-GB"/>
        </w:rPr>
        <w:instrText xml:space="preserve"> REF _Ref81328616 \h  \* MERGEFORMAT </w:instrText>
      </w:r>
      <w:r w:rsidRPr="00826850">
        <w:rPr>
          <w:lang w:val="en-GB"/>
        </w:rPr>
      </w:r>
      <w:r w:rsidRPr="00826850">
        <w:rPr>
          <w:lang w:val="en-GB"/>
        </w:rPr>
        <w:fldChar w:fldCharType="separate"/>
      </w:r>
      <w:r w:rsidR="00255A88" w:rsidRPr="00826850">
        <w:t xml:space="preserve">Figure </w:t>
      </w:r>
      <w:r w:rsidR="00255A88">
        <w:rPr>
          <w:noProof/>
        </w:rPr>
        <w:t>7</w:t>
      </w:r>
      <w:r w:rsidRPr="00826850">
        <w:rPr>
          <w:lang w:val="en-GB"/>
        </w:rPr>
        <w:fldChar w:fldCharType="end"/>
      </w:r>
      <w:r w:rsidRPr="00826850">
        <w:rPr>
          <w:lang w:val="en-GB"/>
        </w:rPr>
        <w:t>(a) allows retriev</w:t>
      </w:r>
      <w:r w:rsidR="00502600">
        <w:rPr>
          <w:lang w:val="en-GB"/>
        </w:rPr>
        <w:t>ing</w:t>
      </w:r>
      <w:r w:rsidRPr="00826850">
        <w:rPr>
          <w:lang w:val="en-GB"/>
        </w:rPr>
        <w:t xml:space="preserve"> the original cell spaces. Similarly, any new cell resulting from this process is a </w:t>
      </w:r>
      <w:r w:rsidRPr="00826850">
        <w:t>C</w:t>
      </w:r>
      <w:r w:rsidRPr="00826850">
        <w:rPr>
          <w:lang w:val="en-GB"/>
        </w:rPr>
        <w:t>ell</w:t>
      </w:r>
      <w:r w:rsidRPr="00826850">
        <w:t>Space</w:t>
      </w:r>
      <w:r w:rsidRPr="00826850">
        <w:rPr>
          <w:lang w:val="en-GB"/>
        </w:rPr>
        <w:t xml:space="preserve"> of a cellular space. </w:t>
      </w:r>
      <w:proofErr w:type="gramStart"/>
      <w:r w:rsidRPr="00826850">
        <w:rPr>
          <w:lang w:val="en-GB"/>
        </w:rPr>
        <w:t>For the purpose of</w:t>
      </w:r>
      <w:proofErr w:type="gramEnd"/>
      <w:r w:rsidRPr="00826850">
        <w:rPr>
          <w:lang w:val="en-GB"/>
        </w:rPr>
        <w:t xml:space="preserve"> indoor navigation, </w:t>
      </w:r>
      <w:r w:rsidRPr="00826850">
        <w:rPr>
          <w:color w:val="auto"/>
          <w:lang w:val="en-GB"/>
        </w:rPr>
        <w:t>aggregation may be required when:</w:t>
      </w:r>
    </w:p>
    <w:p w14:paraId="2FF6645F" w14:textId="3414E891" w:rsidR="00D56A17" w:rsidRPr="00826850" w:rsidRDefault="00D56A17" w:rsidP="00601140">
      <w:pPr>
        <w:pStyle w:val="Default"/>
        <w:numPr>
          <w:ilvl w:val="0"/>
          <w:numId w:val="27"/>
        </w:numPr>
        <w:spacing w:before="80"/>
        <w:jc w:val="both"/>
        <w:rPr>
          <w:color w:val="auto"/>
          <w:lang w:val="en-GB"/>
        </w:rPr>
      </w:pPr>
      <w:r w:rsidRPr="00826850">
        <w:rPr>
          <w:color w:val="auto"/>
          <w:lang w:val="en-GB"/>
        </w:rPr>
        <w:t xml:space="preserve">There are </w:t>
      </w:r>
      <w:proofErr w:type="spellStart"/>
      <w:r w:rsidRPr="00826850">
        <w:rPr>
          <w:color w:val="auto"/>
          <w:lang w:val="en-GB"/>
        </w:rPr>
        <w:t>CellSpaces</w:t>
      </w:r>
      <w:proofErr w:type="spellEnd"/>
      <w:r w:rsidRPr="00826850">
        <w:rPr>
          <w:color w:val="auto"/>
          <w:lang w:val="en-GB"/>
        </w:rPr>
        <w:t xml:space="preserve"> of no interest for an application, </w:t>
      </w:r>
      <w:r w:rsidR="00747887">
        <w:rPr>
          <w:color w:val="auto"/>
          <w:lang w:val="en-GB"/>
        </w:rPr>
        <w:t>such as</w:t>
      </w:r>
      <w:r w:rsidRPr="00826850">
        <w:rPr>
          <w:color w:val="auto"/>
          <w:lang w:val="en-GB"/>
        </w:rPr>
        <w:t xml:space="preserve"> ind</w:t>
      </w:r>
      <w:r w:rsidR="00C34CDD">
        <w:rPr>
          <w:color w:val="auto"/>
          <w:lang w:val="en-GB"/>
        </w:rPr>
        <w:t>i</w:t>
      </w:r>
      <w:r w:rsidRPr="00826850">
        <w:rPr>
          <w:color w:val="auto"/>
          <w:lang w:val="en-GB"/>
        </w:rPr>
        <w:t>vi</w:t>
      </w:r>
      <w:r w:rsidR="00C34CDD">
        <w:rPr>
          <w:color w:val="auto"/>
          <w:lang w:val="en-GB"/>
        </w:rPr>
        <w:t>du</w:t>
      </w:r>
      <w:r w:rsidRPr="00826850">
        <w:rPr>
          <w:color w:val="auto"/>
          <w:lang w:val="en-GB"/>
        </w:rPr>
        <w:t>al toilets or service areas in a building</w:t>
      </w:r>
      <w:r w:rsidR="00747887">
        <w:rPr>
          <w:color w:val="auto"/>
          <w:lang w:val="en-GB"/>
        </w:rPr>
        <w:t>.</w:t>
      </w:r>
    </w:p>
    <w:p w14:paraId="1A756A0E" w14:textId="212ACBF5" w:rsidR="00D56A17" w:rsidRPr="00826850" w:rsidRDefault="00D56A17" w:rsidP="00601140">
      <w:pPr>
        <w:pStyle w:val="Default"/>
        <w:numPr>
          <w:ilvl w:val="0"/>
          <w:numId w:val="27"/>
        </w:numPr>
        <w:spacing w:before="80"/>
        <w:jc w:val="both"/>
        <w:rPr>
          <w:color w:val="auto"/>
          <w:lang w:val="en-GB"/>
        </w:rPr>
      </w:pPr>
      <w:r w:rsidRPr="00826850">
        <w:rPr>
          <w:color w:val="auto"/>
          <w:lang w:val="en-GB"/>
        </w:rPr>
        <w:t xml:space="preserve">There are </w:t>
      </w:r>
      <w:proofErr w:type="spellStart"/>
      <w:r w:rsidRPr="00826850">
        <w:rPr>
          <w:color w:val="auto"/>
          <w:lang w:val="en-GB"/>
        </w:rPr>
        <w:t>CellSpaces</w:t>
      </w:r>
      <w:proofErr w:type="spellEnd"/>
      <w:r w:rsidRPr="00826850">
        <w:rPr>
          <w:color w:val="auto"/>
          <w:lang w:val="en-GB"/>
        </w:rPr>
        <w:t xml:space="preserve">, which are not accessible for specific users, </w:t>
      </w:r>
      <w:r w:rsidR="00747887">
        <w:rPr>
          <w:color w:val="auto"/>
          <w:lang w:val="en-GB"/>
        </w:rPr>
        <w:t>such as</w:t>
      </w:r>
      <w:r w:rsidRPr="00826850">
        <w:rPr>
          <w:color w:val="auto"/>
          <w:lang w:val="en-GB"/>
        </w:rPr>
        <w:t xml:space="preserve"> restricted areas at hospitals and airports.   </w:t>
      </w:r>
    </w:p>
    <w:p w14:paraId="257250E3" w14:textId="77777777" w:rsidR="00D56A17" w:rsidRPr="00826850" w:rsidRDefault="00D56A17" w:rsidP="00D56A17">
      <w:pPr>
        <w:pStyle w:val="Default"/>
        <w:spacing w:before="80"/>
        <w:jc w:val="both"/>
        <w:rPr>
          <w:lang w:val="en-GB"/>
        </w:rPr>
      </w:pPr>
    </w:p>
    <w:p w14:paraId="2D95D7FA" w14:textId="617E072B" w:rsidR="00D56A17" w:rsidRPr="00826850" w:rsidRDefault="00D56A17" w:rsidP="00D56A17">
      <w:pPr>
        <w:pStyle w:val="Default"/>
        <w:spacing w:before="80"/>
        <w:jc w:val="both"/>
        <w:rPr>
          <w:lang w:val="en-GB"/>
        </w:rPr>
      </w:pPr>
      <w:r w:rsidRPr="003E7307">
        <w:rPr>
          <w:lang w:val="en-GB"/>
        </w:rPr>
        <w:t xml:space="preserve">Finally, </w:t>
      </w:r>
      <w:r w:rsidR="007E74B7" w:rsidRPr="003E7307">
        <w:rPr>
          <w:lang w:val="en-GB"/>
        </w:rPr>
        <w:t xml:space="preserve">it is possible to </w:t>
      </w:r>
      <w:r w:rsidRPr="003E7307">
        <w:rPr>
          <w:lang w:val="en-GB"/>
        </w:rPr>
        <w:t>discriminat</w:t>
      </w:r>
      <w:r w:rsidR="00CE64BE" w:rsidRPr="003E7307">
        <w:rPr>
          <w:lang w:val="en-GB"/>
        </w:rPr>
        <w:t>e</w:t>
      </w:r>
      <w:r w:rsidRPr="003E7307">
        <w:rPr>
          <w:lang w:val="en-GB"/>
        </w:rPr>
        <w:t xml:space="preserve"> </w:t>
      </w:r>
      <w:r w:rsidRPr="003E7307">
        <w:t>C</w:t>
      </w:r>
      <w:r w:rsidRPr="003E7307">
        <w:rPr>
          <w:lang w:val="en-GB"/>
        </w:rPr>
        <w:t>ell</w:t>
      </w:r>
      <w:r w:rsidRPr="003E7307">
        <w:t>Spaces</w:t>
      </w:r>
      <w:r w:rsidRPr="003E7307">
        <w:rPr>
          <w:lang w:val="en-GB"/>
        </w:rPr>
        <w:t xml:space="preserve"> of interest from the rest.</w:t>
      </w:r>
      <w:r w:rsidRPr="00826850">
        <w:rPr>
          <w:lang w:val="en-GB"/>
        </w:rPr>
        <w:t xml:space="preserve"> </w:t>
      </w:r>
      <w:r w:rsidRPr="00826850">
        <w:rPr>
          <w:lang w:val="en-GB"/>
        </w:rPr>
        <w:fldChar w:fldCharType="begin"/>
      </w:r>
      <w:r w:rsidRPr="00826850">
        <w:rPr>
          <w:lang w:val="en-GB"/>
        </w:rPr>
        <w:instrText xml:space="preserve"> REF _Ref81328616 \h  \* MERGEFORMAT </w:instrText>
      </w:r>
      <w:r w:rsidRPr="00826850">
        <w:rPr>
          <w:lang w:val="en-GB"/>
        </w:rPr>
      </w:r>
      <w:r w:rsidRPr="00826850">
        <w:rPr>
          <w:lang w:val="en-GB"/>
        </w:rPr>
        <w:fldChar w:fldCharType="separate"/>
      </w:r>
      <w:r w:rsidR="00255A88" w:rsidRPr="00826850">
        <w:t xml:space="preserve">Figure </w:t>
      </w:r>
      <w:r w:rsidR="00255A88">
        <w:rPr>
          <w:noProof/>
        </w:rPr>
        <w:t>7</w:t>
      </w:r>
      <w:r w:rsidRPr="00826850">
        <w:rPr>
          <w:lang w:val="en-GB"/>
        </w:rPr>
        <w:fldChar w:fldCharType="end"/>
      </w:r>
      <w:r w:rsidRPr="00826850">
        <w:rPr>
          <w:lang w:val="en-GB"/>
        </w:rPr>
        <w:t xml:space="preserve">(c) and (d) </w:t>
      </w:r>
      <w:r w:rsidR="00F81F4B">
        <w:rPr>
          <w:lang w:val="en-GB"/>
        </w:rPr>
        <w:t>i</w:t>
      </w:r>
      <w:r w:rsidR="00C737E4">
        <w:rPr>
          <w:lang w:val="en-GB"/>
        </w:rPr>
        <w:t>llust</w:t>
      </w:r>
      <w:r w:rsidR="003E7307">
        <w:rPr>
          <w:lang w:val="en-GB"/>
        </w:rPr>
        <w:t>r</w:t>
      </w:r>
      <w:r w:rsidR="00C737E4">
        <w:rPr>
          <w:lang w:val="en-GB"/>
        </w:rPr>
        <w:t>a</w:t>
      </w:r>
      <w:r w:rsidR="00F81F4B">
        <w:rPr>
          <w:lang w:val="en-GB"/>
        </w:rPr>
        <w:t>t</w:t>
      </w:r>
      <w:r w:rsidR="00C737E4">
        <w:rPr>
          <w:lang w:val="en-GB"/>
        </w:rPr>
        <w:t>e</w:t>
      </w:r>
      <w:r w:rsidRPr="00826850">
        <w:rPr>
          <w:lang w:val="en-GB"/>
        </w:rPr>
        <w:t xml:space="preserve"> a scenario where only </w:t>
      </w:r>
      <w:r w:rsidRPr="00826850">
        <w:t>C</w:t>
      </w:r>
      <w:r w:rsidRPr="00826850">
        <w:rPr>
          <w:lang w:val="en-GB"/>
        </w:rPr>
        <w:t>ell</w:t>
      </w:r>
      <w:r w:rsidRPr="00826850">
        <w:t>Spaces that can support certain type of locomotion mode</w:t>
      </w:r>
      <w:r w:rsidR="0074630C">
        <w:t>s</w:t>
      </w:r>
      <w:r w:rsidRPr="00826850">
        <w:rPr>
          <w:lang w:val="en-GB"/>
        </w:rPr>
        <w:t xml:space="preserve"> are considered in the cellular space (see the green </w:t>
      </w:r>
      <w:r w:rsidRPr="00826850">
        <w:t>C</w:t>
      </w:r>
      <w:r w:rsidRPr="00826850">
        <w:rPr>
          <w:lang w:val="en-GB"/>
        </w:rPr>
        <w:t>ell</w:t>
      </w:r>
      <w:r w:rsidRPr="00826850">
        <w:t>Spaces</w:t>
      </w:r>
      <w:r w:rsidRPr="00826850">
        <w:rPr>
          <w:lang w:val="en-GB"/>
        </w:rPr>
        <w:t>). The selection of spaces for indoor navigation applications can take place for many different reasons:</w:t>
      </w:r>
    </w:p>
    <w:p w14:paraId="688B5E8B" w14:textId="6CB19CEA" w:rsidR="00D56A17" w:rsidRPr="00826850" w:rsidRDefault="00B324FE" w:rsidP="00601140">
      <w:pPr>
        <w:pStyle w:val="Default"/>
        <w:numPr>
          <w:ilvl w:val="0"/>
          <w:numId w:val="28"/>
        </w:numPr>
        <w:spacing w:before="80"/>
        <w:jc w:val="both"/>
        <w:rPr>
          <w:lang w:val="en-GB"/>
        </w:rPr>
      </w:pPr>
      <w:r>
        <w:rPr>
          <w:lang w:val="en-GB"/>
        </w:rPr>
        <w:t>T</w:t>
      </w:r>
      <w:r w:rsidR="00D56A17" w:rsidRPr="00826850">
        <w:rPr>
          <w:lang w:val="en-GB"/>
        </w:rPr>
        <w:t>o reduce the overall number of spaces</w:t>
      </w:r>
      <w:r>
        <w:rPr>
          <w:lang w:val="en-GB"/>
        </w:rPr>
        <w:t xml:space="preserve"> such as</w:t>
      </w:r>
      <w:r w:rsidR="00C461DE">
        <w:rPr>
          <w:lang w:val="en-GB"/>
        </w:rPr>
        <w:t xml:space="preserve"> </w:t>
      </w:r>
      <w:r w:rsidR="00D56A17" w:rsidRPr="00826850">
        <w:rPr>
          <w:lang w:val="en-GB"/>
        </w:rPr>
        <w:t>select</w:t>
      </w:r>
      <w:r>
        <w:rPr>
          <w:lang w:val="en-GB"/>
        </w:rPr>
        <w:t>ing</w:t>
      </w:r>
      <w:r w:rsidR="00D56A17" w:rsidRPr="00826850">
        <w:rPr>
          <w:lang w:val="en-GB"/>
        </w:rPr>
        <w:t xml:space="preserve"> only empty spaces, such as rooms and corridors and avoid non-empty spaces such as walls, slabs, or too crowded areas. </w:t>
      </w:r>
    </w:p>
    <w:p w14:paraId="45B6FAB3" w14:textId="768E673B" w:rsidR="00D56A17" w:rsidRPr="00826850" w:rsidRDefault="00B324FE" w:rsidP="00601140">
      <w:pPr>
        <w:pStyle w:val="Default"/>
        <w:numPr>
          <w:ilvl w:val="0"/>
          <w:numId w:val="28"/>
        </w:numPr>
        <w:spacing w:before="80"/>
        <w:jc w:val="both"/>
        <w:rPr>
          <w:lang w:val="en-GB"/>
        </w:rPr>
      </w:pPr>
      <w:r>
        <w:rPr>
          <w:lang w:val="en-GB"/>
        </w:rPr>
        <w:t>T</w:t>
      </w:r>
      <w:r w:rsidR="00D56A17" w:rsidRPr="00826850">
        <w:rPr>
          <w:lang w:val="en-GB"/>
        </w:rPr>
        <w:t>o eliminate spaces, which will not be used for a specific user</w:t>
      </w:r>
      <w:r w:rsidR="00C461DE">
        <w:rPr>
          <w:lang w:val="en-GB"/>
        </w:rPr>
        <w:t xml:space="preserve"> such as</w:t>
      </w:r>
      <w:del w:id="778" w:author="Taehoon KIM" w:date="2024-09-18T17:29:00Z" w16du:dateUtc="2024-09-18T08:29:00Z">
        <w:r w:rsidR="00D56A17" w:rsidRPr="00826850" w:rsidDel="00F46DBF">
          <w:rPr>
            <w:lang w:val="en-GB"/>
          </w:rPr>
          <w:delText xml:space="preserve">. </w:delText>
        </w:r>
      </w:del>
      <w:ins w:id="779" w:author="Taehoon KIM" w:date="2024-09-18T17:29:00Z" w16du:dateUtc="2024-09-18T08:29:00Z">
        <w:r w:rsidR="00F46DBF" w:rsidRPr="00826850">
          <w:rPr>
            <w:lang w:val="en-GB"/>
          </w:rPr>
          <w:t xml:space="preserve"> </w:t>
        </w:r>
      </w:ins>
      <w:r w:rsidR="00D56A17" w:rsidRPr="00826850">
        <w:rPr>
          <w:lang w:val="en-GB"/>
        </w:rPr>
        <w:t>select</w:t>
      </w:r>
      <w:r w:rsidR="00C461DE">
        <w:rPr>
          <w:lang w:val="en-GB"/>
        </w:rPr>
        <w:t>ing</w:t>
      </w:r>
      <w:r w:rsidR="00D56A17" w:rsidRPr="00826850">
        <w:rPr>
          <w:lang w:val="en-GB"/>
        </w:rPr>
        <w:t xml:space="preserve"> only common spaces for </w:t>
      </w:r>
      <w:r w:rsidR="00FE2CA4">
        <w:rPr>
          <w:lang w:val="en-GB"/>
        </w:rPr>
        <w:t>someone visiting</w:t>
      </w:r>
      <w:r w:rsidR="00D56A17" w:rsidRPr="00826850">
        <w:rPr>
          <w:lang w:val="en-GB"/>
        </w:rPr>
        <w:t xml:space="preserve"> a public building</w:t>
      </w:r>
      <w:r>
        <w:rPr>
          <w:lang w:val="en-GB"/>
        </w:rPr>
        <w:t>.</w:t>
      </w:r>
    </w:p>
    <w:p w14:paraId="17BC76B4" w14:textId="77CA4408" w:rsidR="00D56A17" w:rsidRPr="00826850" w:rsidRDefault="00FE2CA4" w:rsidP="00601140">
      <w:pPr>
        <w:pStyle w:val="Default"/>
        <w:numPr>
          <w:ilvl w:val="0"/>
          <w:numId w:val="28"/>
        </w:numPr>
        <w:spacing w:before="80"/>
        <w:jc w:val="both"/>
        <w:rPr>
          <w:lang w:val="en-GB"/>
        </w:rPr>
      </w:pPr>
      <w:r>
        <w:rPr>
          <w:lang w:val="en-GB"/>
        </w:rPr>
        <w:t>E</w:t>
      </w:r>
      <w:r w:rsidR="00D56A17" w:rsidRPr="00826850">
        <w:rPr>
          <w:lang w:val="en-GB"/>
        </w:rPr>
        <w:t>liminat</w:t>
      </w:r>
      <w:r>
        <w:rPr>
          <w:lang w:val="en-GB"/>
        </w:rPr>
        <w:t>ing</w:t>
      </w:r>
      <w:r w:rsidR="00D56A17" w:rsidRPr="00826850">
        <w:rPr>
          <w:lang w:val="en-GB"/>
        </w:rPr>
        <w:t xml:space="preserve"> spaces of danger</w:t>
      </w:r>
      <w:r>
        <w:rPr>
          <w:lang w:val="en-GB"/>
        </w:rPr>
        <w:t xml:space="preserve"> such as</w:t>
      </w:r>
      <w:r w:rsidR="00D56A17" w:rsidRPr="00826850">
        <w:rPr>
          <w:lang w:val="en-GB"/>
        </w:rPr>
        <w:t xml:space="preserve"> in emergency cases, select only spaces which are still safe for users to be in. </w:t>
      </w:r>
    </w:p>
    <w:p w14:paraId="34228A6B" w14:textId="77777777" w:rsidR="00D56A17" w:rsidRPr="00826850" w:rsidRDefault="00D56A17" w:rsidP="00D56A17">
      <w:pPr>
        <w:pStyle w:val="Default"/>
        <w:spacing w:before="80"/>
        <w:jc w:val="both"/>
        <w:rPr>
          <w:lang w:val="en-GB"/>
        </w:rPr>
      </w:pPr>
    </w:p>
    <w:p w14:paraId="2C24F919" w14:textId="77777777" w:rsidR="00D56A17" w:rsidRPr="00826850" w:rsidRDefault="00D56A17" w:rsidP="00D56A17">
      <w:pPr>
        <w:pStyle w:val="Heading2"/>
        <w:tabs>
          <w:tab w:val="clear" w:pos="576"/>
          <w:tab w:val="left" w:pos="540"/>
          <w:tab w:val="left" w:pos="700"/>
        </w:tabs>
        <w:suppressAutoHyphens/>
        <w:spacing w:before="60" w:after="120" w:line="-250" w:lineRule="auto"/>
        <w:jc w:val="both"/>
        <w:rPr>
          <w:szCs w:val="24"/>
        </w:rPr>
      </w:pPr>
      <w:bookmarkStart w:id="780" w:name="_Ref43282751"/>
      <w:bookmarkStart w:id="781" w:name="_Toc177698557"/>
      <w:proofErr w:type="spellStart"/>
      <w:r w:rsidRPr="00826850">
        <w:rPr>
          <w:szCs w:val="24"/>
          <w:lang w:eastAsia="ko-KR"/>
        </w:rPr>
        <w:t>Poincar</w:t>
      </w:r>
      <w:r w:rsidRPr="00826850">
        <w:rPr>
          <w:szCs w:val="24"/>
        </w:rPr>
        <w:t>é</w:t>
      </w:r>
      <w:proofErr w:type="spellEnd"/>
      <w:r w:rsidRPr="00826850">
        <w:rPr>
          <w:szCs w:val="24"/>
          <w:lang w:eastAsia="ko-KR"/>
        </w:rPr>
        <w:t xml:space="preserve"> Duality</w:t>
      </w:r>
      <w:bookmarkEnd w:id="780"/>
      <w:bookmarkEnd w:id="781"/>
    </w:p>
    <w:p w14:paraId="2174FFD6" w14:textId="30520B65" w:rsidR="00D56A17" w:rsidRPr="00F46DBF" w:rsidRDefault="00D56A17" w:rsidP="00D56A17">
      <w:pPr>
        <w:pStyle w:val="Default"/>
        <w:spacing w:before="80"/>
        <w:jc w:val="both"/>
        <w:rPr>
          <w:color w:val="auto"/>
          <w:lang w:eastAsia="en-US"/>
          <w:rPrChange w:id="782" w:author="Taehoon KIM" w:date="2024-09-18T17:31:00Z" w16du:dateUtc="2024-09-18T08:31:00Z">
            <w:rPr>
              <w:color w:val="auto"/>
              <w:lang w:val="en-GB" w:eastAsia="en-US"/>
            </w:rPr>
          </w:rPrChange>
        </w:rPr>
      </w:pPr>
      <w:r w:rsidRPr="00826850">
        <w:rPr>
          <w:color w:val="auto"/>
          <w:lang w:val="en-GB" w:eastAsia="en-US"/>
        </w:rPr>
        <w:t xml:space="preserve">Topological relations between cells </w:t>
      </w:r>
      <w:r w:rsidR="00F5510C">
        <w:rPr>
          <w:color w:val="auto"/>
          <w:lang w:val="en-GB" w:eastAsia="en-US"/>
        </w:rPr>
        <w:t>are</w:t>
      </w:r>
      <w:r w:rsidRPr="00826850">
        <w:rPr>
          <w:color w:val="auto"/>
          <w:lang w:val="en-GB" w:eastAsia="en-US"/>
        </w:rPr>
        <w:t xml:space="preserve"> crucial in </w:t>
      </w:r>
      <w:r w:rsidR="00BE3A60">
        <w:rPr>
          <w:color w:val="auto"/>
          <w:lang w:val="en-GB" w:eastAsia="en-US"/>
        </w:rPr>
        <w:t xml:space="preserve">the </w:t>
      </w:r>
      <w:r w:rsidRPr="00826850">
        <w:rPr>
          <w:color w:val="auto"/>
          <w:lang w:val="en-GB" w:eastAsia="en-US"/>
        </w:rPr>
        <w:t>IndoorGML</w:t>
      </w:r>
      <w:r w:rsidR="00BE3A60">
        <w:rPr>
          <w:color w:val="auto"/>
          <w:lang w:val="en-GB" w:eastAsia="en-US"/>
        </w:rPr>
        <w:t xml:space="preserve"> model</w:t>
      </w:r>
      <w:r w:rsidRPr="00826850">
        <w:rPr>
          <w:color w:val="auto"/>
          <w:lang w:val="en-GB" w:eastAsia="en-US"/>
        </w:rPr>
        <w:t>. They allow establishing links between cell</w:t>
      </w:r>
      <w:r w:rsidR="00F5510C">
        <w:rPr>
          <w:color w:val="auto"/>
          <w:lang w:val="en-GB" w:eastAsia="en-US"/>
        </w:rPr>
        <w:t>s</w:t>
      </w:r>
      <w:r w:rsidRPr="00826850">
        <w:rPr>
          <w:color w:val="auto"/>
          <w:lang w:val="en-GB" w:eastAsia="en-US"/>
        </w:rPr>
        <w:t xml:space="preserve"> in the same or different thematic layers</w:t>
      </w:r>
      <w:r w:rsidR="00205D9C">
        <w:rPr>
          <w:color w:val="auto"/>
          <w:lang w:val="en-GB" w:eastAsia="en-US"/>
        </w:rPr>
        <w:t>.</w:t>
      </w:r>
      <w:r w:rsidRPr="00826850">
        <w:rPr>
          <w:color w:val="auto"/>
          <w:lang w:val="en-GB" w:eastAsia="en-US"/>
        </w:rPr>
        <w:t xml:space="preserve"> </w:t>
      </w:r>
      <w:r w:rsidR="00205D9C">
        <w:rPr>
          <w:color w:val="auto"/>
          <w:lang w:val="en-GB" w:eastAsia="en-US"/>
        </w:rPr>
        <w:t>This</w:t>
      </w:r>
      <w:r w:rsidRPr="00826850">
        <w:rPr>
          <w:color w:val="auto"/>
          <w:lang w:val="en-GB" w:eastAsia="en-US"/>
        </w:rPr>
        <w:t xml:space="preserve"> is critical information for several applications such as navigation</w:t>
      </w:r>
      <w:r w:rsidR="00ED0A7A" w:rsidRPr="003E7307">
        <w:rPr>
          <w:color w:val="auto"/>
          <w:lang w:val="en-GB" w:eastAsia="en-US"/>
        </w:rPr>
        <w:t>, which rel</w:t>
      </w:r>
      <w:r w:rsidR="00EB1B2A" w:rsidRPr="003E7307">
        <w:rPr>
          <w:color w:val="auto"/>
          <w:lang w:val="en-GB" w:eastAsia="en-US"/>
        </w:rPr>
        <w:t>ies</w:t>
      </w:r>
      <w:r w:rsidR="00ED0A7A" w:rsidRPr="003E7307">
        <w:rPr>
          <w:color w:val="auto"/>
          <w:lang w:val="en-GB" w:eastAsia="en-US"/>
        </w:rPr>
        <w:t xml:space="preserve"> </w:t>
      </w:r>
      <w:r w:rsidR="00FE7AA9" w:rsidRPr="003E7307">
        <w:rPr>
          <w:color w:val="auto"/>
          <w:lang w:val="en-GB" w:eastAsia="en-US"/>
        </w:rPr>
        <w:t>on connectivity networks</w:t>
      </w:r>
      <w:r w:rsidR="00EB1B2A">
        <w:rPr>
          <w:color w:val="auto"/>
          <w:lang w:val="en-GB" w:eastAsia="en-US"/>
        </w:rPr>
        <w:t>.</w:t>
      </w:r>
      <w:r w:rsidR="00FE7AA9">
        <w:rPr>
          <w:color w:val="auto"/>
          <w:lang w:val="en-GB" w:eastAsia="en-US"/>
        </w:rPr>
        <w:t xml:space="preserve"> </w:t>
      </w:r>
      <w:r w:rsidRPr="00826850">
        <w:rPr>
          <w:color w:val="auto"/>
          <w:lang w:val="en-GB" w:eastAsia="en-US"/>
        </w:rPr>
        <w:t xml:space="preserve">As mentioned above, a topological model of cellular space is partial and represents only relations between cells and their boundaries. The </w:t>
      </w:r>
      <w:proofErr w:type="spellStart"/>
      <w:r w:rsidRPr="00826850">
        <w:rPr>
          <w:color w:val="auto"/>
          <w:lang w:val="en-GB" w:eastAsia="en-US"/>
        </w:rPr>
        <w:t>Poincaré</w:t>
      </w:r>
      <w:proofErr w:type="spellEnd"/>
      <w:r w:rsidRPr="00826850">
        <w:rPr>
          <w:color w:val="auto"/>
          <w:lang w:val="en-GB" w:eastAsia="en-US"/>
        </w:rPr>
        <w:t xml:space="preserve"> duality </w:t>
      </w:r>
      <w:sdt>
        <w:sdtPr>
          <w:rPr>
            <w:color w:val="auto"/>
            <w:lang w:val="en-GB" w:eastAsia="en-US"/>
          </w:rPr>
          <w:id w:val="-3364899"/>
          <w:citation/>
        </w:sdtPr>
        <w:sdtContent>
          <w:r w:rsidRPr="00826850">
            <w:rPr>
              <w:color w:val="auto"/>
              <w:lang w:val="en-GB" w:eastAsia="en-US"/>
            </w:rPr>
            <w:fldChar w:fldCharType="begin"/>
          </w:r>
          <w:r w:rsidRPr="00826850">
            <w:rPr>
              <w:color w:val="auto"/>
              <w:lang w:val="en-GB" w:eastAsia="en-US"/>
            </w:rPr>
            <w:instrText xml:space="preserve"> CITATION Mun18 \l 3081 </w:instrText>
          </w:r>
          <w:r w:rsidRPr="00826850">
            <w:rPr>
              <w:color w:val="auto"/>
              <w:lang w:val="en-GB" w:eastAsia="en-US"/>
            </w:rPr>
            <w:fldChar w:fldCharType="separate"/>
          </w:r>
          <w:r w:rsidR="00255A88" w:rsidRPr="00255A88">
            <w:rPr>
              <w:noProof/>
              <w:color w:val="auto"/>
              <w:lang w:val="en-GB" w:eastAsia="en-US"/>
            </w:rPr>
            <w:t>(Munkres, 2018)</w:t>
          </w:r>
          <w:r w:rsidRPr="00826850">
            <w:rPr>
              <w:color w:val="auto"/>
              <w:lang w:val="en-GB" w:eastAsia="en-US"/>
            </w:rPr>
            <w:fldChar w:fldCharType="end"/>
          </w:r>
        </w:sdtContent>
      </w:sdt>
      <w:r w:rsidRPr="00826850">
        <w:rPr>
          <w:color w:val="auto"/>
          <w:lang w:val="en-GB"/>
        </w:rPr>
        <w:t xml:space="preserve"> is further employed to explicitly describe the relationships between the cells. </w:t>
      </w:r>
      <w:r w:rsidR="00205D9C" w:rsidRPr="00826850">
        <w:rPr>
          <w:color w:val="auto"/>
          <w:lang w:val="en-GB" w:eastAsia="en-US"/>
        </w:rPr>
        <w:t xml:space="preserve">The </w:t>
      </w:r>
      <w:proofErr w:type="spellStart"/>
      <w:r w:rsidR="00205D9C" w:rsidRPr="00826850">
        <w:rPr>
          <w:color w:val="auto"/>
          <w:lang w:val="en-GB" w:eastAsia="en-US"/>
        </w:rPr>
        <w:t>Poincaré</w:t>
      </w:r>
      <w:proofErr w:type="spellEnd"/>
      <w:r w:rsidR="00205D9C" w:rsidRPr="00826850">
        <w:rPr>
          <w:color w:val="auto"/>
          <w:lang w:val="en-GB" w:eastAsia="en-US"/>
        </w:rPr>
        <w:t xml:space="preserve"> duality</w:t>
      </w:r>
      <w:r w:rsidRPr="00826850">
        <w:rPr>
          <w:color w:val="auto"/>
          <w:lang w:val="en-GB"/>
        </w:rPr>
        <w:t xml:space="preserve"> provides a theoretical background for mapping cellular space to a graph or network to represent allowed topological relationships.</w:t>
      </w:r>
      <w:r w:rsidRPr="00826850">
        <w:rPr>
          <w:color w:val="auto"/>
          <w:lang w:val="en-GB" w:eastAsia="en-US"/>
        </w:rPr>
        <w:t xml:space="preserve"> It simplifies the complex spatial relationships, which may occur in </w:t>
      </w:r>
      <w:r w:rsidR="00CB311C">
        <w:rPr>
          <w:color w:val="auto"/>
          <w:lang w:val="en-GB" w:eastAsia="en-US"/>
        </w:rPr>
        <w:t xml:space="preserve">a </w:t>
      </w:r>
      <w:r w:rsidRPr="00826850">
        <w:rPr>
          <w:color w:val="auto"/>
          <w:lang w:val="en-GB" w:eastAsia="en-US"/>
        </w:rPr>
        <w:t>3D topological model</w:t>
      </w:r>
      <w:sdt>
        <w:sdtPr>
          <w:rPr>
            <w:color w:val="auto"/>
            <w:lang w:val="en-GB" w:eastAsia="en-US"/>
          </w:rPr>
          <w:id w:val="518211595"/>
          <w:citation/>
        </w:sdtPr>
        <w:sdtContent>
          <w:r w:rsidRPr="00826850">
            <w:rPr>
              <w:color w:val="auto"/>
              <w:lang w:val="en-GB" w:eastAsia="en-US"/>
            </w:rPr>
            <w:fldChar w:fldCharType="begin"/>
          </w:r>
          <w:r w:rsidRPr="00826850">
            <w:rPr>
              <w:color w:val="auto"/>
              <w:lang w:val="en-GB" w:eastAsia="en-US"/>
            </w:rPr>
            <w:instrText xml:space="preserve"> CITATION Lee04 \l 3081 </w:instrText>
          </w:r>
          <w:r w:rsidRPr="00826850">
            <w:rPr>
              <w:color w:val="auto"/>
              <w:lang w:val="en-GB" w:eastAsia="en-US"/>
            </w:rPr>
            <w:fldChar w:fldCharType="separate"/>
          </w:r>
          <w:r w:rsidR="00255A88">
            <w:rPr>
              <w:noProof/>
              <w:color w:val="auto"/>
              <w:lang w:val="en-GB" w:eastAsia="en-US"/>
            </w:rPr>
            <w:t xml:space="preserve"> </w:t>
          </w:r>
          <w:r w:rsidR="00255A88" w:rsidRPr="00255A88">
            <w:rPr>
              <w:noProof/>
              <w:color w:val="auto"/>
              <w:lang w:val="en-GB" w:eastAsia="en-US"/>
            </w:rPr>
            <w:t>(Lee, 2004)</w:t>
          </w:r>
          <w:r w:rsidRPr="00826850">
            <w:rPr>
              <w:color w:val="auto"/>
              <w:lang w:val="en-GB" w:eastAsia="en-US"/>
            </w:rPr>
            <w:fldChar w:fldCharType="end"/>
          </w:r>
        </w:sdtContent>
      </w:sdt>
      <w:r w:rsidRPr="00826850">
        <w:rPr>
          <w:color w:val="auto"/>
          <w:lang w:val="en-GB" w:eastAsia="en-US"/>
        </w:rPr>
        <w:t xml:space="preserve">.  </w:t>
      </w:r>
    </w:p>
    <w:p w14:paraId="208780B9" w14:textId="5AC2EB52"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The </w:t>
      </w:r>
      <w:proofErr w:type="spellStart"/>
      <w:r w:rsidRPr="00826850">
        <w:rPr>
          <w:color w:val="auto"/>
          <w:lang w:val="en-GB" w:eastAsia="en-US"/>
        </w:rPr>
        <w:t>Poincaré</w:t>
      </w:r>
      <w:proofErr w:type="spellEnd"/>
      <w:r w:rsidRPr="00826850">
        <w:rPr>
          <w:color w:val="auto"/>
          <w:lang w:val="en-GB" w:eastAsia="en-US"/>
        </w:rPr>
        <w:t xml:space="preserve"> duality refers to two spaces</w:t>
      </w:r>
      <w:r w:rsidR="00DD157D">
        <w:rPr>
          <w:color w:val="auto"/>
          <w:lang w:val="en-GB" w:eastAsia="en-US"/>
        </w:rPr>
        <w:t>:</w:t>
      </w:r>
      <w:r w:rsidRPr="00826850">
        <w:rPr>
          <w:color w:val="auto"/>
          <w:lang w:val="en-GB" w:eastAsia="en-US"/>
        </w:rPr>
        <w:t xml:space="preserve"> </w:t>
      </w:r>
      <w:r w:rsidRPr="00826850">
        <w:rPr>
          <w:i/>
          <w:iCs/>
          <w:color w:val="auto"/>
          <w:lang w:val="en-GB" w:eastAsia="en-US"/>
        </w:rPr>
        <w:t>Primal Space</w:t>
      </w:r>
      <w:r w:rsidRPr="00826850">
        <w:rPr>
          <w:color w:val="auto"/>
          <w:lang w:val="en-GB" w:eastAsia="en-US"/>
        </w:rPr>
        <w:t xml:space="preserve"> and </w:t>
      </w:r>
      <w:r w:rsidRPr="00826850">
        <w:rPr>
          <w:i/>
          <w:iCs/>
          <w:color w:val="auto"/>
          <w:lang w:val="en-GB" w:eastAsia="en-US"/>
        </w:rPr>
        <w:t>Dual Space</w:t>
      </w:r>
      <w:r w:rsidRPr="00826850">
        <w:rPr>
          <w:color w:val="auto"/>
          <w:lang w:val="en-GB" w:eastAsia="en-US"/>
        </w:rPr>
        <w:t xml:space="preserve">. A </w:t>
      </w:r>
      <w:r w:rsidRPr="00826850">
        <w:rPr>
          <w:i/>
          <w:color w:val="auto"/>
          <w:lang w:val="en-GB" w:eastAsia="en-US"/>
        </w:rPr>
        <w:t>k-</w:t>
      </w:r>
      <w:r w:rsidRPr="00826850">
        <w:rPr>
          <w:color w:val="auto"/>
          <w:lang w:val="en-GB" w:eastAsia="en-US"/>
        </w:rPr>
        <w:t xml:space="preserve">dimensional object in </w:t>
      </w:r>
      <w:r w:rsidRPr="00826850">
        <w:rPr>
          <w:i/>
          <w:color w:val="auto"/>
          <w:lang w:val="en-GB" w:eastAsia="en-US"/>
        </w:rPr>
        <w:t>N-</w:t>
      </w:r>
      <w:r w:rsidRPr="00826850">
        <w:rPr>
          <w:color w:val="auto"/>
          <w:lang w:val="en-GB" w:eastAsia="en-US"/>
        </w:rPr>
        <w:t>dimensional Primal Space is mapped to (</w:t>
      </w:r>
      <w:r w:rsidRPr="00826850">
        <w:rPr>
          <w:i/>
          <w:color w:val="auto"/>
          <w:lang w:val="en-GB" w:eastAsia="en-US"/>
        </w:rPr>
        <w:t>N-</w:t>
      </w:r>
      <w:r w:rsidRPr="00826850">
        <w:rPr>
          <w:color w:val="auto"/>
          <w:lang w:val="en-GB" w:eastAsia="en-US"/>
        </w:rPr>
        <w:t xml:space="preserve">k) dimensional object in Dual Space. Thus, solid 3D objects in 3D Primal space, </w:t>
      </w:r>
      <w:r w:rsidR="00DD157D">
        <w:rPr>
          <w:color w:val="auto"/>
          <w:lang w:val="en-GB" w:eastAsia="en-US"/>
        </w:rPr>
        <w:t>such as</w:t>
      </w:r>
      <w:r w:rsidRPr="00826850">
        <w:rPr>
          <w:color w:val="auto"/>
          <w:lang w:val="en-GB" w:eastAsia="en-US"/>
        </w:rPr>
        <w:t xml:space="preserve"> rooms within a building, are mapped to nodes (0D object) in dual space. </w:t>
      </w:r>
      <w:r w:rsidR="004151E8">
        <w:rPr>
          <w:color w:val="auto"/>
          <w:lang w:val="en-GB" w:eastAsia="en-US"/>
        </w:rPr>
        <w:t xml:space="preserve">A </w:t>
      </w:r>
      <w:r w:rsidRPr="00826850">
        <w:rPr>
          <w:color w:val="auto"/>
          <w:lang w:val="en-GB" w:eastAsia="en-US"/>
        </w:rPr>
        <w:t xml:space="preserve">2D surface shared by two 3D objects is transformed into an edge (1D) linking the two nodes in Dual space. </w:t>
      </w:r>
      <w:r w:rsidRPr="00826850">
        <w:rPr>
          <w:color w:val="auto"/>
          <w:lang w:val="en-GB" w:eastAsia="en-US"/>
        </w:rPr>
        <w:lastRenderedPageBreak/>
        <w:t xml:space="preserve">The nodes and edges in Dual space form an adjacency graph. The nodes and the edges </w:t>
      </w:r>
      <w:r w:rsidR="009E5243">
        <w:rPr>
          <w:color w:val="auto"/>
          <w:lang w:val="en-GB" w:eastAsia="en-US"/>
        </w:rPr>
        <w:t>in</w:t>
      </w:r>
      <w:r w:rsidR="009E5243" w:rsidRPr="00826850">
        <w:rPr>
          <w:color w:val="auto"/>
          <w:lang w:val="en-GB" w:eastAsia="en-US"/>
        </w:rPr>
        <w:t xml:space="preserve"> </w:t>
      </w:r>
      <w:r w:rsidRPr="00826850">
        <w:rPr>
          <w:color w:val="auto"/>
          <w:lang w:val="en-GB" w:eastAsia="en-US"/>
        </w:rPr>
        <w:t xml:space="preserve">Dual space represent abstractions of cells and their </w:t>
      </w:r>
      <w:r w:rsidRPr="00826850">
        <w:rPr>
          <w:iCs/>
          <w:color w:val="auto"/>
          <w:lang w:val="en-GB" w:eastAsia="en-US"/>
        </w:rPr>
        <w:t>adjacency relationships</w:t>
      </w:r>
      <w:r w:rsidRPr="00826850">
        <w:rPr>
          <w:color w:val="auto"/>
          <w:lang w:val="en-GB" w:eastAsia="en-US"/>
        </w:rPr>
        <w:t xml:space="preserve"> in Primal space. </w:t>
      </w:r>
    </w:p>
    <w:p w14:paraId="0961F3BB" w14:textId="77777777" w:rsidR="00D56A17" w:rsidRPr="00826850" w:rsidRDefault="00D56A17" w:rsidP="00D56A17">
      <w:pPr>
        <w:pStyle w:val="Default"/>
        <w:spacing w:before="80"/>
        <w:jc w:val="both"/>
        <w:rPr>
          <w:color w:val="auto"/>
          <w:lang w:val="en-GB" w:eastAsia="en-US"/>
        </w:rPr>
      </w:pPr>
    </w:p>
    <w:p w14:paraId="0DCFFB18" w14:textId="77777777" w:rsidR="00D56A17" w:rsidRPr="00826850" w:rsidRDefault="00D56A17" w:rsidP="00D56A17">
      <w:pPr>
        <w:pStyle w:val="Default"/>
        <w:spacing w:before="80"/>
        <w:jc w:val="center"/>
        <w:rPr>
          <w:noProof/>
        </w:rPr>
      </w:pPr>
      <w:r w:rsidRPr="00826850">
        <w:rPr>
          <w:noProof/>
        </w:rPr>
        <w:drawing>
          <wp:inline distT="0" distB="0" distL="0" distR="0" wp14:anchorId="12092112" wp14:editId="034658AE">
            <wp:extent cx="2720975" cy="2025650"/>
            <wp:effectExtent l="0" t="0" r="3175" b="0"/>
            <wp:docPr id="15505" name="그림 20"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5" name="그림 20" descr="A picture containing text, clock&#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20975" cy="2025650"/>
                    </a:xfrm>
                    <a:prstGeom prst="rect">
                      <a:avLst/>
                    </a:prstGeom>
                  </pic:spPr>
                </pic:pic>
              </a:graphicData>
            </a:graphic>
          </wp:inline>
        </w:drawing>
      </w:r>
      <w:r w:rsidRPr="00826850">
        <w:rPr>
          <w:noProof/>
        </w:rPr>
        <w:t xml:space="preserve">   </w:t>
      </w:r>
      <w:r w:rsidRPr="00826850">
        <w:rPr>
          <w:noProof/>
        </w:rPr>
        <w:drawing>
          <wp:inline distT="0" distB="0" distL="0" distR="0" wp14:anchorId="3CC4B3F9" wp14:editId="61392A1B">
            <wp:extent cx="2520950" cy="2035175"/>
            <wp:effectExtent l="0" t="0" r="0" b="3175"/>
            <wp:docPr id="15506" name="그림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 name="그림 21" descr="Diagram&#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20950" cy="2035175"/>
                    </a:xfrm>
                    <a:prstGeom prst="rect">
                      <a:avLst/>
                    </a:prstGeom>
                  </pic:spPr>
                </pic:pic>
              </a:graphicData>
            </a:graphic>
          </wp:inline>
        </w:drawing>
      </w:r>
    </w:p>
    <w:p w14:paraId="7EE076FF" w14:textId="77777777" w:rsidR="00D56A17" w:rsidRPr="00826850" w:rsidRDefault="00D56A17" w:rsidP="00601140">
      <w:pPr>
        <w:pStyle w:val="Default"/>
        <w:numPr>
          <w:ilvl w:val="0"/>
          <w:numId w:val="48"/>
        </w:numPr>
        <w:spacing w:before="80"/>
        <w:jc w:val="center"/>
        <w:rPr>
          <w:color w:val="auto"/>
          <w:lang w:val="en-GB" w:eastAsia="en-US"/>
        </w:rPr>
      </w:pPr>
      <w:r w:rsidRPr="00826850">
        <w:rPr>
          <w:noProof/>
        </w:rPr>
        <w:t xml:space="preserve">                                                                                b)</w:t>
      </w:r>
    </w:p>
    <w:p w14:paraId="04420615" w14:textId="3A95071E" w:rsidR="00D56A17" w:rsidRPr="00826850" w:rsidRDefault="00D56A17" w:rsidP="00D56A17">
      <w:pPr>
        <w:pStyle w:val="Caption"/>
        <w:rPr>
          <w:rFonts w:cs="Times New Roman"/>
          <w:b/>
          <w:bCs/>
          <w:szCs w:val="24"/>
          <w:lang w:val="en-GB"/>
        </w:rPr>
      </w:pPr>
      <w:bookmarkStart w:id="783" w:name="_Ref43283147"/>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8</w:t>
      </w:r>
      <w:r w:rsidRPr="00826850">
        <w:rPr>
          <w:rFonts w:cs="Times New Roman"/>
          <w:szCs w:val="24"/>
        </w:rPr>
        <w:fldChar w:fldCharType="end"/>
      </w:r>
      <w:bookmarkEnd w:id="783"/>
      <w:r w:rsidRPr="00826850">
        <w:rPr>
          <w:rFonts w:cs="Times New Roman"/>
          <w:szCs w:val="24"/>
        </w:rPr>
        <w:t xml:space="preserve">: </w:t>
      </w:r>
      <w:proofErr w:type="spellStart"/>
      <w:r w:rsidRPr="00826850">
        <w:rPr>
          <w:rFonts w:cs="Times New Roman"/>
          <w:szCs w:val="24"/>
        </w:rPr>
        <w:t>Principles</w:t>
      </w:r>
      <w:proofErr w:type="spellEnd"/>
      <w:r w:rsidRPr="00826850">
        <w:rPr>
          <w:rFonts w:cs="Times New Roman"/>
          <w:szCs w:val="24"/>
        </w:rPr>
        <w:t xml:space="preserve"> </w:t>
      </w:r>
      <w:proofErr w:type="spellStart"/>
      <w:r w:rsidRPr="00826850">
        <w:rPr>
          <w:rFonts w:cs="Times New Roman"/>
          <w:szCs w:val="24"/>
        </w:rPr>
        <w:t>of</w:t>
      </w:r>
      <w:proofErr w:type="spellEnd"/>
      <w:r w:rsidRPr="00826850">
        <w:rPr>
          <w:rFonts w:cs="Times New Roman"/>
          <w:szCs w:val="24"/>
        </w:rPr>
        <w:t xml:space="preserve"> Poincaré </w:t>
      </w:r>
      <w:proofErr w:type="spellStart"/>
      <w:r w:rsidRPr="00826850">
        <w:rPr>
          <w:rFonts w:cs="Times New Roman"/>
          <w:szCs w:val="24"/>
        </w:rPr>
        <w:t>duality</w:t>
      </w:r>
      <w:proofErr w:type="spellEnd"/>
      <w:r w:rsidRPr="00826850">
        <w:rPr>
          <w:rFonts w:cs="Times New Roman"/>
          <w:szCs w:val="24"/>
        </w:rPr>
        <w:t xml:space="preserve">. 3D Primal </w:t>
      </w:r>
      <w:proofErr w:type="spellStart"/>
      <w:r w:rsidRPr="00826850">
        <w:rPr>
          <w:rFonts w:cs="Times New Roman"/>
          <w:szCs w:val="24"/>
        </w:rPr>
        <w:t>space</w:t>
      </w:r>
      <w:proofErr w:type="spellEnd"/>
      <w:r w:rsidRPr="00826850">
        <w:rPr>
          <w:rFonts w:cs="Times New Roman"/>
          <w:szCs w:val="24"/>
        </w:rPr>
        <w:t xml:space="preserve"> </w:t>
      </w:r>
      <w:proofErr w:type="spellStart"/>
      <w:r w:rsidRPr="00826850">
        <w:rPr>
          <w:rFonts w:cs="Times New Roman"/>
          <w:szCs w:val="24"/>
        </w:rPr>
        <w:t>case</w:t>
      </w:r>
      <w:proofErr w:type="spellEnd"/>
      <w:r w:rsidRPr="00826850">
        <w:rPr>
          <w:rFonts w:cs="Times New Roman"/>
          <w:szCs w:val="24"/>
        </w:rPr>
        <w:t xml:space="preserve"> (a) and 2D </w:t>
      </w:r>
      <w:proofErr w:type="spellStart"/>
      <w:r w:rsidRPr="00826850">
        <w:rPr>
          <w:rFonts w:cs="Times New Roman"/>
          <w:szCs w:val="24"/>
        </w:rPr>
        <w:t>case</w:t>
      </w:r>
      <w:proofErr w:type="spellEnd"/>
      <w:r w:rsidRPr="00826850">
        <w:rPr>
          <w:rFonts w:cs="Times New Roman"/>
          <w:szCs w:val="24"/>
        </w:rPr>
        <w:t xml:space="preserve"> (b). (</w:t>
      </w:r>
      <w:proofErr w:type="spellStart"/>
      <w:r w:rsidRPr="00826850">
        <w:rPr>
          <w:rFonts w:cs="Times New Roman"/>
          <w:szCs w:val="24"/>
        </w:rPr>
        <w:t>Mathematical</w:t>
      </w:r>
      <w:proofErr w:type="spellEnd"/>
      <w:r w:rsidRPr="00826850">
        <w:rPr>
          <w:rFonts w:cs="Times New Roman"/>
          <w:szCs w:val="24"/>
        </w:rPr>
        <w:t xml:space="preserve"> </w:t>
      </w:r>
      <w:proofErr w:type="spellStart"/>
      <w:r w:rsidRPr="00826850">
        <w:rPr>
          <w:rFonts w:cs="Times New Roman"/>
          <w:szCs w:val="24"/>
        </w:rPr>
        <w:t>definition</w:t>
      </w:r>
      <w:proofErr w:type="spellEnd"/>
      <w:r w:rsidRPr="00826850">
        <w:rPr>
          <w:rFonts w:cs="Times New Roman"/>
          <w:szCs w:val="24"/>
        </w:rPr>
        <w:t xml:space="preserve"> </w:t>
      </w:r>
      <w:proofErr w:type="spellStart"/>
      <w:r w:rsidRPr="00826850">
        <w:rPr>
          <w:rFonts w:cs="Times New Roman"/>
          <w:szCs w:val="24"/>
        </w:rPr>
        <w:t>of</w:t>
      </w:r>
      <w:proofErr w:type="spellEnd"/>
      <w:r w:rsidRPr="00826850">
        <w:rPr>
          <w:rFonts w:cs="Times New Roman"/>
          <w:szCs w:val="24"/>
        </w:rPr>
        <w:t xml:space="preserve"> Poincaré </w:t>
      </w:r>
      <w:proofErr w:type="spellStart"/>
      <w:r w:rsidRPr="00826850">
        <w:rPr>
          <w:rFonts w:cs="Times New Roman"/>
          <w:szCs w:val="24"/>
        </w:rPr>
        <w:t>duality</w:t>
      </w:r>
      <w:proofErr w:type="spellEnd"/>
      <w:r w:rsidRPr="00826850">
        <w:rPr>
          <w:rFonts w:cs="Times New Roman"/>
          <w:szCs w:val="24"/>
        </w:rPr>
        <w:t xml:space="preserve"> in </w:t>
      </w:r>
      <w:sdt>
        <w:sdtPr>
          <w:rPr>
            <w:rFonts w:cs="Times New Roman"/>
            <w:szCs w:val="24"/>
          </w:rPr>
          <w:id w:val="1058368736"/>
          <w:citation/>
        </w:sdtPr>
        <w:sdtContent>
          <w:r w:rsidRPr="00826850">
            <w:rPr>
              <w:rFonts w:cs="Times New Roman"/>
              <w:szCs w:val="24"/>
            </w:rPr>
            <w:fldChar w:fldCharType="begin"/>
          </w:r>
          <w:r w:rsidRPr="00826850">
            <w:rPr>
              <w:rFonts w:cs="Times New Roman"/>
              <w:szCs w:val="24"/>
              <w:lang w:val="en-AU"/>
            </w:rPr>
            <w:instrText xml:space="preserve"> CITATION Mun18 \l 3081 </w:instrText>
          </w:r>
          <w:r w:rsidRPr="00826850">
            <w:rPr>
              <w:rFonts w:cs="Times New Roman"/>
              <w:szCs w:val="24"/>
            </w:rPr>
            <w:fldChar w:fldCharType="separate"/>
          </w:r>
          <w:r w:rsidR="00255A88" w:rsidRPr="00255A88">
            <w:rPr>
              <w:rFonts w:cs="Times New Roman"/>
              <w:noProof/>
              <w:szCs w:val="24"/>
              <w:lang w:val="en-AU"/>
            </w:rPr>
            <w:t>(Munkres, 2018)</w:t>
          </w:r>
          <w:r w:rsidRPr="00826850">
            <w:rPr>
              <w:rFonts w:cs="Times New Roman"/>
              <w:szCs w:val="24"/>
            </w:rPr>
            <w:fldChar w:fldCharType="end"/>
          </w:r>
        </w:sdtContent>
      </w:sdt>
      <w:r w:rsidRPr="00826850">
        <w:rPr>
          <w:rFonts w:cs="Times New Roman"/>
          <w:szCs w:val="24"/>
        </w:rPr>
        <w:t>)</w:t>
      </w:r>
    </w:p>
    <w:p w14:paraId="73F00767" w14:textId="77777777" w:rsidR="00D56A17" w:rsidRPr="00826850" w:rsidRDefault="00D56A17" w:rsidP="00D56A17">
      <w:pPr>
        <w:pStyle w:val="Default"/>
        <w:spacing w:before="80"/>
        <w:jc w:val="both"/>
        <w:rPr>
          <w:color w:val="auto"/>
          <w:lang w:val="en-GB" w:eastAsia="en-US"/>
        </w:rPr>
      </w:pPr>
    </w:p>
    <w:p w14:paraId="5A58E7F6" w14:textId="02CA8D46" w:rsidR="00D56A17" w:rsidRPr="00826850" w:rsidRDefault="00D56A17" w:rsidP="00D56A17">
      <w:pPr>
        <w:pStyle w:val="Default"/>
        <w:spacing w:before="80"/>
        <w:jc w:val="both"/>
        <w:rPr>
          <w:color w:val="auto"/>
          <w:lang w:val="en-GB" w:eastAsia="en-US"/>
        </w:rPr>
      </w:pPr>
      <w:r w:rsidRPr="00826850">
        <w:rPr>
          <w:lang w:val="en-GB"/>
        </w:rPr>
        <w:fldChar w:fldCharType="begin"/>
      </w:r>
      <w:r w:rsidRPr="00826850">
        <w:rPr>
          <w:lang w:val="en-GB"/>
        </w:rPr>
        <w:instrText xml:space="preserve"> REF _Ref43283147 \h  \* MERGEFORMAT </w:instrText>
      </w:r>
      <w:r w:rsidRPr="00826850">
        <w:rPr>
          <w:lang w:val="en-GB"/>
        </w:rPr>
      </w:r>
      <w:r w:rsidRPr="00826850">
        <w:rPr>
          <w:lang w:val="en-GB"/>
        </w:rPr>
        <w:fldChar w:fldCharType="separate"/>
      </w:r>
      <w:r w:rsidR="00255A88" w:rsidRPr="00255A88">
        <w:rPr>
          <w:lang w:val="en-GB"/>
        </w:rPr>
        <w:t xml:space="preserve">Figure </w:t>
      </w:r>
      <w:r w:rsidR="00255A88" w:rsidRPr="00255A88">
        <w:rPr>
          <w:noProof/>
          <w:lang w:val="en-GB"/>
        </w:rPr>
        <w:t>8</w:t>
      </w:r>
      <w:r w:rsidRPr="00826850">
        <w:rPr>
          <w:lang w:val="en-GB"/>
        </w:rPr>
        <w:fldChar w:fldCharType="end"/>
      </w:r>
      <w:r w:rsidRPr="00826850">
        <w:rPr>
          <w:lang w:val="en-GB"/>
        </w:rPr>
        <w:t xml:space="preserve"> </w:t>
      </w:r>
      <w:r w:rsidRPr="00826850">
        <w:rPr>
          <w:color w:val="auto"/>
          <w:lang w:val="en-GB" w:eastAsia="en-US"/>
        </w:rPr>
        <w:t xml:space="preserve">illustrates this duality transformation for the case where the primal space is 3D (a) and 2D (b) respectively. </w:t>
      </w:r>
      <w:r w:rsidRPr="00826850">
        <w:rPr>
          <w:lang w:val="en-GB"/>
        </w:rPr>
        <w:t xml:space="preserve">Note that the transformations from 1D object (curve) or 0D object (point) in 3D Primal space are not included in </w:t>
      </w:r>
      <w:r w:rsidR="005D2E0A">
        <w:rPr>
          <w:lang w:val="en-GB"/>
        </w:rPr>
        <w:t xml:space="preserve">the </w:t>
      </w:r>
      <w:r w:rsidRPr="00826850">
        <w:rPr>
          <w:lang w:val="en-GB"/>
        </w:rPr>
        <w:t xml:space="preserve">IndoorGML </w:t>
      </w:r>
      <w:r w:rsidR="005D2E0A">
        <w:rPr>
          <w:lang w:val="en-GB"/>
        </w:rPr>
        <w:t xml:space="preserve">model </w:t>
      </w:r>
      <w:r w:rsidRPr="00826850">
        <w:rPr>
          <w:lang w:val="en-GB"/>
        </w:rPr>
        <w:t xml:space="preserve">since they are not considered as cells in most applications. </w:t>
      </w:r>
      <w:r w:rsidR="009135AE">
        <w:rPr>
          <w:lang w:val="en-GB"/>
        </w:rPr>
        <w:t>However,</w:t>
      </w:r>
      <w:r w:rsidR="009135AE" w:rsidRPr="00826850">
        <w:rPr>
          <w:lang w:val="en-GB"/>
        </w:rPr>
        <w:t xml:space="preserve"> </w:t>
      </w:r>
      <w:r w:rsidRPr="00826850">
        <w:rPr>
          <w:lang w:val="en-GB"/>
        </w:rPr>
        <w:t>the transformation may be applied to 1D or 0D objects of 3D primal space in a similar way if it is required.</w:t>
      </w:r>
      <w:r w:rsidRPr="00826850">
        <w:rPr>
          <w:color w:val="auto"/>
          <w:lang w:val="en-GB" w:eastAsia="en-US"/>
        </w:rPr>
        <w:t xml:space="preserve"> Then the adjacency graph </w:t>
      </w:r>
      <w:proofErr w:type="spellStart"/>
      <w:r w:rsidRPr="00826850">
        <w:rPr>
          <w:i/>
          <w:color w:val="auto"/>
          <w:lang w:val="en-GB" w:eastAsia="en-US"/>
        </w:rPr>
        <w:t>G</w:t>
      </w:r>
      <w:r w:rsidRPr="00826850">
        <w:rPr>
          <w:i/>
          <w:color w:val="auto"/>
          <w:vertAlign w:val="subscript"/>
          <w:lang w:val="en-GB" w:eastAsia="en-US"/>
        </w:rPr>
        <w:t>adj</w:t>
      </w:r>
      <w:proofErr w:type="spellEnd"/>
      <w:r w:rsidRPr="00826850">
        <w:rPr>
          <w:color w:val="auto"/>
          <w:lang w:val="en-GB" w:eastAsia="en-US"/>
        </w:rPr>
        <w:t xml:space="preserve"> is defined as follows:</w:t>
      </w:r>
    </w:p>
    <w:p w14:paraId="1FC7B7CA" w14:textId="77777777" w:rsidR="00D56A17" w:rsidRPr="00826850" w:rsidRDefault="00D56A17" w:rsidP="00D56A17">
      <w:pPr>
        <w:pStyle w:val="Default"/>
        <w:spacing w:before="80"/>
        <w:jc w:val="center"/>
        <w:rPr>
          <w:color w:val="auto"/>
          <w:lang w:val="en-GB" w:eastAsia="en-US"/>
        </w:rPr>
      </w:pPr>
      <w:proofErr w:type="spellStart"/>
      <w:r w:rsidRPr="00826850">
        <w:rPr>
          <w:i/>
          <w:color w:val="auto"/>
          <w:lang w:val="en-GB" w:eastAsia="en-US"/>
        </w:rPr>
        <w:t>G</w:t>
      </w:r>
      <w:r w:rsidRPr="00826850">
        <w:rPr>
          <w:i/>
          <w:color w:val="auto"/>
          <w:vertAlign w:val="subscript"/>
          <w:lang w:val="en-GB" w:eastAsia="en-US"/>
        </w:rPr>
        <w:t>adj</w:t>
      </w:r>
      <w:proofErr w:type="spellEnd"/>
      <w:r w:rsidRPr="00826850">
        <w:rPr>
          <w:color w:val="auto"/>
          <w:lang w:val="en-GB" w:eastAsia="en-US"/>
        </w:rPr>
        <w:t xml:space="preserve"> = (</w:t>
      </w:r>
      <w:r w:rsidRPr="00826850">
        <w:rPr>
          <w:i/>
          <w:color w:val="auto"/>
          <w:lang w:val="en-GB" w:eastAsia="en-US"/>
        </w:rPr>
        <w:t>V</w:t>
      </w:r>
      <w:r w:rsidRPr="00826850">
        <w:rPr>
          <w:color w:val="auto"/>
          <w:lang w:val="en-GB" w:eastAsia="en-US"/>
        </w:rPr>
        <w:t xml:space="preserve">, </w:t>
      </w:r>
      <w:proofErr w:type="spellStart"/>
      <w:r w:rsidRPr="00826850">
        <w:rPr>
          <w:i/>
          <w:color w:val="auto"/>
          <w:lang w:val="en-GB" w:eastAsia="en-US"/>
        </w:rPr>
        <w:t>E</w:t>
      </w:r>
      <w:r w:rsidRPr="00826850">
        <w:rPr>
          <w:i/>
          <w:color w:val="auto"/>
          <w:vertAlign w:val="subscript"/>
          <w:lang w:val="en-GB" w:eastAsia="en-US"/>
        </w:rPr>
        <w:t>adj</w:t>
      </w:r>
      <w:proofErr w:type="spellEnd"/>
      <w:r w:rsidRPr="00826850">
        <w:rPr>
          <w:color w:val="auto"/>
          <w:lang w:val="en-GB" w:eastAsia="en-US"/>
        </w:rPr>
        <w:t>)</w:t>
      </w:r>
    </w:p>
    <w:p w14:paraId="4BE277AE" w14:textId="77777777" w:rsidR="00D56A17" w:rsidRPr="00826850" w:rsidRDefault="00D56A17" w:rsidP="00D56A17">
      <w:pPr>
        <w:pStyle w:val="Default"/>
        <w:spacing w:before="80"/>
        <w:ind w:left="1559" w:hanging="1559"/>
        <w:jc w:val="both"/>
        <w:rPr>
          <w:color w:val="auto"/>
          <w:lang w:val="en-GB" w:eastAsia="en-US"/>
        </w:rPr>
      </w:pPr>
    </w:p>
    <w:p w14:paraId="4A1629FF" w14:textId="77777777" w:rsidR="00D56A17" w:rsidRPr="00826850" w:rsidDel="00F46DBF" w:rsidRDefault="00D56A17">
      <w:pPr>
        <w:pStyle w:val="Default"/>
        <w:spacing w:before="80"/>
        <w:ind w:left="1559" w:hanging="479"/>
        <w:jc w:val="both"/>
        <w:rPr>
          <w:del w:id="784" w:author="Taehoon KIM" w:date="2024-09-19T02:44:00Z" w16du:dateUtc="2024-09-18T17:44:00Z"/>
          <w:color w:val="auto"/>
          <w:lang w:val="en-GB" w:eastAsia="en-US"/>
        </w:rPr>
        <w:pPrChange w:id="785" w:author="Taehoon KIM" w:date="2024-09-19T02:45:00Z" w16du:dateUtc="2024-09-18T17:45:00Z">
          <w:pPr>
            <w:pStyle w:val="Default"/>
            <w:spacing w:before="80"/>
            <w:ind w:left="1559" w:hanging="1559"/>
            <w:jc w:val="both"/>
          </w:pPr>
        </w:pPrChange>
      </w:pPr>
      <w:r w:rsidRPr="00826850">
        <w:rPr>
          <w:color w:val="auto"/>
          <w:lang w:val="en-GB" w:eastAsia="en-US"/>
        </w:rPr>
        <w:t xml:space="preserve">where </w:t>
      </w:r>
      <w:r w:rsidRPr="00826850">
        <w:rPr>
          <w:i/>
          <w:color w:val="auto"/>
          <w:lang w:val="en-GB" w:eastAsia="en-US"/>
        </w:rPr>
        <w:t>V</w:t>
      </w:r>
      <w:r w:rsidRPr="00826850">
        <w:rPr>
          <w:color w:val="auto"/>
          <w:lang w:val="en-GB" w:eastAsia="en-US"/>
        </w:rPr>
        <w:t xml:space="preserve"> and </w:t>
      </w:r>
      <w:proofErr w:type="spellStart"/>
      <w:r w:rsidRPr="00826850">
        <w:rPr>
          <w:i/>
          <w:color w:val="auto"/>
          <w:lang w:val="en-GB" w:eastAsia="en-US"/>
        </w:rPr>
        <w:t>E</w:t>
      </w:r>
      <w:r w:rsidRPr="00826850">
        <w:rPr>
          <w:i/>
          <w:color w:val="auto"/>
          <w:vertAlign w:val="subscript"/>
          <w:lang w:val="en-GB" w:eastAsia="en-US"/>
        </w:rPr>
        <w:t>adj</w:t>
      </w:r>
      <w:proofErr w:type="spellEnd"/>
      <w:r w:rsidRPr="00826850">
        <w:rPr>
          <w:color w:val="auto"/>
          <w:lang w:val="en-GB" w:eastAsia="en-US"/>
        </w:rPr>
        <w:t xml:space="preserve"> are sets of nodes and edges in dual space mapped from cells and surfaces in </w:t>
      </w:r>
    </w:p>
    <w:p w14:paraId="4F560908" w14:textId="7CDD64B1" w:rsidR="00D56A17" w:rsidRPr="00826850" w:rsidRDefault="00D56A17" w:rsidP="00F46DBF">
      <w:pPr>
        <w:pStyle w:val="Default"/>
        <w:spacing w:before="80"/>
        <w:jc w:val="both"/>
        <w:rPr>
          <w:color w:val="auto"/>
          <w:lang w:val="en-GB" w:eastAsia="en-US"/>
        </w:rPr>
      </w:pPr>
      <w:r w:rsidRPr="00826850">
        <w:rPr>
          <w:color w:val="auto"/>
          <w:lang w:val="en-GB" w:eastAsia="en-US"/>
        </w:rPr>
        <w:t xml:space="preserve">3D primal space, respectively. The connectivity graph </w:t>
      </w:r>
      <w:proofErr w:type="spellStart"/>
      <w:r w:rsidRPr="00826850">
        <w:rPr>
          <w:i/>
          <w:color w:val="auto"/>
          <w:lang w:val="en-GB" w:eastAsia="en-US"/>
        </w:rPr>
        <w:t>G</w:t>
      </w:r>
      <w:r w:rsidRPr="00826850">
        <w:rPr>
          <w:i/>
          <w:color w:val="auto"/>
          <w:vertAlign w:val="subscript"/>
          <w:lang w:val="en-GB" w:eastAsia="en-US"/>
        </w:rPr>
        <w:t>con</w:t>
      </w:r>
      <w:proofErr w:type="spellEnd"/>
      <w:r w:rsidRPr="00826850">
        <w:rPr>
          <w:color w:val="auto"/>
          <w:lang w:val="en-GB" w:eastAsia="en-US"/>
        </w:rPr>
        <w:t xml:space="preserve"> is a subset of the adjacency graph and </w:t>
      </w:r>
      <w:r w:rsidRPr="003E7307">
        <w:rPr>
          <w:color w:val="auto"/>
          <w:lang w:val="en-GB" w:eastAsia="en-US"/>
        </w:rPr>
        <w:t>represent</w:t>
      </w:r>
      <w:r w:rsidR="00FD65D7" w:rsidRPr="003E7307">
        <w:rPr>
          <w:color w:val="auto"/>
          <w:lang w:val="en-GB" w:eastAsia="en-US"/>
        </w:rPr>
        <w:t>s</w:t>
      </w:r>
      <w:r w:rsidRPr="00826850">
        <w:rPr>
          <w:color w:val="auto"/>
          <w:lang w:val="en-GB" w:eastAsia="en-US"/>
        </w:rPr>
        <w:t xml:space="preserve"> only adjacency that make the spaces connected. For navigation cases connectivity between spaces (i.e. room) is provided via the notion of doors between the rooms. </w:t>
      </w:r>
      <w:r w:rsidR="001D1791">
        <w:rPr>
          <w:color w:val="auto"/>
          <w:lang w:val="en-GB" w:eastAsia="en-US"/>
        </w:rPr>
        <w:t>Connectivity graph</w:t>
      </w:r>
      <w:r w:rsidR="001D1791" w:rsidRPr="00826850">
        <w:rPr>
          <w:color w:val="auto"/>
          <w:lang w:val="en-GB" w:eastAsia="en-US"/>
        </w:rPr>
        <w:t xml:space="preserve"> </w:t>
      </w:r>
      <w:r w:rsidRPr="00826850">
        <w:rPr>
          <w:color w:val="auto"/>
          <w:lang w:val="en-GB" w:eastAsia="en-US"/>
        </w:rPr>
        <w:t>is defined as:</w:t>
      </w:r>
    </w:p>
    <w:p w14:paraId="32A5593D" w14:textId="77777777" w:rsidR="00D56A17" w:rsidRPr="00826850" w:rsidRDefault="00D56A17" w:rsidP="00D56A17">
      <w:pPr>
        <w:pStyle w:val="Default"/>
        <w:spacing w:before="80"/>
        <w:jc w:val="center"/>
        <w:rPr>
          <w:color w:val="auto"/>
          <w:lang w:val="en-GB" w:eastAsia="en-US"/>
        </w:rPr>
      </w:pPr>
      <w:proofErr w:type="spellStart"/>
      <w:r w:rsidRPr="00826850">
        <w:rPr>
          <w:i/>
          <w:color w:val="auto"/>
          <w:lang w:val="en-GB" w:eastAsia="en-US"/>
        </w:rPr>
        <w:t>G</w:t>
      </w:r>
      <w:r w:rsidRPr="00826850">
        <w:rPr>
          <w:i/>
          <w:color w:val="auto"/>
          <w:vertAlign w:val="subscript"/>
          <w:lang w:val="en-GB" w:eastAsia="en-US"/>
        </w:rPr>
        <w:t>con</w:t>
      </w:r>
      <w:proofErr w:type="spellEnd"/>
      <w:r w:rsidRPr="00826850">
        <w:rPr>
          <w:color w:val="auto"/>
          <w:lang w:val="en-GB" w:eastAsia="en-US"/>
        </w:rPr>
        <w:t xml:space="preserve"> = (</w:t>
      </w:r>
      <w:r w:rsidRPr="00826850">
        <w:rPr>
          <w:i/>
          <w:color w:val="auto"/>
          <w:lang w:val="en-GB" w:eastAsia="en-US"/>
        </w:rPr>
        <w:t>V</w:t>
      </w:r>
      <w:r w:rsidRPr="00826850">
        <w:rPr>
          <w:color w:val="auto"/>
          <w:lang w:val="en-GB" w:eastAsia="en-US"/>
        </w:rPr>
        <w:t xml:space="preserve">, </w:t>
      </w:r>
      <w:r w:rsidRPr="00826850">
        <w:rPr>
          <w:i/>
          <w:color w:val="auto"/>
          <w:lang w:val="en-GB" w:eastAsia="en-US"/>
        </w:rPr>
        <w:t>E</w:t>
      </w:r>
      <w:r w:rsidRPr="00826850">
        <w:rPr>
          <w:i/>
          <w:color w:val="auto"/>
          <w:vertAlign w:val="subscript"/>
          <w:lang w:val="en-GB" w:eastAsia="en-US"/>
        </w:rPr>
        <w:t>con</w:t>
      </w:r>
      <w:r w:rsidRPr="00826850">
        <w:rPr>
          <w:color w:val="auto"/>
          <w:lang w:val="en-GB" w:eastAsia="en-US"/>
        </w:rPr>
        <w:t>)</w:t>
      </w:r>
    </w:p>
    <w:p w14:paraId="0C5D5121" w14:textId="77777777" w:rsidR="00D56A17" w:rsidRPr="00826850" w:rsidRDefault="00D56A17" w:rsidP="00D56A17">
      <w:pPr>
        <w:pStyle w:val="Default"/>
        <w:spacing w:before="80"/>
        <w:ind w:left="1559" w:hanging="1559"/>
        <w:jc w:val="both"/>
        <w:rPr>
          <w:color w:val="auto"/>
          <w:lang w:val="en-GB" w:eastAsia="en-US"/>
        </w:rPr>
      </w:pPr>
    </w:p>
    <w:p w14:paraId="72FE1BE7" w14:textId="77777777" w:rsidR="00D56A17" w:rsidRPr="00826850" w:rsidDel="00F46DBF" w:rsidRDefault="00D56A17">
      <w:pPr>
        <w:pStyle w:val="Default"/>
        <w:spacing w:before="80"/>
        <w:ind w:firstLine="1"/>
        <w:jc w:val="both"/>
        <w:rPr>
          <w:del w:id="786" w:author="Taehoon KIM" w:date="2024-09-19T02:48:00Z" w16du:dateUtc="2024-09-18T17:48:00Z"/>
          <w:color w:val="auto"/>
          <w:lang w:val="en-GB" w:eastAsia="en-US"/>
        </w:rPr>
        <w:pPrChange w:id="787" w:author="Taehoon KIM" w:date="2024-09-19T02:48:00Z" w16du:dateUtc="2024-09-18T17:48:00Z">
          <w:pPr>
            <w:pStyle w:val="Default"/>
            <w:spacing w:before="80"/>
            <w:ind w:left="1559" w:hanging="1559"/>
            <w:jc w:val="both"/>
          </w:pPr>
        </w:pPrChange>
      </w:pPr>
      <w:r w:rsidRPr="00826850">
        <w:rPr>
          <w:color w:val="auto"/>
          <w:lang w:val="en-GB" w:eastAsia="en-US"/>
        </w:rPr>
        <w:t xml:space="preserve">where </w:t>
      </w:r>
      <w:r w:rsidRPr="00826850">
        <w:rPr>
          <w:i/>
          <w:color w:val="auto"/>
          <w:lang w:val="en-GB" w:eastAsia="en-US"/>
        </w:rPr>
        <w:t>V</w:t>
      </w:r>
      <w:r w:rsidRPr="00826850">
        <w:rPr>
          <w:color w:val="auto"/>
          <w:lang w:val="en-GB" w:eastAsia="en-US"/>
        </w:rPr>
        <w:t xml:space="preserve"> and </w:t>
      </w:r>
      <w:r w:rsidRPr="00826850">
        <w:rPr>
          <w:i/>
          <w:color w:val="auto"/>
          <w:lang w:val="en-GB" w:eastAsia="en-US"/>
        </w:rPr>
        <w:t>E</w:t>
      </w:r>
      <w:r w:rsidRPr="00826850">
        <w:rPr>
          <w:i/>
          <w:color w:val="auto"/>
          <w:vertAlign w:val="subscript"/>
          <w:lang w:val="en-GB" w:eastAsia="en-US"/>
        </w:rPr>
        <w:t>con</w:t>
      </w:r>
      <w:r w:rsidRPr="00826850">
        <w:rPr>
          <w:color w:val="auto"/>
          <w:lang w:val="en-GB" w:eastAsia="en-US"/>
        </w:rPr>
        <w:t xml:space="preserve"> are sets of nodes and edges in dual space mapped from cells and surfaces in </w:t>
      </w:r>
    </w:p>
    <w:p w14:paraId="1981609C" w14:textId="11554080" w:rsidR="00D56A17" w:rsidRPr="00826850" w:rsidRDefault="00D56A17">
      <w:pPr>
        <w:pStyle w:val="Default"/>
        <w:spacing w:before="80"/>
        <w:ind w:firstLine="1"/>
        <w:jc w:val="both"/>
        <w:rPr>
          <w:color w:val="auto"/>
          <w:lang w:val="en-GB" w:eastAsia="en-US"/>
        </w:rPr>
        <w:pPrChange w:id="788" w:author="Taehoon KIM" w:date="2024-09-19T02:48:00Z" w16du:dateUtc="2024-09-18T17:48:00Z">
          <w:pPr>
            <w:pStyle w:val="Default"/>
            <w:spacing w:before="80"/>
            <w:jc w:val="both"/>
          </w:pPr>
        </w:pPrChange>
      </w:pPr>
      <w:r w:rsidRPr="00826850">
        <w:rPr>
          <w:color w:val="auto"/>
          <w:lang w:val="en-GB" w:eastAsia="en-US"/>
        </w:rPr>
        <w:t xml:space="preserve">3D primal space, respectively. </w:t>
      </w:r>
      <w:r w:rsidRPr="00826850">
        <w:rPr>
          <w:color w:val="auto"/>
          <w:lang w:val="en-GB" w:eastAsia="en-US"/>
        </w:rPr>
        <w:fldChar w:fldCharType="begin"/>
      </w:r>
      <w:r w:rsidRPr="00826850">
        <w:rPr>
          <w:color w:val="auto"/>
          <w:lang w:val="en-GB" w:eastAsia="en-US"/>
        </w:rPr>
        <w:instrText xml:space="preserve"> REF _Ref81329903 \h  \* MERGEFORMAT </w:instrText>
      </w:r>
      <w:r w:rsidRPr="00826850">
        <w:rPr>
          <w:color w:val="auto"/>
          <w:lang w:val="en-GB" w:eastAsia="en-US"/>
        </w:rPr>
      </w:r>
      <w:r w:rsidRPr="00826850">
        <w:rPr>
          <w:color w:val="auto"/>
          <w:lang w:val="en-GB" w:eastAsia="en-US"/>
        </w:rPr>
        <w:fldChar w:fldCharType="separate"/>
      </w:r>
      <w:r w:rsidR="00255A88" w:rsidRPr="00826850">
        <w:t xml:space="preserve">Figure </w:t>
      </w:r>
      <w:r w:rsidR="00255A88">
        <w:rPr>
          <w:noProof/>
        </w:rPr>
        <w:t>9</w:t>
      </w:r>
      <w:r w:rsidRPr="00826850">
        <w:rPr>
          <w:color w:val="auto"/>
          <w:lang w:val="en-GB" w:eastAsia="en-US"/>
        </w:rPr>
        <w:fldChar w:fldCharType="end"/>
      </w:r>
      <w:r w:rsidRPr="00826850">
        <w:rPr>
          <w:color w:val="auto"/>
          <w:lang w:val="en-GB" w:eastAsia="en-US"/>
        </w:rPr>
        <w:t xml:space="preserve"> illustrates cellular space and its connectivity graph.</w:t>
      </w:r>
    </w:p>
    <w:p w14:paraId="13640589" w14:textId="77777777" w:rsidR="00D56A17" w:rsidRPr="00826850" w:rsidRDefault="00D56A17" w:rsidP="00D56A17">
      <w:pPr>
        <w:pStyle w:val="Default"/>
        <w:spacing w:before="80"/>
        <w:jc w:val="both"/>
        <w:rPr>
          <w:color w:val="auto"/>
          <w:lang w:val="en-GB" w:eastAsia="en-US"/>
        </w:rPr>
      </w:pPr>
    </w:p>
    <w:p w14:paraId="7F350978" w14:textId="77777777" w:rsidR="00D56A17" w:rsidRPr="00826850" w:rsidRDefault="00D56A17" w:rsidP="00D56A17">
      <w:pPr>
        <w:pStyle w:val="Default"/>
        <w:keepNext/>
        <w:spacing w:before="80"/>
        <w:jc w:val="center"/>
        <w:rPr>
          <w:noProof/>
        </w:rPr>
      </w:pPr>
      <w:r w:rsidRPr="00826850">
        <w:rPr>
          <w:noProof/>
        </w:rPr>
        <w:lastRenderedPageBreak/>
        <w:drawing>
          <wp:inline distT="0" distB="0" distL="0" distR="0" wp14:anchorId="691125B3" wp14:editId="51E02057">
            <wp:extent cx="1813641" cy="1576266"/>
            <wp:effectExtent l="0" t="0" r="0" b="5080"/>
            <wp:docPr id="26" name="Picture 2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 engineering drawing&#10;&#10;Description automatically generated"/>
                    <pic:cNvPicPr/>
                  </pic:nvPicPr>
                  <pic:blipFill rotWithShape="1">
                    <a:blip r:embed="rId32"/>
                    <a:srcRect l="4432" t="2599"/>
                    <a:stretch/>
                  </pic:blipFill>
                  <pic:spPr bwMode="auto">
                    <a:xfrm>
                      <a:off x="0" y="0"/>
                      <a:ext cx="1825823" cy="1586853"/>
                    </a:xfrm>
                    <a:prstGeom prst="rect">
                      <a:avLst/>
                    </a:prstGeom>
                    <a:ln>
                      <a:noFill/>
                    </a:ln>
                    <a:extLst>
                      <a:ext uri="{53640926-AAD7-44D8-BBD7-CCE9431645EC}">
                        <a14:shadowObscured xmlns:a14="http://schemas.microsoft.com/office/drawing/2010/main"/>
                      </a:ext>
                    </a:extLst>
                  </pic:spPr>
                </pic:pic>
              </a:graphicData>
            </a:graphic>
          </wp:inline>
        </w:drawing>
      </w:r>
      <w:r w:rsidRPr="00826850">
        <w:rPr>
          <w:noProof/>
        </w:rPr>
        <w:t xml:space="preserve">     </w:t>
      </w:r>
      <w:r w:rsidRPr="00826850">
        <w:rPr>
          <w:noProof/>
        </w:rPr>
        <w:drawing>
          <wp:inline distT="0" distB="0" distL="0" distR="0" wp14:anchorId="1E457B0E" wp14:editId="6A8E8C91">
            <wp:extent cx="1288415" cy="1213338"/>
            <wp:effectExtent l="0" t="0" r="6985" b="0"/>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pic:nvPicPr>
                  <pic:blipFill rotWithShape="1">
                    <a:blip r:embed="rId33"/>
                    <a:srcRect l="2039" t="12892" r="7629" b="-7271"/>
                    <a:stretch/>
                  </pic:blipFill>
                  <pic:spPr bwMode="auto">
                    <a:xfrm>
                      <a:off x="0" y="0"/>
                      <a:ext cx="1298473" cy="1222810"/>
                    </a:xfrm>
                    <a:prstGeom prst="rect">
                      <a:avLst/>
                    </a:prstGeom>
                    <a:ln>
                      <a:noFill/>
                    </a:ln>
                    <a:extLst>
                      <a:ext uri="{53640926-AAD7-44D8-BBD7-CCE9431645EC}">
                        <a14:shadowObscured xmlns:a14="http://schemas.microsoft.com/office/drawing/2010/main"/>
                      </a:ext>
                    </a:extLst>
                  </pic:spPr>
                </pic:pic>
              </a:graphicData>
            </a:graphic>
          </wp:inline>
        </w:drawing>
      </w:r>
      <w:r w:rsidRPr="00826850">
        <w:rPr>
          <w:noProof/>
        </w:rPr>
        <w:t xml:space="preserve">     </w:t>
      </w:r>
      <w:r w:rsidRPr="00826850">
        <w:rPr>
          <w:noProof/>
        </w:rPr>
        <w:drawing>
          <wp:inline distT="0" distB="0" distL="0" distR="0" wp14:anchorId="79B397A0" wp14:editId="79CCC61D">
            <wp:extent cx="1786466" cy="1548202"/>
            <wp:effectExtent l="0" t="0" r="4445" b="0"/>
            <wp:docPr id="28" name="Picture 2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 engineering drawing&#10;&#10;Description automatically generated"/>
                    <pic:cNvPicPr/>
                  </pic:nvPicPr>
                  <pic:blipFill rotWithShape="1">
                    <a:blip r:embed="rId34"/>
                    <a:srcRect l="1034" t="4758"/>
                    <a:stretch/>
                  </pic:blipFill>
                  <pic:spPr bwMode="auto">
                    <a:xfrm>
                      <a:off x="0" y="0"/>
                      <a:ext cx="1800479" cy="1560346"/>
                    </a:xfrm>
                    <a:prstGeom prst="rect">
                      <a:avLst/>
                    </a:prstGeom>
                    <a:ln>
                      <a:noFill/>
                    </a:ln>
                    <a:extLst>
                      <a:ext uri="{53640926-AAD7-44D8-BBD7-CCE9431645EC}">
                        <a14:shadowObscured xmlns:a14="http://schemas.microsoft.com/office/drawing/2010/main"/>
                      </a:ext>
                    </a:extLst>
                  </pic:spPr>
                </pic:pic>
              </a:graphicData>
            </a:graphic>
          </wp:inline>
        </w:drawing>
      </w:r>
    </w:p>
    <w:p w14:paraId="30B94358" w14:textId="77777777" w:rsidR="00D56A17" w:rsidRPr="00826850" w:rsidRDefault="00D56A17" w:rsidP="00601140">
      <w:pPr>
        <w:pStyle w:val="Default"/>
        <w:keepNext/>
        <w:numPr>
          <w:ilvl w:val="0"/>
          <w:numId w:val="44"/>
        </w:numPr>
        <w:spacing w:before="80"/>
        <w:jc w:val="center"/>
      </w:pPr>
      <w:r w:rsidRPr="00826850">
        <w:t xml:space="preserve">                                         </w:t>
      </w:r>
      <w:r w:rsidRPr="00826850">
        <w:rPr>
          <w:noProof/>
        </w:rPr>
        <w:t>b)                                         c)</w:t>
      </w:r>
    </w:p>
    <w:p w14:paraId="4E595F75" w14:textId="711B3A44" w:rsidR="00D56A17" w:rsidRPr="00826850" w:rsidRDefault="00D56A17" w:rsidP="00D56A17">
      <w:pPr>
        <w:pStyle w:val="Caption"/>
        <w:rPr>
          <w:rFonts w:cs="Times New Roman"/>
          <w:szCs w:val="24"/>
          <w:lang w:val="en-GB"/>
        </w:rPr>
      </w:pPr>
      <w:bookmarkStart w:id="789" w:name="_Ref81329903"/>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9</w:t>
      </w:r>
      <w:r w:rsidRPr="00826850">
        <w:rPr>
          <w:rFonts w:cs="Times New Roman"/>
          <w:szCs w:val="24"/>
        </w:rPr>
        <w:fldChar w:fldCharType="end"/>
      </w:r>
      <w:bookmarkEnd w:id="789"/>
      <w:r w:rsidRPr="00826850">
        <w:rPr>
          <w:rFonts w:cs="Times New Roman"/>
          <w:szCs w:val="24"/>
        </w:rPr>
        <w:t xml:space="preserve">: Poincaré </w:t>
      </w:r>
      <w:proofErr w:type="spellStart"/>
      <w:r w:rsidRPr="00826850">
        <w:rPr>
          <w:rFonts w:cs="Times New Roman"/>
          <w:szCs w:val="24"/>
        </w:rPr>
        <w:t>duality</w:t>
      </w:r>
      <w:proofErr w:type="spellEnd"/>
      <w:r w:rsidRPr="00826850">
        <w:rPr>
          <w:rFonts w:cs="Times New Roman"/>
          <w:szCs w:val="24"/>
        </w:rPr>
        <w:t xml:space="preserve"> on 3D </w:t>
      </w:r>
      <w:proofErr w:type="spellStart"/>
      <w:r w:rsidRPr="00826850">
        <w:rPr>
          <w:rFonts w:cs="Times New Roman"/>
          <w:szCs w:val="24"/>
        </w:rPr>
        <w:t>cells</w:t>
      </w:r>
      <w:proofErr w:type="spellEnd"/>
      <w:r w:rsidRPr="00826850">
        <w:rPr>
          <w:rFonts w:cs="Times New Roman"/>
          <w:szCs w:val="24"/>
        </w:rPr>
        <w:t xml:space="preserve"> </w:t>
      </w:r>
      <w:proofErr w:type="spellStart"/>
      <w:r w:rsidRPr="00826850">
        <w:rPr>
          <w:rFonts w:cs="Times New Roman"/>
          <w:szCs w:val="24"/>
        </w:rPr>
        <w:t>of</w:t>
      </w:r>
      <w:proofErr w:type="spellEnd"/>
      <w:r w:rsidRPr="00826850">
        <w:rPr>
          <w:rFonts w:cs="Times New Roman"/>
          <w:szCs w:val="24"/>
        </w:rPr>
        <w:t xml:space="preserve"> a </w:t>
      </w:r>
      <w:proofErr w:type="spellStart"/>
      <w:r w:rsidRPr="00826850">
        <w:rPr>
          <w:rFonts w:cs="Times New Roman"/>
          <w:szCs w:val="24"/>
        </w:rPr>
        <w:t>building</w:t>
      </w:r>
      <w:proofErr w:type="spellEnd"/>
      <w:r w:rsidRPr="00826850">
        <w:rPr>
          <w:rFonts w:cs="Times New Roman"/>
          <w:szCs w:val="24"/>
        </w:rPr>
        <w:t xml:space="preserve"> (a); </w:t>
      </w:r>
      <w:proofErr w:type="spellStart"/>
      <w:r w:rsidRPr="00826850">
        <w:rPr>
          <w:rFonts w:cs="Times New Roman"/>
          <w:szCs w:val="24"/>
        </w:rPr>
        <w:t>Corresponding</w:t>
      </w:r>
      <w:proofErr w:type="spellEnd"/>
      <w:r w:rsidRPr="00826850">
        <w:rPr>
          <w:rFonts w:cs="Times New Roman"/>
          <w:szCs w:val="24"/>
        </w:rPr>
        <w:t xml:space="preserve"> </w:t>
      </w:r>
      <w:proofErr w:type="spellStart"/>
      <w:r w:rsidRPr="00826850">
        <w:rPr>
          <w:rFonts w:cs="Times New Roman"/>
          <w:szCs w:val="24"/>
        </w:rPr>
        <w:t>adjacency</w:t>
      </w:r>
      <w:proofErr w:type="spellEnd"/>
      <w:r w:rsidRPr="00826850">
        <w:rPr>
          <w:rFonts w:cs="Times New Roman"/>
          <w:szCs w:val="24"/>
        </w:rPr>
        <w:t xml:space="preserve"> </w:t>
      </w:r>
      <w:proofErr w:type="spellStart"/>
      <w:r w:rsidRPr="00826850">
        <w:rPr>
          <w:rFonts w:cs="Times New Roman"/>
          <w:szCs w:val="24"/>
        </w:rPr>
        <w:t>graph</w:t>
      </w:r>
      <w:proofErr w:type="spellEnd"/>
      <w:r w:rsidRPr="00826850">
        <w:rPr>
          <w:rFonts w:cs="Times New Roman"/>
          <w:szCs w:val="24"/>
        </w:rPr>
        <w:t xml:space="preserve"> in </w:t>
      </w:r>
      <w:proofErr w:type="spellStart"/>
      <w:r w:rsidRPr="00826850">
        <w:rPr>
          <w:rFonts w:cs="Times New Roman"/>
          <w:szCs w:val="24"/>
        </w:rPr>
        <w:t>the</w:t>
      </w:r>
      <w:proofErr w:type="spellEnd"/>
      <w:r w:rsidRPr="00826850">
        <w:rPr>
          <w:rFonts w:cs="Times New Roman"/>
          <w:szCs w:val="24"/>
        </w:rPr>
        <w:t xml:space="preserve"> dual </w:t>
      </w:r>
      <w:proofErr w:type="spellStart"/>
      <w:r w:rsidRPr="00826850">
        <w:rPr>
          <w:rFonts w:cs="Times New Roman"/>
          <w:szCs w:val="24"/>
        </w:rPr>
        <w:t>space</w:t>
      </w:r>
      <w:proofErr w:type="spellEnd"/>
      <w:r w:rsidRPr="00826850">
        <w:rPr>
          <w:rFonts w:cs="Times New Roman"/>
          <w:szCs w:val="24"/>
        </w:rPr>
        <w:t xml:space="preserve"> (b); </w:t>
      </w:r>
      <w:proofErr w:type="spellStart"/>
      <w:r w:rsidRPr="00826850">
        <w:rPr>
          <w:rFonts w:cs="Times New Roman"/>
          <w:szCs w:val="24"/>
        </w:rPr>
        <w:t>Combined</w:t>
      </w:r>
      <w:proofErr w:type="spellEnd"/>
      <w:r w:rsidRPr="00826850">
        <w:rPr>
          <w:rFonts w:cs="Times New Roman"/>
          <w:szCs w:val="24"/>
        </w:rPr>
        <w:t xml:space="preserve"> </w:t>
      </w:r>
      <w:proofErr w:type="spellStart"/>
      <w:r w:rsidRPr="00826850">
        <w:rPr>
          <w:rFonts w:cs="Times New Roman"/>
          <w:szCs w:val="24"/>
        </w:rPr>
        <w:t>primal</w:t>
      </w:r>
      <w:proofErr w:type="spellEnd"/>
      <w:r w:rsidRPr="00826850">
        <w:rPr>
          <w:rFonts w:cs="Times New Roman"/>
          <w:szCs w:val="24"/>
        </w:rPr>
        <w:t xml:space="preserve"> and dual </w:t>
      </w:r>
      <w:proofErr w:type="spellStart"/>
      <w:r w:rsidRPr="00826850">
        <w:rPr>
          <w:rFonts w:cs="Times New Roman"/>
          <w:szCs w:val="24"/>
        </w:rPr>
        <w:t>space</w:t>
      </w:r>
      <w:proofErr w:type="spellEnd"/>
      <w:r w:rsidRPr="00826850">
        <w:rPr>
          <w:rFonts w:cs="Times New Roman"/>
          <w:szCs w:val="24"/>
        </w:rPr>
        <w:t xml:space="preserve"> </w:t>
      </w:r>
      <w:proofErr w:type="spellStart"/>
      <w:r w:rsidRPr="00826850">
        <w:rPr>
          <w:rFonts w:cs="Times New Roman"/>
          <w:szCs w:val="24"/>
        </w:rPr>
        <w:t>view</w:t>
      </w:r>
      <w:proofErr w:type="spellEnd"/>
      <w:r w:rsidRPr="00826850">
        <w:rPr>
          <w:rFonts w:cs="Times New Roman"/>
          <w:szCs w:val="24"/>
        </w:rPr>
        <w:t xml:space="preserve"> (c). </w:t>
      </w:r>
    </w:p>
    <w:p w14:paraId="55AFF933" w14:textId="77777777" w:rsidR="00D56A17" w:rsidRPr="00826850" w:rsidRDefault="00D56A17" w:rsidP="00D56A17">
      <w:pPr>
        <w:pStyle w:val="Default"/>
        <w:spacing w:before="80"/>
        <w:jc w:val="both"/>
        <w:rPr>
          <w:color w:val="auto"/>
          <w:lang w:val="en-GB" w:eastAsia="en-US"/>
        </w:rPr>
      </w:pPr>
      <w:r w:rsidRPr="00826850">
        <w:rPr>
          <w:color w:val="auto"/>
          <w:lang w:val="en-GB" w:eastAsia="en-US"/>
        </w:rPr>
        <w:t xml:space="preserve">The adjacency graph can be represented as a </w:t>
      </w:r>
      <w:r w:rsidRPr="00826850">
        <w:rPr>
          <w:i/>
          <w:iCs/>
          <w:color w:val="auto"/>
          <w:lang w:val="en-GB" w:eastAsia="en-US"/>
        </w:rPr>
        <w:t>logical network</w:t>
      </w:r>
      <w:r w:rsidRPr="00826850">
        <w:rPr>
          <w:color w:val="auto"/>
          <w:lang w:val="en-GB" w:eastAsia="en-US"/>
        </w:rPr>
        <w:t xml:space="preserve"> or </w:t>
      </w:r>
      <w:r w:rsidRPr="00826850">
        <w:rPr>
          <w:i/>
          <w:iCs/>
          <w:color w:val="auto"/>
          <w:lang w:val="en-GB" w:eastAsia="en-US"/>
        </w:rPr>
        <w:t>geometric network</w:t>
      </w:r>
      <w:r w:rsidRPr="00826850">
        <w:rPr>
          <w:color w:val="auto"/>
          <w:lang w:val="en-GB" w:eastAsia="en-US"/>
        </w:rPr>
        <w:t>. While the logical network represents only the relationships between the cells, the geometric network</w:t>
      </w:r>
      <w:r w:rsidRPr="00826850">
        <w:rPr>
          <w:i/>
          <w:iCs/>
          <w:color w:val="auto"/>
          <w:lang w:val="en-GB" w:eastAsia="en-US"/>
        </w:rPr>
        <w:t xml:space="preserve"> </w:t>
      </w:r>
      <w:r w:rsidRPr="00826850">
        <w:rPr>
          <w:color w:val="auto"/>
          <w:lang w:val="en-GB" w:eastAsia="en-US"/>
        </w:rPr>
        <w:t xml:space="preserve">holds geometry for nodes and edges.  </w:t>
      </w:r>
    </w:p>
    <w:p w14:paraId="5AF7F05E" w14:textId="77777777" w:rsidR="00D56A17" w:rsidRPr="00826850" w:rsidRDefault="00D56A17" w:rsidP="00D56A17">
      <w:pPr>
        <w:pStyle w:val="Default"/>
        <w:spacing w:before="80"/>
        <w:jc w:val="center"/>
        <w:rPr>
          <w:color w:val="auto"/>
          <w:lang w:val="en-GB" w:eastAsia="en-US"/>
        </w:rPr>
      </w:pPr>
      <w:r w:rsidRPr="00826850">
        <w:rPr>
          <w:noProof/>
        </w:rPr>
        <w:drawing>
          <wp:inline distT="0" distB="0" distL="0" distR="0" wp14:anchorId="3FD94371" wp14:editId="20BEFFF3">
            <wp:extent cx="3858083" cy="2687535"/>
            <wp:effectExtent l="0" t="0" r="9525" b="0"/>
            <wp:docPr id="15509" name="그림 29"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 name="그림 29" descr="Shape, polygon&#10;&#10;Description automatically generated"/>
                    <pic:cNvPicPr>
                      <a:picLocks noChangeAspect="1"/>
                    </pic:cNvPicPr>
                  </pic:nvPicPr>
                  <pic:blipFill>
                    <a:blip r:embed="rId35">
                      <a:extLst>
                        <a:ext uri="{28A0092B-C50C-407E-A947-70E740481C1C}">
                          <a14:useLocalDpi xmlns:a14="http://schemas.microsoft.com/office/drawing/2010/main" val="0"/>
                        </a:ext>
                      </a:extLst>
                    </a:blip>
                    <a:srcRect/>
                    <a:stretch/>
                  </pic:blipFill>
                  <pic:spPr>
                    <a:xfrm>
                      <a:off x="0" y="0"/>
                      <a:ext cx="3870120" cy="2695920"/>
                    </a:xfrm>
                    <a:prstGeom prst="rect">
                      <a:avLst/>
                    </a:prstGeom>
                  </pic:spPr>
                </pic:pic>
              </a:graphicData>
            </a:graphic>
          </wp:inline>
        </w:drawing>
      </w:r>
    </w:p>
    <w:p w14:paraId="74CD33FE" w14:textId="27B39957" w:rsidR="00D56A17" w:rsidRPr="00826850" w:rsidRDefault="00D56A17" w:rsidP="00D56A17">
      <w:pPr>
        <w:pStyle w:val="Caption"/>
        <w:rPr>
          <w:rFonts w:cs="Times New Roman"/>
          <w:noProof/>
          <w:szCs w:val="24"/>
        </w:rPr>
      </w:pPr>
      <w:bookmarkStart w:id="790" w:name="_Ref43283241"/>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10</w:t>
      </w:r>
      <w:r w:rsidRPr="00826850">
        <w:rPr>
          <w:rFonts w:cs="Times New Roman"/>
          <w:szCs w:val="24"/>
        </w:rPr>
        <w:fldChar w:fldCharType="end"/>
      </w:r>
      <w:bookmarkEnd w:id="790"/>
      <w:r w:rsidRPr="00826850">
        <w:rPr>
          <w:rFonts w:cs="Times New Roman"/>
          <w:szCs w:val="24"/>
        </w:rPr>
        <w:t xml:space="preserve">: Structured </w:t>
      </w:r>
      <w:proofErr w:type="spellStart"/>
      <w:r w:rsidRPr="00826850">
        <w:rPr>
          <w:rFonts w:cs="Times New Roman"/>
          <w:szCs w:val="24"/>
        </w:rPr>
        <w:t>space</w:t>
      </w:r>
      <w:proofErr w:type="spellEnd"/>
      <w:r w:rsidRPr="00826850">
        <w:rPr>
          <w:rFonts w:cs="Times New Roman"/>
          <w:szCs w:val="24"/>
        </w:rPr>
        <w:t xml:space="preserve"> </w:t>
      </w:r>
      <w:proofErr w:type="spellStart"/>
      <w:r w:rsidRPr="00826850">
        <w:rPr>
          <w:rFonts w:cs="Times New Roman"/>
          <w:szCs w:val="24"/>
        </w:rPr>
        <w:t>model</w:t>
      </w:r>
      <w:proofErr w:type="spellEnd"/>
      <w:r w:rsidRPr="00826850">
        <w:rPr>
          <w:rFonts w:cs="Times New Roman"/>
          <w:szCs w:val="24"/>
        </w:rPr>
        <w:t xml:space="preserve">: </w:t>
      </w:r>
      <w:proofErr w:type="spellStart"/>
      <w:r w:rsidRPr="00826850">
        <w:rPr>
          <w:rFonts w:cs="Times New Roman"/>
          <w:szCs w:val="24"/>
        </w:rPr>
        <w:t>mapping</w:t>
      </w:r>
      <w:proofErr w:type="spellEnd"/>
      <w:r w:rsidRPr="00826850">
        <w:rPr>
          <w:rFonts w:cs="Times New Roman"/>
          <w:szCs w:val="24"/>
        </w:rPr>
        <w:t xml:space="preserve"> </w:t>
      </w:r>
      <w:proofErr w:type="spellStart"/>
      <w:r w:rsidRPr="00826850">
        <w:rPr>
          <w:rFonts w:cs="Times New Roman"/>
          <w:szCs w:val="24"/>
        </w:rPr>
        <w:t>between</w:t>
      </w:r>
      <w:proofErr w:type="spellEnd"/>
      <w:r w:rsidRPr="00826850">
        <w:rPr>
          <w:rFonts w:cs="Times New Roman"/>
          <w:szCs w:val="24"/>
        </w:rPr>
        <w:t xml:space="preserve"> </w:t>
      </w:r>
      <w:proofErr w:type="spellStart"/>
      <w:r w:rsidRPr="00826850">
        <w:rPr>
          <w:rFonts w:cs="Times New Roman"/>
          <w:szCs w:val="24"/>
        </w:rPr>
        <w:t>Euclidean</w:t>
      </w:r>
      <w:proofErr w:type="spellEnd"/>
      <w:r w:rsidRPr="00826850">
        <w:rPr>
          <w:rFonts w:cs="Times New Roman"/>
          <w:szCs w:val="24"/>
        </w:rPr>
        <w:t xml:space="preserve"> and </w:t>
      </w:r>
      <w:proofErr w:type="spellStart"/>
      <w:r w:rsidRPr="00826850">
        <w:rPr>
          <w:rFonts w:cs="Times New Roman"/>
          <w:szCs w:val="24"/>
        </w:rPr>
        <w:t>Topological</w:t>
      </w:r>
      <w:proofErr w:type="spellEnd"/>
      <w:r w:rsidRPr="00826850">
        <w:rPr>
          <w:rFonts w:cs="Times New Roman"/>
          <w:szCs w:val="24"/>
        </w:rPr>
        <w:t xml:space="preserve"> </w:t>
      </w:r>
      <w:proofErr w:type="spellStart"/>
      <w:r w:rsidRPr="00826850">
        <w:rPr>
          <w:rFonts w:cs="Times New Roman"/>
          <w:szCs w:val="24"/>
        </w:rPr>
        <w:t>spaces</w:t>
      </w:r>
      <w:proofErr w:type="spellEnd"/>
      <w:r w:rsidRPr="00826850">
        <w:rPr>
          <w:rFonts w:cs="Times New Roman"/>
          <w:szCs w:val="24"/>
        </w:rPr>
        <w:t>, and Primal and Dual Spaces</w:t>
      </w:r>
    </w:p>
    <w:p w14:paraId="7F507C0C" w14:textId="77777777" w:rsidR="00D56A17" w:rsidRPr="00826850" w:rsidRDefault="00D56A17" w:rsidP="00D56A17">
      <w:pPr>
        <w:pStyle w:val="Default"/>
        <w:spacing w:before="80"/>
        <w:jc w:val="center"/>
        <w:rPr>
          <w:color w:val="auto"/>
          <w:lang w:val="en-GB"/>
        </w:rPr>
      </w:pPr>
    </w:p>
    <w:p w14:paraId="4DB3E466" w14:textId="77777777" w:rsidR="00D56A17" w:rsidRPr="00826850" w:rsidRDefault="00D56A17" w:rsidP="00D56A17">
      <w:pPr>
        <w:pStyle w:val="Heading2"/>
        <w:tabs>
          <w:tab w:val="clear" w:pos="576"/>
          <w:tab w:val="left" w:pos="540"/>
          <w:tab w:val="left" w:pos="700"/>
        </w:tabs>
        <w:suppressAutoHyphens/>
        <w:spacing w:before="60" w:after="120" w:line="-250" w:lineRule="auto"/>
        <w:jc w:val="both"/>
        <w:rPr>
          <w:szCs w:val="24"/>
        </w:rPr>
      </w:pPr>
      <w:bookmarkStart w:id="791" w:name="_Toc177698558"/>
      <w:r w:rsidRPr="00826850">
        <w:rPr>
          <w:szCs w:val="24"/>
        </w:rPr>
        <w:t>Structured space model</w:t>
      </w:r>
      <w:bookmarkEnd w:id="791"/>
      <w:r w:rsidRPr="00826850">
        <w:rPr>
          <w:szCs w:val="24"/>
        </w:rPr>
        <w:t xml:space="preserve"> </w:t>
      </w:r>
    </w:p>
    <w:p w14:paraId="094E09A1" w14:textId="434F372B" w:rsidR="00D56A17" w:rsidRPr="00826850" w:rsidRDefault="00D56A17" w:rsidP="00D56A17">
      <w:pPr>
        <w:pStyle w:val="Default"/>
        <w:spacing w:before="80"/>
        <w:jc w:val="both"/>
        <w:rPr>
          <w:color w:val="auto"/>
          <w:lang w:val="en-GB"/>
        </w:rPr>
      </w:pPr>
      <w:r w:rsidRPr="00826850">
        <w:rPr>
          <w:color w:val="auto"/>
          <w:lang w:val="en-GB" w:eastAsia="en-US"/>
        </w:rPr>
        <w:t xml:space="preserve">The Primal and Dual spaces and the Euclidean and Topological spaces are interlinked in a Structured Space Model as illustrated in </w:t>
      </w:r>
      <w:r w:rsidRPr="00826850">
        <w:rPr>
          <w:color w:val="auto"/>
          <w:lang w:val="en-GB" w:eastAsia="en-US"/>
        </w:rPr>
        <w:fldChar w:fldCharType="begin"/>
      </w:r>
      <w:r w:rsidRPr="00826850">
        <w:rPr>
          <w:color w:val="auto"/>
          <w:lang w:val="en-GB" w:eastAsia="en-US"/>
        </w:rPr>
        <w:instrText xml:space="preserve"> REF _Ref43283241 \h  \* MERGEFORMAT </w:instrText>
      </w:r>
      <w:r w:rsidRPr="00826850">
        <w:rPr>
          <w:color w:val="auto"/>
          <w:lang w:val="en-GB" w:eastAsia="en-US"/>
        </w:rPr>
      </w:r>
      <w:r w:rsidRPr="00826850">
        <w:rPr>
          <w:color w:val="auto"/>
          <w:lang w:val="en-GB" w:eastAsia="en-US"/>
        </w:rPr>
        <w:fldChar w:fldCharType="separate"/>
      </w:r>
      <w:r w:rsidR="00255A88" w:rsidRPr="00255A88">
        <w:rPr>
          <w:lang w:val="en-GB"/>
        </w:rPr>
        <w:t xml:space="preserve">Figure </w:t>
      </w:r>
      <w:r w:rsidR="00255A88" w:rsidRPr="00255A88">
        <w:rPr>
          <w:noProof/>
          <w:lang w:val="en-GB"/>
        </w:rPr>
        <w:t>10</w:t>
      </w:r>
      <w:r w:rsidRPr="00826850">
        <w:rPr>
          <w:color w:val="auto"/>
          <w:lang w:val="en-GB" w:eastAsia="en-US"/>
        </w:rPr>
        <w:fldChar w:fldCharType="end"/>
      </w:r>
      <w:r w:rsidRPr="00826850">
        <w:rPr>
          <w:color w:val="auto"/>
          <w:lang w:val="en-GB" w:eastAsia="en-US"/>
        </w:rPr>
        <w:t xml:space="preserve">. The Primal space refers to either Euclidean or Topological space and the Dual space refers to either </w:t>
      </w:r>
      <w:r w:rsidR="00AF16E7">
        <w:rPr>
          <w:color w:val="auto"/>
          <w:lang w:val="en-GB" w:eastAsia="en-US"/>
        </w:rPr>
        <w:t xml:space="preserve">the </w:t>
      </w:r>
      <w:r w:rsidRPr="00826850">
        <w:rPr>
          <w:color w:val="auto"/>
          <w:lang w:val="en-GB" w:eastAsia="en-US"/>
        </w:rPr>
        <w:t xml:space="preserve">Geometric network or </w:t>
      </w:r>
      <w:r w:rsidR="00AF16E7">
        <w:rPr>
          <w:color w:val="auto"/>
          <w:lang w:val="en-GB" w:eastAsia="en-US"/>
        </w:rPr>
        <w:t xml:space="preserve">the </w:t>
      </w:r>
      <w:r w:rsidRPr="00826850">
        <w:rPr>
          <w:color w:val="auto"/>
          <w:lang w:val="en-GB" w:eastAsia="en-US"/>
        </w:rPr>
        <w:t xml:space="preserve">Logical network. Geometry of Cellular Space and Geometric Network are embedded in the Euclidean space, while Topology of Cellular Space and Logical Network are defined in the Topological space. IndoorGML supports the Primal and Dual models in the Euclidean space and the Logical Network in the Topological space. As mentioned above, the Geometry for Cellular space is not compulsory, as the cellular space can be identified. </w:t>
      </w:r>
      <w:r w:rsidR="009F2FB7">
        <w:rPr>
          <w:color w:val="auto"/>
          <w:lang w:val="en-GB" w:eastAsia="en-US"/>
        </w:rPr>
        <w:t xml:space="preserve">An </w:t>
      </w:r>
      <w:r w:rsidRPr="00826850">
        <w:rPr>
          <w:color w:val="auto"/>
          <w:lang w:val="en-GB"/>
        </w:rPr>
        <w:t xml:space="preserve">IndoorGML </w:t>
      </w:r>
      <w:r w:rsidR="009F2FB7">
        <w:rPr>
          <w:color w:val="auto"/>
          <w:lang w:val="en-GB"/>
        </w:rPr>
        <w:t xml:space="preserve">encoding </w:t>
      </w:r>
      <w:r w:rsidRPr="00826850">
        <w:rPr>
          <w:color w:val="auto"/>
          <w:lang w:val="en-GB"/>
        </w:rPr>
        <w:t xml:space="preserve">is valid with at least one of the Primal spaces.  See examples in Section 9. </w:t>
      </w:r>
    </w:p>
    <w:p w14:paraId="11D42089" w14:textId="2F9A59CC" w:rsidR="00D56A17" w:rsidRPr="00826850" w:rsidRDefault="00D56A17" w:rsidP="00D56A17">
      <w:pPr>
        <w:pStyle w:val="Default"/>
        <w:spacing w:before="80"/>
        <w:jc w:val="both"/>
        <w:rPr>
          <w:color w:val="auto"/>
          <w:lang w:val="en-GB"/>
        </w:rPr>
      </w:pPr>
      <w:r w:rsidRPr="00826850">
        <w:rPr>
          <w:color w:val="auto"/>
          <w:lang w:val="en-GB"/>
        </w:rPr>
        <w:t xml:space="preserve">The Euclidean space (Geometry) is estimated to be the most useful for applications such as navigation </w:t>
      </w:r>
      <w:r w:rsidRPr="00826850">
        <w:rPr>
          <w:color w:val="auto"/>
          <w:lang w:val="en-GB"/>
        </w:rPr>
        <w:lastRenderedPageBreak/>
        <w:t xml:space="preserve">and LBS. </w:t>
      </w:r>
      <w:r w:rsidR="00BB17A9">
        <w:rPr>
          <w:color w:val="auto"/>
          <w:lang w:val="en-GB"/>
        </w:rPr>
        <w:t xml:space="preserve">An </w:t>
      </w:r>
      <w:r w:rsidRPr="00826850">
        <w:rPr>
          <w:color w:val="auto"/>
          <w:lang w:val="en-GB"/>
        </w:rPr>
        <w:t xml:space="preserve">IndoorGML </w:t>
      </w:r>
      <w:r w:rsidR="00BB17A9">
        <w:rPr>
          <w:color w:val="auto"/>
          <w:lang w:val="en-GB"/>
        </w:rPr>
        <w:t xml:space="preserve">encoding </w:t>
      </w:r>
      <w:r w:rsidRPr="00826850">
        <w:rPr>
          <w:color w:val="auto"/>
          <w:lang w:val="en-GB"/>
        </w:rPr>
        <w:t xml:space="preserve">may then contain both Geometry and Geometry Network, or only Geometry, or only Geometric Network. Other types of applications, such as dealing with ownership or sensor coverage, may be better supporter by </w:t>
      </w:r>
      <w:r w:rsidR="00BB17A9">
        <w:rPr>
          <w:color w:val="auto"/>
          <w:lang w:val="en-GB"/>
        </w:rPr>
        <w:t xml:space="preserve">an </w:t>
      </w:r>
      <w:r w:rsidRPr="00826850">
        <w:rPr>
          <w:color w:val="auto"/>
          <w:lang w:val="en-GB"/>
        </w:rPr>
        <w:t xml:space="preserve">IndoorGML </w:t>
      </w:r>
      <w:r w:rsidR="00BB17A9">
        <w:rPr>
          <w:color w:val="auto"/>
          <w:lang w:val="en-GB"/>
        </w:rPr>
        <w:t>en</w:t>
      </w:r>
      <w:r w:rsidR="005D2E0A">
        <w:rPr>
          <w:color w:val="auto"/>
          <w:lang w:val="en-GB"/>
        </w:rPr>
        <w:t xml:space="preserve">coding </w:t>
      </w:r>
      <w:r w:rsidRPr="00826850">
        <w:rPr>
          <w:color w:val="auto"/>
          <w:lang w:val="en-GB"/>
        </w:rPr>
        <w:t xml:space="preserve">containing Geometry and Logical Network or Topology and Logical Network.      </w:t>
      </w:r>
    </w:p>
    <w:p w14:paraId="11F0E058" w14:textId="77777777" w:rsidR="00D56A17" w:rsidRPr="00826850" w:rsidRDefault="00D56A17" w:rsidP="00D56A17">
      <w:pPr>
        <w:pStyle w:val="Default"/>
        <w:spacing w:before="80"/>
        <w:jc w:val="both"/>
        <w:rPr>
          <w:color w:val="auto"/>
          <w:lang w:val="en-GB"/>
        </w:rPr>
      </w:pPr>
    </w:p>
    <w:p w14:paraId="60DB48C3" w14:textId="77777777" w:rsidR="00D56A17" w:rsidRPr="00826850" w:rsidRDefault="00D56A17" w:rsidP="00D56A17">
      <w:pPr>
        <w:pStyle w:val="Heading2"/>
        <w:tabs>
          <w:tab w:val="clear" w:pos="576"/>
          <w:tab w:val="left" w:pos="540"/>
          <w:tab w:val="left" w:pos="700"/>
        </w:tabs>
        <w:suppressAutoHyphens/>
        <w:spacing w:before="60" w:after="120" w:line="-250" w:lineRule="auto"/>
        <w:jc w:val="both"/>
        <w:rPr>
          <w:szCs w:val="24"/>
          <w:lang w:eastAsia="ko-KR"/>
        </w:rPr>
      </w:pPr>
      <w:bookmarkStart w:id="792" w:name="_Toc177698559"/>
      <w:bookmarkStart w:id="793" w:name="_Ref43282775"/>
      <w:r w:rsidRPr="00826850">
        <w:rPr>
          <w:szCs w:val="24"/>
          <w:lang w:eastAsia="ko-KR"/>
        </w:rPr>
        <w:t>Semantics</w:t>
      </w:r>
      <w:bookmarkEnd w:id="792"/>
      <w:r w:rsidRPr="00826850">
        <w:rPr>
          <w:szCs w:val="24"/>
          <w:lang w:eastAsia="ko-KR"/>
        </w:rPr>
        <w:t xml:space="preserve"> </w:t>
      </w:r>
      <w:bookmarkEnd w:id="793"/>
      <w:r w:rsidRPr="00826850">
        <w:rPr>
          <w:szCs w:val="24"/>
          <w:lang w:eastAsia="ko-KR"/>
        </w:rPr>
        <w:t xml:space="preserve"> </w:t>
      </w:r>
    </w:p>
    <w:p w14:paraId="578354E7" w14:textId="5A55E1AA" w:rsidR="00D56A17" w:rsidRPr="00826850" w:rsidRDefault="008200D3" w:rsidP="00F81F4B">
      <w:pPr>
        <w:jc w:val="both"/>
        <w:rPr>
          <w:lang w:eastAsia="ko-KR"/>
        </w:rPr>
      </w:pPr>
      <w:r>
        <w:rPr>
          <w:lang w:eastAsia="ko-KR"/>
        </w:rPr>
        <w:t xml:space="preserve">The </w:t>
      </w:r>
      <w:r w:rsidR="00D56A17" w:rsidRPr="00826850">
        <w:rPr>
          <w:lang w:eastAsia="ko-KR"/>
        </w:rPr>
        <w:t xml:space="preserve">IndoorGML </w:t>
      </w:r>
      <w:r w:rsidRPr="003E7307">
        <w:rPr>
          <w:lang w:eastAsia="ko-KR"/>
        </w:rPr>
        <w:t xml:space="preserve">model </w:t>
      </w:r>
      <w:r w:rsidR="00CC12F5" w:rsidRPr="003E7307">
        <w:rPr>
          <w:lang w:eastAsia="ko-KR"/>
        </w:rPr>
        <w:t>contains</w:t>
      </w:r>
      <w:r w:rsidR="00D56A17" w:rsidRPr="003E7307">
        <w:rPr>
          <w:lang w:eastAsia="ko-KR"/>
        </w:rPr>
        <w:t xml:space="preserve"> </w:t>
      </w:r>
      <w:r w:rsidR="00C0677E" w:rsidRPr="003E7307">
        <w:rPr>
          <w:lang w:eastAsia="ko-KR"/>
        </w:rPr>
        <w:t>the</w:t>
      </w:r>
      <w:r w:rsidR="00D56A17" w:rsidRPr="003E7307">
        <w:rPr>
          <w:lang w:eastAsia="ko-KR"/>
        </w:rPr>
        <w:t xml:space="preserve"> semantic for the Primal and Dual spaces of the core module. The semantics of the core model </w:t>
      </w:r>
      <w:r w:rsidR="00FC6921" w:rsidRPr="003E7307">
        <w:rPr>
          <w:lang w:eastAsia="ko-KR"/>
        </w:rPr>
        <w:t xml:space="preserve">are </w:t>
      </w:r>
      <w:r w:rsidR="00D56A17" w:rsidRPr="003E7307">
        <w:rPr>
          <w:lang w:eastAsia="ko-KR"/>
        </w:rPr>
        <w:t xml:space="preserve">generic for all </w:t>
      </w:r>
      <w:r w:rsidR="002A63A3" w:rsidRPr="003E7307">
        <w:rPr>
          <w:lang w:eastAsia="ko-KR"/>
        </w:rPr>
        <w:t xml:space="preserve">applications. </w:t>
      </w:r>
      <w:r w:rsidR="004E43D5" w:rsidRPr="003E7307">
        <w:rPr>
          <w:lang w:eastAsia="ko-KR"/>
        </w:rPr>
        <w:t>It</w:t>
      </w:r>
      <w:r w:rsidR="001D1791" w:rsidRPr="003E7307">
        <w:rPr>
          <w:lang w:eastAsia="ko-KR"/>
        </w:rPr>
        <w:t xml:space="preserve"> </w:t>
      </w:r>
      <w:r w:rsidR="00D56A17" w:rsidRPr="003E7307">
        <w:rPr>
          <w:lang w:eastAsia="ko-KR"/>
        </w:rPr>
        <w:t>specif</w:t>
      </w:r>
      <w:r w:rsidR="00F81F4B" w:rsidRPr="003E7307">
        <w:rPr>
          <w:lang w:eastAsia="ko-KR"/>
        </w:rPr>
        <w:t>ies</w:t>
      </w:r>
      <w:r w:rsidR="00D56A17" w:rsidRPr="003E7307">
        <w:rPr>
          <w:lang w:eastAsia="ko-KR"/>
        </w:rPr>
        <w:t xml:space="preserve"> </w:t>
      </w:r>
      <w:r w:rsidR="004E43D5" w:rsidRPr="003E7307">
        <w:rPr>
          <w:lang w:eastAsia="ko-KR"/>
        </w:rPr>
        <w:t xml:space="preserve">only </w:t>
      </w:r>
      <w:r w:rsidR="00D56A17" w:rsidRPr="003E7307">
        <w:rPr>
          <w:lang w:eastAsia="ko-KR"/>
        </w:rPr>
        <w:t xml:space="preserve">some characteristics such as name, level, and </w:t>
      </w:r>
      <w:r w:rsidR="0021436B" w:rsidRPr="003E7307">
        <w:rPr>
          <w:lang w:eastAsia="ko-KR"/>
        </w:rPr>
        <w:t>Point of Interest (</w:t>
      </w:r>
      <w:proofErr w:type="spellStart"/>
      <w:r w:rsidR="00D56A17" w:rsidRPr="003E7307">
        <w:rPr>
          <w:lang w:eastAsia="ko-KR"/>
        </w:rPr>
        <w:t>PoI</w:t>
      </w:r>
      <w:proofErr w:type="spellEnd"/>
      <w:r w:rsidR="0021436B" w:rsidRPr="003E7307">
        <w:rPr>
          <w:lang w:eastAsia="ko-KR"/>
        </w:rPr>
        <w:t>)</w:t>
      </w:r>
      <w:r w:rsidR="00D56A17" w:rsidRPr="003E7307">
        <w:rPr>
          <w:lang w:eastAsia="ko-KR"/>
        </w:rPr>
        <w:t>.</w:t>
      </w:r>
      <w:r w:rsidR="00D56A17" w:rsidRPr="00826850">
        <w:rPr>
          <w:lang w:eastAsia="ko-KR"/>
        </w:rPr>
        <w:t xml:space="preserve"> If no extension module is involved, the cells carry the semantics of the core module only.</w:t>
      </w:r>
    </w:p>
    <w:p w14:paraId="645D099E" w14:textId="5EACCF91" w:rsidR="00D56A17" w:rsidRPr="00826850" w:rsidRDefault="00D56A17" w:rsidP="00F81F4B">
      <w:pPr>
        <w:jc w:val="both"/>
        <w:rPr>
          <w:lang w:eastAsia="ko-KR"/>
        </w:rPr>
      </w:pPr>
      <w:r w:rsidRPr="00826850">
        <w:rPr>
          <w:lang w:eastAsia="ko-KR"/>
        </w:rPr>
        <w:t xml:space="preserve">Further semantic specifications are provided via the </w:t>
      </w:r>
      <w:r w:rsidRPr="003E7307">
        <w:rPr>
          <w:lang w:eastAsia="ko-KR"/>
        </w:rPr>
        <w:t xml:space="preserve">Extension modules </w:t>
      </w:r>
      <w:r w:rsidR="001E14FF" w:rsidRPr="003E7307">
        <w:rPr>
          <w:lang w:eastAsia="ko-KR"/>
        </w:rPr>
        <w:t>as explained</w:t>
      </w:r>
      <w:r w:rsidRPr="00826850">
        <w:rPr>
          <w:lang w:eastAsia="ko-KR"/>
        </w:rPr>
        <w:t xml:space="preserve"> in Section </w:t>
      </w:r>
      <w:r w:rsidRPr="00826850">
        <w:rPr>
          <w:lang w:eastAsia="ko-KR"/>
        </w:rPr>
        <w:fldChar w:fldCharType="begin"/>
      </w:r>
      <w:r w:rsidRPr="00826850">
        <w:rPr>
          <w:lang w:eastAsia="ko-KR"/>
        </w:rPr>
        <w:instrText xml:space="preserve"> REF _Ref80708782 \r \h  \* MERGEFORMAT </w:instrText>
      </w:r>
      <w:r w:rsidRPr="00826850">
        <w:rPr>
          <w:lang w:eastAsia="ko-KR"/>
        </w:rPr>
      </w:r>
      <w:r w:rsidRPr="00826850">
        <w:rPr>
          <w:lang w:eastAsia="ko-KR"/>
        </w:rPr>
        <w:fldChar w:fldCharType="separate"/>
      </w:r>
      <w:r w:rsidR="00255A88">
        <w:rPr>
          <w:lang w:eastAsia="ko-KR"/>
        </w:rPr>
        <w:t>8.5</w:t>
      </w:r>
      <w:r w:rsidRPr="00826850">
        <w:rPr>
          <w:lang w:eastAsia="ko-KR"/>
        </w:rPr>
        <w:fldChar w:fldCharType="end"/>
      </w:r>
      <w:r w:rsidRPr="00826850">
        <w:rPr>
          <w:lang w:eastAsia="ko-KR"/>
        </w:rPr>
        <w:t>. Every cell is further classified according to the semantic</w:t>
      </w:r>
      <w:r w:rsidR="008E50E3">
        <w:rPr>
          <w:lang w:eastAsia="ko-KR"/>
        </w:rPr>
        <w:t>s</w:t>
      </w:r>
      <w:r w:rsidRPr="00826850">
        <w:rPr>
          <w:lang w:eastAsia="ko-KR"/>
        </w:rPr>
        <w:t xml:space="preserve"> introduced by the extension module. </w:t>
      </w:r>
      <w:r w:rsidR="0012724F">
        <w:rPr>
          <w:lang w:eastAsia="ko-KR"/>
        </w:rPr>
        <w:t xml:space="preserve">The </w:t>
      </w:r>
      <w:r w:rsidRPr="00826850">
        <w:rPr>
          <w:lang w:eastAsia="ko-KR"/>
        </w:rPr>
        <w:t xml:space="preserve">IndoorGML 2.0 </w:t>
      </w:r>
      <w:r w:rsidR="0012724F">
        <w:rPr>
          <w:lang w:eastAsia="ko-KR"/>
        </w:rPr>
        <w:t>Model defines</w:t>
      </w:r>
      <w:r w:rsidRPr="00826850">
        <w:rPr>
          <w:lang w:eastAsia="ko-KR"/>
        </w:rPr>
        <w:t xml:space="preserve"> semantics for Indoor navigation </w:t>
      </w:r>
      <w:r w:rsidR="0012724F">
        <w:rPr>
          <w:lang w:eastAsia="ko-KR"/>
        </w:rPr>
        <w:t>that are</w:t>
      </w:r>
      <w:r w:rsidRPr="00826850">
        <w:rPr>
          <w:lang w:eastAsia="ko-KR"/>
        </w:rPr>
        <w:t xml:space="preserve"> provided within </w:t>
      </w:r>
      <w:r w:rsidR="0012724F">
        <w:rPr>
          <w:lang w:eastAsia="ko-KR"/>
        </w:rPr>
        <w:t xml:space="preserve">the </w:t>
      </w:r>
      <w:r w:rsidRPr="00826850">
        <w:rPr>
          <w:lang w:eastAsia="ko-KR"/>
        </w:rPr>
        <w:t xml:space="preserve">Navigation extension module. The semantics, </w:t>
      </w:r>
      <w:r w:rsidR="005A7ADE">
        <w:rPr>
          <w:lang w:eastAsia="ko-KR"/>
        </w:rPr>
        <w:t>defined in</w:t>
      </w:r>
      <w:r w:rsidRPr="00826850">
        <w:rPr>
          <w:lang w:eastAsia="ko-KR"/>
        </w:rPr>
        <w:t xml:space="preserve"> the Navigation extension module</w:t>
      </w:r>
      <w:r w:rsidR="005A7ADE">
        <w:rPr>
          <w:lang w:eastAsia="ko-KR"/>
        </w:rPr>
        <w:t>,</w:t>
      </w:r>
      <w:r w:rsidRPr="00826850">
        <w:rPr>
          <w:lang w:eastAsia="ko-KR"/>
        </w:rPr>
        <w:t xml:space="preserve"> </w:t>
      </w:r>
      <w:r w:rsidR="005A7ADE">
        <w:rPr>
          <w:lang w:eastAsia="ko-KR"/>
        </w:rPr>
        <w:t>are</w:t>
      </w:r>
      <w:r w:rsidRPr="00826850">
        <w:rPr>
          <w:lang w:eastAsia="ko-KR"/>
        </w:rPr>
        <w:t xml:space="preserve"> intended for two purposes to: 1) provide a classification of a cell, and 2) determine adjacency relationships that ensure connectivity between cells. Semantics thus </w:t>
      </w:r>
      <w:r w:rsidR="008366A6">
        <w:rPr>
          <w:lang w:eastAsia="ko-KR"/>
        </w:rPr>
        <w:t>supports</w:t>
      </w:r>
      <w:r w:rsidRPr="00826850">
        <w:rPr>
          <w:lang w:eastAsia="ko-KR"/>
        </w:rPr>
        <w:t xml:space="preserve"> defin</w:t>
      </w:r>
      <w:r w:rsidR="008366A6">
        <w:rPr>
          <w:lang w:eastAsia="ko-KR"/>
        </w:rPr>
        <w:t>ing</w:t>
      </w:r>
      <w:r w:rsidRPr="00826850">
        <w:rPr>
          <w:lang w:eastAsia="ko-KR"/>
        </w:rPr>
        <w:t xml:space="preserve"> cells that are important for navigation. Thus, a cell can be classified as navigable (room, corridor, hall), non-navigable (wall, slab, furniture), opening (door, window), etc. (see Section </w:t>
      </w:r>
      <w:r w:rsidRPr="00826850">
        <w:rPr>
          <w:lang w:eastAsia="ko-KR"/>
        </w:rPr>
        <w:fldChar w:fldCharType="begin"/>
      </w:r>
      <w:r w:rsidRPr="00826850">
        <w:rPr>
          <w:lang w:eastAsia="ko-KR"/>
        </w:rPr>
        <w:instrText xml:space="preserve"> REF _Ref80708782 \r \h  \* MERGEFORMAT </w:instrText>
      </w:r>
      <w:r w:rsidRPr="00826850">
        <w:rPr>
          <w:lang w:eastAsia="ko-KR"/>
        </w:rPr>
      </w:r>
      <w:r w:rsidRPr="00826850">
        <w:rPr>
          <w:lang w:eastAsia="ko-KR"/>
        </w:rPr>
        <w:fldChar w:fldCharType="separate"/>
      </w:r>
      <w:r w:rsidR="00255A88">
        <w:rPr>
          <w:lang w:eastAsia="ko-KR"/>
        </w:rPr>
        <w:t>8.5</w:t>
      </w:r>
      <w:r w:rsidRPr="00826850">
        <w:rPr>
          <w:lang w:eastAsia="ko-KR"/>
        </w:rPr>
        <w:fldChar w:fldCharType="end"/>
      </w:r>
      <w:r w:rsidRPr="00826850">
        <w:rPr>
          <w:lang w:eastAsia="ko-KR"/>
        </w:rPr>
        <w:t>). The subdivision and classification of Cellular space relies on the architectural layout of a building.</w:t>
      </w:r>
    </w:p>
    <w:p w14:paraId="6046DB39" w14:textId="45DB049F" w:rsidR="00D56A17" w:rsidRPr="00826850" w:rsidRDefault="00D56A17" w:rsidP="00F81F4B">
      <w:pPr>
        <w:jc w:val="both"/>
        <w:rPr>
          <w:lang w:eastAsia="ko-KR"/>
        </w:rPr>
      </w:pPr>
      <w:r w:rsidRPr="00826850">
        <w:rPr>
          <w:lang w:eastAsia="ko-KR"/>
        </w:rPr>
        <w:t>While this may be enough for some cases based on connectivity graph analysis, it can rapidly be limiting for more specialized applications such as sensor managements, legal aspects</w:t>
      </w:r>
      <w:r w:rsidR="00CE31C4">
        <w:rPr>
          <w:lang w:eastAsia="ko-KR"/>
        </w:rPr>
        <w:t>,</w:t>
      </w:r>
      <w:r w:rsidRPr="00826850">
        <w:rPr>
          <w:lang w:eastAsia="ko-KR"/>
        </w:rPr>
        <w:t xml:space="preserve"> or security</w:t>
      </w:r>
      <w:r w:rsidR="00CE31C4">
        <w:rPr>
          <w:lang w:eastAsia="ko-KR"/>
        </w:rPr>
        <w:t>.</w:t>
      </w:r>
      <w:r w:rsidRPr="00826850">
        <w:rPr>
          <w:lang w:eastAsia="ko-KR"/>
        </w:rPr>
        <w:t xml:space="preserve"> </w:t>
      </w:r>
      <w:r w:rsidR="00CE31C4">
        <w:rPr>
          <w:lang w:eastAsia="ko-KR"/>
        </w:rPr>
        <w:t>These latter applications require</w:t>
      </w:r>
      <w:r w:rsidR="00CE31C4" w:rsidRPr="00826850">
        <w:rPr>
          <w:lang w:eastAsia="ko-KR"/>
        </w:rPr>
        <w:t xml:space="preserve"> </w:t>
      </w:r>
      <w:r w:rsidRPr="00826850">
        <w:rPr>
          <w:lang w:eastAsia="ko-KR"/>
        </w:rPr>
        <w:t>advanced, specific semantic needs to be associated to the geometric and topological elements. Examples can be a Legal Extension module, in which a cell might be classified as ‘ownership’, ‘restriction’, ‘responsibility’ etc. or a Security extension module that may offer semantics that would indicate ‘check-in’, ‘boarding’, ‘crew entrance’, etc.</w:t>
      </w:r>
    </w:p>
    <w:p w14:paraId="1954F7F8" w14:textId="2C432DC0" w:rsidR="00D56A17" w:rsidRPr="00826850" w:rsidRDefault="00766C73" w:rsidP="00F81F4B">
      <w:pPr>
        <w:jc w:val="both"/>
        <w:rPr>
          <w:lang w:eastAsia="ko-KR"/>
        </w:rPr>
      </w:pPr>
      <w:r>
        <w:rPr>
          <w:lang w:eastAsia="ko-KR"/>
        </w:rPr>
        <w:t>The s</w:t>
      </w:r>
      <w:r w:rsidR="00D56A17" w:rsidRPr="00826850">
        <w:rPr>
          <w:lang w:eastAsia="ko-KR"/>
        </w:rPr>
        <w:t xml:space="preserve">emantic extension mechanism </w:t>
      </w:r>
      <w:r>
        <w:rPr>
          <w:lang w:eastAsia="ko-KR"/>
        </w:rPr>
        <w:t>enables</w:t>
      </w:r>
      <w:r w:rsidR="00D56A17" w:rsidRPr="00826850">
        <w:rPr>
          <w:lang w:eastAsia="ko-KR"/>
        </w:rPr>
        <w:t xml:space="preserve"> add</w:t>
      </w:r>
      <w:r>
        <w:rPr>
          <w:lang w:eastAsia="ko-KR"/>
        </w:rPr>
        <w:t>ing</w:t>
      </w:r>
      <w:r w:rsidR="00D56A17" w:rsidRPr="00826850">
        <w:rPr>
          <w:lang w:eastAsia="ko-KR"/>
        </w:rPr>
        <w:t xml:space="preserve"> more semantic on primal or dual spaces, </w:t>
      </w:r>
      <w:proofErr w:type="gramStart"/>
      <w:r w:rsidR="00D56A17" w:rsidRPr="00826850">
        <w:rPr>
          <w:lang w:eastAsia="ko-KR"/>
        </w:rPr>
        <w:t>as long as</w:t>
      </w:r>
      <w:proofErr w:type="gramEnd"/>
      <w:r w:rsidR="00D56A17" w:rsidRPr="00826850">
        <w:rPr>
          <w:lang w:eastAsia="ko-KR"/>
        </w:rPr>
        <w:t xml:space="preserve"> they follow the modularization principle. Cells can be organi</w:t>
      </w:r>
      <w:r>
        <w:rPr>
          <w:lang w:eastAsia="ko-KR"/>
        </w:rPr>
        <w:t>z</w:t>
      </w:r>
      <w:r w:rsidR="00D56A17" w:rsidRPr="00826850">
        <w:rPr>
          <w:lang w:eastAsia="ko-KR"/>
        </w:rPr>
        <w:t>ed in a hierarchical structure according to their semantics, corresponding properties, and semantic interrelations (speciali</w:t>
      </w:r>
      <w:r>
        <w:rPr>
          <w:lang w:eastAsia="ko-KR"/>
        </w:rPr>
        <w:t>z</w:t>
      </w:r>
      <w:r w:rsidR="00D56A17" w:rsidRPr="00826850">
        <w:rPr>
          <w:lang w:eastAsia="ko-KR"/>
        </w:rPr>
        <w:t>ation and generali</w:t>
      </w:r>
      <w:r w:rsidR="003003DF">
        <w:rPr>
          <w:lang w:eastAsia="ko-KR"/>
        </w:rPr>
        <w:t>z</w:t>
      </w:r>
      <w:r w:rsidR="00D56A17" w:rsidRPr="00826850">
        <w:rPr>
          <w:lang w:eastAsia="ko-KR"/>
        </w:rPr>
        <w:t>ation). For example, ‘room’ is a specialization of ‘navigable cell’ and ‘non-navigable cell’ is a generalization of ‘walls’ and ‘</w:t>
      </w:r>
      <w:proofErr w:type="gramStart"/>
      <w:r w:rsidR="00D56A17" w:rsidRPr="00826850">
        <w:rPr>
          <w:lang w:eastAsia="ko-KR"/>
        </w:rPr>
        <w:t>obstacles’</w:t>
      </w:r>
      <w:proofErr w:type="gramEnd"/>
      <w:r w:rsidR="00D56A17" w:rsidRPr="00826850">
        <w:rPr>
          <w:lang w:eastAsia="ko-KR"/>
        </w:rPr>
        <w:t xml:space="preserve">. Cells created for one space representation may be aggregated or subdivided for the purpose of another one. More details about the Navigation extension module are given in Section </w:t>
      </w:r>
      <w:r w:rsidR="00D56A17" w:rsidRPr="00826850">
        <w:rPr>
          <w:lang w:eastAsia="ko-KR"/>
        </w:rPr>
        <w:fldChar w:fldCharType="begin"/>
      </w:r>
      <w:r w:rsidR="00D56A17" w:rsidRPr="00826850">
        <w:rPr>
          <w:lang w:eastAsia="ko-KR"/>
        </w:rPr>
        <w:instrText xml:space="preserve"> REF _Ref80708782 \r \h  \* MERGEFORMAT </w:instrText>
      </w:r>
      <w:r w:rsidR="00D56A17" w:rsidRPr="00826850">
        <w:rPr>
          <w:lang w:eastAsia="ko-KR"/>
        </w:rPr>
      </w:r>
      <w:r w:rsidR="00D56A17" w:rsidRPr="00826850">
        <w:rPr>
          <w:lang w:eastAsia="ko-KR"/>
        </w:rPr>
        <w:fldChar w:fldCharType="separate"/>
      </w:r>
      <w:r w:rsidR="00255A88">
        <w:rPr>
          <w:lang w:eastAsia="ko-KR"/>
        </w:rPr>
        <w:t>8.5</w:t>
      </w:r>
      <w:r w:rsidR="00D56A17" w:rsidRPr="00826850">
        <w:rPr>
          <w:lang w:eastAsia="ko-KR"/>
        </w:rPr>
        <w:fldChar w:fldCharType="end"/>
      </w:r>
      <w:r w:rsidR="00D56A17" w:rsidRPr="00826850">
        <w:rPr>
          <w:lang w:eastAsia="ko-KR"/>
        </w:rPr>
        <w:t xml:space="preserve"> </w:t>
      </w:r>
    </w:p>
    <w:p w14:paraId="6BB9ABE6" w14:textId="77777777" w:rsidR="00D56A17" w:rsidRPr="00826850" w:rsidRDefault="00D56A17" w:rsidP="00D56A17">
      <w:pPr>
        <w:pStyle w:val="Heading2"/>
        <w:tabs>
          <w:tab w:val="clear" w:pos="576"/>
          <w:tab w:val="left" w:pos="540"/>
          <w:tab w:val="left" w:pos="700"/>
        </w:tabs>
        <w:suppressAutoHyphens/>
        <w:spacing w:before="60" w:after="120" w:line="-250" w:lineRule="auto"/>
        <w:jc w:val="both"/>
        <w:rPr>
          <w:szCs w:val="24"/>
          <w:lang w:eastAsia="ko-KR"/>
        </w:rPr>
      </w:pPr>
      <w:bookmarkStart w:id="794" w:name="_Ref80097545"/>
      <w:bookmarkStart w:id="795" w:name="_Toc177698560"/>
      <w:r w:rsidRPr="00826850">
        <w:rPr>
          <w:szCs w:val="24"/>
          <w:lang w:eastAsia="ko-KR"/>
        </w:rPr>
        <w:t>Thematic layers</w:t>
      </w:r>
      <w:bookmarkEnd w:id="794"/>
      <w:bookmarkEnd w:id="795"/>
    </w:p>
    <w:p w14:paraId="4D048958" w14:textId="43F65E60" w:rsidR="00D56A17" w:rsidRPr="00826850" w:rsidRDefault="00D56A17" w:rsidP="00F81F4B">
      <w:pPr>
        <w:jc w:val="both"/>
      </w:pPr>
      <w:r w:rsidRPr="00826850">
        <w:t>A single indoor environment can be organi</w:t>
      </w:r>
      <w:r w:rsidR="003003DF">
        <w:t>z</w:t>
      </w:r>
      <w:r w:rsidRPr="00826850">
        <w:t xml:space="preserve">ed in many kinds of cellular spaces with distinct subdivision and semantic specifications. Within each Extension module, it is possible to have many different </w:t>
      </w:r>
      <w:proofErr w:type="gramStart"/>
      <w:r w:rsidRPr="00826850">
        <w:t>subdivisions</w:t>
      </w:r>
      <w:proofErr w:type="gramEnd"/>
      <w:r w:rsidRPr="00826850">
        <w:t xml:space="preserve"> and each cellular space is targeted towards specific applications and needs. A cellular space with a specific semantics and/or geometric subdivision, aiming to reflect a group of application can be organi</w:t>
      </w:r>
      <w:r w:rsidR="003003DF">
        <w:t>z</w:t>
      </w:r>
      <w:r w:rsidRPr="00826850">
        <w:t xml:space="preserve">ed in a </w:t>
      </w:r>
      <w:r w:rsidRPr="00826850">
        <w:rPr>
          <w:i/>
          <w:iCs/>
        </w:rPr>
        <w:t>Thematic Layer</w:t>
      </w:r>
      <w:r w:rsidRPr="00826850">
        <w:t xml:space="preserve">. Thematic layers can be defined using the Extension modules and/or Core module. Thematic layers making use of the semantics of Core module only, can be derived applying the principles of space partitioning, </w:t>
      </w:r>
      <w:r w:rsidR="00A15F7B">
        <w:t>such as</w:t>
      </w:r>
      <w:r w:rsidRPr="00826850">
        <w:t xml:space="preserve"> subdivision, aggregation and selection. Examples of such thematic </w:t>
      </w:r>
      <w:r w:rsidRPr="00826850">
        <w:lastRenderedPageBreak/>
        <w:t>layers are subdivision according to Wi-Fi or RFID coverage (see example below)</w:t>
      </w:r>
      <w:ins w:id="796" w:author="Abdou D" w:date="2024-09-17T08:49:00Z" w16du:dateUtc="2024-09-16T22:49:00Z">
        <w:r w:rsidR="00FD3E4D">
          <w:rPr>
            <w:rStyle w:val="FootnoteReference"/>
          </w:rPr>
          <w:footnoteReference w:id="2"/>
        </w:r>
      </w:ins>
      <w:r w:rsidRPr="00826850">
        <w:t xml:space="preserve">. The Navigation extension module provides additional notions for navigability and connectivity. Therefore, thematic layers that rely of these properties should include </w:t>
      </w:r>
      <w:r w:rsidR="0013640F">
        <w:t xml:space="preserve">the </w:t>
      </w:r>
      <w:r w:rsidRPr="00826850">
        <w:t>Navigation extension module. Navigation-based themes can be defined using a particular space partitioning with respect to:</w:t>
      </w:r>
    </w:p>
    <w:p w14:paraId="4215D94C" w14:textId="1FB77075" w:rsidR="00D56A17" w:rsidRPr="00826850" w:rsidRDefault="00D56A17" w:rsidP="00601140">
      <w:pPr>
        <w:pStyle w:val="ListParagraph"/>
        <w:numPr>
          <w:ilvl w:val="0"/>
          <w:numId w:val="29"/>
        </w:numPr>
        <w:ind w:leftChars="0"/>
      </w:pPr>
      <w:del w:id="812" w:author="Taehoon KIM" w:date="2024-09-19T02:58:00Z" w16du:dateUtc="2024-09-18T17:58:00Z">
        <w:r w:rsidRPr="00826850" w:rsidDel="00F46DBF">
          <w:delText>tasks</w:delText>
        </w:r>
      </w:del>
      <w:ins w:id="813" w:author="Taehoon KIM" w:date="2024-09-19T02:58:00Z" w16du:dateUtc="2024-09-18T17:58:00Z">
        <w:r w:rsidR="00F46DBF">
          <w:t>T</w:t>
        </w:r>
        <w:r w:rsidR="00F46DBF" w:rsidRPr="00826850">
          <w:t>asks</w:t>
        </w:r>
      </w:ins>
      <w:r w:rsidRPr="00826850">
        <w:t xml:space="preserve">: visitor, staff, facility manager, emergency responder (see </w:t>
      </w:r>
      <w:r w:rsidRPr="00826850">
        <w:fldChar w:fldCharType="begin"/>
      </w:r>
      <w:r w:rsidRPr="00826850">
        <w:instrText xml:space="preserve"> REF _Ref80711895 \h  \* MERGEFORMAT </w:instrText>
      </w:r>
      <w:r w:rsidRPr="00826850">
        <w:fldChar w:fldCharType="separate"/>
      </w:r>
      <w:r w:rsidR="00255A88" w:rsidRPr="00826850">
        <w:t xml:space="preserve">Figure </w:t>
      </w:r>
      <w:r w:rsidR="00255A88">
        <w:rPr>
          <w:noProof/>
        </w:rPr>
        <w:t>11</w:t>
      </w:r>
      <w:r w:rsidRPr="00826850">
        <w:fldChar w:fldCharType="end"/>
      </w:r>
      <w:r w:rsidRPr="00826850">
        <w:t>)</w:t>
      </w:r>
    </w:p>
    <w:p w14:paraId="5B3E1AC4" w14:textId="099BDCCB" w:rsidR="00D56A17" w:rsidRPr="00826850" w:rsidRDefault="00D56A17" w:rsidP="00601140">
      <w:pPr>
        <w:pStyle w:val="ListParagraph"/>
        <w:numPr>
          <w:ilvl w:val="0"/>
          <w:numId w:val="29"/>
        </w:numPr>
        <w:ind w:leftChars="0"/>
      </w:pPr>
      <w:del w:id="814" w:author="Taehoon KIM" w:date="2024-09-19T02:58:00Z" w16du:dateUtc="2024-09-18T17:58:00Z">
        <w:r w:rsidRPr="00826850" w:rsidDel="00F46DBF">
          <w:delText xml:space="preserve">user </w:delText>
        </w:r>
      </w:del>
      <w:ins w:id="815" w:author="Taehoon KIM" w:date="2024-09-19T02:58:00Z" w16du:dateUtc="2024-09-18T17:58:00Z">
        <w:r w:rsidR="00F46DBF">
          <w:t>U</w:t>
        </w:r>
        <w:r w:rsidR="00F46DBF" w:rsidRPr="00826850">
          <w:t xml:space="preserve">ser </w:t>
        </w:r>
      </w:ins>
      <w:r w:rsidRPr="00826850">
        <w:t>characteristics: age, gender</w:t>
      </w:r>
    </w:p>
    <w:p w14:paraId="7895A917" w14:textId="40A38464" w:rsidR="00D56A17" w:rsidRPr="00826850" w:rsidRDefault="00D56A17" w:rsidP="00601140">
      <w:pPr>
        <w:pStyle w:val="ListParagraph"/>
        <w:numPr>
          <w:ilvl w:val="0"/>
          <w:numId w:val="29"/>
        </w:numPr>
        <w:ind w:leftChars="0"/>
      </w:pPr>
      <w:del w:id="816" w:author="Taehoon KIM" w:date="2024-09-19T02:58:00Z" w16du:dateUtc="2024-09-18T17:58:00Z">
        <w:r w:rsidRPr="00826850" w:rsidDel="00F46DBF">
          <w:delText>mode</w:delText>
        </w:r>
      </w:del>
      <w:ins w:id="817" w:author="Taehoon KIM" w:date="2024-09-19T02:58:00Z" w16du:dateUtc="2024-09-18T17:58:00Z">
        <w:r w:rsidR="00F46DBF">
          <w:t>M</w:t>
        </w:r>
        <w:r w:rsidR="00F46DBF" w:rsidRPr="00826850">
          <w:t>ode</w:t>
        </w:r>
      </w:ins>
      <w:r w:rsidRPr="00826850">
        <w:t xml:space="preserve">: walking, driving, flying (see </w:t>
      </w:r>
      <w:r w:rsidRPr="00826850">
        <w:fldChar w:fldCharType="begin"/>
      </w:r>
      <w:r w:rsidRPr="00826850">
        <w:instrText xml:space="preserve"> REF _Ref81328616 \h  \* MERGEFORMAT </w:instrText>
      </w:r>
      <w:r w:rsidRPr="00826850">
        <w:fldChar w:fldCharType="separate"/>
      </w:r>
      <w:r w:rsidR="00255A88" w:rsidRPr="00826850">
        <w:t xml:space="preserve">Figure </w:t>
      </w:r>
      <w:r w:rsidR="00255A88">
        <w:rPr>
          <w:noProof/>
        </w:rPr>
        <w:t>7</w:t>
      </w:r>
      <w:r w:rsidRPr="00826850">
        <w:fldChar w:fldCharType="end"/>
      </w:r>
      <w:ins w:id="818" w:author="Taehoon KIM" w:date="2024-09-19T02:59:00Z" w16du:dateUtc="2024-09-18T17:59:00Z">
        <w:r w:rsidR="00F46DBF">
          <w:t>(</w:t>
        </w:r>
      </w:ins>
      <w:r w:rsidRPr="00826850">
        <w:t>c</w:t>
      </w:r>
      <w:ins w:id="819" w:author="Taehoon KIM" w:date="2024-09-19T02:59:00Z" w16du:dateUtc="2024-09-18T17:59:00Z">
        <w:r w:rsidR="00F46DBF">
          <w:t>)</w:t>
        </w:r>
      </w:ins>
      <w:r w:rsidRPr="00826850">
        <w:t xml:space="preserve"> and </w:t>
      </w:r>
      <w:del w:id="820" w:author="Taehoon KIM" w:date="2024-09-19T02:59:00Z" w16du:dateUtc="2024-09-18T17:59:00Z">
        <w:r w:rsidRPr="00826850" w:rsidDel="00F46DBF">
          <w:fldChar w:fldCharType="begin"/>
        </w:r>
        <w:r w:rsidRPr="00826850" w:rsidDel="00F46DBF">
          <w:delInstrText xml:space="preserve"> REF _Ref81328616 \h  \* MERGEFORMAT </w:delInstrText>
        </w:r>
        <w:r w:rsidRPr="00826850" w:rsidDel="00F46DBF">
          <w:fldChar w:fldCharType="separate"/>
        </w:r>
        <w:r w:rsidR="00255A88" w:rsidRPr="00826850" w:rsidDel="00F46DBF">
          <w:delText xml:space="preserve">Figure </w:delText>
        </w:r>
        <w:r w:rsidR="00255A88" w:rsidDel="00F46DBF">
          <w:rPr>
            <w:noProof/>
          </w:rPr>
          <w:delText>7</w:delText>
        </w:r>
        <w:r w:rsidRPr="00826850" w:rsidDel="00F46DBF">
          <w:fldChar w:fldCharType="end"/>
        </w:r>
      </w:del>
      <w:ins w:id="821" w:author="Taehoon KIM" w:date="2024-09-19T02:59:00Z" w16du:dateUtc="2024-09-18T17:59:00Z">
        <w:r w:rsidR="00F46DBF">
          <w:t>(</w:t>
        </w:r>
      </w:ins>
      <w:r w:rsidRPr="00826850">
        <w:t>d)</w:t>
      </w:r>
      <w:ins w:id="822" w:author="Taehoon KIM" w:date="2024-09-19T03:03:00Z" w16du:dateUtc="2024-09-18T18:03:00Z">
        <w:r w:rsidR="00F46DBF">
          <w:t>)</w:t>
        </w:r>
      </w:ins>
      <w:r w:rsidRPr="00826850">
        <w:t xml:space="preserve">  </w:t>
      </w:r>
    </w:p>
    <w:p w14:paraId="2084DA08" w14:textId="77777777" w:rsidR="00D56A17" w:rsidRPr="00826850" w:rsidRDefault="00D56A17" w:rsidP="00D56A17">
      <w:pPr>
        <w:pStyle w:val="ListParagraph"/>
        <w:ind w:leftChars="0" w:left="600"/>
      </w:pPr>
    </w:p>
    <w:p w14:paraId="23AD365B" w14:textId="4449C0AD" w:rsidR="00D56A17" w:rsidRPr="00826850" w:rsidRDefault="00D56A17" w:rsidP="00F81F4B">
      <w:pPr>
        <w:jc w:val="both"/>
      </w:pPr>
      <w:r w:rsidRPr="00826850">
        <w:t>IndoorGML 2.0 is organi</w:t>
      </w:r>
      <w:r w:rsidR="0013640F">
        <w:t>z</w:t>
      </w:r>
      <w:r w:rsidRPr="00826850">
        <w:t xml:space="preserve">ed as a collection of interconnected layers representing different themes of the same physical space. </w:t>
      </w:r>
      <w:r w:rsidRPr="00826850">
        <w:fldChar w:fldCharType="begin"/>
      </w:r>
      <w:r w:rsidRPr="00826850">
        <w:instrText xml:space="preserve"> REF _Ref80711895 \h  \* MERGEFORMAT </w:instrText>
      </w:r>
      <w:r w:rsidRPr="00826850">
        <w:fldChar w:fldCharType="separate"/>
      </w:r>
      <w:r w:rsidR="00255A88" w:rsidRPr="00826850">
        <w:t xml:space="preserve">Figure </w:t>
      </w:r>
      <w:r w:rsidR="00255A88">
        <w:rPr>
          <w:noProof/>
        </w:rPr>
        <w:t>11</w:t>
      </w:r>
      <w:r w:rsidRPr="00826850">
        <w:fldChar w:fldCharType="end"/>
      </w:r>
      <w:r w:rsidRPr="00826850">
        <w:t xml:space="preserve"> represents a thematic layer ‘Visitors’, which contains all cells, which are accessible to visitors in a university </w:t>
      </w:r>
      <w:r w:rsidR="001A77FF">
        <w:t>facility</w:t>
      </w:r>
      <w:r w:rsidR="001A77FF" w:rsidRPr="00826850">
        <w:t xml:space="preserve"> </w:t>
      </w:r>
      <w:r w:rsidRPr="00826850">
        <w:t>(</w:t>
      </w:r>
      <w:proofErr w:type="spellStart"/>
      <w:r w:rsidRPr="00826850">
        <w:t>Alattas</w:t>
      </w:r>
      <w:proofErr w:type="spellEnd"/>
      <w:r w:rsidRPr="00826850">
        <w:t xml:space="preserve"> et al</w:t>
      </w:r>
      <w:ins w:id="823" w:author="Taehoon KIM" w:date="2024-09-19T03:03:00Z" w16du:dateUtc="2024-09-18T18:03:00Z">
        <w:r w:rsidR="00F46DBF">
          <w:t>.,</w:t>
        </w:r>
      </w:ins>
      <w:r w:rsidRPr="00826850">
        <w:t xml:space="preserve"> 2017). Similarly, cellular spaces can be created for students or facility management. All spaces use the semantics of the Navigation extension module, but a selection of spaces is made according to the user tasks. Similarly, cellular spaces from different extension modules can be organi</w:t>
      </w:r>
      <w:r w:rsidR="0013640F">
        <w:t>z</w:t>
      </w:r>
      <w:r w:rsidRPr="00826850">
        <w:t>ed in</w:t>
      </w:r>
      <w:r w:rsidR="00271E47">
        <w:t>to</w:t>
      </w:r>
      <w:r w:rsidRPr="00826850">
        <w:t xml:space="preserve"> thematic layers.   </w:t>
      </w:r>
    </w:p>
    <w:p w14:paraId="470B058B" w14:textId="77777777" w:rsidR="00D56A17" w:rsidRPr="00826850" w:rsidRDefault="00D56A17" w:rsidP="00D56A17"/>
    <w:p w14:paraId="0CE08016" w14:textId="77777777" w:rsidR="00D56A17" w:rsidRPr="00826850" w:rsidRDefault="00D56A17" w:rsidP="00D56A17">
      <w:pPr>
        <w:keepNext/>
        <w:jc w:val="center"/>
      </w:pPr>
      <w:r w:rsidRPr="00826850">
        <w:rPr>
          <w:noProof/>
        </w:rPr>
        <w:drawing>
          <wp:inline distT="0" distB="0" distL="0" distR="0" wp14:anchorId="64924CF3" wp14:editId="5B9EE642">
            <wp:extent cx="4693639" cy="2374900"/>
            <wp:effectExtent l="0" t="0" r="0" b="6350"/>
            <wp:docPr id="33" name="Content Placeholder 3" descr="Diagram&#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3" name="Content Placeholder 3" descr="Diagram&#10;&#10;Description automatically generated"/>
                    <pic:cNvPicPr>
                      <a:picLocks noGrp="1" noChangeAspect="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706959" cy="2381640"/>
                    </a:xfrm>
                    <a:prstGeom prst="rect">
                      <a:avLst/>
                    </a:prstGeom>
                    <a:noFill/>
                    <a:ln>
                      <a:noFill/>
                    </a:ln>
                    <a:extLst>
                      <a:ext uri="{FAA26D3D-D897-4be2-8F04-BA451C77F1D7}">
                        <ma14:placeholderFlag xmlns:o="urn:schemas-microsoft-com:office:office" xmlns:v="urn:schemas-microsoft-com:vml" xmlns:w10="urn:schemas-microsoft-com:office:word" xmlns:w="http://schemas.openxmlformats.org/wordprocessingml/2006/main" xmlns:a14="http://schemas.microsoft.com/office/drawing/2010/main" xmlns:arto="http://schemas.microsoft.com/office/word/2006/arto" xmlns:p="http://schemas.openxmlformats.org/presentationml/2006/main" xmlns:ma14="http://schemas.microsoft.com/office/mac/drawingml/2011/main" xmlns="" xmlns:lc="http://schemas.openxmlformats.org/drawingml/2006/lockedCanvas" val="1"/>
                      </a:ext>
                    </a:extLst>
                  </pic:spPr>
                </pic:pic>
              </a:graphicData>
            </a:graphic>
          </wp:inline>
        </w:drawing>
      </w:r>
    </w:p>
    <w:p w14:paraId="1B9E96A0" w14:textId="0DBF3412" w:rsidR="00D56A17" w:rsidRPr="00826850" w:rsidRDefault="00D56A17" w:rsidP="00D56A17">
      <w:pPr>
        <w:pStyle w:val="Caption"/>
        <w:rPr>
          <w:rFonts w:cs="Times New Roman"/>
          <w:szCs w:val="24"/>
        </w:rPr>
      </w:pPr>
      <w:bookmarkStart w:id="824" w:name="_Ref80711895"/>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11</w:t>
      </w:r>
      <w:r w:rsidRPr="00826850">
        <w:rPr>
          <w:rFonts w:cs="Times New Roman"/>
          <w:szCs w:val="24"/>
        </w:rPr>
        <w:fldChar w:fldCharType="end"/>
      </w:r>
      <w:bookmarkEnd w:id="824"/>
      <w:r w:rsidRPr="00826850">
        <w:rPr>
          <w:rFonts w:cs="Times New Roman"/>
          <w:szCs w:val="24"/>
        </w:rPr>
        <w:t xml:space="preserve">: </w:t>
      </w:r>
      <w:proofErr w:type="spellStart"/>
      <w:r w:rsidRPr="00826850">
        <w:rPr>
          <w:rFonts w:cs="Times New Roman"/>
          <w:szCs w:val="24"/>
        </w:rPr>
        <w:t>Cellular</w:t>
      </w:r>
      <w:proofErr w:type="spellEnd"/>
      <w:r w:rsidRPr="00826850">
        <w:rPr>
          <w:rFonts w:cs="Times New Roman"/>
          <w:szCs w:val="24"/>
        </w:rPr>
        <w:t xml:space="preserve"> </w:t>
      </w:r>
      <w:proofErr w:type="spellStart"/>
      <w:r w:rsidRPr="00826850">
        <w:rPr>
          <w:rFonts w:cs="Times New Roman"/>
          <w:szCs w:val="24"/>
        </w:rPr>
        <w:t>space</w:t>
      </w:r>
      <w:proofErr w:type="spellEnd"/>
      <w:r w:rsidRPr="00826850">
        <w:rPr>
          <w:rFonts w:cs="Times New Roman"/>
          <w:szCs w:val="24"/>
        </w:rPr>
        <w:t xml:space="preserve"> </w:t>
      </w:r>
      <w:proofErr w:type="spellStart"/>
      <w:r w:rsidRPr="00826850">
        <w:rPr>
          <w:rFonts w:cs="Times New Roman"/>
          <w:szCs w:val="24"/>
        </w:rPr>
        <w:t>for</w:t>
      </w:r>
      <w:proofErr w:type="spellEnd"/>
      <w:r w:rsidRPr="00826850">
        <w:rPr>
          <w:rFonts w:cs="Times New Roman"/>
          <w:szCs w:val="24"/>
        </w:rPr>
        <w:t xml:space="preserve"> </w:t>
      </w:r>
      <w:proofErr w:type="spellStart"/>
      <w:r w:rsidRPr="00826850">
        <w:rPr>
          <w:rFonts w:cs="Times New Roman"/>
          <w:szCs w:val="24"/>
        </w:rPr>
        <w:t>visitors</w:t>
      </w:r>
      <w:proofErr w:type="spellEnd"/>
      <w:r w:rsidRPr="00826850">
        <w:rPr>
          <w:rFonts w:cs="Times New Roman"/>
          <w:szCs w:val="24"/>
        </w:rPr>
        <w:t xml:space="preserve"> (Alattas et al</w:t>
      </w:r>
      <w:ins w:id="825" w:author="Taehoon KIM" w:date="2024-09-19T03:04:00Z" w16du:dateUtc="2024-09-18T18:04:00Z">
        <w:r w:rsidR="00F46DBF">
          <w:rPr>
            <w:rFonts w:cs="Times New Roman"/>
            <w:szCs w:val="24"/>
          </w:rPr>
          <w:t>.,</w:t>
        </w:r>
      </w:ins>
      <w:r w:rsidRPr="00826850">
        <w:rPr>
          <w:rFonts w:cs="Times New Roman"/>
          <w:szCs w:val="24"/>
        </w:rPr>
        <w:t xml:space="preserve"> 2017)</w:t>
      </w:r>
    </w:p>
    <w:p w14:paraId="2E05284E" w14:textId="77777777" w:rsidR="00D56A17" w:rsidRPr="00826850" w:rsidRDefault="00D56A17" w:rsidP="00D56A17">
      <w:pPr>
        <w:keepNext/>
      </w:pPr>
    </w:p>
    <w:p w14:paraId="16E80A4F" w14:textId="47562A4D" w:rsidR="00D56A17" w:rsidRPr="00826850" w:rsidRDefault="00D56A17" w:rsidP="00F81F4B">
      <w:pPr>
        <w:jc w:val="both"/>
      </w:pPr>
      <w:r w:rsidRPr="003E7307">
        <w:t xml:space="preserve">In </w:t>
      </w:r>
      <w:r w:rsidRPr="003E7307">
        <w:fldChar w:fldCharType="begin"/>
      </w:r>
      <w:r w:rsidRPr="003E7307">
        <w:instrText xml:space="preserve"> REF _Ref43283286 \h  \* MERGEFORMAT </w:instrText>
      </w:r>
      <w:r w:rsidRPr="003E7307">
        <w:fldChar w:fldCharType="separate"/>
      </w:r>
      <w:r w:rsidR="00255A88" w:rsidRPr="003E7307">
        <w:t>Figure 12</w:t>
      </w:r>
      <w:r w:rsidRPr="003E7307">
        <w:fldChar w:fldCharType="end"/>
      </w:r>
      <w:r w:rsidRPr="003E7307">
        <w:t>, a physical indoor space</w:t>
      </w:r>
      <w:r w:rsidR="004A61B0" w:rsidRPr="003E7307">
        <w:t xml:space="preserve"> named Topographic layer</w:t>
      </w:r>
      <w:r w:rsidRPr="003E7307">
        <w:t xml:space="preserve"> is organi</w:t>
      </w:r>
      <w:r w:rsidR="00AE5002" w:rsidRPr="003E7307">
        <w:rPr>
          <w:lang w:eastAsia="ko-KR"/>
        </w:rPr>
        <w:t>z</w:t>
      </w:r>
      <w:r w:rsidRPr="003E7307">
        <w:t xml:space="preserve">ed according to the Navigation extension module. In addition, two </w:t>
      </w:r>
      <w:r w:rsidR="00150B0D" w:rsidRPr="003E7307">
        <w:t>t</w:t>
      </w:r>
      <w:r w:rsidR="00855DC2" w:rsidRPr="003E7307">
        <w:t xml:space="preserve">hematic layers </w:t>
      </w:r>
      <w:r w:rsidRPr="003E7307">
        <w:t xml:space="preserve">called Wi-Fi and RFID are specified, which rely on the semantics of the core model only. The Topographic layer, created under the Navigation extension module, follows the architectural layout of a building, and is composed of rooms, corridors, and stairs. Wi-Fi and RFID cells follow the outlines of the corresponding sensor coverages. The three cellular spaces, </w:t>
      </w:r>
      <w:r w:rsidRPr="003E7307">
        <w:lastRenderedPageBreak/>
        <w:t>although related to</w:t>
      </w:r>
      <w:r w:rsidR="003E7307" w:rsidRPr="003E7307">
        <w:t xml:space="preserve"> </w:t>
      </w:r>
      <w:r w:rsidRPr="003E7307">
        <w:t xml:space="preserve">subdivision approaches, </w:t>
      </w:r>
      <w:r w:rsidR="00D534CD" w:rsidRPr="003E7307">
        <w:t xml:space="preserve">each </w:t>
      </w:r>
      <w:r w:rsidRPr="003E7307">
        <w:t>form a thematic layer. These three thematic layers may be appropriate for an application that provides tracking and navigation.</w:t>
      </w:r>
      <w:r w:rsidRPr="00826850">
        <w:t xml:space="preserve"> </w:t>
      </w:r>
    </w:p>
    <w:p w14:paraId="5EE04799" w14:textId="4E74DDB7" w:rsidR="00D56A17" w:rsidRPr="00826850" w:rsidRDefault="00D56A17" w:rsidP="00F81F4B">
      <w:pPr>
        <w:jc w:val="both"/>
      </w:pPr>
      <w:r w:rsidRPr="00826850">
        <w:t>Following the modulari</w:t>
      </w:r>
      <w:r w:rsidR="00AE5002">
        <w:rPr>
          <w:rFonts w:hint="eastAsia"/>
          <w:lang w:eastAsia="ko-KR"/>
        </w:rPr>
        <w:t>z</w:t>
      </w:r>
      <w:r w:rsidRPr="00826850">
        <w:t>ation mechanisms, every layer in IndoorGML contains the core module, which is composed of Primal space and Dual space. A valid thematic layer should contain at least one of the four space representations</w:t>
      </w:r>
      <w:r w:rsidR="00145522">
        <w:t>:</w:t>
      </w:r>
      <w:r w:rsidRPr="00826850">
        <w:t xml:space="preserve"> Geometry, Topology, Geometric network</w:t>
      </w:r>
      <w:r w:rsidR="00145522">
        <w:t>,</w:t>
      </w:r>
      <w:r w:rsidRPr="00826850">
        <w:t xml:space="preserve"> or Logical network.  </w:t>
      </w:r>
    </w:p>
    <w:p w14:paraId="5D279CAF" w14:textId="77777777" w:rsidR="00D56A17" w:rsidRPr="00826850" w:rsidRDefault="00D56A17" w:rsidP="00D56A17">
      <w:pPr>
        <w:jc w:val="center"/>
      </w:pPr>
      <w:r w:rsidRPr="00826850">
        <w:rPr>
          <w:noProof/>
        </w:rPr>
        <w:drawing>
          <wp:inline distT="0" distB="0" distL="0" distR="0" wp14:anchorId="79F465F6" wp14:editId="2FF89577">
            <wp:extent cx="4740001" cy="3063426"/>
            <wp:effectExtent l="0" t="0" r="3810" b="3810"/>
            <wp:docPr id="15512"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2" name="그림 28"/>
                    <pic:cNvPicPr>
                      <a:picLocks noChangeAspect="1"/>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rcRect/>
                    <a:stretch/>
                  </pic:blipFill>
                  <pic:spPr>
                    <a:xfrm>
                      <a:off x="0" y="0"/>
                      <a:ext cx="4740001" cy="3063426"/>
                    </a:xfrm>
                    <a:prstGeom prst="rect">
                      <a:avLst/>
                    </a:prstGeom>
                  </pic:spPr>
                </pic:pic>
              </a:graphicData>
            </a:graphic>
          </wp:inline>
        </w:drawing>
      </w:r>
    </w:p>
    <w:p w14:paraId="0F42EAB2" w14:textId="2289F1F6" w:rsidR="00D56A17" w:rsidRDefault="00D56A17" w:rsidP="00D56A17">
      <w:pPr>
        <w:pStyle w:val="Caption"/>
        <w:rPr>
          <w:rFonts w:cs="Times New Roman"/>
          <w:szCs w:val="24"/>
        </w:rPr>
      </w:pPr>
      <w:bookmarkStart w:id="826" w:name="_Ref43283286"/>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12</w:t>
      </w:r>
      <w:r w:rsidRPr="00826850">
        <w:rPr>
          <w:rFonts w:cs="Times New Roman"/>
          <w:szCs w:val="24"/>
        </w:rPr>
        <w:fldChar w:fldCharType="end"/>
      </w:r>
      <w:bookmarkEnd w:id="826"/>
      <w:r w:rsidRPr="00826850">
        <w:rPr>
          <w:rFonts w:cs="Times New Roman"/>
          <w:szCs w:val="24"/>
        </w:rPr>
        <w:t xml:space="preserve">: </w:t>
      </w:r>
      <w:proofErr w:type="spellStart"/>
      <w:r w:rsidRPr="00826850">
        <w:rPr>
          <w:rFonts w:cs="Times New Roman"/>
          <w:szCs w:val="24"/>
        </w:rPr>
        <w:t>Three</w:t>
      </w:r>
      <w:proofErr w:type="spellEnd"/>
      <w:r w:rsidRPr="00826850">
        <w:rPr>
          <w:rFonts w:cs="Times New Roman"/>
          <w:szCs w:val="24"/>
        </w:rPr>
        <w:t xml:space="preserve"> different </w:t>
      </w:r>
      <w:proofErr w:type="spellStart"/>
      <w:r w:rsidRPr="00826850">
        <w:rPr>
          <w:rFonts w:cs="Times New Roman"/>
          <w:szCs w:val="24"/>
        </w:rPr>
        <w:t>cellural</w:t>
      </w:r>
      <w:proofErr w:type="spellEnd"/>
      <w:r w:rsidRPr="00826850">
        <w:rPr>
          <w:rFonts w:cs="Times New Roman"/>
          <w:szCs w:val="24"/>
        </w:rPr>
        <w:t xml:space="preserve"> </w:t>
      </w:r>
      <w:proofErr w:type="spellStart"/>
      <w:r w:rsidRPr="00826850">
        <w:rPr>
          <w:rFonts w:cs="Times New Roman"/>
          <w:szCs w:val="24"/>
        </w:rPr>
        <w:t>spaces</w:t>
      </w:r>
      <w:proofErr w:type="spellEnd"/>
      <w:r w:rsidRPr="00826850">
        <w:rPr>
          <w:rFonts w:cs="Times New Roman"/>
          <w:szCs w:val="24"/>
        </w:rPr>
        <w:t xml:space="preserve"> </w:t>
      </w:r>
      <w:proofErr w:type="spellStart"/>
      <w:r w:rsidRPr="00826850">
        <w:rPr>
          <w:rFonts w:cs="Times New Roman"/>
          <w:szCs w:val="24"/>
        </w:rPr>
        <w:t>for</w:t>
      </w:r>
      <w:proofErr w:type="spellEnd"/>
      <w:r w:rsidRPr="00826850">
        <w:rPr>
          <w:rFonts w:cs="Times New Roman"/>
          <w:szCs w:val="24"/>
        </w:rPr>
        <w:t xml:space="preserve"> </w:t>
      </w:r>
      <w:proofErr w:type="spellStart"/>
      <w:r w:rsidRPr="00826850">
        <w:rPr>
          <w:rFonts w:cs="Times New Roman"/>
          <w:szCs w:val="24"/>
        </w:rPr>
        <w:t>the</w:t>
      </w:r>
      <w:proofErr w:type="spellEnd"/>
      <w:r w:rsidRPr="00826850">
        <w:rPr>
          <w:rFonts w:cs="Times New Roman"/>
          <w:szCs w:val="24"/>
        </w:rPr>
        <w:t xml:space="preserve"> same </w:t>
      </w:r>
      <w:proofErr w:type="spellStart"/>
      <w:r w:rsidRPr="00826850">
        <w:rPr>
          <w:rFonts w:cs="Times New Roman"/>
          <w:szCs w:val="24"/>
        </w:rPr>
        <w:t>physical</w:t>
      </w:r>
      <w:proofErr w:type="spellEnd"/>
      <w:r w:rsidRPr="00826850">
        <w:rPr>
          <w:rFonts w:cs="Times New Roman"/>
          <w:szCs w:val="24"/>
        </w:rPr>
        <w:t xml:space="preserve"> </w:t>
      </w:r>
      <w:proofErr w:type="spellStart"/>
      <w:r w:rsidRPr="00826850">
        <w:rPr>
          <w:rFonts w:cs="Times New Roman"/>
          <w:szCs w:val="24"/>
        </w:rPr>
        <w:t>space</w:t>
      </w:r>
      <w:proofErr w:type="spellEnd"/>
    </w:p>
    <w:p w14:paraId="2114232A" w14:textId="77777777" w:rsidR="007473E6" w:rsidRPr="00F81F4B" w:rsidRDefault="007473E6" w:rsidP="00EF6182"/>
    <w:p w14:paraId="1532637E" w14:textId="77777777" w:rsidR="00D56A17" w:rsidRPr="00826850" w:rsidRDefault="00D56A17" w:rsidP="00601140">
      <w:pPr>
        <w:pStyle w:val="Heading3"/>
        <w:numPr>
          <w:ilvl w:val="2"/>
          <w:numId w:val="21"/>
        </w:numPr>
        <w:tabs>
          <w:tab w:val="left" w:pos="660"/>
          <w:tab w:val="left" w:pos="880"/>
        </w:tabs>
        <w:suppressAutoHyphens/>
        <w:spacing w:before="60" w:after="120" w:line="-230" w:lineRule="auto"/>
        <w:jc w:val="both"/>
        <w:rPr>
          <w:szCs w:val="24"/>
        </w:rPr>
      </w:pPr>
      <w:bookmarkStart w:id="827" w:name="_Toc177698561"/>
      <w:r w:rsidRPr="00826850">
        <w:rPr>
          <w:szCs w:val="24"/>
        </w:rPr>
        <w:t>Multiple-Layered Space representation</w:t>
      </w:r>
      <w:bookmarkEnd w:id="827"/>
    </w:p>
    <w:p w14:paraId="491F8E6C" w14:textId="746A8F18" w:rsidR="00D56A17" w:rsidRPr="00826850" w:rsidRDefault="00C0552D" w:rsidP="00D56A17">
      <w:pPr>
        <w:pStyle w:val="Default"/>
        <w:spacing w:before="80"/>
        <w:rPr>
          <w:color w:val="auto"/>
          <w:lang w:val="en-GB"/>
        </w:rPr>
      </w:pPr>
      <w:r>
        <w:rPr>
          <w:color w:val="auto"/>
          <w:lang w:val="en-GB"/>
        </w:rPr>
        <w:t xml:space="preserve">The </w:t>
      </w:r>
      <w:r w:rsidR="00D56A17" w:rsidRPr="00826850">
        <w:rPr>
          <w:color w:val="auto"/>
          <w:lang w:val="en-GB"/>
        </w:rPr>
        <w:t xml:space="preserve">IndoorGML </w:t>
      </w:r>
      <w:r>
        <w:rPr>
          <w:color w:val="auto"/>
          <w:lang w:val="en-GB"/>
        </w:rPr>
        <w:t xml:space="preserve">model </w:t>
      </w:r>
      <w:r w:rsidR="00D56A17" w:rsidRPr="00826850">
        <w:rPr>
          <w:color w:val="auto"/>
          <w:lang w:val="en-GB"/>
        </w:rPr>
        <w:t xml:space="preserve">provides mechanisms for maintaining and linking multiple Thematic layers for </w:t>
      </w:r>
      <w:r>
        <w:rPr>
          <w:color w:val="auto"/>
          <w:lang w:val="en-GB"/>
        </w:rPr>
        <w:t>the</w:t>
      </w:r>
      <w:r w:rsidR="00D56A17" w:rsidRPr="00826850">
        <w:rPr>
          <w:color w:val="auto"/>
          <w:lang w:val="en-GB"/>
        </w:rPr>
        <w:t xml:space="preserve"> same indoor environment. </w:t>
      </w:r>
      <w:r w:rsidR="00D56A17" w:rsidRPr="00826850">
        <w:fldChar w:fldCharType="begin"/>
      </w:r>
      <w:r w:rsidR="00D56A17" w:rsidRPr="00826850">
        <w:rPr>
          <w:color w:val="auto"/>
          <w:lang w:val="en-GB"/>
        </w:rPr>
        <w:instrText xml:space="preserve"> REF _Ref81075519 \h </w:instrText>
      </w:r>
      <w:r w:rsidR="00D56A17" w:rsidRPr="00826850">
        <w:instrText xml:space="preserve"> \* MERGEFORMAT </w:instrText>
      </w:r>
      <w:r w:rsidR="00D56A17" w:rsidRPr="00826850">
        <w:fldChar w:fldCharType="separate"/>
      </w:r>
      <w:r w:rsidR="00255A88" w:rsidRPr="00826850">
        <w:t xml:space="preserve">Figure </w:t>
      </w:r>
      <w:r w:rsidR="00255A88">
        <w:rPr>
          <w:noProof/>
        </w:rPr>
        <w:t>13</w:t>
      </w:r>
      <w:r w:rsidR="00D56A17" w:rsidRPr="00826850">
        <w:fldChar w:fldCharType="end"/>
      </w:r>
      <w:r w:rsidR="00D56A17" w:rsidRPr="00826850">
        <w:rPr>
          <w:color w:val="auto"/>
          <w:lang w:val="en-GB"/>
        </w:rPr>
        <w:t xml:space="preserve"> </w:t>
      </w:r>
      <w:r w:rsidR="00D56A17" w:rsidRPr="00826850">
        <w:t>represents the three thematic layers discussed above</w:t>
      </w:r>
      <w:r w:rsidR="00D56A17" w:rsidRPr="00826850">
        <w:rPr>
          <w:color w:val="auto"/>
          <w:lang w:val="en-GB"/>
        </w:rPr>
        <w:t>.</w:t>
      </w:r>
    </w:p>
    <w:p w14:paraId="5AA7A12C" w14:textId="444E391D" w:rsidR="00D56A17" w:rsidRPr="00826850" w:rsidRDefault="00D56A17" w:rsidP="00D56A17">
      <w:pPr>
        <w:pStyle w:val="Default"/>
        <w:spacing w:before="80"/>
        <w:jc w:val="both"/>
        <w:rPr>
          <w:color w:val="auto"/>
          <w:lang w:val="en-GB"/>
        </w:rPr>
      </w:pPr>
      <w:r w:rsidRPr="00826850">
        <w:rPr>
          <w:color w:val="auto"/>
          <w:lang w:val="en-GB"/>
        </w:rPr>
        <w:t xml:space="preserve">This representation method with multiple cellular space layers is called </w:t>
      </w:r>
      <w:r w:rsidRPr="00826850">
        <w:rPr>
          <w:i/>
          <w:color w:val="auto"/>
          <w:lang w:val="en-GB"/>
        </w:rPr>
        <w:t xml:space="preserve">Multiple Layered Space Representation </w:t>
      </w:r>
      <w:r w:rsidRPr="00826850">
        <w:rPr>
          <w:color w:val="auto"/>
          <w:lang w:val="en-GB"/>
        </w:rPr>
        <w:t xml:space="preserve">(MLS Representation). The MLS representation is useful for many purposes. For example, </w:t>
      </w:r>
      <w:r w:rsidR="00C87742">
        <w:rPr>
          <w:color w:val="auto"/>
          <w:lang w:val="en-GB"/>
        </w:rPr>
        <w:t xml:space="preserve">representing </w:t>
      </w:r>
      <w:r w:rsidRPr="00826850">
        <w:rPr>
          <w:color w:val="auto"/>
          <w:lang w:val="en-GB"/>
        </w:rPr>
        <w:t xml:space="preserve">the hierarchical structure of indoor space, where </w:t>
      </w:r>
      <w:r w:rsidRPr="003E7307">
        <w:rPr>
          <w:color w:val="auto"/>
          <w:lang w:val="en-GB"/>
        </w:rPr>
        <w:t xml:space="preserve">each </w:t>
      </w:r>
      <w:r w:rsidR="005E64C0" w:rsidRPr="003E7307">
        <w:rPr>
          <w:color w:val="auto"/>
          <w:lang w:val="en-GB"/>
        </w:rPr>
        <w:t xml:space="preserve">floor </w:t>
      </w:r>
      <w:r w:rsidRPr="003E7307">
        <w:rPr>
          <w:color w:val="auto"/>
          <w:lang w:val="en-GB"/>
        </w:rPr>
        <w:t>level is a single space layer</w:t>
      </w:r>
      <w:r w:rsidRPr="00826850">
        <w:rPr>
          <w:color w:val="auto"/>
          <w:lang w:val="en-GB"/>
        </w:rPr>
        <w:t xml:space="preserve">. Another application example is indoor tracking </w:t>
      </w:r>
      <w:r w:rsidR="00532C15">
        <w:rPr>
          <w:color w:val="auto"/>
          <w:lang w:val="en-GB"/>
        </w:rPr>
        <w:t>using</w:t>
      </w:r>
      <w:r w:rsidR="00532C15" w:rsidRPr="00826850">
        <w:rPr>
          <w:color w:val="auto"/>
          <w:lang w:val="en-GB"/>
        </w:rPr>
        <w:t xml:space="preserve"> </w:t>
      </w:r>
      <w:r w:rsidRPr="00826850">
        <w:rPr>
          <w:color w:val="auto"/>
          <w:lang w:val="en-GB"/>
        </w:rPr>
        <w:t>presence sensors</w:t>
      </w:r>
      <w:r w:rsidR="00532C15">
        <w:rPr>
          <w:color w:val="auto"/>
          <w:lang w:val="en-GB"/>
        </w:rPr>
        <w:t>,</w:t>
      </w:r>
      <w:r w:rsidRPr="00826850">
        <w:rPr>
          <w:color w:val="auto"/>
          <w:lang w:val="en-GB"/>
        </w:rPr>
        <w:t xml:space="preserve"> such as RFID, as shown in </w:t>
      </w:r>
      <w:r w:rsidRPr="00826850">
        <w:fldChar w:fldCharType="begin"/>
      </w:r>
      <w:r w:rsidRPr="00826850">
        <w:rPr>
          <w:color w:val="auto"/>
          <w:lang w:val="en-GB"/>
        </w:rPr>
        <w:instrText xml:space="preserve"> REF _Ref43283286 \h  \* MERGEFORMAT </w:instrText>
      </w:r>
      <w:r w:rsidRPr="00826850">
        <w:fldChar w:fldCharType="separate"/>
      </w:r>
      <w:r w:rsidR="00255A88" w:rsidRPr="00255A88">
        <w:rPr>
          <w:lang w:val="en-GB"/>
        </w:rPr>
        <w:t xml:space="preserve">Figure </w:t>
      </w:r>
      <w:r w:rsidR="00255A88" w:rsidRPr="00255A88">
        <w:rPr>
          <w:noProof/>
          <w:lang w:val="en-GB"/>
        </w:rPr>
        <w:t>12</w:t>
      </w:r>
      <w:r w:rsidRPr="00826850">
        <w:fldChar w:fldCharType="end"/>
      </w:r>
      <w:r w:rsidRPr="00826850">
        <w:rPr>
          <w:color w:val="auto"/>
          <w:lang w:val="en-GB"/>
        </w:rPr>
        <w:t xml:space="preserve">. Given an indoor space represented as </w:t>
      </w:r>
      <w:r w:rsidR="000F462E">
        <w:rPr>
          <w:color w:val="auto"/>
          <w:lang w:val="en-GB"/>
        </w:rPr>
        <w:t xml:space="preserve">a </w:t>
      </w:r>
      <w:r w:rsidR="001E70D8">
        <w:rPr>
          <w:color w:val="auto"/>
          <w:lang w:val="en-GB"/>
        </w:rPr>
        <w:t>T</w:t>
      </w:r>
      <w:r w:rsidRPr="00826850">
        <w:rPr>
          <w:color w:val="auto"/>
          <w:lang w:val="en-GB"/>
        </w:rPr>
        <w:t>opographic layer and RFID sensor coverage layer respectively, the movement of a mobile object</w:t>
      </w:r>
      <w:r w:rsidR="000F462E">
        <w:rPr>
          <w:color w:val="auto"/>
          <w:lang w:val="en-GB"/>
        </w:rPr>
        <w:t xml:space="preserve"> can be deduced</w:t>
      </w:r>
      <w:r w:rsidRPr="00826850">
        <w:rPr>
          <w:color w:val="auto"/>
          <w:lang w:val="en-GB"/>
        </w:rPr>
        <w:t xml:space="preserve"> </w:t>
      </w:r>
      <w:r w:rsidR="00F3754E">
        <w:rPr>
          <w:color w:val="auto"/>
          <w:lang w:val="en-GB"/>
        </w:rPr>
        <w:t>using</w:t>
      </w:r>
      <w:r w:rsidRPr="00826850">
        <w:rPr>
          <w:color w:val="auto"/>
          <w:lang w:val="en-GB"/>
        </w:rPr>
        <w:t xml:space="preserve"> a RFID tag by the sequence of RFID coverage cells and corresponding inter-layer space edges.</w:t>
      </w:r>
    </w:p>
    <w:p w14:paraId="6BDEE9F3" w14:textId="77777777" w:rsidR="00D56A17" w:rsidRPr="00826850" w:rsidRDefault="00D56A17" w:rsidP="00D56A17">
      <w:pPr>
        <w:pStyle w:val="Default"/>
        <w:spacing w:before="80"/>
        <w:jc w:val="both"/>
        <w:rPr>
          <w:color w:val="auto"/>
          <w:lang w:val="en-GB"/>
        </w:rPr>
      </w:pPr>
    </w:p>
    <w:p w14:paraId="61C20EBB" w14:textId="77777777" w:rsidR="00D56A17" w:rsidRPr="00826850" w:rsidRDefault="00D56A17" w:rsidP="00D56A17">
      <w:pPr>
        <w:pStyle w:val="Heading3"/>
        <w:tabs>
          <w:tab w:val="left" w:pos="660"/>
          <w:tab w:val="left" w:pos="880"/>
        </w:tabs>
        <w:suppressAutoHyphens/>
        <w:spacing w:before="60" w:after="120" w:line="-230" w:lineRule="auto"/>
        <w:jc w:val="both"/>
        <w:rPr>
          <w:szCs w:val="24"/>
          <w:lang w:eastAsia="ko-KR"/>
        </w:rPr>
      </w:pPr>
      <w:bookmarkStart w:id="828" w:name="_Ref43283584"/>
      <w:bookmarkStart w:id="829" w:name="_Toc177698562"/>
      <w:r w:rsidRPr="00826850">
        <w:rPr>
          <w:szCs w:val="24"/>
          <w:lang w:eastAsia="ko-KR"/>
        </w:rPr>
        <w:t>Inter-Layer Relations</w:t>
      </w:r>
      <w:bookmarkEnd w:id="828"/>
      <w:bookmarkEnd w:id="829"/>
    </w:p>
    <w:p w14:paraId="6CBBF4B9" w14:textId="3DDC8E0D" w:rsidR="00D56A17" w:rsidRPr="00826850" w:rsidRDefault="00D56A17" w:rsidP="00F81F4B">
      <w:pPr>
        <w:jc w:val="both"/>
        <w:rPr>
          <w:lang w:eastAsia="ko-KR"/>
        </w:rPr>
      </w:pPr>
      <w:r w:rsidRPr="00826850">
        <w:t xml:space="preserve">To handle the interaction between several layers, it is necessary to represent the relationships between them. IndoorGML does this through the Inter-Layer connection which describes the spatial relationships (topology) between two layers. Unlike the topological relationships between cells of a same layer which are ruled by the </w:t>
      </w:r>
      <w:proofErr w:type="spellStart"/>
      <w:r w:rsidRPr="00826850">
        <w:t>Poincaré</w:t>
      </w:r>
      <w:proofErr w:type="spellEnd"/>
      <w:r w:rsidRPr="00826850">
        <w:t xml:space="preserve"> Duality (adjacency only), the inter-layer relations are ruled by the 9-intersection </w:t>
      </w:r>
      <w:r w:rsidRPr="00826850">
        <w:lastRenderedPageBreak/>
        <w:t>model (</w:t>
      </w:r>
      <w:proofErr w:type="spellStart"/>
      <w:r w:rsidRPr="00826850">
        <w:t>Egenhofer</w:t>
      </w:r>
      <w:proofErr w:type="spellEnd"/>
      <w:ins w:id="830" w:author="Taehoon KIM" w:date="2024-09-19T03:11:00Z" w16du:dateUtc="2024-09-18T18:11:00Z">
        <w:r w:rsidR="00F46DBF">
          <w:t>,</w:t>
        </w:r>
      </w:ins>
      <w:r w:rsidRPr="00826850">
        <w:t xml:space="preserve"> 1989). IndoorGML 2.0 concentrates on six relationships</w:t>
      </w:r>
      <w:r w:rsidR="00B56A3C">
        <w:t>:</w:t>
      </w:r>
      <w:r w:rsidRPr="00826850">
        <w:t xml:space="preserve"> </w:t>
      </w:r>
      <w:r w:rsidRPr="00826850">
        <w:rPr>
          <w:i/>
          <w:iCs/>
        </w:rPr>
        <w:t xml:space="preserve">contains, within, covers, </w:t>
      </w:r>
      <w:proofErr w:type="spellStart"/>
      <w:r w:rsidRPr="00826850">
        <w:rPr>
          <w:i/>
          <w:iCs/>
        </w:rPr>
        <w:t>coveredBy</w:t>
      </w:r>
      <w:proofErr w:type="spellEnd"/>
      <w:r w:rsidRPr="00826850">
        <w:t xml:space="preserve">, </w:t>
      </w:r>
      <w:r w:rsidRPr="00826850">
        <w:rPr>
          <w:i/>
          <w:iCs/>
        </w:rPr>
        <w:t xml:space="preserve">overlaps and equals </w:t>
      </w:r>
      <w:r w:rsidRPr="00826850">
        <w:t>between cells in the Primal space and nodes in Dual space</w:t>
      </w:r>
      <w:r w:rsidR="00B471EE" w:rsidRPr="00511073">
        <w:t>.</w:t>
      </w:r>
    </w:p>
    <w:p w14:paraId="01A8406B" w14:textId="77777777" w:rsidR="00D56A17" w:rsidRPr="00826850" w:rsidRDefault="00D56A17" w:rsidP="00D56A17">
      <w:pPr>
        <w:keepNext/>
        <w:jc w:val="center"/>
      </w:pPr>
      <w:r w:rsidRPr="00826850">
        <w:rPr>
          <w:noProof/>
        </w:rPr>
        <w:drawing>
          <wp:inline distT="0" distB="0" distL="0" distR="0" wp14:anchorId="6E8ABCE3" wp14:editId="5B7D3551">
            <wp:extent cx="3711388" cy="2854778"/>
            <wp:effectExtent l="0" t="0" r="3810" b="3175"/>
            <wp:docPr id="62" name="그림 3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 name="그림 31" descr="Shape&#10;&#10;Description automatically generated"/>
                    <pic:cNvPicPr>
                      <a:picLocks noChangeAspect="1"/>
                    </pic:cNvPicPr>
                  </pic:nvPicPr>
                  <pic:blipFill>
                    <a:blip r:embed="rId39">
                      <a:extLst>
                        <a:ext uri="{28A0092B-C50C-407E-A947-70E740481C1C}">
                          <a14:useLocalDpi xmlns:a14="http://schemas.microsoft.com/office/drawing/2010/main" val="0"/>
                        </a:ext>
                      </a:extLst>
                    </a:blip>
                    <a:srcRect/>
                    <a:stretch/>
                  </pic:blipFill>
                  <pic:spPr>
                    <a:xfrm>
                      <a:off x="0" y="0"/>
                      <a:ext cx="3711388" cy="2854778"/>
                    </a:xfrm>
                    <a:prstGeom prst="rect">
                      <a:avLst/>
                    </a:prstGeom>
                  </pic:spPr>
                </pic:pic>
              </a:graphicData>
            </a:graphic>
          </wp:inline>
        </w:drawing>
      </w:r>
    </w:p>
    <w:p w14:paraId="2EBBE8DE" w14:textId="3A6F186F" w:rsidR="00D56A17" w:rsidRPr="00826850" w:rsidRDefault="00D56A17" w:rsidP="00D56A17">
      <w:pPr>
        <w:pStyle w:val="Caption"/>
        <w:rPr>
          <w:rFonts w:cs="Times New Roman"/>
          <w:szCs w:val="24"/>
          <w:lang w:eastAsia="ko-KR"/>
        </w:rPr>
      </w:pPr>
      <w:bookmarkStart w:id="831" w:name="_Ref81075519"/>
      <w:bookmarkStart w:id="832" w:name="_Ref81075512"/>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13</w:t>
      </w:r>
      <w:r w:rsidRPr="00826850">
        <w:rPr>
          <w:rFonts w:cs="Times New Roman"/>
          <w:szCs w:val="24"/>
        </w:rPr>
        <w:fldChar w:fldCharType="end"/>
      </w:r>
      <w:bookmarkEnd w:id="831"/>
      <w:r w:rsidRPr="00826850">
        <w:rPr>
          <w:rFonts w:cs="Times New Roman"/>
          <w:szCs w:val="24"/>
        </w:rPr>
        <w:t xml:space="preserve">: </w:t>
      </w:r>
      <w:proofErr w:type="spellStart"/>
      <w:r w:rsidRPr="00826850">
        <w:rPr>
          <w:rFonts w:cs="Times New Roman"/>
          <w:szCs w:val="24"/>
        </w:rPr>
        <w:t>Corresponding</w:t>
      </w:r>
      <w:proofErr w:type="spellEnd"/>
      <w:r w:rsidRPr="00826850">
        <w:rPr>
          <w:rFonts w:cs="Times New Roman"/>
          <w:szCs w:val="24"/>
        </w:rPr>
        <w:t xml:space="preserve"> Primal and Dual </w:t>
      </w:r>
      <w:proofErr w:type="spellStart"/>
      <w:r w:rsidRPr="00826850">
        <w:rPr>
          <w:rFonts w:cs="Times New Roman"/>
          <w:szCs w:val="24"/>
        </w:rPr>
        <w:t>spaces</w:t>
      </w:r>
      <w:proofErr w:type="spellEnd"/>
      <w:r w:rsidRPr="00826850">
        <w:rPr>
          <w:rFonts w:cs="Times New Roman"/>
          <w:szCs w:val="24"/>
        </w:rPr>
        <w:t xml:space="preserve"> </w:t>
      </w:r>
      <w:proofErr w:type="spellStart"/>
      <w:r w:rsidRPr="00826850">
        <w:rPr>
          <w:rFonts w:cs="Times New Roman"/>
          <w:szCs w:val="24"/>
        </w:rPr>
        <w:t>of</w:t>
      </w:r>
      <w:proofErr w:type="spellEnd"/>
      <w:r w:rsidRPr="00826850">
        <w:rPr>
          <w:rFonts w:cs="Times New Roman"/>
          <w:szCs w:val="24"/>
        </w:rPr>
        <w:t xml:space="preserve"> different </w:t>
      </w:r>
      <w:proofErr w:type="spellStart"/>
      <w:r w:rsidRPr="00826850">
        <w:rPr>
          <w:rFonts w:cs="Times New Roman"/>
          <w:szCs w:val="24"/>
        </w:rPr>
        <w:t>thematic</w:t>
      </w:r>
      <w:proofErr w:type="spellEnd"/>
      <w:r w:rsidRPr="00826850">
        <w:rPr>
          <w:rFonts w:cs="Times New Roman"/>
          <w:szCs w:val="24"/>
        </w:rPr>
        <w:t xml:space="preserve"> </w:t>
      </w:r>
      <w:proofErr w:type="spellStart"/>
      <w:r w:rsidRPr="00826850">
        <w:rPr>
          <w:rFonts w:cs="Times New Roman"/>
          <w:szCs w:val="24"/>
        </w:rPr>
        <w:t>layers</w:t>
      </w:r>
      <w:proofErr w:type="spellEnd"/>
      <w:r w:rsidRPr="00826850">
        <w:rPr>
          <w:rFonts w:cs="Times New Roman"/>
          <w:szCs w:val="24"/>
        </w:rPr>
        <w:t>.</w:t>
      </w:r>
      <w:bookmarkEnd w:id="832"/>
    </w:p>
    <w:p w14:paraId="79E155A0" w14:textId="2FA089A2" w:rsidR="00D56A17" w:rsidRDefault="00D56A17" w:rsidP="00D56A17">
      <w:pPr>
        <w:pStyle w:val="Default"/>
        <w:spacing w:before="80"/>
        <w:jc w:val="both"/>
        <w:rPr>
          <w:color w:val="auto"/>
          <w:lang w:val="en-GB" w:eastAsia="en-US"/>
        </w:rPr>
      </w:pPr>
      <w:r w:rsidRPr="00826850">
        <w:rPr>
          <w:color w:val="auto"/>
          <w:lang w:val="en-GB" w:eastAsia="en-US"/>
        </w:rPr>
        <w:t>As illustrated in</w:t>
      </w:r>
      <w:r w:rsidRPr="00826850">
        <w:rPr>
          <w:lang w:val="en-GB"/>
        </w:rPr>
        <w:t xml:space="preserve"> </w:t>
      </w:r>
      <w:r w:rsidRPr="00826850">
        <w:fldChar w:fldCharType="begin"/>
      </w:r>
      <w:r w:rsidRPr="00826850">
        <w:rPr>
          <w:color w:val="auto"/>
          <w:lang w:val="en-GB"/>
        </w:rPr>
        <w:instrText xml:space="preserve"> REF _Ref81075519 \h  \* MERGEFORMAT </w:instrText>
      </w:r>
      <w:r w:rsidRPr="00826850">
        <w:fldChar w:fldCharType="separate"/>
      </w:r>
      <w:r w:rsidR="00255A88" w:rsidRPr="00826850">
        <w:t xml:space="preserve">Figure </w:t>
      </w:r>
      <w:r w:rsidR="00255A88">
        <w:rPr>
          <w:noProof/>
        </w:rPr>
        <w:t>13</w:t>
      </w:r>
      <w:r w:rsidRPr="00826850">
        <w:fldChar w:fldCharType="end"/>
      </w:r>
      <w:r w:rsidRPr="00826850">
        <w:rPr>
          <w:color w:val="auto"/>
          <w:lang w:val="en-GB" w:eastAsia="en-US"/>
        </w:rPr>
        <w:t>, there are three space layers</w:t>
      </w:r>
      <w:r w:rsidR="00353C18">
        <w:rPr>
          <w:color w:val="auto"/>
          <w:lang w:val="en-GB" w:eastAsia="en-US"/>
        </w:rPr>
        <w:t>.</w:t>
      </w:r>
      <w:r w:rsidRPr="00826850">
        <w:rPr>
          <w:color w:val="auto"/>
          <w:lang w:val="en-GB" w:eastAsia="en-US"/>
        </w:rPr>
        <w:t xml:space="preserve"> </w:t>
      </w:r>
      <w:r w:rsidR="00353C18">
        <w:rPr>
          <w:color w:val="auto"/>
          <w:lang w:val="en-GB" w:eastAsia="en-US"/>
        </w:rPr>
        <w:t>E</w:t>
      </w:r>
      <w:r w:rsidRPr="00826850">
        <w:rPr>
          <w:color w:val="auto"/>
          <w:lang w:val="en-GB" w:eastAsia="en-US"/>
        </w:rPr>
        <w:t xml:space="preserve">ach layer has its </w:t>
      </w:r>
      <w:r w:rsidRPr="00511073">
        <w:rPr>
          <w:color w:val="auto"/>
          <w:lang w:val="en-GB" w:eastAsia="en-US"/>
        </w:rPr>
        <w:t xml:space="preserve">own </w:t>
      </w:r>
      <w:r w:rsidR="00531C9B" w:rsidRPr="00511073">
        <w:rPr>
          <w:color w:val="auto"/>
          <w:lang w:val="en-GB" w:eastAsia="en-US"/>
        </w:rPr>
        <w:t>P</w:t>
      </w:r>
      <w:r w:rsidRPr="00511073">
        <w:rPr>
          <w:color w:val="auto"/>
          <w:lang w:val="en-GB" w:eastAsia="en-US"/>
        </w:rPr>
        <w:t xml:space="preserve">rimal and </w:t>
      </w:r>
      <w:r w:rsidR="00531C9B" w:rsidRPr="00511073">
        <w:rPr>
          <w:color w:val="auto"/>
          <w:lang w:val="en-GB" w:eastAsia="en-US"/>
        </w:rPr>
        <w:t>D</w:t>
      </w:r>
      <w:r w:rsidRPr="00511073">
        <w:rPr>
          <w:color w:val="auto"/>
          <w:lang w:val="en-GB" w:eastAsia="en-US"/>
        </w:rPr>
        <w:t>ual</w:t>
      </w:r>
      <w:r w:rsidRPr="00826850">
        <w:rPr>
          <w:color w:val="auto"/>
          <w:lang w:val="en-GB" w:eastAsia="en-US"/>
        </w:rPr>
        <w:t xml:space="preserve"> space representation. Following the same indoor tracking example, </w:t>
      </w:r>
      <w:r w:rsidRPr="00826850">
        <w:fldChar w:fldCharType="begin"/>
      </w:r>
      <w:r w:rsidRPr="00826850">
        <w:rPr>
          <w:color w:val="auto"/>
          <w:lang w:val="en-GB" w:eastAsia="en-US"/>
        </w:rPr>
        <w:instrText xml:space="preserve"> REF _Ref43283461 \h  \* MERGEFORMAT </w:instrText>
      </w:r>
      <w:r w:rsidRPr="00826850">
        <w:fldChar w:fldCharType="separate"/>
      </w:r>
      <w:r w:rsidR="00255A88" w:rsidRPr="00255A88">
        <w:rPr>
          <w:lang w:val="en-GB"/>
        </w:rPr>
        <w:t xml:space="preserve">Figure </w:t>
      </w:r>
      <w:r w:rsidR="00255A88" w:rsidRPr="00255A88">
        <w:rPr>
          <w:noProof/>
          <w:lang w:val="en-GB"/>
        </w:rPr>
        <w:t>14</w:t>
      </w:r>
      <w:r w:rsidRPr="00826850">
        <w:fldChar w:fldCharType="end"/>
      </w:r>
      <w:r w:rsidRPr="00826850">
        <w:rPr>
          <w:color w:val="auto"/>
          <w:lang w:val="en-GB" w:eastAsia="en-US"/>
        </w:rPr>
        <w:t xml:space="preserve"> illustrates the inter-layer relations between the dual spaces of the layers in </w:t>
      </w:r>
      <w:r w:rsidRPr="00826850">
        <w:fldChar w:fldCharType="begin"/>
      </w:r>
      <w:r w:rsidRPr="00826850">
        <w:rPr>
          <w:color w:val="auto"/>
          <w:lang w:val="en-GB" w:eastAsia="en-US"/>
        </w:rPr>
        <w:instrText xml:space="preserve"> REF _Ref43283286 \h  \* MERGEFORMAT </w:instrText>
      </w:r>
      <w:r w:rsidRPr="00826850">
        <w:fldChar w:fldCharType="separate"/>
      </w:r>
      <w:r w:rsidR="00255A88" w:rsidRPr="00255A88">
        <w:rPr>
          <w:lang w:val="en-GB"/>
        </w:rPr>
        <w:t xml:space="preserve">Figure </w:t>
      </w:r>
      <w:r w:rsidR="00255A88" w:rsidRPr="00255A88">
        <w:rPr>
          <w:noProof/>
          <w:lang w:val="en-GB"/>
        </w:rPr>
        <w:t>12</w:t>
      </w:r>
      <w:r w:rsidRPr="00826850">
        <w:fldChar w:fldCharType="end"/>
      </w:r>
      <w:r w:rsidRPr="00826850">
        <w:rPr>
          <w:color w:val="auto"/>
          <w:lang w:val="en-GB" w:eastAsia="en-US"/>
        </w:rPr>
        <w:t xml:space="preserve">. </w:t>
      </w:r>
      <w:r w:rsidRPr="00826850">
        <w:rPr>
          <w:color w:val="auto"/>
          <w:lang w:val="en-GB"/>
        </w:rPr>
        <w:t>In a topographic layer, t</w:t>
      </w:r>
      <w:r w:rsidRPr="00826850">
        <w:rPr>
          <w:color w:val="auto"/>
          <w:lang w:val="en-GB" w:eastAsia="en-US"/>
        </w:rPr>
        <w:t>he nodes represent the possible states of a navigating object and correspond to cells with volumetric extent in primal space</w:t>
      </w:r>
      <w:r w:rsidRPr="00826850">
        <w:rPr>
          <w:color w:val="auto"/>
          <w:lang w:val="en-GB"/>
        </w:rPr>
        <w:t xml:space="preserve"> (e.g., rooms)</w:t>
      </w:r>
      <w:r w:rsidR="001E2815">
        <w:rPr>
          <w:color w:val="auto"/>
          <w:lang w:val="en-GB"/>
        </w:rPr>
        <w:t xml:space="preserve">. </w:t>
      </w:r>
      <w:r w:rsidR="00852052" w:rsidRPr="00511073">
        <w:rPr>
          <w:color w:val="auto"/>
          <w:lang w:val="en-GB"/>
        </w:rPr>
        <w:t>T</w:t>
      </w:r>
      <w:r w:rsidRPr="00511073">
        <w:rPr>
          <w:color w:val="auto"/>
          <w:lang w:val="en-GB" w:eastAsia="en-US"/>
        </w:rPr>
        <w:t>he edges represent state transitions, i.e., the movement of an object</w:t>
      </w:r>
      <w:r w:rsidRPr="00511073">
        <w:rPr>
          <w:color w:val="auto"/>
          <w:lang w:val="en-GB"/>
        </w:rPr>
        <w:t xml:space="preserve"> from one space to another.</w:t>
      </w:r>
      <w:r w:rsidRPr="00511073">
        <w:rPr>
          <w:color w:val="auto"/>
          <w:lang w:val="en-GB" w:eastAsia="en-US"/>
        </w:rPr>
        <w:t xml:space="preserve"> They correspond to </w:t>
      </w:r>
      <w:r w:rsidRPr="00511073">
        <w:rPr>
          <w:color w:val="auto"/>
          <w:lang w:val="en-GB"/>
        </w:rPr>
        <w:t>connectivity</w:t>
      </w:r>
      <w:r w:rsidRPr="00511073">
        <w:rPr>
          <w:color w:val="auto"/>
          <w:lang w:val="en-GB" w:eastAsia="en-US"/>
        </w:rPr>
        <w:t xml:space="preserve"> relations between the cells in primal space (e.g., </w:t>
      </w:r>
      <w:r w:rsidR="0029204C" w:rsidRPr="00511073">
        <w:rPr>
          <w:color w:val="auto"/>
          <w:lang w:val="en-GB" w:eastAsia="en-US"/>
        </w:rPr>
        <w:t xml:space="preserve">adjacent </w:t>
      </w:r>
      <w:r w:rsidRPr="00511073">
        <w:rPr>
          <w:color w:val="auto"/>
          <w:lang w:val="en-GB" w:eastAsia="en-US"/>
        </w:rPr>
        <w:t xml:space="preserve">rooms </w:t>
      </w:r>
      <w:r w:rsidRPr="00511073">
        <w:rPr>
          <w:color w:val="auto"/>
          <w:lang w:val="en-GB"/>
        </w:rPr>
        <w:t xml:space="preserve">connected </w:t>
      </w:r>
      <w:r w:rsidR="0029204C" w:rsidRPr="00511073">
        <w:rPr>
          <w:color w:val="auto"/>
          <w:lang w:val="en-GB"/>
        </w:rPr>
        <w:t xml:space="preserve">by </w:t>
      </w:r>
      <w:r w:rsidRPr="00511073">
        <w:rPr>
          <w:color w:val="auto"/>
          <w:lang w:val="en-GB"/>
        </w:rPr>
        <w:t>a door</w:t>
      </w:r>
      <w:r w:rsidRPr="00511073">
        <w:rPr>
          <w:color w:val="auto"/>
          <w:lang w:val="en-GB" w:eastAsia="en-US"/>
        </w:rPr>
        <w:t>).</w:t>
      </w:r>
      <w:r w:rsidRPr="00511073">
        <w:rPr>
          <w:color w:val="auto"/>
          <w:lang w:val="en-GB"/>
        </w:rPr>
        <w:t xml:space="preserve"> In the sensor space, the graph has a slightly different structure. The nodes represent again the cells (e.g., the entire coverage space of a </w:t>
      </w:r>
      <w:r w:rsidRPr="00511073">
        <w:rPr>
          <w:lang w:val="en-GB"/>
        </w:rPr>
        <w:t>Wi-Fi</w:t>
      </w:r>
      <w:r w:rsidRPr="00511073" w:rsidDel="00C86909">
        <w:rPr>
          <w:color w:val="auto"/>
          <w:lang w:val="en-GB"/>
        </w:rPr>
        <w:t xml:space="preserve"> </w:t>
      </w:r>
      <w:r w:rsidRPr="00511073">
        <w:rPr>
          <w:color w:val="auto"/>
          <w:lang w:val="en-GB"/>
        </w:rPr>
        <w:t>transmitter)</w:t>
      </w:r>
      <w:r w:rsidR="003C454F" w:rsidRPr="00511073">
        <w:rPr>
          <w:color w:val="auto"/>
          <w:lang w:val="en-GB"/>
        </w:rPr>
        <w:t>; t</w:t>
      </w:r>
      <w:r w:rsidRPr="00511073">
        <w:rPr>
          <w:color w:val="auto"/>
          <w:lang w:val="en-GB"/>
        </w:rPr>
        <w:t>he edges</w:t>
      </w:r>
      <w:r w:rsidRPr="00826850">
        <w:rPr>
          <w:color w:val="auto"/>
          <w:lang w:val="en-GB"/>
        </w:rPr>
        <w:t xml:space="preserve"> represent the transition from one space to another based on the neighbouring </w:t>
      </w:r>
      <w:r w:rsidRPr="00826850">
        <w:rPr>
          <w:lang w:val="en-GB"/>
        </w:rPr>
        <w:t>Wi-Fi</w:t>
      </w:r>
      <w:r w:rsidRPr="00826850" w:rsidDel="00C86909">
        <w:rPr>
          <w:color w:val="auto"/>
          <w:lang w:val="en-GB"/>
        </w:rPr>
        <w:t xml:space="preserve"> </w:t>
      </w:r>
      <w:r w:rsidRPr="00826850">
        <w:rPr>
          <w:color w:val="auto"/>
          <w:lang w:val="en-GB"/>
        </w:rPr>
        <w:t xml:space="preserve">coverage spaces. </w:t>
      </w:r>
      <w:del w:id="833" w:author="Taehoon KIM" w:date="2024-09-19T03:13:00Z" w16du:dateUtc="2024-09-18T18:13:00Z">
        <w:r w:rsidRPr="00826850" w:rsidDel="00F46DBF">
          <w:rPr>
            <w:color w:val="auto"/>
            <w:lang w:val="en-GB" w:eastAsia="en-US"/>
          </w:rPr>
          <w:delText xml:space="preserve"> </w:delText>
        </w:r>
      </w:del>
      <w:r w:rsidRPr="00826850">
        <w:rPr>
          <w:color w:val="auto"/>
          <w:lang w:val="en-GB" w:eastAsia="en-US"/>
        </w:rPr>
        <w:t>Since the layers cover the same real-world space, the separated dual graphs can be combined into a multi</w:t>
      </w:r>
      <w:r w:rsidRPr="00826850">
        <w:rPr>
          <w:color w:val="auto"/>
          <w:lang w:val="en-GB"/>
        </w:rPr>
        <w:t>-</w:t>
      </w:r>
      <w:r w:rsidRPr="00826850">
        <w:rPr>
          <w:color w:val="auto"/>
          <w:lang w:val="en-GB" w:eastAsia="en-US"/>
        </w:rPr>
        <w:t xml:space="preserve">layered graph. </w:t>
      </w:r>
    </w:p>
    <w:p w14:paraId="4E910E09" w14:textId="4C013C05" w:rsidR="00D56A17" w:rsidRPr="00826850" w:rsidRDefault="00D56A17" w:rsidP="00D56A17">
      <w:pPr>
        <w:pStyle w:val="Default"/>
        <w:spacing w:before="80"/>
        <w:jc w:val="both"/>
        <w:rPr>
          <w:color w:val="auto"/>
          <w:lang w:val="en-GB"/>
        </w:rPr>
      </w:pPr>
      <w:r w:rsidRPr="00826850">
        <w:rPr>
          <w:color w:val="auto"/>
          <w:lang w:val="en-GB"/>
        </w:rPr>
        <w:fldChar w:fldCharType="begin"/>
      </w:r>
      <w:r w:rsidRPr="00826850">
        <w:rPr>
          <w:color w:val="auto"/>
          <w:lang w:val="en-GB"/>
        </w:rPr>
        <w:instrText xml:space="preserve"> REF _Ref43283461 \h  \* MERGEFORMAT </w:instrText>
      </w:r>
      <w:r w:rsidRPr="00826850">
        <w:rPr>
          <w:color w:val="auto"/>
          <w:lang w:val="en-GB"/>
        </w:rPr>
      </w:r>
      <w:r w:rsidRPr="00826850">
        <w:rPr>
          <w:color w:val="auto"/>
          <w:lang w:val="en-GB"/>
        </w:rPr>
        <w:fldChar w:fldCharType="separate"/>
      </w:r>
      <w:r w:rsidR="00255A88" w:rsidRPr="00826850">
        <w:t xml:space="preserve">Figure </w:t>
      </w:r>
      <w:r w:rsidR="00255A88">
        <w:rPr>
          <w:noProof/>
        </w:rPr>
        <w:t>14</w:t>
      </w:r>
      <w:r w:rsidRPr="00826850">
        <w:rPr>
          <w:color w:val="auto"/>
          <w:lang w:val="en-GB"/>
        </w:rPr>
        <w:fldChar w:fldCharType="end"/>
      </w:r>
      <w:r w:rsidRPr="00826850">
        <w:rPr>
          <w:color w:val="auto"/>
          <w:lang w:val="en-GB"/>
        </w:rPr>
        <w:t xml:space="preserve"> </w:t>
      </w:r>
      <w:r w:rsidR="005A3302" w:rsidRPr="00511073">
        <w:rPr>
          <w:color w:val="auto"/>
          <w:lang w:val="en-GB"/>
        </w:rPr>
        <w:t>illustrates</w:t>
      </w:r>
      <w:r w:rsidRPr="00826850">
        <w:rPr>
          <w:color w:val="auto"/>
          <w:lang w:val="en-GB"/>
        </w:rPr>
        <w:t xml:space="preserve"> relationships in the Dual space between the three Primal spaces given in</w:t>
      </w:r>
      <w:del w:id="834" w:author="Taehoon KIM" w:date="2024-09-19T03:15:00Z" w16du:dateUtc="2024-09-18T18:15:00Z">
        <w:r w:rsidRPr="00826850" w:rsidDel="00F46DBF">
          <w:rPr>
            <w:color w:val="auto"/>
            <w:lang w:val="en-GB"/>
          </w:rPr>
          <w:delText xml:space="preserve"> </w:delText>
        </w:r>
      </w:del>
      <w:r w:rsidRPr="00826850">
        <w:rPr>
          <w:color w:val="auto"/>
          <w:lang w:val="en-GB"/>
        </w:rPr>
        <w:t xml:space="preserve"> </w:t>
      </w:r>
      <w:r w:rsidRPr="00826850">
        <w:rPr>
          <w:color w:val="auto"/>
          <w:lang w:val="en-GB"/>
        </w:rPr>
        <w:fldChar w:fldCharType="begin"/>
      </w:r>
      <w:r w:rsidRPr="00826850">
        <w:rPr>
          <w:color w:val="auto"/>
          <w:lang w:val="en-GB"/>
        </w:rPr>
        <w:instrText xml:space="preserve"> REF _Ref81075519 \h  \* MERGEFORMAT </w:instrText>
      </w:r>
      <w:r w:rsidRPr="00826850">
        <w:rPr>
          <w:color w:val="auto"/>
          <w:lang w:val="en-GB"/>
        </w:rPr>
      </w:r>
      <w:r w:rsidRPr="00826850">
        <w:rPr>
          <w:color w:val="auto"/>
          <w:lang w:val="en-GB"/>
        </w:rPr>
        <w:fldChar w:fldCharType="separate"/>
      </w:r>
      <w:r w:rsidR="00255A88" w:rsidRPr="00826850">
        <w:t xml:space="preserve">Figure </w:t>
      </w:r>
      <w:r w:rsidR="00255A88">
        <w:rPr>
          <w:noProof/>
        </w:rPr>
        <w:t>13</w:t>
      </w:r>
      <w:r w:rsidRPr="00826850">
        <w:rPr>
          <w:color w:val="auto"/>
          <w:lang w:val="en-GB"/>
        </w:rPr>
        <w:fldChar w:fldCharType="end"/>
      </w:r>
      <w:r w:rsidRPr="00826850">
        <w:rPr>
          <w:color w:val="auto"/>
          <w:lang w:val="en-GB"/>
        </w:rPr>
        <w:t xml:space="preserve">: </w:t>
      </w:r>
      <w:r w:rsidR="00043430">
        <w:rPr>
          <w:color w:val="auto"/>
          <w:lang w:val="en-GB"/>
        </w:rPr>
        <w:t>T</w:t>
      </w:r>
      <w:r w:rsidRPr="00826850">
        <w:rPr>
          <w:color w:val="auto"/>
          <w:lang w:val="en-GB"/>
        </w:rPr>
        <w:t xml:space="preserve">opographic and two sensors’ spaces Wi-Fi and RFID. A novelty in </w:t>
      </w:r>
      <w:r w:rsidR="00043430">
        <w:rPr>
          <w:color w:val="auto"/>
          <w:lang w:val="en-GB"/>
        </w:rPr>
        <w:t xml:space="preserve">the </w:t>
      </w:r>
      <w:r w:rsidRPr="00826850">
        <w:rPr>
          <w:color w:val="auto"/>
          <w:lang w:val="en-GB"/>
        </w:rPr>
        <w:t xml:space="preserve">IndoorGML 2.0 </w:t>
      </w:r>
      <w:r w:rsidR="00043430">
        <w:rPr>
          <w:color w:val="auto"/>
          <w:lang w:val="en-GB"/>
        </w:rPr>
        <w:t xml:space="preserve">model </w:t>
      </w:r>
      <w:r w:rsidRPr="00826850">
        <w:rPr>
          <w:color w:val="auto"/>
          <w:lang w:val="en-GB"/>
        </w:rPr>
        <w:t xml:space="preserve">is the possibility </w:t>
      </w:r>
      <w:r w:rsidR="00043430">
        <w:rPr>
          <w:color w:val="auto"/>
          <w:lang w:val="en-GB"/>
        </w:rPr>
        <w:t>of</w:t>
      </w:r>
      <w:r w:rsidRPr="00826850">
        <w:rPr>
          <w:color w:val="auto"/>
          <w:lang w:val="en-GB"/>
        </w:rPr>
        <w:t xml:space="preserve"> represent</w:t>
      </w:r>
      <w:r w:rsidR="00043430">
        <w:rPr>
          <w:color w:val="auto"/>
          <w:lang w:val="en-GB"/>
        </w:rPr>
        <w:t>ing</w:t>
      </w:r>
      <w:r w:rsidRPr="00826850">
        <w:rPr>
          <w:color w:val="auto"/>
          <w:lang w:val="en-GB"/>
        </w:rPr>
        <w:t xml:space="preserve"> an inter-layer connection between two primal spaces. This is illustrated in </w:t>
      </w:r>
      <w:r w:rsidRPr="00826850">
        <w:rPr>
          <w:color w:val="auto"/>
          <w:lang w:val="en-GB"/>
        </w:rPr>
        <w:fldChar w:fldCharType="begin"/>
      </w:r>
      <w:r w:rsidRPr="00826850">
        <w:rPr>
          <w:color w:val="auto"/>
          <w:lang w:val="en-GB"/>
        </w:rPr>
        <w:instrText xml:space="preserve"> REF _Ref81128402 \h  \* MERGEFORMAT </w:instrText>
      </w:r>
      <w:r w:rsidRPr="00826850">
        <w:rPr>
          <w:color w:val="auto"/>
          <w:lang w:val="en-GB"/>
        </w:rPr>
      </w:r>
      <w:r w:rsidRPr="00826850">
        <w:rPr>
          <w:color w:val="auto"/>
          <w:lang w:val="en-GB"/>
        </w:rPr>
        <w:fldChar w:fldCharType="separate"/>
      </w:r>
      <w:r w:rsidR="00255A88" w:rsidRPr="00826850">
        <w:t xml:space="preserve">Figure </w:t>
      </w:r>
      <w:r w:rsidR="00255A88">
        <w:rPr>
          <w:noProof/>
        </w:rPr>
        <w:t>15</w:t>
      </w:r>
      <w:r w:rsidRPr="00826850">
        <w:rPr>
          <w:color w:val="auto"/>
          <w:lang w:val="en-GB"/>
        </w:rPr>
        <w:fldChar w:fldCharType="end"/>
      </w:r>
      <w:r w:rsidRPr="00826850">
        <w:rPr>
          <w:color w:val="auto"/>
          <w:lang w:val="en-GB"/>
        </w:rPr>
        <w:t xml:space="preserve"> where the inter-layer mechanism is used to represent a furnished room with a combination of two layers: </w:t>
      </w:r>
      <w:r w:rsidR="009C0FFD">
        <w:rPr>
          <w:color w:val="auto"/>
          <w:lang w:val="en-GB"/>
        </w:rPr>
        <w:t>One</w:t>
      </w:r>
      <w:r w:rsidRPr="00826850">
        <w:rPr>
          <w:color w:val="auto"/>
          <w:lang w:val="en-GB"/>
        </w:rPr>
        <w:t xml:space="preserve"> describing solely the cells of the room and opening</w:t>
      </w:r>
      <w:r w:rsidR="004D4AAE">
        <w:rPr>
          <w:color w:val="auto"/>
          <w:lang w:val="en-GB"/>
        </w:rPr>
        <w:t>s</w:t>
      </w:r>
      <w:r w:rsidRPr="00826850">
        <w:rPr>
          <w:color w:val="auto"/>
          <w:lang w:val="en-GB"/>
        </w:rPr>
        <w:t xml:space="preserve"> (</w:t>
      </w:r>
      <w:r w:rsidRPr="00826850">
        <w:rPr>
          <w:color w:val="auto"/>
          <w:lang w:val="en-GB"/>
        </w:rPr>
        <w:fldChar w:fldCharType="begin"/>
      </w:r>
      <w:r w:rsidRPr="00826850">
        <w:rPr>
          <w:color w:val="auto"/>
          <w:lang w:val="en-GB"/>
        </w:rPr>
        <w:instrText xml:space="preserve"> REF _Ref81128402 \h  \* MERGEFORMAT </w:instrText>
      </w:r>
      <w:r w:rsidRPr="00826850">
        <w:rPr>
          <w:color w:val="auto"/>
          <w:lang w:val="en-GB"/>
        </w:rPr>
      </w:r>
      <w:r w:rsidRPr="00826850">
        <w:rPr>
          <w:color w:val="auto"/>
          <w:lang w:val="en-GB"/>
        </w:rPr>
        <w:fldChar w:fldCharType="separate"/>
      </w:r>
      <w:r w:rsidR="00255A88" w:rsidRPr="00826850">
        <w:t xml:space="preserve">Figure </w:t>
      </w:r>
      <w:r w:rsidR="00255A88">
        <w:rPr>
          <w:noProof/>
        </w:rPr>
        <w:t>15</w:t>
      </w:r>
      <w:r w:rsidRPr="00826850">
        <w:rPr>
          <w:color w:val="auto"/>
          <w:lang w:val="en-GB"/>
        </w:rPr>
        <w:fldChar w:fldCharType="end"/>
      </w:r>
      <w:r w:rsidRPr="00826850">
        <w:rPr>
          <w:color w:val="auto"/>
          <w:lang w:val="en-GB"/>
        </w:rPr>
        <w:t xml:space="preserve">(b)) and one describing the </w:t>
      </w:r>
      <w:r w:rsidR="004D4AAE">
        <w:rPr>
          <w:color w:val="auto"/>
          <w:lang w:val="en-GB"/>
        </w:rPr>
        <w:t xml:space="preserve">furniture </w:t>
      </w:r>
      <w:proofErr w:type="spellStart"/>
      <w:r w:rsidRPr="00826850">
        <w:rPr>
          <w:color w:val="auto"/>
          <w:lang w:val="en-GB"/>
        </w:rPr>
        <w:t>CellSpaces</w:t>
      </w:r>
      <w:proofErr w:type="spellEnd"/>
      <w:r w:rsidRPr="00826850">
        <w:rPr>
          <w:color w:val="auto"/>
          <w:lang w:val="en-GB"/>
        </w:rPr>
        <w:t xml:space="preserve"> (</w:t>
      </w:r>
      <w:r w:rsidRPr="00826850">
        <w:rPr>
          <w:color w:val="auto"/>
          <w:lang w:val="en-GB"/>
        </w:rPr>
        <w:fldChar w:fldCharType="begin"/>
      </w:r>
      <w:r w:rsidRPr="00826850">
        <w:rPr>
          <w:color w:val="auto"/>
          <w:lang w:val="en-GB"/>
        </w:rPr>
        <w:instrText xml:space="preserve"> REF _Ref81128402 \h  \* MERGEFORMAT </w:instrText>
      </w:r>
      <w:r w:rsidRPr="00826850">
        <w:rPr>
          <w:color w:val="auto"/>
          <w:lang w:val="en-GB"/>
        </w:rPr>
      </w:r>
      <w:r w:rsidRPr="00826850">
        <w:rPr>
          <w:color w:val="auto"/>
          <w:lang w:val="en-GB"/>
        </w:rPr>
        <w:fldChar w:fldCharType="separate"/>
      </w:r>
      <w:r w:rsidR="00255A88" w:rsidRPr="00826850">
        <w:t xml:space="preserve">Figure </w:t>
      </w:r>
      <w:r w:rsidR="00255A88">
        <w:rPr>
          <w:noProof/>
        </w:rPr>
        <w:t>15</w:t>
      </w:r>
      <w:r w:rsidRPr="00826850">
        <w:rPr>
          <w:color w:val="auto"/>
          <w:lang w:val="en-GB"/>
        </w:rPr>
        <w:fldChar w:fldCharType="end"/>
      </w:r>
      <w:r w:rsidRPr="00826850">
        <w:rPr>
          <w:color w:val="auto"/>
          <w:lang w:val="en-GB"/>
        </w:rPr>
        <w:t xml:space="preserve">(c)). The relationship between the two layers can be qualified as a containment (layer 1 </w:t>
      </w:r>
      <w:r w:rsidRPr="00826850">
        <w:rPr>
          <w:i/>
          <w:iCs/>
          <w:color w:val="auto"/>
          <w:lang w:val="en-GB"/>
        </w:rPr>
        <w:t>contains</w:t>
      </w:r>
      <w:r w:rsidRPr="00826850">
        <w:rPr>
          <w:color w:val="auto"/>
          <w:lang w:val="en-GB"/>
        </w:rPr>
        <w:t xml:space="preserve"> layer 2, or layer 2 is </w:t>
      </w:r>
      <w:r w:rsidRPr="00826850">
        <w:rPr>
          <w:i/>
          <w:iCs/>
          <w:color w:val="auto"/>
          <w:lang w:val="en-GB"/>
        </w:rPr>
        <w:t>within</w:t>
      </w:r>
      <w:r w:rsidRPr="00826850">
        <w:rPr>
          <w:color w:val="auto"/>
          <w:lang w:val="en-GB"/>
        </w:rPr>
        <w:t xml:space="preserve"> layer 1). </w:t>
      </w:r>
      <w:proofErr w:type="gramStart"/>
      <w:r w:rsidRPr="00826850">
        <w:rPr>
          <w:color w:val="auto"/>
          <w:lang w:val="en-GB"/>
        </w:rPr>
        <w:t xml:space="preserve">This </w:t>
      </w:r>
      <w:r w:rsidR="005F667D">
        <w:rPr>
          <w:color w:val="auto"/>
          <w:lang w:val="en-GB"/>
        </w:rPr>
        <w:t>supports</w:t>
      </w:r>
      <w:proofErr w:type="gramEnd"/>
      <w:r w:rsidR="005F667D" w:rsidRPr="00826850">
        <w:rPr>
          <w:color w:val="auto"/>
          <w:lang w:val="en-GB"/>
        </w:rPr>
        <w:t xml:space="preserve"> </w:t>
      </w:r>
      <w:r w:rsidRPr="00826850">
        <w:rPr>
          <w:color w:val="auto"/>
          <w:lang w:val="en-GB"/>
        </w:rPr>
        <w:t>describing complex scenes while respecting the non-overlapping constraint of Poincare duality.</w:t>
      </w:r>
    </w:p>
    <w:p w14:paraId="6C9295FD" w14:textId="77777777" w:rsidR="00D56A17" w:rsidRPr="00D56A17" w:rsidRDefault="00D56A17" w:rsidP="00D56A17">
      <w:pPr>
        <w:pStyle w:val="Default"/>
        <w:spacing w:before="80"/>
        <w:jc w:val="both"/>
        <w:rPr>
          <w:color w:val="auto"/>
          <w:lang w:val="en-GB" w:eastAsia="en-US"/>
        </w:rPr>
      </w:pPr>
    </w:p>
    <w:p w14:paraId="549EE3AE" w14:textId="77777777" w:rsidR="00D56A17" w:rsidRPr="00826850" w:rsidRDefault="00D56A17" w:rsidP="00D56A17">
      <w:pPr>
        <w:pStyle w:val="Default"/>
        <w:spacing w:before="80"/>
        <w:jc w:val="center"/>
        <w:rPr>
          <w:color w:val="auto"/>
          <w:lang w:val="en-GB"/>
        </w:rPr>
      </w:pPr>
      <w:r w:rsidRPr="00826850">
        <w:rPr>
          <w:noProof/>
        </w:rPr>
        <w:lastRenderedPageBreak/>
        <w:drawing>
          <wp:inline distT="0" distB="0" distL="0" distR="0" wp14:anchorId="6D735125" wp14:editId="6E73F59F">
            <wp:extent cx="5100238" cy="3354705"/>
            <wp:effectExtent l="0" t="0" r="5715" b="0"/>
            <wp:docPr id="15520" name="그림 154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 name="그림 15456" descr="Diagram&#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100238" cy="3354705"/>
                    </a:xfrm>
                    <a:prstGeom prst="rect">
                      <a:avLst/>
                    </a:prstGeom>
                  </pic:spPr>
                </pic:pic>
              </a:graphicData>
            </a:graphic>
          </wp:inline>
        </w:drawing>
      </w:r>
    </w:p>
    <w:p w14:paraId="6E9178E1" w14:textId="21ACC32B" w:rsidR="00D56A17" w:rsidRPr="00826850" w:rsidRDefault="00D56A17" w:rsidP="00D56A17">
      <w:pPr>
        <w:pStyle w:val="Caption"/>
        <w:rPr>
          <w:rFonts w:cs="Times New Roman"/>
          <w:szCs w:val="24"/>
          <w:lang w:val="en-GB"/>
        </w:rPr>
      </w:pPr>
      <w:bookmarkStart w:id="835" w:name="_Ref43283461"/>
      <w:bookmarkStart w:id="836" w:name="_Ref81383652"/>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14</w:t>
      </w:r>
      <w:r w:rsidRPr="00826850">
        <w:rPr>
          <w:rFonts w:cs="Times New Roman"/>
          <w:szCs w:val="24"/>
        </w:rPr>
        <w:fldChar w:fldCharType="end"/>
      </w:r>
      <w:bookmarkEnd w:id="835"/>
      <w:r w:rsidRPr="00826850">
        <w:rPr>
          <w:rFonts w:cs="Times New Roman"/>
          <w:szCs w:val="24"/>
        </w:rPr>
        <w:t xml:space="preserve">: Inter-Layer </w:t>
      </w:r>
      <w:proofErr w:type="spellStart"/>
      <w:r w:rsidRPr="00826850">
        <w:rPr>
          <w:rFonts w:cs="Times New Roman"/>
          <w:szCs w:val="24"/>
        </w:rPr>
        <w:t>relations</w:t>
      </w:r>
      <w:proofErr w:type="spellEnd"/>
      <w:r w:rsidRPr="00826850">
        <w:rPr>
          <w:rFonts w:cs="Times New Roman"/>
          <w:szCs w:val="24"/>
        </w:rPr>
        <w:t xml:space="preserve"> </w:t>
      </w:r>
      <w:proofErr w:type="spellStart"/>
      <w:r w:rsidRPr="00826850">
        <w:rPr>
          <w:rFonts w:cs="Times New Roman"/>
          <w:szCs w:val="24"/>
        </w:rPr>
        <w:t>between</w:t>
      </w:r>
      <w:proofErr w:type="spellEnd"/>
      <w:r w:rsidRPr="00826850">
        <w:rPr>
          <w:rFonts w:cs="Times New Roman"/>
          <w:szCs w:val="24"/>
        </w:rPr>
        <w:t xml:space="preserve"> </w:t>
      </w:r>
      <w:proofErr w:type="spellStart"/>
      <w:r w:rsidRPr="00826850">
        <w:rPr>
          <w:rFonts w:cs="Times New Roman"/>
          <w:szCs w:val="24"/>
        </w:rPr>
        <w:t>three</w:t>
      </w:r>
      <w:proofErr w:type="spellEnd"/>
      <w:r w:rsidRPr="00826850">
        <w:rPr>
          <w:rFonts w:cs="Times New Roman"/>
          <w:szCs w:val="24"/>
        </w:rPr>
        <w:t xml:space="preserve"> different </w:t>
      </w:r>
      <w:proofErr w:type="spellStart"/>
      <w:r w:rsidRPr="00826850">
        <w:rPr>
          <w:rFonts w:cs="Times New Roman"/>
          <w:szCs w:val="24"/>
        </w:rPr>
        <w:t>layers</w:t>
      </w:r>
      <w:proofErr w:type="spellEnd"/>
      <w:r w:rsidRPr="00826850">
        <w:rPr>
          <w:rFonts w:cs="Times New Roman"/>
          <w:szCs w:val="24"/>
        </w:rPr>
        <w:t xml:space="preserve"> </w:t>
      </w:r>
      <w:proofErr w:type="spellStart"/>
      <w:r w:rsidRPr="00826850">
        <w:rPr>
          <w:rFonts w:cs="Times New Roman"/>
          <w:szCs w:val="24"/>
        </w:rPr>
        <w:t>of</w:t>
      </w:r>
      <w:proofErr w:type="spellEnd"/>
      <w:r w:rsidRPr="00826850">
        <w:rPr>
          <w:rFonts w:cs="Times New Roman"/>
          <w:szCs w:val="24"/>
        </w:rPr>
        <w:t xml:space="preserve"> a same </w:t>
      </w:r>
      <w:proofErr w:type="spellStart"/>
      <w:r w:rsidRPr="00826850">
        <w:rPr>
          <w:rFonts w:cs="Times New Roman"/>
          <w:szCs w:val="24"/>
        </w:rPr>
        <w:t>environment</w:t>
      </w:r>
      <w:bookmarkEnd w:id="836"/>
      <w:proofErr w:type="spellEnd"/>
      <w:ins w:id="837" w:author="Taehoon KIM" w:date="2024-09-19T03:12:00Z" w16du:dateUtc="2024-09-18T18:12:00Z">
        <w:r w:rsidR="00F46DBF">
          <w:rPr>
            <w:rFonts w:cs="Times New Roman"/>
            <w:szCs w:val="24"/>
          </w:rPr>
          <w:t>.</w:t>
        </w:r>
      </w:ins>
      <w:r w:rsidRPr="00826850">
        <w:rPr>
          <w:rFonts w:cs="Times New Roman"/>
          <w:noProof/>
          <w:szCs w:val="24"/>
          <w:lang w:val="en-GB"/>
        </w:rPr>
        <w:t xml:space="preserve"> </w:t>
      </w:r>
    </w:p>
    <w:p w14:paraId="2403B1B0" w14:textId="77777777" w:rsidR="00D56A17" w:rsidRPr="00826850" w:rsidRDefault="00D56A17" w:rsidP="00D56A17">
      <w:pPr>
        <w:pStyle w:val="Default"/>
        <w:spacing w:before="80"/>
        <w:rPr>
          <w:color w:val="auto"/>
          <w:lang w:val="en-GB"/>
        </w:rPr>
      </w:pPr>
    </w:p>
    <w:p w14:paraId="3CC47039" w14:textId="77777777" w:rsidR="00D56A17" w:rsidRPr="00826850" w:rsidRDefault="00D56A17" w:rsidP="00D56A17">
      <w:pPr>
        <w:pStyle w:val="Default"/>
        <w:keepNext/>
        <w:spacing w:before="80"/>
        <w:jc w:val="center"/>
      </w:pPr>
      <w:r w:rsidRPr="00826850">
        <w:rPr>
          <w:noProof/>
        </w:rPr>
        <w:drawing>
          <wp:inline distT="0" distB="0" distL="0" distR="0" wp14:anchorId="3054E0DD" wp14:editId="434345D8">
            <wp:extent cx="1960474" cy="1616207"/>
            <wp:effectExtent l="0" t="0" r="1905"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41"/>
                    <a:stretch>
                      <a:fillRect/>
                    </a:stretch>
                  </pic:blipFill>
                  <pic:spPr>
                    <a:xfrm>
                      <a:off x="0" y="0"/>
                      <a:ext cx="1971347" cy="1625171"/>
                    </a:xfrm>
                    <a:prstGeom prst="rect">
                      <a:avLst/>
                    </a:prstGeom>
                  </pic:spPr>
                </pic:pic>
              </a:graphicData>
            </a:graphic>
          </wp:inline>
        </w:drawing>
      </w:r>
      <w:r w:rsidRPr="00826850">
        <w:rPr>
          <w:noProof/>
        </w:rPr>
        <w:drawing>
          <wp:inline distT="0" distB="0" distL="0" distR="0" wp14:anchorId="06DB34DB" wp14:editId="228770AE">
            <wp:extent cx="1941391" cy="1615316"/>
            <wp:effectExtent l="0" t="0" r="1905" b="4445"/>
            <wp:docPr id="1822106624" name="Picture 182210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06624" name="Picture 1822106624"/>
                    <pic:cNvPicPr/>
                  </pic:nvPicPr>
                  <pic:blipFill>
                    <a:blip r:embed="rId42"/>
                    <a:stretch>
                      <a:fillRect/>
                    </a:stretch>
                  </pic:blipFill>
                  <pic:spPr>
                    <a:xfrm>
                      <a:off x="0" y="0"/>
                      <a:ext cx="1950260" cy="1622695"/>
                    </a:xfrm>
                    <a:prstGeom prst="rect">
                      <a:avLst/>
                    </a:prstGeom>
                  </pic:spPr>
                </pic:pic>
              </a:graphicData>
            </a:graphic>
          </wp:inline>
        </w:drawing>
      </w:r>
      <w:r w:rsidRPr="00826850">
        <w:t xml:space="preserve">  </w:t>
      </w:r>
      <w:r w:rsidRPr="00826850">
        <w:rPr>
          <w:noProof/>
        </w:rPr>
        <w:drawing>
          <wp:inline distT="0" distB="0" distL="0" distR="0" wp14:anchorId="40FA82C0" wp14:editId="6576DAC9">
            <wp:extent cx="1433779" cy="1536481"/>
            <wp:effectExtent l="0" t="0" r="0" b="6985"/>
            <wp:docPr id="1822106625" name="Picture 1822106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06625" name="Picture 182210662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442886" cy="1546240"/>
                    </a:xfrm>
                    <a:prstGeom prst="rect">
                      <a:avLst/>
                    </a:prstGeom>
                  </pic:spPr>
                </pic:pic>
              </a:graphicData>
            </a:graphic>
          </wp:inline>
        </w:drawing>
      </w:r>
    </w:p>
    <w:p w14:paraId="571218E4" w14:textId="77777777" w:rsidR="00D56A17" w:rsidRPr="00826850" w:rsidRDefault="00D56A17" w:rsidP="00D56A17">
      <w:pPr>
        <w:pStyle w:val="Default"/>
        <w:spacing w:before="80"/>
        <w:jc w:val="center"/>
        <w:rPr>
          <w:color w:val="auto"/>
          <w:lang w:val="en-GB"/>
        </w:rPr>
      </w:pPr>
      <w:r w:rsidRPr="00826850">
        <w:rPr>
          <w:color w:val="auto"/>
          <w:lang w:val="en-GB"/>
        </w:rPr>
        <w:t xml:space="preserve">          a)                                                                </w:t>
      </w:r>
      <w:proofErr w:type="gramStart"/>
      <w:r w:rsidRPr="00826850">
        <w:rPr>
          <w:color w:val="auto"/>
          <w:lang w:val="en-GB"/>
        </w:rPr>
        <w:t xml:space="preserve">b)   </w:t>
      </w:r>
      <w:proofErr w:type="gramEnd"/>
      <w:r w:rsidRPr="00826850">
        <w:rPr>
          <w:color w:val="auto"/>
          <w:lang w:val="en-GB"/>
        </w:rPr>
        <w:t xml:space="preserve">                                                          c)</w:t>
      </w:r>
    </w:p>
    <w:p w14:paraId="6C51C907" w14:textId="7FABEF34" w:rsidR="00AE5002" w:rsidRDefault="00D56A17" w:rsidP="00D56A17">
      <w:pPr>
        <w:pStyle w:val="Caption"/>
        <w:rPr>
          <w:rFonts w:cs="Times New Roman"/>
          <w:szCs w:val="24"/>
        </w:rPr>
      </w:pPr>
      <w:bookmarkStart w:id="838" w:name="_Ref81128402"/>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sidR="00255A88">
        <w:rPr>
          <w:rFonts w:cs="Times New Roman"/>
          <w:noProof/>
          <w:szCs w:val="24"/>
        </w:rPr>
        <w:t>15</w:t>
      </w:r>
      <w:r w:rsidRPr="00826850">
        <w:rPr>
          <w:rFonts w:cs="Times New Roman"/>
          <w:szCs w:val="24"/>
        </w:rPr>
        <w:fldChar w:fldCharType="end"/>
      </w:r>
      <w:bookmarkEnd w:id="838"/>
      <w:r w:rsidRPr="00826850">
        <w:rPr>
          <w:rFonts w:cs="Times New Roman"/>
          <w:szCs w:val="24"/>
        </w:rPr>
        <w:t>: Inter-</w:t>
      </w:r>
      <w:proofErr w:type="spellStart"/>
      <w:r w:rsidRPr="00826850">
        <w:rPr>
          <w:rFonts w:cs="Times New Roman"/>
          <w:szCs w:val="24"/>
        </w:rPr>
        <w:t>layer</w:t>
      </w:r>
      <w:proofErr w:type="spellEnd"/>
      <w:r w:rsidRPr="00826850">
        <w:rPr>
          <w:rFonts w:cs="Times New Roman"/>
          <w:szCs w:val="24"/>
        </w:rPr>
        <w:t xml:space="preserve"> </w:t>
      </w:r>
      <w:proofErr w:type="spellStart"/>
      <w:r w:rsidRPr="00826850">
        <w:rPr>
          <w:rFonts w:cs="Times New Roman"/>
          <w:szCs w:val="24"/>
        </w:rPr>
        <w:t>connection</w:t>
      </w:r>
      <w:proofErr w:type="spellEnd"/>
      <w:r w:rsidRPr="00826850">
        <w:rPr>
          <w:rFonts w:cs="Times New Roman"/>
          <w:szCs w:val="24"/>
        </w:rPr>
        <w:t xml:space="preserve"> </w:t>
      </w:r>
      <w:proofErr w:type="spellStart"/>
      <w:r w:rsidRPr="00826850">
        <w:rPr>
          <w:rFonts w:cs="Times New Roman"/>
          <w:szCs w:val="24"/>
        </w:rPr>
        <w:t>between</w:t>
      </w:r>
      <w:proofErr w:type="spellEnd"/>
      <w:r w:rsidRPr="00826850">
        <w:rPr>
          <w:rFonts w:cs="Times New Roman"/>
          <w:szCs w:val="24"/>
        </w:rPr>
        <w:t xml:space="preserve"> </w:t>
      </w:r>
      <w:proofErr w:type="spellStart"/>
      <w:r w:rsidRPr="00826850">
        <w:rPr>
          <w:rFonts w:cs="Times New Roman"/>
          <w:szCs w:val="24"/>
        </w:rPr>
        <w:t>two</w:t>
      </w:r>
      <w:proofErr w:type="spellEnd"/>
      <w:r w:rsidRPr="00826850">
        <w:rPr>
          <w:rFonts w:cs="Times New Roman"/>
          <w:szCs w:val="24"/>
        </w:rPr>
        <w:t xml:space="preserve"> </w:t>
      </w:r>
      <w:proofErr w:type="spellStart"/>
      <w:r w:rsidRPr="00826850">
        <w:rPr>
          <w:rFonts w:cs="Times New Roman"/>
          <w:szCs w:val="24"/>
        </w:rPr>
        <w:t>primal</w:t>
      </w:r>
      <w:proofErr w:type="spellEnd"/>
      <w:r w:rsidRPr="00826850">
        <w:rPr>
          <w:rFonts w:cs="Times New Roman"/>
          <w:szCs w:val="24"/>
        </w:rPr>
        <w:t xml:space="preserve"> </w:t>
      </w:r>
      <w:proofErr w:type="spellStart"/>
      <w:r w:rsidRPr="00826850">
        <w:rPr>
          <w:rFonts w:cs="Times New Roman"/>
          <w:szCs w:val="24"/>
        </w:rPr>
        <w:t>spaces</w:t>
      </w:r>
      <w:proofErr w:type="spellEnd"/>
      <w:r w:rsidRPr="00826850">
        <w:rPr>
          <w:rFonts w:cs="Times New Roman"/>
          <w:szCs w:val="24"/>
        </w:rPr>
        <w:t xml:space="preserve">. (a) </w:t>
      </w:r>
      <w:proofErr w:type="spellStart"/>
      <w:r w:rsidRPr="00826850">
        <w:rPr>
          <w:rFonts w:cs="Times New Roman"/>
          <w:szCs w:val="24"/>
        </w:rPr>
        <w:t>furnished</w:t>
      </w:r>
      <w:proofErr w:type="spellEnd"/>
      <w:r w:rsidRPr="00826850">
        <w:rPr>
          <w:rFonts w:cs="Times New Roman"/>
          <w:szCs w:val="24"/>
        </w:rPr>
        <w:t xml:space="preserve"> </w:t>
      </w:r>
      <w:proofErr w:type="spellStart"/>
      <w:r w:rsidRPr="00826850">
        <w:rPr>
          <w:rFonts w:cs="Times New Roman"/>
          <w:szCs w:val="24"/>
        </w:rPr>
        <w:t>room</w:t>
      </w:r>
      <w:proofErr w:type="spellEnd"/>
      <w:r w:rsidRPr="00826850">
        <w:rPr>
          <w:rFonts w:cs="Times New Roman"/>
          <w:szCs w:val="24"/>
        </w:rPr>
        <w:t xml:space="preserve">. (b) </w:t>
      </w:r>
      <w:proofErr w:type="spellStart"/>
      <w:r w:rsidRPr="00826850">
        <w:rPr>
          <w:rFonts w:cs="Times New Roman"/>
          <w:szCs w:val="24"/>
        </w:rPr>
        <w:t>cells</w:t>
      </w:r>
      <w:proofErr w:type="spellEnd"/>
      <w:r w:rsidRPr="00826850">
        <w:rPr>
          <w:rFonts w:cs="Times New Roman"/>
          <w:szCs w:val="24"/>
        </w:rPr>
        <w:t xml:space="preserve"> </w:t>
      </w:r>
      <w:proofErr w:type="spellStart"/>
      <w:r w:rsidRPr="00826850">
        <w:rPr>
          <w:rFonts w:cs="Times New Roman"/>
          <w:szCs w:val="24"/>
        </w:rPr>
        <w:t>of</w:t>
      </w:r>
      <w:proofErr w:type="spellEnd"/>
      <w:r w:rsidRPr="00826850">
        <w:rPr>
          <w:rFonts w:cs="Times New Roman"/>
          <w:szCs w:val="24"/>
        </w:rPr>
        <w:t xml:space="preserve"> </w:t>
      </w:r>
      <w:proofErr w:type="spellStart"/>
      <w:r w:rsidRPr="00826850">
        <w:rPr>
          <w:rFonts w:cs="Times New Roman"/>
          <w:szCs w:val="24"/>
        </w:rPr>
        <w:t>the</w:t>
      </w:r>
      <w:proofErr w:type="spellEnd"/>
      <w:r w:rsidRPr="00826850">
        <w:rPr>
          <w:rFonts w:cs="Times New Roman"/>
          <w:szCs w:val="24"/>
        </w:rPr>
        <w:t xml:space="preserve"> </w:t>
      </w:r>
      <w:proofErr w:type="spellStart"/>
      <w:r w:rsidRPr="00826850">
        <w:rPr>
          <w:rFonts w:cs="Times New Roman"/>
          <w:szCs w:val="24"/>
        </w:rPr>
        <w:t>room</w:t>
      </w:r>
      <w:proofErr w:type="spellEnd"/>
      <w:r w:rsidRPr="00826850">
        <w:rPr>
          <w:rFonts w:cs="Times New Roman"/>
          <w:szCs w:val="24"/>
        </w:rPr>
        <w:t xml:space="preserve"> and </w:t>
      </w:r>
      <w:proofErr w:type="spellStart"/>
      <w:r w:rsidRPr="00826850">
        <w:rPr>
          <w:rFonts w:cs="Times New Roman"/>
          <w:szCs w:val="24"/>
        </w:rPr>
        <w:t>door</w:t>
      </w:r>
      <w:proofErr w:type="spellEnd"/>
      <w:r w:rsidRPr="00826850">
        <w:rPr>
          <w:rFonts w:cs="Times New Roman"/>
          <w:szCs w:val="24"/>
        </w:rPr>
        <w:t xml:space="preserve"> </w:t>
      </w:r>
      <w:proofErr w:type="spellStart"/>
      <w:r w:rsidRPr="00826850">
        <w:rPr>
          <w:rFonts w:cs="Times New Roman"/>
          <w:szCs w:val="24"/>
        </w:rPr>
        <w:t>only</w:t>
      </w:r>
      <w:proofErr w:type="spellEnd"/>
      <w:r w:rsidRPr="00826850">
        <w:rPr>
          <w:rFonts w:cs="Times New Roman"/>
          <w:szCs w:val="24"/>
        </w:rPr>
        <w:t xml:space="preserve">. (c) </w:t>
      </w:r>
      <w:del w:id="839" w:author="Taehoon KIM" w:date="2024-09-19T03:17:00Z" w16du:dateUtc="2024-09-18T18:17:00Z">
        <w:r w:rsidRPr="00826850" w:rsidDel="00F46DBF">
          <w:rPr>
            <w:rFonts w:cs="Times New Roman"/>
            <w:szCs w:val="24"/>
          </w:rPr>
          <w:delText xml:space="preserve"> </w:delText>
        </w:r>
      </w:del>
      <w:proofErr w:type="spellStart"/>
      <w:r w:rsidRPr="00826850">
        <w:rPr>
          <w:rFonts w:cs="Times New Roman"/>
          <w:szCs w:val="24"/>
        </w:rPr>
        <w:t>cells</w:t>
      </w:r>
      <w:proofErr w:type="spellEnd"/>
      <w:r w:rsidRPr="00826850">
        <w:rPr>
          <w:rFonts w:cs="Times New Roman"/>
          <w:szCs w:val="24"/>
        </w:rPr>
        <w:t xml:space="preserve"> </w:t>
      </w:r>
      <w:proofErr w:type="spellStart"/>
      <w:r w:rsidRPr="00826850">
        <w:rPr>
          <w:rFonts w:cs="Times New Roman"/>
          <w:szCs w:val="24"/>
        </w:rPr>
        <w:t>of</w:t>
      </w:r>
      <w:proofErr w:type="spellEnd"/>
      <w:r w:rsidRPr="00826850">
        <w:rPr>
          <w:rFonts w:cs="Times New Roman"/>
          <w:szCs w:val="24"/>
        </w:rPr>
        <w:t xml:space="preserve"> </w:t>
      </w:r>
      <w:proofErr w:type="spellStart"/>
      <w:r w:rsidRPr="00826850">
        <w:rPr>
          <w:rFonts w:cs="Times New Roman"/>
          <w:szCs w:val="24"/>
        </w:rPr>
        <w:t>furnishing</w:t>
      </w:r>
      <w:proofErr w:type="spellEnd"/>
      <w:r w:rsidRPr="00826850">
        <w:rPr>
          <w:rFonts w:cs="Times New Roman"/>
          <w:szCs w:val="24"/>
        </w:rPr>
        <w:t xml:space="preserve"> </w:t>
      </w:r>
      <w:proofErr w:type="spellStart"/>
      <w:r w:rsidRPr="00826850">
        <w:rPr>
          <w:rFonts w:cs="Times New Roman"/>
          <w:szCs w:val="24"/>
        </w:rPr>
        <w:t>elements</w:t>
      </w:r>
      <w:proofErr w:type="spellEnd"/>
      <w:r w:rsidRPr="00826850">
        <w:rPr>
          <w:rFonts w:cs="Times New Roman"/>
          <w:szCs w:val="24"/>
        </w:rPr>
        <w:t xml:space="preserve"> </w:t>
      </w:r>
      <w:proofErr w:type="spellStart"/>
      <w:r w:rsidRPr="00826850">
        <w:rPr>
          <w:rFonts w:cs="Times New Roman"/>
          <w:szCs w:val="24"/>
        </w:rPr>
        <w:t>only</w:t>
      </w:r>
      <w:proofErr w:type="spellEnd"/>
      <w:r w:rsidRPr="00826850">
        <w:rPr>
          <w:rFonts w:cs="Times New Roman"/>
          <w:szCs w:val="24"/>
        </w:rPr>
        <w:t xml:space="preserve"> </w:t>
      </w:r>
      <w:proofErr w:type="spellStart"/>
      <w:r w:rsidRPr="00826850">
        <w:rPr>
          <w:rFonts w:cs="Times New Roman"/>
          <w:szCs w:val="24"/>
        </w:rPr>
        <w:t>represented</w:t>
      </w:r>
      <w:proofErr w:type="spellEnd"/>
      <w:r w:rsidRPr="00826850">
        <w:rPr>
          <w:rFonts w:cs="Times New Roman"/>
          <w:szCs w:val="24"/>
        </w:rPr>
        <w:t xml:space="preserve"> </w:t>
      </w:r>
      <w:proofErr w:type="spellStart"/>
      <w:r w:rsidRPr="00826850">
        <w:rPr>
          <w:rFonts w:cs="Times New Roman"/>
          <w:szCs w:val="24"/>
        </w:rPr>
        <w:t>by</w:t>
      </w:r>
      <w:proofErr w:type="spellEnd"/>
      <w:r w:rsidRPr="00826850">
        <w:rPr>
          <w:rFonts w:cs="Times New Roman"/>
          <w:szCs w:val="24"/>
        </w:rPr>
        <w:t xml:space="preserve"> </w:t>
      </w:r>
      <w:proofErr w:type="spellStart"/>
      <w:r w:rsidRPr="00826850">
        <w:rPr>
          <w:rFonts w:cs="Times New Roman"/>
          <w:szCs w:val="24"/>
        </w:rPr>
        <w:t>minmax</w:t>
      </w:r>
      <w:proofErr w:type="spellEnd"/>
      <w:r w:rsidRPr="00826850">
        <w:rPr>
          <w:rFonts w:cs="Times New Roman"/>
          <w:szCs w:val="24"/>
        </w:rPr>
        <w:t xml:space="preserve"> </w:t>
      </w:r>
      <w:proofErr w:type="spellStart"/>
      <w:r w:rsidRPr="00826850">
        <w:rPr>
          <w:rFonts w:cs="Times New Roman"/>
          <w:szCs w:val="24"/>
        </w:rPr>
        <w:t>boxes</w:t>
      </w:r>
      <w:proofErr w:type="spellEnd"/>
      <w:r w:rsidRPr="00826850">
        <w:rPr>
          <w:rFonts w:cs="Times New Roman"/>
          <w:szCs w:val="24"/>
        </w:rPr>
        <w:t>.</w:t>
      </w:r>
    </w:p>
    <w:p w14:paraId="189A0875" w14:textId="77777777" w:rsidR="00D56A17" w:rsidRPr="00826850" w:rsidRDefault="00D56A17" w:rsidP="00D56A17">
      <w:pPr>
        <w:pStyle w:val="Heading1"/>
        <w:tabs>
          <w:tab w:val="left" w:pos="400"/>
          <w:tab w:val="left" w:pos="560"/>
        </w:tabs>
        <w:suppressAutoHyphens/>
        <w:spacing w:before="270" w:after="120" w:line="-270" w:lineRule="auto"/>
        <w:jc w:val="both"/>
      </w:pPr>
      <w:bookmarkStart w:id="840" w:name="_Ref80118361"/>
      <w:bookmarkStart w:id="841" w:name="_Toc177698563"/>
      <w:r w:rsidRPr="00826850">
        <w:t>Data model</w:t>
      </w:r>
      <w:bookmarkEnd w:id="840"/>
      <w:bookmarkEnd w:id="841"/>
    </w:p>
    <w:p w14:paraId="68432E2B" w14:textId="1A8C24A3" w:rsidR="00D56A17" w:rsidRPr="00826850" w:rsidRDefault="00BB20AF" w:rsidP="00D56A17">
      <w:pPr>
        <w:pStyle w:val="Default"/>
        <w:spacing w:before="80"/>
        <w:jc w:val="both"/>
        <w:rPr>
          <w:color w:val="auto"/>
          <w:lang w:val="en-GB"/>
        </w:rPr>
      </w:pPr>
      <w:r>
        <w:t>T</w:t>
      </w:r>
      <w:r w:rsidR="00D56A17" w:rsidRPr="00826850">
        <w:t xml:space="preserve">his section presents the </w:t>
      </w:r>
      <w:r>
        <w:t xml:space="preserve">IndoorGML </w:t>
      </w:r>
      <w:r w:rsidR="00D56A17" w:rsidRPr="00826850">
        <w:t xml:space="preserve">conceptual data model </w:t>
      </w:r>
      <w:r w:rsidR="006B0B2C">
        <w:t>as</w:t>
      </w:r>
      <w:r w:rsidR="006B0B2C" w:rsidRPr="00826850">
        <w:t xml:space="preserve"> </w:t>
      </w:r>
      <w:r w:rsidR="00D56A17" w:rsidRPr="00826850">
        <w:t>UML class diagram</w:t>
      </w:r>
      <w:r>
        <w:t>s</w:t>
      </w:r>
      <w:r w:rsidR="00D56A17" w:rsidRPr="00826850">
        <w:t xml:space="preserve">. </w:t>
      </w:r>
    </w:p>
    <w:p w14:paraId="744F1444" w14:textId="77777777" w:rsidR="00D56A17" w:rsidRPr="00826850" w:rsidRDefault="00D56A17" w:rsidP="00D56A17">
      <w:pPr>
        <w:spacing w:after="160" w:line="259" w:lineRule="auto"/>
      </w:pPr>
    </w:p>
    <w:p w14:paraId="18C95D15" w14:textId="266378F8" w:rsidR="00D56A17" w:rsidRPr="00296D4A" w:rsidRDefault="00D56A17" w:rsidP="00872B63">
      <w:pPr>
        <w:pStyle w:val="Heading2"/>
        <w:numPr>
          <w:ilvl w:val="1"/>
          <w:numId w:val="62"/>
        </w:numPr>
        <w:tabs>
          <w:tab w:val="left" w:pos="540"/>
          <w:tab w:val="left" w:pos="700"/>
        </w:tabs>
        <w:suppressAutoHyphens/>
        <w:spacing w:before="60" w:after="120" w:line="-250" w:lineRule="auto"/>
        <w:jc w:val="both"/>
        <w:rPr>
          <w:szCs w:val="24"/>
        </w:rPr>
      </w:pPr>
      <w:bookmarkStart w:id="842" w:name="_Toc177698564"/>
      <w:r w:rsidRPr="00327F83">
        <w:rPr>
          <w:szCs w:val="24"/>
        </w:rPr>
        <w:t>IndoorGML Core Module</w:t>
      </w:r>
      <w:bookmarkEnd w:id="842"/>
    </w:p>
    <w:p w14:paraId="3D143F80" w14:textId="222288E8" w:rsidR="004D2D26" w:rsidRPr="00826850" w:rsidRDefault="004D2D26" w:rsidP="004D2D26">
      <w:r w:rsidRPr="004D2D26">
        <w:t xml:space="preserve"> </w:t>
      </w:r>
      <w:r w:rsidRPr="00826850">
        <w:t xml:space="preserve">The core module is composed of three main parts: </w:t>
      </w:r>
    </w:p>
    <w:p w14:paraId="4CD4F59B" w14:textId="0D664A93" w:rsidR="004D2D26" w:rsidRPr="00826850" w:rsidRDefault="00BB20AF" w:rsidP="004D2D26">
      <w:pPr>
        <w:pStyle w:val="ListParagraph"/>
        <w:numPr>
          <w:ilvl w:val="0"/>
          <w:numId w:val="30"/>
        </w:numPr>
        <w:ind w:leftChars="0"/>
      </w:pPr>
      <w:r>
        <w:t>T</w:t>
      </w:r>
      <w:r w:rsidR="004D2D26" w:rsidRPr="00826850">
        <w:t xml:space="preserve">he primal space which describes the cellular space (see section </w:t>
      </w:r>
      <w:r w:rsidR="004D2D26" w:rsidRPr="00826850">
        <w:fldChar w:fldCharType="begin"/>
      </w:r>
      <w:r w:rsidR="004D2D26" w:rsidRPr="00826850">
        <w:instrText xml:space="preserve"> REF _Ref43283544 \w \h  \* MERGEFORMAT </w:instrText>
      </w:r>
      <w:r w:rsidR="004D2D26" w:rsidRPr="00826850">
        <w:fldChar w:fldCharType="separate"/>
      </w:r>
      <w:r w:rsidR="00255A88">
        <w:t>7.2</w:t>
      </w:r>
      <w:r w:rsidR="004D2D26" w:rsidRPr="00826850">
        <w:fldChar w:fldCharType="end"/>
      </w:r>
      <w:proofErr w:type="gramStart"/>
      <w:r w:rsidR="004D2D26" w:rsidRPr="00826850">
        <w:t>);</w:t>
      </w:r>
      <w:proofErr w:type="gramEnd"/>
    </w:p>
    <w:p w14:paraId="20DF0890" w14:textId="28479636" w:rsidR="004D2D26" w:rsidRPr="00826850" w:rsidRDefault="00BB20AF" w:rsidP="004D2D26">
      <w:pPr>
        <w:pStyle w:val="ListParagraph"/>
        <w:numPr>
          <w:ilvl w:val="0"/>
          <w:numId w:val="30"/>
        </w:numPr>
        <w:ind w:leftChars="0"/>
      </w:pPr>
      <w:r>
        <w:t>T</w:t>
      </w:r>
      <w:r w:rsidR="004D2D26" w:rsidRPr="00826850">
        <w:t xml:space="preserve">he dual space which carries the network information (see section </w:t>
      </w:r>
      <w:r w:rsidR="004D2D26" w:rsidRPr="00826850">
        <w:fldChar w:fldCharType="begin"/>
      </w:r>
      <w:r w:rsidR="004D2D26" w:rsidRPr="00826850">
        <w:instrText xml:space="preserve"> REF _Ref43282751 \r \h  \* MERGEFORMAT </w:instrText>
      </w:r>
      <w:r w:rsidR="004D2D26" w:rsidRPr="00826850">
        <w:fldChar w:fldCharType="separate"/>
      </w:r>
      <w:r w:rsidR="00255A88">
        <w:t>7.3</w:t>
      </w:r>
      <w:r w:rsidR="004D2D26" w:rsidRPr="00826850">
        <w:fldChar w:fldCharType="end"/>
      </w:r>
      <w:proofErr w:type="gramStart"/>
      <w:r w:rsidR="004D2D26" w:rsidRPr="00826850">
        <w:t>);</w:t>
      </w:r>
      <w:proofErr w:type="gramEnd"/>
    </w:p>
    <w:p w14:paraId="27583A35" w14:textId="5D5A60EB" w:rsidR="004D2D26" w:rsidRPr="00826850" w:rsidRDefault="00BB20AF" w:rsidP="004D2D26">
      <w:pPr>
        <w:pStyle w:val="ListParagraph"/>
        <w:numPr>
          <w:ilvl w:val="0"/>
          <w:numId w:val="30"/>
        </w:numPr>
        <w:ind w:leftChars="0"/>
      </w:pPr>
      <w:r>
        <w:t>T</w:t>
      </w:r>
      <w:r w:rsidR="004D2D26" w:rsidRPr="00826850">
        <w:t xml:space="preserve">he inter-layer connection which makes the link between thematic layers (see section </w:t>
      </w:r>
      <w:r w:rsidR="004D2D26" w:rsidRPr="00826850">
        <w:fldChar w:fldCharType="begin"/>
      </w:r>
      <w:r w:rsidR="004D2D26" w:rsidRPr="00826850">
        <w:instrText xml:space="preserve"> REF _Ref43283584 \r \h  \* MERGEFORMAT </w:instrText>
      </w:r>
      <w:r w:rsidR="004D2D26" w:rsidRPr="00826850">
        <w:fldChar w:fldCharType="separate"/>
      </w:r>
      <w:r w:rsidR="00255A88">
        <w:t>7.6.2</w:t>
      </w:r>
      <w:r w:rsidR="004D2D26" w:rsidRPr="00826850">
        <w:fldChar w:fldCharType="end"/>
      </w:r>
      <w:r w:rsidR="004D2D26" w:rsidRPr="00826850">
        <w:t>).</w:t>
      </w:r>
    </w:p>
    <w:p w14:paraId="49587057" w14:textId="70286AC6" w:rsidR="0091297F" w:rsidRDefault="00ED7EEB" w:rsidP="00363924">
      <w:pPr>
        <w:keepNext/>
        <w:jc w:val="center"/>
        <w:rPr>
          <w:noProof/>
        </w:rPr>
      </w:pPr>
      <w:bookmarkStart w:id="843" w:name="_Ref43283607"/>
      <w:r>
        <w:rPr>
          <w:noProof/>
        </w:rPr>
        <w:lastRenderedPageBreak/>
        <w:drawing>
          <wp:inline distT="0" distB="0" distL="0" distR="0" wp14:anchorId="71CB6D81" wp14:editId="13C0B790">
            <wp:extent cx="7812116" cy="5243387"/>
            <wp:effectExtent l="1587" t="0" r="318" b="317"/>
            <wp:docPr id="112216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60751" name="Picture 1"/>
                    <pic:cNvPicPr/>
                  </pic:nvPicPr>
                  <pic:blipFill>
                    <a:blip r:embed="rId44"/>
                    <a:srcRect t="415" b="415"/>
                    <a:stretch>
                      <a:fillRect/>
                    </a:stretch>
                  </pic:blipFill>
                  <pic:spPr bwMode="auto">
                    <a:xfrm rot="16200000">
                      <a:off x="0" y="0"/>
                      <a:ext cx="7812116" cy="5243387"/>
                    </a:xfrm>
                    <a:prstGeom prst="rect">
                      <a:avLst/>
                    </a:prstGeom>
                    <a:ln>
                      <a:noFill/>
                    </a:ln>
                    <a:extLst>
                      <a:ext uri="{53640926-AAD7-44D8-BBD7-CCE9431645EC}">
                        <a14:shadowObscured xmlns:a14="http://schemas.microsoft.com/office/drawing/2010/main"/>
                      </a:ext>
                    </a:extLst>
                  </pic:spPr>
                </pic:pic>
              </a:graphicData>
            </a:graphic>
          </wp:inline>
        </w:drawing>
      </w:r>
    </w:p>
    <w:p w14:paraId="05C2936E" w14:textId="17ECB7CB" w:rsidR="00ED7EEB" w:rsidRDefault="00D56A17" w:rsidP="00EF6182">
      <w:pPr>
        <w:keepNext/>
        <w:jc w:val="center"/>
      </w:pPr>
      <w:r w:rsidRPr="00826850">
        <w:t xml:space="preserve">Figure </w:t>
      </w:r>
      <w:r w:rsidR="006C4141">
        <w:fldChar w:fldCharType="begin"/>
      </w:r>
      <w:r w:rsidR="006C4141">
        <w:instrText xml:space="preserve"> SEQ Figure \* ARABIC </w:instrText>
      </w:r>
      <w:r w:rsidR="006C4141">
        <w:fldChar w:fldCharType="separate"/>
      </w:r>
      <w:r w:rsidR="00255A88">
        <w:rPr>
          <w:noProof/>
        </w:rPr>
        <w:t>16</w:t>
      </w:r>
      <w:r w:rsidR="006C4141">
        <w:rPr>
          <w:noProof/>
        </w:rPr>
        <w:fldChar w:fldCharType="end"/>
      </w:r>
      <w:bookmarkEnd w:id="843"/>
      <w:r w:rsidRPr="00826850">
        <w:t xml:space="preserve">: UML diagram of the Core </w:t>
      </w:r>
      <w:r w:rsidR="00ED7EEB" w:rsidRPr="00826850">
        <w:t>module.</w:t>
      </w:r>
      <w:r w:rsidR="00EC0D1D" w:rsidRPr="00EC0D1D">
        <w:rPr>
          <w:noProof/>
        </w:rPr>
        <w:t xml:space="preserve"> </w:t>
      </w:r>
      <w:r w:rsidR="00ED7EEB" w:rsidRPr="00826850">
        <w:fldChar w:fldCharType="begin"/>
      </w:r>
      <w:r w:rsidR="00ED7EEB" w:rsidRPr="00826850">
        <w:instrText xml:space="preserve"> REF _Ref43283607 \h  \* MERGEFORMAT </w:instrText>
      </w:r>
      <w:r w:rsidR="00ED7EEB" w:rsidRPr="00826850">
        <w:fldChar w:fldCharType="separate"/>
      </w:r>
    </w:p>
    <w:p w14:paraId="149E9A30" w14:textId="77777777" w:rsidR="00ED7EEB" w:rsidRDefault="00ED7EEB" w:rsidP="00ED7EEB">
      <w:pPr>
        <w:rPr>
          <w:noProof/>
        </w:rPr>
      </w:pPr>
      <w:r>
        <w:lastRenderedPageBreak/>
        <w:t xml:space="preserve">In </w:t>
      </w:r>
      <w:r w:rsidRPr="00826850">
        <w:t xml:space="preserve">Figure </w:t>
      </w:r>
      <w:r>
        <w:rPr>
          <w:noProof/>
        </w:rPr>
        <w:t>16</w:t>
      </w:r>
      <w:r w:rsidRPr="00826850">
        <w:fldChar w:fldCharType="end"/>
      </w:r>
      <w:r w:rsidRPr="00826850">
        <w:t xml:space="preserve">, the UML diagram illustrates all the classes associated with those three parts. In the following, the classes are introduced and the data types that they invoke in their </w:t>
      </w:r>
      <w:r>
        <w:t>properties</w:t>
      </w:r>
      <w:r w:rsidRPr="00826850">
        <w:t xml:space="preserve"> are detailed. </w:t>
      </w:r>
    </w:p>
    <w:p w14:paraId="7ADA1976" w14:textId="238DD1E5" w:rsidR="00392EFF" w:rsidRPr="00392EFF" w:rsidRDefault="00392EFF" w:rsidP="00F81F4B">
      <w:pPr>
        <w:spacing w:after="0"/>
      </w:pPr>
    </w:p>
    <w:p w14:paraId="670E8F16" w14:textId="29AAFBF8" w:rsidR="00D56A17" w:rsidRPr="00826850" w:rsidRDefault="00D56A17" w:rsidP="00601140">
      <w:pPr>
        <w:pStyle w:val="Heading3"/>
        <w:numPr>
          <w:ilvl w:val="2"/>
          <w:numId w:val="23"/>
        </w:numPr>
        <w:tabs>
          <w:tab w:val="left" w:pos="660"/>
          <w:tab w:val="left" w:pos="880"/>
        </w:tabs>
        <w:suppressAutoHyphens/>
        <w:spacing w:before="60" w:after="120" w:line="-230" w:lineRule="auto"/>
        <w:jc w:val="both"/>
        <w:rPr>
          <w:szCs w:val="24"/>
        </w:rPr>
      </w:pPr>
      <w:bookmarkStart w:id="844" w:name="_Toc177698565"/>
      <w:proofErr w:type="spellStart"/>
      <w:r w:rsidRPr="00826850">
        <w:rPr>
          <w:szCs w:val="24"/>
        </w:rPr>
        <w:t>CellSpace</w:t>
      </w:r>
      <w:bookmarkEnd w:id="844"/>
      <w:proofErr w:type="spellEnd"/>
    </w:p>
    <w:p w14:paraId="01F63937" w14:textId="19342609" w:rsidR="00D56A17" w:rsidRPr="00826850" w:rsidRDefault="00D56A17" w:rsidP="00D56A17">
      <w:pPr>
        <w:spacing w:after="160" w:line="259" w:lineRule="auto"/>
      </w:pPr>
      <w:proofErr w:type="spellStart"/>
      <w:r w:rsidRPr="00826850">
        <w:t>CellSpace</w:t>
      </w:r>
      <w:proofErr w:type="spellEnd"/>
      <w:r w:rsidRPr="00826850">
        <w:t xml:space="preserve"> is a core module class for representing the </w:t>
      </w:r>
      <w:r w:rsidR="00BD6527">
        <w:t xml:space="preserve">indoor </w:t>
      </w:r>
      <w:r w:rsidRPr="00826850">
        <w:t xml:space="preserve">environment in terms of cellular space. </w:t>
      </w:r>
      <w:proofErr w:type="spellStart"/>
      <w:r w:rsidRPr="00826850">
        <w:t>CellSpace</w:t>
      </w:r>
      <w:proofErr w:type="spellEnd"/>
      <w:r w:rsidRPr="00826850">
        <w:t xml:space="preserve"> is </w:t>
      </w:r>
      <w:r w:rsidR="00BD6527">
        <w:t>a mandatory</w:t>
      </w:r>
      <w:r w:rsidRPr="00826850">
        <w:t xml:space="preserve"> class to have a valid IndoorGML2.0</w:t>
      </w:r>
      <w:r w:rsidR="002B1397">
        <w:t xml:space="preserve"> encoding</w:t>
      </w:r>
      <w:r w:rsidRPr="00826850">
        <w:t xml:space="preserve">. It contains the following </w:t>
      </w:r>
      <w:r w:rsidR="001E2815">
        <w:t>properties</w:t>
      </w:r>
      <w:r w:rsidR="001E2815" w:rsidRPr="00826850">
        <w:t xml:space="preserve"> </w:t>
      </w:r>
      <w:r w:rsidRPr="00826850">
        <w:t>(</w:t>
      </w:r>
      <w:r w:rsidRPr="00826850">
        <w:fldChar w:fldCharType="begin"/>
      </w:r>
      <w:r w:rsidRPr="00826850">
        <w:instrText xml:space="preserve"> REF _Ref81385285 \h  \* MERGEFORMAT </w:instrText>
      </w:r>
      <w:r w:rsidRPr="00826850">
        <w:fldChar w:fldCharType="separate"/>
      </w:r>
      <w:r w:rsidR="00255A88" w:rsidRPr="00826850">
        <w:t xml:space="preserve">Figure </w:t>
      </w:r>
      <w:r w:rsidR="00255A88">
        <w:rPr>
          <w:noProof/>
        </w:rPr>
        <w:t>17</w:t>
      </w:r>
      <w:r w:rsidRPr="00826850">
        <w:fldChar w:fldCharType="end"/>
      </w:r>
      <w:r w:rsidRPr="00826850">
        <w:t xml:space="preserve">):  </w:t>
      </w:r>
    </w:p>
    <w:p w14:paraId="5DFD93B9" w14:textId="77777777" w:rsidR="00D56A17" w:rsidRPr="00826850" w:rsidRDefault="00D56A17" w:rsidP="00601140">
      <w:pPr>
        <w:pStyle w:val="ListParagraph"/>
        <w:numPr>
          <w:ilvl w:val="0"/>
          <w:numId w:val="37"/>
        </w:numPr>
        <w:ind w:leftChars="0"/>
      </w:pPr>
      <w:proofErr w:type="spellStart"/>
      <w:r w:rsidRPr="00826850">
        <w:rPr>
          <w:i/>
          <w:iCs/>
        </w:rPr>
        <w:t>cellSpaceGeom</w:t>
      </w:r>
      <w:proofErr w:type="spellEnd"/>
      <w:r w:rsidRPr="00826850">
        <w:t xml:space="preserve"> (</w:t>
      </w:r>
      <w:proofErr w:type="spellStart"/>
      <w:r w:rsidRPr="00826850">
        <w:rPr>
          <w:i/>
          <w:iCs/>
        </w:rPr>
        <w:t>CellSpaceGeometryType</w:t>
      </w:r>
      <w:proofErr w:type="spellEnd"/>
      <w:r w:rsidRPr="00826850">
        <w:t>)</w:t>
      </w:r>
    </w:p>
    <w:p w14:paraId="1EC231EB" w14:textId="4A834979" w:rsidR="00137E9F" w:rsidRPr="00137E9F" w:rsidRDefault="00137E9F" w:rsidP="00137E9F">
      <w:pPr>
        <w:pStyle w:val="ListParagraph"/>
        <w:numPr>
          <w:ilvl w:val="0"/>
          <w:numId w:val="37"/>
        </w:numPr>
        <w:ind w:leftChars="0"/>
        <w:rPr>
          <w:ins w:id="845" w:author="Taehoon KIM" w:date="2024-09-19T03:29:00Z" w16du:dateUtc="2024-09-18T18:29:00Z"/>
          <w:i/>
          <w:iCs/>
        </w:rPr>
      </w:pPr>
      <w:commentRangeStart w:id="846"/>
      <w:proofErr w:type="spellStart"/>
      <w:ins w:id="847" w:author="Taehoon KIM" w:date="2024-09-19T03:29:00Z" w16du:dateUtc="2024-09-18T18:29:00Z">
        <w:r>
          <w:rPr>
            <w:i/>
          </w:rPr>
          <w:t>cellSpaceName</w:t>
        </w:r>
        <w:proofErr w:type="spellEnd"/>
        <w:r w:rsidRPr="00826850">
          <w:rPr>
            <w:i/>
            <w:iCs/>
          </w:rPr>
          <w:t xml:space="preserve"> </w:t>
        </w:r>
      </w:ins>
      <w:commentRangeEnd w:id="846"/>
      <w:ins w:id="848" w:author="Taehoon KIM" w:date="2024-09-20T04:29:00Z" w16du:dateUtc="2024-09-19T19:29:00Z">
        <w:r w:rsidR="00A12191">
          <w:rPr>
            <w:rStyle w:val="CommentReference"/>
          </w:rPr>
          <w:commentReference w:id="846"/>
        </w:r>
      </w:ins>
      <w:ins w:id="849" w:author="Taehoon KIM" w:date="2024-09-19T03:29:00Z" w16du:dateUtc="2024-09-18T18:29:00Z">
        <w:r w:rsidRPr="00826850">
          <w:rPr>
            <w:i/>
            <w:iCs/>
          </w:rPr>
          <w:t>(</w:t>
        </w:r>
        <w:commentRangeStart w:id="850"/>
        <w:proofErr w:type="spellStart"/>
        <w:r w:rsidRPr="00137E9F">
          <w:rPr>
            <w:i/>
            <w:iCs/>
          </w:rPr>
          <w:t>CharacterString</w:t>
        </w:r>
      </w:ins>
      <w:commentRangeEnd w:id="850"/>
      <w:proofErr w:type="spellEnd"/>
      <w:ins w:id="851" w:author="Taehoon KIM" w:date="2024-09-20T04:31:00Z" w16du:dateUtc="2024-09-19T19:31:00Z">
        <w:r w:rsidR="00A12191">
          <w:rPr>
            <w:rStyle w:val="CommentReference"/>
          </w:rPr>
          <w:commentReference w:id="850"/>
        </w:r>
      </w:ins>
      <w:ins w:id="852" w:author="Taehoon KIM" w:date="2024-09-19T03:29:00Z" w16du:dateUtc="2024-09-18T18:29:00Z">
        <w:r w:rsidRPr="00826850">
          <w:rPr>
            <w:i/>
            <w:iCs/>
          </w:rPr>
          <w:t>)</w:t>
        </w:r>
      </w:ins>
    </w:p>
    <w:p w14:paraId="64190882" w14:textId="46501599" w:rsidR="00D56A17" w:rsidRPr="00826850" w:rsidRDefault="00D56A17" w:rsidP="00601140">
      <w:pPr>
        <w:pStyle w:val="ListParagraph"/>
        <w:numPr>
          <w:ilvl w:val="0"/>
          <w:numId w:val="37"/>
        </w:numPr>
        <w:ind w:leftChars="0"/>
      </w:pPr>
      <w:proofErr w:type="spellStart"/>
      <w:r w:rsidRPr="00826850">
        <w:rPr>
          <w:i/>
          <w:iCs/>
        </w:rPr>
        <w:t>externalReference</w:t>
      </w:r>
      <w:proofErr w:type="spellEnd"/>
      <w:r w:rsidRPr="00826850">
        <w:rPr>
          <w:i/>
          <w:iCs/>
        </w:rPr>
        <w:t xml:space="preserve"> (</w:t>
      </w:r>
      <w:commentRangeStart w:id="853"/>
      <w:proofErr w:type="spellStart"/>
      <w:del w:id="854" w:author="Taehoon KIM" w:date="2024-09-19T18:41:00Z" w16du:dateUtc="2024-09-19T09:41:00Z">
        <w:r w:rsidRPr="00826850" w:rsidDel="00C62141">
          <w:rPr>
            <w:i/>
            <w:iCs/>
          </w:rPr>
          <w:delText>url</w:delText>
        </w:r>
      </w:del>
      <w:ins w:id="855" w:author="Taehoon KIM" w:date="2024-09-19T18:41:00Z" w16du:dateUtc="2024-09-19T09:41:00Z">
        <w:r w:rsidR="00C62141">
          <w:rPr>
            <w:i/>
            <w:iCs/>
          </w:rPr>
          <w:t>ExternalReferenceType</w:t>
        </w:r>
      </w:ins>
      <w:commentRangeEnd w:id="853"/>
      <w:proofErr w:type="spellEnd"/>
      <w:ins w:id="856" w:author="Taehoon KIM" w:date="2024-09-20T04:32:00Z" w16du:dateUtc="2024-09-19T19:32:00Z">
        <w:r w:rsidR="002800B0">
          <w:rPr>
            <w:rStyle w:val="CommentReference"/>
          </w:rPr>
          <w:commentReference w:id="853"/>
        </w:r>
      </w:ins>
      <w:r w:rsidRPr="00826850">
        <w:rPr>
          <w:i/>
          <w:iCs/>
        </w:rPr>
        <w:t>)</w:t>
      </w:r>
    </w:p>
    <w:p w14:paraId="2F684E13" w14:textId="19CB363B" w:rsidR="00D56A17" w:rsidRPr="00826850" w:rsidRDefault="00D56A17" w:rsidP="00601140">
      <w:pPr>
        <w:pStyle w:val="ListParagraph"/>
        <w:numPr>
          <w:ilvl w:val="0"/>
          <w:numId w:val="37"/>
        </w:numPr>
        <w:ind w:leftChars="0"/>
        <w:rPr>
          <w:i/>
          <w:iCs/>
        </w:rPr>
      </w:pPr>
      <w:r w:rsidRPr="00826850">
        <w:rPr>
          <w:i/>
          <w:iCs/>
        </w:rPr>
        <w:t>level (</w:t>
      </w:r>
      <w:proofErr w:type="spellStart"/>
      <w:ins w:id="857" w:author="Taehoon KIM" w:date="2024-09-19T03:29:00Z" w16du:dateUtc="2024-09-18T18:29:00Z">
        <w:r w:rsidR="00137E9F" w:rsidRPr="00137E9F">
          <w:rPr>
            <w:i/>
            <w:iCs/>
          </w:rPr>
          <w:t>CharacterString</w:t>
        </w:r>
      </w:ins>
      <w:proofErr w:type="spellEnd"/>
      <w:del w:id="858" w:author="Taehoon KIM" w:date="2024-09-19T03:29:00Z" w16du:dateUtc="2024-09-18T18:29:00Z">
        <w:r w:rsidRPr="00826850" w:rsidDel="00137E9F">
          <w:rPr>
            <w:i/>
            <w:iCs/>
          </w:rPr>
          <w:delText>string</w:delText>
        </w:r>
      </w:del>
      <w:r w:rsidRPr="00826850">
        <w:rPr>
          <w:i/>
          <w:iCs/>
        </w:rPr>
        <w:t>)</w:t>
      </w:r>
    </w:p>
    <w:p w14:paraId="4F88097D" w14:textId="29A2F965" w:rsidR="00D56A17" w:rsidRPr="00826850" w:rsidDel="00137E9F" w:rsidRDefault="00D56A17" w:rsidP="00601140">
      <w:pPr>
        <w:pStyle w:val="ListParagraph"/>
        <w:numPr>
          <w:ilvl w:val="0"/>
          <w:numId w:val="37"/>
        </w:numPr>
        <w:ind w:leftChars="0"/>
        <w:rPr>
          <w:del w:id="859" w:author="Taehoon KIM" w:date="2024-09-19T03:29:00Z" w16du:dateUtc="2024-09-18T18:29:00Z"/>
          <w:i/>
          <w:iCs/>
        </w:rPr>
      </w:pPr>
      <w:del w:id="860" w:author="Taehoon KIM" w:date="2024-09-19T03:29:00Z" w16du:dateUtc="2024-09-18T18:29:00Z">
        <w:r w:rsidRPr="00826850" w:rsidDel="00137E9F">
          <w:rPr>
            <w:i/>
          </w:rPr>
          <w:delText>name</w:delText>
        </w:r>
        <w:r w:rsidRPr="00826850" w:rsidDel="00137E9F">
          <w:rPr>
            <w:i/>
            <w:iCs/>
          </w:rPr>
          <w:delText xml:space="preserve"> (string)</w:delText>
        </w:r>
      </w:del>
    </w:p>
    <w:p w14:paraId="30E0F167" w14:textId="00A3D55B" w:rsidR="00D56A17" w:rsidRPr="00826850" w:rsidRDefault="00D56A17" w:rsidP="00601140">
      <w:pPr>
        <w:pStyle w:val="ListParagraph"/>
        <w:numPr>
          <w:ilvl w:val="0"/>
          <w:numId w:val="37"/>
        </w:numPr>
        <w:ind w:leftChars="0"/>
      </w:pPr>
      <w:proofErr w:type="spellStart"/>
      <w:r w:rsidRPr="00826850">
        <w:rPr>
          <w:i/>
          <w:iCs/>
        </w:rPr>
        <w:t>PoI</w:t>
      </w:r>
      <w:proofErr w:type="spellEnd"/>
      <w:r w:rsidRPr="00826850">
        <w:rPr>
          <w:i/>
          <w:iCs/>
        </w:rPr>
        <w:t xml:space="preserve"> (</w:t>
      </w:r>
      <w:r w:rsidR="00ED7EEB">
        <w:rPr>
          <w:i/>
          <w:iCs/>
        </w:rPr>
        <w:t>Boolean</w:t>
      </w:r>
      <w:r w:rsidRPr="00826850">
        <w:rPr>
          <w:i/>
          <w:iCs/>
        </w:rPr>
        <w:t>)</w:t>
      </w:r>
    </w:p>
    <w:p w14:paraId="7E839447" w14:textId="283CAC5F" w:rsidR="00392EFF" w:rsidRDefault="00392EFF" w:rsidP="00ED7EEB">
      <w:pPr>
        <w:keepNext/>
      </w:pPr>
    </w:p>
    <w:p w14:paraId="3143845B" w14:textId="396058D3" w:rsidR="00ED7EEB" w:rsidRPr="00826850" w:rsidRDefault="00ED7EEB" w:rsidP="00F81F4B">
      <w:pPr>
        <w:keepNext/>
        <w:jc w:val="center"/>
      </w:pPr>
      <w:r>
        <w:rPr>
          <w:noProof/>
        </w:rPr>
        <w:drawing>
          <wp:inline distT="0" distB="0" distL="0" distR="0" wp14:anchorId="403C5E5C" wp14:editId="5B9DC3E2">
            <wp:extent cx="6113145" cy="3558713"/>
            <wp:effectExtent l="0" t="0" r="0" b="0"/>
            <wp:docPr id="1663797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97986" name="Picture 1"/>
                    <pic:cNvPicPr/>
                  </pic:nvPicPr>
                  <pic:blipFill rotWithShape="1">
                    <a:blip r:embed="rId45"/>
                    <a:srcRect l="9" t="-330" r="-9" b="-3864"/>
                    <a:stretch/>
                  </pic:blipFill>
                  <pic:spPr bwMode="auto">
                    <a:xfrm>
                      <a:off x="0" y="0"/>
                      <a:ext cx="6115050" cy="3559822"/>
                    </a:xfrm>
                    <a:prstGeom prst="rect">
                      <a:avLst/>
                    </a:prstGeom>
                    <a:ln>
                      <a:noFill/>
                    </a:ln>
                    <a:extLst>
                      <a:ext uri="{53640926-AAD7-44D8-BBD7-CCE9431645EC}">
                        <a14:shadowObscured xmlns:a14="http://schemas.microsoft.com/office/drawing/2010/main"/>
                      </a:ext>
                    </a:extLst>
                  </pic:spPr>
                </pic:pic>
              </a:graphicData>
            </a:graphic>
          </wp:inline>
        </w:drawing>
      </w:r>
    </w:p>
    <w:p w14:paraId="18DC560D" w14:textId="77777777" w:rsidR="00392EFF" w:rsidRPr="00826850" w:rsidRDefault="00392EFF" w:rsidP="00F81F4B">
      <w:pPr>
        <w:pStyle w:val="Caption"/>
        <w:ind w:left="600"/>
        <w:rPr>
          <w:rFonts w:cs="Times New Roman"/>
          <w:b/>
          <w:szCs w:val="24"/>
        </w:rPr>
      </w:pPr>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Pr>
          <w:rFonts w:cs="Times New Roman"/>
          <w:noProof/>
          <w:szCs w:val="24"/>
        </w:rPr>
        <w:t>17</w:t>
      </w:r>
      <w:r w:rsidRPr="00826850">
        <w:rPr>
          <w:rFonts w:cs="Times New Roman"/>
          <w:szCs w:val="24"/>
        </w:rPr>
        <w:fldChar w:fldCharType="end"/>
      </w:r>
      <w:r w:rsidRPr="00826850">
        <w:rPr>
          <w:rFonts w:cs="Times New Roman"/>
          <w:szCs w:val="24"/>
        </w:rPr>
        <w:t xml:space="preserve">: </w:t>
      </w:r>
      <w:proofErr w:type="spellStart"/>
      <w:r w:rsidRPr="00826850">
        <w:rPr>
          <w:rFonts w:cs="Times New Roman"/>
          <w:szCs w:val="24"/>
        </w:rPr>
        <w:t>CellSpace</w:t>
      </w:r>
      <w:proofErr w:type="spellEnd"/>
      <w:r w:rsidRPr="00826850">
        <w:rPr>
          <w:rFonts w:cs="Times New Roman"/>
          <w:szCs w:val="24"/>
        </w:rPr>
        <w:t xml:space="preserve"> and </w:t>
      </w:r>
      <w:proofErr w:type="spellStart"/>
      <w:r w:rsidRPr="00826850">
        <w:rPr>
          <w:rFonts w:cs="Times New Roman"/>
          <w:szCs w:val="24"/>
        </w:rPr>
        <w:t>its</w:t>
      </w:r>
      <w:proofErr w:type="spellEnd"/>
      <w:r w:rsidRPr="00826850">
        <w:rPr>
          <w:rFonts w:cs="Times New Roman"/>
          <w:szCs w:val="24"/>
        </w:rPr>
        <w:t xml:space="preserve"> </w:t>
      </w:r>
      <w:proofErr w:type="spellStart"/>
      <w:r w:rsidRPr="00826850">
        <w:rPr>
          <w:rFonts w:cs="Times New Roman"/>
          <w:szCs w:val="24"/>
        </w:rPr>
        <w:t>related</w:t>
      </w:r>
      <w:proofErr w:type="spellEnd"/>
      <w:r w:rsidRPr="00826850">
        <w:rPr>
          <w:rFonts w:cs="Times New Roman"/>
          <w:szCs w:val="24"/>
        </w:rPr>
        <w:t xml:space="preserve"> </w:t>
      </w:r>
      <w:proofErr w:type="spellStart"/>
      <w:r w:rsidRPr="00826850">
        <w:rPr>
          <w:rFonts w:cs="Times New Roman"/>
          <w:szCs w:val="24"/>
        </w:rPr>
        <w:t>classes</w:t>
      </w:r>
      <w:proofErr w:type="spellEnd"/>
      <w:r w:rsidRPr="00826850">
        <w:rPr>
          <w:rFonts w:cs="Times New Roman"/>
          <w:szCs w:val="24"/>
        </w:rPr>
        <w:t xml:space="preserve">: </w:t>
      </w:r>
      <w:proofErr w:type="spellStart"/>
      <w:r w:rsidRPr="00826850">
        <w:rPr>
          <w:rFonts w:cs="Times New Roman"/>
          <w:szCs w:val="24"/>
        </w:rPr>
        <w:t>PrimalSpaceLayer</w:t>
      </w:r>
      <w:proofErr w:type="spellEnd"/>
      <w:r w:rsidRPr="00826850">
        <w:rPr>
          <w:rFonts w:cs="Times New Roman"/>
          <w:szCs w:val="24"/>
        </w:rPr>
        <w:t xml:space="preserve">, </w:t>
      </w:r>
      <w:proofErr w:type="spellStart"/>
      <w:r w:rsidRPr="00826850">
        <w:rPr>
          <w:rFonts w:cs="Times New Roman"/>
          <w:szCs w:val="24"/>
        </w:rPr>
        <w:t>CellBoundary</w:t>
      </w:r>
      <w:proofErr w:type="spellEnd"/>
      <w:r w:rsidRPr="00826850">
        <w:rPr>
          <w:rFonts w:cs="Times New Roman"/>
          <w:szCs w:val="24"/>
        </w:rPr>
        <w:t xml:space="preserve">, Node and </w:t>
      </w:r>
      <w:proofErr w:type="spellStart"/>
      <w:r w:rsidRPr="00826850">
        <w:rPr>
          <w:rFonts w:cs="Times New Roman"/>
          <w:szCs w:val="24"/>
        </w:rPr>
        <w:t>InterLayerConnection</w:t>
      </w:r>
      <w:proofErr w:type="spellEnd"/>
    </w:p>
    <w:p w14:paraId="52F04D81" w14:textId="77777777" w:rsidR="00D56A17" w:rsidRPr="00872B63" w:rsidRDefault="00D56A17" w:rsidP="00D56A17">
      <w:pPr>
        <w:pStyle w:val="ListParagraph"/>
        <w:ind w:leftChars="0" w:left="600"/>
        <w:jc w:val="left"/>
        <w:rPr>
          <w:i/>
          <w:iCs/>
          <w:lang w:val="de-DE"/>
        </w:rPr>
      </w:pPr>
    </w:p>
    <w:p w14:paraId="67DA31F7" w14:textId="11490B59" w:rsidR="00D56A17" w:rsidRPr="00826850" w:rsidRDefault="00D56A17" w:rsidP="00F81F4B">
      <w:pPr>
        <w:jc w:val="both"/>
      </w:pPr>
      <w:r w:rsidRPr="00826850">
        <w:t xml:space="preserve">The </w:t>
      </w:r>
      <w:proofErr w:type="spellStart"/>
      <w:r w:rsidRPr="00826850">
        <w:rPr>
          <w:i/>
          <w:iCs/>
        </w:rPr>
        <w:t>cellSpaceGeom</w:t>
      </w:r>
      <w:proofErr w:type="spellEnd"/>
      <w:r w:rsidRPr="00826850">
        <w:t xml:space="preserve"> </w:t>
      </w:r>
      <w:r w:rsidR="00347953">
        <w:t>property</w:t>
      </w:r>
      <w:r w:rsidR="00347953" w:rsidRPr="00826850">
        <w:t xml:space="preserve"> </w:t>
      </w:r>
      <w:r w:rsidRPr="00826850">
        <w:t xml:space="preserve">carries an instance of type </w:t>
      </w:r>
      <w:proofErr w:type="spellStart"/>
      <w:r w:rsidRPr="00826850">
        <w:rPr>
          <w:i/>
          <w:iCs/>
        </w:rPr>
        <w:t>CellSpaceGeometryType</w:t>
      </w:r>
      <w:proofErr w:type="spellEnd"/>
      <w:r w:rsidRPr="00826850">
        <w:rPr>
          <w:i/>
          <w:iCs/>
        </w:rPr>
        <w:t xml:space="preserve"> </w:t>
      </w:r>
      <w:r w:rsidR="00347953">
        <w:t>for the</w:t>
      </w:r>
      <w:r w:rsidRPr="00826850">
        <w:t xml:space="preserve"> description of geometric representations of space. A </w:t>
      </w:r>
      <w:proofErr w:type="spellStart"/>
      <w:r w:rsidRPr="00826850">
        <w:rPr>
          <w:i/>
        </w:rPr>
        <w:t>CellSpaceGeometryType</w:t>
      </w:r>
      <w:proofErr w:type="spellEnd"/>
      <w:r w:rsidRPr="00826850">
        <w:t xml:space="preserve"> is a geometry class type with two possible </w:t>
      </w:r>
      <w:r w:rsidR="00363924">
        <w:rPr>
          <w:rFonts w:hint="eastAsia"/>
          <w:lang w:eastAsia="ko-KR"/>
        </w:rPr>
        <w:t>properties</w:t>
      </w:r>
      <w:r w:rsidRPr="00826850">
        <w:t xml:space="preserve">: </w:t>
      </w:r>
      <w:r w:rsidRPr="00826850">
        <w:rPr>
          <w:i/>
        </w:rPr>
        <w:t>Geometry3D</w:t>
      </w:r>
      <w:r w:rsidRPr="00826850">
        <w:t xml:space="preserve"> </w:t>
      </w:r>
      <w:r w:rsidR="00120FBD">
        <w:t>or</w:t>
      </w:r>
      <w:r w:rsidRPr="00826850">
        <w:t xml:space="preserve"> </w:t>
      </w:r>
      <w:r w:rsidRPr="00826850">
        <w:rPr>
          <w:i/>
        </w:rPr>
        <w:t>Geometry2D</w:t>
      </w:r>
      <w:r w:rsidRPr="00826850">
        <w:t xml:space="preserve">. They provide </w:t>
      </w:r>
      <w:r w:rsidR="008C350A">
        <w:t xml:space="preserve">the </w:t>
      </w:r>
      <w:r w:rsidRPr="00826850">
        <w:t xml:space="preserve">3D and 2D description of a </w:t>
      </w:r>
      <w:proofErr w:type="spellStart"/>
      <w:r w:rsidRPr="00826850">
        <w:t>CellSpace</w:t>
      </w:r>
      <w:proofErr w:type="spellEnd"/>
      <w:r w:rsidRPr="00826850">
        <w:t xml:space="preserve"> instance. The </w:t>
      </w:r>
      <w:r w:rsidRPr="00826850">
        <w:rPr>
          <w:i/>
        </w:rPr>
        <w:t>Geometry3D</w:t>
      </w:r>
      <w:r w:rsidRPr="00826850">
        <w:t xml:space="preserve"> </w:t>
      </w:r>
      <w:r w:rsidR="008C350A">
        <w:t>property</w:t>
      </w:r>
      <w:r w:rsidR="008C350A" w:rsidRPr="00826850">
        <w:t xml:space="preserve"> </w:t>
      </w:r>
      <w:r w:rsidRPr="00826850">
        <w:t xml:space="preserve">describes a representation of type solid, </w:t>
      </w:r>
      <w:proofErr w:type="gramStart"/>
      <w:r w:rsidRPr="00826850">
        <w:t>similar to</w:t>
      </w:r>
      <w:proofErr w:type="gramEnd"/>
      <w:r w:rsidRPr="00826850">
        <w:t xml:space="preserve"> the </w:t>
      </w:r>
      <w:proofErr w:type="spellStart"/>
      <w:r w:rsidRPr="00826850">
        <w:rPr>
          <w:i/>
        </w:rPr>
        <w:t>GM_Solid</w:t>
      </w:r>
      <w:proofErr w:type="spellEnd"/>
      <w:r w:rsidRPr="00826850">
        <w:t xml:space="preserve"> (ISO 19107:2003) type. It is the default type for describing a 3D </w:t>
      </w:r>
      <w:proofErr w:type="spellStart"/>
      <w:r w:rsidRPr="00826850">
        <w:t>CellSpace</w:t>
      </w:r>
      <w:proofErr w:type="spellEnd"/>
      <w:r w:rsidRPr="00826850">
        <w:t xml:space="preserve"> as one single valid entity. The </w:t>
      </w:r>
      <w:r w:rsidRPr="00826850">
        <w:rPr>
          <w:i/>
        </w:rPr>
        <w:lastRenderedPageBreak/>
        <w:t>Geometry2D</w:t>
      </w:r>
      <w:r w:rsidRPr="00826850">
        <w:t xml:space="preserve"> </w:t>
      </w:r>
      <w:r w:rsidR="008C350A">
        <w:t>properties</w:t>
      </w:r>
      <w:r w:rsidR="008C350A" w:rsidRPr="00826850">
        <w:t xml:space="preserve"> </w:t>
      </w:r>
      <w:r w:rsidRPr="00826850">
        <w:t xml:space="preserve">describes a representation of type surface, </w:t>
      </w:r>
      <w:proofErr w:type="gramStart"/>
      <w:r w:rsidRPr="00826850">
        <w:t>similar to</w:t>
      </w:r>
      <w:proofErr w:type="gramEnd"/>
      <w:r w:rsidRPr="00826850">
        <w:t xml:space="preserve"> the </w:t>
      </w:r>
      <w:proofErr w:type="spellStart"/>
      <w:r w:rsidRPr="00826850">
        <w:rPr>
          <w:i/>
        </w:rPr>
        <w:t>GM_Surface</w:t>
      </w:r>
      <w:proofErr w:type="spellEnd"/>
      <w:r w:rsidRPr="00826850">
        <w:t xml:space="preserve"> type. </w:t>
      </w:r>
      <w:r w:rsidR="008C350A">
        <w:t>This property</w:t>
      </w:r>
      <w:r w:rsidRPr="00826850">
        <w:t xml:space="preserve"> describ</w:t>
      </w:r>
      <w:r w:rsidR="008C350A">
        <w:t>es</w:t>
      </w:r>
      <w:r w:rsidRPr="00826850">
        <w:t xml:space="preserve"> a </w:t>
      </w:r>
      <w:proofErr w:type="spellStart"/>
      <w:r w:rsidRPr="00826850">
        <w:t>CellSpace</w:t>
      </w:r>
      <w:proofErr w:type="spellEnd"/>
      <w:r w:rsidRPr="00826850">
        <w:t xml:space="preserve"> in 2D as one single surface (in the case of a 2D Indoo</w:t>
      </w:r>
      <w:r w:rsidR="00DF41BA">
        <w:t>r</w:t>
      </w:r>
      <w:r w:rsidRPr="00826850">
        <w:t xml:space="preserve">GML model). The geometry should be valid according to the ISO 19107 </w:t>
      </w:r>
      <w:r w:rsidR="00DF41BA">
        <w:t>S</w:t>
      </w:r>
      <w:r w:rsidRPr="00826850">
        <w:t xml:space="preserve">tandard terms. If a </w:t>
      </w:r>
      <w:proofErr w:type="spellStart"/>
      <w:r w:rsidRPr="00826850">
        <w:t>CellSpace</w:t>
      </w:r>
      <w:proofErr w:type="spellEnd"/>
      <w:r w:rsidRPr="00826850">
        <w:t xml:space="preserve"> cannot meet those requirements, e.g.</w:t>
      </w:r>
      <w:ins w:id="861" w:author="Taehoon KIM" w:date="2024-09-19T18:10:00Z" w16du:dateUtc="2024-09-19T09:10:00Z">
        <w:r w:rsidR="00C62141">
          <w:rPr>
            <w:rFonts w:hint="eastAsia"/>
            <w:lang w:eastAsia="ko-KR"/>
          </w:rPr>
          <w:t>,</w:t>
        </w:r>
      </w:ins>
      <w:r w:rsidRPr="00826850">
        <w:t xml:space="preserve"> be valid 2D or 3D geometry, the option to describe its geometry as a set of </w:t>
      </w:r>
      <w:proofErr w:type="spellStart"/>
      <w:r w:rsidRPr="00826850">
        <w:t>CellBoundary</w:t>
      </w:r>
      <w:proofErr w:type="spellEnd"/>
      <w:r w:rsidRPr="00826850">
        <w:t xml:space="preserve"> entities can be considered. The </w:t>
      </w:r>
      <w:proofErr w:type="spellStart"/>
      <w:r w:rsidRPr="00826850">
        <w:t>CellSpace</w:t>
      </w:r>
      <w:proofErr w:type="spellEnd"/>
      <w:r w:rsidRPr="00826850">
        <w:t xml:space="preserve"> can be defined without geometry as well.   </w:t>
      </w:r>
    </w:p>
    <w:p w14:paraId="38BBC458" w14:textId="076505BF" w:rsidR="00D56A17" w:rsidRPr="00826850" w:rsidRDefault="00D56A17" w:rsidP="00F81F4B">
      <w:pPr>
        <w:jc w:val="both"/>
      </w:pPr>
      <w:r w:rsidRPr="00826850">
        <w:t xml:space="preserve">The </w:t>
      </w:r>
      <w:r w:rsidR="00392EFF">
        <w:t>property</w:t>
      </w:r>
      <w:r w:rsidR="00392EFF" w:rsidRPr="00826850">
        <w:t xml:space="preserve"> </w:t>
      </w:r>
      <w:proofErr w:type="spellStart"/>
      <w:r w:rsidRPr="00826850">
        <w:rPr>
          <w:i/>
          <w:iCs/>
        </w:rPr>
        <w:t>externalReference</w:t>
      </w:r>
      <w:proofErr w:type="spellEnd"/>
      <w:r w:rsidRPr="00826850">
        <w:t xml:space="preserve"> is used for the reference of an object to its corresponding object in an external data set. A </w:t>
      </w:r>
      <w:proofErr w:type="spellStart"/>
      <w:r w:rsidRPr="00826850">
        <w:t>CellSpace</w:t>
      </w:r>
      <w:proofErr w:type="spellEnd"/>
      <w:r w:rsidRPr="00826850">
        <w:t xml:space="preserve"> also carries a </w:t>
      </w:r>
      <w:r w:rsidRPr="00826850">
        <w:rPr>
          <w:i/>
          <w:iCs/>
        </w:rPr>
        <w:t>level</w:t>
      </w:r>
      <w:r w:rsidRPr="00826850">
        <w:t xml:space="preserve"> information, which can be left empty when it cannot be clearly identified. </w:t>
      </w:r>
      <w:r w:rsidR="00742553">
        <w:t>F</w:t>
      </w:r>
      <w:r w:rsidR="00742553" w:rsidRPr="00826850">
        <w:t>or example</w:t>
      </w:r>
      <w:r w:rsidR="00872B63">
        <w:t>,</w:t>
      </w:r>
      <w:r w:rsidR="00742553" w:rsidRPr="00826850">
        <w:t xml:space="preserve"> </w:t>
      </w:r>
      <w:r w:rsidR="00742553">
        <w:t>t</w:t>
      </w:r>
      <w:r w:rsidRPr="00826850">
        <w:t xml:space="preserve">his is the case for a </w:t>
      </w:r>
      <w:proofErr w:type="spellStart"/>
      <w:r w:rsidRPr="00826850">
        <w:t>CellSpace</w:t>
      </w:r>
      <w:proofErr w:type="spellEnd"/>
      <w:r w:rsidRPr="00826850">
        <w:t xml:space="preserve"> that aggregates several cells spanning across multiple stories. The value of </w:t>
      </w:r>
      <w:r w:rsidRPr="00826850">
        <w:rPr>
          <w:i/>
        </w:rPr>
        <w:t>level</w:t>
      </w:r>
      <w:r w:rsidRPr="00826850">
        <w:t xml:space="preserve"> is given as a string rather than an integer because it is sometime given as plain text “M” for mezzanine floor and “RC” for ground floor. A newly introduced </w:t>
      </w:r>
      <w:r w:rsidR="001E2815">
        <w:t>property in IndoorGML 2</w:t>
      </w:r>
      <w:ins w:id="862" w:author="Taehoon KIM" w:date="2024-09-20T03:54:00Z" w16du:dateUtc="2024-09-19T18:54:00Z">
        <w:r w:rsidR="00231917">
          <w:t>.0</w:t>
        </w:r>
      </w:ins>
      <w:r w:rsidR="001E2815" w:rsidRPr="00826850">
        <w:t xml:space="preserve"> </w:t>
      </w:r>
      <w:r w:rsidRPr="00826850">
        <w:t xml:space="preserve">is </w:t>
      </w:r>
      <w:proofErr w:type="spellStart"/>
      <w:ins w:id="863" w:author="Taehoon KIM" w:date="2024-09-19T18:12:00Z" w16du:dateUtc="2024-09-19T09:12:00Z">
        <w:r w:rsidR="00C62141" w:rsidRPr="00C62141">
          <w:rPr>
            <w:i/>
            <w:iCs/>
          </w:rPr>
          <w:t>cellSpaceName</w:t>
        </w:r>
      </w:ins>
      <w:proofErr w:type="spellEnd"/>
      <w:del w:id="864" w:author="Taehoon KIM" w:date="2024-09-19T18:12:00Z" w16du:dateUtc="2024-09-19T09:12:00Z">
        <w:r w:rsidRPr="00826850" w:rsidDel="00C62141">
          <w:rPr>
            <w:i/>
            <w:iCs/>
          </w:rPr>
          <w:delText>name</w:delText>
        </w:r>
      </w:del>
      <w:r w:rsidRPr="00826850">
        <w:t xml:space="preserve">. </w:t>
      </w:r>
      <w:r w:rsidR="00DC5FE4">
        <w:t>The purpose is</w:t>
      </w:r>
      <w:r w:rsidRPr="00826850">
        <w:t xml:space="preserve"> to record the name given to a space according to any internal convention (e.g.</w:t>
      </w:r>
      <w:ins w:id="865" w:author="Taehoon KIM" w:date="2024-09-19T18:12:00Z" w16du:dateUtc="2024-09-19T09:12:00Z">
        <w:r w:rsidR="00C62141">
          <w:rPr>
            <w:rFonts w:hint="eastAsia"/>
            <w:lang w:eastAsia="ko-KR"/>
          </w:rPr>
          <w:t>,</w:t>
        </w:r>
      </w:ins>
      <w:r w:rsidRPr="00826850">
        <w:t xml:space="preserve"> MR.403 for meeting room 3 at level 4, or coverage of Wi-Fi 234). This is a common practice for large buildings and this </w:t>
      </w:r>
      <w:r w:rsidR="001E2815">
        <w:t>property</w:t>
      </w:r>
      <w:r w:rsidR="001E2815" w:rsidRPr="00826850">
        <w:t xml:space="preserve"> </w:t>
      </w:r>
      <w:r w:rsidRPr="00826850">
        <w:t xml:space="preserve">helps simplify space queries for applications. Another new </w:t>
      </w:r>
      <w:r w:rsidR="00363924">
        <w:rPr>
          <w:rFonts w:hint="eastAsia"/>
          <w:lang w:eastAsia="ko-KR"/>
        </w:rPr>
        <w:t>property</w:t>
      </w:r>
      <w:r w:rsidR="00363924">
        <w:t xml:space="preserve"> </w:t>
      </w:r>
      <w:proofErr w:type="spellStart"/>
      <w:r w:rsidRPr="00826850">
        <w:rPr>
          <w:i/>
          <w:iCs/>
        </w:rPr>
        <w:t>PoI</w:t>
      </w:r>
      <w:proofErr w:type="spellEnd"/>
      <w:r w:rsidRPr="00826850">
        <w:t xml:space="preserve"> is introduced to allow </w:t>
      </w:r>
      <w:proofErr w:type="spellStart"/>
      <w:r w:rsidRPr="00826850">
        <w:t>CellSpace</w:t>
      </w:r>
      <w:proofErr w:type="spellEnd"/>
      <w:r w:rsidRPr="00826850">
        <w:t xml:space="preserve"> elements to be flagged as Point of Interest for LBS applications. The </w:t>
      </w:r>
      <w:r w:rsidR="001E2815">
        <w:t>property</w:t>
      </w:r>
      <w:r w:rsidR="001E2815" w:rsidRPr="00826850">
        <w:t xml:space="preserve"> </w:t>
      </w:r>
      <w:r w:rsidRPr="00826850">
        <w:t>is a simple Boolean allowing the implementation of special considerations for flagged cells.</w:t>
      </w:r>
    </w:p>
    <w:p w14:paraId="1668483A" w14:textId="3B7E2999" w:rsidR="00D56A17" w:rsidRPr="00826850" w:rsidRDefault="00D56A17" w:rsidP="00F81F4B">
      <w:pPr>
        <w:spacing w:after="160" w:line="259" w:lineRule="auto"/>
        <w:jc w:val="both"/>
      </w:pPr>
      <w:r w:rsidRPr="00826850">
        <w:t xml:space="preserve">Note that apart from the </w:t>
      </w:r>
      <w:proofErr w:type="spellStart"/>
      <w:r w:rsidRPr="00826850">
        <w:rPr>
          <w:i/>
          <w:iCs/>
        </w:rPr>
        <w:t>PoI</w:t>
      </w:r>
      <w:proofErr w:type="spellEnd"/>
      <w:r w:rsidRPr="00826850">
        <w:t xml:space="preserve"> </w:t>
      </w:r>
      <w:r w:rsidR="00363924">
        <w:rPr>
          <w:rFonts w:hint="eastAsia"/>
          <w:lang w:eastAsia="ko-KR"/>
        </w:rPr>
        <w:t>property</w:t>
      </w:r>
      <w:r w:rsidRPr="00826850">
        <w:t xml:space="preserve">, all applicable </w:t>
      </w:r>
      <w:r w:rsidR="00392EFF">
        <w:t>properties</w:t>
      </w:r>
      <w:r w:rsidR="00392EFF" w:rsidRPr="00826850">
        <w:t xml:space="preserve"> </w:t>
      </w:r>
      <w:r w:rsidRPr="00826850">
        <w:t xml:space="preserve">of a </w:t>
      </w:r>
      <w:proofErr w:type="spellStart"/>
      <w:r w:rsidRPr="00826850">
        <w:t>CellSpace</w:t>
      </w:r>
      <w:proofErr w:type="spellEnd"/>
      <w:r w:rsidRPr="00826850">
        <w:t xml:space="preserve"> can be null. For example, a network only IndoorGML model would not need a cellular space with explicit geometric description. However, </w:t>
      </w:r>
      <w:proofErr w:type="spellStart"/>
      <w:r w:rsidRPr="00826850">
        <w:t>CellSpace</w:t>
      </w:r>
      <w:proofErr w:type="spellEnd"/>
      <w:r w:rsidRPr="00826850">
        <w:t xml:space="preserve"> instances should always be described in an IndoorGML model (even without geometry </w:t>
      </w:r>
      <w:r w:rsidR="00363924">
        <w:rPr>
          <w:rFonts w:hint="eastAsia"/>
          <w:lang w:eastAsia="ko-KR"/>
        </w:rPr>
        <w:t>property</w:t>
      </w:r>
      <w:r w:rsidRPr="00826850">
        <w:t>) as they may carry all the important information related to the primal space that other features from the dual space or other layers may need</w:t>
      </w:r>
      <w:r w:rsidR="001E2815">
        <w:t>. For example</w:t>
      </w:r>
      <w:r w:rsidR="00E974AD">
        <w:t>,</w:t>
      </w:r>
      <w:r w:rsidRPr="00826850">
        <w:t xml:space="preserve"> a node can be identified as a </w:t>
      </w:r>
      <w:proofErr w:type="spellStart"/>
      <w:r w:rsidRPr="00826850">
        <w:rPr>
          <w:i/>
          <w:iCs/>
        </w:rPr>
        <w:t>PoI</w:t>
      </w:r>
      <w:proofErr w:type="spellEnd"/>
      <w:r w:rsidRPr="00826850">
        <w:t xml:space="preserve"> or associated with a </w:t>
      </w:r>
      <w:proofErr w:type="spellStart"/>
      <w:ins w:id="866" w:author="Taehoon KIM" w:date="2024-09-19T18:15:00Z" w16du:dateUtc="2024-09-19T09:15:00Z">
        <w:r w:rsidR="00C62141" w:rsidRPr="00C62141">
          <w:rPr>
            <w:i/>
            <w:iCs/>
          </w:rPr>
          <w:t>cellSpaceName</w:t>
        </w:r>
      </w:ins>
      <w:proofErr w:type="spellEnd"/>
      <w:del w:id="867" w:author="Taehoon KIM" w:date="2024-09-19T18:15:00Z" w16du:dateUtc="2024-09-19T09:15:00Z">
        <w:r w:rsidRPr="00826850" w:rsidDel="00C62141">
          <w:rPr>
            <w:i/>
            <w:iCs/>
          </w:rPr>
          <w:delText>name</w:delText>
        </w:r>
      </w:del>
      <w:r w:rsidRPr="00826850">
        <w:t xml:space="preserve"> thanks to the </w:t>
      </w:r>
      <w:r w:rsidR="001E2815">
        <w:t>property</w:t>
      </w:r>
      <w:r w:rsidR="001E2815" w:rsidRPr="00826850">
        <w:t xml:space="preserve"> </w:t>
      </w:r>
      <w:r w:rsidRPr="00826850">
        <w:t xml:space="preserve">of its primal space. </w:t>
      </w:r>
    </w:p>
    <w:p w14:paraId="39A78DE5" w14:textId="57631FF6" w:rsidR="00D56A17" w:rsidRPr="00826850" w:rsidRDefault="00D56A17" w:rsidP="00F81F4B">
      <w:pPr>
        <w:spacing w:after="160" w:line="259" w:lineRule="auto"/>
        <w:jc w:val="both"/>
      </w:pPr>
      <w:r w:rsidRPr="00826850">
        <w:t xml:space="preserve">In terms of relationships, a </w:t>
      </w:r>
      <w:proofErr w:type="spellStart"/>
      <w:r w:rsidRPr="00826850">
        <w:t>CellSpace</w:t>
      </w:r>
      <w:proofErr w:type="spellEnd"/>
      <w:r w:rsidRPr="00826850">
        <w:t xml:space="preserve"> instance can describe relationship with multiple </w:t>
      </w:r>
      <w:proofErr w:type="spellStart"/>
      <w:r w:rsidRPr="00826850">
        <w:t>CellBoundary</w:t>
      </w:r>
      <w:proofErr w:type="spellEnd"/>
      <w:r w:rsidRPr="00826850">
        <w:t xml:space="preserve"> entities, which represent its surrounding boundaries partially or fully through the </w:t>
      </w:r>
      <w:proofErr w:type="spellStart"/>
      <w:r w:rsidRPr="00826850">
        <w:rPr>
          <w:i/>
          <w:iCs/>
        </w:rPr>
        <w:t>boundedBy</w:t>
      </w:r>
      <w:proofErr w:type="spellEnd"/>
      <w:r w:rsidRPr="00826850">
        <w:t xml:space="preserve"> </w:t>
      </w:r>
      <w:r w:rsidR="00392EFF">
        <w:t>association</w:t>
      </w:r>
      <w:r w:rsidRPr="00826850">
        <w:t xml:space="preserve">. For example, </w:t>
      </w:r>
      <w:r w:rsidR="0031438E">
        <w:t xml:space="preserve">the </w:t>
      </w:r>
      <w:r w:rsidRPr="00826850">
        <w:t xml:space="preserve">choice can be made to store only boundaries which are important for the Dual Graph (e.g., boundaries that reflect adjacency between </w:t>
      </w:r>
      <w:proofErr w:type="spellStart"/>
      <w:r w:rsidRPr="00826850">
        <w:t>CellSpaces</w:t>
      </w:r>
      <w:proofErr w:type="spellEnd"/>
      <w:r w:rsidRPr="00826850">
        <w:t xml:space="preserve">). In the case where a </w:t>
      </w:r>
      <w:proofErr w:type="spellStart"/>
      <w:r w:rsidRPr="00826850">
        <w:t>CellSpace</w:t>
      </w:r>
      <w:proofErr w:type="spellEnd"/>
      <w:r w:rsidRPr="00826850">
        <w:t xml:space="preserve"> does not carry the geometry of type Solid and uses a boundary</w:t>
      </w:r>
      <w:r w:rsidR="00CB02AA">
        <w:t>-</w:t>
      </w:r>
      <w:r w:rsidRPr="00826850">
        <w:t>based representation instead, then all boundaries might be needed (to derive the geometry of the nodes or for visuali</w:t>
      </w:r>
      <w:r w:rsidR="001F5280">
        <w:t>z</w:t>
      </w:r>
      <w:r w:rsidRPr="00826850">
        <w:t xml:space="preserve">ation). Finally, with the </w:t>
      </w:r>
      <w:r w:rsidRPr="00826850">
        <w:rPr>
          <w:i/>
          <w:iCs/>
        </w:rPr>
        <w:t>duality</w:t>
      </w:r>
      <w:r w:rsidRPr="00826850">
        <w:t xml:space="preserve"> </w:t>
      </w:r>
      <w:r w:rsidR="00363924">
        <w:rPr>
          <w:rFonts w:hint="eastAsia"/>
          <w:lang w:eastAsia="ko-KR"/>
        </w:rPr>
        <w:t>association</w:t>
      </w:r>
      <w:r w:rsidRPr="00826850">
        <w:t xml:space="preserve">, a </w:t>
      </w:r>
      <w:proofErr w:type="spellStart"/>
      <w:r w:rsidRPr="00826850">
        <w:t>CellSpace</w:t>
      </w:r>
      <w:proofErr w:type="spellEnd"/>
      <w:r w:rsidRPr="00826850">
        <w:t xml:space="preserve"> can describe a reference to one Node instance corresponding to its representation in the dual space. </w:t>
      </w:r>
    </w:p>
    <w:p w14:paraId="6BFB6633" w14:textId="6D470CB8" w:rsidR="00D56A17" w:rsidRPr="00826850" w:rsidRDefault="00D56A17" w:rsidP="00F81F4B">
      <w:pPr>
        <w:spacing w:after="160" w:line="259" w:lineRule="auto"/>
        <w:jc w:val="both"/>
      </w:pPr>
      <w:proofErr w:type="spellStart"/>
      <w:r w:rsidRPr="00826850">
        <w:t>CellSpace</w:t>
      </w:r>
      <w:proofErr w:type="spellEnd"/>
      <w:r w:rsidRPr="00826850">
        <w:t xml:space="preserve"> instances are aggregated in a </w:t>
      </w:r>
      <w:proofErr w:type="spellStart"/>
      <w:r w:rsidRPr="00826850">
        <w:t>PrimalSpaceLayer</w:t>
      </w:r>
      <w:proofErr w:type="spellEnd"/>
      <w:r w:rsidRPr="00826850">
        <w:t xml:space="preserve"> according to a specific theme as explained in Section </w:t>
      </w:r>
      <w:r w:rsidRPr="00826850">
        <w:fldChar w:fldCharType="begin"/>
      </w:r>
      <w:r w:rsidRPr="00826850">
        <w:instrText xml:space="preserve"> REF _Ref80097545 \r \h  \* MERGEFORMAT </w:instrText>
      </w:r>
      <w:r w:rsidRPr="00826850">
        <w:fldChar w:fldCharType="separate"/>
      </w:r>
      <w:r w:rsidR="00255A88">
        <w:t>7.6</w:t>
      </w:r>
      <w:r w:rsidRPr="00826850">
        <w:fldChar w:fldCharType="end"/>
      </w:r>
      <w:r w:rsidRPr="00826850">
        <w:t xml:space="preserve">. </w:t>
      </w:r>
      <w:r w:rsidR="00D859B2">
        <w:t xml:space="preserve">For the </w:t>
      </w:r>
      <w:r w:rsidRPr="00826850">
        <w:t xml:space="preserve">case of multiple </w:t>
      </w:r>
      <w:proofErr w:type="spellStart"/>
      <w:r w:rsidRPr="00826850">
        <w:t>PrimalSpaceLayers</w:t>
      </w:r>
      <w:proofErr w:type="spellEnd"/>
      <w:r w:rsidRPr="00826850">
        <w:t xml:space="preserve">, the class </w:t>
      </w:r>
      <w:proofErr w:type="spellStart"/>
      <w:r w:rsidRPr="00826850">
        <w:t>InterLayerConnection</w:t>
      </w:r>
      <w:proofErr w:type="spellEnd"/>
      <w:r w:rsidRPr="00826850">
        <w:t xml:space="preserve"> establishes the link between the depended </w:t>
      </w:r>
      <w:proofErr w:type="spellStart"/>
      <w:r w:rsidRPr="00826850">
        <w:t>CellSpace</w:t>
      </w:r>
      <w:proofErr w:type="spellEnd"/>
      <w:r w:rsidRPr="00826850">
        <w:t xml:space="preserve"> instances. </w:t>
      </w:r>
    </w:p>
    <w:p w14:paraId="268CB4D4" w14:textId="77777777" w:rsidR="00D56A17" w:rsidRPr="00826850" w:rsidRDefault="00D56A17" w:rsidP="00D56A17">
      <w:pPr>
        <w:pStyle w:val="Heading3"/>
        <w:tabs>
          <w:tab w:val="left" w:pos="660"/>
          <w:tab w:val="left" w:pos="880"/>
        </w:tabs>
        <w:suppressAutoHyphens/>
        <w:spacing w:before="60" w:after="120" w:line="-230" w:lineRule="auto"/>
        <w:jc w:val="both"/>
        <w:rPr>
          <w:szCs w:val="24"/>
        </w:rPr>
      </w:pPr>
      <w:bookmarkStart w:id="868" w:name="_Ref46926359"/>
      <w:bookmarkStart w:id="869" w:name="_Toc177698566"/>
      <w:proofErr w:type="spellStart"/>
      <w:r w:rsidRPr="00826850">
        <w:rPr>
          <w:szCs w:val="24"/>
        </w:rPr>
        <w:t>CellBoundary</w:t>
      </w:r>
      <w:bookmarkEnd w:id="868"/>
      <w:bookmarkEnd w:id="869"/>
      <w:proofErr w:type="spellEnd"/>
    </w:p>
    <w:p w14:paraId="614F00F8" w14:textId="4D62C29E" w:rsidR="00D56A17" w:rsidRPr="00826850" w:rsidRDefault="00D56A17" w:rsidP="00F81F4B">
      <w:pPr>
        <w:jc w:val="both"/>
      </w:pPr>
      <w:proofErr w:type="spellStart"/>
      <w:r w:rsidRPr="00826850">
        <w:t>CellBoundary</w:t>
      </w:r>
      <w:proofErr w:type="spellEnd"/>
      <w:r w:rsidRPr="00826850">
        <w:t xml:space="preserve"> is a core module class </w:t>
      </w:r>
      <w:r w:rsidR="00265456">
        <w:t>that</w:t>
      </w:r>
      <w:r w:rsidR="00265456" w:rsidRPr="00826850">
        <w:t xml:space="preserve"> </w:t>
      </w:r>
      <w:r w:rsidRPr="00826850">
        <w:t>describe</w:t>
      </w:r>
      <w:r w:rsidR="00265456">
        <w:t>s</w:t>
      </w:r>
      <w:r w:rsidRPr="00826850">
        <w:t xml:space="preserve"> the boundary of each cell in a cellular space (</w:t>
      </w:r>
      <w:r w:rsidRPr="00826850">
        <w:fldChar w:fldCharType="begin"/>
      </w:r>
      <w:r w:rsidRPr="00826850">
        <w:instrText xml:space="preserve"> REF _Ref81385722 \h  \* MERGEFORMAT </w:instrText>
      </w:r>
      <w:r w:rsidRPr="00826850">
        <w:fldChar w:fldCharType="separate"/>
      </w:r>
      <w:r w:rsidR="00255A88" w:rsidRPr="00826850">
        <w:t xml:space="preserve">Figure </w:t>
      </w:r>
      <w:r w:rsidR="00255A88">
        <w:rPr>
          <w:noProof/>
        </w:rPr>
        <w:t>18</w:t>
      </w:r>
      <w:r w:rsidRPr="00826850">
        <w:fldChar w:fldCharType="end"/>
      </w:r>
      <w:r w:rsidRPr="00826850">
        <w:t xml:space="preserve">). Unlike </w:t>
      </w:r>
      <w:proofErr w:type="spellStart"/>
      <w:r w:rsidRPr="00826850">
        <w:t>CellSpace</w:t>
      </w:r>
      <w:proofErr w:type="spellEnd"/>
      <w:r w:rsidRPr="00826850">
        <w:t xml:space="preserve">, </w:t>
      </w:r>
      <w:proofErr w:type="spellStart"/>
      <w:r w:rsidRPr="00826850">
        <w:t>CellBoundary</w:t>
      </w:r>
      <w:proofErr w:type="spellEnd"/>
      <w:r w:rsidRPr="00826850">
        <w:t xml:space="preserve"> is not a compulsory class. It is only required when Edge instances exist in the model. </w:t>
      </w:r>
      <w:proofErr w:type="spellStart"/>
      <w:r w:rsidR="00576FC2" w:rsidRPr="00826850">
        <w:t>CellBoundary</w:t>
      </w:r>
      <w:proofErr w:type="spellEnd"/>
      <w:r w:rsidRPr="00826850">
        <w:t xml:space="preserve"> contains the following </w:t>
      </w:r>
      <w:r w:rsidR="00392EFF">
        <w:t>properties</w:t>
      </w:r>
      <w:r w:rsidRPr="00826850">
        <w:t>:</w:t>
      </w:r>
    </w:p>
    <w:p w14:paraId="2EE514A5" w14:textId="77777777" w:rsidR="00D56A17" w:rsidRPr="00826850" w:rsidRDefault="00D56A17" w:rsidP="00601140">
      <w:pPr>
        <w:pStyle w:val="ListParagraph"/>
        <w:numPr>
          <w:ilvl w:val="0"/>
          <w:numId w:val="36"/>
        </w:numPr>
        <w:ind w:leftChars="0"/>
      </w:pPr>
      <w:proofErr w:type="spellStart"/>
      <w:r w:rsidRPr="00826850">
        <w:rPr>
          <w:i/>
          <w:iCs/>
        </w:rPr>
        <w:t>cellBoundaryGeom</w:t>
      </w:r>
      <w:proofErr w:type="spellEnd"/>
      <w:r w:rsidRPr="00826850">
        <w:rPr>
          <w:i/>
          <w:iCs/>
        </w:rPr>
        <w:t xml:space="preserve"> (</w:t>
      </w:r>
      <w:proofErr w:type="spellStart"/>
      <w:r w:rsidRPr="00826850">
        <w:rPr>
          <w:i/>
          <w:iCs/>
        </w:rPr>
        <w:t>CellBoundaryGeometryType</w:t>
      </w:r>
      <w:proofErr w:type="spellEnd"/>
      <w:r w:rsidRPr="00826850">
        <w:rPr>
          <w:i/>
          <w:iCs/>
        </w:rPr>
        <w:t>)</w:t>
      </w:r>
    </w:p>
    <w:p w14:paraId="2555BCA9" w14:textId="61DD79A3" w:rsidR="00D56A17" w:rsidRPr="00826850" w:rsidRDefault="00D56A17" w:rsidP="00601140">
      <w:pPr>
        <w:pStyle w:val="ListParagraph"/>
        <w:numPr>
          <w:ilvl w:val="0"/>
          <w:numId w:val="36"/>
        </w:numPr>
        <w:ind w:leftChars="0"/>
      </w:pPr>
      <w:proofErr w:type="spellStart"/>
      <w:r w:rsidRPr="00826850">
        <w:rPr>
          <w:i/>
          <w:iCs/>
        </w:rPr>
        <w:t>externalReference</w:t>
      </w:r>
      <w:proofErr w:type="spellEnd"/>
      <w:r w:rsidRPr="00826850">
        <w:rPr>
          <w:i/>
          <w:iCs/>
        </w:rPr>
        <w:t xml:space="preserve"> (</w:t>
      </w:r>
      <w:proofErr w:type="spellStart"/>
      <w:ins w:id="870" w:author="Taehoon KIM" w:date="2024-09-19T18:41:00Z" w16du:dateUtc="2024-09-19T09:41:00Z">
        <w:r w:rsidR="00C62141">
          <w:rPr>
            <w:i/>
            <w:iCs/>
          </w:rPr>
          <w:t>ExternalReferenceType</w:t>
        </w:r>
      </w:ins>
      <w:proofErr w:type="spellEnd"/>
      <w:del w:id="871" w:author="Taehoon KIM" w:date="2024-09-19T18:41:00Z" w16du:dateUtc="2024-09-19T09:41:00Z">
        <w:r w:rsidRPr="00826850" w:rsidDel="00C62141">
          <w:rPr>
            <w:i/>
            <w:iCs/>
          </w:rPr>
          <w:delText>url</w:delText>
        </w:r>
      </w:del>
      <w:r w:rsidRPr="00826850">
        <w:rPr>
          <w:i/>
          <w:iCs/>
        </w:rPr>
        <w:t>)</w:t>
      </w:r>
    </w:p>
    <w:p w14:paraId="65335424" w14:textId="60D108F4" w:rsidR="00D56A17" w:rsidRPr="00826850" w:rsidRDefault="00D56A17" w:rsidP="00601140">
      <w:pPr>
        <w:pStyle w:val="ListParagraph"/>
        <w:numPr>
          <w:ilvl w:val="0"/>
          <w:numId w:val="36"/>
        </w:numPr>
        <w:ind w:leftChars="0"/>
      </w:pPr>
      <w:proofErr w:type="spellStart"/>
      <w:r w:rsidRPr="00826850">
        <w:rPr>
          <w:i/>
        </w:rPr>
        <w:t>isV</w:t>
      </w:r>
      <w:r w:rsidRPr="00826850">
        <w:rPr>
          <w:i/>
          <w:iCs/>
        </w:rPr>
        <w:t>irtual</w:t>
      </w:r>
      <w:proofErr w:type="spellEnd"/>
      <w:r w:rsidRPr="00826850">
        <w:rPr>
          <w:i/>
          <w:iCs/>
        </w:rPr>
        <w:t xml:space="preserve"> (</w:t>
      </w:r>
      <w:r w:rsidR="00ED7EEB">
        <w:rPr>
          <w:i/>
          <w:iCs/>
        </w:rPr>
        <w:t>Boolean</w:t>
      </w:r>
      <w:r w:rsidRPr="00826850">
        <w:rPr>
          <w:i/>
          <w:iCs/>
        </w:rPr>
        <w:t>)</w:t>
      </w:r>
    </w:p>
    <w:p w14:paraId="1DA71F45" w14:textId="77777777" w:rsidR="00392EFF" w:rsidRDefault="00392EFF" w:rsidP="00392EFF">
      <w:pPr>
        <w:tabs>
          <w:tab w:val="left" w:pos="713"/>
        </w:tabs>
        <w:ind w:firstLineChars="100" w:firstLine="240"/>
      </w:pPr>
      <w:r>
        <w:lastRenderedPageBreak/>
        <w:tab/>
      </w:r>
    </w:p>
    <w:p w14:paraId="2F675C28" w14:textId="4E516583" w:rsidR="00392EFF" w:rsidRPr="00826850" w:rsidRDefault="00ED7EEB" w:rsidP="00F81F4B">
      <w:pPr>
        <w:keepNext/>
        <w:jc w:val="center"/>
      </w:pPr>
      <w:r>
        <w:rPr>
          <w:noProof/>
        </w:rPr>
        <w:drawing>
          <wp:inline distT="0" distB="0" distL="0" distR="0" wp14:anchorId="1D10FC2E" wp14:editId="659E0EA3">
            <wp:extent cx="5470525" cy="3727676"/>
            <wp:effectExtent l="0" t="0" r="3175" b="0"/>
            <wp:docPr id="1730243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43312" name="Picture 1"/>
                    <pic:cNvPicPr/>
                  </pic:nvPicPr>
                  <pic:blipFill rotWithShape="1">
                    <a:blip r:embed="rId46"/>
                    <a:srcRect t="-810" b="-351"/>
                    <a:stretch/>
                  </pic:blipFill>
                  <pic:spPr bwMode="auto">
                    <a:xfrm>
                      <a:off x="0" y="0"/>
                      <a:ext cx="5471608" cy="3728414"/>
                    </a:xfrm>
                    <a:prstGeom prst="rect">
                      <a:avLst/>
                    </a:prstGeom>
                    <a:ln>
                      <a:noFill/>
                    </a:ln>
                    <a:extLst>
                      <a:ext uri="{53640926-AAD7-44D8-BBD7-CCE9431645EC}">
                        <a14:shadowObscured xmlns:a14="http://schemas.microsoft.com/office/drawing/2010/main"/>
                      </a:ext>
                    </a:extLst>
                  </pic:spPr>
                </pic:pic>
              </a:graphicData>
            </a:graphic>
          </wp:inline>
        </w:drawing>
      </w:r>
    </w:p>
    <w:p w14:paraId="2B4725F3" w14:textId="77777777" w:rsidR="00392EFF" w:rsidRPr="00826850" w:rsidRDefault="00392EFF" w:rsidP="00392EFF">
      <w:pPr>
        <w:pStyle w:val="Caption"/>
        <w:rPr>
          <w:rFonts w:cs="Times New Roman"/>
          <w:b/>
          <w:szCs w:val="24"/>
        </w:rPr>
      </w:pPr>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Pr>
          <w:rFonts w:cs="Times New Roman"/>
          <w:noProof/>
          <w:szCs w:val="24"/>
        </w:rPr>
        <w:t>18</w:t>
      </w:r>
      <w:r w:rsidRPr="00826850">
        <w:rPr>
          <w:rFonts w:cs="Times New Roman"/>
          <w:szCs w:val="24"/>
        </w:rPr>
        <w:fldChar w:fldCharType="end"/>
      </w:r>
      <w:r w:rsidRPr="00826850">
        <w:rPr>
          <w:rFonts w:cs="Times New Roman"/>
          <w:szCs w:val="24"/>
        </w:rPr>
        <w:t xml:space="preserve">: </w:t>
      </w:r>
      <w:proofErr w:type="spellStart"/>
      <w:r w:rsidRPr="00826850">
        <w:rPr>
          <w:rFonts w:cs="Times New Roman"/>
          <w:szCs w:val="24"/>
        </w:rPr>
        <w:t>CellBoundary</w:t>
      </w:r>
      <w:proofErr w:type="spellEnd"/>
      <w:r w:rsidRPr="00826850">
        <w:rPr>
          <w:rFonts w:cs="Times New Roman"/>
          <w:szCs w:val="24"/>
        </w:rPr>
        <w:t xml:space="preserve"> and </w:t>
      </w:r>
      <w:proofErr w:type="spellStart"/>
      <w:r w:rsidRPr="00826850">
        <w:rPr>
          <w:rFonts w:cs="Times New Roman"/>
          <w:szCs w:val="24"/>
        </w:rPr>
        <w:t>its</w:t>
      </w:r>
      <w:proofErr w:type="spellEnd"/>
      <w:r w:rsidRPr="00826850">
        <w:rPr>
          <w:rFonts w:cs="Times New Roman"/>
          <w:szCs w:val="24"/>
        </w:rPr>
        <w:t xml:space="preserve"> </w:t>
      </w:r>
      <w:proofErr w:type="spellStart"/>
      <w:r w:rsidRPr="00826850">
        <w:rPr>
          <w:rFonts w:cs="Times New Roman"/>
          <w:szCs w:val="24"/>
        </w:rPr>
        <w:t>related</w:t>
      </w:r>
      <w:proofErr w:type="spellEnd"/>
      <w:r w:rsidRPr="00826850">
        <w:rPr>
          <w:rFonts w:cs="Times New Roman"/>
          <w:szCs w:val="24"/>
        </w:rPr>
        <w:t xml:space="preserve"> </w:t>
      </w:r>
      <w:proofErr w:type="spellStart"/>
      <w:r w:rsidRPr="00826850">
        <w:rPr>
          <w:rFonts w:cs="Times New Roman"/>
          <w:szCs w:val="24"/>
        </w:rPr>
        <w:t>classed</w:t>
      </w:r>
      <w:proofErr w:type="spellEnd"/>
      <w:r w:rsidRPr="00826850">
        <w:rPr>
          <w:rFonts w:cs="Times New Roman"/>
          <w:szCs w:val="24"/>
        </w:rPr>
        <w:t xml:space="preserve">: </w:t>
      </w:r>
      <w:proofErr w:type="spellStart"/>
      <w:r w:rsidRPr="00826850">
        <w:rPr>
          <w:rFonts w:cs="Times New Roman"/>
          <w:szCs w:val="24"/>
        </w:rPr>
        <w:t>PrimalSpaceLayer</w:t>
      </w:r>
      <w:proofErr w:type="spellEnd"/>
      <w:r w:rsidRPr="00826850">
        <w:rPr>
          <w:rFonts w:cs="Times New Roman"/>
          <w:szCs w:val="24"/>
        </w:rPr>
        <w:t xml:space="preserve">, </w:t>
      </w:r>
      <w:proofErr w:type="spellStart"/>
      <w:r w:rsidRPr="00826850">
        <w:rPr>
          <w:rFonts w:cs="Times New Roman"/>
          <w:szCs w:val="24"/>
        </w:rPr>
        <w:t>CellSpace</w:t>
      </w:r>
      <w:proofErr w:type="spellEnd"/>
      <w:r w:rsidRPr="00826850">
        <w:rPr>
          <w:rFonts w:cs="Times New Roman"/>
          <w:szCs w:val="24"/>
        </w:rPr>
        <w:t xml:space="preserve"> and Edge</w:t>
      </w:r>
    </w:p>
    <w:p w14:paraId="315D491B" w14:textId="02CF3EF8" w:rsidR="00D56A17" w:rsidRPr="00826850" w:rsidRDefault="00D56A17" w:rsidP="00CA3818">
      <w:pPr>
        <w:tabs>
          <w:tab w:val="left" w:pos="713"/>
        </w:tabs>
        <w:ind w:firstLineChars="100" w:firstLine="240"/>
        <w:jc w:val="both"/>
      </w:pPr>
      <w:r w:rsidRPr="00826850">
        <w:br/>
        <w:t xml:space="preserve">The </w:t>
      </w:r>
      <w:proofErr w:type="spellStart"/>
      <w:r w:rsidRPr="00826850">
        <w:rPr>
          <w:i/>
          <w:iCs/>
        </w:rPr>
        <w:t>cellBoundaryGeom</w:t>
      </w:r>
      <w:proofErr w:type="spellEnd"/>
      <w:r w:rsidRPr="00826850">
        <w:t xml:space="preserve"> geometry </w:t>
      </w:r>
      <w:r w:rsidR="00392EFF">
        <w:t>property</w:t>
      </w:r>
      <w:r w:rsidR="00392EFF" w:rsidRPr="00826850">
        <w:t xml:space="preserve"> </w:t>
      </w:r>
      <w:r w:rsidRPr="00826850">
        <w:t xml:space="preserve">of the </w:t>
      </w:r>
      <w:proofErr w:type="spellStart"/>
      <w:r w:rsidRPr="00826850">
        <w:t>CellBoundary</w:t>
      </w:r>
      <w:proofErr w:type="spellEnd"/>
      <w:r w:rsidRPr="00826850">
        <w:t xml:space="preserve"> carries the geometry (of type </w:t>
      </w:r>
      <w:proofErr w:type="spellStart"/>
      <w:r w:rsidRPr="00826850">
        <w:rPr>
          <w:i/>
          <w:iCs/>
        </w:rPr>
        <w:t>CellBoundaryGeometryType</w:t>
      </w:r>
      <w:proofErr w:type="spellEnd"/>
      <w:r w:rsidRPr="00826850">
        <w:t xml:space="preserve">) which is generally described by a surface in 3D or a curve in 2D. A </w:t>
      </w:r>
      <w:proofErr w:type="spellStart"/>
      <w:r w:rsidRPr="00826850">
        <w:rPr>
          <w:i/>
          <w:iCs/>
        </w:rPr>
        <w:t>CellBoundaryGeometryType</w:t>
      </w:r>
      <w:proofErr w:type="spellEnd"/>
      <w:r w:rsidRPr="00826850">
        <w:t xml:space="preserve"> is a geometry class type </w:t>
      </w:r>
      <w:proofErr w:type="gramStart"/>
      <w:r w:rsidRPr="00826850">
        <w:t>similar to</w:t>
      </w:r>
      <w:proofErr w:type="gramEnd"/>
      <w:r w:rsidRPr="00826850">
        <w:t xml:space="preserve"> the </w:t>
      </w:r>
      <w:proofErr w:type="spellStart"/>
      <w:r w:rsidRPr="00826850">
        <w:rPr>
          <w:i/>
        </w:rPr>
        <w:t>CellSpaceGeometryType</w:t>
      </w:r>
      <w:proofErr w:type="spellEnd"/>
      <w:r w:rsidRPr="00826850">
        <w:t xml:space="preserve">, with two possible </w:t>
      </w:r>
      <w:r w:rsidR="00392EFF">
        <w:t>properties</w:t>
      </w:r>
      <w:r w:rsidRPr="00826850">
        <w:t xml:space="preserve">: </w:t>
      </w:r>
      <w:r w:rsidRPr="00826850">
        <w:rPr>
          <w:i/>
        </w:rPr>
        <w:t>Geometry2D</w:t>
      </w:r>
      <w:r w:rsidRPr="00826850">
        <w:t xml:space="preserve"> and </w:t>
      </w:r>
      <w:r w:rsidRPr="00826850">
        <w:rPr>
          <w:i/>
        </w:rPr>
        <w:t>Geometry1D</w:t>
      </w:r>
      <w:r w:rsidRPr="00826850">
        <w:t xml:space="preserve">. The </w:t>
      </w:r>
      <w:r w:rsidRPr="00826850">
        <w:rPr>
          <w:i/>
        </w:rPr>
        <w:t>Geometry2D</w:t>
      </w:r>
      <w:r w:rsidRPr="00826850">
        <w:t xml:space="preserve"> </w:t>
      </w:r>
      <w:r w:rsidR="00392EFF">
        <w:t>property</w:t>
      </w:r>
      <w:r w:rsidR="00392EFF" w:rsidRPr="00826850">
        <w:t xml:space="preserve"> </w:t>
      </w:r>
      <w:r w:rsidRPr="00826850">
        <w:t xml:space="preserve">is the same </w:t>
      </w:r>
      <w:r w:rsidR="00576FC2">
        <w:t>as</w:t>
      </w:r>
      <w:r w:rsidR="00576FC2" w:rsidRPr="00826850">
        <w:t xml:space="preserve"> </w:t>
      </w:r>
      <w:r w:rsidRPr="00826850">
        <w:t xml:space="preserve">that of </w:t>
      </w:r>
      <w:proofErr w:type="spellStart"/>
      <w:r w:rsidRPr="00826850">
        <w:rPr>
          <w:i/>
        </w:rPr>
        <w:t>CellSpaceGeometryType</w:t>
      </w:r>
      <w:proofErr w:type="spellEnd"/>
      <w:r w:rsidRPr="00826850">
        <w:t xml:space="preserve">. Note, in this context, </w:t>
      </w:r>
      <w:proofErr w:type="spellStart"/>
      <w:r w:rsidR="006A6311" w:rsidRPr="00826850">
        <w:rPr>
          <w:i/>
          <w:iCs/>
        </w:rPr>
        <w:t>cellBoundaryGeom</w:t>
      </w:r>
      <w:proofErr w:type="spellEnd"/>
      <w:r w:rsidR="006A6311" w:rsidRPr="00826850">
        <w:t xml:space="preserve"> </w:t>
      </w:r>
      <w:r w:rsidRPr="00826850">
        <w:t>is embedded in 3D, i.e.</w:t>
      </w:r>
      <w:ins w:id="872" w:author="Taehoon KIM" w:date="2024-09-19T18:23:00Z" w16du:dateUtc="2024-09-19T09:23:00Z">
        <w:r w:rsidR="00C62141">
          <w:rPr>
            <w:rFonts w:hint="eastAsia"/>
            <w:lang w:eastAsia="ko-KR"/>
          </w:rPr>
          <w:t>,</w:t>
        </w:r>
      </w:ins>
      <w:r w:rsidRPr="00826850">
        <w:t xml:space="preserve"> has 3D coordinates and represents a part of the boundary of a </w:t>
      </w:r>
      <w:proofErr w:type="spellStart"/>
      <w:r w:rsidRPr="00826850">
        <w:t>CellSpace</w:t>
      </w:r>
      <w:proofErr w:type="spellEnd"/>
      <w:r w:rsidRPr="00826850">
        <w:t xml:space="preserve">. The </w:t>
      </w:r>
      <w:r w:rsidRPr="00826850">
        <w:rPr>
          <w:i/>
        </w:rPr>
        <w:t>Geometry1D</w:t>
      </w:r>
      <w:r w:rsidRPr="00826850">
        <w:t xml:space="preserve"> </w:t>
      </w:r>
      <w:r w:rsidR="006A6311">
        <w:t>property</w:t>
      </w:r>
      <w:r w:rsidR="006A6311" w:rsidRPr="00826850">
        <w:t xml:space="preserve"> </w:t>
      </w:r>
      <w:r w:rsidRPr="00826850">
        <w:t xml:space="preserve">describes a representation of type curve, </w:t>
      </w:r>
      <w:proofErr w:type="spellStart"/>
      <w:r w:rsidRPr="00C62141">
        <w:rPr>
          <w:i/>
          <w:iCs/>
          <w:rPrChange w:id="873" w:author="Taehoon KIM" w:date="2024-09-19T18:21:00Z" w16du:dateUtc="2024-09-19T09:21:00Z">
            <w:rPr/>
          </w:rPrChange>
        </w:rPr>
        <w:t>GM_Curve</w:t>
      </w:r>
      <w:proofErr w:type="spellEnd"/>
      <w:r w:rsidRPr="00826850">
        <w:t xml:space="preserve"> type. Note, </w:t>
      </w:r>
      <w:r w:rsidR="003B72C4">
        <w:t>this property</w:t>
      </w:r>
      <w:r w:rsidRPr="00826850">
        <w:t xml:space="preserve"> is intended for describing a </w:t>
      </w:r>
      <w:proofErr w:type="spellStart"/>
      <w:r w:rsidRPr="00826850">
        <w:t>CellBoundary</w:t>
      </w:r>
      <w:proofErr w:type="spellEnd"/>
      <w:r w:rsidRPr="00826850">
        <w:t xml:space="preserve"> in 2D as one single line/curve and has 2D coordinates. This </w:t>
      </w:r>
      <w:r w:rsidR="00EE0C4A">
        <w:t xml:space="preserve">is an </w:t>
      </w:r>
      <w:proofErr w:type="gramStart"/>
      <w:r w:rsidR="00EE0C4A">
        <w:t xml:space="preserve">adequate </w:t>
      </w:r>
      <w:r w:rsidRPr="00826850">
        <w:t>representations</w:t>
      </w:r>
      <w:proofErr w:type="gramEnd"/>
      <w:r w:rsidRPr="00826850">
        <w:t xml:space="preserve"> </w:t>
      </w:r>
      <w:r w:rsidR="00EE0C4A">
        <w:t xml:space="preserve">of </w:t>
      </w:r>
      <w:proofErr w:type="spellStart"/>
      <w:r w:rsidR="00EE0C4A" w:rsidRPr="00F81F4B">
        <w:rPr>
          <w:i/>
          <w:iCs/>
        </w:rPr>
        <w:t>cellBoundaryGeom</w:t>
      </w:r>
      <w:proofErr w:type="spellEnd"/>
      <w:r w:rsidR="00EE0C4A">
        <w:t xml:space="preserve"> </w:t>
      </w:r>
      <w:r w:rsidRPr="00826850">
        <w:t xml:space="preserve">based on 2D floor plans. </w:t>
      </w:r>
      <w:ins w:id="874" w:author="Taehoon KIM" w:date="2024-09-19T18:29:00Z" w16du:dateUtc="2024-09-19T09:29:00Z">
        <w:r w:rsidR="00C62141">
          <w:rPr>
            <w:lang w:eastAsia="ko-KR"/>
          </w:rPr>
          <w:t xml:space="preserve">The </w:t>
        </w:r>
      </w:ins>
      <w:commentRangeStart w:id="875"/>
      <w:del w:id="876" w:author="Taehoon KIM" w:date="2024-09-19T18:29:00Z" w16du:dateUtc="2024-09-19T09:29:00Z">
        <w:r w:rsidRPr="00C62141" w:rsidDel="00C62141">
          <w:rPr>
            <w:i/>
            <w:iCs/>
            <w:rPrChange w:id="877" w:author="Taehoon KIM" w:date="2024-09-19T18:29:00Z" w16du:dateUtc="2024-09-19T09:29:00Z">
              <w:rPr/>
            </w:rPrChange>
          </w:rPr>
          <w:delText xml:space="preserve">CellBoundaryGeom </w:delText>
        </w:r>
      </w:del>
      <w:proofErr w:type="spellStart"/>
      <w:ins w:id="878" w:author="Taehoon KIM" w:date="2024-09-19T18:29:00Z" w16du:dateUtc="2024-09-19T09:29:00Z">
        <w:r w:rsidR="00C62141" w:rsidRPr="00C62141">
          <w:rPr>
            <w:i/>
            <w:iCs/>
            <w:rPrChange w:id="879" w:author="Taehoon KIM" w:date="2024-09-19T18:29:00Z" w16du:dateUtc="2024-09-19T09:29:00Z">
              <w:rPr/>
            </w:rPrChange>
          </w:rPr>
          <w:t>cellBoundaryGeom</w:t>
        </w:r>
        <w:proofErr w:type="spellEnd"/>
        <w:r w:rsidR="00C62141" w:rsidRPr="00826850">
          <w:t xml:space="preserve"> </w:t>
        </w:r>
      </w:ins>
      <w:commentRangeEnd w:id="875"/>
      <w:ins w:id="880" w:author="Taehoon KIM" w:date="2024-09-20T04:33:00Z" w16du:dateUtc="2024-09-19T19:33:00Z">
        <w:r w:rsidR="002800B0">
          <w:rPr>
            <w:rStyle w:val="CommentReference"/>
            <w:rFonts w:eastAsia="Malgun Gothic"/>
            <w:lang w:val="en-GB"/>
          </w:rPr>
          <w:commentReference w:id="875"/>
        </w:r>
      </w:ins>
      <w:r w:rsidR="00B61EA7">
        <w:t>is not required</w:t>
      </w:r>
      <w:r w:rsidRPr="00826850">
        <w:t>. In this case</w:t>
      </w:r>
      <w:del w:id="881" w:author="Taehoon KIM" w:date="2024-09-19T18:31:00Z" w16du:dateUtc="2024-09-19T09:31:00Z">
        <w:r w:rsidRPr="00826850" w:rsidDel="00C62141">
          <w:delText xml:space="preserve"> </w:delText>
        </w:r>
      </w:del>
      <w:ins w:id="882" w:author="Taehoon KIM" w:date="2024-09-19T18:31:00Z" w16du:dateUtc="2024-09-19T09:31:00Z">
        <w:r w:rsidR="00C62141">
          <w:t xml:space="preserve">, </w:t>
        </w:r>
      </w:ins>
      <w:del w:id="883" w:author="Taehoon KIM" w:date="2024-09-19T18:29:00Z" w16du:dateUtc="2024-09-19T09:29:00Z">
        <w:r w:rsidRPr="00C62141" w:rsidDel="00C62141">
          <w:rPr>
            <w:i/>
            <w:iCs/>
            <w:rPrChange w:id="884" w:author="Taehoon KIM" w:date="2024-09-19T18:29:00Z" w16du:dateUtc="2024-09-19T09:29:00Z">
              <w:rPr/>
            </w:rPrChange>
          </w:rPr>
          <w:delText xml:space="preserve">CellBoundaryGeom </w:delText>
        </w:r>
      </w:del>
      <w:proofErr w:type="spellStart"/>
      <w:ins w:id="885" w:author="Taehoon KIM" w:date="2024-09-19T18:29:00Z" w16du:dateUtc="2024-09-19T09:29:00Z">
        <w:r w:rsidR="00C62141" w:rsidRPr="00C62141">
          <w:rPr>
            <w:i/>
            <w:iCs/>
            <w:rPrChange w:id="886" w:author="Taehoon KIM" w:date="2024-09-19T18:29:00Z" w16du:dateUtc="2024-09-19T09:29:00Z">
              <w:rPr/>
            </w:rPrChange>
          </w:rPr>
          <w:t>cellBoundaryGeom</w:t>
        </w:r>
        <w:proofErr w:type="spellEnd"/>
        <w:r w:rsidR="00C62141" w:rsidRPr="00826850">
          <w:t xml:space="preserve"> </w:t>
        </w:r>
      </w:ins>
      <w:r w:rsidRPr="00826850">
        <w:t xml:space="preserve">indicates only if a specific cell boundary is virtual. </w:t>
      </w:r>
    </w:p>
    <w:p w14:paraId="62CA658D" w14:textId="474A4A45" w:rsidR="00D56A17" w:rsidRPr="00826850" w:rsidRDefault="00D56A17" w:rsidP="00F81F4B">
      <w:pPr>
        <w:jc w:val="both"/>
      </w:pPr>
      <w:r w:rsidRPr="00826850">
        <w:t xml:space="preserve">The </w:t>
      </w:r>
      <w:r w:rsidR="006A6311">
        <w:t>property</w:t>
      </w:r>
      <w:r w:rsidR="006A6311" w:rsidRPr="00826850">
        <w:t xml:space="preserve"> </w:t>
      </w:r>
      <w:proofErr w:type="spellStart"/>
      <w:r w:rsidRPr="00826850">
        <w:rPr>
          <w:i/>
          <w:iCs/>
        </w:rPr>
        <w:t>externalReference</w:t>
      </w:r>
      <w:proofErr w:type="spellEnd"/>
      <w:r w:rsidRPr="00826850">
        <w:t xml:space="preserve"> is used for the reference of a geometric object to its corresponding object in an external data set and can be given by the </w:t>
      </w:r>
      <w:proofErr w:type="spellStart"/>
      <w:r w:rsidRPr="00826850">
        <w:t>url</w:t>
      </w:r>
      <w:proofErr w:type="spellEnd"/>
      <w:r w:rsidRPr="00826850">
        <w:t xml:space="preserve"> of the file containing the geometry. The </w:t>
      </w:r>
      <w:proofErr w:type="spellStart"/>
      <w:r w:rsidRPr="00826850">
        <w:rPr>
          <w:i/>
          <w:iCs/>
        </w:rPr>
        <w:t>is</w:t>
      </w:r>
      <w:r w:rsidRPr="00826850">
        <w:rPr>
          <w:i/>
        </w:rPr>
        <w:t>V</w:t>
      </w:r>
      <w:r w:rsidRPr="00826850">
        <w:rPr>
          <w:i/>
          <w:iCs/>
        </w:rPr>
        <w:t>irtual</w:t>
      </w:r>
      <w:proofErr w:type="spellEnd"/>
      <w:r w:rsidRPr="00826850">
        <w:t xml:space="preserve"> </w:t>
      </w:r>
      <w:r w:rsidR="00363924">
        <w:rPr>
          <w:rFonts w:hint="eastAsia"/>
          <w:lang w:eastAsia="ko-KR"/>
        </w:rPr>
        <w:t>property</w:t>
      </w:r>
      <w:r w:rsidR="00363924">
        <w:t xml:space="preserve"> </w:t>
      </w:r>
      <w:r w:rsidRPr="00826850">
        <w:t xml:space="preserve">is a Boolean value used to indicate whether a </w:t>
      </w:r>
      <w:proofErr w:type="spellStart"/>
      <w:r w:rsidRPr="00826850">
        <w:t>CellBoundary</w:t>
      </w:r>
      <w:proofErr w:type="spellEnd"/>
      <w:r w:rsidRPr="00826850">
        <w:t xml:space="preserve"> corresponds to a virtual surface (true) or a physical one (false), which should be the default value. Virtual boundaries are common in 3D indoor models, mainly when a space subdivision is applied.</w:t>
      </w:r>
    </w:p>
    <w:p w14:paraId="09A6BCC6" w14:textId="059BF1AD" w:rsidR="00D56A17" w:rsidRPr="00826850" w:rsidRDefault="00D56A17" w:rsidP="00F81F4B">
      <w:pPr>
        <w:jc w:val="both"/>
      </w:pPr>
      <w:r w:rsidRPr="00826850">
        <w:t xml:space="preserve">Additionally, a </w:t>
      </w:r>
      <w:proofErr w:type="spellStart"/>
      <w:r w:rsidRPr="00826850">
        <w:t>CellBoundary</w:t>
      </w:r>
      <w:proofErr w:type="spellEnd"/>
      <w:r w:rsidRPr="00826850">
        <w:t xml:space="preserve"> can be linked to one Edge instance via the </w:t>
      </w:r>
      <w:r w:rsidRPr="00826850">
        <w:rPr>
          <w:i/>
          <w:iCs/>
        </w:rPr>
        <w:t>duality</w:t>
      </w:r>
      <w:r w:rsidRPr="00826850">
        <w:t xml:space="preserve"> </w:t>
      </w:r>
      <w:r w:rsidR="00116BB0">
        <w:t>association</w:t>
      </w:r>
      <w:r w:rsidRPr="00826850">
        <w:t xml:space="preserve">, which corresponds to its dual representation. Unlike </w:t>
      </w:r>
      <w:proofErr w:type="spellStart"/>
      <w:r w:rsidRPr="00826850">
        <w:t>CellSpace</w:t>
      </w:r>
      <w:proofErr w:type="spellEnd"/>
      <w:r w:rsidRPr="00826850">
        <w:t xml:space="preserve">, </w:t>
      </w:r>
      <w:proofErr w:type="spellStart"/>
      <w:r w:rsidR="00234A0E">
        <w:t>CellBoundary</w:t>
      </w:r>
      <w:proofErr w:type="spellEnd"/>
      <w:r w:rsidR="00234A0E" w:rsidRPr="00826850">
        <w:t xml:space="preserve"> </w:t>
      </w:r>
      <w:r w:rsidRPr="00826850">
        <w:t xml:space="preserve">is not a mandatory </w:t>
      </w:r>
      <w:r w:rsidR="00116BB0">
        <w:t>instance</w:t>
      </w:r>
      <w:r w:rsidR="00116BB0" w:rsidRPr="00826850">
        <w:t xml:space="preserve"> </w:t>
      </w:r>
      <w:r w:rsidRPr="00826850">
        <w:t xml:space="preserve">in an </w:t>
      </w:r>
      <w:r w:rsidRPr="00826850">
        <w:lastRenderedPageBreak/>
        <w:t>IndoorGML</w:t>
      </w:r>
      <w:r w:rsidR="00116BB0">
        <w:t xml:space="preserve"> data</w:t>
      </w:r>
      <w:r w:rsidRPr="00826850">
        <w:t xml:space="preserve">. In the case where there are </w:t>
      </w:r>
      <w:proofErr w:type="spellStart"/>
      <w:r w:rsidRPr="00826850">
        <w:t>CellSpace</w:t>
      </w:r>
      <w:proofErr w:type="spellEnd"/>
      <w:r w:rsidRPr="00826850">
        <w:t xml:space="preserve"> entities but no </w:t>
      </w:r>
      <w:proofErr w:type="spellStart"/>
      <w:r w:rsidRPr="00826850">
        <w:t>CellBoundary</w:t>
      </w:r>
      <w:proofErr w:type="spellEnd"/>
      <w:r w:rsidRPr="00826850">
        <w:t xml:space="preserve">, the network </w:t>
      </w:r>
      <w:r w:rsidR="00116BB0">
        <w:t>may</w:t>
      </w:r>
      <w:r w:rsidR="00116BB0" w:rsidRPr="00826850">
        <w:t xml:space="preserve"> </w:t>
      </w:r>
      <w:r w:rsidRPr="00826850">
        <w:t>be derived from the cells using geometric operations.</w:t>
      </w:r>
    </w:p>
    <w:p w14:paraId="5CA4B6A5" w14:textId="09B4CC8C" w:rsidR="00D56A17" w:rsidRPr="00826850" w:rsidRDefault="00D56A17" w:rsidP="00F81F4B">
      <w:pPr>
        <w:jc w:val="both"/>
        <w:rPr>
          <w:highlight w:val="lightGray"/>
        </w:rPr>
      </w:pPr>
      <w:r w:rsidRPr="00826850">
        <w:t xml:space="preserve">In the case where there are </w:t>
      </w:r>
      <w:proofErr w:type="spellStart"/>
      <w:r w:rsidRPr="00826850">
        <w:t>CellBoundary</w:t>
      </w:r>
      <w:proofErr w:type="spellEnd"/>
      <w:r w:rsidRPr="00826850">
        <w:t xml:space="preserve"> entities provided without geometric </w:t>
      </w:r>
      <w:r w:rsidR="00EE0C4A">
        <w:t>properties</w:t>
      </w:r>
      <w:r w:rsidR="00EE0C4A" w:rsidRPr="00826850">
        <w:t xml:space="preserve"> </w:t>
      </w:r>
      <w:r w:rsidRPr="00826850">
        <w:t xml:space="preserve">in the model, only logical networks can be safely derived between two </w:t>
      </w:r>
      <w:proofErr w:type="spellStart"/>
      <w:r w:rsidRPr="00826850">
        <w:t>CellSpace</w:t>
      </w:r>
      <w:proofErr w:type="spellEnd"/>
      <w:r w:rsidRPr="00826850">
        <w:t xml:space="preserve"> entities sharing any of those </w:t>
      </w:r>
      <w:proofErr w:type="spellStart"/>
      <w:r w:rsidRPr="00826850">
        <w:t>CellBoundary</w:t>
      </w:r>
      <w:proofErr w:type="spellEnd"/>
      <w:r w:rsidRPr="00826850">
        <w:t>. Therefore, providing geometric networks involve</w:t>
      </w:r>
      <w:r w:rsidR="00890B16">
        <w:t>s</w:t>
      </w:r>
      <w:r w:rsidRPr="00826850">
        <w:t xml:space="preserve"> similar issues described previously. A final scenario may see an IndoorGML </w:t>
      </w:r>
      <w:r w:rsidR="00116BB0">
        <w:t>data</w:t>
      </w:r>
      <w:r w:rsidR="00116BB0" w:rsidRPr="00826850">
        <w:t xml:space="preserve"> </w:t>
      </w:r>
      <w:r w:rsidRPr="00826850">
        <w:t xml:space="preserve">with geometry information only with </w:t>
      </w:r>
      <w:proofErr w:type="spellStart"/>
      <w:r w:rsidRPr="00826850">
        <w:t>CellBoundary</w:t>
      </w:r>
      <w:proofErr w:type="spellEnd"/>
      <w:r w:rsidRPr="00826850">
        <w:t xml:space="preserve"> instances but not for </w:t>
      </w:r>
      <w:proofErr w:type="spellStart"/>
      <w:r w:rsidRPr="00826850">
        <w:t>CellSpace</w:t>
      </w:r>
      <w:proofErr w:type="spellEnd"/>
      <w:r w:rsidRPr="00826850">
        <w:t xml:space="preserve">. That case is likely to happen if a solid geometry cannot be provided for a </w:t>
      </w:r>
      <w:proofErr w:type="spellStart"/>
      <w:r w:rsidRPr="00826850">
        <w:t>CellSpace</w:t>
      </w:r>
      <w:proofErr w:type="spellEnd"/>
      <w:r w:rsidRPr="00826850">
        <w:t xml:space="preserve">, and a set of surface boundaries are provided with no guarantee of closure. In that case the generation of a Node for a </w:t>
      </w:r>
      <w:proofErr w:type="spellStart"/>
      <w:r w:rsidRPr="00826850">
        <w:t>CellSpace</w:t>
      </w:r>
      <w:proofErr w:type="spellEnd"/>
      <w:r w:rsidRPr="00826850">
        <w:t xml:space="preserve"> should be completed from </w:t>
      </w:r>
      <w:proofErr w:type="spellStart"/>
      <w:r w:rsidRPr="00826850">
        <w:t>CellBoundary</w:t>
      </w:r>
      <w:proofErr w:type="spellEnd"/>
      <w:r w:rsidRPr="00826850">
        <w:t xml:space="preserve"> instances, while guaranteeing its position inside the described space.  </w:t>
      </w:r>
    </w:p>
    <w:p w14:paraId="35FFB30E" w14:textId="77777777" w:rsidR="00D56A17" w:rsidRPr="00826850" w:rsidRDefault="00D56A17" w:rsidP="00D56A17">
      <w:pPr>
        <w:pStyle w:val="Heading3"/>
        <w:tabs>
          <w:tab w:val="left" w:pos="660"/>
          <w:tab w:val="left" w:pos="880"/>
        </w:tabs>
        <w:suppressAutoHyphens/>
        <w:spacing w:before="60" w:after="120" w:line="-230" w:lineRule="auto"/>
        <w:jc w:val="both"/>
        <w:rPr>
          <w:szCs w:val="24"/>
        </w:rPr>
      </w:pPr>
      <w:bookmarkStart w:id="887" w:name="_Ref80700499"/>
      <w:bookmarkStart w:id="888" w:name="_Toc177698567"/>
      <w:proofErr w:type="spellStart"/>
      <w:r w:rsidRPr="00826850">
        <w:rPr>
          <w:szCs w:val="24"/>
        </w:rPr>
        <w:t>PrimalSpaceLayer</w:t>
      </w:r>
      <w:bookmarkEnd w:id="887"/>
      <w:bookmarkEnd w:id="888"/>
      <w:proofErr w:type="spellEnd"/>
    </w:p>
    <w:p w14:paraId="46F947F4" w14:textId="42080A71" w:rsidR="00D56A17" w:rsidRPr="00826850" w:rsidRDefault="00D56A17" w:rsidP="00F81F4B">
      <w:pPr>
        <w:jc w:val="both"/>
      </w:pPr>
      <w:proofErr w:type="spellStart"/>
      <w:r w:rsidRPr="00826850">
        <w:t>PrimalSpaceLayer</w:t>
      </w:r>
      <w:proofErr w:type="spellEnd"/>
      <w:r w:rsidRPr="00826850">
        <w:t xml:space="preserve"> is a core module class representing the primal cellular spaces of a given thematic layer (</w:t>
      </w:r>
      <w:r w:rsidRPr="00826850">
        <w:fldChar w:fldCharType="begin"/>
      </w:r>
      <w:r w:rsidRPr="00826850">
        <w:instrText xml:space="preserve"> REF _Ref81387630 \h  \* MERGEFORMAT </w:instrText>
      </w:r>
      <w:r w:rsidRPr="00826850">
        <w:fldChar w:fldCharType="separate"/>
      </w:r>
      <w:r w:rsidR="00255A88" w:rsidRPr="00826850">
        <w:t xml:space="preserve">Figure </w:t>
      </w:r>
      <w:r w:rsidR="00255A88">
        <w:rPr>
          <w:noProof/>
        </w:rPr>
        <w:t>19</w:t>
      </w:r>
      <w:r w:rsidRPr="00826850">
        <w:fldChar w:fldCharType="end"/>
      </w:r>
      <w:r w:rsidRPr="00826850">
        <w:t xml:space="preserve">). It aggregates </w:t>
      </w:r>
      <w:proofErr w:type="spellStart"/>
      <w:r w:rsidRPr="00826850">
        <w:t>CellSpace</w:t>
      </w:r>
      <w:proofErr w:type="spellEnd"/>
      <w:r w:rsidRPr="00826850">
        <w:t xml:space="preserve"> and </w:t>
      </w:r>
      <w:proofErr w:type="spellStart"/>
      <w:r w:rsidRPr="00826850">
        <w:t>CellBoundary</w:t>
      </w:r>
      <w:proofErr w:type="spellEnd"/>
      <w:r w:rsidRPr="00826850">
        <w:t xml:space="preserve"> (which are directly associated with their corresponding geometry </w:t>
      </w:r>
      <w:r w:rsidR="00363924">
        <w:rPr>
          <w:rFonts w:hint="eastAsia"/>
          <w:lang w:eastAsia="ko-KR"/>
        </w:rPr>
        <w:t>properties</w:t>
      </w:r>
      <w:r w:rsidRPr="00826850">
        <w:t xml:space="preserve">) to represent spatial objects in primal space. The </w:t>
      </w:r>
      <w:proofErr w:type="spellStart"/>
      <w:r w:rsidRPr="00826850">
        <w:t>PrimalSpaceLayer</w:t>
      </w:r>
      <w:proofErr w:type="spellEnd"/>
      <w:r w:rsidRPr="00826850">
        <w:t xml:space="preserve"> class has the following </w:t>
      </w:r>
      <w:r w:rsidR="00116BB0">
        <w:t>properties</w:t>
      </w:r>
      <w:r w:rsidRPr="00826850">
        <w:t xml:space="preserve">: </w:t>
      </w:r>
    </w:p>
    <w:p w14:paraId="0E5CDC93" w14:textId="77777777" w:rsidR="00D56A17" w:rsidRPr="00826850" w:rsidRDefault="00D56A17" w:rsidP="00601140">
      <w:pPr>
        <w:pStyle w:val="ListParagraph"/>
        <w:numPr>
          <w:ilvl w:val="0"/>
          <w:numId w:val="35"/>
        </w:numPr>
        <w:ind w:leftChars="0"/>
      </w:pPr>
      <w:proofErr w:type="spellStart"/>
      <w:r w:rsidRPr="00826850">
        <w:rPr>
          <w:i/>
        </w:rPr>
        <w:t>creationDate</w:t>
      </w:r>
      <w:proofErr w:type="spellEnd"/>
      <w:r w:rsidRPr="00826850">
        <w:rPr>
          <w:i/>
        </w:rPr>
        <w:t xml:space="preserve"> (</w:t>
      </w:r>
      <w:proofErr w:type="spellStart"/>
      <w:r w:rsidRPr="00826850">
        <w:rPr>
          <w:i/>
        </w:rPr>
        <w:t>DateTime</w:t>
      </w:r>
      <w:proofErr w:type="spellEnd"/>
      <w:r w:rsidRPr="00826850">
        <w:rPr>
          <w:i/>
        </w:rPr>
        <w:t>)</w:t>
      </w:r>
      <w:r w:rsidRPr="00826850">
        <w:t>,</w:t>
      </w:r>
    </w:p>
    <w:p w14:paraId="468D95C5" w14:textId="7A689810" w:rsidR="00D56A17" w:rsidRPr="00826850" w:rsidRDefault="00D56A17" w:rsidP="00CB02AA">
      <w:pPr>
        <w:pStyle w:val="ListParagraph"/>
        <w:numPr>
          <w:ilvl w:val="0"/>
          <w:numId w:val="35"/>
        </w:numPr>
        <w:ind w:leftChars="0"/>
      </w:pPr>
      <w:proofErr w:type="spellStart"/>
      <w:r w:rsidRPr="00826850">
        <w:rPr>
          <w:i/>
        </w:rPr>
        <w:t>terminationDate</w:t>
      </w:r>
      <w:proofErr w:type="spellEnd"/>
      <w:r w:rsidRPr="00826850">
        <w:rPr>
          <w:i/>
        </w:rPr>
        <w:t xml:space="preserve"> (</w:t>
      </w:r>
      <w:proofErr w:type="spellStart"/>
      <w:r w:rsidRPr="00826850">
        <w:rPr>
          <w:i/>
        </w:rPr>
        <w:t>DateTime</w:t>
      </w:r>
      <w:proofErr w:type="spellEnd"/>
      <w:r w:rsidRPr="00826850">
        <w:rPr>
          <w:i/>
        </w:rPr>
        <w:t>)</w:t>
      </w:r>
      <w:r w:rsidR="00CB02AA">
        <w:t>.</w:t>
      </w:r>
    </w:p>
    <w:p w14:paraId="40B7776A" w14:textId="77777777" w:rsidR="00D56A17" w:rsidRPr="00826850" w:rsidRDefault="00D56A17" w:rsidP="00D56A17">
      <w:pPr>
        <w:pStyle w:val="ListParagraph"/>
        <w:ind w:leftChars="0" w:left="600"/>
      </w:pPr>
    </w:p>
    <w:p w14:paraId="4574D46F" w14:textId="68C8CAA4" w:rsidR="00EE0C4A" w:rsidRPr="00826850" w:rsidRDefault="00ED7EEB" w:rsidP="00EE0C4A">
      <w:pPr>
        <w:keepNext/>
        <w:jc w:val="center"/>
      </w:pPr>
      <w:r>
        <w:rPr>
          <w:noProof/>
        </w:rPr>
        <w:drawing>
          <wp:inline distT="0" distB="0" distL="0" distR="0" wp14:anchorId="5474770C" wp14:editId="105C7830">
            <wp:extent cx="4791075" cy="3578144"/>
            <wp:effectExtent l="0" t="0" r="0" b="3810"/>
            <wp:docPr id="182044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4817" name="Picture 1"/>
                    <pic:cNvPicPr/>
                  </pic:nvPicPr>
                  <pic:blipFill>
                    <a:blip r:embed="rId47"/>
                    <a:srcRect t="301" b="301"/>
                    <a:stretch>
                      <a:fillRect/>
                    </a:stretch>
                  </pic:blipFill>
                  <pic:spPr bwMode="auto">
                    <a:xfrm>
                      <a:off x="0" y="0"/>
                      <a:ext cx="4791075" cy="3578144"/>
                    </a:xfrm>
                    <a:prstGeom prst="rect">
                      <a:avLst/>
                    </a:prstGeom>
                    <a:ln>
                      <a:noFill/>
                    </a:ln>
                    <a:extLst>
                      <a:ext uri="{53640926-AAD7-44D8-BBD7-CCE9431645EC}">
                        <a14:shadowObscured xmlns:a14="http://schemas.microsoft.com/office/drawing/2010/main"/>
                      </a:ext>
                    </a:extLst>
                  </pic:spPr>
                </pic:pic>
              </a:graphicData>
            </a:graphic>
          </wp:inline>
        </w:drawing>
      </w:r>
    </w:p>
    <w:p w14:paraId="3A32AF1E" w14:textId="10DAF0D1" w:rsidR="00EE0C4A" w:rsidRPr="00EE0C4A" w:rsidRDefault="00EE0C4A" w:rsidP="00F81F4B">
      <w:pPr>
        <w:pStyle w:val="Caption"/>
      </w:pPr>
      <w:bookmarkStart w:id="889" w:name="_Ref81387630"/>
      <w:r w:rsidRPr="00826850">
        <w:rPr>
          <w:rFonts w:cs="Times New Roman"/>
          <w:szCs w:val="24"/>
        </w:rPr>
        <w:t xml:space="preserve">Figure </w:t>
      </w:r>
      <w:r w:rsidRPr="00826850">
        <w:fldChar w:fldCharType="begin"/>
      </w:r>
      <w:r w:rsidRPr="00826850">
        <w:rPr>
          <w:rFonts w:cs="Times New Roman"/>
          <w:szCs w:val="24"/>
        </w:rPr>
        <w:instrText xml:space="preserve"> SEQ Figure \* ARABIC </w:instrText>
      </w:r>
      <w:r w:rsidRPr="00826850">
        <w:fldChar w:fldCharType="separate"/>
      </w:r>
      <w:r>
        <w:rPr>
          <w:rFonts w:cs="Times New Roman"/>
          <w:noProof/>
          <w:szCs w:val="24"/>
        </w:rPr>
        <w:t>19</w:t>
      </w:r>
      <w:r w:rsidRPr="00826850">
        <w:fldChar w:fldCharType="end"/>
      </w:r>
      <w:bookmarkEnd w:id="889"/>
      <w:r w:rsidRPr="00826850">
        <w:rPr>
          <w:rFonts w:cs="Times New Roman"/>
          <w:szCs w:val="24"/>
        </w:rPr>
        <w:t xml:space="preserve">: </w:t>
      </w:r>
      <w:proofErr w:type="spellStart"/>
      <w:r w:rsidRPr="00826850">
        <w:rPr>
          <w:rFonts w:cs="Times New Roman"/>
          <w:szCs w:val="24"/>
        </w:rPr>
        <w:t>PrimalSpaceLayer</w:t>
      </w:r>
      <w:proofErr w:type="spellEnd"/>
      <w:r w:rsidRPr="00826850">
        <w:rPr>
          <w:rFonts w:cs="Times New Roman"/>
          <w:szCs w:val="24"/>
        </w:rPr>
        <w:t xml:space="preserve"> and </w:t>
      </w:r>
      <w:proofErr w:type="spellStart"/>
      <w:r w:rsidRPr="00826850">
        <w:rPr>
          <w:rFonts w:cs="Times New Roman"/>
          <w:szCs w:val="24"/>
        </w:rPr>
        <w:t>its</w:t>
      </w:r>
      <w:proofErr w:type="spellEnd"/>
      <w:r w:rsidRPr="00826850">
        <w:rPr>
          <w:rFonts w:cs="Times New Roman"/>
          <w:szCs w:val="24"/>
        </w:rPr>
        <w:t xml:space="preserve"> </w:t>
      </w:r>
      <w:proofErr w:type="spellStart"/>
      <w:r w:rsidRPr="00826850">
        <w:rPr>
          <w:rFonts w:cs="Times New Roman"/>
          <w:szCs w:val="24"/>
        </w:rPr>
        <w:t>related</w:t>
      </w:r>
      <w:proofErr w:type="spellEnd"/>
      <w:r w:rsidRPr="00826850">
        <w:rPr>
          <w:rFonts w:cs="Times New Roman"/>
          <w:szCs w:val="24"/>
        </w:rPr>
        <w:t xml:space="preserve"> </w:t>
      </w:r>
      <w:proofErr w:type="spellStart"/>
      <w:r w:rsidRPr="00826850">
        <w:rPr>
          <w:rFonts w:cs="Times New Roman"/>
          <w:szCs w:val="24"/>
        </w:rPr>
        <w:t>classes</w:t>
      </w:r>
      <w:proofErr w:type="spellEnd"/>
      <w:r w:rsidRPr="00826850">
        <w:rPr>
          <w:rFonts w:cs="Times New Roman"/>
          <w:szCs w:val="24"/>
        </w:rPr>
        <w:t xml:space="preserve">: </w:t>
      </w:r>
      <w:proofErr w:type="spellStart"/>
      <w:r w:rsidRPr="00826850">
        <w:rPr>
          <w:rFonts w:cs="Times New Roman"/>
          <w:szCs w:val="24"/>
        </w:rPr>
        <w:t>CellSpace</w:t>
      </w:r>
      <w:proofErr w:type="spellEnd"/>
      <w:r w:rsidRPr="00826850">
        <w:rPr>
          <w:rFonts w:cs="Times New Roman"/>
          <w:szCs w:val="24"/>
        </w:rPr>
        <w:t xml:space="preserve">, </w:t>
      </w:r>
      <w:proofErr w:type="spellStart"/>
      <w:r w:rsidRPr="00826850">
        <w:rPr>
          <w:rFonts w:cs="Times New Roman"/>
          <w:szCs w:val="24"/>
        </w:rPr>
        <w:t>CellBoundary</w:t>
      </w:r>
      <w:proofErr w:type="spellEnd"/>
      <w:r w:rsidRPr="00826850">
        <w:rPr>
          <w:rFonts w:cs="Times New Roman"/>
          <w:szCs w:val="24"/>
        </w:rPr>
        <w:t xml:space="preserve"> and </w:t>
      </w:r>
      <w:proofErr w:type="spellStart"/>
      <w:r w:rsidRPr="00826850">
        <w:rPr>
          <w:rFonts w:cs="Times New Roman"/>
          <w:szCs w:val="24"/>
        </w:rPr>
        <w:t>Thematic</w:t>
      </w:r>
      <w:proofErr w:type="spellEnd"/>
      <w:r w:rsidRPr="00826850">
        <w:rPr>
          <w:rFonts w:cs="Times New Roman"/>
          <w:szCs w:val="24"/>
        </w:rPr>
        <w:t xml:space="preserve"> Layer </w:t>
      </w:r>
    </w:p>
    <w:p w14:paraId="444B83A7" w14:textId="03232E48" w:rsidR="00D56A17" w:rsidRPr="00F81F4B" w:rsidRDefault="00ED7EEB" w:rsidP="00F81F4B">
      <w:pPr>
        <w:jc w:val="both"/>
        <w:rPr>
          <w:lang w:val="en-GB"/>
        </w:rPr>
      </w:pPr>
      <w:r>
        <w:t>Both</w:t>
      </w:r>
      <w:r w:rsidRPr="00826850">
        <w:t xml:space="preserve"> </w:t>
      </w:r>
      <w:proofErr w:type="spellStart"/>
      <w:r w:rsidRPr="00826850">
        <w:rPr>
          <w:i/>
          <w:iCs/>
        </w:rPr>
        <w:t>creationDate</w:t>
      </w:r>
      <w:proofErr w:type="spellEnd"/>
      <w:r w:rsidRPr="00826850">
        <w:t xml:space="preserve"> and </w:t>
      </w:r>
      <w:proofErr w:type="spellStart"/>
      <w:r w:rsidRPr="00826850">
        <w:rPr>
          <w:i/>
          <w:iCs/>
        </w:rPr>
        <w:t>terminationDate</w:t>
      </w:r>
      <w:proofErr w:type="spellEnd"/>
      <w:r w:rsidRPr="00826850">
        <w:t xml:space="preserve"> </w:t>
      </w:r>
      <w:r>
        <w:t>properties</w:t>
      </w:r>
      <w:r w:rsidRPr="00826850">
        <w:t xml:space="preserve"> can be used to describe the chronology of the layer.</w:t>
      </w:r>
      <w:r>
        <w:t xml:space="preserve"> </w:t>
      </w:r>
      <w:r w:rsidR="00D56A17" w:rsidRPr="00826850">
        <w:t xml:space="preserve">A </w:t>
      </w:r>
      <w:proofErr w:type="spellStart"/>
      <w:r w:rsidR="00D56A17" w:rsidRPr="00826850">
        <w:t>PrimalSpaceLayer</w:t>
      </w:r>
      <w:proofErr w:type="spellEnd"/>
      <w:r w:rsidR="00D56A17" w:rsidRPr="00826850">
        <w:t xml:space="preserve"> instance also provides references to its </w:t>
      </w:r>
      <w:proofErr w:type="spellStart"/>
      <w:r w:rsidR="00D56A17" w:rsidRPr="00826850">
        <w:t>CellSpace</w:t>
      </w:r>
      <w:proofErr w:type="spellEnd"/>
      <w:r w:rsidR="00D56A17" w:rsidRPr="00826850">
        <w:t xml:space="preserve"> and </w:t>
      </w:r>
      <w:proofErr w:type="spellStart"/>
      <w:r w:rsidR="00D56A17" w:rsidRPr="00826850">
        <w:t>CellBoundary</w:t>
      </w:r>
      <w:proofErr w:type="spellEnd"/>
      <w:r w:rsidR="00D56A17" w:rsidRPr="00826850">
        <w:t xml:space="preserve"> entities through the </w:t>
      </w:r>
      <w:proofErr w:type="spellStart"/>
      <w:r w:rsidR="00D56A17" w:rsidRPr="00826850">
        <w:rPr>
          <w:i/>
        </w:rPr>
        <w:t>cellSpaceMember</w:t>
      </w:r>
      <w:proofErr w:type="spellEnd"/>
      <w:r w:rsidR="00D56A17" w:rsidRPr="00826850">
        <w:t xml:space="preserve"> and </w:t>
      </w:r>
      <w:proofErr w:type="spellStart"/>
      <w:r w:rsidR="00D56A17" w:rsidRPr="00826850">
        <w:rPr>
          <w:i/>
        </w:rPr>
        <w:t>cellBoundaryMember</w:t>
      </w:r>
      <w:proofErr w:type="spellEnd"/>
      <w:r w:rsidR="00D56A17" w:rsidRPr="00826850">
        <w:rPr>
          <w:i/>
        </w:rPr>
        <w:t xml:space="preserve"> </w:t>
      </w:r>
      <w:r w:rsidR="00D56A17" w:rsidRPr="00826850">
        <w:t xml:space="preserve">elements. </w:t>
      </w:r>
    </w:p>
    <w:p w14:paraId="2006654D" w14:textId="77777777" w:rsidR="00D56A17" w:rsidRPr="00826850" w:rsidRDefault="00D56A17" w:rsidP="00D56A17">
      <w:pPr>
        <w:pStyle w:val="Heading3"/>
        <w:tabs>
          <w:tab w:val="left" w:pos="660"/>
          <w:tab w:val="left" w:pos="880"/>
        </w:tabs>
        <w:suppressAutoHyphens/>
        <w:spacing w:before="60" w:after="120" w:line="-230" w:lineRule="auto"/>
        <w:jc w:val="both"/>
        <w:rPr>
          <w:szCs w:val="24"/>
        </w:rPr>
      </w:pPr>
      <w:bookmarkStart w:id="890" w:name="_Toc177698568"/>
      <w:r w:rsidRPr="00826850">
        <w:rPr>
          <w:szCs w:val="24"/>
        </w:rPr>
        <w:lastRenderedPageBreak/>
        <w:t>Node</w:t>
      </w:r>
      <w:bookmarkEnd w:id="890"/>
    </w:p>
    <w:p w14:paraId="7A60FFDD" w14:textId="3AB52E4B" w:rsidR="00D56A17" w:rsidRPr="00826850" w:rsidRDefault="00D56A17" w:rsidP="00CA3818">
      <w:pPr>
        <w:jc w:val="both"/>
      </w:pPr>
      <w:r w:rsidRPr="00826850">
        <w:t xml:space="preserve">Node is a core module class </w:t>
      </w:r>
      <w:r w:rsidR="00042C7B">
        <w:t>for</w:t>
      </w:r>
      <w:r w:rsidR="00042C7B" w:rsidRPr="00826850">
        <w:t xml:space="preserve"> </w:t>
      </w:r>
      <w:r w:rsidRPr="00826850">
        <w:t>represent</w:t>
      </w:r>
      <w:r w:rsidR="00042C7B">
        <w:t>ing</w:t>
      </w:r>
      <w:r w:rsidRPr="00826850">
        <w:t xml:space="preserve"> a node in dual space (</w:t>
      </w:r>
      <w:r w:rsidRPr="00826850">
        <w:fldChar w:fldCharType="begin"/>
      </w:r>
      <w:r w:rsidRPr="00826850">
        <w:instrText xml:space="preserve"> REF _Ref81389678 \h  \* MERGEFORMAT </w:instrText>
      </w:r>
      <w:r w:rsidRPr="00826850">
        <w:fldChar w:fldCharType="separate"/>
      </w:r>
      <w:r w:rsidR="00255A88" w:rsidRPr="00826850">
        <w:t xml:space="preserve">Figure </w:t>
      </w:r>
      <w:r w:rsidR="00255A88">
        <w:rPr>
          <w:noProof/>
        </w:rPr>
        <w:t>20</w:t>
      </w:r>
      <w:r w:rsidRPr="00826850">
        <w:fldChar w:fldCharType="end"/>
      </w:r>
      <w:r w:rsidRPr="00826850">
        <w:t xml:space="preserve">). It has </w:t>
      </w:r>
      <w:r w:rsidR="00CB02AA">
        <w:t>one</w:t>
      </w:r>
      <w:r w:rsidR="00CB02AA" w:rsidRPr="00826850">
        <w:t xml:space="preserve"> </w:t>
      </w:r>
      <w:r w:rsidR="004B4956">
        <w:t>property</w:t>
      </w:r>
      <w:r w:rsidRPr="00826850">
        <w:t xml:space="preserve">:  </w:t>
      </w:r>
    </w:p>
    <w:p w14:paraId="6765EE7B" w14:textId="79FB8055" w:rsidR="00D56A17" w:rsidRPr="00826850" w:rsidRDefault="00D56A17" w:rsidP="00CB02AA">
      <w:pPr>
        <w:pStyle w:val="ListParagraph"/>
        <w:numPr>
          <w:ilvl w:val="0"/>
          <w:numId w:val="34"/>
        </w:numPr>
        <w:ind w:leftChars="0"/>
      </w:pPr>
      <w:r w:rsidRPr="00826850">
        <w:rPr>
          <w:i/>
        </w:rPr>
        <w:t>geometry (</w:t>
      </w:r>
      <w:proofErr w:type="spellStart"/>
      <w:r w:rsidRPr="00826850">
        <w:rPr>
          <w:i/>
        </w:rPr>
        <w:t>GM_Point</w:t>
      </w:r>
      <w:proofErr w:type="spellEnd"/>
      <w:r w:rsidRPr="00826850">
        <w:rPr>
          <w:i/>
        </w:rPr>
        <w:t>)</w:t>
      </w:r>
      <w:r w:rsidR="00CB02AA">
        <w:t>.</w:t>
      </w:r>
    </w:p>
    <w:p w14:paraId="4C7AD4A0" w14:textId="77777777" w:rsidR="00D56A17" w:rsidRPr="00826850" w:rsidRDefault="00D56A17" w:rsidP="00D56A17">
      <w:pPr>
        <w:pStyle w:val="ListParagraph"/>
        <w:ind w:leftChars="0" w:left="600"/>
      </w:pPr>
    </w:p>
    <w:p w14:paraId="1F3BE634" w14:textId="54C40A1A" w:rsidR="00D56A17" w:rsidRPr="00826850" w:rsidRDefault="00D56A17" w:rsidP="00F81F4B">
      <w:pPr>
        <w:jc w:val="both"/>
      </w:pPr>
      <w:r w:rsidRPr="00826850">
        <w:t xml:space="preserve">The value of </w:t>
      </w:r>
      <w:r w:rsidRPr="00826850">
        <w:rPr>
          <w:i/>
          <w:iCs/>
        </w:rPr>
        <w:t>geometry</w:t>
      </w:r>
      <w:r w:rsidRPr="00826850">
        <w:t xml:space="preserve"> corresponds to a </w:t>
      </w:r>
      <w:proofErr w:type="gramStart"/>
      <w:r w:rsidRPr="00826850">
        <w:t>2D</w:t>
      </w:r>
      <w:proofErr w:type="gramEnd"/>
      <w:r w:rsidRPr="00826850">
        <w:t xml:space="preserve"> or 3D Point in </w:t>
      </w:r>
      <w:r w:rsidR="00042C7B">
        <w:t xml:space="preserve">the </w:t>
      </w:r>
      <w:r w:rsidRPr="00826850">
        <w:t>IndoorGML</w:t>
      </w:r>
      <w:r w:rsidR="00042C7B">
        <w:t xml:space="preserve"> </w:t>
      </w:r>
      <w:del w:id="891" w:author="Taehoon KIM" w:date="2024-09-19T19:00:00Z" w16du:dateUtc="2024-09-19T10:00:00Z">
        <w:r w:rsidR="00042C7B" w:rsidDel="002969DD">
          <w:delText>nodel</w:delText>
        </w:r>
      </w:del>
      <w:ins w:id="892" w:author="Taehoon KIM" w:date="2024-09-19T19:00:00Z" w16du:dateUtc="2024-09-19T10:00:00Z">
        <w:r w:rsidR="002969DD">
          <w:t>model</w:t>
        </w:r>
      </w:ins>
      <w:r w:rsidRPr="00826850">
        <w:t xml:space="preserve">, but its cardinality can be 0 (no geometry provided) or 1. Because a Node is always the dual space abstraction of a primal space cell, </w:t>
      </w:r>
      <w:r w:rsidR="00EA37D0">
        <w:t>a Node</w:t>
      </w:r>
      <w:r w:rsidRPr="00826850">
        <w:t xml:space="preserve"> always </w:t>
      </w:r>
      <w:r w:rsidR="00EA37D0">
        <w:t xml:space="preserve">has </w:t>
      </w:r>
      <w:r w:rsidRPr="00826850">
        <w:t xml:space="preserve">an association with its corresponding </w:t>
      </w:r>
      <w:proofErr w:type="spellStart"/>
      <w:r w:rsidRPr="00826850">
        <w:t>CellSpace</w:t>
      </w:r>
      <w:proofErr w:type="spellEnd"/>
      <w:r w:rsidRPr="00826850">
        <w:t xml:space="preserve"> (e.g.</w:t>
      </w:r>
      <w:ins w:id="893" w:author="Taehoon KIM" w:date="2024-09-19T18:59:00Z" w16du:dateUtc="2024-09-19T09:59:00Z">
        <w:r w:rsidR="002969DD">
          <w:t>,</w:t>
        </w:r>
      </w:ins>
      <w:r w:rsidRPr="00826850">
        <w:t xml:space="preserve"> room, door, sensor coverage, etc.) through the </w:t>
      </w:r>
      <w:r w:rsidRPr="00826850">
        <w:rPr>
          <w:i/>
          <w:iCs/>
        </w:rPr>
        <w:t>duality</w:t>
      </w:r>
      <w:r w:rsidRPr="00826850">
        <w:t xml:space="preserve"> </w:t>
      </w:r>
      <w:r w:rsidR="004B4956">
        <w:t>association</w:t>
      </w:r>
      <w:r w:rsidRPr="00826850">
        <w:t xml:space="preserve">. This way, a Node can always access the information related to the cell it is representing (e.g., geometry, semantic, etc.). Note that the associated </w:t>
      </w:r>
      <w:proofErr w:type="spellStart"/>
      <w:r w:rsidRPr="00826850">
        <w:t>CellSpace</w:t>
      </w:r>
      <w:proofErr w:type="spellEnd"/>
      <w:r w:rsidRPr="00826850">
        <w:t xml:space="preserve"> may not carry any information as well, except the functional information for the specific cellular space. Additionally, a Node is also associated with at least one Edge instance that is linked to it via the </w:t>
      </w:r>
      <w:r w:rsidRPr="00826850">
        <w:rPr>
          <w:i/>
          <w:iCs/>
        </w:rPr>
        <w:t>connects</w:t>
      </w:r>
      <w:r w:rsidRPr="00826850">
        <w:t xml:space="preserve"> </w:t>
      </w:r>
      <w:r w:rsidR="004B4956">
        <w:t>association</w:t>
      </w:r>
      <w:r w:rsidRPr="00826850">
        <w:t>.</w:t>
      </w:r>
    </w:p>
    <w:p w14:paraId="252E8030" w14:textId="37616616" w:rsidR="004B4956" w:rsidRPr="00826850" w:rsidRDefault="00ED7EEB" w:rsidP="004B4956">
      <w:pPr>
        <w:keepNext/>
        <w:jc w:val="center"/>
      </w:pPr>
      <w:r w:rsidRPr="00ED7EEB">
        <w:rPr>
          <w:noProof/>
        </w:rPr>
        <w:t xml:space="preserve"> </w:t>
      </w:r>
      <w:r>
        <w:rPr>
          <w:noProof/>
        </w:rPr>
        <w:drawing>
          <wp:inline distT="0" distB="0" distL="0" distR="0" wp14:anchorId="03C22AB8" wp14:editId="022C1F7E">
            <wp:extent cx="6063343" cy="2426776"/>
            <wp:effectExtent l="0" t="0" r="0" b="0"/>
            <wp:docPr id="521001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01333" name="Picture 1"/>
                    <pic:cNvPicPr/>
                  </pic:nvPicPr>
                  <pic:blipFill>
                    <a:blip r:embed="rId48"/>
                    <a:srcRect t="1012" b="1012"/>
                    <a:stretch>
                      <a:fillRect/>
                    </a:stretch>
                  </pic:blipFill>
                  <pic:spPr bwMode="auto">
                    <a:xfrm>
                      <a:off x="0" y="0"/>
                      <a:ext cx="6063343" cy="2426776"/>
                    </a:xfrm>
                    <a:prstGeom prst="rect">
                      <a:avLst/>
                    </a:prstGeom>
                    <a:ln>
                      <a:noFill/>
                    </a:ln>
                    <a:extLst>
                      <a:ext uri="{53640926-AAD7-44D8-BBD7-CCE9431645EC}">
                        <a14:shadowObscured xmlns:a14="http://schemas.microsoft.com/office/drawing/2010/main"/>
                      </a:ext>
                    </a:extLst>
                  </pic:spPr>
                </pic:pic>
              </a:graphicData>
            </a:graphic>
          </wp:inline>
        </w:drawing>
      </w:r>
      <w:r w:rsidR="004B4956" w:rsidRPr="00826850">
        <w:rPr>
          <w:noProof/>
        </w:rPr>
        <w:t xml:space="preserve"> </w:t>
      </w:r>
    </w:p>
    <w:p w14:paraId="03F868AA" w14:textId="77777777" w:rsidR="004B4956" w:rsidRPr="00826850" w:rsidRDefault="004B4956" w:rsidP="004B4956">
      <w:pPr>
        <w:pStyle w:val="Caption"/>
        <w:rPr>
          <w:rFonts w:cs="Times New Roman"/>
          <w:szCs w:val="24"/>
        </w:rPr>
      </w:pPr>
      <w:bookmarkStart w:id="894" w:name="_Ref81389678"/>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Pr>
          <w:rFonts w:cs="Times New Roman"/>
          <w:noProof/>
          <w:szCs w:val="24"/>
        </w:rPr>
        <w:t>20</w:t>
      </w:r>
      <w:r w:rsidRPr="00826850">
        <w:rPr>
          <w:rFonts w:cs="Times New Roman"/>
          <w:szCs w:val="24"/>
        </w:rPr>
        <w:fldChar w:fldCharType="end"/>
      </w:r>
      <w:bookmarkEnd w:id="894"/>
      <w:r w:rsidRPr="00826850">
        <w:rPr>
          <w:rFonts w:cs="Times New Roman"/>
          <w:szCs w:val="24"/>
        </w:rPr>
        <w:t xml:space="preserve">: Node and </w:t>
      </w:r>
      <w:proofErr w:type="spellStart"/>
      <w:r w:rsidRPr="00826850">
        <w:rPr>
          <w:rFonts w:cs="Times New Roman"/>
          <w:szCs w:val="24"/>
        </w:rPr>
        <w:t>its</w:t>
      </w:r>
      <w:proofErr w:type="spellEnd"/>
      <w:r w:rsidRPr="00826850">
        <w:rPr>
          <w:rFonts w:cs="Times New Roman"/>
          <w:szCs w:val="24"/>
        </w:rPr>
        <w:t xml:space="preserve"> </w:t>
      </w:r>
      <w:proofErr w:type="spellStart"/>
      <w:r w:rsidRPr="00826850">
        <w:rPr>
          <w:rFonts w:cs="Times New Roman"/>
          <w:szCs w:val="24"/>
        </w:rPr>
        <w:t>related</w:t>
      </w:r>
      <w:proofErr w:type="spellEnd"/>
      <w:r w:rsidRPr="00826850">
        <w:rPr>
          <w:rFonts w:cs="Times New Roman"/>
          <w:szCs w:val="24"/>
        </w:rPr>
        <w:t xml:space="preserve"> </w:t>
      </w:r>
      <w:proofErr w:type="spellStart"/>
      <w:r w:rsidRPr="00826850">
        <w:rPr>
          <w:rFonts w:cs="Times New Roman"/>
          <w:szCs w:val="24"/>
        </w:rPr>
        <w:t>classes</w:t>
      </w:r>
      <w:proofErr w:type="spellEnd"/>
      <w:r w:rsidRPr="00826850">
        <w:rPr>
          <w:rFonts w:cs="Times New Roman"/>
          <w:szCs w:val="24"/>
        </w:rPr>
        <w:t xml:space="preserve">: </w:t>
      </w:r>
      <w:proofErr w:type="spellStart"/>
      <w:r w:rsidRPr="00826850">
        <w:rPr>
          <w:rFonts w:cs="Times New Roman"/>
          <w:szCs w:val="24"/>
        </w:rPr>
        <w:t>CellSpace</w:t>
      </w:r>
      <w:proofErr w:type="spellEnd"/>
      <w:r w:rsidRPr="00826850">
        <w:rPr>
          <w:rFonts w:cs="Times New Roman"/>
          <w:szCs w:val="24"/>
        </w:rPr>
        <w:t xml:space="preserve">, Edge, </w:t>
      </w:r>
      <w:proofErr w:type="spellStart"/>
      <w:r w:rsidRPr="00826850">
        <w:rPr>
          <w:rFonts w:cs="Times New Roman"/>
          <w:szCs w:val="24"/>
        </w:rPr>
        <w:t>DualSpaceLayer</w:t>
      </w:r>
      <w:proofErr w:type="spellEnd"/>
      <w:r w:rsidRPr="00826850">
        <w:rPr>
          <w:rFonts w:cs="Times New Roman"/>
          <w:szCs w:val="24"/>
        </w:rPr>
        <w:t xml:space="preserve"> and </w:t>
      </w:r>
      <w:proofErr w:type="spellStart"/>
      <w:r w:rsidRPr="00826850">
        <w:rPr>
          <w:rFonts w:cs="Times New Roman"/>
          <w:szCs w:val="24"/>
        </w:rPr>
        <w:t>InterLayerConnection</w:t>
      </w:r>
      <w:proofErr w:type="spellEnd"/>
    </w:p>
    <w:p w14:paraId="57FB17D4" w14:textId="77777777" w:rsidR="00D56A17" w:rsidRPr="00CA3818" w:rsidRDefault="00D56A17" w:rsidP="00D56A17">
      <w:pPr>
        <w:rPr>
          <w:lang w:val="de-DE"/>
        </w:rPr>
      </w:pPr>
    </w:p>
    <w:p w14:paraId="56CE1008" w14:textId="77777777" w:rsidR="00D56A17" w:rsidRPr="00826850" w:rsidRDefault="00D56A17" w:rsidP="00D56A17">
      <w:pPr>
        <w:pStyle w:val="Heading3"/>
        <w:tabs>
          <w:tab w:val="left" w:pos="660"/>
          <w:tab w:val="left" w:pos="880"/>
        </w:tabs>
        <w:suppressAutoHyphens/>
        <w:spacing w:before="60" w:after="120" w:line="-230" w:lineRule="auto"/>
        <w:jc w:val="both"/>
        <w:rPr>
          <w:szCs w:val="24"/>
        </w:rPr>
      </w:pPr>
      <w:bookmarkStart w:id="895" w:name="_Toc177698569"/>
      <w:r w:rsidRPr="00826850">
        <w:rPr>
          <w:szCs w:val="24"/>
        </w:rPr>
        <w:t>Edge</w:t>
      </w:r>
      <w:bookmarkEnd w:id="895"/>
    </w:p>
    <w:p w14:paraId="7723F0E5" w14:textId="532425FD" w:rsidR="00D56A17" w:rsidRPr="00826850" w:rsidRDefault="00D56A17" w:rsidP="00CA3818">
      <w:pPr>
        <w:jc w:val="both"/>
      </w:pPr>
      <w:r w:rsidRPr="00826850">
        <w:t>Edge is a core module class that represents the adjacency or connectivity relationships among Node elements representing space cells in primal space (</w:t>
      </w:r>
      <w:r w:rsidRPr="00826850">
        <w:fldChar w:fldCharType="begin"/>
      </w:r>
      <w:r w:rsidRPr="00826850">
        <w:instrText xml:space="preserve"> REF _Ref81389663 \h  \* MERGEFORMAT </w:instrText>
      </w:r>
      <w:r w:rsidRPr="00826850">
        <w:fldChar w:fldCharType="separate"/>
      </w:r>
      <w:r w:rsidR="00255A88" w:rsidRPr="00826850">
        <w:t xml:space="preserve">Figure </w:t>
      </w:r>
      <w:r w:rsidR="00255A88">
        <w:rPr>
          <w:noProof/>
        </w:rPr>
        <w:t>21</w:t>
      </w:r>
      <w:r w:rsidRPr="00826850">
        <w:fldChar w:fldCharType="end"/>
      </w:r>
      <w:r w:rsidRPr="00826850">
        <w:t xml:space="preserve">). </w:t>
      </w:r>
      <w:r w:rsidR="00143902">
        <w:t>The Edge class</w:t>
      </w:r>
      <w:r w:rsidR="00DD62F1">
        <w:t xml:space="preserve"> has</w:t>
      </w:r>
      <w:r w:rsidRPr="00826850">
        <w:t xml:space="preserve"> </w:t>
      </w:r>
      <w:r w:rsidR="00583692">
        <w:t>the following</w:t>
      </w:r>
      <w:r w:rsidR="00583692" w:rsidRPr="00826850">
        <w:t xml:space="preserve"> </w:t>
      </w:r>
      <w:r w:rsidR="004B4956">
        <w:t>properties</w:t>
      </w:r>
      <w:r w:rsidRPr="00826850">
        <w:t xml:space="preserve">: </w:t>
      </w:r>
    </w:p>
    <w:p w14:paraId="38DD6CB7" w14:textId="77777777" w:rsidR="00D56A17" w:rsidRPr="00826850" w:rsidRDefault="00D56A17" w:rsidP="007473E6">
      <w:pPr>
        <w:pStyle w:val="ListParagraph"/>
        <w:numPr>
          <w:ilvl w:val="0"/>
          <w:numId w:val="33"/>
        </w:numPr>
        <w:ind w:leftChars="0"/>
        <w:rPr>
          <w:i/>
        </w:rPr>
      </w:pPr>
      <w:r w:rsidRPr="00826850">
        <w:rPr>
          <w:i/>
        </w:rPr>
        <w:t>geometry (</w:t>
      </w:r>
      <w:proofErr w:type="spellStart"/>
      <w:r w:rsidRPr="00826850">
        <w:rPr>
          <w:i/>
        </w:rPr>
        <w:t>GM_Curve</w:t>
      </w:r>
      <w:proofErr w:type="spellEnd"/>
      <w:r w:rsidRPr="00826850">
        <w:rPr>
          <w:i/>
        </w:rPr>
        <w:t>),</w:t>
      </w:r>
    </w:p>
    <w:p w14:paraId="23BA6C39" w14:textId="63E0AB57" w:rsidR="00D56A17" w:rsidRPr="00826850" w:rsidRDefault="00D56A17" w:rsidP="007473E6">
      <w:pPr>
        <w:pStyle w:val="ListParagraph"/>
        <w:numPr>
          <w:ilvl w:val="0"/>
          <w:numId w:val="33"/>
        </w:numPr>
        <w:ind w:leftChars="0"/>
      </w:pPr>
      <w:r w:rsidRPr="00826850">
        <w:rPr>
          <w:i/>
        </w:rPr>
        <w:t>weight (</w:t>
      </w:r>
      <w:del w:id="896" w:author="Taehoon KIM" w:date="2024-09-19T19:07:00Z" w16du:dateUtc="2024-09-19T10:07:00Z">
        <w:r w:rsidRPr="00826850" w:rsidDel="002969DD">
          <w:rPr>
            <w:i/>
          </w:rPr>
          <w:delText>real</w:delText>
        </w:r>
      </w:del>
      <w:ins w:id="897" w:author="Taehoon KIM" w:date="2024-09-19T19:07:00Z" w16du:dateUtc="2024-09-19T10:07:00Z">
        <w:r w:rsidR="002969DD">
          <w:rPr>
            <w:i/>
          </w:rPr>
          <w:t>R</w:t>
        </w:r>
        <w:r w:rsidR="002969DD" w:rsidRPr="00826850">
          <w:rPr>
            <w:i/>
          </w:rPr>
          <w:t>eal</w:t>
        </w:r>
      </w:ins>
      <w:r w:rsidRPr="00826850">
        <w:rPr>
          <w:i/>
        </w:rPr>
        <w:t>)</w:t>
      </w:r>
      <w:r w:rsidRPr="00826850">
        <w:t>.</w:t>
      </w:r>
    </w:p>
    <w:p w14:paraId="41D69C80" w14:textId="77777777" w:rsidR="00D56A17" w:rsidRPr="00826850" w:rsidRDefault="00D56A17" w:rsidP="007473E6">
      <w:pPr>
        <w:pStyle w:val="ListParagraph"/>
        <w:ind w:leftChars="0" w:left="600"/>
      </w:pPr>
      <w:r w:rsidRPr="00826850">
        <w:t xml:space="preserve"> </w:t>
      </w:r>
    </w:p>
    <w:p w14:paraId="613EB383" w14:textId="1AB0F3B9" w:rsidR="00D56A17" w:rsidRPr="00826850" w:rsidRDefault="00D56A17" w:rsidP="00F81F4B">
      <w:pPr>
        <w:jc w:val="both"/>
      </w:pPr>
      <w:r w:rsidRPr="00826850">
        <w:t xml:space="preserve">The </w:t>
      </w:r>
      <w:r w:rsidR="004B4956">
        <w:t>property</w:t>
      </w:r>
      <w:r w:rsidR="004B4956" w:rsidRPr="00826850">
        <w:t xml:space="preserve"> </w:t>
      </w:r>
      <w:r w:rsidRPr="00826850">
        <w:rPr>
          <w:i/>
        </w:rPr>
        <w:t>geometry</w:t>
      </w:r>
      <w:r w:rsidRPr="00826850">
        <w:t xml:space="preserve"> provides the description of a </w:t>
      </w:r>
      <w:proofErr w:type="gramStart"/>
      <w:r w:rsidRPr="00826850">
        <w:t>2D</w:t>
      </w:r>
      <w:proofErr w:type="gramEnd"/>
      <w:r w:rsidRPr="00826850">
        <w:t xml:space="preserve"> or 3D curve, but similar to Node entities its cardinality can be 0 or 1 as well. The </w:t>
      </w:r>
      <w:r w:rsidR="004B4956">
        <w:t>property</w:t>
      </w:r>
      <w:r w:rsidR="004B4956" w:rsidRPr="00826850">
        <w:t xml:space="preserve"> </w:t>
      </w:r>
      <w:r w:rsidRPr="00826850">
        <w:rPr>
          <w:i/>
        </w:rPr>
        <w:t>weight</w:t>
      </w:r>
      <w:r w:rsidRPr="00826850">
        <w:t xml:space="preserve"> can be used for graph-based applications </w:t>
      </w:r>
      <w:r w:rsidR="00C10BE0">
        <w:t>such as</w:t>
      </w:r>
      <w:r w:rsidRPr="00826850">
        <w:t xml:space="preserve"> deal</w:t>
      </w:r>
      <w:r w:rsidR="003E1EE6">
        <w:t>ing</w:t>
      </w:r>
      <w:r w:rsidRPr="00826850">
        <w:t xml:space="preserve"> with the impedance representing absolute barriers in transportation problems. </w:t>
      </w:r>
    </w:p>
    <w:p w14:paraId="3D79A0B3" w14:textId="1182B410" w:rsidR="00D56A17" w:rsidRPr="00826850" w:rsidRDefault="00D56A17" w:rsidP="00F81F4B">
      <w:pPr>
        <w:jc w:val="both"/>
      </w:pPr>
      <w:r w:rsidRPr="00826850">
        <w:t xml:space="preserve">An Edge may be associated with a </w:t>
      </w:r>
      <w:proofErr w:type="spellStart"/>
      <w:r w:rsidRPr="00826850">
        <w:t>CellBoundary</w:t>
      </w:r>
      <w:proofErr w:type="spellEnd"/>
      <w:r w:rsidRPr="00826850">
        <w:t xml:space="preserve"> instance of the primary space via its </w:t>
      </w:r>
      <w:r w:rsidRPr="00826850">
        <w:rPr>
          <w:i/>
          <w:iCs/>
        </w:rPr>
        <w:t xml:space="preserve">duality </w:t>
      </w:r>
      <w:r w:rsidR="00363924">
        <w:rPr>
          <w:rFonts w:hint="eastAsia"/>
          <w:lang w:eastAsia="ko-KR"/>
        </w:rPr>
        <w:t>association</w:t>
      </w:r>
      <w:r w:rsidRPr="00826850">
        <w:t xml:space="preserve">. This association can be skipped in situations where a </w:t>
      </w:r>
      <w:proofErr w:type="spellStart"/>
      <w:r w:rsidRPr="00826850">
        <w:t>CellBoundary</w:t>
      </w:r>
      <w:proofErr w:type="spellEnd"/>
      <w:r w:rsidRPr="00826850">
        <w:t xml:space="preserve"> is not necessary to represent the link between two </w:t>
      </w:r>
      <w:proofErr w:type="spellStart"/>
      <w:r w:rsidRPr="00826850">
        <w:t>CellSpace</w:t>
      </w:r>
      <w:proofErr w:type="spellEnd"/>
      <w:r w:rsidRPr="00826850">
        <w:t xml:space="preserve"> entities</w:t>
      </w:r>
      <w:r w:rsidR="005C4861">
        <w:t>.</w:t>
      </w:r>
      <w:r w:rsidRPr="00826850">
        <w:t xml:space="preserve"> </w:t>
      </w:r>
      <w:r w:rsidR="005C4861">
        <w:t>For example,</w:t>
      </w:r>
      <w:r w:rsidRPr="00826850">
        <w:t xml:space="preserve"> logical networks or visibility graphs where two </w:t>
      </w:r>
      <w:proofErr w:type="spellStart"/>
      <w:r w:rsidRPr="00826850">
        <w:t>CellSpaces</w:t>
      </w:r>
      <w:proofErr w:type="spellEnd"/>
      <w:r w:rsidRPr="00826850">
        <w:t xml:space="preserve"> connected by visibility may not share a </w:t>
      </w:r>
      <w:proofErr w:type="spellStart"/>
      <w:r w:rsidRPr="00826850">
        <w:t>CellBoundary</w:t>
      </w:r>
      <w:proofErr w:type="spellEnd"/>
      <w:r w:rsidRPr="00826850">
        <w:t>. Finally, an Edge always connects two Nodes.</w:t>
      </w:r>
    </w:p>
    <w:p w14:paraId="78375235" w14:textId="5E427199" w:rsidR="004B4956" w:rsidRPr="00826850" w:rsidRDefault="00ED7EEB" w:rsidP="004B4956">
      <w:pPr>
        <w:keepNext/>
        <w:jc w:val="center"/>
      </w:pPr>
      <w:r w:rsidRPr="00ED7EEB">
        <w:rPr>
          <w:noProof/>
        </w:rPr>
        <w:lastRenderedPageBreak/>
        <w:t xml:space="preserve"> </w:t>
      </w:r>
      <w:r>
        <w:rPr>
          <w:noProof/>
        </w:rPr>
        <w:drawing>
          <wp:inline distT="0" distB="0" distL="0" distR="0" wp14:anchorId="5D2DECD2" wp14:editId="008B7292">
            <wp:extent cx="6043732" cy="2765496"/>
            <wp:effectExtent l="0" t="0" r="1905" b="3175"/>
            <wp:docPr id="177741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419040" name="Picture 1"/>
                    <pic:cNvPicPr/>
                  </pic:nvPicPr>
                  <pic:blipFill>
                    <a:blip r:embed="rId49"/>
                    <a:srcRect t="1599" b="1599"/>
                    <a:stretch>
                      <a:fillRect/>
                    </a:stretch>
                  </pic:blipFill>
                  <pic:spPr bwMode="auto">
                    <a:xfrm>
                      <a:off x="0" y="0"/>
                      <a:ext cx="6043732" cy="2765496"/>
                    </a:xfrm>
                    <a:prstGeom prst="rect">
                      <a:avLst/>
                    </a:prstGeom>
                    <a:ln>
                      <a:noFill/>
                    </a:ln>
                    <a:extLst>
                      <a:ext uri="{53640926-AAD7-44D8-BBD7-CCE9431645EC}">
                        <a14:shadowObscured xmlns:a14="http://schemas.microsoft.com/office/drawing/2010/main"/>
                      </a:ext>
                    </a:extLst>
                  </pic:spPr>
                </pic:pic>
              </a:graphicData>
            </a:graphic>
          </wp:inline>
        </w:drawing>
      </w:r>
    </w:p>
    <w:p w14:paraId="7D59C651" w14:textId="77777777" w:rsidR="004B4956" w:rsidRPr="00826850" w:rsidRDefault="004B4956" w:rsidP="004B4956">
      <w:pPr>
        <w:pStyle w:val="Caption"/>
        <w:rPr>
          <w:rFonts w:cs="Times New Roman"/>
          <w:szCs w:val="24"/>
        </w:rPr>
      </w:pPr>
      <w:bookmarkStart w:id="898" w:name="_Ref81389663"/>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Pr>
          <w:rFonts w:cs="Times New Roman"/>
          <w:noProof/>
          <w:szCs w:val="24"/>
        </w:rPr>
        <w:t>21</w:t>
      </w:r>
      <w:r w:rsidRPr="00826850">
        <w:rPr>
          <w:rFonts w:cs="Times New Roman"/>
          <w:szCs w:val="24"/>
        </w:rPr>
        <w:fldChar w:fldCharType="end"/>
      </w:r>
      <w:bookmarkEnd w:id="898"/>
      <w:r w:rsidRPr="00826850">
        <w:rPr>
          <w:rFonts w:cs="Times New Roman"/>
          <w:szCs w:val="24"/>
        </w:rPr>
        <w:t xml:space="preserve">: Edge and </w:t>
      </w:r>
      <w:proofErr w:type="spellStart"/>
      <w:r w:rsidRPr="00826850">
        <w:rPr>
          <w:rFonts w:cs="Times New Roman"/>
          <w:szCs w:val="24"/>
        </w:rPr>
        <w:t>its</w:t>
      </w:r>
      <w:proofErr w:type="spellEnd"/>
      <w:r w:rsidRPr="00826850">
        <w:rPr>
          <w:rFonts w:cs="Times New Roman"/>
          <w:szCs w:val="24"/>
        </w:rPr>
        <w:t xml:space="preserve"> </w:t>
      </w:r>
      <w:proofErr w:type="spellStart"/>
      <w:r w:rsidRPr="00826850">
        <w:rPr>
          <w:rFonts w:cs="Times New Roman"/>
          <w:szCs w:val="24"/>
        </w:rPr>
        <w:t>related</w:t>
      </w:r>
      <w:proofErr w:type="spellEnd"/>
      <w:r w:rsidRPr="00826850">
        <w:rPr>
          <w:rFonts w:cs="Times New Roman"/>
          <w:szCs w:val="24"/>
        </w:rPr>
        <w:t xml:space="preserve"> </w:t>
      </w:r>
      <w:proofErr w:type="spellStart"/>
      <w:r w:rsidRPr="00826850">
        <w:rPr>
          <w:rFonts w:cs="Times New Roman"/>
          <w:szCs w:val="24"/>
        </w:rPr>
        <w:t>classes</w:t>
      </w:r>
      <w:proofErr w:type="spellEnd"/>
      <w:r w:rsidRPr="00826850">
        <w:rPr>
          <w:rFonts w:cs="Times New Roman"/>
          <w:szCs w:val="24"/>
        </w:rPr>
        <w:t xml:space="preserve">: </w:t>
      </w:r>
      <w:proofErr w:type="spellStart"/>
      <w:r w:rsidRPr="00826850">
        <w:rPr>
          <w:rFonts w:cs="Times New Roman"/>
          <w:szCs w:val="24"/>
        </w:rPr>
        <w:t>CellBoundary</w:t>
      </w:r>
      <w:proofErr w:type="spellEnd"/>
      <w:r w:rsidRPr="00826850">
        <w:rPr>
          <w:rFonts w:cs="Times New Roman"/>
          <w:szCs w:val="24"/>
        </w:rPr>
        <w:t xml:space="preserve">, Node and </w:t>
      </w:r>
      <w:proofErr w:type="spellStart"/>
      <w:r w:rsidRPr="00826850">
        <w:rPr>
          <w:rFonts w:cs="Times New Roman"/>
          <w:szCs w:val="24"/>
        </w:rPr>
        <w:t>DualSpaceLayer</w:t>
      </w:r>
      <w:proofErr w:type="spellEnd"/>
    </w:p>
    <w:p w14:paraId="7E16D362" w14:textId="77777777" w:rsidR="00D56A17" w:rsidRPr="00CA3818" w:rsidRDefault="00D56A17" w:rsidP="00D56A17">
      <w:pPr>
        <w:rPr>
          <w:lang w:val="de-DE"/>
        </w:rPr>
      </w:pPr>
    </w:p>
    <w:p w14:paraId="4CB84712" w14:textId="77777777" w:rsidR="00D56A17" w:rsidRPr="00826850" w:rsidRDefault="00D56A17" w:rsidP="00D56A17">
      <w:pPr>
        <w:pStyle w:val="Heading3"/>
        <w:tabs>
          <w:tab w:val="left" w:pos="660"/>
          <w:tab w:val="left" w:pos="880"/>
        </w:tabs>
        <w:suppressAutoHyphens/>
        <w:spacing w:before="60" w:after="120" w:line="-230" w:lineRule="auto"/>
        <w:jc w:val="both"/>
        <w:rPr>
          <w:szCs w:val="24"/>
        </w:rPr>
      </w:pPr>
      <w:bookmarkStart w:id="899" w:name="_Toc177698570"/>
      <w:proofErr w:type="spellStart"/>
      <w:r w:rsidRPr="00826850">
        <w:rPr>
          <w:szCs w:val="24"/>
        </w:rPr>
        <w:t>DualSpaceLayer</w:t>
      </w:r>
      <w:bookmarkEnd w:id="899"/>
      <w:proofErr w:type="spellEnd"/>
    </w:p>
    <w:p w14:paraId="470E7CEF" w14:textId="360CE5BB" w:rsidR="00D56A17" w:rsidRPr="00826850" w:rsidRDefault="00D56A17" w:rsidP="00CA3818">
      <w:pPr>
        <w:jc w:val="both"/>
      </w:pPr>
      <w:proofErr w:type="spellStart"/>
      <w:r w:rsidRPr="00826850">
        <w:t>DualSpaceLayer</w:t>
      </w:r>
      <w:proofErr w:type="spellEnd"/>
      <w:r w:rsidRPr="00826850">
        <w:t xml:space="preserve"> is a feature class for representing the dual space features (e.g., room network) of a given thematic layer. </w:t>
      </w:r>
      <w:r w:rsidR="00DF7E28">
        <w:t xml:space="preserve">The </w:t>
      </w:r>
      <w:proofErr w:type="spellStart"/>
      <w:r w:rsidR="00DF7E28" w:rsidRPr="00826850">
        <w:t>DualSpaceLayer</w:t>
      </w:r>
      <w:proofErr w:type="spellEnd"/>
      <w:r w:rsidR="00DF7E28">
        <w:t xml:space="preserve"> class</w:t>
      </w:r>
      <w:r w:rsidR="00DF7E28" w:rsidRPr="00826850">
        <w:t xml:space="preserve"> </w:t>
      </w:r>
      <w:r w:rsidRPr="00826850">
        <w:t xml:space="preserve">is composed of Nodes and Edges </w:t>
      </w:r>
      <w:r w:rsidR="00DF7E28">
        <w:t>for</w:t>
      </w:r>
      <w:r w:rsidR="00DF7E28" w:rsidRPr="00826850">
        <w:t xml:space="preserve"> </w:t>
      </w:r>
      <w:r w:rsidRPr="00826850">
        <w:t>represent</w:t>
      </w:r>
      <w:r w:rsidR="00DF7E28">
        <w:t>ing</w:t>
      </w:r>
      <w:r w:rsidRPr="00826850">
        <w:t xml:space="preserve"> the topology of objects from the primal space. It has the following </w:t>
      </w:r>
      <w:r w:rsidR="004B4956">
        <w:t>properties</w:t>
      </w:r>
      <w:r w:rsidRPr="00826850">
        <w:t>:</w:t>
      </w:r>
    </w:p>
    <w:p w14:paraId="11DBB3AB" w14:textId="0A560E47" w:rsidR="00D56A17" w:rsidRPr="00826850" w:rsidDel="002969DD" w:rsidRDefault="00D56A17" w:rsidP="007473E6">
      <w:pPr>
        <w:pStyle w:val="ListParagraph"/>
        <w:numPr>
          <w:ilvl w:val="0"/>
          <w:numId w:val="32"/>
        </w:numPr>
        <w:ind w:leftChars="0"/>
        <w:rPr>
          <w:moveFrom w:id="900" w:author="Taehoon KIM" w:date="2024-09-19T19:10:00Z" w16du:dateUtc="2024-09-19T10:10:00Z"/>
          <w:i/>
        </w:rPr>
      </w:pPr>
      <w:moveFromRangeStart w:id="901" w:author="Taehoon KIM" w:date="2024-09-19T19:10:00Z" w:name="move177665467"/>
      <w:moveFrom w:id="902" w:author="Taehoon KIM" w:date="2024-09-19T19:10:00Z" w16du:dateUtc="2024-09-19T10:10:00Z">
        <w:r w:rsidRPr="00826850" w:rsidDel="002969DD">
          <w:rPr>
            <w:i/>
          </w:rPr>
          <w:t xml:space="preserve">isLogical </w:t>
        </w:r>
        <w:r w:rsidRPr="00826850" w:rsidDel="002969DD">
          <w:t>(</w:t>
        </w:r>
        <w:r w:rsidR="00ED7EEB" w:rsidRPr="002969DD" w:rsidDel="002969DD">
          <w:rPr>
            <w:i/>
            <w:iCs/>
            <w:rPrChange w:id="903" w:author="Taehoon KIM" w:date="2024-09-19T19:10:00Z" w16du:dateUtc="2024-09-19T10:10:00Z">
              <w:rPr/>
            </w:rPrChange>
          </w:rPr>
          <w:t>Boolean</w:t>
        </w:r>
        <w:r w:rsidRPr="00826850" w:rsidDel="002969DD">
          <w:t>)</w:t>
        </w:r>
      </w:moveFrom>
    </w:p>
    <w:p w14:paraId="22581430" w14:textId="63A6136A" w:rsidR="005434C7" w:rsidRPr="005434C7" w:rsidDel="002969DD" w:rsidRDefault="005434C7" w:rsidP="007473E6">
      <w:pPr>
        <w:pStyle w:val="ListParagraph"/>
        <w:numPr>
          <w:ilvl w:val="0"/>
          <w:numId w:val="32"/>
        </w:numPr>
        <w:ind w:leftChars="0"/>
        <w:rPr>
          <w:moveFrom w:id="904" w:author="Taehoon KIM" w:date="2024-09-19T19:10:00Z" w16du:dateUtc="2024-09-19T10:10:00Z"/>
          <w:i/>
        </w:rPr>
      </w:pPr>
      <w:moveFrom w:id="905" w:author="Taehoon KIM" w:date="2024-09-19T19:10:00Z" w16du:dateUtc="2024-09-19T10:10:00Z">
        <w:r w:rsidRPr="00826850" w:rsidDel="002969DD">
          <w:rPr>
            <w:i/>
          </w:rPr>
          <w:t>is</w:t>
        </w:r>
        <w:r w:rsidR="00AF39A3" w:rsidDel="002969DD">
          <w:rPr>
            <w:i/>
          </w:rPr>
          <w:t>Directed</w:t>
        </w:r>
        <w:r w:rsidRPr="00826850" w:rsidDel="002969DD">
          <w:rPr>
            <w:i/>
          </w:rPr>
          <w:t xml:space="preserve"> </w:t>
        </w:r>
        <w:r w:rsidRPr="00826850" w:rsidDel="002969DD">
          <w:t>(</w:t>
        </w:r>
        <w:r w:rsidR="00ED7EEB" w:rsidRPr="002969DD" w:rsidDel="002969DD">
          <w:rPr>
            <w:i/>
            <w:iCs/>
            <w:rPrChange w:id="906" w:author="Taehoon KIM" w:date="2024-09-19T19:10:00Z" w16du:dateUtc="2024-09-19T10:10:00Z">
              <w:rPr/>
            </w:rPrChange>
          </w:rPr>
          <w:t>Boolean</w:t>
        </w:r>
        <w:r w:rsidRPr="00826850" w:rsidDel="002969DD">
          <w:t>)</w:t>
        </w:r>
      </w:moveFrom>
    </w:p>
    <w:moveFromRangeEnd w:id="901"/>
    <w:p w14:paraId="34886E9B" w14:textId="7BE1D93E" w:rsidR="00D56A17" w:rsidRPr="00826850" w:rsidRDefault="00D56A17" w:rsidP="007473E6">
      <w:pPr>
        <w:pStyle w:val="ListParagraph"/>
        <w:numPr>
          <w:ilvl w:val="0"/>
          <w:numId w:val="32"/>
        </w:numPr>
        <w:ind w:leftChars="0"/>
      </w:pPr>
      <w:proofErr w:type="spellStart"/>
      <w:r w:rsidRPr="00826850">
        <w:rPr>
          <w:i/>
        </w:rPr>
        <w:t>creationDate</w:t>
      </w:r>
      <w:proofErr w:type="spellEnd"/>
      <w:r w:rsidRPr="00826850">
        <w:rPr>
          <w:i/>
        </w:rPr>
        <w:t xml:space="preserve"> (</w:t>
      </w:r>
      <w:proofErr w:type="spellStart"/>
      <w:r w:rsidRPr="00826850">
        <w:rPr>
          <w:i/>
        </w:rPr>
        <w:t>DateTime</w:t>
      </w:r>
      <w:proofErr w:type="spellEnd"/>
      <w:r w:rsidRPr="00826850">
        <w:rPr>
          <w:i/>
        </w:rPr>
        <w:t>)</w:t>
      </w:r>
    </w:p>
    <w:p w14:paraId="2C512EBB" w14:textId="31111701" w:rsidR="00D56A17" w:rsidRPr="002969DD" w:rsidRDefault="00D56A17" w:rsidP="007473E6">
      <w:pPr>
        <w:pStyle w:val="ListParagraph"/>
        <w:numPr>
          <w:ilvl w:val="0"/>
          <w:numId w:val="32"/>
        </w:numPr>
        <w:ind w:leftChars="0"/>
        <w:rPr>
          <w:ins w:id="907" w:author="Taehoon KIM" w:date="2024-09-19T19:10:00Z" w16du:dateUtc="2024-09-19T10:10:00Z"/>
          <w:rPrChange w:id="908" w:author="Taehoon KIM" w:date="2024-09-19T19:10:00Z" w16du:dateUtc="2024-09-19T10:10:00Z">
            <w:rPr>
              <w:ins w:id="909" w:author="Taehoon KIM" w:date="2024-09-19T19:10:00Z" w16du:dateUtc="2024-09-19T10:10:00Z"/>
              <w:i/>
            </w:rPr>
          </w:rPrChange>
        </w:rPr>
      </w:pPr>
      <w:proofErr w:type="spellStart"/>
      <w:r w:rsidRPr="00826850">
        <w:rPr>
          <w:i/>
        </w:rPr>
        <w:t>terminationDate</w:t>
      </w:r>
      <w:proofErr w:type="spellEnd"/>
      <w:r w:rsidRPr="00826850">
        <w:rPr>
          <w:i/>
        </w:rPr>
        <w:t xml:space="preserve"> (</w:t>
      </w:r>
      <w:proofErr w:type="spellStart"/>
      <w:r w:rsidRPr="00826850">
        <w:rPr>
          <w:i/>
        </w:rPr>
        <w:t>DateTime</w:t>
      </w:r>
      <w:proofErr w:type="spellEnd"/>
      <w:r w:rsidRPr="00826850">
        <w:rPr>
          <w:i/>
        </w:rPr>
        <w:t>)</w:t>
      </w:r>
    </w:p>
    <w:p w14:paraId="6125B543" w14:textId="77777777" w:rsidR="002969DD" w:rsidRPr="00826850" w:rsidRDefault="002969DD" w:rsidP="002969DD">
      <w:pPr>
        <w:pStyle w:val="ListParagraph"/>
        <w:numPr>
          <w:ilvl w:val="0"/>
          <w:numId w:val="32"/>
        </w:numPr>
        <w:ind w:leftChars="0"/>
        <w:rPr>
          <w:moveTo w:id="910" w:author="Taehoon KIM" w:date="2024-09-19T19:10:00Z" w16du:dateUtc="2024-09-19T10:10:00Z"/>
          <w:i/>
        </w:rPr>
      </w:pPr>
      <w:moveToRangeStart w:id="911" w:author="Taehoon KIM" w:date="2024-09-19T19:10:00Z" w:name="move177665467"/>
      <w:proofErr w:type="spellStart"/>
      <w:moveTo w:id="912" w:author="Taehoon KIM" w:date="2024-09-19T19:10:00Z" w16du:dateUtc="2024-09-19T10:10:00Z">
        <w:r w:rsidRPr="00826850">
          <w:rPr>
            <w:i/>
          </w:rPr>
          <w:t>isLogical</w:t>
        </w:r>
        <w:proofErr w:type="spellEnd"/>
        <w:r w:rsidRPr="00826850">
          <w:rPr>
            <w:i/>
          </w:rPr>
          <w:t xml:space="preserve"> </w:t>
        </w:r>
        <w:r w:rsidRPr="00826850">
          <w:t>(</w:t>
        </w:r>
        <w:r w:rsidRPr="00805CAA">
          <w:rPr>
            <w:i/>
            <w:iCs/>
          </w:rPr>
          <w:t>Boolean</w:t>
        </w:r>
        <w:r w:rsidRPr="00826850">
          <w:t>)</w:t>
        </w:r>
      </w:moveTo>
    </w:p>
    <w:p w14:paraId="7EA7AD91" w14:textId="77777777" w:rsidR="002969DD" w:rsidRPr="005434C7" w:rsidDel="002969DD" w:rsidRDefault="002969DD" w:rsidP="002969DD">
      <w:pPr>
        <w:pStyle w:val="ListParagraph"/>
        <w:numPr>
          <w:ilvl w:val="0"/>
          <w:numId w:val="32"/>
        </w:numPr>
        <w:ind w:leftChars="0"/>
        <w:rPr>
          <w:del w:id="913" w:author="Taehoon KIM" w:date="2024-09-19T19:10:00Z" w16du:dateUtc="2024-09-19T10:10:00Z"/>
          <w:moveTo w:id="914" w:author="Taehoon KIM" w:date="2024-09-19T19:10:00Z" w16du:dateUtc="2024-09-19T10:10:00Z"/>
          <w:i/>
        </w:rPr>
      </w:pPr>
      <w:proofErr w:type="spellStart"/>
      <w:moveTo w:id="915" w:author="Taehoon KIM" w:date="2024-09-19T19:10:00Z" w16du:dateUtc="2024-09-19T10:10:00Z">
        <w:r w:rsidRPr="00826850">
          <w:rPr>
            <w:i/>
          </w:rPr>
          <w:t>is</w:t>
        </w:r>
        <w:r>
          <w:rPr>
            <w:i/>
          </w:rPr>
          <w:t>Directed</w:t>
        </w:r>
        <w:proofErr w:type="spellEnd"/>
        <w:r w:rsidRPr="00826850">
          <w:rPr>
            <w:i/>
          </w:rPr>
          <w:t xml:space="preserve"> </w:t>
        </w:r>
        <w:r w:rsidRPr="00826850">
          <w:t>(</w:t>
        </w:r>
        <w:r w:rsidRPr="00805CAA">
          <w:rPr>
            <w:i/>
            <w:iCs/>
          </w:rPr>
          <w:t>Boolean</w:t>
        </w:r>
        <w:r w:rsidRPr="00826850">
          <w:t>)</w:t>
        </w:r>
      </w:moveTo>
    </w:p>
    <w:moveToRangeEnd w:id="911"/>
    <w:p w14:paraId="445738AA" w14:textId="77777777" w:rsidR="002969DD" w:rsidRPr="00826850" w:rsidRDefault="002969DD" w:rsidP="002969DD">
      <w:pPr>
        <w:pStyle w:val="ListParagraph"/>
        <w:numPr>
          <w:ilvl w:val="0"/>
          <w:numId w:val="32"/>
        </w:numPr>
        <w:ind w:leftChars="0"/>
      </w:pPr>
    </w:p>
    <w:p w14:paraId="417A7421" w14:textId="77777777" w:rsidR="00D56A17" w:rsidRPr="00826850" w:rsidRDefault="00D56A17" w:rsidP="00F81F4B">
      <w:pPr>
        <w:jc w:val="both"/>
      </w:pPr>
    </w:p>
    <w:p w14:paraId="11C5F8AC" w14:textId="48E7851C" w:rsidR="00D56A17" w:rsidRPr="00826850" w:rsidRDefault="00D56A17" w:rsidP="00F81F4B">
      <w:pPr>
        <w:jc w:val="both"/>
      </w:pPr>
      <w:r w:rsidRPr="00826850">
        <w:t xml:space="preserve">While </w:t>
      </w:r>
      <w:proofErr w:type="spellStart"/>
      <w:r w:rsidRPr="00826850">
        <w:rPr>
          <w:i/>
        </w:rPr>
        <w:t>creationDate</w:t>
      </w:r>
      <w:proofErr w:type="spellEnd"/>
      <w:r w:rsidRPr="00826850">
        <w:t xml:space="preserve"> and </w:t>
      </w:r>
      <w:proofErr w:type="spellStart"/>
      <w:r w:rsidRPr="00826850">
        <w:rPr>
          <w:i/>
        </w:rPr>
        <w:t>terminationDate</w:t>
      </w:r>
      <w:proofErr w:type="spellEnd"/>
      <w:r w:rsidRPr="00826850">
        <w:t xml:space="preserve"> are </w:t>
      </w:r>
      <w:proofErr w:type="gramStart"/>
      <w:r w:rsidRPr="00826850">
        <w:t>similar to</w:t>
      </w:r>
      <w:proofErr w:type="gramEnd"/>
      <w:r w:rsidRPr="00826850">
        <w:t xml:space="preserve"> those of </w:t>
      </w:r>
      <w:proofErr w:type="spellStart"/>
      <w:r w:rsidRPr="00826850">
        <w:t>PrimalSpaceLayer</w:t>
      </w:r>
      <w:proofErr w:type="spellEnd"/>
      <w:r w:rsidRPr="00826850">
        <w:t xml:space="preserve">, the </w:t>
      </w:r>
      <w:proofErr w:type="spellStart"/>
      <w:r w:rsidRPr="00826850">
        <w:rPr>
          <w:i/>
          <w:iCs/>
        </w:rPr>
        <w:t>isLogical</w:t>
      </w:r>
      <w:proofErr w:type="spellEnd"/>
      <w:r w:rsidRPr="00826850">
        <w:t xml:space="preserve"> </w:t>
      </w:r>
      <w:r w:rsidR="0030641B">
        <w:t>property</w:t>
      </w:r>
      <w:r w:rsidR="0030641B" w:rsidRPr="00826850">
        <w:t xml:space="preserve"> </w:t>
      </w:r>
      <w:r w:rsidR="008075D5">
        <w:t>allows</w:t>
      </w:r>
      <w:r w:rsidRPr="00826850">
        <w:t xml:space="preserve"> differentiat</w:t>
      </w:r>
      <w:r w:rsidR="008075D5">
        <w:t>ing</w:t>
      </w:r>
      <w:r w:rsidRPr="00826850">
        <w:t xml:space="preserve"> whether the provided network is a geometric or a logical network. This difference may matter for certain applications such as navigation, where a logical network would not be sufficient to evaluate travel distances between cells. </w:t>
      </w:r>
      <w:r w:rsidR="00AC2ADC">
        <w:t xml:space="preserve">Similarly, the </w:t>
      </w:r>
      <w:proofErr w:type="spellStart"/>
      <w:r w:rsidR="00AC2ADC" w:rsidRPr="004B5677">
        <w:rPr>
          <w:i/>
          <w:iCs/>
        </w:rPr>
        <w:t>isDirected</w:t>
      </w:r>
      <w:proofErr w:type="spellEnd"/>
      <w:r w:rsidR="00AC2ADC">
        <w:t xml:space="preserve"> </w:t>
      </w:r>
      <w:r w:rsidR="00363924">
        <w:rPr>
          <w:rFonts w:hint="eastAsia"/>
          <w:lang w:eastAsia="ko-KR"/>
        </w:rPr>
        <w:t>property</w:t>
      </w:r>
      <w:r w:rsidR="00363924">
        <w:t xml:space="preserve"> </w:t>
      </w:r>
      <w:r w:rsidR="00AC2ADC">
        <w:t xml:space="preserve">allows to specify if the graph associated with the </w:t>
      </w:r>
      <w:proofErr w:type="spellStart"/>
      <w:r w:rsidR="00AC2ADC">
        <w:t>DualSpaceLayer</w:t>
      </w:r>
      <w:proofErr w:type="spellEnd"/>
      <w:r w:rsidR="00AC2ADC">
        <w:t xml:space="preserve"> is</w:t>
      </w:r>
      <w:r w:rsidR="008E696E">
        <w:t xml:space="preserve"> directed or not. </w:t>
      </w:r>
      <w:r w:rsidR="00D07922">
        <w:t>A</w:t>
      </w:r>
      <w:r w:rsidR="008E696E">
        <w:t xml:space="preserve"> directed </w:t>
      </w:r>
      <w:r w:rsidR="00D07922">
        <w:t xml:space="preserve">graph implies that the </w:t>
      </w:r>
      <w:r w:rsidR="00FD7DA3">
        <w:t>node directions should be considered in the applications.</w:t>
      </w:r>
      <w:r w:rsidR="004F0010">
        <w:t xml:space="preserve"> Currently, the order of the nodes</w:t>
      </w:r>
      <w:r w:rsidR="00C675A6">
        <w:t xml:space="preserve"> in the implementation formats </w:t>
      </w:r>
      <w:r w:rsidR="004F0010">
        <w:t>determines their direction</w:t>
      </w:r>
      <w:r w:rsidR="00C675A6">
        <w:t>.</w:t>
      </w:r>
      <w:r w:rsidRPr="00826850">
        <w:t xml:space="preserve"> Additionally, a </w:t>
      </w:r>
      <w:proofErr w:type="spellStart"/>
      <w:r w:rsidRPr="00826850">
        <w:t>DualSpace</w:t>
      </w:r>
      <w:proofErr w:type="spellEnd"/>
      <w:r w:rsidRPr="00826850">
        <w:t xml:space="preserve"> provides references to all its related Node and Edge entities through its </w:t>
      </w:r>
      <w:proofErr w:type="spellStart"/>
      <w:r w:rsidRPr="00826850">
        <w:rPr>
          <w:i/>
          <w:iCs/>
        </w:rPr>
        <w:t>nodeMember</w:t>
      </w:r>
      <w:proofErr w:type="spellEnd"/>
      <w:r w:rsidRPr="00826850">
        <w:t xml:space="preserve"> and </w:t>
      </w:r>
      <w:proofErr w:type="spellStart"/>
      <w:r w:rsidRPr="00826850">
        <w:rPr>
          <w:i/>
          <w:iCs/>
        </w:rPr>
        <w:t>edgeMember</w:t>
      </w:r>
      <w:proofErr w:type="spellEnd"/>
      <w:r w:rsidRPr="00826850">
        <w:t xml:space="preserve"> </w:t>
      </w:r>
      <w:r w:rsidR="00363924">
        <w:rPr>
          <w:rFonts w:hint="eastAsia"/>
          <w:lang w:eastAsia="ko-KR"/>
        </w:rPr>
        <w:t>compositions</w:t>
      </w:r>
      <w:r w:rsidRPr="00826850">
        <w:t xml:space="preserve">. </w:t>
      </w:r>
    </w:p>
    <w:p w14:paraId="0F7361A9" w14:textId="74EA4C60" w:rsidR="004B4956" w:rsidRPr="00826850" w:rsidRDefault="00ED7EEB" w:rsidP="004B4956">
      <w:pPr>
        <w:keepNext/>
        <w:jc w:val="center"/>
      </w:pPr>
      <w:r w:rsidRPr="00ED7EEB">
        <w:rPr>
          <w:noProof/>
        </w:rPr>
        <w:lastRenderedPageBreak/>
        <w:t xml:space="preserve"> </w:t>
      </w:r>
      <w:r>
        <w:rPr>
          <w:noProof/>
        </w:rPr>
        <w:drawing>
          <wp:inline distT="0" distB="0" distL="0" distR="0" wp14:anchorId="2317C7CD" wp14:editId="3B57C482">
            <wp:extent cx="4056225" cy="4465453"/>
            <wp:effectExtent l="0" t="0" r="0" b="0"/>
            <wp:docPr id="368394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94696" name="Picture 1"/>
                    <pic:cNvPicPr/>
                  </pic:nvPicPr>
                  <pic:blipFill>
                    <a:blip r:embed="rId50"/>
                    <a:srcRect l="103" r="103"/>
                    <a:stretch>
                      <a:fillRect/>
                    </a:stretch>
                  </pic:blipFill>
                  <pic:spPr bwMode="auto">
                    <a:xfrm>
                      <a:off x="0" y="0"/>
                      <a:ext cx="4056225" cy="4465453"/>
                    </a:xfrm>
                    <a:prstGeom prst="rect">
                      <a:avLst/>
                    </a:prstGeom>
                    <a:ln>
                      <a:noFill/>
                    </a:ln>
                    <a:extLst>
                      <a:ext uri="{53640926-AAD7-44D8-BBD7-CCE9431645EC}">
                        <a14:shadowObscured xmlns:a14="http://schemas.microsoft.com/office/drawing/2010/main"/>
                      </a:ext>
                    </a:extLst>
                  </pic:spPr>
                </pic:pic>
              </a:graphicData>
            </a:graphic>
          </wp:inline>
        </w:drawing>
      </w:r>
    </w:p>
    <w:p w14:paraId="587640CC" w14:textId="77777777" w:rsidR="004B4956" w:rsidRPr="00826850" w:rsidRDefault="004B4956" w:rsidP="004B4956">
      <w:pPr>
        <w:pStyle w:val="Caption"/>
        <w:rPr>
          <w:rFonts w:cs="Times New Roman"/>
          <w:szCs w:val="24"/>
        </w:rPr>
      </w:pPr>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Pr>
          <w:rFonts w:cs="Times New Roman"/>
          <w:noProof/>
          <w:szCs w:val="24"/>
        </w:rPr>
        <w:t>22</w:t>
      </w:r>
      <w:r w:rsidRPr="00826850">
        <w:rPr>
          <w:rFonts w:cs="Times New Roman"/>
          <w:szCs w:val="24"/>
        </w:rPr>
        <w:fldChar w:fldCharType="end"/>
      </w:r>
      <w:r w:rsidRPr="00826850">
        <w:rPr>
          <w:rFonts w:cs="Times New Roman"/>
          <w:szCs w:val="24"/>
        </w:rPr>
        <w:t xml:space="preserve">: </w:t>
      </w:r>
      <w:proofErr w:type="spellStart"/>
      <w:r w:rsidRPr="00826850">
        <w:rPr>
          <w:rFonts w:cs="Times New Roman"/>
          <w:szCs w:val="24"/>
        </w:rPr>
        <w:t>DualSpaceLayer</w:t>
      </w:r>
      <w:proofErr w:type="spellEnd"/>
      <w:r w:rsidRPr="00826850">
        <w:rPr>
          <w:rFonts w:cs="Times New Roman"/>
          <w:szCs w:val="24"/>
        </w:rPr>
        <w:t xml:space="preserve"> and </w:t>
      </w:r>
      <w:proofErr w:type="spellStart"/>
      <w:r w:rsidRPr="00826850">
        <w:rPr>
          <w:rFonts w:cs="Times New Roman"/>
          <w:szCs w:val="24"/>
        </w:rPr>
        <w:t>its</w:t>
      </w:r>
      <w:proofErr w:type="spellEnd"/>
      <w:r w:rsidRPr="00826850">
        <w:rPr>
          <w:rFonts w:cs="Times New Roman"/>
          <w:szCs w:val="24"/>
        </w:rPr>
        <w:t xml:space="preserve"> </w:t>
      </w:r>
      <w:proofErr w:type="spellStart"/>
      <w:r w:rsidRPr="00826850">
        <w:rPr>
          <w:rFonts w:cs="Times New Roman"/>
          <w:szCs w:val="24"/>
        </w:rPr>
        <w:t>related</w:t>
      </w:r>
      <w:proofErr w:type="spellEnd"/>
      <w:r w:rsidRPr="00826850">
        <w:rPr>
          <w:rFonts w:cs="Times New Roman"/>
          <w:szCs w:val="24"/>
        </w:rPr>
        <w:t xml:space="preserve"> </w:t>
      </w:r>
      <w:proofErr w:type="spellStart"/>
      <w:r w:rsidRPr="00826850">
        <w:rPr>
          <w:rFonts w:cs="Times New Roman"/>
          <w:szCs w:val="24"/>
        </w:rPr>
        <w:t>classes</w:t>
      </w:r>
      <w:proofErr w:type="spellEnd"/>
      <w:r w:rsidRPr="00826850">
        <w:rPr>
          <w:rFonts w:cs="Times New Roman"/>
          <w:szCs w:val="24"/>
        </w:rPr>
        <w:t xml:space="preserve">: Node, Edge and </w:t>
      </w:r>
      <w:proofErr w:type="spellStart"/>
      <w:r w:rsidRPr="00826850">
        <w:rPr>
          <w:rFonts w:cs="Times New Roman"/>
          <w:szCs w:val="24"/>
        </w:rPr>
        <w:t>Thematic</w:t>
      </w:r>
      <w:proofErr w:type="spellEnd"/>
      <w:r w:rsidRPr="00826850">
        <w:rPr>
          <w:rFonts w:cs="Times New Roman"/>
          <w:szCs w:val="24"/>
        </w:rPr>
        <w:t xml:space="preserve"> Layer.</w:t>
      </w:r>
    </w:p>
    <w:p w14:paraId="72E19A6D" w14:textId="77777777" w:rsidR="00D56A17" w:rsidRPr="00CA3818" w:rsidRDefault="00D56A17" w:rsidP="00D56A17">
      <w:pPr>
        <w:rPr>
          <w:lang w:val="de-DE"/>
        </w:rPr>
      </w:pPr>
    </w:p>
    <w:p w14:paraId="53EE2D6D" w14:textId="77777777" w:rsidR="00D56A17" w:rsidRPr="00826850" w:rsidRDefault="00D56A17" w:rsidP="00D56A17">
      <w:pPr>
        <w:pStyle w:val="Heading3"/>
        <w:tabs>
          <w:tab w:val="left" w:pos="660"/>
          <w:tab w:val="left" w:pos="880"/>
        </w:tabs>
        <w:suppressAutoHyphens/>
        <w:spacing w:before="60" w:after="120" w:line="-230" w:lineRule="auto"/>
        <w:jc w:val="both"/>
        <w:rPr>
          <w:szCs w:val="24"/>
        </w:rPr>
      </w:pPr>
      <w:bookmarkStart w:id="916" w:name="_Toc177698571"/>
      <w:proofErr w:type="spellStart"/>
      <w:r w:rsidRPr="00826850">
        <w:rPr>
          <w:szCs w:val="24"/>
        </w:rPr>
        <w:t>InterLayerConnection</w:t>
      </w:r>
      <w:bookmarkEnd w:id="916"/>
      <w:proofErr w:type="spellEnd"/>
    </w:p>
    <w:p w14:paraId="513BED45" w14:textId="2F3EAF90" w:rsidR="00D56A17" w:rsidRPr="00826850" w:rsidRDefault="00D56A17" w:rsidP="00F81F4B">
      <w:pPr>
        <w:jc w:val="both"/>
        <w:rPr>
          <w:lang w:eastAsia="ko-KR"/>
        </w:rPr>
      </w:pPr>
      <w:r w:rsidRPr="00826850">
        <w:t xml:space="preserve">The </w:t>
      </w:r>
      <w:proofErr w:type="spellStart"/>
      <w:r w:rsidRPr="00826850">
        <w:t>InterLayerConnection</w:t>
      </w:r>
      <w:proofErr w:type="spellEnd"/>
      <w:r w:rsidRPr="00826850">
        <w:t xml:space="preserve"> class describes the connection between two layers in IndoorGML, either of type </w:t>
      </w:r>
      <w:proofErr w:type="spellStart"/>
      <w:r w:rsidRPr="00826850">
        <w:t>PrimalSpaceLayer</w:t>
      </w:r>
      <w:proofErr w:type="spellEnd"/>
      <w:r w:rsidRPr="00826850">
        <w:t xml:space="preserve"> or </w:t>
      </w:r>
      <w:proofErr w:type="spellStart"/>
      <w:r w:rsidRPr="00826850">
        <w:t>DualSpaceLayer</w:t>
      </w:r>
      <w:proofErr w:type="spellEnd"/>
      <w:r w:rsidRPr="00826850">
        <w:t xml:space="preserve"> (</w:t>
      </w:r>
      <w:r w:rsidRPr="00826850">
        <w:fldChar w:fldCharType="begin"/>
      </w:r>
      <w:r w:rsidRPr="00826850">
        <w:instrText xml:space="preserve"> REF _Ref81398690 \h  \* MERGEFORMAT </w:instrText>
      </w:r>
      <w:r w:rsidRPr="00826850">
        <w:fldChar w:fldCharType="separate"/>
      </w:r>
      <w:r w:rsidR="00255A88" w:rsidRPr="00826850">
        <w:t xml:space="preserve">Figure </w:t>
      </w:r>
      <w:r w:rsidR="00255A88">
        <w:rPr>
          <w:noProof/>
        </w:rPr>
        <w:t>23</w:t>
      </w:r>
      <w:r w:rsidRPr="00826850">
        <w:fldChar w:fldCharType="end"/>
      </w:r>
      <w:r w:rsidRPr="00826850">
        <w:t xml:space="preserve">). </w:t>
      </w:r>
      <w:r w:rsidR="000225BC">
        <w:t xml:space="preserve">The </w:t>
      </w:r>
      <w:proofErr w:type="spellStart"/>
      <w:r w:rsidR="000225BC" w:rsidRPr="00826850">
        <w:t>InterLayerConnection</w:t>
      </w:r>
      <w:proofErr w:type="spellEnd"/>
      <w:r w:rsidR="000225BC" w:rsidRPr="00826850" w:rsidDel="000225BC">
        <w:t xml:space="preserve"> </w:t>
      </w:r>
      <w:r w:rsidR="000225BC">
        <w:t>class</w:t>
      </w:r>
      <w:r w:rsidRPr="00826850">
        <w:t xml:space="preserve"> contains the following </w:t>
      </w:r>
      <w:r w:rsidR="00CE7E39">
        <w:t>pro</w:t>
      </w:r>
      <w:r w:rsidR="00E90933">
        <w:t>perties</w:t>
      </w:r>
      <w:r w:rsidRPr="00826850">
        <w:t>:</w:t>
      </w:r>
    </w:p>
    <w:p w14:paraId="030A561F" w14:textId="77777777" w:rsidR="00D56A17" w:rsidRPr="00826850" w:rsidRDefault="00D56A17" w:rsidP="007473E6">
      <w:pPr>
        <w:pStyle w:val="ListParagraph"/>
        <w:numPr>
          <w:ilvl w:val="0"/>
          <w:numId w:val="31"/>
        </w:numPr>
        <w:ind w:leftChars="0"/>
      </w:pPr>
      <w:proofErr w:type="spellStart"/>
      <w:r w:rsidRPr="00826850">
        <w:rPr>
          <w:i/>
        </w:rPr>
        <w:t>typeOfTopoExpression</w:t>
      </w:r>
      <w:proofErr w:type="spellEnd"/>
      <w:r w:rsidRPr="00826850">
        <w:rPr>
          <w:i/>
        </w:rPr>
        <w:t xml:space="preserve"> (</w:t>
      </w:r>
      <w:proofErr w:type="spellStart"/>
      <w:r w:rsidRPr="00826850">
        <w:rPr>
          <w:i/>
        </w:rPr>
        <w:t>TopoExpressionValue</w:t>
      </w:r>
      <w:proofErr w:type="spellEnd"/>
      <w:r w:rsidRPr="00826850">
        <w:rPr>
          <w:i/>
        </w:rPr>
        <w:t>)</w:t>
      </w:r>
    </w:p>
    <w:p w14:paraId="3E96A5E0" w14:textId="5AD399CA" w:rsidR="00D56A17" w:rsidRPr="00826850" w:rsidRDefault="00D56A17" w:rsidP="007473E6">
      <w:pPr>
        <w:pStyle w:val="ListParagraph"/>
        <w:numPr>
          <w:ilvl w:val="0"/>
          <w:numId w:val="31"/>
        </w:numPr>
        <w:ind w:leftChars="0"/>
      </w:pPr>
      <w:r w:rsidRPr="00826850">
        <w:rPr>
          <w:i/>
        </w:rPr>
        <w:t xml:space="preserve">comment </w:t>
      </w:r>
      <w:r w:rsidRPr="00826850">
        <w:t>(</w:t>
      </w:r>
      <w:proofErr w:type="spellStart"/>
      <w:ins w:id="917" w:author="Taehoon KIM" w:date="2024-09-19T22:58:00Z" w16du:dateUtc="2024-09-19T13:58:00Z">
        <w:r w:rsidR="002969DD" w:rsidRPr="002969DD">
          <w:rPr>
            <w:i/>
            <w:iCs/>
            <w:rPrChange w:id="918" w:author="Taehoon KIM" w:date="2024-09-19T22:58:00Z" w16du:dateUtc="2024-09-19T13:58:00Z">
              <w:rPr/>
            </w:rPrChange>
          </w:rPr>
          <w:t>CharacterString</w:t>
        </w:r>
      </w:ins>
      <w:proofErr w:type="spellEnd"/>
      <w:del w:id="919" w:author="Taehoon KIM" w:date="2024-09-19T22:58:00Z" w16du:dateUtc="2024-09-19T13:58:00Z">
        <w:r w:rsidRPr="00826850" w:rsidDel="002969DD">
          <w:delText>string</w:delText>
        </w:r>
      </w:del>
      <w:r w:rsidRPr="00826850">
        <w:t>)</w:t>
      </w:r>
    </w:p>
    <w:p w14:paraId="6E5203AB" w14:textId="28B6D7A5" w:rsidR="009A3044" w:rsidRDefault="009A3044" w:rsidP="00F81F4B"/>
    <w:p w14:paraId="376656F8" w14:textId="0BFE4938" w:rsidR="00D56A17" w:rsidRPr="00826850" w:rsidRDefault="00D56A17" w:rsidP="00F81F4B">
      <w:pPr>
        <w:jc w:val="both"/>
      </w:pPr>
      <w:r w:rsidRPr="00826850">
        <w:t xml:space="preserve">The </w:t>
      </w:r>
      <w:proofErr w:type="spellStart"/>
      <w:r w:rsidRPr="009A3044">
        <w:rPr>
          <w:i/>
        </w:rPr>
        <w:t>typeOfTopoExpression</w:t>
      </w:r>
      <w:proofErr w:type="spellEnd"/>
      <w:r w:rsidRPr="00826850">
        <w:t xml:space="preserve"> </w:t>
      </w:r>
      <w:r w:rsidR="0030641B">
        <w:t>property</w:t>
      </w:r>
      <w:r w:rsidR="0030641B" w:rsidRPr="00826850">
        <w:t xml:space="preserve"> </w:t>
      </w:r>
      <w:r w:rsidRPr="00826850">
        <w:t xml:space="preserve">represents the topological relationship between two layers. </w:t>
      </w:r>
      <w:proofErr w:type="spellStart"/>
      <w:r w:rsidR="002E113A" w:rsidRPr="009A3044">
        <w:rPr>
          <w:i/>
        </w:rPr>
        <w:t>typeOfTopoExpression</w:t>
      </w:r>
      <w:proofErr w:type="spellEnd"/>
      <w:r w:rsidR="002E113A">
        <w:t xml:space="preserve"> is </w:t>
      </w:r>
      <w:r w:rsidRPr="00826850">
        <w:t xml:space="preserve">a code list with the following </w:t>
      </w:r>
      <w:proofErr w:type="gramStart"/>
      <w:r w:rsidRPr="00826850">
        <w:t>values:</w:t>
      </w:r>
      <w:proofErr w:type="gramEnd"/>
      <w:r w:rsidRPr="00826850">
        <w:t xml:space="preserve"> </w:t>
      </w:r>
      <w:r w:rsidRPr="009A3044">
        <w:rPr>
          <w:i/>
          <w:iCs/>
        </w:rPr>
        <w:t xml:space="preserve">contains, within, </w:t>
      </w:r>
      <w:commentRangeStart w:id="920"/>
      <w:del w:id="921" w:author="Taehoon KIM" w:date="2024-09-19T23:13:00Z" w16du:dateUtc="2024-09-19T14:13:00Z">
        <w:r w:rsidRPr="009A3044" w:rsidDel="002969DD">
          <w:rPr>
            <w:i/>
            <w:iCs/>
          </w:rPr>
          <w:delText>covers, coveredBy</w:delText>
        </w:r>
      </w:del>
      <w:ins w:id="922" w:author="Taehoon KIM" w:date="2024-09-19T23:13:00Z" w16du:dateUtc="2024-09-19T14:13:00Z">
        <w:r w:rsidR="002969DD">
          <w:rPr>
            <w:i/>
            <w:iCs/>
          </w:rPr>
          <w:t>crosses</w:t>
        </w:r>
      </w:ins>
      <w:commentRangeEnd w:id="920"/>
      <w:ins w:id="923" w:author="Taehoon KIM" w:date="2024-09-20T04:36:00Z" w16du:dateUtc="2024-09-19T19:36:00Z">
        <w:r w:rsidR="002800B0">
          <w:rPr>
            <w:rStyle w:val="CommentReference"/>
            <w:rFonts w:eastAsia="Malgun Gothic"/>
            <w:lang w:val="en-GB"/>
          </w:rPr>
          <w:commentReference w:id="920"/>
        </w:r>
      </w:ins>
      <w:r w:rsidRPr="00826850">
        <w:t xml:space="preserve">, </w:t>
      </w:r>
      <w:r w:rsidRPr="009A3044">
        <w:rPr>
          <w:i/>
          <w:iCs/>
        </w:rPr>
        <w:t>overlaps and equals</w:t>
      </w:r>
      <w:r w:rsidRPr="00826850">
        <w:t xml:space="preserve">. Those topological values are in the form of verbs for which the subject is the first instance of the </w:t>
      </w:r>
      <w:proofErr w:type="spellStart"/>
      <w:r w:rsidRPr="009A3044">
        <w:rPr>
          <w:i/>
          <w:iCs/>
        </w:rPr>
        <w:t>connectedLayers</w:t>
      </w:r>
      <w:proofErr w:type="spellEnd"/>
      <w:r w:rsidRPr="00826850">
        <w:t xml:space="preserve"> </w:t>
      </w:r>
      <w:r w:rsidR="0030641B">
        <w:t>property</w:t>
      </w:r>
      <w:r w:rsidRPr="00826850">
        <w:t xml:space="preserve">. In other words, for two layers successively described by the </w:t>
      </w:r>
      <w:proofErr w:type="spellStart"/>
      <w:r w:rsidRPr="009A3044">
        <w:rPr>
          <w:i/>
          <w:iCs/>
        </w:rPr>
        <w:t>connectedLayers</w:t>
      </w:r>
      <w:proofErr w:type="spellEnd"/>
      <w:r w:rsidRPr="00826850">
        <w:t xml:space="preserve"> </w:t>
      </w:r>
      <w:r w:rsidR="0030641B">
        <w:t>association</w:t>
      </w:r>
      <w:r w:rsidRPr="00826850">
        <w:t xml:space="preserve">, </w:t>
      </w:r>
      <w:r w:rsidR="00F06A07">
        <w:t>such as</w:t>
      </w:r>
      <w:r w:rsidRPr="00826850">
        <w:t xml:space="preserve"> Layer 1 and Layer 2, one should read Layer 1 </w:t>
      </w:r>
      <w:proofErr w:type="spellStart"/>
      <w:r w:rsidRPr="009A3044">
        <w:rPr>
          <w:i/>
          <w:iCs/>
        </w:rPr>
        <w:t>typeOfTopoExpression</w:t>
      </w:r>
      <w:proofErr w:type="spellEnd"/>
      <w:r w:rsidRPr="009A3044">
        <w:rPr>
          <w:i/>
          <w:iCs/>
        </w:rPr>
        <w:t xml:space="preserve"> </w:t>
      </w:r>
      <w:r w:rsidRPr="00826850">
        <w:t xml:space="preserve">Layer 2 (e.g., Layer Room </w:t>
      </w:r>
      <w:r w:rsidRPr="009A3044">
        <w:rPr>
          <w:i/>
          <w:iCs/>
        </w:rPr>
        <w:t>contains</w:t>
      </w:r>
      <w:r w:rsidRPr="00826850">
        <w:t xml:space="preserve"> Layer Furniture). </w:t>
      </w:r>
    </w:p>
    <w:p w14:paraId="6C234753" w14:textId="7334957D" w:rsidR="00D56A17" w:rsidRDefault="00D56A17" w:rsidP="00F81F4B">
      <w:pPr>
        <w:spacing w:after="160" w:line="259" w:lineRule="auto"/>
        <w:jc w:val="both"/>
      </w:pPr>
      <w:r w:rsidRPr="00826850">
        <w:lastRenderedPageBreak/>
        <w:t xml:space="preserve">An </w:t>
      </w:r>
      <w:proofErr w:type="spellStart"/>
      <w:r w:rsidRPr="00826850">
        <w:t>InterLayerConnection</w:t>
      </w:r>
      <w:proofErr w:type="spellEnd"/>
      <w:r w:rsidRPr="00826850">
        <w:t xml:space="preserve"> also describes the cells or nodes that are connected between two layers, using the </w:t>
      </w:r>
      <w:proofErr w:type="spellStart"/>
      <w:r w:rsidRPr="00826850">
        <w:rPr>
          <w:i/>
          <w:iCs/>
        </w:rPr>
        <w:t>connectedCells</w:t>
      </w:r>
      <w:proofErr w:type="spellEnd"/>
      <w:r w:rsidRPr="00826850">
        <w:t xml:space="preserve"> and/or </w:t>
      </w:r>
      <w:proofErr w:type="spellStart"/>
      <w:r w:rsidRPr="00826850">
        <w:rPr>
          <w:i/>
          <w:iCs/>
        </w:rPr>
        <w:t>connectedNodes</w:t>
      </w:r>
      <w:proofErr w:type="spellEnd"/>
      <w:r w:rsidRPr="00826850">
        <w:rPr>
          <w:i/>
        </w:rPr>
        <w:t xml:space="preserve"> </w:t>
      </w:r>
      <w:r w:rsidR="0030641B">
        <w:t>assoc</w:t>
      </w:r>
      <w:ins w:id="924" w:author="Taehoon KIM" w:date="2024-09-19T23:15:00Z" w16du:dateUtc="2024-09-19T14:15:00Z">
        <w:r w:rsidR="000E72CC">
          <w:t>i</w:t>
        </w:r>
      </w:ins>
      <w:r w:rsidR="0030641B">
        <w:t>ations</w:t>
      </w:r>
      <w:r w:rsidRPr="00826850">
        <w:t xml:space="preserve">. The former is used when the connection is between two primal spaces and the latter is used otherwise. Finally, the </w:t>
      </w:r>
      <w:r w:rsidRPr="00826850">
        <w:rPr>
          <w:i/>
          <w:iCs/>
        </w:rPr>
        <w:t>comment</w:t>
      </w:r>
      <w:r w:rsidRPr="00826850">
        <w:t xml:space="preserve"> </w:t>
      </w:r>
      <w:r w:rsidR="0030641B">
        <w:t>property</w:t>
      </w:r>
      <w:r w:rsidR="0030641B" w:rsidRPr="00826850">
        <w:t xml:space="preserve"> </w:t>
      </w:r>
      <w:r w:rsidRPr="00826850">
        <w:t xml:space="preserve">can contain an additional description for the </w:t>
      </w:r>
      <w:proofErr w:type="spellStart"/>
      <w:r w:rsidRPr="00826850">
        <w:t>InterLayerConnection</w:t>
      </w:r>
      <w:proofErr w:type="spellEnd"/>
      <w:r w:rsidRPr="00826850">
        <w:t>.</w:t>
      </w:r>
    </w:p>
    <w:p w14:paraId="6F66FF7C" w14:textId="77777777" w:rsidR="0030641B" w:rsidRDefault="0030641B" w:rsidP="00D56A17">
      <w:pPr>
        <w:spacing w:after="160" w:line="259" w:lineRule="auto"/>
      </w:pPr>
    </w:p>
    <w:p w14:paraId="5CE2F9B4" w14:textId="5059BB69" w:rsidR="0030641B" w:rsidRPr="00826850" w:rsidRDefault="008B41FF" w:rsidP="0030641B">
      <w:pPr>
        <w:keepNext/>
        <w:jc w:val="center"/>
      </w:pPr>
      <w:r w:rsidRPr="008B41FF">
        <w:rPr>
          <w:noProof/>
        </w:rPr>
        <w:t xml:space="preserve"> </w:t>
      </w:r>
      <w:r>
        <w:rPr>
          <w:noProof/>
        </w:rPr>
        <w:drawing>
          <wp:inline distT="0" distB="0" distL="0" distR="0" wp14:anchorId="0A829F7C" wp14:editId="7250CFE4">
            <wp:extent cx="5529943" cy="4668538"/>
            <wp:effectExtent l="0" t="0" r="0" b="0"/>
            <wp:docPr id="1256715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15033" name="Picture 1"/>
                    <pic:cNvPicPr/>
                  </pic:nvPicPr>
                  <pic:blipFill>
                    <a:blip r:embed="rId51"/>
                    <a:srcRect l="139" r="139"/>
                    <a:stretch>
                      <a:fillRect/>
                    </a:stretch>
                  </pic:blipFill>
                  <pic:spPr bwMode="auto">
                    <a:xfrm>
                      <a:off x="0" y="0"/>
                      <a:ext cx="5529943" cy="4668538"/>
                    </a:xfrm>
                    <a:prstGeom prst="rect">
                      <a:avLst/>
                    </a:prstGeom>
                    <a:ln>
                      <a:noFill/>
                    </a:ln>
                    <a:extLst>
                      <a:ext uri="{53640926-AAD7-44D8-BBD7-CCE9431645EC}">
                        <a14:shadowObscured xmlns:a14="http://schemas.microsoft.com/office/drawing/2010/main"/>
                      </a:ext>
                    </a:extLst>
                  </pic:spPr>
                </pic:pic>
              </a:graphicData>
            </a:graphic>
          </wp:inline>
        </w:drawing>
      </w:r>
    </w:p>
    <w:p w14:paraId="0A926156" w14:textId="77777777" w:rsidR="0030641B" w:rsidRPr="00826850" w:rsidRDefault="0030641B" w:rsidP="0030641B">
      <w:pPr>
        <w:pStyle w:val="Caption"/>
        <w:rPr>
          <w:rFonts w:cs="Times New Roman"/>
          <w:szCs w:val="24"/>
          <w:highlight w:val="yellow"/>
        </w:rPr>
      </w:pPr>
      <w:bookmarkStart w:id="925" w:name="_Ref81398690"/>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Pr>
          <w:rFonts w:cs="Times New Roman"/>
          <w:noProof/>
          <w:szCs w:val="24"/>
        </w:rPr>
        <w:t>23</w:t>
      </w:r>
      <w:r w:rsidRPr="00826850">
        <w:rPr>
          <w:rFonts w:cs="Times New Roman"/>
          <w:szCs w:val="24"/>
        </w:rPr>
        <w:fldChar w:fldCharType="end"/>
      </w:r>
      <w:bookmarkEnd w:id="925"/>
      <w:r w:rsidRPr="00826850">
        <w:rPr>
          <w:rFonts w:cs="Times New Roman"/>
          <w:szCs w:val="24"/>
        </w:rPr>
        <w:t xml:space="preserve">: </w:t>
      </w:r>
      <w:proofErr w:type="spellStart"/>
      <w:r w:rsidRPr="00826850">
        <w:rPr>
          <w:rFonts w:cs="Times New Roman"/>
          <w:szCs w:val="24"/>
        </w:rPr>
        <w:t>InterLayerConnection</w:t>
      </w:r>
      <w:proofErr w:type="spellEnd"/>
      <w:r w:rsidRPr="00826850">
        <w:rPr>
          <w:rFonts w:cs="Times New Roman"/>
          <w:szCs w:val="24"/>
        </w:rPr>
        <w:t xml:space="preserve"> and </w:t>
      </w:r>
      <w:proofErr w:type="spellStart"/>
      <w:r w:rsidRPr="00826850">
        <w:rPr>
          <w:rFonts w:cs="Times New Roman"/>
          <w:szCs w:val="24"/>
        </w:rPr>
        <w:t>its</w:t>
      </w:r>
      <w:proofErr w:type="spellEnd"/>
      <w:r w:rsidRPr="00826850">
        <w:rPr>
          <w:rFonts w:cs="Times New Roman"/>
          <w:szCs w:val="24"/>
        </w:rPr>
        <w:t xml:space="preserve"> </w:t>
      </w:r>
      <w:proofErr w:type="spellStart"/>
      <w:r w:rsidRPr="00826850">
        <w:rPr>
          <w:rFonts w:cs="Times New Roman"/>
          <w:szCs w:val="24"/>
        </w:rPr>
        <w:t>related</w:t>
      </w:r>
      <w:proofErr w:type="spellEnd"/>
      <w:r w:rsidRPr="00826850">
        <w:rPr>
          <w:rFonts w:cs="Times New Roman"/>
          <w:szCs w:val="24"/>
        </w:rPr>
        <w:t xml:space="preserve"> </w:t>
      </w:r>
      <w:proofErr w:type="spellStart"/>
      <w:r w:rsidRPr="00826850">
        <w:rPr>
          <w:rFonts w:cs="Times New Roman"/>
          <w:szCs w:val="24"/>
        </w:rPr>
        <w:t>classes</w:t>
      </w:r>
      <w:proofErr w:type="spellEnd"/>
      <w:r w:rsidRPr="00826850">
        <w:rPr>
          <w:rFonts w:cs="Times New Roman"/>
          <w:szCs w:val="24"/>
        </w:rPr>
        <w:t xml:space="preserve">: </w:t>
      </w:r>
      <w:proofErr w:type="spellStart"/>
      <w:r w:rsidRPr="00826850">
        <w:rPr>
          <w:rFonts w:cs="Times New Roman"/>
          <w:szCs w:val="24"/>
        </w:rPr>
        <w:t>CellSpace</w:t>
      </w:r>
      <w:proofErr w:type="spellEnd"/>
      <w:r w:rsidRPr="00826850">
        <w:rPr>
          <w:rFonts w:cs="Times New Roman"/>
          <w:szCs w:val="24"/>
        </w:rPr>
        <w:t xml:space="preserve">, Node, </w:t>
      </w:r>
      <w:proofErr w:type="spellStart"/>
      <w:r w:rsidRPr="00826850">
        <w:rPr>
          <w:rFonts w:cs="Times New Roman"/>
          <w:szCs w:val="24"/>
        </w:rPr>
        <w:t>ThematicLayer</w:t>
      </w:r>
      <w:proofErr w:type="spellEnd"/>
      <w:r w:rsidRPr="00826850">
        <w:rPr>
          <w:rFonts w:cs="Times New Roman"/>
          <w:szCs w:val="24"/>
        </w:rPr>
        <w:t xml:space="preserve"> and </w:t>
      </w:r>
      <w:proofErr w:type="spellStart"/>
      <w:r w:rsidRPr="00826850">
        <w:rPr>
          <w:rFonts w:cs="Times New Roman"/>
          <w:szCs w:val="24"/>
        </w:rPr>
        <w:t>IndoorFeatures</w:t>
      </w:r>
      <w:proofErr w:type="spellEnd"/>
    </w:p>
    <w:p w14:paraId="006925FD" w14:textId="77777777" w:rsidR="0030641B" w:rsidRPr="00CA3818" w:rsidRDefault="0030641B" w:rsidP="00D56A17">
      <w:pPr>
        <w:spacing w:after="160" w:line="259" w:lineRule="auto"/>
        <w:rPr>
          <w:lang w:val="de-DE"/>
        </w:rPr>
      </w:pPr>
    </w:p>
    <w:p w14:paraId="20743630" w14:textId="77777777" w:rsidR="00D56A17" w:rsidRPr="00826850" w:rsidRDefault="00D56A17" w:rsidP="00D56A17">
      <w:pPr>
        <w:pStyle w:val="Heading3"/>
        <w:tabs>
          <w:tab w:val="left" w:pos="660"/>
          <w:tab w:val="left" w:pos="880"/>
        </w:tabs>
        <w:suppressAutoHyphens/>
        <w:spacing w:before="60" w:after="120" w:line="-230" w:lineRule="auto"/>
        <w:jc w:val="both"/>
        <w:rPr>
          <w:szCs w:val="24"/>
        </w:rPr>
      </w:pPr>
      <w:bookmarkStart w:id="926" w:name="_Toc177698572"/>
      <w:proofErr w:type="spellStart"/>
      <w:r w:rsidRPr="00826850">
        <w:rPr>
          <w:szCs w:val="24"/>
        </w:rPr>
        <w:t>ThematicLayer</w:t>
      </w:r>
      <w:bookmarkEnd w:id="926"/>
      <w:proofErr w:type="spellEnd"/>
    </w:p>
    <w:p w14:paraId="6FCDB22A" w14:textId="1C112FD9" w:rsidR="00D56A17" w:rsidRPr="00826850" w:rsidRDefault="00D56A17" w:rsidP="00F81F4B">
      <w:pPr>
        <w:jc w:val="both"/>
      </w:pPr>
      <w:r w:rsidRPr="00826850">
        <w:t xml:space="preserve">The </w:t>
      </w:r>
      <w:proofErr w:type="spellStart"/>
      <w:r w:rsidRPr="00826850">
        <w:t>ThematicLayer</w:t>
      </w:r>
      <w:proofErr w:type="spellEnd"/>
      <w:r w:rsidRPr="00826850">
        <w:t xml:space="preserve"> is a core module class introduced in IndoorGML2.0</w:t>
      </w:r>
      <w:r w:rsidR="00CD56A6">
        <w:t xml:space="preserve">. </w:t>
      </w:r>
      <w:r w:rsidRPr="00826850">
        <w:t xml:space="preserve"> </w:t>
      </w:r>
      <w:proofErr w:type="spellStart"/>
      <w:r w:rsidR="00CD56A6" w:rsidRPr="00826850">
        <w:t>ThematicLayer</w:t>
      </w:r>
      <w:proofErr w:type="spellEnd"/>
      <w:r w:rsidR="00CD56A6" w:rsidRPr="00826850">
        <w:t xml:space="preserve"> </w:t>
      </w:r>
      <w:r w:rsidR="00CD56A6">
        <w:t>i</w:t>
      </w:r>
      <w:r w:rsidRPr="00826850">
        <w:t xml:space="preserve">s an aggregation of </w:t>
      </w:r>
      <w:proofErr w:type="spellStart"/>
      <w:r w:rsidRPr="00826850">
        <w:t>PrimalSpaceLayer</w:t>
      </w:r>
      <w:proofErr w:type="spellEnd"/>
      <w:r w:rsidRPr="00826850">
        <w:t xml:space="preserve"> and </w:t>
      </w:r>
      <w:proofErr w:type="spellStart"/>
      <w:r w:rsidRPr="00826850">
        <w:t>DualSpaceLayer</w:t>
      </w:r>
      <w:proofErr w:type="spellEnd"/>
      <w:r w:rsidRPr="00826850">
        <w:t xml:space="preserve"> instances to allow definition of Thematic layers separately (</w:t>
      </w:r>
      <w:r w:rsidRPr="00826850">
        <w:fldChar w:fldCharType="begin"/>
      </w:r>
      <w:r w:rsidRPr="00826850">
        <w:instrText xml:space="preserve"> REF _Ref81398669 \h  \* MERGEFORMAT </w:instrText>
      </w:r>
      <w:r w:rsidRPr="00826850">
        <w:fldChar w:fldCharType="separate"/>
      </w:r>
      <w:r w:rsidR="00255A88" w:rsidRPr="00826850">
        <w:t xml:space="preserve">Figure </w:t>
      </w:r>
      <w:r w:rsidR="00255A88">
        <w:rPr>
          <w:noProof/>
        </w:rPr>
        <w:t>24</w:t>
      </w:r>
      <w:r w:rsidRPr="00826850">
        <w:fldChar w:fldCharType="end"/>
      </w:r>
      <w:r w:rsidRPr="00826850">
        <w:t xml:space="preserve">). Note, IndoorGML1.1 enables the multi-layer mechanism only for the dual space (the networks). </w:t>
      </w:r>
    </w:p>
    <w:p w14:paraId="4138F503" w14:textId="7CB8F3D7" w:rsidR="00D56A17" w:rsidRPr="00826850" w:rsidRDefault="00D56A17" w:rsidP="00F81F4B">
      <w:pPr>
        <w:jc w:val="both"/>
      </w:pPr>
      <w:r w:rsidRPr="00826850">
        <w:t xml:space="preserve">The </w:t>
      </w:r>
      <w:proofErr w:type="spellStart"/>
      <w:r w:rsidR="00D40FC6" w:rsidRPr="00826850">
        <w:t>ThematicLayer</w:t>
      </w:r>
      <w:proofErr w:type="spellEnd"/>
      <w:r w:rsidR="00D40FC6" w:rsidRPr="00826850">
        <w:t xml:space="preserve"> </w:t>
      </w:r>
      <w:r w:rsidRPr="00826850">
        <w:t xml:space="preserve">class </w:t>
      </w:r>
      <w:r w:rsidR="00D40FC6">
        <w:t>is composed of</w:t>
      </w:r>
      <w:r w:rsidRPr="00826850">
        <w:t xml:space="preserve"> the following </w:t>
      </w:r>
      <w:r w:rsidR="00D40FC6">
        <w:t>properties</w:t>
      </w:r>
      <w:r w:rsidRPr="00826850">
        <w:t xml:space="preserve">: </w:t>
      </w:r>
    </w:p>
    <w:p w14:paraId="411C4264" w14:textId="1D779B04" w:rsidR="00D56A17" w:rsidRPr="00826850" w:rsidRDefault="00D56A17" w:rsidP="007473E6">
      <w:pPr>
        <w:pStyle w:val="ListParagraph"/>
        <w:numPr>
          <w:ilvl w:val="0"/>
          <w:numId w:val="38"/>
        </w:numPr>
        <w:ind w:leftChars="0"/>
      </w:pPr>
      <w:proofErr w:type="spellStart"/>
      <w:r w:rsidRPr="00826850">
        <w:rPr>
          <w:i/>
          <w:iCs/>
        </w:rPr>
        <w:lastRenderedPageBreak/>
        <w:t>semanticExtension</w:t>
      </w:r>
      <w:proofErr w:type="spellEnd"/>
      <w:r w:rsidRPr="00826850" w:rsidDel="00C71056">
        <w:rPr>
          <w:i/>
          <w:iCs/>
        </w:rPr>
        <w:t xml:space="preserve"> </w:t>
      </w:r>
      <w:r w:rsidRPr="00826850">
        <w:t>(</w:t>
      </w:r>
      <w:r w:rsidR="00ED7EEB" w:rsidRPr="00FA0358">
        <w:rPr>
          <w:i/>
          <w:iCs/>
          <w:rPrChange w:id="927" w:author="Taehoon KIM" w:date="2024-09-19T23:17:00Z" w16du:dateUtc="2024-09-19T14:17:00Z">
            <w:rPr/>
          </w:rPrChange>
        </w:rPr>
        <w:t>Boolean</w:t>
      </w:r>
      <w:r w:rsidRPr="00826850">
        <w:t>)</w:t>
      </w:r>
    </w:p>
    <w:p w14:paraId="23426850" w14:textId="36879203" w:rsidR="009A3044" w:rsidRPr="00826850" w:rsidRDefault="00D56A17" w:rsidP="007473E6">
      <w:pPr>
        <w:pStyle w:val="ListParagraph"/>
        <w:numPr>
          <w:ilvl w:val="0"/>
          <w:numId w:val="38"/>
        </w:numPr>
        <w:ind w:leftChars="0"/>
      </w:pPr>
      <w:r w:rsidRPr="00826850">
        <w:rPr>
          <w:i/>
        </w:rPr>
        <w:t>t</w:t>
      </w:r>
      <w:r w:rsidRPr="00826850">
        <w:rPr>
          <w:i/>
          <w:iCs/>
        </w:rPr>
        <w:t>heme (</w:t>
      </w:r>
      <w:proofErr w:type="spellStart"/>
      <w:r w:rsidRPr="00826850">
        <w:rPr>
          <w:i/>
          <w:iCs/>
        </w:rPr>
        <w:t>ThemeLayerValue</w:t>
      </w:r>
      <w:proofErr w:type="spellEnd"/>
      <w:r w:rsidRPr="00826850">
        <w:rPr>
          <w:i/>
          <w:iCs/>
        </w:rPr>
        <w:t>)</w:t>
      </w:r>
      <w:del w:id="928" w:author="Taehoon KIM" w:date="2024-09-19T23:17:00Z" w16du:dateUtc="2024-09-19T14:17:00Z">
        <w:r w:rsidRPr="00826850" w:rsidDel="00FA0358">
          <w:rPr>
            <w:i/>
            <w:iCs/>
          </w:rPr>
          <w:delText xml:space="preserve">primalSpace </w:delText>
        </w:r>
        <w:r w:rsidRPr="00826850" w:rsidDel="00FA0358">
          <w:delText>(ref. to PrimalSpaceLayer)</w:delText>
        </w:r>
      </w:del>
    </w:p>
    <w:p w14:paraId="1FDE721A" w14:textId="77777777" w:rsidR="00D56A17" w:rsidRPr="00826850" w:rsidRDefault="00D56A17" w:rsidP="007473E6">
      <w:pPr>
        <w:pStyle w:val="ListParagraph"/>
        <w:ind w:leftChars="0" w:left="720"/>
      </w:pPr>
    </w:p>
    <w:p w14:paraId="33CC010D" w14:textId="3F180061" w:rsidR="00D56A17" w:rsidRPr="00826850" w:rsidRDefault="00D56A17" w:rsidP="00F81F4B">
      <w:pPr>
        <w:jc w:val="both"/>
      </w:pPr>
      <w:r w:rsidRPr="00826850">
        <w:t xml:space="preserve">The </w:t>
      </w:r>
      <w:proofErr w:type="spellStart"/>
      <w:r w:rsidRPr="00826850">
        <w:rPr>
          <w:i/>
          <w:iCs/>
        </w:rPr>
        <w:t>semanticExtension</w:t>
      </w:r>
      <w:proofErr w:type="spellEnd"/>
      <w:r w:rsidRPr="00826850">
        <w:rPr>
          <w:i/>
          <w:iCs/>
        </w:rPr>
        <w:t xml:space="preserve"> </w:t>
      </w:r>
      <w:r w:rsidR="00737795">
        <w:t>property</w:t>
      </w:r>
      <w:r w:rsidR="00737795" w:rsidRPr="00826850" w:rsidDel="00C71056">
        <w:rPr>
          <w:i/>
          <w:iCs/>
        </w:rPr>
        <w:t xml:space="preserve"> </w:t>
      </w:r>
      <w:r w:rsidRPr="00826850">
        <w:t xml:space="preserve">is a </w:t>
      </w:r>
      <w:r w:rsidR="00D40FC6">
        <w:t>B</w:t>
      </w:r>
      <w:r w:rsidRPr="00826850">
        <w:t xml:space="preserve">oolean </w:t>
      </w:r>
      <w:r w:rsidR="008B6D62">
        <w:t>that</w:t>
      </w:r>
      <w:r w:rsidRPr="00826850">
        <w:t xml:space="preserve"> indicat</w:t>
      </w:r>
      <w:r w:rsidR="008B6D62">
        <w:t>es</w:t>
      </w:r>
      <w:r w:rsidRPr="00826850">
        <w:t xml:space="preserve"> </w:t>
      </w:r>
      <w:r w:rsidR="008B6D62">
        <w:t>whether</w:t>
      </w:r>
      <w:r w:rsidR="008B6D62" w:rsidRPr="00826850">
        <w:t xml:space="preserve"> </w:t>
      </w:r>
      <w:r w:rsidRPr="00826850">
        <w:t xml:space="preserve">there is Extension module with additional semantic information associated to the </w:t>
      </w:r>
      <w:proofErr w:type="spellStart"/>
      <w:r w:rsidRPr="00826850">
        <w:t>PrimalSpaceLayer</w:t>
      </w:r>
      <w:proofErr w:type="spellEnd"/>
      <w:r w:rsidRPr="00826850">
        <w:t xml:space="preserve">. </w:t>
      </w:r>
      <w:r w:rsidR="00737795">
        <w:t xml:space="preserve">The </w:t>
      </w:r>
      <w:r w:rsidRPr="00826850">
        <w:t xml:space="preserve">IndoorGML 2.0 </w:t>
      </w:r>
      <w:r w:rsidR="00737795">
        <w:t xml:space="preserve">Standard </w:t>
      </w:r>
      <w:r w:rsidRPr="00826850">
        <w:t xml:space="preserve">only </w:t>
      </w:r>
      <w:r w:rsidR="00737795">
        <w:t xml:space="preserve">specifies </w:t>
      </w:r>
      <w:r w:rsidRPr="00826850">
        <w:t xml:space="preserve">the Navigation extension module (see Section </w:t>
      </w:r>
      <w:r w:rsidRPr="00826850">
        <w:fldChar w:fldCharType="begin"/>
      </w:r>
      <w:r w:rsidRPr="00826850">
        <w:instrText xml:space="preserve"> REF _Ref80708782 \r \h  \* MERGEFORMAT </w:instrText>
      </w:r>
      <w:r w:rsidRPr="00826850">
        <w:fldChar w:fldCharType="separate"/>
      </w:r>
      <w:r w:rsidR="00255A88">
        <w:t>8.5</w:t>
      </w:r>
      <w:r w:rsidRPr="00826850">
        <w:fldChar w:fldCharType="end"/>
      </w:r>
      <w:r w:rsidRPr="00826850">
        <w:t>)</w:t>
      </w:r>
      <w:r w:rsidR="00737795">
        <w:t>.</w:t>
      </w:r>
      <w:r w:rsidRPr="00826850">
        <w:t xml:space="preserve"> </w:t>
      </w:r>
      <w:r w:rsidR="00737795">
        <w:t>The use of a</w:t>
      </w:r>
      <w:r w:rsidRPr="00826850">
        <w:t xml:space="preserve"> </w:t>
      </w:r>
      <w:r w:rsidR="00737795">
        <w:t>B</w:t>
      </w:r>
      <w:r w:rsidRPr="00826850">
        <w:t xml:space="preserve">oolean is considered enough to indicate </w:t>
      </w:r>
      <w:r w:rsidR="00737795">
        <w:t>the</w:t>
      </w:r>
      <w:r w:rsidR="00737795" w:rsidRPr="00826850">
        <w:t xml:space="preserve"> </w:t>
      </w:r>
      <w:r w:rsidRPr="00826850">
        <w:t>presence</w:t>
      </w:r>
      <w:r w:rsidR="00737795">
        <w:t xml:space="preserve"> of the Navigation extension</w:t>
      </w:r>
      <w:r w:rsidRPr="00826850">
        <w:t xml:space="preserve">. </w:t>
      </w:r>
      <w:r w:rsidR="00737795">
        <w:t>However, this is expected</w:t>
      </w:r>
      <w:r w:rsidRPr="00826850">
        <w:t xml:space="preserve"> to evolve in the future (into a </w:t>
      </w:r>
      <w:proofErr w:type="spellStart"/>
      <w:r w:rsidRPr="00826850">
        <w:t>codeList</w:t>
      </w:r>
      <w:proofErr w:type="spellEnd"/>
      <w:r w:rsidRPr="00826850">
        <w:t xml:space="preserve">).  The </w:t>
      </w:r>
      <w:r w:rsidRPr="00826850">
        <w:rPr>
          <w:i/>
        </w:rPr>
        <w:t>t</w:t>
      </w:r>
      <w:r w:rsidRPr="00826850">
        <w:rPr>
          <w:i/>
          <w:iCs/>
        </w:rPr>
        <w:t>heme</w:t>
      </w:r>
      <w:r w:rsidRPr="00826850">
        <w:t xml:space="preserve"> </w:t>
      </w:r>
      <w:r w:rsidR="0030641B">
        <w:t>property</w:t>
      </w:r>
      <w:r w:rsidR="0030641B" w:rsidRPr="00826850">
        <w:t xml:space="preserve"> </w:t>
      </w:r>
      <w:r w:rsidRPr="00826850">
        <w:t>determines what type of representation of the model can be expected in the corresponding layer (e.g</w:t>
      </w:r>
      <w:ins w:id="929" w:author="Taehoon KIM" w:date="2024-09-19T23:20:00Z" w16du:dateUtc="2024-09-19T14:20:00Z">
        <w:r w:rsidR="00FA0358">
          <w:t>.,</w:t>
        </w:r>
      </w:ins>
      <w:r w:rsidRPr="00826850">
        <w:t xml:space="preserve"> topographic). </w:t>
      </w:r>
      <w:r w:rsidR="00231198">
        <w:t xml:space="preserve">The </w:t>
      </w:r>
      <w:r w:rsidR="00231198" w:rsidRPr="00FA0358">
        <w:rPr>
          <w:i/>
          <w:iCs/>
          <w:rPrChange w:id="930" w:author="Taehoon KIM" w:date="2024-09-19T23:20:00Z" w16du:dateUtc="2024-09-19T14:20:00Z">
            <w:rPr/>
          </w:rPrChange>
        </w:rPr>
        <w:t>theme</w:t>
      </w:r>
      <w:r w:rsidR="00231198">
        <w:t xml:space="preserve"> property</w:t>
      </w:r>
      <w:r w:rsidR="00231198" w:rsidRPr="00826850">
        <w:t xml:space="preserve"> </w:t>
      </w:r>
      <w:r w:rsidRPr="00826850">
        <w:t xml:space="preserve">comes in the form of a code list which tells whether the layer is of type </w:t>
      </w:r>
      <w:r w:rsidRPr="00FA0358">
        <w:rPr>
          <w:i/>
          <w:iCs/>
          <w:rPrChange w:id="931" w:author="Taehoon KIM" w:date="2024-09-19T23:20:00Z" w16du:dateUtc="2024-09-19T14:20:00Z">
            <w:rPr/>
          </w:rPrChange>
        </w:rPr>
        <w:t>Physical, Virtual, Tags</w:t>
      </w:r>
      <w:r w:rsidRPr="00826850">
        <w:t xml:space="preserve"> or </w:t>
      </w:r>
      <w:r w:rsidRPr="00FA0358">
        <w:rPr>
          <w:i/>
          <w:iCs/>
          <w:rPrChange w:id="932" w:author="Taehoon KIM" w:date="2024-09-19T23:20:00Z" w16du:dateUtc="2024-09-19T14:20:00Z">
            <w:rPr/>
          </w:rPrChange>
        </w:rPr>
        <w:t>Unknown</w:t>
      </w:r>
      <w:r w:rsidRPr="00826850">
        <w:t xml:space="preserve">. </w:t>
      </w:r>
    </w:p>
    <w:p w14:paraId="6A29A8B0" w14:textId="546C304B" w:rsidR="0030641B" w:rsidRDefault="00D56A17" w:rsidP="00F81F4B">
      <w:pPr>
        <w:jc w:val="both"/>
      </w:pPr>
      <w:r w:rsidRPr="00826850">
        <w:t xml:space="preserve">A </w:t>
      </w:r>
      <w:r w:rsidRPr="00826850">
        <w:rPr>
          <w:i/>
          <w:iCs/>
        </w:rPr>
        <w:t>Physical</w:t>
      </w:r>
      <w:r w:rsidRPr="00826850">
        <w:t xml:space="preserve"> layer is a layer that describes the indoor space </w:t>
      </w:r>
      <w:proofErr w:type="gramStart"/>
      <w:r w:rsidRPr="00826850">
        <w:t>on the basis of</w:t>
      </w:r>
      <w:proofErr w:type="gramEnd"/>
      <w:r w:rsidRPr="00826850">
        <w:t xml:space="preserve"> its physical constraints (e.g.</w:t>
      </w:r>
      <w:ins w:id="933" w:author="Taehoon KIM" w:date="2024-09-19T23:21:00Z" w16du:dateUtc="2024-09-19T14:21:00Z">
        <w:r w:rsidR="00FA0358">
          <w:t>,</w:t>
        </w:r>
      </w:ins>
      <w:r w:rsidRPr="00826850">
        <w:t xml:space="preserve"> the topographic cellular space in </w:t>
      </w:r>
      <w:r w:rsidRPr="00826850">
        <w:fldChar w:fldCharType="begin"/>
      </w:r>
      <w:r w:rsidRPr="00826850">
        <w:instrText xml:space="preserve"> REF _Ref43283286 \h  \* MERGEFORMAT </w:instrText>
      </w:r>
      <w:r w:rsidRPr="00826850">
        <w:fldChar w:fldCharType="separate"/>
      </w:r>
      <w:r w:rsidR="00255A88" w:rsidRPr="00826850">
        <w:t xml:space="preserve">Figure </w:t>
      </w:r>
      <w:r w:rsidR="00255A88">
        <w:rPr>
          <w:noProof/>
        </w:rPr>
        <w:t>12</w:t>
      </w:r>
      <w:r w:rsidRPr="00826850">
        <w:fldChar w:fldCharType="end"/>
      </w:r>
      <w:r w:rsidRPr="00826850">
        <w:t>)</w:t>
      </w:r>
      <w:r w:rsidR="0030641B">
        <w:t xml:space="preserve"> (Nagel et al.</w:t>
      </w:r>
      <w:ins w:id="934" w:author="Taehoon KIM" w:date="2024-09-19T23:28:00Z" w16du:dateUtc="2024-09-19T14:28:00Z">
        <w:r w:rsidR="00FA0358">
          <w:t>,</w:t>
        </w:r>
      </w:ins>
      <w:r w:rsidR="0030641B">
        <w:t xml:space="preserve"> 20</w:t>
      </w:r>
      <w:ins w:id="935" w:author="Taehoon KIM" w:date="2024-09-19T23:28:00Z" w16du:dateUtc="2024-09-19T14:28:00Z">
        <w:r w:rsidR="00FA0358">
          <w:t>09</w:t>
        </w:r>
      </w:ins>
      <w:del w:id="936" w:author="Taehoon KIM" w:date="2024-09-19T23:28:00Z" w16du:dateUtc="2024-09-19T14:28:00Z">
        <w:r w:rsidR="0030641B" w:rsidDel="00FA0358">
          <w:delText>10</w:delText>
        </w:r>
      </w:del>
      <w:r w:rsidR="0030641B">
        <w:t>)</w:t>
      </w:r>
      <w:r w:rsidRPr="00826850">
        <w:t xml:space="preserve">. It is the most common type of layer for applications </w:t>
      </w:r>
      <w:r w:rsidR="00156710">
        <w:t>such as</w:t>
      </w:r>
      <w:r w:rsidR="00156710" w:rsidRPr="00826850">
        <w:t xml:space="preserve"> </w:t>
      </w:r>
      <w:r w:rsidRPr="00826850">
        <w:t xml:space="preserve">indoor navigation, where the physical elements highly constrain the use of the space. Similarly, a layer is qualified as </w:t>
      </w:r>
      <w:r w:rsidRPr="00826850">
        <w:rPr>
          <w:i/>
          <w:iCs/>
        </w:rPr>
        <w:t>Virtual</w:t>
      </w:r>
      <w:r w:rsidRPr="00826850">
        <w:t xml:space="preserve"> when its description of the space relies exclusively </w:t>
      </w:r>
      <w:r w:rsidR="00BA2DB1">
        <w:t xml:space="preserve">on </w:t>
      </w:r>
      <w:r w:rsidRPr="00826850">
        <w:t xml:space="preserve">virtual, or a combination of physical and virtual extents. </w:t>
      </w:r>
      <w:r w:rsidR="00BA2DB1">
        <w:t>F</w:t>
      </w:r>
      <w:r w:rsidR="00BA2DB1" w:rsidRPr="00826850">
        <w:t>or example</w:t>
      </w:r>
      <w:r w:rsidR="00BA2DB1">
        <w:t>,</w:t>
      </w:r>
      <w:r w:rsidR="00BA2DB1" w:rsidRPr="00826850">
        <w:t xml:space="preserve"> </w:t>
      </w:r>
      <w:r w:rsidRPr="00826850">
        <w:t>the case for functional spaces that can represent spaces necessary for some indoor objects to operate or to be used properly</w:t>
      </w:r>
      <w:sdt>
        <w:sdtPr>
          <w:id w:val="1664663241"/>
          <w:citation/>
        </w:sdtPr>
        <w:sdtContent>
          <w:r w:rsidRPr="00826850">
            <w:fldChar w:fldCharType="begin"/>
          </w:r>
          <w:r w:rsidRPr="00826850">
            <w:rPr>
              <w:lang w:val="en-AU"/>
            </w:rPr>
            <w:instrText xml:space="preserve"> CITATION Dia18 \l 3081 </w:instrText>
          </w:r>
          <w:r w:rsidRPr="00826850">
            <w:fldChar w:fldCharType="separate"/>
          </w:r>
          <w:r w:rsidR="00255A88">
            <w:rPr>
              <w:noProof/>
              <w:lang w:val="en-AU"/>
            </w:rPr>
            <w:t xml:space="preserve"> (Diakité, 2018)</w:t>
          </w:r>
          <w:r w:rsidRPr="00826850">
            <w:fldChar w:fldCharType="end"/>
          </w:r>
        </w:sdtContent>
      </w:sdt>
      <w:r w:rsidRPr="00826850">
        <w:t xml:space="preserve">. </w:t>
      </w:r>
      <w:r w:rsidR="00BF1205">
        <w:t>This</w:t>
      </w:r>
      <w:r w:rsidRPr="00826850">
        <w:t xml:space="preserve"> is also the case for sensor spaces such as the Wi</w:t>
      </w:r>
      <w:ins w:id="937" w:author="Taehoon KIM" w:date="2024-09-19T23:31:00Z" w16du:dateUtc="2024-09-19T14:31:00Z">
        <w:r w:rsidR="00FA0358">
          <w:t>-</w:t>
        </w:r>
      </w:ins>
      <w:r w:rsidRPr="00826850">
        <w:t xml:space="preserve">Fi spaces represented in </w:t>
      </w:r>
      <w:r w:rsidRPr="00826850">
        <w:fldChar w:fldCharType="begin"/>
      </w:r>
      <w:r w:rsidRPr="00826850">
        <w:instrText xml:space="preserve"> REF _Ref43283286 \h  \* MERGEFORMAT </w:instrText>
      </w:r>
      <w:r w:rsidRPr="00826850">
        <w:fldChar w:fldCharType="separate"/>
      </w:r>
      <w:r w:rsidR="00255A88" w:rsidRPr="00826850">
        <w:t xml:space="preserve">Figure </w:t>
      </w:r>
      <w:r w:rsidR="00255A88">
        <w:rPr>
          <w:noProof/>
        </w:rPr>
        <w:t>12</w:t>
      </w:r>
      <w:r w:rsidRPr="00826850">
        <w:fldChar w:fldCharType="end"/>
      </w:r>
      <w:r w:rsidRPr="00826850">
        <w:t xml:space="preserve">. Finally, the </w:t>
      </w:r>
      <w:r w:rsidRPr="00826850">
        <w:rPr>
          <w:i/>
          <w:iCs/>
        </w:rPr>
        <w:t>Tags</w:t>
      </w:r>
      <w:r w:rsidRPr="00826850">
        <w:t xml:space="preserve"> type is useful for describing layers that use symbols or tags to represent the cellular space. </w:t>
      </w:r>
      <w:r w:rsidR="00793CC8">
        <w:t xml:space="preserve">The </w:t>
      </w:r>
      <w:r w:rsidR="00793CC8" w:rsidRPr="00FA0358">
        <w:rPr>
          <w:i/>
          <w:iCs/>
          <w:rPrChange w:id="938" w:author="Taehoon KIM" w:date="2024-09-19T23:32:00Z" w16du:dateUtc="2024-09-19T14:32:00Z">
            <w:rPr/>
          </w:rPrChange>
        </w:rPr>
        <w:t>Tags</w:t>
      </w:r>
      <w:r w:rsidR="00793CC8">
        <w:t xml:space="preserve"> type</w:t>
      </w:r>
      <w:r w:rsidR="00793CC8" w:rsidRPr="00826850">
        <w:t xml:space="preserve"> </w:t>
      </w:r>
      <w:r w:rsidRPr="00826850">
        <w:t xml:space="preserve">is a useful representation when the real geometry of the </w:t>
      </w:r>
      <w:proofErr w:type="spellStart"/>
      <w:r w:rsidRPr="00826850">
        <w:t>CellSpaces</w:t>
      </w:r>
      <w:proofErr w:type="spellEnd"/>
      <w:r w:rsidRPr="00826850">
        <w:t xml:space="preserve"> of a given layer are not relevant for a given application. </w:t>
      </w:r>
      <w:proofErr w:type="spellStart"/>
      <w:r w:rsidRPr="00826850">
        <w:t>PoI</w:t>
      </w:r>
      <w:proofErr w:type="spellEnd"/>
      <w:r w:rsidRPr="00826850">
        <w:t xml:space="preserve"> are often represented in a separate layer with their locations only (e.g., in Dual Space). Finally, any layer the does not fall in those previous categories will take the </w:t>
      </w:r>
      <w:r w:rsidRPr="00826850">
        <w:rPr>
          <w:i/>
          <w:iCs/>
        </w:rPr>
        <w:t>Unknown</w:t>
      </w:r>
      <w:r w:rsidRPr="00826850">
        <w:t xml:space="preserve"> type.</w:t>
      </w:r>
    </w:p>
    <w:p w14:paraId="78B21D43" w14:textId="6F69B89C" w:rsidR="0030641B" w:rsidRPr="00826850" w:rsidRDefault="008B41FF" w:rsidP="0030641B">
      <w:pPr>
        <w:keepNext/>
        <w:jc w:val="center"/>
      </w:pPr>
      <w:r w:rsidRPr="008B41FF">
        <w:rPr>
          <w:noProof/>
        </w:rPr>
        <w:lastRenderedPageBreak/>
        <w:t xml:space="preserve"> </w:t>
      </w:r>
      <w:r>
        <w:rPr>
          <w:noProof/>
        </w:rPr>
        <w:drawing>
          <wp:inline distT="0" distB="0" distL="0" distR="0" wp14:anchorId="07ADA17A" wp14:editId="68126BE0">
            <wp:extent cx="5334887" cy="4179238"/>
            <wp:effectExtent l="0" t="0" r="0" b="0"/>
            <wp:docPr id="274950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50062" name="Picture 1"/>
                    <pic:cNvPicPr/>
                  </pic:nvPicPr>
                  <pic:blipFill>
                    <a:blip r:embed="rId52"/>
                    <a:srcRect l="35" r="35"/>
                    <a:stretch>
                      <a:fillRect/>
                    </a:stretch>
                  </pic:blipFill>
                  <pic:spPr bwMode="auto">
                    <a:xfrm>
                      <a:off x="0" y="0"/>
                      <a:ext cx="5338398" cy="4181988"/>
                    </a:xfrm>
                    <a:prstGeom prst="rect">
                      <a:avLst/>
                    </a:prstGeom>
                    <a:ln>
                      <a:noFill/>
                    </a:ln>
                    <a:extLst>
                      <a:ext uri="{53640926-AAD7-44D8-BBD7-CCE9431645EC}">
                        <a14:shadowObscured xmlns:a14="http://schemas.microsoft.com/office/drawing/2010/main"/>
                      </a:ext>
                    </a:extLst>
                  </pic:spPr>
                </pic:pic>
              </a:graphicData>
            </a:graphic>
          </wp:inline>
        </w:drawing>
      </w:r>
    </w:p>
    <w:p w14:paraId="64198860" w14:textId="77777777" w:rsidR="0030641B" w:rsidRPr="00826850" w:rsidRDefault="0030641B" w:rsidP="0030641B">
      <w:pPr>
        <w:pStyle w:val="Caption"/>
        <w:rPr>
          <w:rFonts w:cs="Times New Roman"/>
          <w:szCs w:val="24"/>
          <w:highlight w:val="yellow"/>
        </w:rPr>
      </w:pPr>
      <w:bookmarkStart w:id="939" w:name="_Ref81398669"/>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Pr>
          <w:rFonts w:cs="Times New Roman"/>
          <w:noProof/>
          <w:szCs w:val="24"/>
        </w:rPr>
        <w:t>24</w:t>
      </w:r>
      <w:r w:rsidRPr="00826850">
        <w:rPr>
          <w:rFonts w:cs="Times New Roman"/>
          <w:szCs w:val="24"/>
        </w:rPr>
        <w:fldChar w:fldCharType="end"/>
      </w:r>
      <w:bookmarkEnd w:id="939"/>
      <w:r w:rsidRPr="00826850">
        <w:rPr>
          <w:rFonts w:cs="Times New Roman"/>
          <w:szCs w:val="24"/>
        </w:rPr>
        <w:t xml:space="preserve">: </w:t>
      </w:r>
      <w:proofErr w:type="spellStart"/>
      <w:r w:rsidRPr="00826850">
        <w:rPr>
          <w:rFonts w:cs="Times New Roman"/>
          <w:szCs w:val="24"/>
        </w:rPr>
        <w:t>ThematicLayer</w:t>
      </w:r>
      <w:proofErr w:type="spellEnd"/>
      <w:r w:rsidRPr="00826850">
        <w:rPr>
          <w:rFonts w:cs="Times New Roman"/>
          <w:szCs w:val="24"/>
        </w:rPr>
        <w:t xml:space="preserve"> and </w:t>
      </w:r>
      <w:proofErr w:type="spellStart"/>
      <w:r w:rsidRPr="00826850">
        <w:rPr>
          <w:rFonts w:cs="Times New Roman"/>
          <w:szCs w:val="24"/>
        </w:rPr>
        <w:t>its</w:t>
      </w:r>
      <w:proofErr w:type="spellEnd"/>
      <w:r w:rsidRPr="00826850">
        <w:rPr>
          <w:rFonts w:cs="Times New Roman"/>
          <w:szCs w:val="24"/>
        </w:rPr>
        <w:t xml:space="preserve"> </w:t>
      </w:r>
      <w:proofErr w:type="spellStart"/>
      <w:r w:rsidRPr="00826850">
        <w:rPr>
          <w:rFonts w:cs="Times New Roman"/>
          <w:szCs w:val="24"/>
        </w:rPr>
        <w:t>related</w:t>
      </w:r>
      <w:proofErr w:type="spellEnd"/>
      <w:r w:rsidRPr="00826850">
        <w:rPr>
          <w:rFonts w:cs="Times New Roman"/>
          <w:szCs w:val="24"/>
        </w:rPr>
        <w:t xml:space="preserve"> </w:t>
      </w:r>
      <w:proofErr w:type="spellStart"/>
      <w:r w:rsidRPr="00826850">
        <w:rPr>
          <w:rFonts w:cs="Times New Roman"/>
          <w:szCs w:val="24"/>
        </w:rPr>
        <w:t>classes</w:t>
      </w:r>
      <w:proofErr w:type="spellEnd"/>
      <w:r w:rsidRPr="00826850">
        <w:rPr>
          <w:rFonts w:cs="Times New Roman"/>
          <w:szCs w:val="24"/>
        </w:rPr>
        <w:t xml:space="preserve">: </w:t>
      </w:r>
      <w:proofErr w:type="spellStart"/>
      <w:r w:rsidRPr="00826850">
        <w:rPr>
          <w:rFonts w:cs="Times New Roman"/>
          <w:szCs w:val="24"/>
        </w:rPr>
        <w:t>PrimalSpaceLayer</w:t>
      </w:r>
      <w:proofErr w:type="spellEnd"/>
      <w:r w:rsidRPr="00826850">
        <w:rPr>
          <w:rFonts w:cs="Times New Roman"/>
          <w:szCs w:val="24"/>
        </w:rPr>
        <w:t xml:space="preserve">, </w:t>
      </w:r>
      <w:proofErr w:type="spellStart"/>
      <w:r w:rsidRPr="00826850">
        <w:rPr>
          <w:rFonts w:cs="Times New Roman"/>
          <w:szCs w:val="24"/>
        </w:rPr>
        <w:t>DualSpaceLayer</w:t>
      </w:r>
      <w:proofErr w:type="spellEnd"/>
      <w:r w:rsidRPr="00826850">
        <w:rPr>
          <w:rFonts w:cs="Times New Roman"/>
          <w:szCs w:val="24"/>
        </w:rPr>
        <w:t xml:space="preserve">, </w:t>
      </w:r>
      <w:proofErr w:type="spellStart"/>
      <w:r w:rsidRPr="00826850">
        <w:rPr>
          <w:rFonts w:cs="Times New Roman"/>
          <w:szCs w:val="24"/>
        </w:rPr>
        <w:t>InterLayerConnection</w:t>
      </w:r>
      <w:proofErr w:type="spellEnd"/>
      <w:r w:rsidRPr="00826850">
        <w:rPr>
          <w:rFonts w:cs="Times New Roman"/>
          <w:szCs w:val="24"/>
        </w:rPr>
        <w:t xml:space="preserve"> and </w:t>
      </w:r>
      <w:proofErr w:type="spellStart"/>
      <w:r w:rsidRPr="00826850">
        <w:rPr>
          <w:rFonts w:cs="Times New Roman"/>
          <w:szCs w:val="24"/>
        </w:rPr>
        <w:t>IndoorFeatures</w:t>
      </w:r>
      <w:proofErr w:type="spellEnd"/>
    </w:p>
    <w:p w14:paraId="43D8C4B3" w14:textId="77777777" w:rsidR="0030641B" w:rsidRPr="00CA3818" w:rsidRDefault="0030641B" w:rsidP="00D56A17">
      <w:pPr>
        <w:rPr>
          <w:lang w:val="de-DE"/>
        </w:rPr>
      </w:pPr>
    </w:p>
    <w:p w14:paraId="6181D523" w14:textId="4568BAAF" w:rsidR="00D56A17" w:rsidRPr="00826850" w:rsidRDefault="00D56A17" w:rsidP="00D56A17">
      <w:pPr>
        <w:pStyle w:val="Heading2"/>
        <w:tabs>
          <w:tab w:val="clear" w:pos="576"/>
          <w:tab w:val="left" w:pos="540"/>
          <w:tab w:val="left" w:pos="700"/>
        </w:tabs>
        <w:suppressAutoHyphens/>
        <w:spacing w:before="60" w:after="120" w:line="-250" w:lineRule="auto"/>
        <w:jc w:val="both"/>
        <w:rPr>
          <w:szCs w:val="24"/>
        </w:rPr>
      </w:pPr>
      <w:bookmarkStart w:id="940" w:name="_Ref80708782"/>
      <w:bookmarkStart w:id="941" w:name="_Toc177698573"/>
      <w:r w:rsidRPr="00826850">
        <w:rPr>
          <w:szCs w:val="24"/>
        </w:rPr>
        <w:t xml:space="preserve">Navigation </w:t>
      </w:r>
      <w:del w:id="942" w:author="Taehoon KIM" w:date="2024-09-19T23:33:00Z" w16du:dateUtc="2024-09-19T14:33:00Z">
        <w:r w:rsidRPr="00826850" w:rsidDel="003F57DE">
          <w:rPr>
            <w:szCs w:val="24"/>
          </w:rPr>
          <w:delText xml:space="preserve">extension </w:delText>
        </w:r>
      </w:del>
      <w:ins w:id="943" w:author="Taehoon KIM" w:date="2024-09-19T23:33:00Z" w16du:dateUtc="2024-09-19T14:33:00Z">
        <w:r w:rsidR="003F57DE">
          <w:rPr>
            <w:szCs w:val="24"/>
          </w:rPr>
          <w:t>E</w:t>
        </w:r>
        <w:r w:rsidR="003F57DE" w:rsidRPr="00826850">
          <w:rPr>
            <w:szCs w:val="24"/>
          </w:rPr>
          <w:t xml:space="preserve">xtension </w:t>
        </w:r>
      </w:ins>
      <w:del w:id="944" w:author="Taehoon KIM" w:date="2024-09-19T23:33:00Z" w16du:dateUtc="2024-09-19T14:33:00Z">
        <w:r w:rsidRPr="00826850" w:rsidDel="003F57DE">
          <w:rPr>
            <w:szCs w:val="24"/>
          </w:rPr>
          <w:delText>module</w:delText>
        </w:r>
      </w:del>
      <w:bookmarkEnd w:id="940"/>
      <w:ins w:id="945" w:author="Taehoon KIM" w:date="2024-09-19T23:33:00Z" w16du:dateUtc="2024-09-19T14:33:00Z">
        <w:r w:rsidR="003F57DE">
          <w:rPr>
            <w:szCs w:val="24"/>
          </w:rPr>
          <w:t>M</w:t>
        </w:r>
        <w:r w:rsidR="003F57DE" w:rsidRPr="00826850">
          <w:rPr>
            <w:szCs w:val="24"/>
          </w:rPr>
          <w:t>odule</w:t>
        </w:r>
      </w:ins>
      <w:bookmarkEnd w:id="941"/>
    </w:p>
    <w:p w14:paraId="4CDA9D25" w14:textId="2E506463" w:rsidR="00D56A17" w:rsidRPr="00826850" w:rsidRDefault="00D56A17" w:rsidP="00D56A17">
      <w:pPr>
        <w:pStyle w:val="Default"/>
        <w:spacing w:before="80"/>
        <w:jc w:val="both"/>
        <w:rPr>
          <w:color w:val="auto"/>
          <w:lang w:val="en-GB" w:eastAsia="en-US"/>
        </w:rPr>
      </w:pPr>
      <w:r w:rsidRPr="00826850">
        <w:rPr>
          <w:lang w:val="en-GB" w:eastAsia="en-US"/>
        </w:rPr>
        <w:t xml:space="preserve">The Navigation </w:t>
      </w:r>
      <w:r w:rsidRPr="00826850">
        <w:t>e</w:t>
      </w:r>
      <w:proofErr w:type="spellStart"/>
      <w:r w:rsidRPr="00826850">
        <w:rPr>
          <w:lang w:val="en-GB" w:eastAsia="en-US"/>
        </w:rPr>
        <w:t>xtension</w:t>
      </w:r>
      <w:proofErr w:type="spellEnd"/>
      <w:r w:rsidRPr="00826850">
        <w:rPr>
          <w:lang w:val="en-GB" w:eastAsia="en-US"/>
        </w:rPr>
        <w:t xml:space="preserve"> </w:t>
      </w:r>
      <w:r w:rsidRPr="00826850">
        <w:t>m</w:t>
      </w:r>
      <w:proofErr w:type="spellStart"/>
      <w:r w:rsidRPr="00826850">
        <w:rPr>
          <w:lang w:val="en-GB" w:eastAsia="en-US"/>
        </w:rPr>
        <w:t>odule</w:t>
      </w:r>
      <w:proofErr w:type="spellEnd"/>
      <w:r w:rsidRPr="00826850">
        <w:rPr>
          <w:lang w:val="en-GB" w:eastAsia="en-US"/>
        </w:rPr>
        <w:t xml:space="preserve"> provides semantic information for indoor space to support indoor navigation applications (</w:t>
      </w:r>
      <w:r w:rsidRPr="00826850">
        <w:rPr>
          <w:lang w:val="en-GB" w:eastAsia="en-US"/>
        </w:rPr>
        <w:fldChar w:fldCharType="begin"/>
      </w:r>
      <w:r w:rsidRPr="00826850">
        <w:rPr>
          <w:lang w:val="en-GB" w:eastAsia="en-US"/>
        </w:rPr>
        <w:instrText xml:space="preserve"> REF _Ref81469457 \h  \* MERGEFORMAT </w:instrText>
      </w:r>
      <w:r w:rsidRPr="00826850">
        <w:rPr>
          <w:lang w:val="en-GB" w:eastAsia="en-US"/>
        </w:rPr>
      </w:r>
      <w:r w:rsidRPr="00826850">
        <w:rPr>
          <w:lang w:val="en-GB" w:eastAsia="en-US"/>
        </w:rPr>
        <w:fldChar w:fldCharType="separate"/>
      </w:r>
      <w:r w:rsidR="00255A88" w:rsidRPr="00826850">
        <w:rPr>
          <w:lang w:val="en-GB"/>
        </w:rPr>
        <w:t xml:space="preserve">Figure </w:t>
      </w:r>
      <w:r w:rsidR="00255A88">
        <w:rPr>
          <w:noProof/>
          <w:lang w:val="en-GB"/>
        </w:rPr>
        <w:t>25</w:t>
      </w:r>
      <w:r w:rsidRPr="00826850">
        <w:rPr>
          <w:lang w:val="en-GB" w:eastAsia="en-US"/>
        </w:rPr>
        <w:fldChar w:fldCharType="end"/>
      </w:r>
      <w:r w:rsidRPr="00826850">
        <w:rPr>
          <w:lang w:val="en-GB" w:eastAsia="en-US"/>
        </w:rPr>
        <w:t xml:space="preserve">). </w:t>
      </w:r>
      <w:r w:rsidRPr="00826850">
        <w:rPr>
          <w:color w:val="auto"/>
          <w:lang w:val="en-GB" w:eastAsia="en-US"/>
        </w:rPr>
        <w:t xml:space="preserve">The IndoorGML 2.0 semantics includes concepts related to navigability and connectivity between cells, obstacles and objects, </w:t>
      </w:r>
      <w:proofErr w:type="gramStart"/>
      <w:r w:rsidRPr="00826850">
        <w:rPr>
          <w:color w:val="auto"/>
          <w:lang w:val="en-GB" w:eastAsia="en-US"/>
        </w:rPr>
        <w:t>as well as,</w:t>
      </w:r>
      <w:proofErr w:type="gramEnd"/>
      <w:r w:rsidRPr="00826850">
        <w:rPr>
          <w:color w:val="auto"/>
          <w:lang w:val="en-GB" w:eastAsia="en-US"/>
        </w:rPr>
        <w:t xml:space="preserve"> routes for specific users. Further specialisation of </w:t>
      </w:r>
      <w:r w:rsidRPr="00CA3818">
        <w:rPr>
          <w:i/>
          <w:iCs/>
          <w:color w:val="auto"/>
          <w:lang w:val="en-GB" w:eastAsia="en-US"/>
        </w:rPr>
        <w:t>cell</w:t>
      </w:r>
      <w:r w:rsidRPr="00826850">
        <w:rPr>
          <w:color w:val="auto"/>
          <w:lang w:val="en-GB" w:eastAsia="en-US"/>
        </w:rPr>
        <w:t xml:space="preserve"> is made available by introducing </w:t>
      </w:r>
      <w:r w:rsidR="00052161">
        <w:rPr>
          <w:color w:val="auto"/>
          <w:lang w:val="en-GB" w:eastAsia="en-US"/>
        </w:rPr>
        <w:t>properties</w:t>
      </w:r>
      <w:r w:rsidR="00052161" w:rsidRPr="00826850">
        <w:rPr>
          <w:color w:val="auto"/>
          <w:lang w:val="en-GB" w:eastAsia="en-US"/>
        </w:rPr>
        <w:t xml:space="preserve"> </w:t>
      </w:r>
      <w:r w:rsidRPr="00826850">
        <w:rPr>
          <w:color w:val="auto"/>
          <w:lang w:val="en-GB" w:eastAsia="en-US"/>
        </w:rPr>
        <w:t xml:space="preserve">that can be used for additional navigation constraints such as temporal access related to as opening hours, or constraints resulting from properties of the navigation path. </w:t>
      </w:r>
    </w:p>
    <w:p w14:paraId="6A56018D" w14:textId="45DC25EB" w:rsidR="008B41FF" w:rsidRPr="00826850" w:rsidRDefault="008B41FF" w:rsidP="00CA3818">
      <w:pPr>
        <w:pStyle w:val="Default"/>
        <w:spacing w:before="80"/>
        <w:jc w:val="center"/>
        <w:rPr>
          <w:color w:val="auto"/>
          <w:lang w:val="en-GB" w:eastAsia="en-US"/>
        </w:rPr>
      </w:pPr>
      <w:r>
        <w:rPr>
          <w:noProof/>
        </w:rPr>
        <w:lastRenderedPageBreak/>
        <w:drawing>
          <wp:inline distT="0" distB="0" distL="0" distR="0" wp14:anchorId="6BF969B7" wp14:editId="670BC09A">
            <wp:extent cx="7855070" cy="3682063"/>
            <wp:effectExtent l="3810" t="0" r="0" b="0"/>
            <wp:docPr id="394656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56501" name="Picture 1"/>
                    <pic:cNvPicPr/>
                  </pic:nvPicPr>
                  <pic:blipFill>
                    <a:blip r:embed="rId53"/>
                    <a:srcRect l="428" r="428"/>
                    <a:stretch>
                      <a:fillRect/>
                    </a:stretch>
                  </pic:blipFill>
                  <pic:spPr bwMode="auto">
                    <a:xfrm rot="16200000">
                      <a:off x="0" y="0"/>
                      <a:ext cx="7855070" cy="3682063"/>
                    </a:xfrm>
                    <a:prstGeom prst="rect">
                      <a:avLst/>
                    </a:prstGeom>
                    <a:ln>
                      <a:noFill/>
                    </a:ln>
                    <a:extLst>
                      <a:ext uri="{53640926-AAD7-44D8-BBD7-CCE9431645EC}">
                        <a14:shadowObscured xmlns:a14="http://schemas.microsoft.com/office/drawing/2010/main"/>
                      </a:ext>
                    </a:extLst>
                  </pic:spPr>
                </pic:pic>
              </a:graphicData>
            </a:graphic>
          </wp:inline>
        </w:drawing>
      </w:r>
      <w:r w:rsidR="002254D9">
        <w:rPr>
          <w:color w:val="auto"/>
          <w:lang w:val="en-GB" w:eastAsia="en-US"/>
        </w:rPr>
        <w:tab/>
      </w:r>
    </w:p>
    <w:p w14:paraId="7C0B5BAF" w14:textId="4C72ABCA" w:rsidR="00D56A17" w:rsidRPr="00826850" w:rsidRDefault="00D56A17" w:rsidP="00F81F4B">
      <w:pPr>
        <w:pStyle w:val="Default"/>
        <w:spacing w:before="80"/>
        <w:jc w:val="center"/>
        <w:rPr>
          <w:lang w:val="en-GB"/>
        </w:rPr>
      </w:pPr>
      <w:bookmarkStart w:id="946" w:name="_Ref81469457"/>
      <w:r w:rsidRPr="00826850">
        <w:rPr>
          <w:lang w:val="en-GB"/>
        </w:rPr>
        <w:t xml:space="preserve">Figure </w:t>
      </w:r>
      <w:r w:rsidRPr="00826850">
        <w:rPr>
          <w:lang w:val="en-GB"/>
        </w:rPr>
        <w:fldChar w:fldCharType="begin"/>
      </w:r>
      <w:r w:rsidRPr="00826850">
        <w:rPr>
          <w:lang w:val="en-GB"/>
        </w:rPr>
        <w:instrText xml:space="preserve"> SEQ Figure \* ARABIC </w:instrText>
      </w:r>
      <w:r w:rsidRPr="00826850">
        <w:rPr>
          <w:lang w:val="en-GB"/>
        </w:rPr>
        <w:fldChar w:fldCharType="separate"/>
      </w:r>
      <w:r w:rsidR="00255A88">
        <w:rPr>
          <w:noProof/>
          <w:lang w:val="en-GB"/>
        </w:rPr>
        <w:t>25</w:t>
      </w:r>
      <w:r w:rsidRPr="00826850">
        <w:rPr>
          <w:lang w:val="en-GB"/>
        </w:rPr>
        <w:fldChar w:fldCharType="end"/>
      </w:r>
      <w:bookmarkEnd w:id="946"/>
      <w:r w:rsidRPr="00826850">
        <w:rPr>
          <w:lang w:val="en-GB"/>
        </w:rPr>
        <w:t>: UML diagram of the Navigation Extension Module (classes in green)</w:t>
      </w:r>
    </w:p>
    <w:p w14:paraId="7DF0C68E" w14:textId="77777777" w:rsidR="008B41FF" w:rsidRDefault="008B41FF">
      <w:pPr>
        <w:jc w:val="both"/>
      </w:pPr>
    </w:p>
    <w:p w14:paraId="5AC949E6" w14:textId="2814E94E" w:rsidR="00D56A17" w:rsidRPr="00826850" w:rsidRDefault="00D56A17" w:rsidP="00F81F4B">
      <w:pPr>
        <w:jc w:val="both"/>
      </w:pPr>
      <w:bookmarkStart w:id="947" w:name="OLE_LINK42"/>
      <w:bookmarkStart w:id="948" w:name="OLE_LINK43"/>
      <w:r w:rsidRPr="00826850">
        <w:t xml:space="preserve">The space cells are classified into two major groups: </w:t>
      </w:r>
      <w:proofErr w:type="spellStart"/>
      <w:r w:rsidRPr="00826850">
        <w:rPr>
          <w:i/>
          <w:iCs/>
        </w:rPr>
        <w:t>NavigableSpace</w:t>
      </w:r>
      <w:proofErr w:type="spellEnd"/>
      <w:r w:rsidRPr="00826850">
        <w:t xml:space="preserve"> and </w:t>
      </w:r>
      <w:proofErr w:type="spellStart"/>
      <w:r w:rsidRPr="00826850">
        <w:rPr>
          <w:i/>
          <w:iCs/>
        </w:rPr>
        <w:t>NonNavigableSpace</w:t>
      </w:r>
      <w:proofErr w:type="spellEnd"/>
      <w:r w:rsidRPr="00826850">
        <w:t xml:space="preserve">. </w:t>
      </w:r>
      <w:proofErr w:type="spellStart"/>
      <w:r w:rsidRPr="00826850">
        <w:t>NavigableSpace</w:t>
      </w:r>
      <w:proofErr w:type="spellEnd"/>
      <w:r w:rsidRPr="00826850">
        <w:t xml:space="preserve"> represents all indoor spaces (e.g., rooms, corridors, windows, stairs) that can be used by a navigation application. Spaces connecting others are also considered by this class (</w:t>
      </w:r>
      <w:r w:rsidR="009A77F1">
        <w:t>such as</w:t>
      </w:r>
      <w:r w:rsidRPr="00826850">
        <w:t xml:space="preserve"> openings</w:t>
      </w:r>
      <w:ins w:id="949" w:author="Taehoon KIM" w:date="2024-09-19T23:43:00Z" w16du:dateUtc="2024-09-19T14:43:00Z">
        <w:r w:rsidR="00DA52E4">
          <w:t>)</w:t>
        </w:r>
      </w:ins>
      <w:r w:rsidRPr="00826850">
        <w:t xml:space="preserve">. </w:t>
      </w:r>
      <w:proofErr w:type="spellStart"/>
      <w:r w:rsidRPr="00826850">
        <w:t>NonNavigableSpace</w:t>
      </w:r>
      <w:proofErr w:type="spellEnd"/>
      <w:r w:rsidRPr="00826850">
        <w:t xml:space="preserve"> represents all indoor spaces that are not navigable, either because they are physically occupied by indoor features </w:t>
      </w:r>
      <w:ins w:id="950" w:author="Taehoon KIM" w:date="2024-09-20T04:37:00Z" w16du:dateUtc="2024-09-19T19:37:00Z">
        <w:r w:rsidR="002800B0">
          <w:rPr>
            <w:rFonts w:hint="eastAsia"/>
            <w:lang w:eastAsia="ko-KR"/>
          </w:rPr>
          <w:t>(</w:t>
        </w:r>
      </w:ins>
      <w:r w:rsidR="001F1FB8">
        <w:t>such as</w:t>
      </w:r>
      <w:r w:rsidRPr="00826850">
        <w:t xml:space="preserve"> furniture</w:t>
      </w:r>
      <w:r w:rsidR="001F1FB8">
        <w:t xml:space="preserve"> or</w:t>
      </w:r>
      <w:r w:rsidRPr="00826850">
        <w:t xml:space="preserve"> walls) or because of other navigation constraints (e.g., accessibility). Both </w:t>
      </w:r>
      <w:proofErr w:type="spellStart"/>
      <w:r w:rsidRPr="00826850">
        <w:t>NavigableSpace</w:t>
      </w:r>
      <w:proofErr w:type="spellEnd"/>
      <w:r w:rsidRPr="00826850">
        <w:t xml:space="preserve"> and </w:t>
      </w:r>
      <w:proofErr w:type="spellStart"/>
      <w:r w:rsidRPr="00826850">
        <w:t>NonNavigableSpace</w:t>
      </w:r>
      <w:proofErr w:type="spellEnd"/>
      <w:r w:rsidRPr="00826850">
        <w:t xml:space="preserve"> are child’s classes of </w:t>
      </w:r>
      <w:proofErr w:type="spellStart"/>
      <w:r w:rsidRPr="00826850">
        <w:t>CellSpace</w:t>
      </w:r>
      <w:proofErr w:type="spellEnd"/>
      <w:r w:rsidRPr="00826850">
        <w:t xml:space="preserve">. </w:t>
      </w:r>
      <w:r w:rsidRPr="00826850">
        <w:fldChar w:fldCharType="begin"/>
      </w:r>
      <w:r w:rsidRPr="00826850">
        <w:instrText xml:space="preserve"> REF _Ref58839981 \h  \* MERGEFORMAT </w:instrText>
      </w:r>
      <w:r w:rsidRPr="00826850">
        <w:fldChar w:fldCharType="separate"/>
      </w:r>
      <w:r w:rsidR="00255A88" w:rsidRPr="00255A88">
        <w:t xml:space="preserve">Figure </w:t>
      </w:r>
      <w:r w:rsidR="00255A88" w:rsidRPr="00255A88">
        <w:rPr>
          <w:noProof/>
        </w:rPr>
        <w:t>26</w:t>
      </w:r>
      <w:r w:rsidRPr="00826850">
        <w:fldChar w:fldCharType="end"/>
      </w:r>
      <w:r w:rsidRPr="00826850">
        <w:t>a illustrates such spaces on a 3D model.</w:t>
      </w:r>
    </w:p>
    <w:p w14:paraId="7724EA2C" w14:textId="2403A562" w:rsidR="00D56A17" w:rsidRPr="00826850" w:rsidRDefault="00D56A17" w:rsidP="00F81F4B">
      <w:pPr>
        <w:jc w:val="both"/>
      </w:pPr>
      <w:proofErr w:type="spellStart"/>
      <w:r w:rsidRPr="00826850">
        <w:t>NavigableBoundary</w:t>
      </w:r>
      <w:proofErr w:type="spellEnd"/>
      <w:r w:rsidRPr="00826850">
        <w:t xml:space="preserve"> and </w:t>
      </w:r>
      <w:proofErr w:type="spellStart"/>
      <w:r w:rsidRPr="00826850">
        <w:t>NonNavigableBoundary</w:t>
      </w:r>
      <w:proofErr w:type="spellEnd"/>
      <w:r w:rsidRPr="00826850">
        <w:t xml:space="preserve"> represents boundaries of </w:t>
      </w:r>
      <w:proofErr w:type="spellStart"/>
      <w:r w:rsidRPr="00826850">
        <w:t>NavigableSpace</w:t>
      </w:r>
      <w:proofErr w:type="spellEnd"/>
      <w:r w:rsidRPr="00826850">
        <w:t xml:space="preserve"> and </w:t>
      </w:r>
      <w:proofErr w:type="spellStart"/>
      <w:r w:rsidRPr="00826850">
        <w:t>NonNavigableSpace</w:t>
      </w:r>
      <w:proofErr w:type="spellEnd"/>
      <w:r w:rsidRPr="00826850">
        <w:t xml:space="preserve"> respectively. They </w:t>
      </w:r>
      <w:r w:rsidR="004335AB">
        <w:t>are for</w:t>
      </w:r>
      <w:r w:rsidRPr="00826850">
        <w:t xml:space="preserve"> describ</w:t>
      </w:r>
      <w:r w:rsidR="004335AB">
        <w:t>ing</w:t>
      </w:r>
      <w:r w:rsidRPr="00826850">
        <w:t xml:space="preserve"> the navigability of the spaces’ sides. For example, for the door space in </w:t>
      </w:r>
      <w:r w:rsidRPr="00826850">
        <w:fldChar w:fldCharType="begin"/>
      </w:r>
      <w:r w:rsidRPr="00826850">
        <w:instrText xml:space="preserve"> REF _Ref58839981 \h  \* MERGEFORMAT </w:instrText>
      </w:r>
      <w:r w:rsidRPr="00826850">
        <w:fldChar w:fldCharType="separate"/>
      </w:r>
      <w:r w:rsidR="00255A88" w:rsidRPr="00255A88">
        <w:t xml:space="preserve">Figure </w:t>
      </w:r>
      <w:r w:rsidR="00255A88" w:rsidRPr="00255A88">
        <w:rPr>
          <w:noProof/>
        </w:rPr>
        <w:t>26</w:t>
      </w:r>
      <w:r w:rsidRPr="00826850">
        <w:fldChar w:fldCharType="end"/>
      </w:r>
      <w:r w:rsidRPr="00826850">
        <w:t xml:space="preserve">b, the sides that are meeting with the walls are of class </w:t>
      </w:r>
      <w:proofErr w:type="spellStart"/>
      <w:r w:rsidRPr="00826850">
        <w:t>NonNavigableBoundary</w:t>
      </w:r>
      <w:proofErr w:type="spellEnd"/>
      <w:r w:rsidRPr="00826850">
        <w:t xml:space="preserve">, and the rest are </w:t>
      </w:r>
      <w:proofErr w:type="spellStart"/>
      <w:r w:rsidRPr="00826850">
        <w:t>NavigableBoundary</w:t>
      </w:r>
      <w:proofErr w:type="spellEnd"/>
      <w:r w:rsidRPr="00826850">
        <w:t xml:space="preserve">. They are child’s classes of the </w:t>
      </w:r>
      <w:proofErr w:type="spellStart"/>
      <w:r w:rsidRPr="00826850">
        <w:t>CellBoundary</w:t>
      </w:r>
      <w:proofErr w:type="spellEnd"/>
      <w:r w:rsidRPr="00826850">
        <w:t xml:space="preserve"> class. The association of </w:t>
      </w:r>
      <w:proofErr w:type="spellStart"/>
      <w:r w:rsidRPr="00826850">
        <w:t>CellSpace</w:t>
      </w:r>
      <w:proofErr w:type="spellEnd"/>
      <w:r w:rsidRPr="00826850">
        <w:t xml:space="preserve"> and </w:t>
      </w:r>
      <w:proofErr w:type="spellStart"/>
      <w:r w:rsidRPr="00826850">
        <w:t>CellBoundary</w:t>
      </w:r>
      <w:proofErr w:type="spellEnd"/>
      <w:r w:rsidRPr="00826850">
        <w:t xml:space="preserve"> classes with Node and Edge in IndoorGML core module ensures a link between the navigation module and the dual space. </w:t>
      </w:r>
    </w:p>
    <w:bookmarkEnd w:id="947"/>
    <w:bookmarkEnd w:id="948"/>
    <w:p w14:paraId="5E389038" w14:textId="77777777" w:rsidR="00D56A17" w:rsidRPr="00826850" w:rsidRDefault="00D56A17" w:rsidP="00D56A17"/>
    <w:p w14:paraId="3B01A676" w14:textId="77777777" w:rsidR="00D56A17" w:rsidRPr="00826850" w:rsidRDefault="00D56A17" w:rsidP="00D56A17">
      <w:pPr>
        <w:pStyle w:val="Default"/>
        <w:keepNext/>
        <w:spacing w:before="80"/>
        <w:jc w:val="both"/>
        <w:rPr>
          <w:color w:val="auto"/>
          <w:lang w:val="en-GB" w:eastAsia="en-US"/>
        </w:rPr>
      </w:pPr>
      <w:r w:rsidRPr="00826850">
        <w:rPr>
          <w:noProof/>
          <w:color w:val="auto"/>
          <w:lang w:val="en-GB" w:eastAsia="en-US"/>
        </w:rPr>
        <w:drawing>
          <wp:inline distT="0" distB="0" distL="0" distR="0" wp14:anchorId="5B7B11B4" wp14:editId="1B631104">
            <wp:extent cx="3278038" cy="2355822"/>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291658" cy="2365611"/>
                    </a:xfrm>
                    <a:prstGeom prst="rect">
                      <a:avLst/>
                    </a:prstGeom>
                    <a:noFill/>
                  </pic:spPr>
                </pic:pic>
              </a:graphicData>
            </a:graphic>
          </wp:inline>
        </w:drawing>
      </w:r>
      <w:r w:rsidRPr="00826850">
        <w:rPr>
          <w:color w:val="auto"/>
          <w:lang w:val="en-GB" w:eastAsia="en-US"/>
        </w:rPr>
        <w:t xml:space="preserve">   </w:t>
      </w:r>
      <w:r w:rsidRPr="00826850">
        <w:rPr>
          <w:noProof/>
          <w:color w:val="auto"/>
          <w:lang w:val="en-GB" w:eastAsia="en-US"/>
        </w:rPr>
        <w:drawing>
          <wp:inline distT="0" distB="0" distL="0" distR="0" wp14:anchorId="42908C23" wp14:editId="3E5CF1B5">
            <wp:extent cx="2324480" cy="2096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49618" cy="2118920"/>
                    </a:xfrm>
                    <a:prstGeom prst="rect">
                      <a:avLst/>
                    </a:prstGeom>
                    <a:noFill/>
                  </pic:spPr>
                </pic:pic>
              </a:graphicData>
            </a:graphic>
          </wp:inline>
        </w:drawing>
      </w:r>
    </w:p>
    <w:p w14:paraId="495BC8D8" w14:textId="77777777" w:rsidR="00D56A17" w:rsidRPr="00826850" w:rsidRDefault="00D56A17" w:rsidP="00601140">
      <w:pPr>
        <w:pStyle w:val="Default"/>
        <w:keepNext/>
        <w:numPr>
          <w:ilvl w:val="0"/>
          <w:numId w:val="39"/>
        </w:numPr>
        <w:spacing w:before="80"/>
        <w:jc w:val="both"/>
      </w:pPr>
      <w:r w:rsidRPr="00826850">
        <w:rPr>
          <w:color w:val="auto"/>
          <w:lang w:val="en-GB" w:eastAsia="en-US"/>
        </w:rPr>
        <w:t xml:space="preserve">                                                                       b)</w:t>
      </w:r>
    </w:p>
    <w:p w14:paraId="6134E759" w14:textId="42E512C2" w:rsidR="00D56A17" w:rsidRPr="00826850" w:rsidRDefault="00D56A17" w:rsidP="00D56A17">
      <w:pPr>
        <w:pStyle w:val="Caption"/>
        <w:rPr>
          <w:rFonts w:cs="Times New Roman"/>
          <w:szCs w:val="24"/>
          <w:lang w:val="en-GB"/>
        </w:rPr>
      </w:pPr>
      <w:bookmarkStart w:id="951" w:name="_Ref58839981"/>
      <w:r w:rsidRPr="00826850">
        <w:rPr>
          <w:rFonts w:cs="Times New Roman"/>
          <w:szCs w:val="24"/>
          <w:lang w:val="en-GB"/>
        </w:rPr>
        <w:t xml:space="preserve">Figure </w:t>
      </w:r>
      <w:r w:rsidRPr="00826850">
        <w:rPr>
          <w:rFonts w:cs="Times New Roman"/>
          <w:szCs w:val="24"/>
          <w:lang w:val="en-GB"/>
        </w:rPr>
        <w:fldChar w:fldCharType="begin"/>
      </w:r>
      <w:r w:rsidRPr="00826850">
        <w:rPr>
          <w:rFonts w:cs="Times New Roman"/>
          <w:szCs w:val="24"/>
          <w:lang w:val="en-GB"/>
        </w:rPr>
        <w:instrText xml:space="preserve"> SEQ Figure \* ARABIC </w:instrText>
      </w:r>
      <w:r w:rsidRPr="00826850">
        <w:rPr>
          <w:rFonts w:cs="Times New Roman"/>
          <w:szCs w:val="24"/>
          <w:lang w:val="en-GB"/>
        </w:rPr>
        <w:fldChar w:fldCharType="separate"/>
      </w:r>
      <w:r w:rsidR="00255A88">
        <w:rPr>
          <w:rFonts w:cs="Times New Roman"/>
          <w:noProof/>
          <w:szCs w:val="24"/>
          <w:lang w:val="en-GB"/>
        </w:rPr>
        <w:t>26</w:t>
      </w:r>
      <w:r w:rsidRPr="00826850">
        <w:rPr>
          <w:rFonts w:cs="Times New Roman"/>
          <w:szCs w:val="24"/>
          <w:lang w:val="en-GB"/>
        </w:rPr>
        <w:fldChar w:fldCharType="end"/>
      </w:r>
      <w:bookmarkEnd w:id="951"/>
      <w:r w:rsidRPr="00826850">
        <w:rPr>
          <w:rFonts w:cs="Times New Roman"/>
          <w:szCs w:val="24"/>
          <w:lang w:val="en-GB"/>
        </w:rPr>
        <w:t xml:space="preserve">: </w:t>
      </w:r>
      <w:bookmarkStart w:id="952" w:name="_Hlk177681919"/>
      <w:bookmarkStart w:id="953" w:name="OLE_LINK44"/>
      <w:r w:rsidRPr="00826850">
        <w:rPr>
          <w:rFonts w:cs="Times New Roman"/>
          <w:szCs w:val="24"/>
          <w:lang w:val="en-GB"/>
        </w:rPr>
        <w:t>Navigable and Non-navigable spaces (a) and boundaries (b) on a 3D model with walls and furniture (grey), indoor space (blue) and a door space (yellow).</w:t>
      </w:r>
      <w:bookmarkEnd w:id="952"/>
      <w:bookmarkEnd w:id="953"/>
    </w:p>
    <w:p w14:paraId="459C3C37" w14:textId="77777777" w:rsidR="00D56A17" w:rsidRPr="00826850" w:rsidRDefault="00D56A17" w:rsidP="00D56A17">
      <w:pPr>
        <w:pStyle w:val="Default"/>
        <w:spacing w:before="80"/>
        <w:jc w:val="both"/>
        <w:rPr>
          <w:color w:val="auto"/>
          <w:lang w:val="en-GB" w:eastAsia="en-US"/>
        </w:rPr>
      </w:pPr>
    </w:p>
    <w:p w14:paraId="15BEDFA0" w14:textId="77777777" w:rsidR="00D56A17" w:rsidRPr="0089639D" w:rsidRDefault="00D56A17" w:rsidP="00CA3818">
      <w:pPr>
        <w:pStyle w:val="Heading3"/>
        <w:numPr>
          <w:ilvl w:val="2"/>
          <w:numId w:val="61"/>
        </w:numPr>
        <w:tabs>
          <w:tab w:val="left" w:pos="660"/>
          <w:tab w:val="left" w:pos="880"/>
        </w:tabs>
        <w:suppressAutoHyphens/>
        <w:spacing w:before="60" w:after="120" w:line="-230" w:lineRule="auto"/>
        <w:jc w:val="both"/>
        <w:rPr>
          <w:szCs w:val="24"/>
        </w:rPr>
      </w:pPr>
      <w:bookmarkStart w:id="954" w:name="_Toc177698574"/>
      <w:proofErr w:type="spellStart"/>
      <w:r w:rsidRPr="0089639D">
        <w:rPr>
          <w:szCs w:val="24"/>
        </w:rPr>
        <w:t>NavigableSpace</w:t>
      </w:r>
      <w:bookmarkEnd w:id="954"/>
      <w:proofErr w:type="spellEnd"/>
    </w:p>
    <w:p w14:paraId="4A483359" w14:textId="61D8E6FA" w:rsidR="00D56A17" w:rsidRPr="00826850" w:rsidRDefault="00D56A17" w:rsidP="00CA3818">
      <w:pPr>
        <w:jc w:val="both"/>
      </w:pPr>
      <w:bookmarkStart w:id="955" w:name="_Hlk177681945"/>
      <w:bookmarkStart w:id="956" w:name="OLE_LINK45"/>
      <w:r w:rsidRPr="00826850">
        <w:t xml:space="preserve">The </w:t>
      </w:r>
      <w:proofErr w:type="spellStart"/>
      <w:r w:rsidRPr="00826850">
        <w:t>NavigableSpace</w:t>
      </w:r>
      <w:proofErr w:type="spellEnd"/>
      <w:r w:rsidRPr="00826850">
        <w:t xml:space="preserve"> class denotes a space in which users can move freely. It has two subclasses </w:t>
      </w:r>
      <w:proofErr w:type="spellStart"/>
      <w:r w:rsidRPr="00826850">
        <w:t>GeneralSpace</w:t>
      </w:r>
      <w:proofErr w:type="spellEnd"/>
      <w:r w:rsidRPr="00826850">
        <w:t xml:space="preserve"> and </w:t>
      </w:r>
      <w:proofErr w:type="spellStart"/>
      <w:r w:rsidRPr="00826850">
        <w:t>TransferSpace</w:t>
      </w:r>
      <w:proofErr w:type="spellEnd"/>
      <w:r w:rsidRPr="00826850">
        <w:t xml:space="preserve"> (</w:t>
      </w:r>
      <w:r w:rsidRPr="00826850">
        <w:fldChar w:fldCharType="begin"/>
      </w:r>
      <w:r w:rsidRPr="00826850">
        <w:instrText xml:space="preserve"> REF _Ref81470257 \h  \* MERGEFORMAT </w:instrText>
      </w:r>
      <w:r w:rsidRPr="00826850">
        <w:fldChar w:fldCharType="separate"/>
      </w:r>
      <w:r w:rsidR="00255A88" w:rsidRPr="00826850">
        <w:t xml:space="preserve">Figure </w:t>
      </w:r>
      <w:r w:rsidR="00255A88">
        <w:rPr>
          <w:noProof/>
        </w:rPr>
        <w:t>27</w:t>
      </w:r>
      <w:r w:rsidRPr="00826850">
        <w:fldChar w:fldCharType="end"/>
      </w:r>
      <w:r w:rsidRPr="00826850">
        <w:t xml:space="preserve">). The subclasses are classified depending on the purpose of the space. The compartmentalized spaces such as corridor, door, lobby, hallway, big room are represented as </w:t>
      </w:r>
      <w:proofErr w:type="spellStart"/>
      <w:r w:rsidRPr="00826850">
        <w:t>NavigableSpace</w:t>
      </w:r>
      <w:proofErr w:type="spellEnd"/>
      <w:r w:rsidRPr="00826850">
        <w:t xml:space="preserve">. Note, door is represented as </w:t>
      </w:r>
      <w:proofErr w:type="spellStart"/>
      <w:r w:rsidRPr="00826850">
        <w:t>NavigableSpace</w:t>
      </w:r>
      <w:proofErr w:type="spellEnd"/>
      <w:r w:rsidRPr="00826850">
        <w:t xml:space="preserve"> as shown in </w:t>
      </w:r>
      <w:r w:rsidRPr="00826850">
        <w:fldChar w:fldCharType="begin"/>
      </w:r>
      <w:r w:rsidRPr="00826850">
        <w:instrText xml:space="preserve"> REF _Ref58839981 \h  \* MERGEFORMAT </w:instrText>
      </w:r>
      <w:r w:rsidRPr="00826850">
        <w:fldChar w:fldCharType="separate"/>
      </w:r>
      <w:r w:rsidR="00255A88" w:rsidRPr="00255A88">
        <w:t>Figure 26</w:t>
      </w:r>
      <w:r w:rsidRPr="00826850">
        <w:fldChar w:fldCharType="end"/>
      </w:r>
      <w:r w:rsidRPr="00826850">
        <w:t xml:space="preserve">, especially in </w:t>
      </w:r>
      <w:r w:rsidR="00F613EF">
        <w:t xml:space="preserve">the </w:t>
      </w:r>
      <w:r w:rsidRPr="00826850">
        <w:t>3D</w:t>
      </w:r>
      <w:r w:rsidR="00F613EF">
        <w:t xml:space="preserve"> case</w:t>
      </w:r>
      <w:r w:rsidRPr="00826850">
        <w:t xml:space="preserve">. In 2D, doors are commonly represented as boundaries of rooms and </w:t>
      </w:r>
      <w:r w:rsidR="000C6ECE">
        <w:t>must</w:t>
      </w:r>
      <w:r w:rsidRPr="00826850">
        <w:t xml:space="preserve"> be considered </w:t>
      </w:r>
      <w:proofErr w:type="spellStart"/>
      <w:r w:rsidRPr="00826850">
        <w:t>NavigableBoundaries</w:t>
      </w:r>
      <w:proofErr w:type="spellEnd"/>
      <w:r w:rsidRPr="00826850">
        <w:t xml:space="preserve"> (see Section </w:t>
      </w:r>
      <w:r w:rsidRPr="00826850">
        <w:fldChar w:fldCharType="begin"/>
      </w:r>
      <w:r w:rsidRPr="00826850">
        <w:instrText xml:space="preserve"> REF _Ref81470040 \r \h  \* MERGEFORMAT </w:instrText>
      </w:r>
      <w:r w:rsidRPr="00826850">
        <w:fldChar w:fldCharType="separate"/>
      </w:r>
      <w:r w:rsidR="00255A88">
        <w:t>8.5.3</w:t>
      </w:r>
      <w:r w:rsidRPr="00826850">
        <w:fldChar w:fldCharType="end"/>
      </w:r>
      <w:r w:rsidRPr="00826850">
        <w:t xml:space="preserve">) </w:t>
      </w:r>
    </w:p>
    <w:p w14:paraId="4EE6AE7B" w14:textId="133953D3" w:rsidR="00D56A17" w:rsidRDefault="00D56A17" w:rsidP="00CA3818">
      <w:pPr>
        <w:jc w:val="both"/>
      </w:pPr>
      <w:bookmarkStart w:id="957" w:name="OLE_LINK46"/>
      <w:bookmarkStart w:id="958" w:name="OLE_LINK47"/>
      <w:bookmarkEnd w:id="955"/>
      <w:bookmarkEnd w:id="956"/>
      <w:proofErr w:type="spellStart"/>
      <w:r w:rsidRPr="00826850">
        <w:lastRenderedPageBreak/>
        <w:t>NavigableSpace</w:t>
      </w:r>
      <w:proofErr w:type="spellEnd"/>
      <w:r w:rsidRPr="00826850">
        <w:t xml:space="preserve"> entities can carry information about the type of locomotion</w:t>
      </w:r>
      <w:r w:rsidR="002254D9">
        <w:t>, which is</w:t>
      </w:r>
      <w:r w:rsidR="00BB64E3">
        <w:t xml:space="preserve"> </w:t>
      </w:r>
      <w:r w:rsidR="00BB64E3" w:rsidRPr="00511073">
        <w:t>the allowed</w:t>
      </w:r>
      <w:r w:rsidR="002254D9" w:rsidRPr="00511073">
        <w:t xml:space="preserve"> transportation mode</w:t>
      </w:r>
      <w:r w:rsidRPr="00511073">
        <w:t xml:space="preserve"> </w:t>
      </w:r>
      <w:r w:rsidR="002254D9" w:rsidRPr="00511073">
        <w:t>in indoor space</w:t>
      </w:r>
      <w:r w:rsidR="002773F9" w:rsidRPr="00511073">
        <w:t xml:space="preserve">. </w:t>
      </w:r>
      <w:del w:id="959" w:author="Taehoon KIM" w:date="2024-09-19T23:47:00Z" w16du:dateUtc="2024-09-19T14:47:00Z">
        <w:r w:rsidR="002773F9" w:rsidRPr="00511073" w:rsidDel="00DA52E4">
          <w:delText xml:space="preserve"> </w:delText>
        </w:r>
      </w:del>
      <w:r w:rsidR="002773F9" w:rsidRPr="00511073">
        <w:t xml:space="preserve">The </w:t>
      </w:r>
      <w:proofErr w:type="spellStart"/>
      <w:r w:rsidRPr="00511073">
        <w:rPr>
          <w:i/>
          <w:iCs/>
        </w:rPr>
        <w:t>locomotionType</w:t>
      </w:r>
      <w:proofErr w:type="spellEnd"/>
      <w:r w:rsidRPr="00511073">
        <w:rPr>
          <w:i/>
          <w:iCs/>
        </w:rPr>
        <w:t xml:space="preserve"> </w:t>
      </w:r>
      <w:r w:rsidR="002773F9" w:rsidRPr="00511073">
        <w:t>property has</w:t>
      </w:r>
      <w:r w:rsidRPr="00511073">
        <w:t xml:space="preserve"> one of the following values</w:t>
      </w:r>
      <w:r w:rsidRPr="00826850">
        <w:t xml:space="preserve">: </w:t>
      </w:r>
      <w:r w:rsidRPr="00826850">
        <w:rPr>
          <w:i/>
          <w:iCs/>
        </w:rPr>
        <w:t>Flying, Rolling, Unspecified and Walking.</w:t>
      </w:r>
      <w:r w:rsidRPr="00826850">
        <w:rPr>
          <w:i/>
        </w:rPr>
        <w:t xml:space="preserve"> </w:t>
      </w:r>
      <w:r w:rsidRPr="00826850">
        <w:t xml:space="preserve">A Navigable space may handle one or several of the locomotion types listed. Note, the class instances inherit the geometry of its parent </w:t>
      </w:r>
      <w:proofErr w:type="spellStart"/>
      <w:r w:rsidRPr="00826850">
        <w:t>CellSpace</w:t>
      </w:r>
      <w:proofErr w:type="spellEnd"/>
      <w:r w:rsidRPr="00826850">
        <w:t xml:space="preserve"> entity and can therefore be represented as </w:t>
      </w:r>
      <w:commentRangeStart w:id="960"/>
      <w:del w:id="961" w:author="Taehoon KIM" w:date="2024-09-20T02:11:00Z" w16du:dateUtc="2024-09-19T17:11:00Z">
        <w:r w:rsidRPr="00826850" w:rsidDel="00B43B7D">
          <w:delText>gml:</w:delText>
        </w:r>
      </w:del>
      <w:proofErr w:type="spellStart"/>
      <w:ins w:id="962" w:author="Taehoon KIM" w:date="2024-09-20T02:11:00Z" w16du:dateUtc="2024-09-19T17:11:00Z">
        <w:r w:rsidR="00B43B7D">
          <w:t>GM_</w:t>
        </w:r>
      </w:ins>
      <w:r w:rsidRPr="00826850">
        <w:t>Solid</w:t>
      </w:r>
      <w:proofErr w:type="spellEnd"/>
      <w:r w:rsidRPr="00826850">
        <w:t xml:space="preserve"> </w:t>
      </w:r>
      <w:commentRangeEnd w:id="960"/>
      <w:r w:rsidR="002800B0">
        <w:rPr>
          <w:rStyle w:val="CommentReference"/>
          <w:rFonts w:eastAsia="Malgun Gothic"/>
          <w:lang w:val="en-GB"/>
        </w:rPr>
        <w:commentReference w:id="960"/>
      </w:r>
      <w:r w:rsidRPr="00826850">
        <w:t xml:space="preserve">on 3D data model or </w:t>
      </w:r>
      <w:del w:id="963" w:author="Taehoon KIM" w:date="2024-09-20T02:11:00Z" w16du:dateUtc="2024-09-19T17:11:00Z">
        <w:r w:rsidRPr="00826850" w:rsidDel="00B43B7D">
          <w:delText>gml:</w:delText>
        </w:r>
      </w:del>
      <w:proofErr w:type="spellStart"/>
      <w:ins w:id="964" w:author="Taehoon KIM" w:date="2024-09-20T02:11:00Z" w16du:dateUtc="2024-09-19T17:11:00Z">
        <w:r w:rsidR="00B43B7D">
          <w:t>GM_</w:t>
        </w:r>
      </w:ins>
      <w:r w:rsidRPr="00826850">
        <w:t>Surface</w:t>
      </w:r>
      <w:proofErr w:type="spellEnd"/>
      <w:r w:rsidRPr="00826850">
        <w:t xml:space="preserve"> on 2D data model. </w:t>
      </w:r>
    </w:p>
    <w:bookmarkEnd w:id="957"/>
    <w:bookmarkEnd w:id="958"/>
    <w:p w14:paraId="1DCC4431" w14:textId="468BD15E" w:rsidR="002254D9" w:rsidRPr="00826850" w:rsidRDefault="000D0711" w:rsidP="002254D9">
      <w:pPr>
        <w:keepNext/>
        <w:jc w:val="center"/>
      </w:pPr>
      <w:r w:rsidRPr="000D0711">
        <w:rPr>
          <w:noProof/>
        </w:rPr>
        <w:t xml:space="preserve"> </w:t>
      </w:r>
      <w:r>
        <w:rPr>
          <w:noProof/>
        </w:rPr>
        <w:drawing>
          <wp:inline distT="0" distB="0" distL="0" distR="0" wp14:anchorId="2ED0B337" wp14:editId="06A8C508">
            <wp:extent cx="4937015" cy="3342298"/>
            <wp:effectExtent l="0" t="0" r="3810" b="0"/>
            <wp:docPr id="2130704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04440" name="Picture 1"/>
                    <pic:cNvPicPr/>
                  </pic:nvPicPr>
                  <pic:blipFill>
                    <a:blip r:embed="rId56"/>
                    <a:srcRect t="447" b="447"/>
                    <a:stretch>
                      <a:fillRect/>
                    </a:stretch>
                  </pic:blipFill>
                  <pic:spPr bwMode="auto">
                    <a:xfrm>
                      <a:off x="0" y="0"/>
                      <a:ext cx="4937015" cy="3342298"/>
                    </a:xfrm>
                    <a:prstGeom prst="rect">
                      <a:avLst/>
                    </a:prstGeom>
                    <a:ln>
                      <a:noFill/>
                    </a:ln>
                    <a:extLst>
                      <a:ext uri="{53640926-AAD7-44D8-BBD7-CCE9431645EC}">
                        <a14:shadowObscured xmlns:a14="http://schemas.microsoft.com/office/drawing/2010/main"/>
                      </a:ext>
                    </a:extLst>
                  </pic:spPr>
                </pic:pic>
              </a:graphicData>
            </a:graphic>
          </wp:inline>
        </w:drawing>
      </w:r>
    </w:p>
    <w:p w14:paraId="4AFE6DEF" w14:textId="7CEBE11B" w:rsidR="002254D9" w:rsidRPr="00CA3818" w:rsidRDefault="002254D9" w:rsidP="00CA3818">
      <w:pPr>
        <w:pStyle w:val="Caption"/>
      </w:pPr>
      <w:bookmarkStart w:id="965" w:name="_Ref81470257"/>
      <w:r w:rsidRPr="00826850">
        <w:rPr>
          <w:rFonts w:cs="Times New Roman"/>
          <w:szCs w:val="24"/>
        </w:rPr>
        <w:t xml:space="preserve">Figure </w:t>
      </w:r>
      <w:r w:rsidRPr="00826850">
        <w:fldChar w:fldCharType="begin"/>
      </w:r>
      <w:r w:rsidRPr="00826850">
        <w:rPr>
          <w:rFonts w:cs="Times New Roman"/>
          <w:szCs w:val="24"/>
        </w:rPr>
        <w:instrText xml:space="preserve"> SEQ Figure \* ARABIC </w:instrText>
      </w:r>
      <w:r w:rsidRPr="00826850">
        <w:fldChar w:fldCharType="separate"/>
      </w:r>
      <w:r>
        <w:rPr>
          <w:rFonts w:cs="Times New Roman"/>
          <w:noProof/>
          <w:szCs w:val="24"/>
        </w:rPr>
        <w:t>27</w:t>
      </w:r>
      <w:r w:rsidRPr="00826850">
        <w:fldChar w:fldCharType="end"/>
      </w:r>
      <w:bookmarkEnd w:id="965"/>
      <w:r w:rsidRPr="00826850">
        <w:rPr>
          <w:rFonts w:cs="Times New Roman"/>
          <w:szCs w:val="24"/>
        </w:rPr>
        <w:t xml:space="preserve">: </w:t>
      </w:r>
      <w:proofErr w:type="spellStart"/>
      <w:r w:rsidRPr="00826850">
        <w:rPr>
          <w:rFonts w:cs="Times New Roman"/>
          <w:szCs w:val="24"/>
        </w:rPr>
        <w:t>NavigableSpace</w:t>
      </w:r>
      <w:proofErr w:type="spellEnd"/>
      <w:r w:rsidRPr="00826850">
        <w:rPr>
          <w:rFonts w:cs="Times New Roman"/>
          <w:szCs w:val="24"/>
        </w:rPr>
        <w:t xml:space="preserve"> and </w:t>
      </w:r>
      <w:proofErr w:type="spellStart"/>
      <w:r w:rsidRPr="00826850">
        <w:rPr>
          <w:rFonts w:cs="Times New Roman"/>
          <w:szCs w:val="24"/>
        </w:rPr>
        <w:t>its</w:t>
      </w:r>
      <w:proofErr w:type="spellEnd"/>
      <w:r w:rsidRPr="00826850">
        <w:rPr>
          <w:rFonts w:cs="Times New Roman"/>
          <w:szCs w:val="24"/>
        </w:rPr>
        <w:t xml:space="preserve"> </w:t>
      </w:r>
      <w:proofErr w:type="spellStart"/>
      <w:r w:rsidRPr="00826850">
        <w:rPr>
          <w:rFonts w:cs="Times New Roman"/>
          <w:szCs w:val="24"/>
        </w:rPr>
        <w:t>related</w:t>
      </w:r>
      <w:proofErr w:type="spellEnd"/>
      <w:r w:rsidRPr="00826850">
        <w:rPr>
          <w:rFonts w:cs="Times New Roman"/>
          <w:szCs w:val="24"/>
        </w:rPr>
        <w:t xml:space="preserve"> </w:t>
      </w:r>
      <w:proofErr w:type="spellStart"/>
      <w:r w:rsidRPr="00826850">
        <w:rPr>
          <w:rFonts w:cs="Times New Roman"/>
          <w:szCs w:val="24"/>
        </w:rPr>
        <w:t>class</w:t>
      </w:r>
      <w:proofErr w:type="spellEnd"/>
      <w:r w:rsidRPr="00826850">
        <w:rPr>
          <w:rFonts w:cs="Times New Roman"/>
          <w:szCs w:val="24"/>
        </w:rPr>
        <w:t xml:space="preserve">: </w:t>
      </w:r>
      <w:proofErr w:type="spellStart"/>
      <w:r w:rsidRPr="00826850">
        <w:rPr>
          <w:rFonts w:cs="Times New Roman"/>
          <w:szCs w:val="24"/>
        </w:rPr>
        <w:t>CellSpace</w:t>
      </w:r>
      <w:proofErr w:type="spellEnd"/>
    </w:p>
    <w:p w14:paraId="02C073A9" w14:textId="77777777" w:rsidR="00D56A17" w:rsidRPr="0089639D" w:rsidRDefault="00D56A17" w:rsidP="00CA3818">
      <w:pPr>
        <w:pStyle w:val="Heading3"/>
        <w:numPr>
          <w:ilvl w:val="2"/>
          <w:numId w:val="61"/>
        </w:numPr>
        <w:tabs>
          <w:tab w:val="left" w:pos="660"/>
          <w:tab w:val="left" w:pos="880"/>
        </w:tabs>
        <w:suppressAutoHyphens/>
        <w:spacing w:before="60" w:after="120" w:line="-230" w:lineRule="auto"/>
        <w:jc w:val="both"/>
        <w:rPr>
          <w:szCs w:val="24"/>
        </w:rPr>
      </w:pPr>
      <w:bookmarkStart w:id="966" w:name="_Toc177698575"/>
      <w:proofErr w:type="spellStart"/>
      <w:r w:rsidRPr="0089639D">
        <w:rPr>
          <w:szCs w:val="24"/>
        </w:rPr>
        <w:t>GeneralSpace</w:t>
      </w:r>
      <w:bookmarkEnd w:id="966"/>
      <w:proofErr w:type="spellEnd"/>
    </w:p>
    <w:p w14:paraId="79010DD1" w14:textId="70E3E258" w:rsidR="00D56A17" w:rsidRDefault="00D56A17" w:rsidP="00CA3818">
      <w:pPr>
        <w:jc w:val="both"/>
      </w:pPr>
      <w:bookmarkStart w:id="967" w:name="OLE_LINK49"/>
      <w:r w:rsidRPr="00826850">
        <w:t xml:space="preserve">The </w:t>
      </w:r>
      <w:proofErr w:type="spellStart"/>
      <w:r w:rsidRPr="00826850">
        <w:t>GeneralSpace</w:t>
      </w:r>
      <w:proofErr w:type="spellEnd"/>
      <w:r w:rsidRPr="00826850">
        <w:t xml:space="preserve"> class is one of the two subclasses of </w:t>
      </w:r>
      <w:proofErr w:type="spellStart"/>
      <w:r w:rsidRPr="00826850">
        <w:t>NavigableSpace</w:t>
      </w:r>
      <w:proofErr w:type="spellEnd"/>
      <w:r w:rsidRPr="00826850">
        <w:t xml:space="preserve"> (</w:t>
      </w:r>
      <w:r w:rsidRPr="00826850">
        <w:fldChar w:fldCharType="begin"/>
      </w:r>
      <w:r w:rsidRPr="00826850">
        <w:instrText xml:space="preserve"> REF _Ref81470316 \h  \* MERGEFORMAT </w:instrText>
      </w:r>
      <w:r w:rsidRPr="00826850">
        <w:fldChar w:fldCharType="separate"/>
      </w:r>
      <w:r w:rsidR="00255A88" w:rsidRPr="00826850">
        <w:t xml:space="preserve">Figure </w:t>
      </w:r>
      <w:r w:rsidR="00255A88">
        <w:rPr>
          <w:noProof/>
        </w:rPr>
        <w:t>28</w:t>
      </w:r>
      <w:r w:rsidRPr="00826850">
        <w:fldChar w:fldCharType="end"/>
      </w:r>
      <w:r w:rsidRPr="00826850">
        <w:t xml:space="preserve">). </w:t>
      </w:r>
      <w:proofErr w:type="spellStart"/>
      <w:r w:rsidRPr="00826850">
        <w:t>GeneralSpace</w:t>
      </w:r>
      <w:proofErr w:type="spellEnd"/>
      <w:r w:rsidRPr="00826850">
        <w:t xml:space="preserve"> is identified as any navigable cells such as rooms, lobbies, kitchen, etc., which agents can use for a longer </w:t>
      </w:r>
      <w:proofErr w:type="gramStart"/>
      <w:r w:rsidRPr="00826850">
        <w:t>period of time</w:t>
      </w:r>
      <w:proofErr w:type="gramEnd"/>
      <w:r w:rsidRPr="00826850">
        <w:t xml:space="preserve"> and can serve as starting and target cell in navigation. It carries the </w:t>
      </w:r>
      <w:r w:rsidR="00481D5E">
        <w:t>property</w:t>
      </w:r>
      <w:r w:rsidR="00481D5E" w:rsidRPr="00826850">
        <w:t xml:space="preserve"> </w:t>
      </w:r>
      <w:r w:rsidRPr="00826850">
        <w:rPr>
          <w:i/>
        </w:rPr>
        <w:t xml:space="preserve">function </w:t>
      </w:r>
      <w:r w:rsidRPr="00826850">
        <w:t xml:space="preserve">which </w:t>
      </w:r>
      <w:r w:rsidR="002465DC">
        <w:t>specifies</w:t>
      </w:r>
      <w:r w:rsidR="002465DC" w:rsidRPr="00826850">
        <w:t xml:space="preserve"> </w:t>
      </w:r>
      <w:r w:rsidRPr="00826850">
        <w:t xml:space="preserve">details about the function of the cell. In IndoorGML, those functions are described in a code list derived from </w:t>
      </w:r>
      <w:bookmarkStart w:id="968" w:name="_Hlk177682416"/>
      <w:bookmarkStart w:id="969" w:name="OLE_LINK48"/>
      <w:proofErr w:type="spellStart"/>
      <w:r w:rsidRPr="00826850">
        <w:t>OmniClass</w:t>
      </w:r>
      <w:proofErr w:type="spellEnd"/>
      <w:r w:rsidRPr="00826850">
        <w:t xml:space="preserve"> </w:t>
      </w:r>
      <w:bookmarkEnd w:id="968"/>
      <w:bookmarkEnd w:id="969"/>
      <w:r w:rsidRPr="00826850">
        <w:t>Table 13</w:t>
      </w:r>
      <w:commentRangeStart w:id="970"/>
      <w:r w:rsidRPr="00826850">
        <w:t xml:space="preserve"> </w:t>
      </w:r>
      <w:sdt>
        <w:sdtPr>
          <w:id w:val="-1319266395"/>
          <w:citation/>
        </w:sdtPr>
        <w:sdtContent>
          <w:r w:rsidRPr="00826850">
            <w:fldChar w:fldCharType="begin"/>
          </w:r>
          <w:r w:rsidRPr="00826850">
            <w:rPr>
              <w:lang w:val="en-AU"/>
            </w:rPr>
            <w:instrText xml:space="preserve">CITATION ISO21 \l 3081 </w:instrText>
          </w:r>
          <w:r w:rsidRPr="00826850">
            <w:fldChar w:fldCharType="separate"/>
          </w:r>
          <w:r w:rsidR="00255A88">
            <w:rPr>
              <w:noProof/>
              <w:lang w:val="en-AU"/>
            </w:rPr>
            <w:t>(OmniClass, 2021)</w:t>
          </w:r>
          <w:r w:rsidRPr="00826850">
            <w:fldChar w:fldCharType="end"/>
          </w:r>
        </w:sdtContent>
      </w:sdt>
      <w:r w:rsidRPr="00826850" w:rsidDel="009E77AD">
        <w:t xml:space="preserve"> </w:t>
      </w:r>
      <w:commentRangeEnd w:id="970"/>
      <w:r w:rsidR="00B43B7D">
        <w:rPr>
          <w:rStyle w:val="CommentReference"/>
          <w:rFonts w:eastAsia="Malgun Gothic"/>
          <w:lang w:val="en-GB"/>
        </w:rPr>
        <w:commentReference w:id="970"/>
      </w:r>
    </w:p>
    <w:bookmarkEnd w:id="967"/>
    <w:p w14:paraId="627721D2" w14:textId="100F9895" w:rsidR="002254D9" w:rsidRPr="00826850" w:rsidRDefault="000D0711" w:rsidP="002254D9">
      <w:pPr>
        <w:keepNext/>
        <w:jc w:val="center"/>
      </w:pPr>
      <w:r w:rsidRPr="000D0711">
        <w:rPr>
          <w:noProof/>
        </w:rPr>
        <w:t xml:space="preserve"> </w:t>
      </w:r>
      <w:r>
        <w:rPr>
          <w:noProof/>
        </w:rPr>
        <w:drawing>
          <wp:inline distT="0" distB="0" distL="0" distR="0" wp14:anchorId="74C23302" wp14:editId="14B4121E">
            <wp:extent cx="4138225" cy="1835429"/>
            <wp:effectExtent l="0" t="0" r="2540" b="6350"/>
            <wp:docPr id="1752740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40570" name="Picture 1"/>
                    <pic:cNvPicPr/>
                  </pic:nvPicPr>
                  <pic:blipFill>
                    <a:blip r:embed="rId57"/>
                    <a:srcRect t="327" b="327"/>
                    <a:stretch>
                      <a:fillRect/>
                    </a:stretch>
                  </pic:blipFill>
                  <pic:spPr bwMode="auto">
                    <a:xfrm>
                      <a:off x="0" y="0"/>
                      <a:ext cx="4138225" cy="1835429"/>
                    </a:xfrm>
                    <a:prstGeom prst="rect">
                      <a:avLst/>
                    </a:prstGeom>
                    <a:ln>
                      <a:noFill/>
                    </a:ln>
                    <a:extLst>
                      <a:ext uri="{53640926-AAD7-44D8-BBD7-CCE9431645EC}">
                        <a14:shadowObscured xmlns:a14="http://schemas.microsoft.com/office/drawing/2010/main"/>
                      </a:ext>
                    </a:extLst>
                  </pic:spPr>
                </pic:pic>
              </a:graphicData>
            </a:graphic>
          </wp:inline>
        </w:drawing>
      </w:r>
    </w:p>
    <w:p w14:paraId="0F595726" w14:textId="77777777" w:rsidR="002254D9" w:rsidRPr="00826850" w:rsidRDefault="002254D9" w:rsidP="002254D9">
      <w:pPr>
        <w:pStyle w:val="Caption"/>
        <w:rPr>
          <w:rFonts w:cs="Times New Roman"/>
          <w:szCs w:val="24"/>
        </w:rPr>
      </w:pPr>
      <w:bookmarkStart w:id="971" w:name="_Ref81470316"/>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Pr>
          <w:rFonts w:cs="Times New Roman"/>
          <w:noProof/>
          <w:szCs w:val="24"/>
        </w:rPr>
        <w:t>28</w:t>
      </w:r>
      <w:r w:rsidRPr="00826850">
        <w:rPr>
          <w:rFonts w:cs="Times New Roman"/>
          <w:szCs w:val="24"/>
        </w:rPr>
        <w:fldChar w:fldCharType="end"/>
      </w:r>
      <w:bookmarkEnd w:id="971"/>
      <w:r w:rsidRPr="00826850">
        <w:rPr>
          <w:rFonts w:cs="Times New Roman"/>
          <w:szCs w:val="24"/>
        </w:rPr>
        <w:t xml:space="preserve">: </w:t>
      </w:r>
      <w:proofErr w:type="spellStart"/>
      <w:r w:rsidRPr="00826850">
        <w:rPr>
          <w:rFonts w:cs="Times New Roman"/>
          <w:szCs w:val="24"/>
        </w:rPr>
        <w:t>General</w:t>
      </w:r>
      <w:del w:id="972" w:author="Taehoon KIM" w:date="2024-09-20T02:18:00Z" w16du:dateUtc="2024-09-19T17:18:00Z">
        <w:r w:rsidRPr="00826850" w:rsidDel="00B43B7D">
          <w:rPr>
            <w:rFonts w:cs="Times New Roman"/>
            <w:szCs w:val="24"/>
          </w:rPr>
          <w:delText xml:space="preserve"> </w:delText>
        </w:r>
      </w:del>
      <w:r w:rsidRPr="00826850">
        <w:rPr>
          <w:rFonts w:cs="Times New Roman"/>
          <w:szCs w:val="24"/>
        </w:rPr>
        <w:t>Space</w:t>
      </w:r>
      <w:proofErr w:type="spellEnd"/>
      <w:r w:rsidRPr="00826850">
        <w:rPr>
          <w:rFonts w:cs="Times New Roman"/>
          <w:szCs w:val="24"/>
        </w:rPr>
        <w:t xml:space="preserve"> and </w:t>
      </w:r>
      <w:proofErr w:type="spellStart"/>
      <w:r w:rsidRPr="00826850">
        <w:rPr>
          <w:rFonts w:cs="Times New Roman"/>
          <w:szCs w:val="24"/>
        </w:rPr>
        <w:t>its</w:t>
      </w:r>
      <w:proofErr w:type="spellEnd"/>
      <w:r w:rsidRPr="00826850">
        <w:rPr>
          <w:rFonts w:cs="Times New Roman"/>
          <w:szCs w:val="24"/>
        </w:rPr>
        <w:t xml:space="preserve"> </w:t>
      </w:r>
      <w:proofErr w:type="spellStart"/>
      <w:r w:rsidRPr="00826850">
        <w:rPr>
          <w:rFonts w:cs="Times New Roman"/>
          <w:szCs w:val="24"/>
        </w:rPr>
        <w:t>related</w:t>
      </w:r>
      <w:proofErr w:type="spellEnd"/>
      <w:r w:rsidRPr="00826850">
        <w:rPr>
          <w:rFonts w:cs="Times New Roman"/>
          <w:szCs w:val="24"/>
        </w:rPr>
        <w:t xml:space="preserve"> </w:t>
      </w:r>
      <w:proofErr w:type="spellStart"/>
      <w:r w:rsidRPr="00826850">
        <w:rPr>
          <w:rFonts w:cs="Times New Roman"/>
          <w:szCs w:val="24"/>
        </w:rPr>
        <w:t>class</w:t>
      </w:r>
      <w:proofErr w:type="spellEnd"/>
      <w:r w:rsidRPr="00826850">
        <w:rPr>
          <w:rFonts w:cs="Times New Roman"/>
          <w:szCs w:val="24"/>
        </w:rPr>
        <w:t xml:space="preserve">: </w:t>
      </w:r>
      <w:proofErr w:type="spellStart"/>
      <w:r w:rsidRPr="00826850">
        <w:rPr>
          <w:rFonts w:cs="Times New Roman"/>
          <w:szCs w:val="24"/>
        </w:rPr>
        <w:t>NavigableSpace</w:t>
      </w:r>
      <w:proofErr w:type="spellEnd"/>
      <w:r w:rsidRPr="00826850">
        <w:rPr>
          <w:rFonts w:cs="Times New Roman"/>
          <w:szCs w:val="24"/>
        </w:rPr>
        <w:t xml:space="preserve"> </w:t>
      </w:r>
    </w:p>
    <w:p w14:paraId="68D8DBDA" w14:textId="77777777" w:rsidR="002254D9" w:rsidRPr="0049681B" w:rsidRDefault="002254D9" w:rsidP="00D56A17">
      <w:pPr>
        <w:rPr>
          <w:lang w:val="de-DE"/>
        </w:rPr>
      </w:pPr>
    </w:p>
    <w:p w14:paraId="387BFFE4" w14:textId="77777777" w:rsidR="00D56A17" w:rsidRPr="00826850" w:rsidRDefault="00D56A17" w:rsidP="00D56A17">
      <w:pPr>
        <w:pStyle w:val="Heading3"/>
        <w:tabs>
          <w:tab w:val="left" w:pos="660"/>
          <w:tab w:val="left" w:pos="880"/>
        </w:tabs>
        <w:suppressAutoHyphens/>
        <w:spacing w:before="60" w:after="120" w:line="-230" w:lineRule="auto"/>
        <w:jc w:val="both"/>
        <w:rPr>
          <w:szCs w:val="24"/>
        </w:rPr>
      </w:pPr>
      <w:bookmarkStart w:id="973" w:name="_Ref158131753"/>
      <w:bookmarkStart w:id="974" w:name="_Toc177698576"/>
      <w:proofErr w:type="spellStart"/>
      <w:r w:rsidRPr="00826850">
        <w:rPr>
          <w:szCs w:val="24"/>
        </w:rPr>
        <w:t>TransferSpace</w:t>
      </w:r>
      <w:bookmarkEnd w:id="973"/>
      <w:bookmarkEnd w:id="974"/>
      <w:proofErr w:type="spellEnd"/>
    </w:p>
    <w:p w14:paraId="110DA6B9" w14:textId="33C241CD" w:rsidR="00D56A17" w:rsidRDefault="00D56A17" w:rsidP="00F81F4B">
      <w:pPr>
        <w:jc w:val="both"/>
      </w:pPr>
      <w:bookmarkStart w:id="975" w:name="OLE_LINK50"/>
      <w:bookmarkStart w:id="976" w:name="OLE_LINK51"/>
      <w:r w:rsidRPr="00826850">
        <w:t xml:space="preserve">The class </w:t>
      </w:r>
      <w:bookmarkStart w:id="977" w:name="_Hlk161397463"/>
      <w:proofErr w:type="spellStart"/>
      <w:r w:rsidRPr="00826850">
        <w:t>TransferSpace</w:t>
      </w:r>
      <w:bookmarkEnd w:id="977"/>
      <w:proofErr w:type="spellEnd"/>
      <w:r w:rsidRPr="00826850">
        <w:t xml:space="preserve"> is speciali</w:t>
      </w:r>
      <w:r w:rsidR="009C3D7D">
        <w:t>z</w:t>
      </w:r>
      <w:r w:rsidRPr="00826850">
        <w:t xml:space="preserve">ation of </w:t>
      </w:r>
      <w:proofErr w:type="spellStart"/>
      <w:r w:rsidRPr="00826850">
        <w:t>NavigableSpace</w:t>
      </w:r>
      <w:proofErr w:type="spellEnd"/>
      <w:r w:rsidRPr="00826850">
        <w:t>. It is used to model a space that provide</w:t>
      </w:r>
      <w:r w:rsidR="001A64A9">
        <w:t>s</w:t>
      </w:r>
      <w:r w:rsidRPr="00826850">
        <w:t xml:space="preserve"> passages between </w:t>
      </w:r>
      <w:proofErr w:type="spellStart"/>
      <w:r w:rsidRPr="00826850">
        <w:t>GeneralSpaces</w:t>
      </w:r>
      <w:proofErr w:type="spellEnd"/>
      <w:r w:rsidRPr="00826850">
        <w:t xml:space="preserve">. Thereby, it typically describes openings (mainly doors but also windows) for horizontal transfer and entrances to staircase or lift cells for vertical transfers. Similarly to the </w:t>
      </w:r>
      <w:proofErr w:type="spellStart"/>
      <w:r w:rsidRPr="00826850">
        <w:t>GeneralSpace</w:t>
      </w:r>
      <w:proofErr w:type="spellEnd"/>
      <w:r w:rsidRPr="00826850">
        <w:t xml:space="preserve"> class, </w:t>
      </w:r>
      <w:proofErr w:type="spellStart"/>
      <w:r w:rsidR="009C3D7D" w:rsidRPr="00826850">
        <w:t>TransferSpace</w:t>
      </w:r>
      <w:proofErr w:type="spellEnd"/>
      <w:r w:rsidRPr="00826850">
        <w:t xml:space="preserve"> carries a </w:t>
      </w:r>
      <w:r w:rsidRPr="00826850">
        <w:rPr>
          <w:i/>
        </w:rPr>
        <w:t xml:space="preserve">function </w:t>
      </w:r>
      <w:r w:rsidR="00363924">
        <w:rPr>
          <w:rFonts w:hint="eastAsia"/>
          <w:lang w:eastAsia="ko-KR"/>
        </w:rPr>
        <w:t>property</w:t>
      </w:r>
      <w:r w:rsidR="00363924">
        <w:t xml:space="preserve"> </w:t>
      </w:r>
      <w:r w:rsidRPr="00826850">
        <w:t>that describe</w:t>
      </w:r>
      <w:r w:rsidR="003566B5">
        <w:t xml:space="preserve">s whether the space is an </w:t>
      </w:r>
      <w:proofErr w:type="spellStart"/>
      <w:r w:rsidR="003566B5">
        <w:t>AnchorSpace</w:t>
      </w:r>
      <w:proofErr w:type="spellEnd"/>
      <w:r w:rsidR="003566B5">
        <w:t xml:space="preserve"> (a space allowing to connect the indoor and the outdoor) or a </w:t>
      </w:r>
      <w:proofErr w:type="spellStart"/>
      <w:r w:rsidR="003566B5">
        <w:t>BoundarySpace</w:t>
      </w:r>
      <w:proofErr w:type="spellEnd"/>
      <w:r w:rsidR="003566B5">
        <w:t xml:space="preserve"> (a space connecting two </w:t>
      </w:r>
      <w:r w:rsidR="009F373D">
        <w:t>indoor or</w:t>
      </w:r>
      <w:r w:rsidR="00511C1E">
        <w:t xml:space="preserve"> two</w:t>
      </w:r>
      <w:r w:rsidR="009F373D">
        <w:t xml:space="preserve"> outdoor </w:t>
      </w:r>
      <w:r w:rsidR="003566B5">
        <w:t>spaces)</w:t>
      </w:r>
      <w:r w:rsidRPr="00826850">
        <w:t>.</w:t>
      </w:r>
      <w:r w:rsidR="00226DDE">
        <w:t xml:space="preserve"> Another of its </w:t>
      </w:r>
      <w:r w:rsidR="00363924">
        <w:rPr>
          <w:rFonts w:hint="eastAsia"/>
          <w:lang w:eastAsia="ko-KR"/>
        </w:rPr>
        <w:t>property</w:t>
      </w:r>
      <w:r w:rsidR="00363924">
        <w:t xml:space="preserve"> </w:t>
      </w:r>
      <w:r w:rsidR="00226DDE">
        <w:t xml:space="preserve">is </w:t>
      </w:r>
      <w:r w:rsidR="00226DDE" w:rsidRPr="004B5677">
        <w:rPr>
          <w:i/>
          <w:iCs/>
        </w:rPr>
        <w:t>type</w:t>
      </w:r>
      <w:r w:rsidR="00BF10A4">
        <w:t xml:space="preserve"> which specified through a </w:t>
      </w:r>
      <w:proofErr w:type="spellStart"/>
      <w:r w:rsidR="00BF10A4">
        <w:t>codeList</w:t>
      </w:r>
      <w:proofErr w:type="spellEnd"/>
      <w:r w:rsidR="00BF10A4">
        <w:t xml:space="preserve"> the </w:t>
      </w:r>
      <w:proofErr w:type="spellStart"/>
      <w:r w:rsidR="00BF10A4">
        <w:t>TransferSpaceType</w:t>
      </w:r>
      <w:proofErr w:type="spellEnd"/>
      <w:r w:rsidR="00BF10A4">
        <w:t xml:space="preserve"> (</w:t>
      </w:r>
      <w:r w:rsidR="00B84AE0">
        <w:t>Door or Window</w:t>
      </w:r>
      <w:r w:rsidR="00BF10A4">
        <w:t>).</w:t>
      </w:r>
      <w:r w:rsidR="00226DDE">
        <w:t xml:space="preserve"> </w:t>
      </w:r>
    </w:p>
    <w:bookmarkEnd w:id="975"/>
    <w:bookmarkEnd w:id="976"/>
    <w:p w14:paraId="2BC70561" w14:textId="3E633681" w:rsidR="002254D9" w:rsidRPr="00826850" w:rsidRDefault="000D0711" w:rsidP="002254D9">
      <w:pPr>
        <w:keepNext/>
        <w:jc w:val="center"/>
      </w:pPr>
      <w:r w:rsidRPr="000D0711">
        <w:rPr>
          <w:noProof/>
        </w:rPr>
        <w:t xml:space="preserve"> </w:t>
      </w:r>
      <w:r>
        <w:rPr>
          <w:noProof/>
        </w:rPr>
        <w:drawing>
          <wp:inline distT="0" distB="0" distL="0" distR="0" wp14:anchorId="0469BBE3" wp14:editId="3D9C3553">
            <wp:extent cx="3710884" cy="1805952"/>
            <wp:effectExtent l="0" t="0" r="0" b="0"/>
            <wp:docPr id="126426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61746" name="Picture 1"/>
                    <pic:cNvPicPr/>
                  </pic:nvPicPr>
                  <pic:blipFill>
                    <a:blip r:embed="rId58"/>
                    <a:srcRect t="160" b="160"/>
                    <a:stretch>
                      <a:fillRect/>
                    </a:stretch>
                  </pic:blipFill>
                  <pic:spPr bwMode="auto">
                    <a:xfrm>
                      <a:off x="0" y="0"/>
                      <a:ext cx="3710884" cy="1805952"/>
                    </a:xfrm>
                    <a:prstGeom prst="rect">
                      <a:avLst/>
                    </a:prstGeom>
                    <a:ln>
                      <a:noFill/>
                    </a:ln>
                    <a:extLst>
                      <a:ext uri="{53640926-AAD7-44D8-BBD7-CCE9431645EC}">
                        <a14:shadowObscured xmlns:a14="http://schemas.microsoft.com/office/drawing/2010/main"/>
                      </a:ext>
                    </a:extLst>
                  </pic:spPr>
                </pic:pic>
              </a:graphicData>
            </a:graphic>
          </wp:inline>
        </w:drawing>
      </w:r>
    </w:p>
    <w:p w14:paraId="0D261C41" w14:textId="77777777" w:rsidR="002254D9" w:rsidRPr="00826850" w:rsidRDefault="002254D9" w:rsidP="002254D9">
      <w:pPr>
        <w:pStyle w:val="Caption"/>
        <w:rPr>
          <w:rFonts w:cs="Times New Roman"/>
          <w:szCs w:val="24"/>
        </w:rPr>
      </w:pPr>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Pr>
          <w:rFonts w:cs="Times New Roman"/>
          <w:noProof/>
          <w:szCs w:val="24"/>
        </w:rPr>
        <w:t>29</w:t>
      </w:r>
      <w:r w:rsidRPr="00826850">
        <w:rPr>
          <w:rFonts w:cs="Times New Roman"/>
          <w:szCs w:val="24"/>
        </w:rPr>
        <w:fldChar w:fldCharType="end"/>
      </w:r>
      <w:r w:rsidRPr="00826850">
        <w:rPr>
          <w:rFonts w:cs="Times New Roman"/>
          <w:szCs w:val="24"/>
        </w:rPr>
        <w:t xml:space="preserve">: </w:t>
      </w:r>
      <w:proofErr w:type="spellStart"/>
      <w:r w:rsidRPr="00826850">
        <w:rPr>
          <w:rFonts w:cs="Times New Roman"/>
          <w:szCs w:val="24"/>
        </w:rPr>
        <w:t>Transfer</w:t>
      </w:r>
      <w:del w:id="978" w:author="Taehoon KIM" w:date="2024-09-20T02:18:00Z" w16du:dateUtc="2024-09-19T17:18:00Z">
        <w:r w:rsidRPr="00826850" w:rsidDel="00B43B7D">
          <w:rPr>
            <w:rFonts w:cs="Times New Roman"/>
            <w:szCs w:val="24"/>
          </w:rPr>
          <w:delText xml:space="preserve"> </w:delText>
        </w:r>
      </w:del>
      <w:r w:rsidRPr="00826850">
        <w:rPr>
          <w:rFonts w:cs="Times New Roman"/>
          <w:szCs w:val="24"/>
        </w:rPr>
        <w:t>Space</w:t>
      </w:r>
      <w:proofErr w:type="spellEnd"/>
      <w:r w:rsidRPr="00826850">
        <w:rPr>
          <w:rFonts w:cs="Times New Roman"/>
          <w:szCs w:val="24"/>
        </w:rPr>
        <w:t xml:space="preserve"> and </w:t>
      </w:r>
      <w:proofErr w:type="spellStart"/>
      <w:r w:rsidRPr="00826850">
        <w:rPr>
          <w:rFonts w:cs="Times New Roman"/>
          <w:szCs w:val="24"/>
        </w:rPr>
        <w:t>its</w:t>
      </w:r>
      <w:proofErr w:type="spellEnd"/>
      <w:r w:rsidRPr="00826850">
        <w:rPr>
          <w:rFonts w:cs="Times New Roman"/>
          <w:szCs w:val="24"/>
        </w:rPr>
        <w:t xml:space="preserve"> </w:t>
      </w:r>
      <w:proofErr w:type="spellStart"/>
      <w:r w:rsidRPr="00826850">
        <w:rPr>
          <w:rFonts w:cs="Times New Roman"/>
          <w:szCs w:val="24"/>
        </w:rPr>
        <w:t>related</w:t>
      </w:r>
      <w:proofErr w:type="spellEnd"/>
      <w:r w:rsidRPr="00826850">
        <w:rPr>
          <w:rFonts w:cs="Times New Roman"/>
          <w:szCs w:val="24"/>
        </w:rPr>
        <w:t xml:space="preserve"> </w:t>
      </w:r>
      <w:proofErr w:type="spellStart"/>
      <w:r w:rsidRPr="00826850">
        <w:rPr>
          <w:rFonts w:cs="Times New Roman"/>
          <w:szCs w:val="24"/>
        </w:rPr>
        <w:t>class</w:t>
      </w:r>
      <w:proofErr w:type="spellEnd"/>
      <w:r w:rsidRPr="00826850">
        <w:rPr>
          <w:rFonts w:cs="Times New Roman"/>
          <w:szCs w:val="24"/>
        </w:rPr>
        <w:t xml:space="preserve">: </w:t>
      </w:r>
      <w:proofErr w:type="spellStart"/>
      <w:r w:rsidRPr="00826850">
        <w:rPr>
          <w:rFonts w:cs="Times New Roman"/>
          <w:szCs w:val="24"/>
        </w:rPr>
        <w:t>NavigableSpace</w:t>
      </w:r>
      <w:proofErr w:type="spellEnd"/>
    </w:p>
    <w:p w14:paraId="06CE19F8" w14:textId="77777777" w:rsidR="002254D9" w:rsidRPr="0049681B" w:rsidRDefault="002254D9" w:rsidP="00D56A17">
      <w:pPr>
        <w:rPr>
          <w:lang w:val="de-DE"/>
        </w:rPr>
      </w:pPr>
    </w:p>
    <w:p w14:paraId="53C1CA7E" w14:textId="77777777" w:rsidR="00D56A17" w:rsidRPr="00826850" w:rsidRDefault="00D56A17" w:rsidP="00D56A17">
      <w:pPr>
        <w:pStyle w:val="Heading3"/>
        <w:tabs>
          <w:tab w:val="left" w:pos="660"/>
          <w:tab w:val="left" w:pos="880"/>
        </w:tabs>
        <w:suppressAutoHyphens/>
        <w:spacing w:before="60" w:after="120" w:line="-230" w:lineRule="auto"/>
        <w:jc w:val="both"/>
        <w:rPr>
          <w:szCs w:val="24"/>
        </w:rPr>
      </w:pPr>
      <w:bookmarkStart w:id="979" w:name="_Ref81470040"/>
      <w:bookmarkStart w:id="980" w:name="_Toc177698577"/>
      <w:proofErr w:type="spellStart"/>
      <w:r w:rsidRPr="00826850">
        <w:rPr>
          <w:szCs w:val="24"/>
        </w:rPr>
        <w:t>NavigableBoundary</w:t>
      </w:r>
      <w:bookmarkEnd w:id="979"/>
      <w:bookmarkEnd w:id="980"/>
      <w:proofErr w:type="spellEnd"/>
    </w:p>
    <w:p w14:paraId="1CF1B3CE" w14:textId="2F6FB1C6" w:rsidR="00D56A17" w:rsidRPr="00826850" w:rsidRDefault="00D56A17" w:rsidP="0049681B">
      <w:pPr>
        <w:jc w:val="both"/>
      </w:pPr>
      <w:bookmarkStart w:id="981" w:name="OLE_LINK52"/>
      <w:r w:rsidRPr="00826850">
        <w:t xml:space="preserve">The </w:t>
      </w:r>
      <w:bookmarkStart w:id="982" w:name="_Hlk161397498"/>
      <w:proofErr w:type="spellStart"/>
      <w:r w:rsidRPr="00826850">
        <w:t>NavigableBoundary</w:t>
      </w:r>
      <w:proofErr w:type="spellEnd"/>
      <w:r w:rsidRPr="00826850">
        <w:t xml:space="preserve"> class </w:t>
      </w:r>
      <w:bookmarkEnd w:id="982"/>
      <w:r w:rsidRPr="00826850">
        <w:t>is a speciali</w:t>
      </w:r>
      <w:r w:rsidR="002411DC">
        <w:t>z</w:t>
      </w:r>
      <w:r w:rsidRPr="00826850">
        <w:t xml:space="preserve">ation of a </w:t>
      </w:r>
      <w:proofErr w:type="spellStart"/>
      <w:r w:rsidRPr="00826850">
        <w:t>CellBoundary</w:t>
      </w:r>
      <w:proofErr w:type="spellEnd"/>
      <w:r w:rsidRPr="00826850">
        <w:t xml:space="preserve"> and provides further information related to </w:t>
      </w:r>
      <w:proofErr w:type="spellStart"/>
      <w:r w:rsidRPr="00826850">
        <w:t>NavigableSpace</w:t>
      </w:r>
      <w:proofErr w:type="spellEnd"/>
      <w:r w:rsidRPr="00826850">
        <w:t xml:space="preserve"> (</w:t>
      </w:r>
      <w:r w:rsidRPr="00826850">
        <w:fldChar w:fldCharType="begin"/>
      </w:r>
      <w:r w:rsidRPr="00826850">
        <w:instrText xml:space="preserve"> REF _Ref81471393 \h  \* MERGEFORMAT </w:instrText>
      </w:r>
      <w:r w:rsidRPr="00826850">
        <w:fldChar w:fldCharType="separate"/>
      </w:r>
      <w:r w:rsidR="00255A88" w:rsidRPr="00826850">
        <w:t xml:space="preserve">Figure </w:t>
      </w:r>
      <w:r w:rsidR="00255A88">
        <w:rPr>
          <w:noProof/>
        </w:rPr>
        <w:t>30</w:t>
      </w:r>
      <w:r w:rsidRPr="00826850">
        <w:fldChar w:fldCharType="end"/>
      </w:r>
      <w:r w:rsidRPr="00826850">
        <w:t xml:space="preserve">). As illustrated in </w:t>
      </w:r>
      <w:r w:rsidRPr="00826850">
        <w:fldChar w:fldCharType="begin"/>
      </w:r>
      <w:r w:rsidRPr="00826850">
        <w:instrText xml:space="preserve"> REF _Ref58839981 \h  \* MERGEFORMAT </w:instrText>
      </w:r>
      <w:r w:rsidRPr="00826850">
        <w:fldChar w:fldCharType="separate"/>
      </w:r>
      <w:r w:rsidR="00255A88" w:rsidRPr="00255A88">
        <w:t xml:space="preserve">Figure </w:t>
      </w:r>
      <w:r w:rsidR="00255A88" w:rsidRPr="00255A88">
        <w:rPr>
          <w:noProof/>
        </w:rPr>
        <w:t>26</w:t>
      </w:r>
      <w:r w:rsidRPr="00826850">
        <w:fldChar w:fldCharType="end"/>
      </w:r>
      <w:r w:rsidRPr="00826850">
        <w:t xml:space="preserve">, it typically represents the space boundaries that correspond to entrances or exits through which agents navigate from one cell to another. </w:t>
      </w:r>
      <w:r w:rsidR="002411DC">
        <w:t xml:space="preserve">The </w:t>
      </w:r>
      <w:proofErr w:type="spellStart"/>
      <w:r w:rsidR="002411DC" w:rsidRPr="00826850">
        <w:t>NavigableBoundary</w:t>
      </w:r>
      <w:proofErr w:type="spellEnd"/>
      <w:r w:rsidR="002411DC" w:rsidRPr="00826850">
        <w:t xml:space="preserve"> class</w:t>
      </w:r>
      <w:r w:rsidRPr="00826850">
        <w:t xml:space="preserve"> is therefore mainly found between </w:t>
      </w:r>
      <w:proofErr w:type="spellStart"/>
      <w:r w:rsidRPr="00826850">
        <w:t>GeneralSpace</w:t>
      </w:r>
      <w:proofErr w:type="spellEnd"/>
      <w:r w:rsidRPr="00826850">
        <w:t xml:space="preserve"> and </w:t>
      </w:r>
      <w:proofErr w:type="spellStart"/>
      <w:r w:rsidRPr="00826850">
        <w:t>TransferSpace</w:t>
      </w:r>
      <w:proofErr w:type="spellEnd"/>
      <w:r w:rsidRPr="00826850">
        <w:t xml:space="preserve"> cells but can happen between two </w:t>
      </w:r>
      <w:proofErr w:type="spellStart"/>
      <w:r w:rsidRPr="00826850">
        <w:t>GeneralSpace</w:t>
      </w:r>
      <w:proofErr w:type="spellEnd"/>
      <w:r w:rsidRPr="00826850">
        <w:t xml:space="preserve"> cells as well </w:t>
      </w:r>
      <w:r w:rsidR="002411DC">
        <w:t>such as</w:t>
      </w:r>
      <w:r w:rsidRPr="00826850">
        <w:t xml:space="preserve"> in the case of a room subdivided to distinguish areas of different purposes. </w:t>
      </w:r>
    </w:p>
    <w:p w14:paraId="7F8BA36C" w14:textId="68CE5732" w:rsidR="00D56A17" w:rsidRDefault="00D56A17" w:rsidP="0049681B">
      <w:pPr>
        <w:jc w:val="both"/>
      </w:pPr>
      <w:bookmarkStart w:id="983" w:name="OLE_LINK53"/>
      <w:bookmarkEnd w:id="981"/>
      <w:r w:rsidRPr="00826850">
        <w:t xml:space="preserve">A </w:t>
      </w:r>
      <w:proofErr w:type="spellStart"/>
      <w:r w:rsidRPr="00826850">
        <w:t>NavigableSpace</w:t>
      </w:r>
      <w:proofErr w:type="spellEnd"/>
      <w:r w:rsidRPr="00826850">
        <w:t xml:space="preserve"> is necessarily bound by at least one </w:t>
      </w:r>
      <w:proofErr w:type="spellStart"/>
      <w:r w:rsidRPr="00826850">
        <w:t>NavigableBoundary</w:t>
      </w:r>
      <w:proofErr w:type="spellEnd"/>
      <w:r w:rsidRPr="00826850">
        <w:t xml:space="preserve">. In the specific case of a </w:t>
      </w:r>
      <w:proofErr w:type="spellStart"/>
      <w:r w:rsidRPr="00826850">
        <w:t>TransferSpace</w:t>
      </w:r>
      <w:proofErr w:type="spellEnd"/>
      <w:r w:rsidRPr="00826850">
        <w:t xml:space="preserve">, it is expected to have at least two </w:t>
      </w:r>
      <w:proofErr w:type="spellStart"/>
      <w:r w:rsidRPr="00826850">
        <w:t>NavigableBoundary</w:t>
      </w:r>
      <w:proofErr w:type="spellEnd"/>
      <w:r w:rsidRPr="00826850">
        <w:t xml:space="preserve"> instances bound to it, as a </w:t>
      </w:r>
      <w:proofErr w:type="spellStart"/>
      <w:r w:rsidRPr="00826850">
        <w:t>TransferSpace</w:t>
      </w:r>
      <w:proofErr w:type="spellEnd"/>
      <w:r w:rsidRPr="00826850">
        <w:t xml:space="preserve"> serve</w:t>
      </w:r>
      <w:r w:rsidR="0068001F">
        <w:t>s</w:t>
      </w:r>
      <w:r w:rsidRPr="00826850">
        <w:t xml:space="preserve"> for transition between connected spaces.</w:t>
      </w:r>
    </w:p>
    <w:p w14:paraId="341184A4" w14:textId="42BA7831" w:rsidR="0066083E" w:rsidRDefault="0066083E" w:rsidP="0049681B">
      <w:pPr>
        <w:jc w:val="both"/>
      </w:pPr>
      <w:bookmarkStart w:id="984" w:name="_Hlk177691266"/>
      <w:bookmarkStart w:id="985" w:name="OLE_LINK54"/>
      <w:bookmarkEnd w:id="983"/>
      <w:r>
        <w:t xml:space="preserve">The class carries </w:t>
      </w:r>
      <w:r w:rsidR="007817D4">
        <w:t xml:space="preserve">a </w:t>
      </w:r>
      <w:proofErr w:type="spellStart"/>
      <w:r w:rsidR="007817D4" w:rsidRPr="004B5677">
        <w:rPr>
          <w:i/>
          <w:iCs/>
        </w:rPr>
        <w:t>boundaryOrientation</w:t>
      </w:r>
      <w:proofErr w:type="spellEnd"/>
      <w:r w:rsidR="007817D4">
        <w:t xml:space="preserve"> </w:t>
      </w:r>
      <w:r w:rsidR="002254D9">
        <w:t xml:space="preserve">property </w:t>
      </w:r>
      <w:r w:rsidR="007817D4">
        <w:t xml:space="preserve">and a </w:t>
      </w:r>
      <w:proofErr w:type="spellStart"/>
      <w:r w:rsidR="00144570" w:rsidRPr="004B5677">
        <w:rPr>
          <w:i/>
          <w:iCs/>
        </w:rPr>
        <w:t>n</w:t>
      </w:r>
      <w:r w:rsidR="007817D4" w:rsidRPr="004B5677">
        <w:rPr>
          <w:i/>
          <w:iCs/>
        </w:rPr>
        <w:t>avi</w:t>
      </w:r>
      <w:r w:rsidR="00144570" w:rsidRPr="004B5677">
        <w:rPr>
          <w:i/>
          <w:iCs/>
        </w:rPr>
        <w:t>gableBoundary</w:t>
      </w:r>
      <w:r w:rsidR="00144570">
        <w:rPr>
          <w:i/>
          <w:iCs/>
        </w:rPr>
        <w:t>Function</w:t>
      </w:r>
      <w:proofErr w:type="spellEnd"/>
      <w:r w:rsidR="00144570">
        <w:t xml:space="preserve"> </w:t>
      </w:r>
      <w:r w:rsidR="002254D9">
        <w:t xml:space="preserve">property </w:t>
      </w:r>
      <w:r w:rsidR="003566B5">
        <w:t xml:space="preserve">specifying </w:t>
      </w:r>
      <w:r w:rsidR="00511C1E">
        <w:t>i</w:t>
      </w:r>
      <w:r w:rsidR="003566B5">
        <w:t>f the boundary</w:t>
      </w:r>
      <w:r w:rsidR="00511C1E">
        <w:t xml:space="preserve"> is an </w:t>
      </w:r>
      <w:proofErr w:type="spellStart"/>
      <w:r w:rsidR="00511C1E" w:rsidRPr="004B5677">
        <w:rPr>
          <w:i/>
          <w:iCs/>
        </w:rPr>
        <w:t>AnchorBoundary</w:t>
      </w:r>
      <w:proofErr w:type="spellEnd"/>
      <w:r w:rsidR="00511C1E">
        <w:t xml:space="preserve"> or a </w:t>
      </w:r>
      <w:proofErr w:type="spellStart"/>
      <w:r w:rsidR="00511C1E" w:rsidRPr="004B5677">
        <w:rPr>
          <w:i/>
          <w:iCs/>
        </w:rPr>
        <w:t>ConnectionBoundary</w:t>
      </w:r>
      <w:proofErr w:type="spellEnd"/>
      <w:r w:rsidR="00511C1E">
        <w:rPr>
          <w:i/>
          <w:iCs/>
        </w:rPr>
        <w:t xml:space="preserve"> </w:t>
      </w:r>
      <w:r w:rsidR="00511C1E" w:rsidRPr="004B5677">
        <w:t>(</w:t>
      </w:r>
      <w:r w:rsidR="00511C1E">
        <w:t xml:space="preserve">see subsection </w:t>
      </w:r>
      <w:r w:rsidR="00511C1E">
        <w:fldChar w:fldCharType="begin"/>
      </w:r>
      <w:r w:rsidR="00511C1E">
        <w:instrText xml:space="preserve"> REF _Ref158131753 \r \h </w:instrText>
      </w:r>
      <w:r w:rsidR="002254D9">
        <w:instrText xml:space="preserve"> \* MERGEFORMAT </w:instrText>
      </w:r>
      <w:r w:rsidR="00511C1E">
        <w:fldChar w:fldCharType="separate"/>
      </w:r>
      <w:r w:rsidR="00255A88">
        <w:t>8.5.2</w:t>
      </w:r>
      <w:r w:rsidR="00511C1E">
        <w:fldChar w:fldCharType="end"/>
      </w:r>
      <w:r w:rsidR="00511C1E">
        <w:t xml:space="preserve"> for more details</w:t>
      </w:r>
      <w:r w:rsidR="00511C1E" w:rsidRPr="004B5677">
        <w:t>)</w:t>
      </w:r>
      <w:r w:rsidR="00511C1E">
        <w:t>.</w:t>
      </w:r>
    </w:p>
    <w:bookmarkEnd w:id="984"/>
    <w:bookmarkEnd w:id="985"/>
    <w:p w14:paraId="36DA0F00" w14:textId="06A1BBB5" w:rsidR="002254D9" w:rsidRPr="00826850" w:rsidRDefault="000D0711" w:rsidP="002254D9">
      <w:pPr>
        <w:keepNext/>
        <w:jc w:val="center"/>
      </w:pPr>
      <w:r w:rsidRPr="000D0711">
        <w:rPr>
          <w:noProof/>
        </w:rPr>
        <w:lastRenderedPageBreak/>
        <w:t xml:space="preserve"> </w:t>
      </w:r>
      <w:r>
        <w:rPr>
          <w:noProof/>
        </w:rPr>
        <w:drawing>
          <wp:inline distT="0" distB="0" distL="0" distR="0" wp14:anchorId="3FF81E60" wp14:editId="74FB46E1">
            <wp:extent cx="4784687" cy="1820261"/>
            <wp:effectExtent l="0" t="0" r="3810" b="0"/>
            <wp:docPr id="503066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66649" name="Picture 1"/>
                    <pic:cNvPicPr/>
                  </pic:nvPicPr>
                  <pic:blipFill>
                    <a:blip r:embed="rId59"/>
                    <a:srcRect t="814" b="814"/>
                    <a:stretch>
                      <a:fillRect/>
                    </a:stretch>
                  </pic:blipFill>
                  <pic:spPr bwMode="auto">
                    <a:xfrm>
                      <a:off x="0" y="0"/>
                      <a:ext cx="4784687" cy="1820261"/>
                    </a:xfrm>
                    <a:prstGeom prst="rect">
                      <a:avLst/>
                    </a:prstGeom>
                    <a:ln>
                      <a:noFill/>
                    </a:ln>
                    <a:extLst>
                      <a:ext uri="{53640926-AAD7-44D8-BBD7-CCE9431645EC}">
                        <a14:shadowObscured xmlns:a14="http://schemas.microsoft.com/office/drawing/2010/main"/>
                      </a:ext>
                    </a:extLst>
                  </pic:spPr>
                </pic:pic>
              </a:graphicData>
            </a:graphic>
          </wp:inline>
        </w:drawing>
      </w:r>
    </w:p>
    <w:p w14:paraId="667E3EFA" w14:textId="77777777" w:rsidR="002254D9" w:rsidRPr="00826850" w:rsidRDefault="002254D9" w:rsidP="002254D9">
      <w:pPr>
        <w:pStyle w:val="Caption"/>
        <w:rPr>
          <w:rFonts w:cs="Times New Roman"/>
          <w:szCs w:val="24"/>
        </w:rPr>
      </w:pPr>
      <w:bookmarkStart w:id="986" w:name="_Ref81471393"/>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Pr>
          <w:rFonts w:cs="Times New Roman"/>
          <w:noProof/>
          <w:szCs w:val="24"/>
        </w:rPr>
        <w:t>30</w:t>
      </w:r>
      <w:r w:rsidRPr="00826850">
        <w:rPr>
          <w:rFonts w:cs="Times New Roman"/>
          <w:szCs w:val="24"/>
        </w:rPr>
        <w:fldChar w:fldCharType="end"/>
      </w:r>
      <w:bookmarkEnd w:id="986"/>
      <w:r w:rsidRPr="00826850">
        <w:rPr>
          <w:rFonts w:cs="Times New Roman"/>
          <w:szCs w:val="24"/>
        </w:rPr>
        <w:t xml:space="preserve">: </w:t>
      </w:r>
      <w:proofErr w:type="spellStart"/>
      <w:r w:rsidRPr="00826850">
        <w:rPr>
          <w:rFonts w:cs="Times New Roman"/>
          <w:szCs w:val="24"/>
        </w:rPr>
        <w:t>Navigable</w:t>
      </w:r>
      <w:del w:id="987" w:author="Taehoon KIM" w:date="2024-09-20T02:18:00Z" w16du:dateUtc="2024-09-19T17:18:00Z">
        <w:r w:rsidRPr="00826850" w:rsidDel="00B43B7D">
          <w:rPr>
            <w:rFonts w:cs="Times New Roman"/>
            <w:szCs w:val="24"/>
          </w:rPr>
          <w:delText xml:space="preserve"> </w:delText>
        </w:r>
      </w:del>
      <w:r w:rsidRPr="00826850">
        <w:rPr>
          <w:rFonts w:cs="Times New Roman"/>
          <w:szCs w:val="24"/>
        </w:rPr>
        <w:t>Boundary</w:t>
      </w:r>
      <w:proofErr w:type="spellEnd"/>
      <w:r w:rsidRPr="00826850">
        <w:rPr>
          <w:rFonts w:cs="Times New Roman"/>
          <w:szCs w:val="24"/>
        </w:rPr>
        <w:t xml:space="preserve"> and </w:t>
      </w:r>
      <w:proofErr w:type="spellStart"/>
      <w:r w:rsidRPr="00826850">
        <w:rPr>
          <w:rFonts w:cs="Times New Roman"/>
          <w:szCs w:val="24"/>
        </w:rPr>
        <w:t>its</w:t>
      </w:r>
      <w:proofErr w:type="spellEnd"/>
      <w:r w:rsidRPr="00826850">
        <w:rPr>
          <w:rFonts w:cs="Times New Roman"/>
          <w:szCs w:val="24"/>
        </w:rPr>
        <w:t xml:space="preserve"> </w:t>
      </w:r>
      <w:proofErr w:type="spellStart"/>
      <w:r w:rsidRPr="00826850">
        <w:rPr>
          <w:rFonts w:cs="Times New Roman"/>
          <w:szCs w:val="24"/>
        </w:rPr>
        <w:t>related</w:t>
      </w:r>
      <w:proofErr w:type="spellEnd"/>
      <w:r w:rsidRPr="00826850">
        <w:rPr>
          <w:rFonts w:cs="Times New Roman"/>
          <w:szCs w:val="24"/>
        </w:rPr>
        <w:t xml:space="preserve"> </w:t>
      </w:r>
      <w:proofErr w:type="spellStart"/>
      <w:r w:rsidRPr="00826850">
        <w:rPr>
          <w:rFonts w:cs="Times New Roman"/>
          <w:szCs w:val="24"/>
        </w:rPr>
        <w:t>class</w:t>
      </w:r>
      <w:proofErr w:type="spellEnd"/>
      <w:r w:rsidRPr="00826850">
        <w:rPr>
          <w:rFonts w:cs="Times New Roman"/>
          <w:szCs w:val="24"/>
        </w:rPr>
        <w:t xml:space="preserve">: </w:t>
      </w:r>
      <w:proofErr w:type="spellStart"/>
      <w:r w:rsidRPr="00826850">
        <w:rPr>
          <w:rFonts w:cs="Times New Roman"/>
          <w:szCs w:val="24"/>
        </w:rPr>
        <w:t>CellBoundary</w:t>
      </w:r>
      <w:proofErr w:type="spellEnd"/>
    </w:p>
    <w:p w14:paraId="55DDBE4A" w14:textId="77777777" w:rsidR="002254D9" w:rsidRPr="0049681B" w:rsidRDefault="002254D9" w:rsidP="00D56A17">
      <w:pPr>
        <w:rPr>
          <w:lang w:val="de-DE"/>
        </w:rPr>
      </w:pPr>
    </w:p>
    <w:p w14:paraId="2B097247" w14:textId="77777777" w:rsidR="00D56A17" w:rsidRPr="00826850" w:rsidRDefault="00D56A17" w:rsidP="00D56A17">
      <w:pPr>
        <w:pStyle w:val="Heading3"/>
        <w:tabs>
          <w:tab w:val="left" w:pos="660"/>
          <w:tab w:val="left" w:pos="880"/>
        </w:tabs>
        <w:suppressAutoHyphens/>
        <w:spacing w:before="60" w:after="120" w:line="-230" w:lineRule="auto"/>
        <w:jc w:val="both"/>
        <w:rPr>
          <w:szCs w:val="24"/>
        </w:rPr>
      </w:pPr>
      <w:bookmarkStart w:id="988" w:name="_Toc177698578"/>
      <w:proofErr w:type="spellStart"/>
      <w:r w:rsidRPr="00826850">
        <w:rPr>
          <w:szCs w:val="24"/>
        </w:rPr>
        <w:t>NonNavigableSpace</w:t>
      </w:r>
      <w:bookmarkEnd w:id="988"/>
      <w:proofErr w:type="spellEnd"/>
    </w:p>
    <w:p w14:paraId="2B13A5B8" w14:textId="3723F897" w:rsidR="00D56A17" w:rsidRDefault="00D56A17" w:rsidP="002254D9">
      <w:pPr>
        <w:jc w:val="both"/>
      </w:pPr>
      <w:bookmarkStart w:id="989" w:name="_Hlk177691347"/>
      <w:bookmarkStart w:id="990" w:name="OLE_LINK55"/>
      <w:r w:rsidRPr="00826850">
        <w:t xml:space="preserve">The </w:t>
      </w:r>
      <w:proofErr w:type="spellStart"/>
      <w:r w:rsidRPr="00826850">
        <w:t>NonNavigableSpace</w:t>
      </w:r>
      <w:proofErr w:type="spellEnd"/>
      <w:r w:rsidRPr="00826850">
        <w:t xml:space="preserve"> class represents cells that are occupied by obstacles (</w:t>
      </w:r>
      <w:r w:rsidRPr="00826850">
        <w:fldChar w:fldCharType="begin"/>
      </w:r>
      <w:r w:rsidRPr="00826850">
        <w:instrText xml:space="preserve"> REF _Ref81472091 \h  \* MERGEFORMAT </w:instrText>
      </w:r>
      <w:r w:rsidRPr="00826850">
        <w:fldChar w:fldCharType="separate"/>
      </w:r>
      <w:r w:rsidR="00255A88" w:rsidRPr="00826850">
        <w:t xml:space="preserve">Figure </w:t>
      </w:r>
      <w:r w:rsidR="00255A88">
        <w:rPr>
          <w:noProof/>
        </w:rPr>
        <w:t>31</w:t>
      </w:r>
      <w:r w:rsidRPr="00826850">
        <w:fldChar w:fldCharType="end"/>
      </w:r>
      <w:r w:rsidRPr="00826850">
        <w:t>). It can correspond to the structural elements of a building (walls, slabs, etc</w:t>
      </w:r>
      <w:r w:rsidR="00850D5F">
        <w:t>.</w:t>
      </w:r>
      <w:r w:rsidRPr="00826850">
        <w:t xml:space="preserve">) or other indoor features populating the space (furniture, appliances etc.). </w:t>
      </w:r>
      <w:proofErr w:type="spellStart"/>
      <w:r w:rsidR="00212872" w:rsidRPr="00826850">
        <w:t>NonNavigableSpace</w:t>
      </w:r>
      <w:proofErr w:type="spellEnd"/>
      <w:r w:rsidRPr="00826850">
        <w:t xml:space="preserve"> is a class without </w:t>
      </w:r>
      <w:proofErr w:type="gramStart"/>
      <w:r w:rsidR="00212872">
        <w:t>properties</w:t>
      </w:r>
      <w:r w:rsidRPr="00826850">
        <w:t>, but</w:t>
      </w:r>
      <w:proofErr w:type="gramEnd"/>
      <w:r w:rsidRPr="00826850">
        <w:t xml:space="preserve"> </w:t>
      </w:r>
      <w:r w:rsidR="00C66ABB">
        <w:t>allows</w:t>
      </w:r>
      <w:r w:rsidR="00C66ABB" w:rsidRPr="00826850">
        <w:t xml:space="preserve"> </w:t>
      </w:r>
      <w:r w:rsidRPr="00826850">
        <w:t xml:space="preserve">options to further </w:t>
      </w:r>
      <w:r w:rsidR="009C1D56" w:rsidRPr="00826850">
        <w:t>classify</w:t>
      </w:r>
      <w:r w:rsidRPr="00826850">
        <w:t xml:space="preserve"> non-navigable cells</w:t>
      </w:r>
      <w:bookmarkEnd w:id="989"/>
      <w:bookmarkEnd w:id="990"/>
      <w:r w:rsidRPr="00826850">
        <w:t>.</w:t>
      </w:r>
    </w:p>
    <w:p w14:paraId="47763B60" w14:textId="05AAC24F" w:rsidR="00363924" w:rsidRPr="00826850" w:rsidRDefault="000D0711" w:rsidP="00363924">
      <w:pPr>
        <w:keepNext/>
        <w:jc w:val="center"/>
      </w:pPr>
      <w:r w:rsidRPr="000D0711">
        <w:rPr>
          <w:noProof/>
        </w:rPr>
        <w:t xml:space="preserve"> </w:t>
      </w:r>
      <w:r>
        <w:rPr>
          <w:noProof/>
        </w:rPr>
        <w:drawing>
          <wp:inline distT="0" distB="0" distL="0" distR="0" wp14:anchorId="1381336E" wp14:editId="7FA49A9E">
            <wp:extent cx="2068476" cy="2684886"/>
            <wp:effectExtent l="0" t="0" r="1905" b="0"/>
            <wp:docPr id="22724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46456" name="Picture 1"/>
                    <pic:cNvPicPr/>
                  </pic:nvPicPr>
                  <pic:blipFill>
                    <a:blip r:embed="rId60"/>
                    <a:srcRect l="974" r="974"/>
                    <a:stretch>
                      <a:fillRect/>
                    </a:stretch>
                  </pic:blipFill>
                  <pic:spPr bwMode="auto">
                    <a:xfrm>
                      <a:off x="0" y="0"/>
                      <a:ext cx="2068476" cy="2684886"/>
                    </a:xfrm>
                    <a:prstGeom prst="rect">
                      <a:avLst/>
                    </a:prstGeom>
                    <a:ln>
                      <a:noFill/>
                    </a:ln>
                    <a:extLst>
                      <a:ext uri="{53640926-AAD7-44D8-BBD7-CCE9431645EC}">
                        <a14:shadowObscured xmlns:a14="http://schemas.microsoft.com/office/drawing/2010/main"/>
                      </a:ext>
                    </a:extLst>
                  </pic:spPr>
                </pic:pic>
              </a:graphicData>
            </a:graphic>
          </wp:inline>
        </w:drawing>
      </w:r>
    </w:p>
    <w:p w14:paraId="1DD0A20D" w14:textId="77777777" w:rsidR="00363924" w:rsidRPr="00826850" w:rsidRDefault="00363924" w:rsidP="00363924">
      <w:pPr>
        <w:pStyle w:val="Caption"/>
        <w:rPr>
          <w:rFonts w:cs="Times New Roman"/>
          <w:szCs w:val="24"/>
        </w:rPr>
      </w:pPr>
      <w:bookmarkStart w:id="991" w:name="_Ref81472091"/>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Pr>
          <w:rFonts w:cs="Times New Roman"/>
          <w:noProof/>
          <w:szCs w:val="24"/>
        </w:rPr>
        <w:t>31</w:t>
      </w:r>
      <w:r w:rsidRPr="00826850">
        <w:rPr>
          <w:rFonts w:cs="Times New Roman"/>
          <w:szCs w:val="24"/>
        </w:rPr>
        <w:fldChar w:fldCharType="end"/>
      </w:r>
      <w:bookmarkEnd w:id="991"/>
      <w:r w:rsidRPr="00826850">
        <w:rPr>
          <w:rFonts w:cs="Times New Roman"/>
          <w:szCs w:val="24"/>
        </w:rPr>
        <w:t xml:space="preserve">: </w:t>
      </w:r>
      <w:proofErr w:type="spellStart"/>
      <w:r w:rsidRPr="00826850">
        <w:rPr>
          <w:rFonts w:cs="Times New Roman"/>
          <w:szCs w:val="24"/>
        </w:rPr>
        <w:t>NonNavigableSpace</w:t>
      </w:r>
      <w:proofErr w:type="spellEnd"/>
      <w:r w:rsidRPr="00826850">
        <w:rPr>
          <w:rFonts w:cs="Times New Roman"/>
          <w:szCs w:val="24"/>
        </w:rPr>
        <w:t xml:space="preserve"> </w:t>
      </w:r>
      <w:proofErr w:type="spellStart"/>
      <w:r w:rsidRPr="00826850">
        <w:rPr>
          <w:rFonts w:cs="Times New Roman"/>
          <w:szCs w:val="24"/>
        </w:rPr>
        <w:t>its</w:t>
      </w:r>
      <w:proofErr w:type="spellEnd"/>
      <w:r w:rsidRPr="00826850">
        <w:rPr>
          <w:rFonts w:cs="Times New Roman"/>
          <w:szCs w:val="24"/>
        </w:rPr>
        <w:t xml:space="preserve"> </w:t>
      </w:r>
      <w:proofErr w:type="spellStart"/>
      <w:r w:rsidRPr="00826850">
        <w:rPr>
          <w:rFonts w:cs="Times New Roman"/>
          <w:szCs w:val="24"/>
        </w:rPr>
        <w:t>related</w:t>
      </w:r>
      <w:proofErr w:type="spellEnd"/>
      <w:r w:rsidRPr="00826850">
        <w:rPr>
          <w:rFonts w:cs="Times New Roman"/>
          <w:szCs w:val="24"/>
        </w:rPr>
        <w:t xml:space="preserve"> </w:t>
      </w:r>
      <w:proofErr w:type="spellStart"/>
      <w:r w:rsidRPr="00826850">
        <w:rPr>
          <w:rFonts w:cs="Times New Roman"/>
          <w:szCs w:val="24"/>
        </w:rPr>
        <w:t>class</w:t>
      </w:r>
      <w:proofErr w:type="spellEnd"/>
      <w:r w:rsidRPr="00826850">
        <w:rPr>
          <w:rFonts w:cs="Times New Roman"/>
          <w:szCs w:val="24"/>
        </w:rPr>
        <w:t xml:space="preserve">: </w:t>
      </w:r>
      <w:proofErr w:type="spellStart"/>
      <w:r w:rsidRPr="00826850">
        <w:rPr>
          <w:rFonts w:cs="Times New Roman"/>
          <w:szCs w:val="24"/>
        </w:rPr>
        <w:t>CellSpace</w:t>
      </w:r>
      <w:proofErr w:type="spellEnd"/>
    </w:p>
    <w:p w14:paraId="5F2FCA71" w14:textId="77777777" w:rsidR="00363924" w:rsidRPr="0049681B" w:rsidRDefault="00363924" w:rsidP="00F81F4B">
      <w:pPr>
        <w:jc w:val="both"/>
        <w:rPr>
          <w:lang w:val="de-DE"/>
        </w:rPr>
      </w:pPr>
    </w:p>
    <w:p w14:paraId="2BC93CA4" w14:textId="77777777" w:rsidR="00D56A17" w:rsidRPr="00826850" w:rsidRDefault="00D56A17" w:rsidP="00D56A17">
      <w:pPr>
        <w:pStyle w:val="Heading3"/>
        <w:tabs>
          <w:tab w:val="left" w:pos="660"/>
          <w:tab w:val="left" w:pos="880"/>
        </w:tabs>
        <w:suppressAutoHyphens/>
        <w:spacing w:before="60" w:after="120" w:line="-230" w:lineRule="auto"/>
        <w:jc w:val="both"/>
        <w:rPr>
          <w:szCs w:val="24"/>
        </w:rPr>
      </w:pPr>
      <w:bookmarkStart w:id="992" w:name="_Toc177698579"/>
      <w:proofErr w:type="spellStart"/>
      <w:r w:rsidRPr="00826850">
        <w:rPr>
          <w:szCs w:val="24"/>
        </w:rPr>
        <w:t>ObjectSpace</w:t>
      </w:r>
      <w:bookmarkEnd w:id="992"/>
      <w:proofErr w:type="spellEnd"/>
    </w:p>
    <w:p w14:paraId="27C75A4C" w14:textId="377220F3" w:rsidR="00D56A17" w:rsidRDefault="00D56A17" w:rsidP="004B5677">
      <w:pPr>
        <w:rPr>
          <w:i/>
          <w:iCs/>
        </w:rPr>
      </w:pPr>
      <w:bookmarkStart w:id="993" w:name="OLE_LINK56"/>
      <w:r w:rsidRPr="00826850">
        <w:t xml:space="preserve">The </w:t>
      </w:r>
      <w:proofErr w:type="spellStart"/>
      <w:r w:rsidRPr="00826850">
        <w:t>ObjectSpace</w:t>
      </w:r>
      <w:proofErr w:type="spellEnd"/>
      <w:r w:rsidRPr="00826850">
        <w:t xml:space="preserve"> (</w:t>
      </w:r>
      <w:r w:rsidRPr="00826850">
        <w:fldChar w:fldCharType="begin"/>
      </w:r>
      <w:r w:rsidRPr="00826850">
        <w:instrText xml:space="preserve"> REF _Ref81517664 \h  \* MERGEFORMAT </w:instrText>
      </w:r>
      <w:r w:rsidRPr="00826850">
        <w:fldChar w:fldCharType="separate"/>
      </w:r>
      <w:r w:rsidR="00255A88" w:rsidRPr="00826850">
        <w:t xml:space="preserve">Figure </w:t>
      </w:r>
      <w:r w:rsidR="00255A88">
        <w:rPr>
          <w:noProof/>
        </w:rPr>
        <w:t>32</w:t>
      </w:r>
      <w:r w:rsidRPr="00826850">
        <w:fldChar w:fldCharType="end"/>
      </w:r>
      <w:r w:rsidRPr="00826850">
        <w:t xml:space="preserve">) class is meant to bring additional details to a </w:t>
      </w:r>
      <w:proofErr w:type="spellStart"/>
      <w:r w:rsidRPr="00826850">
        <w:t>NonNavigableSpace</w:t>
      </w:r>
      <w:proofErr w:type="spellEnd"/>
      <w:r w:rsidRPr="00826850">
        <w:t xml:space="preserve"> when it contains some objects that makes it non</w:t>
      </w:r>
      <w:r w:rsidR="00131CCB">
        <w:rPr>
          <w:rFonts w:hint="eastAsia"/>
          <w:lang w:eastAsia="ko-KR"/>
        </w:rPr>
        <w:t>-</w:t>
      </w:r>
      <w:r w:rsidRPr="00826850">
        <w:t xml:space="preserve">navigable. The class has two </w:t>
      </w:r>
      <w:r w:rsidR="006653CA">
        <w:t>properties</w:t>
      </w:r>
      <w:r w:rsidRPr="00826850">
        <w:t xml:space="preserve">: </w:t>
      </w:r>
      <w:proofErr w:type="spellStart"/>
      <w:r w:rsidRPr="004B5677">
        <w:rPr>
          <w:i/>
          <w:iCs/>
        </w:rPr>
        <w:t>containedFeatures</w:t>
      </w:r>
      <w:proofErr w:type="spellEnd"/>
      <w:r w:rsidR="009F2EA0" w:rsidRPr="004B5677">
        <w:rPr>
          <w:i/>
          <w:iCs/>
        </w:rPr>
        <w:t xml:space="preserve"> (</w:t>
      </w:r>
      <w:r w:rsidR="001B771E" w:rsidRPr="004B5677">
        <w:rPr>
          <w:i/>
          <w:iCs/>
        </w:rPr>
        <w:t>I</w:t>
      </w:r>
      <w:r w:rsidR="009F2EA0" w:rsidRPr="004B5677">
        <w:rPr>
          <w:i/>
          <w:iCs/>
        </w:rPr>
        <w:t>nteger)</w:t>
      </w:r>
      <w:r w:rsidRPr="004B5677">
        <w:rPr>
          <w:i/>
          <w:iCs/>
        </w:rPr>
        <w:t xml:space="preserve">, </w:t>
      </w:r>
      <w:r w:rsidRPr="00826850">
        <w:t>and</w:t>
      </w:r>
      <w:r w:rsidR="001B771E">
        <w:rPr>
          <w:i/>
          <w:iCs/>
        </w:rPr>
        <w:t xml:space="preserve"> </w:t>
      </w:r>
      <w:r w:rsidRPr="004B5677">
        <w:rPr>
          <w:i/>
          <w:iCs/>
        </w:rPr>
        <w:t>description</w:t>
      </w:r>
      <w:r w:rsidR="001B771E" w:rsidRPr="004B5677">
        <w:rPr>
          <w:i/>
          <w:iCs/>
        </w:rPr>
        <w:t xml:space="preserve"> (</w:t>
      </w:r>
      <w:proofErr w:type="spellStart"/>
      <w:ins w:id="994" w:author="Taehoon KIM" w:date="2024-09-20T02:23:00Z" w16du:dateUtc="2024-09-19T17:23:00Z">
        <w:r w:rsidR="002A15F5">
          <w:rPr>
            <w:i/>
            <w:iCs/>
          </w:rPr>
          <w:t>Character</w:t>
        </w:r>
      </w:ins>
      <w:r w:rsidR="001B771E" w:rsidRPr="004B5677">
        <w:rPr>
          <w:i/>
          <w:iCs/>
        </w:rPr>
        <w:t>String</w:t>
      </w:r>
      <w:proofErr w:type="spellEnd"/>
      <w:r w:rsidR="001B771E" w:rsidRPr="004B5677">
        <w:rPr>
          <w:i/>
          <w:iCs/>
        </w:rPr>
        <w:t>)</w:t>
      </w:r>
      <w:r w:rsidR="001B771E">
        <w:rPr>
          <w:i/>
          <w:iCs/>
        </w:rPr>
        <w:t>.</w:t>
      </w:r>
      <w:bookmarkEnd w:id="993"/>
      <w:r w:rsidR="001B771E">
        <w:rPr>
          <w:i/>
          <w:iCs/>
        </w:rPr>
        <w:t xml:space="preserve"> </w:t>
      </w:r>
    </w:p>
    <w:p w14:paraId="466600FC" w14:textId="02ED02FB" w:rsidR="00363924" w:rsidRPr="00826850" w:rsidRDefault="000D0711" w:rsidP="00363924">
      <w:pPr>
        <w:keepNext/>
        <w:jc w:val="center"/>
      </w:pPr>
      <w:r w:rsidRPr="000D0711">
        <w:rPr>
          <w:noProof/>
        </w:rPr>
        <w:lastRenderedPageBreak/>
        <w:t xml:space="preserve"> </w:t>
      </w:r>
      <w:r>
        <w:rPr>
          <w:noProof/>
        </w:rPr>
        <w:drawing>
          <wp:inline distT="0" distB="0" distL="0" distR="0" wp14:anchorId="2771009D" wp14:editId="3B4A937D">
            <wp:extent cx="1675028" cy="1655343"/>
            <wp:effectExtent l="0" t="0" r="1905" b="0"/>
            <wp:docPr id="1267985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85939" name="Picture 1"/>
                    <pic:cNvPicPr/>
                  </pic:nvPicPr>
                  <pic:blipFill>
                    <a:blip r:embed="rId61"/>
                    <a:srcRect l="596" r="596"/>
                    <a:stretch>
                      <a:fillRect/>
                    </a:stretch>
                  </pic:blipFill>
                  <pic:spPr bwMode="auto">
                    <a:xfrm>
                      <a:off x="0" y="0"/>
                      <a:ext cx="1675028" cy="1655343"/>
                    </a:xfrm>
                    <a:prstGeom prst="rect">
                      <a:avLst/>
                    </a:prstGeom>
                    <a:ln>
                      <a:noFill/>
                    </a:ln>
                    <a:extLst>
                      <a:ext uri="{53640926-AAD7-44D8-BBD7-CCE9431645EC}">
                        <a14:shadowObscured xmlns:a14="http://schemas.microsoft.com/office/drawing/2010/main"/>
                      </a:ext>
                    </a:extLst>
                  </pic:spPr>
                </pic:pic>
              </a:graphicData>
            </a:graphic>
          </wp:inline>
        </w:drawing>
      </w:r>
    </w:p>
    <w:p w14:paraId="5240B058" w14:textId="77777777" w:rsidR="00363924" w:rsidRPr="00826850" w:rsidRDefault="00363924" w:rsidP="00363924">
      <w:pPr>
        <w:pStyle w:val="Caption"/>
        <w:rPr>
          <w:rFonts w:cs="Times New Roman"/>
          <w:szCs w:val="24"/>
        </w:rPr>
      </w:pPr>
      <w:bookmarkStart w:id="995" w:name="_Ref81517664"/>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Pr>
          <w:rFonts w:cs="Times New Roman"/>
          <w:noProof/>
          <w:szCs w:val="24"/>
        </w:rPr>
        <w:t>32</w:t>
      </w:r>
      <w:r w:rsidRPr="00826850">
        <w:rPr>
          <w:rFonts w:cs="Times New Roman"/>
          <w:szCs w:val="24"/>
        </w:rPr>
        <w:fldChar w:fldCharType="end"/>
      </w:r>
      <w:bookmarkEnd w:id="995"/>
      <w:r w:rsidRPr="00826850">
        <w:rPr>
          <w:rFonts w:cs="Times New Roman"/>
          <w:szCs w:val="24"/>
        </w:rPr>
        <w:t xml:space="preserve">: </w:t>
      </w:r>
      <w:proofErr w:type="spellStart"/>
      <w:r w:rsidRPr="00826850">
        <w:rPr>
          <w:rFonts w:cs="Times New Roman"/>
          <w:szCs w:val="24"/>
        </w:rPr>
        <w:t>ObjectSpace</w:t>
      </w:r>
      <w:proofErr w:type="spellEnd"/>
      <w:r w:rsidRPr="00826850">
        <w:rPr>
          <w:rFonts w:cs="Times New Roman"/>
          <w:szCs w:val="24"/>
        </w:rPr>
        <w:t xml:space="preserve"> and </w:t>
      </w:r>
      <w:proofErr w:type="spellStart"/>
      <w:r w:rsidRPr="00826850">
        <w:rPr>
          <w:rFonts w:cs="Times New Roman"/>
          <w:szCs w:val="24"/>
        </w:rPr>
        <w:t>its</w:t>
      </w:r>
      <w:proofErr w:type="spellEnd"/>
      <w:r w:rsidRPr="00826850">
        <w:rPr>
          <w:rFonts w:cs="Times New Roman"/>
          <w:szCs w:val="24"/>
        </w:rPr>
        <w:t xml:space="preserve"> </w:t>
      </w:r>
      <w:proofErr w:type="spellStart"/>
      <w:r w:rsidRPr="00826850">
        <w:rPr>
          <w:rFonts w:cs="Times New Roman"/>
          <w:szCs w:val="24"/>
        </w:rPr>
        <w:t>related</w:t>
      </w:r>
      <w:proofErr w:type="spellEnd"/>
      <w:r w:rsidRPr="00826850">
        <w:rPr>
          <w:rFonts w:cs="Times New Roman"/>
          <w:szCs w:val="24"/>
        </w:rPr>
        <w:t xml:space="preserve"> </w:t>
      </w:r>
      <w:proofErr w:type="spellStart"/>
      <w:r w:rsidRPr="00826850">
        <w:rPr>
          <w:rFonts w:cs="Times New Roman"/>
          <w:szCs w:val="24"/>
        </w:rPr>
        <w:t>class</w:t>
      </w:r>
      <w:proofErr w:type="spellEnd"/>
      <w:r w:rsidRPr="00826850">
        <w:rPr>
          <w:rFonts w:cs="Times New Roman"/>
          <w:szCs w:val="24"/>
        </w:rPr>
        <w:t xml:space="preserve">: </w:t>
      </w:r>
      <w:proofErr w:type="spellStart"/>
      <w:r w:rsidRPr="00826850">
        <w:rPr>
          <w:rFonts w:cs="Times New Roman"/>
          <w:szCs w:val="24"/>
        </w:rPr>
        <w:t>NonNavigableSpace</w:t>
      </w:r>
      <w:proofErr w:type="spellEnd"/>
      <w:r w:rsidRPr="00826850">
        <w:rPr>
          <w:rFonts w:cs="Times New Roman"/>
          <w:szCs w:val="24"/>
        </w:rPr>
        <w:t>.</w:t>
      </w:r>
    </w:p>
    <w:p w14:paraId="12F11958" w14:textId="77777777" w:rsidR="00363924" w:rsidRPr="0049681B" w:rsidRDefault="00363924" w:rsidP="004B5677">
      <w:pPr>
        <w:rPr>
          <w:i/>
          <w:iCs/>
          <w:highlight w:val="yellow"/>
          <w:lang w:val="de-DE"/>
        </w:rPr>
      </w:pPr>
    </w:p>
    <w:p w14:paraId="25DFDA8C" w14:textId="59980616" w:rsidR="00D56A17" w:rsidRPr="00826850" w:rsidRDefault="00D56A17" w:rsidP="0049681B">
      <w:pPr>
        <w:jc w:val="both"/>
      </w:pPr>
      <w:bookmarkStart w:id="996" w:name="OLE_LINK57"/>
      <w:r w:rsidRPr="00826850">
        <w:t xml:space="preserve">The </w:t>
      </w:r>
      <w:proofErr w:type="spellStart"/>
      <w:r w:rsidRPr="00826850">
        <w:rPr>
          <w:i/>
          <w:iCs/>
        </w:rPr>
        <w:t>containedFeatures</w:t>
      </w:r>
      <w:proofErr w:type="spellEnd"/>
      <w:r w:rsidRPr="00826850">
        <w:rPr>
          <w:i/>
          <w:iCs/>
        </w:rPr>
        <w:t xml:space="preserve"> </w:t>
      </w:r>
      <w:r w:rsidR="00363924">
        <w:rPr>
          <w:rFonts w:hint="eastAsia"/>
          <w:lang w:eastAsia="ko-KR"/>
        </w:rPr>
        <w:t>property</w:t>
      </w:r>
      <w:r w:rsidR="00363924">
        <w:t xml:space="preserve"> </w:t>
      </w:r>
      <w:r w:rsidRPr="00826850">
        <w:t xml:space="preserve">is an integer that describes the number of objects encapsulated within the </w:t>
      </w:r>
      <w:proofErr w:type="spellStart"/>
      <w:r w:rsidRPr="00826850">
        <w:t>ObjectSpace</w:t>
      </w:r>
      <w:proofErr w:type="spellEnd"/>
      <w:r w:rsidRPr="00826850">
        <w:t xml:space="preserve"> and thus, by extension within the parent </w:t>
      </w:r>
      <w:proofErr w:type="spellStart"/>
      <w:r w:rsidRPr="00826850">
        <w:t>NonNavigableSpace</w:t>
      </w:r>
      <w:proofErr w:type="spellEnd"/>
      <w:r w:rsidRPr="00826850">
        <w:t xml:space="preserve">. The objects in question can be represented in a different layer of the model and the link to the corresponding </w:t>
      </w:r>
      <w:proofErr w:type="spellStart"/>
      <w:r w:rsidRPr="00826850">
        <w:t>ObjectSpace</w:t>
      </w:r>
      <w:proofErr w:type="spellEnd"/>
      <w:r w:rsidRPr="00826850">
        <w:t xml:space="preserve"> can be made through an </w:t>
      </w:r>
      <w:proofErr w:type="spellStart"/>
      <w:r w:rsidRPr="00826850">
        <w:t>InterLayerConnection</w:t>
      </w:r>
      <w:proofErr w:type="spellEnd"/>
      <w:r w:rsidRPr="00826850">
        <w:t xml:space="preserve"> instance with a </w:t>
      </w:r>
      <w:r w:rsidRPr="00826850">
        <w:rPr>
          <w:i/>
          <w:iCs/>
        </w:rPr>
        <w:t>within</w:t>
      </w:r>
      <w:r w:rsidRPr="00826850">
        <w:t xml:space="preserve"> or </w:t>
      </w:r>
      <w:r w:rsidRPr="00826850">
        <w:rPr>
          <w:i/>
          <w:iCs/>
        </w:rPr>
        <w:t>contains</w:t>
      </w:r>
      <w:r w:rsidRPr="00826850">
        <w:t xml:space="preserve"> relationship. The </w:t>
      </w:r>
      <w:r w:rsidRPr="00826850">
        <w:rPr>
          <w:i/>
          <w:iCs/>
        </w:rPr>
        <w:t>description</w:t>
      </w:r>
      <w:r w:rsidRPr="00826850">
        <w:t xml:space="preserve"> </w:t>
      </w:r>
      <w:r w:rsidR="00CB234B">
        <w:t>property</w:t>
      </w:r>
      <w:r w:rsidR="00CB234B" w:rsidRPr="00826850">
        <w:t xml:space="preserve"> </w:t>
      </w:r>
      <w:r w:rsidRPr="00826850">
        <w:t>is meant to provide any relevant information regarding the objects contained within the space in plain text.</w:t>
      </w:r>
    </w:p>
    <w:p w14:paraId="17CFE489" w14:textId="77777777" w:rsidR="00D56A17" w:rsidRPr="00826850" w:rsidRDefault="00D56A17" w:rsidP="00D56A17">
      <w:pPr>
        <w:pStyle w:val="Heading3"/>
        <w:tabs>
          <w:tab w:val="left" w:pos="660"/>
          <w:tab w:val="left" w:pos="880"/>
        </w:tabs>
        <w:suppressAutoHyphens/>
        <w:spacing w:before="60" w:after="120" w:line="-230" w:lineRule="auto"/>
        <w:jc w:val="both"/>
        <w:rPr>
          <w:szCs w:val="24"/>
        </w:rPr>
      </w:pPr>
      <w:bookmarkStart w:id="997" w:name="_Toc177698580"/>
      <w:bookmarkEnd w:id="996"/>
      <w:proofErr w:type="spellStart"/>
      <w:r w:rsidRPr="00826850">
        <w:rPr>
          <w:szCs w:val="24"/>
        </w:rPr>
        <w:t>NonNavigableBoundary</w:t>
      </w:r>
      <w:bookmarkEnd w:id="997"/>
      <w:proofErr w:type="spellEnd"/>
    </w:p>
    <w:p w14:paraId="5C1358A2" w14:textId="1B5CC643" w:rsidR="00D56A17" w:rsidRDefault="00D56A17" w:rsidP="00F81F4B">
      <w:pPr>
        <w:jc w:val="both"/>
      </w:pPr>
      <w:bookmarkStart w:id="998" w:name="_Hlk177691566"/>
      <w:bookmarkStart w:id="999" w:name="OLE_LINK58"/>
      <w:proofErr w:type="spellStart"/>
      <w:r w:rsidRPr="00826850">
        <w:t>NonNavigableBoundary</w:t>
      </w:r>
      <w:proofErr w:type="spellEnd"/>
      <w:r w:rsidRPr="00826850">
        <w:t xml:space="preserve"> entities represent the boundaries between two </w:t>
      </w:r>
      <w:proofErr w:type="spellStart"/>
      <w:r w:rsidRPr="00826850">
        <w:t>NonNavigableSpace</w:t>
      </w:r>
      <w:proofErr w:type="spellEnd"/>
      <w:r w:rsidRPr="00826850">
        <w:t xml:space="preserve"> cells or between a </w:t>
      </w:r>
      <w:proofErr w:type="spellStart"/>
      <w:r w:rsidRPr="00826850">
        <w:t>NavigableSpace</w:t>
      </w:r>
      <w:proofErr w:type="spellEnd"/>
      <w:r w:rsidRPr="00826850">
        <w:t xml:space="preserve"> and a </w:t>
      </w:r>
      <w:proofErr w:type="spellStart"/>
      <w:r w:rsidRPr="00826850">
        <w:t>NonNavigableSpace</w:t>
      </w:r>
      <w:proofErr w:type="spellEnd"/>
      <w:r w:rsidRPr="00826850">
        <w:t xml:space="preserve"> cells (</w:t>
      </w:r>
      <w:r w:rsidRPr="00826850">
        <w:fldChar w:fldCharType="begin"/>
      </w:r>
      <w:r w:rsidRPr="00826850">
        <w:instrText xml:space="preserve"> REF _Ref81472091 \h  \* MERGEFORMAT </w:instrText>
      </w:r>
      <w:r w:rsidRPr="00826850">
        <w:fldChar w:fldCharType="separate"/>
      </w:r>
      <w:r w:rsidR="00255A88" w:rsidRPr="00826850">
        <w:t xml:space="preserve">Figure </w:t>
      </w:r>
      <w:r w:rsidR="00255A88">
        <w:rPr>
          <w:noProof/>
        </w:rPr>
        <w:t>31</w:t>
      </w:r>
      <w:r w:rsidRPr="00826850">
        <w:fldChar w:fldCharType="end"/>
      </w:r>
      <w:r w:rsidRPr="00826850">
        <w:t xml:space="preserve">). As such, it is the type of boundary that can be found typically at the lateral sides of a </w:t>
      </w:r>
      <w:proofErr w:type="spellStart"/>
      <w:r w:rsidRPr="00826850">
        <w:t>TransferSpace</w:t>
      </w:r>
      <w:proofErr w:type="spellEnd"/>
      <w:r w:rsidRPr="00826850">
        <w:t xml:space="preserve"> (see </w:t>
      </w:r>
      <w:r w:rsidRPr="00826850">
        <w:fldChar w:fldCharType="begin"/>
      </w:r>
      <w:r w:rsidRPr="00826850">
        <w:instrText xml:space="preserve"> REF _Ref58839981 \h  \* MERGEFORMAT </w:instrText>
      </w:r>
      <w:r w:rsidRPr="00826850">
        <w:fldChar w:fldCharType="separate"/>
      </w:r>
      <w:r w:rsidR="00255A88" w:rsidRPr="00255A88">
        <w:t xml:space="preserve">Figure </w:t>
      </w:r>
      <w:r w:rsidR="00255A88" w:rsidRPr="00255A88">
        <w:rPr>
          <w:noProof/>
        </w:rPr>
        <w:t>26</w:t>
      </w:r>
      <w:r w:rsidRPr="00826850">
        <w:fldChar w:fldCharType="end"/>
      </w:r>
      <w:del w:id="1000" w:author="Taehoon KIM" w:date="2024-09-20T02:26:00Z" w16du:dateUtc="2024-09-19T17:26:00Z">
        <w:r w:rsidR="0049681B" w:rsidDel="002A15F5">
          <w:delText>-</w:delText>
        </w:r>
      </w:del>
      <w:ins w:id="1001" w:author="Taehoon KIM" w:date="2024-09-20T02:26:00Z" w16du:dateUtc="2024-09-19T17:26:00Z">
        <w:r w:rsidR="002A15F5">
          <w:t>(b)</w:t>
        </w:r>
      </w:ins>
      <w:del w:id="1002" w:author="Taehoon KIM" w:date="2024-09-20T02:26:00Z" w16du:dateUtc="2024-09-19T17:26:00Z">
        <w:r w:rsidRPr="00826850" w:rsidDel="002A15F5">
          <w:delText>b</w:delText>
        </w:r>
      </w:del>
      <w:r w:rsidRPr="00826850">
        <w:t>), corresponding for example to the walls surrounding a door.</w:t>
      </w:r>
    </w:p>
    <w:bookmarkEnd w:id="998"/>
    <w:bookmarkEnd w:id="999"/>
    <w:p w14:paraId="10563D9D" w14:textId="68638C3C" w:rsidR="00363924" w:rsidRPr="00826850" w:rsidRDefault="000D0711" w:rsidP="00363924">
      <w:pPr>
        <w:keepNext/>
        <w:jc w:val="center"/>
      </w:pPr>
      <w:r w:rsidRPr="000D0711">
        <w:rPr>
          <w:noProof/>
        </w:rPr>
        <w:t xml:space="preserve"> </w:t>
      </w:r>
      <w:r>
        <w:rPr>
          <w:noProof/>
        </w:rPr>
        <w:drawing>
          <wp:inline distT="0" distB="0" distL="0" distR="0" wp14:anchorId="6A34703E" wp14:editId="5A23DD02">
            <wp:extent cx="3089134" cy="2010313"/>
            <wp:effectExtent l="0" t="0" r="0" b="0"/>
            <wp:docPr id="1056540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540919" name="Picture 1"/>
                    <pic:cNvPicPr/>
                  </pic:nvPicPr>
                  <pic:blipFill>
                    <a:blip r:embed="rId62"/>
                    <a:srcRect l="902" r="902"/>
                    <a:stretch>
                      <a:fillRect/>
                    </a:stretch>
                  </pic:blipFill>
                  <pic:spPr bwMode="auto">
                    <a:xfrm>
                      <a:off x="0" y="0"/>
                      <a:ext cx="3089134" cy="2010313"/>
                    </a:xfrm>
                    <a:prstGeom prst="rect">
                      <a:avLst/>
                    </a:prstGeom>
                    <a:ln>
                      <a:noFill/>
                    </a:ln>
                    <a:extLst>
                      <a:ext uri="{53640926-AAD7-44D8-BBD7-CCE9431645EC}">
                        <a14:shadowObscured xmlns:a14="http://schemas.microsoft.com/office/drawing/2010/main"/>
                      </a:ext>
                    </a:extLst>
                  </pic:spPr>
                </pic:pic>
              </a:graphicData>
            </a:graphic>
          </wp:inline>
        </w:drawing>
      </w:r>
    </w:p>
    <w:p w14:paraId="6D3C2B92" w14:textId="07F3A212" w:rsidR="00D56A17" w:rsidRPr="00826850" w:rsidRDefault="00363924" w:rsidP="0049681B">
      <w:pPr>
        <w:jc w:val="center"/>
      </w:pPr>
      <w:r w:rsidRPr="00826850">
        <w:t xml:space="preserve">Figure </w:t>
      </w:r>
      <w:r w:rsidR="006C4141">
        <w:fldChar w:fldCharType="begin"/>
      </w:r>
      <w:r w:rsidR="006C4141">
        <w:instrText xml:space="preserve"> SEQ Figure \* ARABIC </w:instrText>
      </w:r>
      <w:r w:rsidR="006C4141">
        <w:fldChar w:fldCharType="separate"/>
      </w:r>
      <w:r>
        <w:rPr>
          <w:noProof/>
        </w:rPr>
        <w:t>33</w:t>
      </w:r>
      <w:r w:rsidR="006C4141">
        <w:rPr>
          <w:noProof/>
        </w:rPr>
        <w:fldChar w:fldCharType="end"/>
      </w:r>
      <w:r w:rsidRPr="00826850">
        <w:t xml:space="preserve">: </w:t>
      </w:r>
      <w:proofErr w:type="spellStart"/>
      <w:r w:rsidRPr="00826850">
        <w:t>NonNavigableBoundary</w:t>
      </w:r>
      <w:proofErr w:type="spellEnd"/>
      <w:r w:rsidRPr="00826850">
        <w:t xml:space="preserve"> and its related classes: </w:t>
      </w:r>
      <w:proofErr w:type="spellStart"/>
      <w:r w:rsidRPr="00826850">
        <w:t>CellBoundary</w:t>
      </w:r>
      <w:proofErr w:type="spellEnd"/>
    </w:p>
    <w:p w14:paraId="38606F62" w14:textId="77777777" w:rsidR="00D56A17" w:rsidRPr="00826850" w:rsidRDefault="00D56A17" w:rsidP="00D56A17">
      <w:pPr>
        <w:pStyle w:val="Heading3"/>
        <w:tabs>
          <w:tab w:val="left" w:pos="660"/>
          <w:tab w:val="left" w:pos="880"/>
        </w:tabs>
        <w:suppressAutoHyphens/>
        <w:spacing w:before="60" w:after="120" w:line="-230" w:lineRule="auto"/>
        <w:jc w:val="both"/>
        <w:rPr>
          <w:szCs w:val="24"/>
        </w:rPr>
      </w:pPr>
      <w:bookmarkStart w:id="1003" w:name="_Toc177698581"/>
      <w:r w:rsidRPr="00826850">
        <w:rPr>
          <w:szCs w:val="24"/>
        </w:rPr>
        <w:t>Route</w:t>
      </w:r>
      <w:bookmarkEnd w:id="1003"/>
    </w:p>
    <w:p w14:paraId="31162AF5" w14:textId="289D43C3" w:rsidR="00B5136B" w:rsidRDefault="00D56A17" w:rsidP="0049681B">
      <w:pPr>
        <w:jc w:val="both"/>
        <w:rPr>
          <w:lang w:eastAsia="ko-KR"/>
        </w:rPr>
      </w:pPr>
      <w:bookmarkStart w:id="1004" w:name="OLE_LINK59"/>
      <w:bookmarkStart w:id="1005" w:name="OLE_LINK60"/>
      <w:r w:rsidRPr="00826850">
        <w:t>The Route class is a speciali</w:t>
      </w:r>
      <w:r w:rsidR="00453CC2">
        <w:t>z</w:t>
      </w:r>
      <w:r w:rsidRPr="00826850">
        <w:t xml:space="preserve">ation of a Dual space that represents a subset of Network (logical or physical), which includes a path to navigate through indoor space. </w:t>
      </w:r>
      <w:r w:rsidRPr="00826850">
        <w:rPr>
          <w:lang w:eastAsia="ko-KR"/>
        </w:rPr>
        <w:t xml:space="preserve">It is usually defined as the result of a path finding query. </w:t>
      </w:r>
    </w:p>
    <w:p w14:paraId="12F71CC1" w14:textId="1D7CAC99" w:rsidR="00D56A17" w:rsidRDefault="00453CC2">
      <w:pPr>
        <w:jc w:val="both"/>
      </w:pPr>
      <w:bookmarkStart w:id="1006" w:name="_Hlk177691640"/>
      <w:bookmarkStart w:id="1007" w:name="OLE_LINK61"/>
      <w:bookmarkEnd w:id="1004"/>
      <w:bookmarkEnd w:id="1005"/>
      <w:r>
        <w:lastRenderedPageBreak/>
        <w:t>The Route class</w:t>
      </w:r>
      <w:r w:rsidRPr="00826850">
        <w:t xml:space="preserve"> </w:t>
      </w:r>
      <w:r w:rsidR="00D56A17" w:rsidRPr="00826850">
        <w:t xml:space="preserve">has </w:t>
      </w:r>
      <w:r w:rsidR="00B5136B">
        <w:t>one</w:t>
      </w:r>
      <w:r w:rsidR="00D56A17" w:rsidRPr="00826850">
        <w:t xml:space="preserve"> </w:t>
      </w:r>
      <w:r w:rsidR="00CD58B6">
        <w:t>property</w:t>
      </w:r>
      <w:r>
        <w:t xml:space="preserve">: </w:t>
      </w:r>
      <w:proofErr w:type="spellStart"/>
      <w:r w:rsidR="00D56A17" w:rsidRPr="004B5677">
        <w:rPr>
          <w:i/>
          <w:iCs/>
        </w:rPr>
        <w:t>creationDate</w:t>
      </w:r>
      <w:proofErr w:type="spellEnd"/>
      <w:r w:rsidR="00B5136B">
        <w:rPr>
          <w:i/>
          <w:iCs/>
        </w:rPr>
        <w:t>.</w:t>
      </w:r>
      <w:r w:rsidR="00B5136B">
        <w:t xml:space="preserve"> </w:t>
      </w:r>
      <w:r w:rsidR="00D56A17" w:rsidRPr="00826850">
        <w:t>Because dynamic indoor environment</w:t>
      </w:r>
      <w:r w:rsidR="00C03175">
        <w:t>s</w:t>
      </w:r>
      <w:r w:rsidR="00D56A17" w:rsidRPr="00826850">
        <w:t xml:space="preserve"> may imply change in space availability and accessibility, a </w:t>
      </w:r>
      <w:r w:rsidR="00C03175">
        <w:t>suit</w:t>
      </w:r>
      <w:del w:id="1008" w:author="Taehoon KIM" w:date="2024-09-20T02:28:00Z" w16du:dateUtc="2024-09-19T17:28:00Z">
        <w:r w:rsidR="00C03175" w:rsidDel="002A15F5">
          <w:delText>e</w:delText>
        </w:r>
      </w:del>
      <w:r w:rsidR="00C03175">
        <w:t xml:space="preserve">able </w:t>
      </w:r>
      <w:r w:rsidR="00D56A17" w:rsidRPr="00826850">
        <w:t xml:space="preserve">path at a given time may not be suitable at another time. For this reason, the </w:t>
      </w:r>
      <w:proofErr w:type="spellStart"/>
      <w:r w:rsidR="00D56A17" w:rsidRPr="00826850">
        <w:rPr>
          <w:i/>
          <w:iCs/>
        </w:rPr>
        <w:t>creationDate</w:t>
      </w:r>
      <w:proofErr w:type="spellEnd"/>
      <w:r w:rsidR="00D56A17" w:rsidRPr="00826850">
        <w:t xml:space="preserve"> </w:t>
      </w:r>
      <w:r w:rsidR="00363924">
        <w:rPr>
          <w:rFonts w:hint="eastAsia"/>
          <w:lang w:eastAsia="ko-KR"/>
        </w:rPr>
        <w:t>property</w:t>
      </w:r>
      <w:r w:rsidR="00363924">
        <w:t xml:space="preserve"> </w:t>
      </w:r>
      <w:r w:rsidR="00D56A17" w:rsidRPr="00826850">
        <w:t xml:space="preserve">helps indicating at which time a given route was created. The </w:t>
      </w:r>
      <w:proofErr w:type="spellStart"/>
      <w:r w:rsidR="00D56A17" w:rsidRPr="00826850">
        <w:rPr>
          <w:i/>
          <w:iCs/>
        </w:rPr>
        <w:t>routeNode</w:t>
      </w:r>
      <w:proofErr w:type="spellEnd"/>
      <w:r w:rsidR="00D56A17" w:rsidRPr="00826850">
        <w:t xml:space="preserve"> and </w:t>
      </w:r>
      <w:proofErr w:type="spellStart"/>
      <w:r w:rsidR="00D56A17" w:rsidRPr="00826850">
        <w:rPr>
          <w:i/>
          <w:iCs/>
        </w:rPr>
        <w:t>routeEdge</w:t>
      </w:r>
      <w:proofErr w:type="spellEnd"/>
      <w:r w:rsidR="00D56A17" w:rsidRPr="00826850">
        <w:t xml:space="preserve"> </w:t>
      </w:r>
      <w:r w:rsidR="00363924">
        <w:rPr>
          <w:rFonts w:hint="eastAsia"/>
          <w:lang w:eastAsia="ko-KR"/>
        </w:rPr>
        <w:t>properties</w:t>
      </w:r>
      <w:r w:rsidR="00363924">
        <w:t xml:space="preserve"> </w:t>
      </w:r>
      <w:r w:rsidR="00D56A17" w:rsidRPr="00826850">
        <w:t xml:space="preserve">are both ordered sequences of Node and Edge references to describe the different parts of the route path. Therefore, the first and last </w:t>
      </w:r>
      <w:proofErr w:type="spellStart"/>
      <w:r w:rsidR="00D56A17" w:rsidRPr="00826850">
        <w:rPr>
          <w:i/>
          <w:iCs/>
        </w:rPr>
        <w:t>routeNode</w:t>
      </w:r>
      <w:proofErr w:type="spellEnd"/>
      <w:r w:rsidR="00D56A17" w:rsidRPr="00826850">
        <w:t xml:space="preserve"> elements correspond respectively to the starting and destination points of the route.</w:t>
      </w:r>
    </w:p>
    <w:bookmarkEnd w:id="1006"/>
    <w:bookmarkEnd w:id="1007"/>
    <w:p w14:paraId="2F68AF43" w14:textId="52F62C6B" w:rsidR="0089639D" w:rsidRPr="00826850" w:rsidRDefault="000D0711" w:rsidP="0089639D">
      <w:pPr>
        <w:keepNext/>
        <w:jc w:val="center"/>
      </w:pPr>
      <w:r w:rsidRPr="000D0711">
        <w:rPr>
          <w:noProof/>
        </w:rPr>
        <w:t xml:space="preserve"> </w:t>
      </w:r>
      <w:r>
        <w:rPr>
          <w:noProof/>
        </w:rPr>
        <w:drawing>
          <wp:inline distT="0" distB="0" distL="0" distR="0" wp14:anchorId="3C0466E8" wp14:editId="2CB3A98D">
            <wp:extent cx="3915551" cy="1876335"/>
            <wp:effectExtent l="0" t="0" r="0" b="0"/>
            <wp:docPr id="231368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68395" name="Picture 1" descr="A screenshot of a computer&#10;&#10;Description automatically generated"/>
                    <pic:cNvPicPr/>
                  </pic:nvPicPr>
                  <pic:blipFill rotWithShape="1">
                    <a:blip r:embed="rId63"/>
                    <a:srcRect l="4933" t="14517" r="4915" b="5315"/>
                    <a:stretch/>
                  </pic:blipFill>
                  <pic:spPr bwMode="auto">
                    <a:xfrm>
                      <a:off x="0" y="0"/>
                      <a:ext cx="3934371" cy="1885354"/>
                    </a:xfrm>
                    <a:prstGeom prst="rect">
                      <a:avLst/>
                    </a:prstGeom>
                    <a:ln>
                      <a:noFill/>
                    </a:ln>
                    <a:extLst>
                      <a:ext uri="{53640926-AAD7-44D8-BBD7-CCE9431645EC}">
                        <a14:shadowObscured xmlns:a14="http://schemas.microsoft.com/office/drawing/2010/main"/>
                      </a:ext>
                    </a:extLst>
                  </pic:spPr>
                </pic:pic>
              </a:graphicData>
            </a:graphic>
          </wp:inline>
        </w:drawing>
      </w:r>
    </w:p>
    <w:p w14:paraId="5E18741B" w14:textId="575689DC" w:rsidR="0089639D" w:rsidRDefault="0089639D" w:rsidP="0089639D">
      <w:pPr>
        <w:pStyle w:val="Caption"/>
        <w:rPr>
          <w:rFonts w:cs="Times New Roman"/>
          <w:szCs w:val="24"/>
        </w:rPr>
      </w:pPr>
      <w:r w:rsidRPr="00826850">
        <w:rPr>
          <w:rFonts w:cs="Times New Roman"/>
          <w:szCs w:val="24"/>
        </w:rPr>
        <w:t xml:space="preserve">Figure </w:t>
      </w:r>
      <w:r w:rsidRPr="00826850">
        <w:rPr>
          <w:rFonts w:cs="Times New Roman"/>
          <w:szCs w:val="24"/>
        </w:rPr>
        <w:fldChar w:fldCharType="begin"/>
      </w:r>
      <w:r w:rsidRPr="00826850">
        <w:rPr>
          <w:rFonts w:cs="Times New Roman"/>
          <w:szCs w:val="24"/>
        </w:rPr>
        <w:instrText xml:space="preserve"> SEQ Figure \* ARABIC </w:instrText>
      </w:r>
      <w:r w:rsidRPr="00826850">
        <w:rPr>
          <w:rFonts w:cs="Times New Roman"/>
          <w:szCs w:val="24"/>
        </w:rPr>
        <w:fldChar w:fldCharType="separate"/>
      </w:r>
      <w:r>
        <w:rPr>
          <w:rFonts w:cs="Times New Roman"/>
          <w:noProof/>
          <w:szCs w:val="24"/>
        </w:rPr>
        <w:t>34</w:t>
      </w:r>
      <w:r w:rsidRPr="00826850">
        <w:rPr>
          <w:rFonts w:cs="Times New Roman"/>
          <w:szCs w:val="24"/>
        </w:rPr>
        <w:fldChar w:fldCharType="end"/>
      </w:r>
      <w:r w:rsidRPr="00826850">
        <w:rPr>
          <w:rFonts w:cs="Times New Roman"/>
          <w:szCs w:val="24"/>
        </w:rPr>
        <w:t xml:space="preserve">: Route and </w:t>
      </w:r>
      <w:proofErr w:type="spellStart"/>
      <w:r w:rsidRPr="00826850">
        <w:rPr>
          <w:rFonts w:cs="Times New Roman"/>
          <w:szCs w:val="24"/>
        </w:rPr>
        <w:t>its</w:t>
      </w:r>
      <w:proofErr w:type="spellEnd"/>
      <w:r w:rsidRPr="00826850">
        <w:rPr>
          <w:rFonts w:cs="Times New Roman"/>
          <w:szCs w:val="24"/>
        </w:rPr>
        <w:t xml:space="preserve"> </w:t>
      </w:r>
      <w:proofErr w:type="spellStart"/>
      <w:r w:rsidRPr="00826850">
        <w:rPr>
          <w:rFonts w:cs="Times New Roman"/>
          <w:szCs w:val="24"/>
        </w:rPr>
        <w:t>related</w:t>
      </w:r>
      <w:proofErr w:type="spellEnd"/>
      <w:r w:rsidRPr="00826850">
        <w:rPr>
          <w:rFonts w:cs="Times New Roman"/>
          <w:szCs w:val="24"/>
        </w:rPr>
        <w:t xml:space="preserve"> </w:t>
      </w:r>
      <w:proofErr w:type="spellStart"/>
      <w:r w:rsidRPr="00826850">
        <w:rPr>
          <w:rFonts w:cs="Times New Roman"/>
          <w:szCs w:val="24"/>
        </w:rPr>
        <w:t>classes</w:t>
      </w:r>
      <w:proofErr w:type="spellEnd"/>
      <w:r w:rsidRPr="00826850">
        <w:rPr>
          <w:rFonts w:cs="Times New Roman"/>
          <w:szCs w:val="24"/>
        </w:rPr>
        <w:t>: Node and Edge</w:t>
      </w:r>
    </w:p>
    <w:p w14:paraId="2DF3B33C" w14:textId="77777777" w:rsidR="00327F83" w:rsidRPr="00FF696E" w:rsidRDefault="00327F83" w:rsidP="0049681B"/>
    <w:p w14:paraId="1039A368" w14:textId="28DB94AD" w:rsidR="00327F83" w:rsidRPr="00826850" w:rsidRDefault="00327F83" w:rsidP="00327F83">
      <w:pPr>
        <w:pStyle w:val="Heading2"/>
        <w:tabs>
          <w:tab w:val="clear" w:pos="576"/>
          <w:tab w:val="left" w:pos="540"/>
          <w:tab w:val="left" w:pos="700"/>
        </w:tabs>
        <w:suppressAutoHyphens/>
        <w:spacing w:before="60" w:after="120" w:line="-250" w:lineRule="auto"/>
        <w:jc w:val="both"/>
        <w:rPr>
          <w:szCs w:val="24"/>
        </w:rPr>
      </w:pPr>
      <w:bookmarkStart w:id="1009" w:name="_Toc177698582"/>
      <w:r>
        <w:rPr>
          <w:szCs w:val="24"/>
        </w:rPr>
        <w:t>Requirements</w:t>
      </w:r>
      <w:bookmarkEnd w:id="1009"/>
    </w:p>
    <w:p w14:paraId="6E130516" w14:textId="77BB495F" w:rsidR="00211CF3" w:rsidRDefault="004764D7" w:rsidP="00327F83">
      <w:pPr>
        <w:jc w:val="both"/>
        <w:rPr>
          <w:lang w:val="en-GB"/>
        </w:rPr>
      </w:pPr>
      <w:bookmarkStart w:id="1010" w:name="OLE_LINK62"/>
      <w:bookmarkStart w:id="1011" w:name="OLE_LINK63"/>
      <w:r>
        <w:rPr>
          <w:lang w:val="en-GB"/>
        </w:rPr>
        <w:t>In this subsection, t</w:t>
      </w:r>
      <w:r w:rsidR="00211CF3">
        <w:rPr>
          <w:lang w:val="en-GB"/>
        </w:rPr>
        <w:t xml:space="preserve">he requirements for implementing </w:t>
      </w:r>
      <w:r w:rsidR="00327F83">
        <w:rPr>
          <w:lang w:val="en-GB"/>
        </w:rPr>
        <w:t xml:space="preserve">IndoorGML Part 1 – Conceptual Model </w:t>
      </w:r>
      <w:r w:rsidR="00211CF3">
        <w:rPr>
          <w:lang w:val="en-GB"/>
        </w:rPr>
        <w:t>are defined</w:t>
      </w:r>
      <w:r>
        <w:rPr>
          <w:lang w:val="en-GB"/>
        </w:rPr>
        <w:t>.</w:t>
      </w:r>
      <w:r w:rsidR="007D405E">
        <w:rPr>
          <w:lang w:val="en-GB"/>
        </w:rPr>
        <w:t xml:space="preserve"> The implementation of Indo</w:t>
      </w:r>
      <w:ins w:id="1012" w:author="Taehoon KIM" w:date="2024-09-20T02:30:00Z" w16du:dateUtc="2024-09-19T17:30:00Z">
        <w:r w:rsidR="002A15F5">
          <w:rPr>
            <w:lang w:val="en-GB"/>
          </w:rPr>
          <w:t>o</w:t>
        </w:r>
      </w:ins>
      <w:del w:id="1013" w:author="Taehoon KIM" w:date="2024-09-20T02:30:00Z" w16du:dateUtc="2024-09-19T17:30:00Z">
        <w:r w:rsidR="007D405E" w:rsidDel="002A15F5">
          <w:rPr>
            <w:lang w:val="en-GB"/>
          </w:rPr>
          <w:delText>r</w:delText>
        </w:r>
      </w:del>
      <w:r w:rsidR="007D405E">
        <w:rPr>
          <w:lang w:val="en-GB"/>
        </w:rPr>
        <w:t xml:space="preserve">rGML Part I SHALL be in conformance with the requirements given </w:t>
      </w:r>
      <w:r w:rsidR="00296D4A">
        <w:rPr>
          <w:lang w:val="en-GB"/>
        </w:rPr>
        <w:t xml:space="preserve">in the list </w:t>
      </w:r>
      <w:r w:rsidR="007D405E">
        <w:rPr>
          <w:lang w:val="en-GB"/>
        </w:rPr>
        <w:t>below.</w:t>
      </w:r>
    </w:p>
    <w:tbl>
      <w:tblPr>
        <w:tblStyle w:val="TableGrid"/>
        <w:tblW w:w="0" w:type="auto"/>
        <w:tblLook w:val="04A0" w:firstRow="1" w:lastRow="0" w:firstColumn="1" w:lastColumn="0" w:noHBand="0" w:noVBand="1"/>
      </w:tblPr>
      <w:tblGrid>
        <w:gridCol w:w="10070"/>
      </w:tblGrid>
      <w:tr w:rsidR="002D4A9B" w14:paraId="32476D1F" w14:textId="77777777" w:rsidTr="00211CF3">
        <w:tc>
          <w:tcPr>
            <w:tcW w:w="10070" w:type="dxa"/>
            <w:vAlign w:val="center"/>
          </w:tcPr>
          <w:bookmarkEnd w:id="1010"/>
          <w:bookmarkEnd w:id="1011"/>
          <w:p w14:paraId="5E13A255" w14:textId="60DFC24B" w:rsidR="00211CF3" w:rsidRPr="004764D7" w:rsidRDefault="00211CF3" w:rsidP="00F81F4B">
            <w:pPr>
              <w:spacing w:after="0"/>
              <w:jc w:val="both"/>
              <w:rPr>
                <w:lang w:val="en-GB" w:eastAsia="ko-KR"/>
              </w:rPr>
            </w:pPr>
            <w:r w:rsidRPr="004764D7">
              <w:rPr>
                <w:rFonts w:hint="eastAsia"/>
                <w:lang w:val="en-GB" w:eastAsia="ko-KR"/>
              </w:rPr>
              <w:t>R</w:t>
            </w:r>
            <w:r w:rsidRPr="004764D7">
              <w:rPr>
                <w:lang w:val="en-GB" w:eastAsia="ko-KR"/>
              </w:rPr>
              <w:t xml:space="preserve">equirement 1 – UML </w:t>
            </w:r>
            <w:del w:id="1014" w:author="Taehoon KIM" w:date="2024-09-20T02:46:00Z" w16du:dateUtc="2024-09-19T17:46:00Z">
              <w:r w:rsidRPr="004764D7" w:rsidDel="00043C93">
                <w:rPr>
                  <w:lang w:val="en-GB" w:eastAsia="ko-KR"/>
                </w:rPr>
                <w:delText xml:space="preserve">class </w:delText>
              </w:r>
            </w:del>
            <w:ins w:id="1015" w:author="Taehoon KIM" w:date="2024-09-20T02:46:00Z" w16du:dateUtc="2024-09-19T17:46:00Z">
              <w:r w:rsidR="00043C93">
                <w:rPr>
                  <w:lang w:val="en-GB" w:eastAsia="ko-KR"/>
                </w:rPr>
                <w:t>C</w:t>
              </w:r>
              <w:r w:rsidR="00043C93" w:rsidRPr="004764D7">
                <w:rPr>
                  <w:lang w:val="en-GB" w:eastAsia="ko-KR"/>
                </w:rPr>
                <w:t xml:space="preserve">lass </w:t>
              </w:r>
            </w:ins>
            <w:del w:id="1016" w:author="Taehoon KIM" w:date="2024-09-20T02:46:00Z" w16du:dateUtc="2024-09-19T17:46:00Z">
              <w:r w:rsidRPr="004764D7" w:rsidDel="00043C93">
                <w:rPr>
                  <w:lang w:val="en-GB" w:eastAsia="ko-KR"/>
                </w:rPr>
                <w:delText>diagram</w:delText>
              </w:r>
            </w:del>
            <w:ins w:id="1017" w:author="Taehoon KIM" w:date="2024-09-20T02:46:00Z" w16du:dateUtc="2024-09-19T17:46:00Z">
              <w:r w:rsidR="00043C93">
                <w:rPr>
                  <w:lang w:val="en-GB" w:eastAsia="ko-KR"/>
                </w:rPr>
                <w:t>D</w:t>
              </w:r>
              <w:r w:rsidR="00043C93" w:rsidRPr="004764D7">
                <w:rPr>
                  <w:lang w:val="en-GB" w:eastAsia="ko-KR"/>
                </w:rPr>
                <w:t>iagram</w:t>
              </w:r>
            </w:ins>
          </w:p>
        </w:tc>
      </w:tr>
      <w:tr w:rsidR="002D4A9B" w14:paraId="0AFB258A" w14:textId="77777777" w:rsidTr="00211CF3">
        <w:tc>
          <w:tcPr>
            <w:tcW w:w="10070" w:type="dxa"/>
            <w:vAlign w:val="center"/>
          </w:tcPr>
          <w:p w14:paraId="12380A98" w14:textId="6BB97D15" w:rsidR="00211CF3" w:rsidRPr="00F81F4B" w:rsidRDefault="00211CF3" w:rsidP="00F81F4B">
            <w:pPr>
              <w:spacing w:after="0"/>
              <w:jc w:val="both"/>
              <w:rPr>
                <w:rFonts w:asciiTheme="minorHAnsi" w:hAnsiTheme="minorHAnsi"/>
                <w:lang w:val="en-GB" w:eastAsia="ko-KR"/>
              </w:rPr>
            </w:pPr>
            <w:r w:rsidRPr="00F81F4B">
              <w:rPr>
                <w:rFonts w:asciiTheme="minorHAnsi" w:hAnsiTheme="minorHAnsi"/>
                <w:lang w:val="en-GB" w:eastAsia="ko-KR"/>
              </w:rPr>
              <w:t>/</w:t>
            </w:r>
            <w:proofErr w:type="spellStart"/>
            <w:r w:rsidRPr="00F81F4B">
              <w:rPr>
                <w:rFonts w:asciiTheme="minorHAnsi" w:hAnsiTheme="minorHAnsi"/>
                <w:lang w:val="en-GB" w:eastAsia="ko-KR"/>
              </w:rPr>
              <w:t>req</w:t>
            </w:r>
            <w:proofErr w:type="spellEnd"/>
            <w:r w:rsidRPr="00F81F4B">
              <w:rPr>
                <w:rFonts w:asciiTheme="minorHAnsi" w:hAnsiTheme="minorHAnsi"/>
                <w:lang w:val="en-GB" w:eastAsia="ko-KR"/>
              </w:rPr>
              <w:t>/</w:t>
            </w:r>
            <w:proofErr w:type="spellStart"/>
            <w:r w:rsidRPr="00F81F4B">
              <w:rPr>
                <w:rFonts w:asciiTheme="minorHAnsi" w:hAnsiTheme="minorHAnsi"/>
                <w:lang w:val="en-GB" w:eastAsia="ko-KR"/>
              </w:rPr>
              <w:t>umlclassdiagram</w:t>
            </w:r>
            <w:proofErr w:type="spellEnd"/>
          </w:p>
        </w:tc>
      </w:tr>
      <w:tr w:rsidR="002D4A9B" w:rsidDel="00043C93" w14:paraId="44E20B97" w14:textId="7F082D4B" w:rsidTr="00211CF3">
        <w:trPr>
          <w:del w:id="1018" w:author="Taehoon KIM" w:date="2024-09-20T02:45:00Z"/>
        </w:trPr>
        <w:tc>
          <w:tcPr>
            <w:tcW w:w="10070" w:type="dxa"/>
            <w:vAlign w:val="center"/>
          </w:tcPr>
          <w:p w14:paraId="2F17F36B" w14:textId="1B2895D1" w:rsidR="004764D7" w:rsidDel="00043C93" w:rsidRDefault="004764D7" w:rsidP="00F81F4B">
            <w:pPr>
              <w:spacing w:after="0"/>
              <w:jc w:val="both"/>
              <w:rPr>
                <w:del w:id="1019" w:author="Taehoon KIM" w:date="2024-09-20T02:45:00Z" w16du:dateUtc="2024-09-19T17:45:00Z"/>
                <w:lang w:val="en-GB" w:eastAsia="ko-KR"/>
              </w:rPr>
            </w:pPr>
            <w:del w:id="1020" w:author="Taehoon KIM" w:date="2024-09-20T02:45:00Z" w16du:dateUtc="2024-09-19T17:45:00Z">
              <w:r w:rsidDel="00043C93">
                <w:rPr>
                  <w:rFonts w:hint="eastAsia"/>
                  <w:lang w:val="en-GB" w:eastAsia="ko-KR"/>
                </w:rPr>
                <w:delText>F</w:delText>
              </w:r>
              <w:r w:rsidDel="00043C93">
                <w:rPr>
                  <w:lang w:val="en-GB" w:eastAsia="ko-KR"/>
                </w:rPr>
                <w:delText>or the UML class diagram defined in Core Module and Navigation Module</w:delText>
              </w:r>
            </w:del>
          </w:p>
        </w:tc>
      </w:tr>
      <w:tr w:rsidR="002D4A9B" w14:paraId="3F62D301" w14:textId="77777777" w:rsidTr="00136DB5">
        <w:tc>
          <w:tcPr>
            <w:tcW w:w="10070" w:type="dxa"/>
            <w:vAlign w:val="center"/>
          </w:tcPr>
          <w:p w14:paraId="0A62FF07" w14:textId="0D361373" w:rsidR="007D405E" w:rsidRDefault="007D405E" w:rsidP="00F81F4B">
            <w:pPr>
              <w:spacing w:after="0"/>
              <w:jc w:val="both"/>
              <w:rPr>
                <w:lang w:val="en-GB" w:eastAsia="ko-KR"/>
              </w:rPr>
            </w:pPr>
            <w:bookmarkStart w:id="1021" w:name="OLE_LINK84"/>
            <w:bookmarkStart w:id="1022" w:name="OLE_LINK85"/>
            <w:r w:rsidRPr="00F81F4B">
              <w:rPr>
                <w:lang w:val="en-GB" w:eastAsia="ko-KR"/>
              </w:rPr>
              <w:t>The Implementation Specification SHALL</w:t>
            </w:r>
            <w:r>
              <w:rPr>
                <w:lang w:val="en-GB" w:eastAsia="ko-KR"/>
              </w:rPr>
              <w:t xml:space="preserve"> contain or represents the same concepts as defined in the UML class diagram</w:t>
            </w:r>
            <w:bookmarkEnd w:id="1021"/>
            <w:bookmarkEnd w:id="1022"/>
            <w:r w:rsidR="00AE19E8">
              <w:rPr>
                <w:lang w:val="en-GB" w:eastAsia="ko-KR"/>
              </w:rPr>
              <w:t xml:space="preserve"> </w:t>
            </w:r>
            <w:bookmarkStart w:id="1023" w:name="OLE_LINK86"/>
            <w:bookmarkStart w:id="1024" w:name="OLE_LINK87"/>
            <w:r w:rsidR="00AE19E8">
              <w:rPr>
                <w:lang w:val="en-GB" w:eastAsia="ko-KR"/>
              </w:rPr>
              <w:t>–</w:t>
            </w:r>
            <w:bookmarkEnd w:id="1023"/>
            <w:bookmarkEnd w:id="1024"/>
          </w:p>
          <w:p w14:paraId="03243660" w14:textId="1111059C" w:rsidR="007D405E" w:rsidRPr="00F81F4B" w:rsidRDefault="007D405E" w:rsidP="00F81F4B">
            <w:pPr>
              <w:pStyle w:val="ListParagraph"/>
              <w:numPr>
                <w:ilvl w:val="0"/>
                <w:numId w:val="64"/>
              </w:numPr>
              <w:ind w:leftChars="0"/>
              <w:rPr>
                <w:lang w:eastAsia="ko-KR"/>
              </w:rPr>
            </w:pPr>
            <w:bookmarkStart w:id="1025" w:name="_Hlk177693026"/>
            <w:bookmarkStart w:id="1026" w:name="OLE_LINK88"/>
            <w:r w:rsidRPr="00AE19E8">
              <w:rPr>
                <w:lang w:eastAsia="ko-KR"/>
              </w:rPr>
              <w:t>Contain e</w:t>
            </w:r>
            <w:r w:rsidRPr="00F81F4B">
              <w:rPr>
                <w:lang w:eastAsia="ko-KR"/>
              </w:rPr>
              <w:t>lement</w:t>
            </w:r>
            <w:r w:rsidRPr="00AE19E8">
              <w:rPr>
                <w:lang w:eastAsia="ko-KR"/>
              </w:rPr>
              <w:t>s</w:t>
            </w:r>
            <w:r w:rsidRPr="00F81F4B">
              <w:rPr>
                <w:lang w:eastAsia="ko-KR"/>
              </w:rPr>
              <w:t xml:space="preserve"> which represent the same concept as that defined for the UML class</w:t>
            </w:r>
            <w:r w:rsidRPr="00AE19E8">
              <w:rPr>
                <w:lang w:eastAsia="ko-KR"/>
              </w:rPr>
              <w:t>,</w:t>
            </w:r>
            <w:bookmarkEnd w:id="1025"/>
            <w:bookmarkEnd w:id="1026"/>
          </w:p>
          <w:p w14:paraId="5843C21E" w14:textId="5F6B6821" w:rsidR="007D405E" w:rsidRPr="00F81F4B" w:rsidRDefault="007D405E" w:rsidP="00F81F4B">
            <w:pPr>
              <w:pStyle w:val="ListParagraph"/>
              <w:numPr>
                <w:ilvl w:val="0"/>
                <w:numId w:val="64"/>
              </w:numPr>
              <w:ind w:leftChars="0"/>
              <w:rPr>
                <w:lang w:eastAsia="ko-KR"/>
              </w:rPr>
            </w:pPr>
            <w:bookmarkStart w:id="1027" w:name="OLE_LINK89"/>
            <w:bookmarkStart w:id="1028" w:name="OLE_LINK90"/>
            <w:r w:rsidRPr="00136DB5">
              <w:rPr>
                <w:lang w:eastAsia="ko-KR"/>
              </w:rPr>
              <w:t>Represent</w:t>
            </w:r>
            <w:r w:rsidRPr="00F81F4B">
              <w:rPr>
                <w:lang w:eastAsia="ko-KR"/>
              </w:rPr>
              <w:t xml:space="preserve"> associations </w:t>
            </w:r>
            <w:r w:rsidR="00AE19E8" w:rsidRPr="00F81F4B">
              <w:rPr>
                <w:lang w:eastAsia="ko-KR"/>
              </w:rPr>
              <w:t xml:space="preserve">of the UML classes and their </w:t>
            </w:r>
            <w:proofErr w:type="spellStart"/>
            <w:r w:rsidR="00AE19E8" w:rsidRPr="00F81F4B">
              <w:rPr>
                <w:lang w:eastAsia="ko-KR"/>
              </w:rPr>
              <w:t>superclasses</w:t>
            </w:r>
            <w:proofErr w:type="spellEnd"/>
            <w:r w:rsidR="00AE19E8" w:rsidRPr="00F81F4B">
              <w:rPr>
                <w:lang w:eastAsia="ko-KR"/>
              </w:rPr>
              <w:t xml:space="preserve"> </w:t>
            </w:r>
            <w:r w:rsidRPr="00F81F4B">
              <w:rPr>
                <w:lang w:eastAsia="ko-KR"/>
              </w:rPr>
              <w:t>with the same source, target, direction, roles, and multiplicities,</w:t>
            </w:r>
            <w:r w:rsidR="00AE19E8" w:rsidRPr="00F81F4B">
              <w:rPr>
                <w:lang w:eastAsia="ko-KR"/>
              </w:rPr>
              <w:t xml:space="preserve"> and</w:t>
            </w:r>
          </w:p>
          <w:p w14:paraId="10704DBC" w14:textId="17C3C642" w:rsidR="007D405E" w:rsidRPr="00AE19E8" w:rsidRDefault="007D405E" w:rsidP="00F81F4B">
            <w:pPr>
              <w:pStyle w:val="ListParagraph"/>
              <w:numPr>
                <w:ilvl w:val="0"/>
                <w:numId w:val="64"/>
              </w:numPr>
              <w:ind w:leftChars="0"/>
            </w:pPr>
            <w:bookmarkStart w:id="1029" w:name="OLE_LINK91"/>
            <w:bookmarkStart w:id="1030" w:name="OLE_LINK92"/>
            <w:bookmarkEnd w:id="1027"/>
            <w:bookmarkEnd w:id="1028"/>
            <w:r w:rsidRPr="00F81F4B">
              <w:rPr>
                <w:lang w:eastAsia="ko-KR"/>
              </w:rPr>
              <w:t xml:space="preserve">Contain the attributes of the classes and their </w:t>
            </w:r>
            <w:proofErr w:type="spellStart"/>
            <w:r w:rsidRPr="00F81F4B">
              <w:rPr>
                <w:lang w:eastAsia="ko-KR"/>
              </w:rPr>
              <w:t>superclasses</w:t>
            </w:r>
            <w:proofErr w:type="spellEnd"/>
            <w:r w:rsidRPr="00F81F4B">
              <w:rPr>
                <w:lang w:eastAsia="ko-KR"/>
              </w:rPr>
              <w:t xml:space="preserve"> with the same name, definition, type,</w:t>
            </w:r>
            <w:r w:rsidR="00B964D3">
              <w:rPr>
                <w:lang w:eastAsia="ko-KR"/>
              </w:rPr>
              <w:t xml:space="preserve"> code list,</w:t>
            </w:r>
            <w:r w:rsidRPr="00F81F4B">
              <w:rPr>
                <w:lang w:eastAsia="ko-KR"/>
              </w:rPr>
              <w:t xml:space="preserve"> and multiplicity</w:t>
            </w:r>
            <w:ins w:id="1031" w:author="Taehoon KIM" w:date="2024-09-20T02:50:00Z" w16du:dateUtc="2024-09-19T17:50:00Z">
              <w:r w:rsidR="00043C93">
                <w:rPr>
                  <w:lang w:eastAsia="ko-KR"/>
                </w:rPr>
                <w:t>.</w:t>
              </w:r>
            </w:ins>
            <w:del w:id="1032" w:author="Taehoon KIM" w:date="2024-09-20T02:50:00Z" w16du:dateUtc="2024-09-19T17:50:00Z">
              <w:r w:rsidRPr="00F81F4B" w:rsidDel="00043C93">
                <w:rPr>
                  <w:lang w:eastAsia="ko-KR"/>
                </w:rPr>
                <w:delText>,</w:delText>
              </w:r>
              <w:bookmarkEnd w:id="1029"/>
              <w:bookmarkEnd w:id="1030"/>
              <w:r w:rsidRPr="00F81F4B" w:rsidDel="00043C93">
                <w:rPr>
                  <w:lang w:eastAsia="ko-KR"/>
                </w:rPr>
                <w:delText xml:space="preserve"> </w:delText>
              </w:r>
            </w:del>
          </w:p>
        </w:tc>
      </w:tr>
    </w:tbl>
    <w:p w14:paraId="32317BD7" w14:textId="72818D8F" w:rsidR="0089639D" w:rsidRDefault="00327F83" w:rsidP="00327F83">
      <w:pPr>
        <w:jc w:val="both"/>
        <w:rPr>
          <w:lang w:val="en-GB"/>
        </w:rPr>
      </w:pPr>
      <w:r>
        <w:rPr>
          <w:lang w:val="en-GB"/>
        </w:rPr>
        <w:t xml:space="preserve"> </w:t>
      </w:r>
    </w:p>
    <w:tbl>
      <w:tblPr>
        <w:tblStyle w:val="TableGrid"/>
        <w:tblW w:w="0" w:type="auto"/>
        <w:tblLook w:val="04A0" w:firstRow="1" w:lastRow="0" w:firstColumn="1" w:lastColumn="0" w:noHBand="0" w:noVBand="1"/>
      </w:tblPr>
      <w:tblGrid>
        <w:gridCol w:w="10070"/>
      </w:tblGrid>
      <w:tr w:rsidR="00AE19E8" w14:paraId="6A463D9F" w14:textId="77777777" w:rsidTr="00136DB5">
        <w:tc>
          <w:tcPr>
            <w:tcW w:w="10070" w:type="dxa"/>
            <w:vAlign w:val="center"/>
          </w:tcPr>
          <w:p w14:paraId="510FE80E" w14:textId="075490C4" w:rsidR="00AE19E8" w:rsidRPr="004764D7" w:rsidRDefault="00AE19E8" w:rsidP="00136DB5">
            <w:pPr>
              <w:spacing w:after="0"/>
              <w:jc w:val="both"/>
              <w:rPr>
                <w:lang w:val="en-GB" w:eastAsia="ko-KR"/>
              </w:rPr>
            </w:pPr>
            <w:r w:rsidRPr="004764D7">
              <w:rPr>
                <w:rFonts w:hint="eastAsia"/>
                <w:lang w:val="en-GB" w:eastAsia="ko-KR"/>
              </w:rPr>
              <w:t>R</w:t>
            </w:r>
            <w:r w:rsidRPr="004764D7">
              <w:rPr>
                <w:lang w:val="en-GB" w:eastAsia="ko-KR"/>
              </w:rPr>
              <w:t xml:space="preserve">equirement </w:t>
            </w:r>
            <w:r w:rsidR="00AA1A79">
              <w:rPr>
                <w:lang w:val="en-GB" w:eastAsia="ko-KR"/>
              </w:rPr>
              <w:t>2</w:t>
            </w:r>
            <w:r w:rsidRPr="004764D7">
              <w:rPr>
                <w:lang w:val="en-GB" w:eastAsia="ko-KR"/>
              </w:rPr>
              <w:t xml:space="preserve"> – </w:t>
            </w:r>
            <w:r w:rsidR="00AA1A79">
              <w:rPr>
                <w:lang w:val="en-GB" w:eastAsia="ko-KR"/>
              </w:rPr>
              <w:t xml:space="preserve">Thematic </w:t>
            </w:r>
            <w:del w:id="1033" w:author="Taehoon KIM" w:date="2024-09-20T02:46:00Z" w16du:dateUtc="2024-09-19T17:46:00Z">
              <w:r w:rsidR="00AA1A79" w:rsidDel="00043C93">
                <w:rPr>
                  <w:lang w:val="en-GB" w:eastAsia="ko-KR"/>
                </w:rPr>
                <w:delText>layer</w:delText>
              </w:r>
            </w:del>
            <w:ins w:id="1034" w:author="Taehoon KIM" w:date="2024-09-20T02:46:00Z" w16du:dateUtc="2024-09-19T17:46:00Z">
              <w:r w:rsidR="00043C93">
                <w:rPr>
                  <w:lang w:val="en-GB" w:eastAsia="ko-KR"/>
                </w:rPr>
                <w:t>Layer</w:t>
              </w:r>
            </w:ins>
          </w:p>
        </w:tc>
      </w:tr>
      <w:tr w:rsidR="00AE19E8" w14:paraId="3A33AE05" w14:textId="77777777" w:rsidTr="00136DB5">
        <w:tc>
          <w:tcPr>
            <w:tcW w:w="10070" w:type="dxa"/>
            <w:vAlign w:val="center"/>
          </w:tcPr>
          <w:p w14:paraId="23B6E31E" w14:textId="2ACABA98" w:rsidR="00AE19E8" w:rsidRPr="00F81F4B" w:rsidRDefault="00AE19E8" w:rsidP="00136DB5">
            <w:pPr>
              <w:spacing w:after="0"/>
              <w:jc w:val="both"/>
              <w:rPr>
                <w:rFonts w:asciiTheme="minorHAnsi" w:hAnsiTheme="minorHAnsi"/>
                <w:lang w:val="en-GB" w:eastAsia="ko-KR"/>
              </w:rPr>
            </w:pPr>
            <w:r w:rsidRPr="00F81F4B">
              <w:rPr>
                <w:rFonts w:asciiTheme="minorHAnsi" w:hAnsiTheme="minorHAnsi"/>
                <w:lang w:val="en-GB" w:eastAsia="ko-KR"/>
              </w:rPr>
              <w:t>/</w:t>
            </w:r>
            <w:proofErr w:type="spellStart"/>
            <w:r w:rsidRPr="00F81F4B">
              <w:rPr>
                <w:rFonts w:asciiTheme="minorHAnsi" w:hAnsiTheme="minorHAnsi"/>
                <w:lang w:val="en-GB" w:eastAsia="ko-KR"/>
              </w:rPr>
              <w:t>req</w:t>
            </w:r>
            <w:proofErr w:type="spellEnd"/>
            <w:r w:rsidRPr="00F81F4B">
              <w:rPr>
                <w:rFonts w:asciiTheme="minorHAnsi" w:hAnsiTheme="minorHAnsi"/>
                <w:lang w:val="en-GB" w:eastAsia="ko-KR"/>
              </w:rPr>
              <w:t>/</w:t>
            </w:r>
            <w:proofErr w:type="spellStart"/>
            <w:r w:rsidR="00AA1A79" w:rsidRPr="00F81F4B">
              <w:rPr>
                <w:rFonts w:asciiTheme="minorHAnsi" w:hAnsiTheme="minorHAnsi"/>
                <w:lang w:val="en-GB" w:eastAsia="ko-KR"/>
              </w:rPr>
              <w:t>thematiclayer</w:t>
            </w:r>
            <w:proofErr w:type="spellEnd"/>
          </w:p>
        </w:tc>
      </w:tr>
      <w:tr w:rsidR="00AE19E8" w14:paraId="201E0E79" w14:textId="77777777" w:rsidTr="00136DB5">
        <w:tc>
          <w:tcPr>
            <w:tcW w:w="10070" w:type="dxa"/>
            <w:vAlign w:val="center"/>
          </w:tcPr>
          <w:p w14:paraId="6BA7D187" w14:textId="5535754E" w:rsidR="00AE19E8" w:rsidRDefault="00296D4A" w:rsidP="00136DB5">
            <w:pPr>
              <w:spacing w:after="0"/>
              <w:jc w:val="both"/>
              <w:rPr>
                <w:lang w:val="en-GB" w:eastAsia="ko-KR"/>
              </w:rPr>
            </w:pPr>
            <w:bookmarkStart w:id="1035" w:name="OLE_LINK64"/>
            <w:bookmarkStart w:id="1036" w:name="OLE_LINK65"/>
            <w:r w:rsidRPr="00C56553">
              <w:rPr>
                <w:rFonts w:eastAsia="Malgun Gothic" w:hint="eastAsia"/>
                <w:sz w:val="22"/>
                <w:szCs w:val="22"/>
                <w:lang w:eastAsia="ko-KR"/>
              </w:rPr>
              <w:t>A</w:t>
            </w:r>
            <w:r w:rsidRPr="00C56553">
              <w:rPr>
                <w:rFonts w:eastAsia="Malgun Gothic"/>
                <w:sz w:val="22"/>
                <w:szCs w:val="22"/>
                <w:lang w:eastAsia="ko-KR"/>
              </w:rPr>
              <w:t xml:space="preserve">ny feature of a thematic layer </w:t>
            </w:r>
            <w:r>
              <w:rPr>
                <w:rFonts w:eastAsia="Malgun Gothic"/>
                <w:sz w:val="22"/>
                <w:szCs w:val="22"/>
                <w:lang w:eastAsia="ko-KR"/>
              </w:rPr>
              <w:t>SHALL</w:t>
            </w:r>
            <w:r w:rsidRPr="00C56553">
              <w:rPr>
                <w:rFonts w:eastAsia="Malgun Gothic"/>
                <w:sz w:val="22"/>
                <w:szCs w:val="22"/>
                <w:lang w:eastAsia="ko-KR"/>
              </w:rPr>
              <w:t xml:space="preserve"> belong to the same theme.</w:t>
            </w:r>
            <w:bookmarkEnd w:id="1035"/>
            <w:bookmarkEnd w:id="1036"/>
          </w:p>
        </w:tc>
      </w:tr>
    </w:tbl>
    <w:p w14:paraId="1CC2EFAC" w14:textId="33B1E428" w:rsidR="00296D4A" w:rsidRDefault="00AE19E8" w:rsidP="00296D4A">
      <w:pPr>
        <w:jc w:val="both"/>
        <w:rPr>
          <w:lang w:val="en-GB"/>
        </w:rPr>
      </w:pPr>
      <w:r>
        <w:rPr>
          <w:lang w:val="en-GB"/>
        </w:rPr>
        <w:t xml:space="preserve"> </w:t>
      </w:r>
    </w:p>
    <w:tbl>
      <w:tblPr>
        <w:tblStyle w:val="TableGrid"/>
        <w:tblW w:w="0" w:type="auto"/>
        <w:tblLook w:val="04A0" w:firstRow="1" w:lastRow="0" w:firstColumn="1" w:lastColumn="0" w:noHBand="0" w:noVBand="1"/>
        <w:tblPrChange w:id="1037" w:author="Taehoon KIM" w:date="2024-09-20T02:39:00Z" w16du:dateUtc="2024-09-19T17:39:00Z">
          <w:tblPr>
            <w:tblStyle w:val="TableGrid"/>
            <w:tblW w:w="0" w:type="auto"/>
            <w:tblLook w:val="04A0" w:firstRow="1" w:lastRow="0" w:firstColumn="1" w:lastColumn="0" w:noHBand="0" w:noVBand="1"/>
          </w:tblPr>
        </w:tblPrChange>
      </w:tblPr>
      <w:tblGrid>
        <w:gridCol w:w="846"/>
        <w:gridCol w:w="9224"/>
        <w:tblGridChange w:id="1038">
          <w:tblGrid>
            <w:gridCol w:w="846"/>
            <w:gridCol w:w="9224"/>
          </w:tblGrid>
        </w:tblGridChange>
      </w:tblGrid>
      <w:tr w:rsidR="00296D4A" w14:paraId="01096F5E" w14:textId="77777777" w:rsidTr="00750DD2">
        <w:tc>
          <w:tcPr>
            <w:tcW w:w="10070" w:type="dxa"/>
            <w:gridSpan w:val="2"/>
            <w:vAlign w:val="center"/>
            <w:tcPrChange w:id="1039" w:author="Taehoon KIM" w:date="2024-09-20T02:39:00Z" w16du:dateUtc="2024-09-19T17:39:00Z">
              <w:tcPr>
                <w:tcW w:w="10070" w:type="dxa"/>
                <w:gridSpan w:val="2"/>
                <w:vAlign w:val="center"/>
              </w:tcPr>
            </w:tcPrChange>
          </w:tcPr>
          <w:p w14:paraId="7D715CFE" w14:textId="43635E3D" w:rsidR="00296D4A" w:rsidRPr="004764D7" w:rsidRDefault="00296D4A" w:rsidP="00136DB5">
            <w:pPr>
              <w:spacing w:after="0"/>
              <w:jc w:val="both"/>
              <w:rPr>
                <w:lang w:val="en-GB" w:eastAsia="ko-KR"/>
              </w:rPr>
            </w:pPr>
            <w:r w:rsidRPr="004764D7">
              <w:rPr>
                <w:rFonts w:hint="eastAsia"/>
                <w:lang w:val="en-GB" w:eastAsia="ko-KR"/>
              </w:rPr>
              <w:t>R</w:t>
            </w:r>
            <w:r w:rsidRPr="004764D7">
              <w:rPr>
                <w:lang w:val="en-GB" w:eastAsia="ko-KR"/>
              </w:rPr>
              <w:t xml:space="preserve">equirement </w:t>
            </w:r>
            <w:r>
              <w:rPr>
                <w:lang w:val="en-GB" w:eastAsia="ko-KR"/>
              </w:rPr>
              <w:t>3</w:t>
            </w:r>
            <w:r w:rsidRPr="004764D7">
              <w:rPr>
                <w:lang w:val="en-GB" w:eastAsia="ko-KR"/>
              </w:rPr>
              <w:t xml:space="preserve"> – </w:t>
            </w:r>
            <w:r>
              <w:rPr>
                <w:lang w:val="en-GB" w:eastAsia="ko-KR"/>
              </w:rPr>
              <w:t>Cell Space</w:t>
            </w:r>
          </w:p>
        </w:tc>
      </w:tr>
      <w:tr w:rsidR="00296D4A" w14:paraId="0610F7CD" w14:textId="77777777" w:rsidTr="00750DD2">
        <w:tc>
          <w:tcPr>
            <w:tcW w:w="10070" w:type="dxa"/>
            <w:gridSpan w:val="2"/>
            <w:vAlign w:val="center"/>
            <w:tcPrChange w:id="1040" w:author="Taehoon KIM" w:date="2024-09-20T02:39:00Z" w16du:dateUtc="2024-09-19T17:39:00Z">
              <w:tcPr>
                <w:tcW w:w="10070" w:type="dxa"/>
                <w:gridSpan w:val="2"/>
                <w:vAlign w:val="center"/>
              </w:tcPr>
            </w:tcPrChange>
          </w:tcPr>
          <w:p w14:paraId="62021C9F" w14:textId="0A6B2A14" w:rsidR="00296D4A" w:rsidRPr="00F81F4B" w:rsidRDefault="00296D4A" w:rsidP="00136DB5">
            <w:pPr>
              <w:spacing w:after="0"/>
              <w:jc w:val="both"/>
              <w:rPr>
                <w:rFonts w:asciiTheme="minorHAnsi" w:hAnsiTheme="minorHAnsi"/>
                <w:lang w:val="en-GB" w:eastAsia="ko-KR"/>
              </w:rPr>
            </w:pPr>
            <w:r w:rsidRPr="00F81F4B">
              <w:rPr>
                <w:rFonts w:asciiTheme="minorHAnsi" w:hAnsiTheme="minorHAnsi"/>
                <w:lang w:val="en-GB" w:eastAsia="ko-KR"/>
              </w:rPr>
              <w:t>/</w:t>
            </w:r>
            <w:proofErr w:type="spellStart"/>
            <w:r w:rsidRPr="00F81F4B">
              <w:rPr>
                <w:rFonts w:asciiTheme="minorHAnsi" w:hAnsiTheme="minorHAnsi"/>
                <w:lang w:val="en-GB" w:eastAsia="ko-KR"/>
              </w:rPr>
              <w:t>req</w:t>
            </w:r>
            <w:proofErr w:type="spellEnd"/>
            <w:r w:rsidRPr="00F81F4B">
              <w:rPr>
                <w:rFonts w:asciiTheme="minorHAnsi" w:hAnsiTheme="minorHAnsi"/>
                <w:lang w:val="en-GB" w:eastAsia="ko-KR"/>
              </w:rPr>
              <w:t>/</w:t>
            </w:r>
            <w:proofErr w:type="spellStart"/>
            <w:r w:rsidR="00217A6E" w:rsidRPr="00F81F4B">
              <w:rPr>
                <w:rFonts w:asciiTheme="minorHAnsi" w:hAnsiTheme="minorHAnsi"/>
                <w:lang w:val="en-GB" w:eastAsia="ko-KR"/>
              </w:rPr>
              <w:t>cellspace</w:t>
            </w:r>
            <w:proofErr w:type="spellEnd"/>
          </w:p>
        </w:tc>
      </w:tr>
      <w:tr w:rsidR="00750DD2" w:rsidRPr="00511073" w14:paraId="002C96F1" w14:textId="77777777" w:rsidTr="00F81B3A">
        <w:trPr>
          <w:trHeight w:val="255"/>
        </w:trPr>
        <w:tc>
          <w:tcPr>
            <w:tcW w:w="10070" w:type="dxa"/>
            <w:gridSpan w:val="2"/>
            <w:vAlign w:val="center"/>
          </w:tcPr>
          <w:p w14:paraId="0D2DDCBB" w14:textId="5A93436C" w:rsidR="00750DD2" w:rsidRPr="00511073" w:rsidDel="00750DD2" w:rsidRDefault="00750DD2" w:rsidP="00EF6182">
            <w:pPr>
              <w:spacing w:after="0"/>
              <w:jc w:val="both"/>
              <w:rPr>
                <w:del w:id="1041" w:author="Taehoon KIM" w:date="2024-09-20T02:39:00Z" w16du:dateUtc="2024-09-19T17:39:00Z"/>
                <w:lang w:val="en-GB" w:eastAsia="ko-KR"/>
              </w:rPr>
            </w:pPr>
            <w:del w:id="1042" w:author="Taehoon KIM" w:date="2024-09-20T02:39:00Z" w16du:dateUtc="2024-09-19T17:39:00Z">
              <w:r w:rsidRPr="00511073" w:rsidDel="00E22063">
                <w:rPr>
                  <w:rFonts w:hint="eastAsia"/>
                  <w:lang w:val="en-GB" w:eastAsia="ko-KR"/>
                </w:rPr>
                <w:delText>A</w:delText>
              </w:r>
            </w:del>
          </w:p>
          <w:p w14:paraId="53FF31F6" w14:textId="1927211C" w:rsidR="00750DD2" w:rsidRPr="00511073" w:rsidRDefault="00750DD2" w:rsidP="00EF6182">
            <w:pPr>
              <w:spacing w:after="0"/>
              <w:jc w:val="both"/>
              <w:rPr>
                <w:lang w:val="en-GB" w:eastAsia="ko-KR"/>
              </w:rPr>
            </w:pPr>
            <w:bookmarkStart w:id="1043" w:name="OLE_LINK66"/>
            <w:bookmarkStart w:id="1044" w:name="OLE_LINK67"/>
            <w:bookmarkStart w:id="1045" w:name="OLE_LINK145"/>
            <w:ins w:id="1046" w:author="Taehoon KIM" w:date="2024-09-20T02:39:00Z" w16du:dateUtc="2024-09-19T17:39:00Z">
              <w:r w:rsidRPr="00511073">
                <w:rPr>
                  <w:rFonts w:eastAsia="Malgun Gothic"/>
                  <w:sz w:val="22"/>
                  <w:szCs w:val="22"/>
                  <w:lang w:eastAsia="ko-KR"/>
                </w:rPr>
                <w:t>Cell belonging to the same primal space layer SHALL not intersect.</w:t>
              </w:r>
            </w:ins>
            <w:bookmarkEnd w:id="1043"/>
            <w:bookmarkEnd w:id="1044"/>
            <w:bookmarkEnd w:id="1045"/>
            <w:del w:id="1047" w:author="Taehoon KIM" w:date="2024-09-20T02:39:00Z" w16du:dateUtc="2024-09-19T17:39:00Z">
              <w:r w:rsidRPr="00511073" w:rsidDel="00E22063">
                <w:rPr>
                  <w:rFonts w:eastAsia="Malgun Gothic"/>
                  <w:sz w:val="22"/>
                  <w:szCs w:val="22"/>
                  <w:lang w:eastAsia="ko-KR"/>
                </w:rPr>
                <w:delText>Any feature of a thematic layer SHALL belong to the same theme.</w:delText>
              </w:r>
            </w:del>
          </w:p>
        </w:tc>
      </w:tr>
      <w:tr w:rsidR="00750DD2" w:rsidRPr="00511073" w:rsidDel="00750DD2" w14:paraId="4CDE51D6" w14:textId="3CB23321" w:rsidTr="00750DD2">
        <w:trPr>
          <w:trHeight w:val="255"/>
          <w:del w:id="1048" w:author="Taehoon KIM" w:date="2024-09-20T02:39:00Z"/>
          <w:trPrChange w:id="1049" w:author="Taehoon KIM" w:date="2024-09-20T02:39:00Z" w16du:dateUtc="2024-09-19T17:39:00Z">
            <w:trPr>
              <w:trHeight w:val="255"/>
            </w:trPr>
          </w:trPrChange>
        </w:trPr>
        <w:tc>
          <w:tcPr>
            <w:tcW w:w="846" w:type="dxa"/>
            <w:vAlign w:val="center"/>
            <w:tcPrChange w:id="1050" w:author="Taehoon KIM" w:date="2024-09-20T02:39:00Z" w16du:dateUtc="2024-09-19T17:39:00Z">
              <w:tcPr>
                <w:tcW w:w="846" w:type="dxa"/>
                <w:vAlign w:val="center"/>
              </w:tcPr>
            </w:tcPrChange>
          </w:tcPr>
          <w:p w14:paraId="21ADB096" w14:textId="0AAED4BF" w:rsidR="00750DD2" w:rsidRPr="00511073" w:rsidDel="00750DD2" w:rsidRDefault="00750DD2" w:rsidP="00EF6182">
            <w:pPr>
              <w:spacing w:after="0"/>
              <w:jc w:val="both"/>
              <w:rPr>
                <w:del w:id="1051" w:author="Taehoon KIM" w:date="2024-09-20T02:39:00Z" w16du:dateUtc="2024-09-19T17:39:00Z"/>
                <w:rFonts w:eastAsia="Malgun Gothic"/>
                <w:sz w:val="22"/>
                <w:szCs w:val="22"/>
                <w:lang w:eastAsia="ko-KR"/>
              </w:rPr>
            </w:pPr>
            <w:del w:id="1052" w:author="Taehoon KIM" w:date="2024-09-20T02:39:00Z" w16du:dateUtc="2024-09-19T17:39:00Z">
              <w:r w:rsidRPr="00511073" w:rsidDel="005867A3">
                <w:rPr>
                  <w:rFonts w:eastAsia="Malgun Gothic" w:hint="eastAsia"/>
                  <w:sz w:val="22"/>
                  <w:szCs w:val="22"/>
                  <w:lang w:eastAsia="ko-KR"/>
                </w:rPr>
                <w:delText>B</w:delText>
              </w:r>
            </w:del>
          </w:p>
        </w:tc>
        <w:tc>
          <w:tcPr>
            <w:tcW w:w="9224" w:type="dxa"/>
            <w:vAlign w:val="center"/>
            <w:tcPrChange w:id="1053" w:author="Taehoon KIM" w:date="2024-09-20T02:39:00Z" w16du:dateUtc="2024-09-19T17:39:00Z">
              <w:tcPr>
                <w:tcW w:w="9224" w:type="dxa"/>
                <w:vAlign w:val="center"/>
              </w:tcPr>
            </w:tcPrChange>
          </w:tcPr>
          <w:p w14:paraId="6AE0CB26" w14:textId="702453DD" w:rsidR="00750DD2" w:rsidRPr="00511073" w:rsidDel="00750DD2" w:rsidRDefault="00750DD2" w:rsidP="00EF6182">
            <w:pPr>
              <w:spacing w:after="0"/>
              <w:jc w:val="both"/>
              <w:rPr>
                <w:del w:id="1054" w:author="Taehoon KIM" w:date="2024-09-20T02:39:00Z" w16du:dateUtc="2024-09-19T17:39:00Z"/>
                <w:rFonts w:eastAsia="Malgun Gothic"/>
                <w:sz w:val="22"/>
                <w:szCs w:val="22"/>
                <w:lang w:eastAsia="ko-KR"/>
              </w:rPr>
            </w:pPr>
            <w:del w:id="1055" w:author="Taehoon KIM" w:date="2024-09-20T02:39:00Z" w16du:dateUtc="2024-09-19T17:39:00Z">
              <w:r w:rsidRPr="00511073" w:rsidDel="005867A3">
                <w:rPr>
                  <w:rFonts w:eastAsia="Malgun Gothic"/>
                  <w:sz w:val="22"/>
                  <w:szCs w:val="22"/>
                  <w:lang w:eastAsia="ko-KR"/>
                </w:rPr>
                <w:delText>Cell belonging to the same primal space layer SHALL not intersect.</w:delText>
              </w:r>
            </w:del>
          </w:p>
        </w:tc>
      </w:tr>
    </w:tbl>
    <w:p w14:paraId="5663968E" w14:textId="77777777" w:rsidR="00217A6E" w:rsidRPr="00511073" w:rsidRDefault="00296D4A" w:rsidP="00217A6E">
      <w:pPr>
        <w:jc w:val="both"/>
        <w:rPr>
          <w:lang w:val="en-GB"/>
        </w:rPr>
      </w:pPr>
      <w:r w:rsidRPr="00511073">
        <w:rPr>
          <w:lang w:val="en-GB"/>
        </w:rPr>
        <w:lastRenderedPageBreak/>
        <w:t xml:space="preserve"> </w:t>
      </w:r>
    </w:p>
    <w:tbl>
      <w:tblPr>
        <w:tblStyle w:val="TableGrid"/>
        <w:tblW w:w="0" w:type="auto"/>
        <w:tblLook w:val="04A0" w:firstRow="1" w:lastRow="0" w:firstColumn="1" w:lastColumn="0" w:noHBand="0" w:noVBand="1"/>
      </w:tblPr>
      <w:tblGrid>
        <w:gridCol w:w="921"/>
        <w:gridCol w:w="9139"/>
        <w:gridCol w:w="10"/>
        <w:tblGridChange w:id="1056">
          <w:tblGrid>
            <w:gridCol w:w="921"/>
            <w:gridCol w:w="8215"/>
            <w:gridCol w:w="924"/>
            <w:gridCol w:w="10"/>
          </w:tblGrid>
        </w:tblGridChange>
      </w:tblGrid>
      <w:tr w:rsidR="00217A6E" w:rsidRPr="00511073" w14:paraId="4F6B5B53" w14:textId="77777777" w:rsidTr="00136DB5">
        <w:tc>
          <w:tcPr>
            <w:tcW w:w="10070" w:type="dxa"/>
            <w:gridSpan w:val="3"/>
            <w:vAlign w:val="center"/>
          </w:tcPr>
          <w:p w14:paraId="4593BAA0" w14:textId="73DA815D" w:rsidR="00217A6E" w:rsidRPr="00511073" w:rsidRDefault="00217A6E" w:rsidP="00136DB5">
            <w:pPr>
              <w:spacing w:after="0"/>
              <w:jc w:val="both"/>
              <w:rPr>
                <w:lang w:val="en-GB" w:eastAsia="ko-KR"/>
              </w:rPr>
            </w:pPr>
            <w:r w:rsidRPr="00511073">
              <w:rPr>
                <w:rFonts w:hint="eastAsia"/>
                <w:lang w:val="en-GB" w:eastAsia="ko-KR"/>
              </w:rPr>
              <w:t>R</w:t>
            </w:r>
            <w:r w:rsidRPr="00511073">
              <w:rPr>
                <w:lang w:val="en-GB" w:eastAsia="ko-KR"/>
              </w:rPr>
              <w:t>equirement 4 – Cell Boundary</w:t>
            </w:r>
          </w:p>
        </w:tc>
      </w:tr>
      <w:tr w:rsidR="00217A6E" w:rsidRPr="00511073" w14:paraId="36A93A56" w14:textId="77777777" w:rsidTr="00136DB5">
        <w:tc>
          <w:tcPr>
            <w:tcW w:w="10070" w:type="dxa"/>
            <w:gridSpan w:val="3"/>
            <w:vAlign w:val="center"/>
          </w:tcPr>
          <w:p w14:paraId="649B58C4" w14:textId="2D2F8E49" w:rsidR="00217A6E" w:rsidRPr="00511073" w:rsidRDefault="00217A6E" w:rsidP="00136DB5">
            <w:pPr>
              <w:spacing w:after="0"/>
              <w:jc w:val="both"/>
              <w:rPr>
                <w:rFonts w:asciiTheme="minorHAnsi" w:hAnsiTheme="minorHAnsi"/>
                <w:lang w:val="en-GB" w:eastAsia="ko-KR"/>
              </w:rPr>
            </w:pPr>
            <w:r w:rsidRPr="00511073">
              <w:rPr>
                <w:rFonts w:asciiTheme="minorHAnsi" w:hAnsiTheme="minorHAnsi"/>
                <w:lang w:val="en-GB" w:eastAsia="ko-KR"/>
              </w:rPr>
              <w:t>/</w:t>
            </w:r>
            <w:proofErr w:type="spellStart"/>
            <w:r w:rsidRPr="00511073">
              <w:rPr>
                <w:rFonts w:asciiTheme="minorHAnsi" w:hAnsiTheme="minorHAnsi"/>
                <w:lang w:val="en-GB" w:eastAsia="ko-KR"/>
              </w:rPr>
              <w:t>req</w:t>
            </w:r>
            <w:proofErr w:type="spellEnd"/>
            <w:r w:rsidRPr="00511073">
              <w:rPr>
                <w:rFonts w:asciiTheme="minorHAnsi" w:hAnsiTheme="minorHAnsi"/>
                <w:lang w:val="en-GB" w:eastAsia="ko-KR"/>
              </w:rPr>
              <w:t>/</w:t>
            </w:r>
            <w:proofErr w:type="spellStart"/>
            <w:r w:rsidRPr="00511073">
              <w:rPr>
                <w:rFonts w:asciiTheme="minorHAnsi" w:hAnsiTheme="minorHAnsi"/>
                <w:lang w:val="en-GB" w:eastAsia="ko-KR"/>
              </w:rPr>
              <w:t>cellboundary</w:t>
            </w:r>
            <w:proofErr w:type="spellEnd"/>
          </w:p>
        </w:tc>
      </w:tr>
      <w:tr w:rsidR="002D4A9B" w:rsidRPr="00511073" w14:paraId="6E83AFE2" w14:textId="77777777" w:rsidTr="00CC251C">
        <w:tblPrEx>
          <w:tblW w:w="0" w:type="auto"/>
          <w:tblPrExChange w:id="1057" w:author="Taehoon KIM" w:date="2024-09-20T04:16:00Z" w16du:dateUtc="2024-09-19T19:16:00Z">
            <w:tblPrEx>
              <w:tblW w:w="0" w:type="auto"/>
            </w:tblPrEx>
          </w:tblPrExChange>
        </w:tblPrEx>
        <w:trPr>
          <w:gridAfter w:val="1"/>
          <w:wAfter w:w="10" w:type="dxa"/>
          <w:trHeight w:val="186"/>
          <w:trPrChange w:id="1058" w:author="Taehoon KIM" w:date="2024-09-20T04:16:00Z" w16du:dateUtc="2024-09-19T19:16:00Z">
            <w:trPr>
              <w:gridAfter w:val="1"/>
              <w:wAfter w:w="1054" w:type="dxa"/>
              <w:trHeight w:val="186"/>
            </w:trPr>
          </w:trPrChange>
        </w:trPr>
        <w:tc>
          <w:tcPr>
            <w:tcW w:w="921" w:type="dxa"/>
            <w:vAlign w:val="center"/>
            <w:tcPrChange w:id="1059" w:author="Taehoon KIM" w:date="2024-09-20T04:16:00Z" w16du:dateUtc="2024-09-19T19:16:00Z">
              <w:tcPr>
                <w:tcW w:w="988" w:type="dxa"/>
                <w:vAlign w:val="center"/>
              </w:tcPr>
            </w:tcPrChange>
          </w:tcPr>
          <w:p w14:paraId="1BA49201" w14:textId="2774DA8A" w:rsidR="00217A6E" w:rsidRPr="00511073" w:rsidRDefault="00217A6E" w:rsidP="00217A6E">
            <w:pPr>
              <w:spacing w:after="0"/>
              <w:jc w:val="both"/>
              <w:rPr>
                <w:lang w:val="en-GB" w:eastAsia="ko-KR"/>
              </w:rPr>
            </w:pPr>
            <w:r w:rsidRPr="00511073">
              <w:rPr>
                <w:rFonts w:hint="eastAsia"/>
                <w:lang w:val="en-GB" w:eastAsia="ko-KR"/>
              </w:rPr>
              <w:t>A</w:t>
            </w:r>
          </w:p>
        </w:tc>
        <w:tc>
          <w:tcPr>
            <w:tcW w:w="9139" w:type="dxa"/>
            <w:vAlign w:val="center"/>
            <w:tcPrChange w:id="1060" w:author="Taehoon KIM" w:date="2024-09-20T04:16:00Z" w16du:dateUtc="2024-09-19T19:16:00Z">
              <w:tcPr>
                <w:tcW w:w="9082" w:type="dxa"/>
                <w:vAlign w:val="center"/>
              </w:tcPr>
            </w:tcPrChange>
          </w:tcPr>
          <w:p w14:paraId="152FB4A2" w14:textId="5DB53C60" w:rsidR="00217A6E" w:rsidRPr="00511073" w:rsidRDefault="00217A6E" w:rsidP="00217A6E">
            <w:pPr>
              <w:spacing w:after="0"/>
              <w:jc w:val="both"/>
              <w:rPr>
                <w:lang w:val="en-GB" w:eastAsia="ko-KR"/>
              </w:rPr>
            </w:pPr>
            <w:bookmarkStart w:id="1061" w:name="_Hlk177692430"/>
            <w:bookmarkStart w:id="1062" w:name="OLE_LINK68"/>
            <w:r w:rsidRPr="00511073">
              <w:rPr>
                <w:rFonts w:eastAsia="Malgun Gothic"/>
                <w:sz w:val="22"/>
                <w:szCs w:val="22"/>
                <w:lang w:eastAsia="ko-KR"/>
              </w:rPr>
              <w:t>Cell boundaries belonging to the same primal space layer SHALL not intersect.</w:t>
            </w:r>
            <w:bookmarkEnd w:id="1061"/>
            <w:bookmarkEnd w:id="1062"/>
          </w:p>
        </w:tc>
      </w:tr>
      <w:tr w:rsidR="002D4A9B" w:rsidRPr="00511073" w14:paraId="3396C383" w14:textId="77777777" w:rsidTr="00CC251C">
        <w:tblPrEx>
          <w:tblW w:w="0" w:type="auto"/>
          <w:tblPrExChange w:id="1063" w:author="Taehoon KIM" w:date="2024-09-20T04:16:00Z" w16du:dateUtc="2024-09-19T19:16:00Z">
            <w:tblPrEx>
              <w:tblW w:w="0" w:type="auto"/>
            </w:tblPrEx>
          </w:tblPrExChange>
        </w:tblPrEx>
        <w:trPr>
          <w:gridAfter w:val="1"/>
          <w:wAfter w:w="10" w:type="dxa"/>
          <w:trHeight w:val="185"/>
          <w:trPrChange w:id="1064" w:author="Taehoon KIM" w:date="2024-09-20T04:16:00Z" w16du:dateUtc="2024-09-19T19:16:00Z">
            <w:trPr>
              <w:gridAfter w:val="1"/>
              <w:wAfter w:w="1054" w:type="dxa"/>
              <w:trHeight w:val="185"/>
            </w:trPr>
          </w:trPrChange>
        </w:trPr>
        <w:tc>
          <w:tcPr>
            <w:tcW w:w="921" w:type="dxa"/>
            <w:vAlign w:val="center"/>
            <w:tcPrChange w:id="1065" w:author="Taehoon KIM" w:date="2024-09-20T04:16:00Z" w16du:dateUtc="2024-09-19T19:16:00Z">
              <w:tcPr>
                <w:tcW w:w="988" w:type="dxa"/>
                <w:vAlign w:val="center"/>
              </w:tcPr>
            </w:tcPrChange>
          </w:tcPr>
          <w:p w14:paraId="55AED559" w14:textId="48F0AFEE" w:rsidR="00217A6E" w:rsidRPr="00511073" w:rsidRDefault="00217A6E" w:rsidP="00217A6E">
            <w:pPr>
              <w:spacing w:after="0"/>
              <w:jc w:val="both"/>
              <w:rPr>
                <w:rFonts w:eastAsia="Malgun Gothic"/>
                <w:sz w:val="22"/>
                <w:szCs w:val="22"/>
                <w:lang w:eastAsia="ko-KR"/>
              </w:rPr>
            </w:pPr>
            <w:r w:rsidRPr="00511073">
              <w:rPr>
                <w:rFonts w:eastAsia="Malgun Gothic" w:hint="eastAsia"/>
                <w:sz w:val="22"/>
                <w:szCs w:val="22"/>
                <w:lang w:eastAsia="ko-KR"/>
              </w:rPr>
              <w:t>B</w:t>
            </w:r>
          </w:p>
        </w:tc>
        <w:tc>
          <w:tcPr>
            <w:tcW w:w="9139" w:type="dxa"/>
            <w:vAlign w:val="center"/>
            <w:tcPrChange w:id="1066" w:author="Taehoon KIM" w:date="2024-09-20T04:16:00Z" w16du:dateUtc="2024-09-19T19:16:00Z">
              <w:tcPr>
                <w:tcW w:w="9082" w:type="dxa"/>
                <w:vAlign w:val="center"/>
              </w:tcPr>
            </w:tcPrChange>
          </w:tcPr>
          <w:p w14:paraId="63B45FA3" w14:textId="5E5DE422" w:rsidR="00217A6E" w:rsidRPr="00511073" w:rsidRDefault="00217A6E" w:rsidP="00217A6E">
            <w:pPr>
              <w:spacing w:after="0"/>
              <w:jc w:val="both"/>
              <w:rPr>
                <w:rFonts w:eastAsia="Malgun Gothic"/>
                <w:sz w:val="22"/>
                <w:szCs w:val="22"/>
                <w:lang w:eastAsia="ko-KR"/>
              </w:rPr>
            </w:pPr>
            <w:bookmarkStart w:id="1067" w:name="OLE_LINK69"/>
            <w:r w:rsidRPr="00511073">
              <w:rPr>
                <w:rFonts w:eastAsia="Malgun Gothic" w:hint="eastAsia"/>
                <w:sz w:val="22"/>
                <w:szCs w:val="22"/>
                <w:lang w:eastAsia="ko-KR"/>
              </w:rPr>
              <w:t>T</w:t>
            </w:r>
            <w:r w:rsidRPr="00511073">
              <w:rPr>
                <w:rFonts w:eastAsia="Malgun Gothic"/>
                <w:sz w:val="22"/>
                <w:szCs w:val="22"/>
                <w:lang w:eastAsia="ko-KR"/>
              </w:rPr>
              <w:t>he geometry of cell boundary SHALL not exceed the extent of the corresponding cell space</w:t>
            </w:r>
            <w:bookmarkEnd w:id="1067"/>
            <w:ins w:id="1068" w:author="Taehoon KIM" w:date="2024-09-20T04:16:00Z" w16du:dateUtc="2024-09-19T19:16:00Z">
              <w:r w:rsidR="00CC251C">
                <w:rPr>
                  <w:rFonts w:eastAsia="Malgun Gothic"/>
                  <w:sz w:val="22"/>
                  <w:szCs w:val="22"/>
                  <w:lang w:eastAsia="ko-KR"/>
                </w:rPr>
                <w:t>.</w:t>
              </w:r>
            </w:ins>
          </w:p>
        </w:tc>
      </w:tr>
    </w:tbl>
    <w:p w14:paraId="67D44AA7" w14:textId="77777777" w:rsidR="00217A6E" w:rsidRPr="00511073" w:rsidRDefault="00217A6E" w:rsidP="00217A6E">
      <w:pPr>
        <w:jc w:val="both"/>
        <w:rPr>
          <w:i/>
          <w:iCs/>
          <w:lang w:val="de-DE"/>
        </w:rPr>
      </w:pPr>
      <w:r w:rsidRPr="00511073">
        <w:rPr>
          <w:lang w:val="en-GB"/>
        </w:rPr>
        <w:t xml:space="preserve"> </w:t>
      </w:r>
    </w:p>
    <w:tbl>
      <w:tblPr>
        <w:tblStyle w:val="TableGrid"/>
        <w:tblW w:w="0" w:type="auto"/>
        <w:tblLook w:val="04A0" w:firstRow="1" w:lastRow="0" w:firstColumn="1" w:lastColumn="0" w:noHBand="0" w:noVBand="1"/>
      </w:tblPr>
      <w:tblGrid>
        <w:gridCol w:w="10070"/>
      </w:tblGrid>
      <w:tr w:rsidR="00217A6E" w:rsidRPr="00511073" w14:paraId="10C8977F" w14:textId="77777777" w:rsidTr="00136DB5">
        <w:tc>
          <w:tcPr>
            <w:tcW w:w="10070" w:type="dxa"/>
            <w:vAlign w:val="center"/>
          </w:tcPr>
          <w:p w14:paraId="5640D8C3" w14:textId="60A50CB6" w:rsidR="00217A6E" w:rsidRPr="00511073" w:rsidRDefault="00217A6E" w:rsidP="00136DB5">
            <w:pPr>
              <w:spacing w:after="0"/>
              <w:jc w:val="both"/>
              <w:rPr>
                <w:lang w:val="en-GB" w:eastAsia="ko-KR"/>
              </w:rPr>
            </w:pPr>
            <w:r w:rsidRPr="00511073">
              <w:rPr>
                <w:rFonts w:hint="eastAsia"/>
                <w:lang w:val="en-GB" w:eastAsia="ko-KR"/>
              </w:rPr>
              <w:t>R</w:t>
            </w:r>
            <w:r w:rsidRPr="00511073">
              <w:rPr>
                <w:lang w:val="en-GB" w:eastAsia="ko-KR"/>
              </w:rPr>
              <w:t xml:space="preserve">equirement 4 – </w:t>
            </w:r>
            <w:r w:rsidR="0028358E" w:rsidRPr="00511073">
              <w:rPr>
                <w:lang w:val="en-GB" w:eastAsia="ko-KR"/>
              </w:rPr>
              <w:t>Node</w:t>
            </w:r>
          </w:p>
        </w:tc>
      </w:tr>
      <w:tr w:rsidR="00217A6E" w:rsidRPr="00511073" w14:paraId="1886A0CC" w14:textId="77777777" w:rsidTr="00136DB5">
        <w:tc>
          <w:tcPr>
            <w:tcW w:w="10070" w:type="dxa"/>
            <w:vAlign w:val="center"/>
          </w:tcPr>
          <w:p w14:paraId="7A6890C4" w14:textId="6984BD2A" w:rsidR="00217A6E" w:rsidRPr="00511073" w:rsidRDefault="00217A6E" w:rsidP="00136DB5">
            <w:pPr>
              <w:spacing w:after="0"/>
              <w:jc w:val="both"/>
              <w:rPr>
                <w:rFonts w:asciiTheme="minorHAnsi" w:hAnsiTheme="minorHAnsi"/>
                <w:lang w:val="en-GB" w:eastAsia="ko-KR"/>
              </w:rPr>
            </w:pPr>
            <w:r w:rsidRPr="00511073">
              <w:rPr>
                <w:rFonts w:asciiTheme="minorHAnsi" w:hAnsiTheme="minorHAnsi"/>
                <w:lang w:val="en-GB" w:eastAsia="ko-KR"/>
              </w:rPr>
              <w:t>/</w:t>
            </w:r>
            <w:proofErr w:type="spellStart"/>
            <w:r w:rsidRPr="00511073">
              <w:rPr>
                <w:rFonts w:asciiTheme="minorHAnsi" w:hAnsiTheme="minorHAnsi"/>
                <w:lang w:val="en-GB" w:eastAsia="ko-KR"/>
              </w:rPr>
              <w:t>req</w:t>
            </w:r>
            <w:proofErr w:type="spellEnd"/>
            <w:r w:rsidRPr="00511073">
              <w:rPr>
                <w:rFonts w:asciiTheme="minorHAnsi" w:hAnsiTheme="minorHAnsi"/>
                <w:lang w:val="en-GB" w:eastAsia="ko-KR"/>
              </w:rPr>
              <w:t>/</w:t>
            </w:r>
            <w:r w:rsidR="0028358E" w:rsidRPr="00511073">
              <w:rPr>
                <w:rFonts w:asciiTheme="minorHAnsi" w:hAnsiTheme="minorHAnsi"/>
                <w:lang w:val="en-GB" w:eastAsia="ko-KR"/>
              </w:rPr>
              <w:t>node</w:t>
            </w:r>
          </w:p>
        </w:tc>
      </w:tr>
      <w:tr w:rsidR="00217A6E" w14:paraId="796ED13D" w14:textId="77777777" w:rsidTr="00EF6182">
        <w:trPr>
          <w:trHeight w:val="656"/>
        </w:trPr>
        <w:tc>
          <w:tcPr>
            <w:tcW w:w="10070" w:type="dxa"/>
            <w:vAlign w:val="center"/>
          </w:tcPr>
          <w:p w14:paraId="6E0964D9" w14:textId="0C90FCF5" w:rsidR="00217A6E" w:rsidRPr="00605835" w:rsidRDefault="00217A6E" w:rsidP="00136DB5">
            <w:pPr>
              <w:spacing w:after="0"/>
              <w:jc w:val="both"/>
              <w:rPr>
                <w:lang w:val="en-GB" w:eastAsia="ko-KR"/>
              </w:rPr>
            </w:pPr>
            <w:bookmarkStart w:id="1069" w:name="_Hlk177692456"/>
            <w:bookmarkStart w:id="1070" w:name="OLE_LINK70"/>
            <w:r w:rsidRPr="00511073">
              <w:rPr>
                <w:rFonts w:eastAsia="Malgun Gothic"/>
                <w:lang w:eastAsia="ko-KR"/>
              </w:rPr>
              <w:t xml:space="preserve">When the </w:t>
            </w:r>
            <w:proofErr w:type="spellStart"/>
            <w:r w:rsidRPr="00511073">
              <w:rPr>
                <w:rFonts w:eastAsia="Malgun Gothic"/>
                <w:lang w:eastAsia="ko-KR"/>
              </w:rPr>
              <w:t>isLogical</w:t>
            </w:r>
            <w:proofErr w:type="spellEnd"/>
            <w:r w:rsidRPr="00511073">
              <w:rPr>
                <w:rFonts w:eastAsia="Malgun Gothic"/>
                <w:lang w:eastAsia="ko-KR"/>
              </w:rPr>
              <w:t xml:space="preserve"> property of a </w:t>
            </w:r>
            <w:proofErr w:type="spellStart"/>
            <w:r w:rsidRPr="00511073">
              <w:rPr>
                <w:rFonts w:eastAsia="Malgun Gothic"/>
                <w:lang w:eastAsia="ko-KR"/>
              </w:rPr>
              <w:t>DualSpaceLayer</w:t>
            </w:r>
            <w:proofErr w:type="spellEnd"/>
            <w:r w:rsidRPr="00511073">
              <w:rPr>
                <w:rFonts w:eastAsia="Malgun Gothic"/>
                <w:lang w:eastAsia="ko-KR"/>
              </w:rPr>
              <w:t xml:space="preserve"> is set to </w:t>
            </w:r>
            <w:r w:rsidR="005518AA" w:rsidRPr="00511073">
              <w:rPr>
                <w:rFonts w:eastAsia="Malgun Gothic"/>
                <w:lang w:eastAsia="ko-KR"/>
              </w:rPr>
              <w:t>FALSE</w:t>
            </w:r>
            <w:r w:rsidRPr="00511073">
              <w:rPr>
                <w:rFonts w:eastAsia="Malgun Gothic"/>
                <w:lang w:eastAsia="ko-KR"/>
              </w:rPr>
              <w:t xml:space="preserve">, the geometries of its Node instances SHALL be spatially located inside of their corresponding </w:t>
            </w:r>
            <w:proofErr w:type="spellStart"/>
            <w:r w:rsidRPr="00511073">
              <w:rPr>
                <w:rFonts w:eastAsia="Malgun Gothic"/>
                <w:lang w:eastAsia="ko-KR"/>
              </w:rPr>
              <w:t>CellSpaces</w:t>
            </w:r>
            <w:proofErr w:type="spellEnd"/>
            <w:r w:rsidRPr="00511073">
              <w:rPr>
                <w:rFonts w:eastAsia="Malgun Gothic"/>
                <w:lang w:eastAsia="ko-KR"/>
              </w:rPr>
              <w:t>.</w:t>
            </w:r>
            <w:bookmarkEnd w:id="1069"/>
            <w:bookmarkEnd w:id="1070"/>
          </w:p>
        </w:tc>
      </w:tr>
    </w:tbl>
    <w:p w14:paraId="161BDDA4" w14:textId="77777777" w:rsidR="0028358E" w:rsidRPr="00296D4A" w:rsidRDefault="0028358E" w:rsidP="0028358E">
      <w:pPr>
        <w:jc w:val="both"/>
        <w:rPr>
          <w:i/>
          <w:iCs/>
          <w:lang w:val="de-DE"/>
        </w:rPr>
      </w:pPr>
    </w:p>
    <w:tbl>
      <w:tblPr>
        <w:tblStyle w:val="TableGrid"/>
        <w:tblW w:w="0" w:type="auto"/>
        <w:tblLook w:val="04A0" w:firstRow="1" w:lastRow="0" w:firstColumn="1" w:lastColumn="0" w:noHBand="0" w:noVBand="1"/>
      </w:tblPr>
      <w:tblGrid>
        <w:gridCol w:w="988"/>
        <w:gridCol w:w="9082"/>
      </w:tblGrid>
      <w:tr w:rsidR="0028358E" w14:paraId="534F622F" w14:textId="77777777" w:rsidTr="00136DB5">
        <w:tc>
          <w:tcPr>
            <w:tcW w:w="10070" w:type="dxa"/>
            <w:gridSpan w:val="2"/>
            <w:vAlign w:val="center"/>
          </w:tcPr>
          <w:p w14:paraId="46129E4A" w14:textId="58803AFF" w:rsidR="0028358E" w:rsidRPr="004764D7" w:rsidRDefault="0028358E" w:rsidP="00136DB5">
            <w:pPr>
              <w:spacing w:after="0"/>
              <w:jc w:val="both"/>
              <w:rPr>
                <w:lang w:val="en-GB" w:eastAsia="ko-KR"/>
              </w:rPr>
            </w:pPr>
            <w:r w:rsidRPr="004764D7">
              <w:rPr>
                <w:rFonts w:hint="eastAsia"/>
                <w:lang w:val="en-GB" w:eastAsia="ko-KR"/>
              </w:rPr>
              <w:t>R</w:t>
            </w:r>
            <w:r w:rsidRPr="004764D7">
              <w:rPr>
                <w:lang w:val="en-GB" w:eastAsia="ko-KR"/>
              </w:rPr>
              <w:t xml:space="preserve">equirement </w:t>
            </w:r>
            <w:r>
              <w:rPr>
                <w:lang w:val="en-GB" w:eastAsia="ko-KR"/>
              </w:rPr>
              <w:t>5</w:t>
            </w:r>
            <w:r w:rsidRPr="004764D7">
              <w:rPr>
                <w:lang w:val="en-GB" w:eastAsia="ko-KR"/>
              </w:rPr>
              <w:t xml:space="preserve"> – </w:t>
            </w:r>
            <w:r>
              <w:rPr>
                <w:lang w:val="en-GB" w:eastAsia="ko-KR"/>
              </w:rPr>
              <w:t>Edge</w:t>
            </w:r>
          </w:p>
        </w:tc>
      </w:tr>
      <w:tr w:rsidR="0028358E" w14:paraId="0B428267" w14:textId="77777777" w:rsidTr="00136DB5">
        <w:tc>
          <w:tcPr>
            <w:tcW w:w="10070" w:type="dxa"/>
            <w:gridSpan w:val="2"/>
            <w:vAlign w:val="center"/>
          </w:tcPr>
          <w:p w14:paraId="27769518" w14:textId="541CFA51" w:rsidR="0028358E" w:rsidRPr="00EF6182" w:rsidRDefault="0028358E" w:rsidP="00136DB5">
            <w:pPr>
              <w:spacing w:after="0"/>
              <w:jc w:val="both"/>
              <w:rPr>
                <w:rFonts w:asciiTheme="minorHAnsi" w:hAnsiTheme="minorHAnsi"/>
                <w:lang w:val="en-GB" w:eastAsia="ko-KR"/>
              </w:rPr>
            </w:pPr>
            <w:r w:rsidRPr="00EF6182">
              <w:rPr>
                <w:rFonts w:asciiTheme="minorHAnsi" w:hAnsiTheme="minorHAnsi"/>
                <w:lang w:val="en-GB" w:eastAsia="ko-KR"/>
              </w:rPr>
              <w:t>/</w:t>
            </w:r>
            <w:proofErr w:type="spellStart"/>
            <w:r w:rsidRPr="00EF6182">
              <w:rPr>
                <w:rFonts w:asciiTheme="minorHAnsi" w:hAnsiTheme="minorHAnsi"/>
                <w:lang w:val="en-GB" w:eastAsia="ko-KR"/>
              </w:rPr>
              <w:t>req</w:t>
            </w:r>
            <w:proofErr w:type="spellEnd"/>
            <w:r w:rsidRPr="00EF6182">
              <w:rPr>
                <w:rFonts w:asciiTheme="minorHAnsi" w:hAnsiTheme="minorHAnsi"/>
                <w:lang w:val="en-GB" w:eastAsia="ko-KR"/>
              </w:rPr>
              <w:t>/</w:t>
            </w:r>
            <w:r w:rsidR="00605835" w:rsidRPr="00EF6182">
              <w:rPr>
                <w:rFonts w:asciiTheme="minorHAnsi" w:hAnsiTheme="minorHAnsi"/>
                <w:lang w:val="en-GB" w:eastAsia="ko-KR"/>
              </w:rPr>
              <w:t>edge</w:t>
            </w:r>
          </w:p>
        </w:tc>
      </w:tr>
      <w:tr w:rsidR="00605835" w14:paraId="11BF4231" w14:textId="77777777" w:rsidTr="00EF6182">
        <w:trPr>
          <w:trHeight w:val="471"/>
        </w:trPr>
        <w:tc>
          <w:tcPr>
            <w:tcW w:w="988" w:type="dxa"/>
            <w:vAlign w:val="center"/>
          </w:tcPr>
          <w:p w14:paraId="21561499" w14:textId="28132B8F" w:rsidR="00605835" w:rsidRPr="00EF6182" w:rsidRDefault="00605835" w:rsidP="00605835">
            <w:pPr>
              <w:spacing w:after="0"/>
              <w:jc w:val="both"/>
              <w:rPr>
                <w:rFonts w:asciiTheme="minorHAnsi" w:hAnsiTheme="minorHAnsi"/>
                <w:lang w:val="en-GB" w:eastAsia="ko-KR"/>
              </w:rPr>
            </w:pPr>
            <w:r w:rsidRPr="00EF6182">
              <w:rPr>
                <w:rFonts w:asciiTheme="minorHAnsi" w:hAnsiTheme="minorHAnsi"/>
                <w:lang w:val="en-GB" w:eastAsia="ko-KR"/>
              </w:rPr>
              <w:t>A</w:t>
            </w:r>
          </w:p>
        </w:tc>
        <w:tc>
          <w:tcPr>
            <w:tcW w:w="9082" w:type="dxa"/>
            <w:vAlign w:val="center"/>
          </w:tcPr>
          <w:p w14:paraId="1191643D" w14:textId="033850BA" w:rsidR="00605835" w:rsidRPr="00605835" w:rsidRDefault="00605835" w:rsidP="00605835">
            <w:pPr>
              <w:spacing w:after="0"/>
              <w:jc w:val="both"/>
              <w:rPr>
                <w:lang w:val="en-GB" w:eastAsia="ko-KR"/>
              </w:rPr>
            </w:pPr>
            <w:bookmarkStart w:id="1071" w:name="OLE_LINK71"/>
            <w:r w:rsidRPr="00EF6182">
              <w:rPr>
                <w:rFonts w:eastAsia="Malgun Gothic"/>
                <w:szCs w:val="22"/>
                <w:lang w:eastAsia="ko-KR"/>
              </w:rPr>
              <w:t>No self-intersection is allowed when its geometry is given.</w:t>
            </w:r>
            <w:bookmarkEnd w:id="1071"/>
          </w:p>
        </w:tc>
      </w:tr>
      <w:tr w:rsidR="00605835" w14:paraId="62AA8E8E" w14:textId="77777777" w:rsidTr="00EF6182">
        <w:trPr>
          <w:trHeight w:val="470"/>
        </w:trPr>
        <w:tc>
          <w:tcPr>
            <w:tcW w:w="988" w:type="dxa"/>
            <w:vAlign w:val="center"/>
          </w:tcPr>
          <w:p w14:paraId="4DBED6E7" w14:textId="027AE153" w:rsidR="00605835" w:rsidRPr="00EF6182" w:rsidRDefault="00605835" w:rsidP="00605835">
            <w:pPr>
              <w:spacing w:after="0"/>
              <w:jc w:val="both"/>
              <w:rPr>
                <w:rFonts w:asciiTheme="minorHAnsi" w:eastAsia="Malgun Gothic" w:hAnsiTheme="minorHAnsi"/>
                <w:sz w:val="22"/>
                <w:szCs w:val="22"/>
                <w:lang w:eastAsia="ko-KR"/>
              </w:rPr>
            </w:pPr>
            <w:r w:rsidRPr="00EF6182">
              <w:rPr>
                <w:rFonts w:asciiTheme="minorHAnsi" w:eastAsia="Malgun Gothic" w:hAnsiTheme="minorHAnsi"/>
                <w:sz w:val="22"/>
                <w:szCs w:val="22"/>
                <w:lang w:eastAsia="ko-KR"/>
              </w:rPr>
              <w:t>B</w:t>
            </w:r>
          </w:p>
        </w:tc>
        <w:tc>
          <w:tcPr>
            <w:tcW w:w="9082" w:type="dxa"/>
            <w:vAlign w:val="center"/>
          </w:tcPr>
          <w:p w14:paraId="01743890" w14:textId="227DB388" w:rsidR="00605835" w:rsidRPr="00EF6182" w:rsidRDefault="00605835" w:rsidP="00605835">
            <w:pPr>
              <w:spacing w:after="0"/>
              <w:jc w:val="both"/>
              <w:rPr>
                <w:rFonts w:eastAsia="Malgun Gothic"/>
                <w:szCs w:val="22"/>
                <w:lang w:eastAsia="ko-KR"/>
              </w:rPr>
            </w:pPr>
            <w:bookmarkStart w:id="1072" w:name="OLE_LINK72"/>
            <w:bookmarkStart w:id="1073" w:name="OLE_LINK73"/>
            <w:r w:rsidRPr="00EF6182">
              <w:rPr>
                <w:rFonts w:eastAsia="Malgun Gothic"/>
                <w:szCs w:val="22"/>
                <w:lang w:eastAsia="ko-KR"/>
              </w:rPr>
              <w:t xml:space="preserve">If </w:t>
            </w:r>
            <w:proofErr w:type="spellStart"/>
            <w:r w:rsidRPr="00EF6182">
              <w:rPr>
                <w:rFonts w:eastAsia="Malgun Gothic"/>
                <w:szCs w:val="22"/>
                <w:lang w:eastAsia="ko-KR"/>
              </w:rPr>
              <w:t>dualspaceLayer.directed</w:t>
            </w:r>
            <w:proofErr w:type="spellEnd"/>
            <w:r w:rsidRPr="00EF6182">
              <w:rPr>
                <w:rFonts w:eastAsia="Malgun Gothic"/>
                <w:szCs w:val="22"/>
                <w:lang w:eastAsia="ko-KR"/>
              </w:rPr>
              <w:t>=true, then the order of nodes represents the direction.</w:t>
            </w:r>
            <w:bookmarkEnd w:id="1072"/>
            <w:bookmarkEnd w:id="1073"/>
          </w:p>
        </w:tc>
      </w:tr>
    </w:tbl>
    <w:p w14:paraId="0F58EAF2" w14:textId="77777777" w:rsidR="00605835" w:rsidRPr="00296D4A" w:rsidRDefault="00605835" w:rsidP="00605835">
      <w:pPr>
        <w:jc w:val="both"/>
        <w:rPr>
          <w:i/>
          <w:iCs/>
          <w:lang w:val="de-DE"/>
        </w:rPr>
      </w:pPr>
    </w:p>
    <w:tbl>
      <w:tblPr>
        <w:tblStyle w:val="TableGrid"/>
        <w:tblW w:w="0" w:type="auto"/>
        <w:tblLook w:val="04A0" w:firstRow="1" w:lastRow="0" w:firstColumn="1" w:lastColumn="0" w:noHBand="0" w:noVBand="1"/>
      </w:tblPr>
      <w:tblGrid>
        <w:gridCol w:w="988"/>
        <w:gridCol w:w="9082"/>
      </w:tblGrid>
      <w:tr w:rsidR="00605835" w14:paraId="0B2C3FF5" w14:textId="77777777" w:rsidTr="00136DB5">
        <w:tc>
          <w:tcPr>
            <w:tcW w:w="10070" w:type="dxa"/>
            <w:gridSpan w:val="2"/>
            <w:vAlign w:val="center"/>
          </w:tcPr>
          <w:p w14:paraId="613A0DB2" w14:textId="4E08C085" w:rsidR="00605835" w:rsidRPr="00605835" w:rsidRDefault="00605835" w:rsidP="00136DB5">
            <w:pPr>
              <w:spacing w:after="0"/>
              <w:jc w:val="both"/>
              <w:rPr>
                <w:lang w:val="en-GB" w:eastAsia="ko-KR"/>
              </w:rPr>
            </w:pPr>
            <w:r w:rsidRPr="00605835">
              <w:rPr>
                <w:lang w:val="en-GB" w:eastAsia="ko-KR"/>
              </w:rPr>
              <w:t>Requirement 6 – Interlayer Connection</w:t>
            </w:r>
          </w:p>
        </w:tc>
      </w:tr>
      <w:tr w:rsidR="00605835" w14:paraId="425A2181" w14:textId="77777777" w:rsidTr="00136DB5">
        <w:tc>
          <w:tcPr>
            <w:tcW w:w="10070" w:type="dxa"/>
            <w:gridSpan w:val="2"/>
            <w:vAlign w:val="center"/>
          </w:tcPr>
          <w:p w14:paraId="3B9E48C2" w14:textId="70AE71CF" w:rsidR="00605835" w:rsidRPr="00EF6182" w:rsidRDefault="00605835" w:rsidP="00136DB5">
            <w:pPr>
              <w:spacing w:after="0"/>
              <w:jc w:val="both"/>
              <w:rPr>
                <w:rFonts w:asciiTheme="minorHAnsi" w:hAnsiTheme="minorHAnsi"/>
                <w:lang w:val="en-GB" w:eastAsia="ko-KR"/>
              </w:rPr>
            </w:pPr>
            <w:r w:rsidRPr="00EF6182">
              <w:rPr>
                <w:rFonts w:asciiTheme="minorHAnsi" w:hAnsiTheme="minorHAnsi"/>
                <w:lang w:val="en-GB" w:eastAsia="ko-KR"/>
              </w:rPr>
              <w:t>/</w:t>
            </w:r>
            <w:proofErr w:type="spellStart"/>
            <w:r w:rsidRPr="00EF6182">
              <w:rPr>
                <w:rFonts w:asciiTheme="minorHAnsi" w:hAnsiTheme="minorHAnsi"/>
                <w:lang w:val="en-GB" w:eastAsia="ko-KR"/>
              </w:rPr>
              <w:t>req</w:t>
            </w:r>
            <w:proofErr w:type="spellEnd"/>
            <w:r w:rsidRPr="00EF6182">
              <w:rPr>
                <w:rFonts w:asciiTheme="minorHAnsi" w:hAnsiTheme="minorHAnsi"/>
                <w:lang w:val="en-GB" w:eastAsia="ko-KR"/>
              </w:rPr>
              <w:t>/</w:t>
            </w:r>
            <w:proofErr w:type="spellStart"/>
            <w:r w:rsidRPr="00EF6182">
              <w:rPr>
                <w:rFonts w:asciiTheme="minorHAnsi" w:hAnsiTheme="minorHAnsi"/>
                <w:lang w:val="en-GB" w:eastAsia="ko-KR"/>
              </w:rPr>
              <w:t>interlayerconnection</w:t>
            </w:r>
            <w:proofErr w:type="spellEnd"/>
          </w:p>
        </w:tc>
      </w:tr>
      <w:tr w:rsidR="00605835" w14:paraId="51090CDE" w14:textId="77777777" w:rsidTr="00EF6182">
        <w:trPr>
          <w:trHeight w:val="194"/>
        </w:trPr>
        <w:tc>
          <w:tcPr>
            <w:tcW w:w="988" w:type="dxa"/>
            <w:vAlign w:val="center"/>
          </w:tcPr>
          <w:p w14:paraId="05650F98" w14:textId="62B3FC46" w:rsidR="00605835" w:rsidRPr="00EF6182" w:rsidRDefault="00605835" w:rsidP="00605835">
            <w:pPr>
              <w:spacing w:after="0"/>
              <w:jc w:val="both"/>
              <w:rPr>
                <w:rFonts w:asciiTheme="minorHAnsi" w:hAnsiTheme="minorHAnsi"/>
                <w:lang w:val="en-GB" w:eastAsia="ko-KR"/>
              </w:rPr>
            </w:pPr>
            <w:r w:rsidRPr="00EF6182">
              <w:rPr>
                <w:rFonts w:asciiTheme="minorHAnsi" w:hAnsiTheme="minorHAnsi"/>
                <w:lang w:val="en-GB" w:eastAsia="ko-KR"/>
              </w:rPr>
              <w:t>A</w:t>
            </w:r>
          </w:p>
        </w:tc>
        <w:tc>
          <w:tcPr>
            <w:tcW w:w="9082" w:type="dxa"/>
            <w:vAlign w:val="center"/>
          </w:tcPr>
          <w:p w14:paraId="7D661A3A" w14:textId="1D623B22" w:rsidR="00605835" w:rsidRPr="00605835" w:rsidRDefault="00605835" w:rsidP="00605835">
            <w:pPr>
              <w:spacing w:after="0"/>
              <w:jc w:val="both"/>
              <w:rPr>
                <w:lang w:val="en-GB" w:eastAsia="ko-KR"/>
              </w:rPr>
            </w:pPr>
            <w:bookmarkStart w:id="1074" w:name="OLE_LINK74"/>
            <w:bookmarkStart w:id="1075" w:name="OLE_LINK75"/>
            <w:r w:rsidRPr="00EF6182">
              <w:rPr>
                <w:rFonts w:eastAsia="Malgun Gothic"/>
                <w:lang w:eastAsia="ko-KR"/>
              </w:rPr>
              <w:t>Two target cell spaces (or nodes) SHALL not belong to a same primal space layer (or dual space layer)</w:t>
            </w:r>
            <w:bookmarkEnd w:id="1074"/>
            <w:bookmarkEnd w:id="1075"/>
            <w:ins w:id="1076" w:author="Taehoon KIM" w:date="2024-09-20T02:42:00Z" w16du:dateUtc="2024-09-19T17:42:00Z">
              <w:r w:rsidR="00750DD2">
                <w:rPr>
                  <w:rFonts w:eastAsia="Malgun Gothic"/>
                  <w:lang w:eastAsia="ko-KR"/>
                </w:rPr>
                <w:t>.</w:t>
              </w:r>
            </w:ins>
          </w:p>
        </w:tc>
      </w:tr>
      <w:tr w:rsidR="00605835" w14:paraId="27B202F3" w14:textId="77777777" w:rsidTr="00EF6182">
        <w:trPr>
          <w:trHeight w:val="192"/>
        </w:trPr>
        <w:tc>
          <w:tcPr>
            <w:tcW w:w="988" w:type="dxa"/>
            <w:vAlign w:val="center"/>
          </w:tcPr>
          <w:p w14:paraId="6D806D02" w14:textId="6F510237" w:rsidR="00605835" w:rsidRPr="00EF6182" w:rsidRDefault="00605835" w:rsidP="00605835">
            <w:pPr>
              <w:spacing w:after="0"/>
              <w:jc w:val="both"/>
              <w:rPr>
                <w:rFonts w:asciiTheme="minorHAnsi" w:hAnsiTheme="minorHAnsi"/>
                <w:lang w:val="en-GB" w:eastAsia="ko-KR"/>
              </w:rPr>
            </w:pPr>
            <w:r w:rsidRPr="00EF6182">
              <w:rPr>
                <w:rFonts w:asciiTheme="minorHAnsi" w:hAnsiTheme="minorHAnsi"/>
                <w:lang w:val="en-GB" w:eastAsia="ko-KR"/>
              </w:rPr>
              <w:t>B</w:t>
            </w:r>
          </w:p>
        </w:tc>
        <w:tc>
          <w:tcPr>
            <w:tcW w:w="9082" w:type="dxa"/>
            <w:vAlign w:val="center"/>
          </w:tcPr>
          <w:p w14:paraId="5DF8AA81" w14:textId="1B89D5A7" w:rsidR="00605835" w:rsidRPr="00605835" w:rsidRDefault="00605835" w:rsidP="00605835">
            <w:pPr>
              <w:spacing w:after="0"/>
              <w:jc w:val="both"/>
              <w:rPr>
                <w:lang w:val="en-GB" w:eastAsia="ko-KR"/>
              </w:rPr>
            </w:pPr>
            <w:bookmarkStart w:id="1077" w:name="OLE_LINK76"/>
            <w:bookmarkStart w:id="1078" w:name="OLE_LINK77"/>
            <w:r w:rsidRPr="00EF6182">
              <w:rPr>
                <w:rFonts w:eastAsia="Malgun Gothic"/>
                <w:lang w:eastAsia="ko-KR"/>
              </w:rPr>
              <w:t>Connected nodes or connected cells SHALL be consistent with connected layers. This means that the target cell spaces (or nodes) SHALL belong to primal space layer (or dual space layer) of the connected layer</w:t>
            </w:r>
            <w:ins w:id="1079" w:author="Taehoon KIM" w:date="2024-09-20T02:42:00Z" w16du:dateUtc="2024-09-19T17:42:00Z">
              <w:r w:rsidR="00750DD2">
                <w:rPr>
                  <w:rFonts w:eastAsia="Malgun Gothic"/>
                  <w:lang w:eastAsia="ko-KR"/>
                </w:rPr>
                <w:t>.</w:t>
              </w:r>
            </w:ins>
            <w:bookmarkEnd w:id="1077"/>
            <w:bookmarkEnd w:id="1078"/>
          </w:p>
        </w:tc>
      </w:tr>
      <w:tr w:rsidR="00605835" w14:paraId="5D869683" w14:textId="77777777" w:rsidTr="00511073">
        <w:trPr>
          <w:trHeight w:val="192"/>
        </w:trPr>
        <w:tc>
          <w:tcPr>
            <w:tcW w:w="988" w:type="dxa"/>
            <w:vAlign w:val="center"/>
          </w:tcPr>
          <w:p w14:paraId="104E5B5C" w14:textId="11CEE71A" w:rsidR="00605835" w:rsidRPr="00EF6182" w:rsidRDefault="00605835" w:rsidP="00605835">
            <w:pPr>
              <w:spacing w:after="0"/>
              <w:jc w:val="both"/>
              <w:rPr>
                <w:rFonts w:asciiTheme="minorHAnsi" w:hAnsiTheme="minorHAnsi"/>
                <w:lang w:val="en-GB" w:eastAsia="ko-KR"/>
              </w:rPr>
            </w:pPr>
            <w:r w:rsidRPr="00EF6182">
              <w:rPr>
                <w:rFonts w:asciiTheme="minorHAnsi" w:hAnsiTheme="minorHAnsi"/>
                <w:lang w:val="en-GB" w:eastAsia="ko-KR"/>
              </w:rPr>
              <w:t>C</w:t>
            </w:r>
          </w:p>
        </w:tc>
        <w:tc>
          <w:tcPr>
            <w:tcW w:w="9082" w:type="dxa"/>
            <w:shd w:val="clear" w:color="auto" w:fill="auto"/>
            <w:vAlign w:val="center"/>
          </w:tcPr>
          <w:p w14:paraId="7327EB9B" w14:textId="3E951633" w:rsidR="00605835" w:rsidRPr="00511073" w:rsidRDefault="00605835" w:rsidP="00605835">
            <w:pPr>
              <w:spacing w:after="0"/>
              <w:jc w:val="both"/>
              <w:rPr>
                <w:lang w:val="en-GB" w:eastAsia="ko-KR"/>
              </w:rPr>
            </w:pPr>
            <w:bookmarkStart w:id="1080" w:name="OLE_LINK78"/>
            <w:bookmarkStart w:id="1081" w:name="OLE_LINK79"/>
            <w:r w:rsidRPr="00511073">
              <w:rPr>
                <w:rFonts w:eastAsia="Malgun Gothic"/>
                <w:lang w:eastAsia="ko-KR"/>
              </w:rPr>
              <w:t>The cardinalities of Node</w:t>
            </w:r>
            <w:r w:rsidR="002D4A9B" w:rsidRPr="00511073">
              <w:rPr>
                <w:rFonts w:eastAsia="Malgun Gothic"/>
                <w:lang w:eastAsia="ko-KR"/>
              </w:rPr>
              <w:t xml:space="preserve"> (</w:t>
            </w:r>
            <w:proofErr w:type="spellStart"/>
            <w:r w:rsidR="002D4A9B" w:rsidRPr="00511073">
              <w:rPr>
                <w:rFonts w:eastAsia="Malgun Gothic"/>
                <w:lang w:eastAsia="ko-KR"/>
              </w:rPr>
              <w:t>connectedNodes</w:t>
            </w:r>
            <w:proofErr w:type="spellEnd"/>
            <w:r w:rsidR="002D4A9B" w:rsidRPr="00511073">
              <w:rPr>
                <w:rFonts w:eastAsia="Malgun Gothic"/>
                <w:lang w:eastAsia="ko-KR"/>
              </w:rPr>
              <w:t xml:space="preserve"> property)</w:t>
            </w:r>
            <w:r w:rsidRPr="00511073">
              <w:rPr>
                <w:rFonts w:eastAsia="Malgun Gothic"/>
                <w:lang w:eastAsia="ko-KR"/>
              </w:rPr>
              <w:t xml:space="preserve"> and </w:t>
            </w:r>
            <w:proofErr w:type="spellStart"/>
            <w:r w:rsidRPr="00511073">
              <w:rPr>
                <w:rFonts w:eastAsia="Malgun Gothic"/>
                <w:lang w:eastAsia="ko-KR"/>
              </w:rPr>
              <w:t>CellSpace</w:t>
            </w:r>
            <w:proofErr w:type="spellEnd"/>
            <w:r w:rsidR="002D4A9B" w:rsidRPr="00511073">
              <w:rPr>
                <w:rFonts w:eastAsia="Malgun Gothic"/>
                <w:lang w:eastAsia="ko-KR"/>
              </w:rPr>
              <w:t xml:space="preserve"> (</w:t>
            </w:r>
            <w:proofErr w:type="spellStart"/>
            <w:r w:rsidR="002D4A9B" w:rsidRPr="00511073">
              <w:rPr>
                <w:rFonts w:eastAsia="Malgun Gothic"/>
                <w:lang w:eastAsia="ko-KR"/>
              </w:rPr>
              <w:t>connectedCells</w:t>
            </w:r>
            <w:proofErr w:type="spellEnd"/>
            <w:r w:rsidR="002D4A9B" w:rsidRPr="00511073">
              <w:rPr>
                <w:rFonts w:eastAsia="Malgun Gothic"/>
                <w:lang w:eastAsia="ko-KR"/>
              </w:rPr>
              <w:t xml:space="preserve"> property)</w:t>
            </w:r>
            <w:r w:rsidRPr="00511073">
              <w:rPr>
                <w:rFonts w:eastAsia="Malgun Gothic"/>
                <w:lang w:eastAsia="ko-KR"/>
              </w:rPr>
              <w:t xml:space="preserve"> SHALL either be 0 or 2 but can never be 1.</w:t>
            </w:r>
            <w:bookmarkEnd w:id="1080"/>
            <w:bookmarkEnd w:id="1081"/>
          </w:p>
        </w:tc>
      </w:tr>
      <w:tr w:rsidR="00605835" w14:paraId="00981FFA" w14:textId="77777777" w:rsidTr="00EF6182">
        <w:trPr>
          <w:trHeight w:val="192"/>
        </w:trPr>
        <w:tc>
          <w:tcPr>
            <w:tcW w:w="988" w:type="dxa"/>
            <w:vAlign w:val="center"/>
          </w:tcPr>
          <w:p w14:paraId="01EA8BD9" w14:textId="4984924F" w:rsidR="00605835" w:rsidRPr="00EF6182" w:rsidRDefault="00605835" w:rsidP="00605835">
            <w:pPr>
              <w:spacing w:after="0"/>
              <w:jc w:val="both"/>
              <w:rPr>
                <w:rFonts w:asciiTheme="minorHAnsi" w:hAnsiTheme="minorHAnsi"/>
                <w:lang w:val="en-GB" w:eastAsia="ko-KR"/>
              </w:rPr>
            </w:pPr>
            <w:r w:rsidRPr="00EF6182">
              <w:rPr>
                <w:rFonts w:asciiTheme="minorHAnsi" w:hAnsiTheme="minorHAnsi"/>
                <w:lang w:val="en-GB" w:eastAsia="ko-KR"/>
              </w:rPr>
              <w:t>D</w:t>
            </w:r>
          </w:p>
        </w:tc>
        <w:tc>
          <w:tcPr>
            <w:tcW w:w="9082" w:type="dxa"/>
            <w:vAlign w:val="center"/>
          </w:tcPr>
          <w:p w14:paraId="0F490D83" w14:textId="477B244A" w:rsidR="00605835" w:rsidRPr="00EF6182" w:rsidRDefault="00605835" w:rsidP="00605835">
            <w:pPr>
              <w:spacing w:after="0"/>
              <w:jc w:val="both"/>
              <w:rPr>
                <w:rFonts w:eastAsia="Malgun Gothic"/>
                <w:lang w:eastAsia="ko-KR"/>
              </w:rPr>
            </w:pPr>
            <w:bookmarkStart w:id="1082" w:name="OLE_LINK80"/>
            <w:bookmarkStart w:id="1083" w:name="OLE_LINK81"/>
            <w:r w:rsidRPr="00EF6182">
              <w:rPr>
                <w:rFonts w:eastAsia="Malgun Gothic"/>
                <w:lang w:eastAsia="ko-KR"/>
              </w:rPr>
              <w:t xml:space="preserve">Two </w:t>
            </w:r>
            <w:proofErr w:type="spellStart"/>
            <w:r w:rsidRPr="00EF6182">
              <w:rPr>
                <w:rFonts w:eastAsia="Malgun Gothic"/>
                <w:lang w:eastAsia="ko-KR"/>
              </w:rPr>
              <w:t>connectedNodes</w:t>
            </w:r>
            <w:proofErr w:type="spellEnd"/>
            <w:r w:rsidRPr="00EF6182">
              <w:rPr>
                <w:rFonts w:eastAsia="Malgun Gothic"/>
                <w:lang w:eastAsia="ko-KR"/>
              </w:rPr>
              <w:t xml:space="preserve"> are not commutative. For example, "node </w:t>
            </w:r>
            <w:r w:rsidRPr="00EF6182">
              <w:rPr>
                <w:rFonts w:eastAsia="Malgun Gothic"/>
                <w:i/>
                <w:lang w:eastAsia="ko-KR"/>
              </w:rPr>
              <w:t>A</w:t>
            </w:r>
            <w:r w:rsidRPr="00EF6182">
              <w:rPr>
                <w:rFonts w:eastAsia="Malgun Gothic"/>
                <w:lang w:eastAsia="ko-KR"/>
              </w:rPr>
              <w:t xml:space="preserve"> contains node B” does not mean “node </w:t>
            </w:r>
            <w:r w:rsidRPr="00EF6182">
              <w:rPr>
                <w:rFonts w:eastAsia="Malgun Gothic"/>
                <w:i/>
                <w:lang w:eastAsia="ko-KR"/>
              </w:rPr>
              <w:t>B</w:t>
            </w:r>
            <w:r w:rsidRPr="00EF6182">
              <w:rPr>
                <w:rFonts w:eastAsia="Malgun Gothic"/>
                <w:lang w:eastAsia="ko-KR"/>
              </w:rPr>
              <w:t xml:space="preserve"> contains node A”.</w:t>
            </w:r>
            <w:bookmarkEnd w:id="1082"/>
            <w:bookmarkEnd w:id="1083"/>
          </w:p>
        </w:tc>
      </w:tr>
    </w:tbl>
    <w:p w14:paraId="5E895A08" w14:textId="77777777" w:rsidR="00605835" w:rsidRPr="00296D4A" w:rsidRDefault="00605835" w:rsidP="00605835">
      <w:pPr>
        <w:jc w:val="both"/>
        <w:rPr>
          <w:i/>
          <w:iCs/>
          <w:lang w:val="de-DE"/>
        </w:rPr>
      </w:pPr>
    </w:p>
    <w:tbl>
      <w:tblPr>
        <w:tblStyle w:val="TableGrid"/>
        <w:tblW w:w="0" w:type="auto"/>
        <w:tblLook w:val="04A0" w:firstRow="1" w:lastRow="0" w:firstColumn="1" w:lastColumn="0" w:noHBand="0" w:noVBand="1"/>
      </w:tblPr>
      <w:tblGrid>
        <w:gridCol w:w="10070"/>
      </w:tblGrid>
      <w:tr w:rsidR="00605835" w14:paraId="4E945D31" w14:textId="77777777" w:rsidTr="00136DB5">
        <w:tc>
          <w:tcPr>
            <w:tcW w:w="10070" w:type="dxa"/>
            <w:vAlign w:val="center"/>
          </w:tcPr>
          <w:p w14:paraId="564FCDBB" w14:textId="6585DD56" w:rsidR="00605835" w:rsidRPr="00E65ABD" w:rsidRDefault="00605835" w:rsidP="00136DB5">
            <w:pPr>
              <w:spacing w:after="0"/>
              <w:jc w:val="both"/>
              <w:rPr>
                <w:lang w:val="en-GB" w:eastAsia="ko-KR"/>
              </w:rPr>
            </w:pPr>
            <w:r w:rsidRPr="00E65ABD">
              <w:rPr>
                <w:lang w:val="en-GB" w:eastAsia="ko-KR"/>
              </w:rPr>
              <w:t>R</w:t>
            </w:r>
            <w:r w:rsidRPr="00605835">
              <w:rPr>
                <w:lang w:val="en-GB" w:eastAsia="ko-KR"/>
              </w:rPr>
              <w:t xml:space="preserve">equirement </w:t>
            </w:r>
            <w:r>
              <w:rPr>
                <w:lang w:val="en-GB" w:eastAsia="ko-KR"/>
              </w:rPr>
              <w:t>7</w:t>
            </w:r>
            <w:r w:rsidRPr="00605835">
              <w:rPr>
                <w:lang w:val="en-GB" w:eastAsia="ko-KR"/>
              </w:rPr>
              <w:t xml:space="preserve"> – </w:t>
            </w:r>
            <w:proofErr w:type="spellStart"/>
            <w:r>
              <w:rPr>
                <w:lang w:val="en-GB" w:eastAsia="ko-KR"/>
              </w:rPr>
              <w:t>ObjectSpace</w:t>
            </w:r>
            <w:proofErr w:type="spellEnd"/>
          </w:p>
        </w:tc>
      </w:tr>
      <w:tr w:rsidR="00605835" w14:paraId="11CCD5E3" w14:textId="77777777" w:rsidTr="00136DB5">
        <w:tc>
          <w:tcPr>
            <w:tcW w:w="10070" w:type="dxa"/>
            <w:vAlign w:val="center"/>
          </w:tcPr>
          <w:p w14:paraId="2CC80DF9" w14:textId="2ABAA441" w:rsidR="00605835" w:rsidRPr="00EF6182" w:rsidRDefault="00605835" w:rsidP="00136DB5">
            <w:pPr>
              <w:spacing w:after="0"/>
              <w:jc w:val="both"/>
              <w:rPr>
                <w:rFonts w:asciiTheme="minorHAnsi" w:hAnsiTheme="minorHAnsi"/>
                <w:lang w:val="en-GB" w:eastAsia="ko-KR"/>
              </w:rPr>
            </w:pPr>
            <w:r w:rsidRPr="00EF6182">
              <w:rPr>
                <w:rFonts w:asciiTheme="minorHAnsi" w:hAnsiTheme="minorHAnsi"/>
                <w:lang w:val="en-GB" w:eastAsia="ko-KR"/>
              </w:rPr>
              <w:t>/</w:t>
            </w:r>
            <w:proofErr w:type="spellStart"/>
            <w:r w:rsidRPr="00EF6182">
              <w:rPr>
                <w:rFonts w:asciiTheme="minorHAnsi" w:hAnsiTheme="minorHAnsi"/>
                <w:lang w:val="en-GB" w:eastAsia="ko-KR"/>
              </w:rPr>
              <w:t>req</w:t>
            </w:r>
            <w:proofErr w:type="spellEnd"/>
            <w:r w:rsidRPr="00EF6182">
              <w:rPr>
                <w:rFonts w:asciiTheme="minorHAnsi" w:hAnsiTheme="minorHAnsi"/>
                <w:lang w:val="en-GB" w:eastAsia="ko-KR"/>
              </w:rPr>
              <w:t>/</w:t>
            </w:r>
            <w:proofErr w:type="spellStart"/>
            <w:r w:rsidRPr="00EF6182">
              <w:rPr>
                <w:rFonts w:asciiTheme="minorHAnsi" w:hAnsiTheme="minorHAnsi"/>
                <w:lang w:val="en-GB" w:eastAsia="ko-KR"/>
              </w:rPr>
              <w:t>objectspace</w:t>
            </w:r>
            <w:proofErr w:type="spellEnd"/>
          </w:p>
        </w:tc>
      </w:tr>
      <w:tr w:rsidR="00605835" w14:paraId="5A08F7F0" w14:textId="77777777" w:rsidTr="00EF6182">
        <w:trPr>
          <w:trHeight w:val="1319"/>
        </w:trPr>
        <w:tc>
          <w:tcPr>
            <w:tcW w:w="10070" w:type="dxa"/>
            <w:vAlign w:val="center"/>
          </w:tcPr>
          <w:p w14:paraId="09FA151F" w14:textId="41DB9DE8" w:rsidR="00605835" w:rsidRPr="00605835" w:rsidRDefault="00605835" w:rsidP="00136DB5">
            <w:pPr>
              <w:spacing w:after="0"/>
              <w:jc w:val="both"/>
              <w:rPr>
                <w:lang w:val="en-GB" w:eastAsia="ko-KR"/>
              </w:rPr>
            </w:pPr>
            <w:bookmarkStart w:id="1084" w:name="OLE_LINK82"/>
            <w:bookmarkStart w:id="1085" w:name="OLE_LINK83"/>
            <w:proofErr w:type="spellStart"/>
            <w:r w:rsidRPr="00EF6182">
              <w:rPr>
                <w:rFonts w:eastAsia="Gulim"/>
                <w:szCs w:val="22"/>
                <w:lang w:eastAsia="ko-KR"/>
              </w:rPr>
              <w:t>ObjectSpace</w:t>
            </w:r>
            <w:proofErr w:type="spellEnd"/>
            <w:r w:rsidRPr="00EF6182">
              <w:rPr>
                <w:rFonts w:eastAsia="Gulim"/>
                <w:szCs w:val="22"/>
                <w:lang w:eastAsia="ko-KR"/>
              </w:rPr>
              <w:t xml:space="preserve"> instances also fall under the non-overlapping constraint of </w:t>
            </w:r>
            <w:proofErr w:type="spellStart"/>
            <w:r w:rsidRPr="00EF6182">
              <w:rPr>
                <w:rFonts w:eastAsia="Gulim"/>
                <w:szCs w:val="22"/>
                <w:lang w:eastAsia="ko-KR"/>
              </w:rPr>
              <w:t>CellSpaces</w:t>
            </w:r>
            <w:proofErr w:type="spellEnd"/>
            <w:r w:rsidRPr="00EF6182">
              <w:rPr>
                <w:rFonts w:eastAsia="Gulim"/>
                <w:szCs w:val="22"/>
                <w:lang w:eastAsia="ko-KR"/>
              </w:rPr>
              <w:t xml:space="preserve">. As such, they SHOULD not overlap with any other </w:t>
            </w:r>
            <w:proofErr w:type="spellStart"/>
            <w:r w:rsidRPr="00EF6182">
              <w:rPr>
                <w:rFonts w:eastAsia="Gulim"/>
                <w:szCs w:val="22"/>
                <w:lang w:eastAsia="ko-KR"/>
              </w:rPr>
              <w:t>CellSpace</w:t>
            </w:r>
            <w:proofErr w:type="spellEnd"/>
            <w:r w:rsidRPr="00EF6182">
              <w:rPr>
                <w:rFonts w:eastAsia="Gulim"/>
                <w:szCs w:val="22"/>
                <w:lang w:eastAsia="ko-KR"/>
              </w:rPr>
              <w:t xml:space="preserve"> or its specialized classes. Therefore, </w:t>
            </w:r>
            <w:proofErr w:type="spellStart"/>
            <w:r w:rsidRPr="00EF6182">
              <w:rPr>
                <w:rFonts w:eastAsia="Gulim"/>
                <w:szCs w:val="22"/>
                <w:lang w:eastAsia="ko-KR"/>
              </w:rPr>
              <w:t>ObjectSpace</w:t>
            </w:r>
            <w:proofErr w:type="spellEnd"/>
            <w:r w:rsidRPr="00EF6182">
              <w:rPr>
                <w:rFonts w:eastAsia="Gulim"/>
                <w:szCs w:val="22"/>
                <w:lang w:eastAsia="ko-KR"/>
              </w:rPr>
              <w:t xml:space="preserve"> can either be carved out of the space containing them or they can be defined in different layers (to avoid complex Boolean operations for example).</w:t>
            </w:r>
            <w:bookmarkEnd w:id="1084"/>
            <w:bookmarkEnd w:id="1085"/>
          </w:p>
        </w:tc>
      </w:tr>
    </w:tbl>
    <w:p w14:paraId="67FF76B1" w14:textId="3938D737" w:rsidR="00527E55" w:rsidRPr="00C56553" w:rsidRDefault="00527E55" w:rsidP="00D56A17">
      <w:pPr>
        <w:pStyle w:val="Heading1"/>
        <w:tabs>
          <w:tab w:val="left" w:pos="400"/>
          <w:tab w:val="left" w:pos="560"/>
        </w:tabs>
        <w:suppressAutoHyphens/>
        <w:spacing w:before="270" w:after="120" w:line="-270" w:lineRule="auto"/>
        <w:jc w:val="both"/>
        <w:rPr>
          <w:lang w:eastAsia="ko-KR"/>
        </w:rPr>
      </w:pPr>
      <w:bookmarkStart w:id="1086" w:name="_Toc177698583"/>
      <w:r w:rsidRPr="00C56553">
        <w:rPr>
          <w:rFonts w:hint="eastAsia"/>
          <w:lang w:eastAsia="ko-KR"/>
        </w:rPr>
        <w:t>D</w:t>
      </w:r>
      <w:r w:rsidRPr="00C56553">
        <w:rPr>
          <w:lang w:eastAsia="ko-KR"/>
        </w:rPr>
        <w:t xml:space="preserve">ata </w:t>
      </w:r>
      <w:del w:id="1087" w:author="Taehoon KIM" w:date="2024-09-20T02:55:00Z" w16du:dateUtc="2024-09-19T17:55:00Z">
        <w:r w:rsidRPr="00C56553" w:rsidDel="00B3008C">
          <w:rPr>
            <w:lang w:eastAsia="ko-KR"/>
          </w:rPr>
          <w:delText xml:space="preserve">dictionary </w:delText>
        </w:r>
      </w:del>
      <w:ins w:id="1088" w:author="Taehoon KIM" w:date="2024-09-20T02:55:00Z" w16du:dateUtc="2024-09-19T17:55:00Z">
        <w:r w:rsidR="00B3008C">
          <w:rPr>
            <w:lang w:eastAsia="ko-KR"/>
          </w:rPr>
          <w:t>D</w:t>
        </w:r>
        <w:r w:rsidR="00B3008C" w:rsidRPr="00C56553">
          <w:rPr>
            <w:lang w:eastAsia="ko-KR"/>
          </w:rPr>
          <w:t xml:space="preserve">ictionary </w:t>
        </w:r>
      </w:ins>
      <w:r w:rsidRPr="00C56553">
        <w:rPr>
          <w:lang w:eastAsia="ko-KR"/>
        </w:rPr>
        <w:t xml:space="preserve">and </w:t>
      </w:r>
      <w:del w:id="1089" w:author="Taehoon KIM" w:date="2024-09-20T02:55:00Z" w16du:dateUtc="2024-09-19T17:55:00Z">
        <w:r w:rsidRPr="00C56553" w:rsidDel="00B3008C">
          <w:rPr>
            <w:lang w:eastAsia="ko-KR"/>
          </w:rPr>
          <w:delText>requirements</w:delText>
        </w:r>
      </w:del>
      <w:ins w:id="1090" w:author="Taehoon KIM" w:date="2024-09-20T02:55:00Z" w16du:dateUtc="2024-09-19T17:55:00Z">
        <w:r w:rsidR="00B3008C">
          <w:rPr>
            <w:lang w:eastAsia="ko-KR"/>
          </w:rPr>
          <w:t>R</w:t>
        </w:r>
        <w:r w:rsidR="00B3008C" w:rsidRPr="00C56553">
          <w:rPr>
            <w:lang w:eastAsia="ko-KR"/>
          </w:rPr>
          <w:t>equirements</w:t>
        </w:r>
      </w:ins>
      <w:bookmarkEnd w:id="1086"/>
    </w:p>
    <w:p w14:paraId="60B091A1" w14:textId="7A818FD6" w:rsidR="00280670" w:rsidRPr="00C56553" w:rsidRDefault="00527E55" w:rsidP="0049681B">
      <w:pPr>
        <w:jc w:val="both"/>
        <w:rPr>
          <w:lang w:eastAsia="ko-KR"/>
        </w:rPr>
      </w:pPr>
      <w:bookmarkStart w:id="1091" w:name="OLE_LINK93"/>
      <w:bookmarkStart w:id="1092" w:name="OLE_LINK94"/>
      <w:r w:rsidRPr="00C56553">
        <w:rPr>
          <w:rFonts w:hint="eastAsia"/>
          <w:lang w:eastAsia="ko-KR"/>
        </w:rPr>
        <w:t>I</w:t>
      </w:r>
      <w:r w:rsidRPr="00C56553">
        <w:rPr>
          <w:lang w:eastAsia="ko-KR"/>
        </w:rPr>
        <w:t xml:space="preserve">n this section, the data dictionary of the </w:t>
      </w:r>
      <w:r w:rsidR="0047498D" w:rsidRPr="00C56553">
        <w:rPr>
          <w:lang w:eastAsia="ko-KR"/>
        </w:rPr>
        <w:t>feature types</w:t>
      </w:r>
      <w:r w:rsidRPr="00C56553">
        <w:rPr>
          <w:lang w:eastAsia="ko-KR"/>
        </w:rPr>
        <w:t xml:space="preserve"> defined in IndoorGML 2.0 UML class diagram</w:t>
      </w:r>
      <w:r w:rsidR="00CD58B6">
        <w:rPr>
          <w:lang w:eastAsia="ko-KR"/>
        </w:rPr>
        <w:t xml:space="preserve"> are defined</w:t>
      </w:r>
      <w:r w:rsidR="00131CCB" w:rsidRPr="00C56553">
        <w:rPr>
          <w:rFonts w:hint="eastAsia"/>
          <w:lang w:eastAsia="ko-KR"/>
        </w:rPr>
        <w:t>.</w:t>
      </w:r>
      <w:r w:rsidR="00131CCB" w:rsidRPr="00C56553">
        <w:rPr>
          <w:lang w:eastAsia="ko-KR"/>
        </w:rPr>
        <w:t xml:space="preserve"> </w:t>
      </w:r>
      <w:r w:rsidR="00CD58B6">
        <w:rPr>
          <w:lang w:eastAsia="ko-KR"/>
        </w:rPr>
        <w:t>The</w:t>
      </w:r>
      <w:r w:rsidR="00CD58B6" w:rsidRPr="00C56553">
        <w:rPr>
          <w:lang w:eastAsia="ko-KR"/>
        </w:rPr>
        <w:t xml:space="preserve"> </w:t>
      </w:r>
      <w:r w:rsidR="00131CCB" w:rsidRPr="00C56553">
        <w:rPr>
          <w:rFonts w:hint="eastAsia"/>
          <w:lang w:eastAsia="ko-KR"/>
        </w:rPr>
        <w:t>aim</w:t>
      </w:r>
      <w:r w:rsidR="00CD58B6">
        <w:rPr>
          <w:lang w:eastAsia="ko-KR"/>
        </w:rPr>
        <w:t xml:space="preserve"> is</w:t>
      </w:r>
      <w:r w:rsidR="00131CCB" w:rsidRPr="00C56553">
        <w:rPr>
          <w:lang w:eastAsia="ko-KR"/>
        </w:rPr>
        <w:t xml:space="preserve"> </w:t>
      </w:r>
      <w:r w:rsidRPr="00C56553">
        <w:rPr>
          <w:lang w:eastAsia="ko-KR"/>
        </w:rPr>
        <w:t xml:space="preserve">to clarify the concepts of each feature type and help the implementation of this standard. </w:t>
      </w:r>
      <w:r w:rsidRPr="00C56553">
        <w:rPr>
          <w:lang w:eastAsia="ko-KR"/>
        </w:rPr>
        <w:lastRenderedPageBreak/>
        <w:t xml:space="preserve">The data dictionary is defined based on ISO </w:t>
      </w:r>
      <w:r w:rsidR="00BF77A5">
        <w:rPr>
          <w:lang w:eastAsia="ko-KR"/>
        </w:rPr>
        <w:t>TC 211 S</w:t>
      </w:r>
      <w:r w:rsidRPr="00C56553">
        <w:rPr>
          <w:lang w:eastAsia="ko-KR"/>
        </w:rPr>
        <w:t>tandards, particularly ISO 19109</w:t>
      </w:r>
      <w:r w:rsidR="0047498D" w:rsidRPr="00C56553">
        <w:rPr>
          <w:lang w:eastAsia="ko-KR"/>
        </w:rPr>
        <w:t xml:space="preserve"> for the </w:t>
      </w:r>
      <w:r w:rsidRPr="00C56553">
        <w:rPr>
          <w:lang w:eastAsia="ko-KR"/>
        </w:rPr>
        <w:t>rules for application schema</w:t>
      </w:r>
      <w:r w:rsidR="0047498D" w:rsidRPr="00C56553">
        <w:rPr>
          <w:lang w:eastAsia="ko-KR"/>
        </w:rPr>
        <w:t xml:space="preserve">, </w:t>
      </w:r>
      <w:r w:rsidR="00C93833" w:rsidRPr="00C56553">
        <w:rPr>
          <w:lang w:eastAsia="ko-KR"/>
        </w:rPr>
        <w:t>ISO 19107 for spatial schema</w:t>
      </w:r>
      <w:r w:rsidR="0047498D" w:rsidRPr="00C56553">
        <w:rPr>
          <w:lang w:eastAsia="ko-KR"/>
        </w:rPr>
        <w:t>, and ISO 19136 for GML</w:t>
      </w:r>
      <w:r w:rsidRPr="00C56553">
        <w:rPr>
          <w:lang w:eastAsia="ko-KR"/>
        </w:rPr>
        <w:t xml:space="preserve">. As IndoorGML 2.0 is </w:t>
      </w:r>
      <w:r w:rsidR="0069778F">
        <w:rPr>
          <w:lang w:eastAsia="ko-KR"/>
        </w:rPr>
        <w:t>a model based on</w:t>
      </w:r>
      <w:r w:rsidR="0069778F" w:rsidRPr="00C56553">
        <w:rPr>
          <w:lang w:eastAsia="ko-KR"/>
        </w:rPr>
        <w:t xml:space="preserve"> </w:t>
      </w:r>
      <w:r w:rsidR="0047498D" w:rsidRPr="00C56553">
        <w:rPr>
          <w:lang w:eastAsia="ko-KR"/>
        </w:rPr>
        <w:t>these base standards, the data dictionary for the feature types defined by these standards</w:t>
      </w:r>
      <w:r w:rsidR="00E6598D">
        <w:rPr>
          <w:lang w:eastAsia="ko-KR"/>
        </w:rPr>
        <w:t xml:space="preserve"> is not included</w:t>
      </w:r>
      <w:r w:rsidR="0047498D" w:rsidRPr="00C56553">
        <w:rPr>
          <w:lang w:eastAsia="ko-KR"/>
        </w:rPr>
        <w:t xml:space="preserve"> in </w:t>
      </w:r>
      <w:r w:rsidR="00E6598D">
        <w:rPr>
          <w:lang w:eastAsia="ko-KR"/>
        </w:rPr>
        <w:t xml:space="preserve">this </w:t>
      </w:r>
      <w:r w:rsidR="0047498D" w:rsidRPr="00C56553">
        <w:rPr>
          <w:lang w:eastAsia="ko-KR"/>
        </w:rPr>
        <w:t>section.</w:t>
      </w:r>
      <w:r w:rsidR="00C93833" w:rsidRPr="00C56553">
        <w:rPr>
          <w:lang w:eastAsia="ko-KR"/>
        </w:rPr>
        <w:t xml:space="preserve"> </w:t>
      </w:r>
      <w:r w:rsidR="004B4E92" w:rsidRPr="00C56553">
        <w:rPr>
          <w:lang w:eastAsia="ko-KR"/>
        </w:rPr>
        <w:t xml:space="preserve">For example, the properties of GML </w:t>
      </w:r>
      <w:proofErr w:type="spellStart"/>
      <w:r w:rsidR="004B4E92" w:rsidRPr="00C56553">
        <w:rPr>
          <w:lang w:eastAsia="ko-KR"/>
        </w:rPr>
        <w:t>AbstractFeature</w:t>
      </w:r>
      <w:proofErr w:type="spellEnd"/>
      <w:r w:rsidR="004B4E92" w:rsidRPr="00C56553">
        <w:rPr>
          <w:lang w:eastAsia="ko-KR"/>
        </w:rPr>
        <w:t xml:space="preserve"> such as </w:t>
      </w:r>
      <w:proofErr w:type="spellStart"/>
      <w:r w:rsidR="004B4E92" w:rsidRPr="00C56553">
        <w:rPr>
          <w:rFonts w:ascii="Arial" w:hAnsi="Arial" w:cs="Arial"/>
          <w:lang w:eastAsia="ko-KR"/>
        </w:rPr>
        <w:t>gmlID</w:t>
      </w:r>
      <w:proofErr w:type="spellEnd"/>
      <w:r w:rsidR="004B4E92" w:rsidRPr="00C56553">
        <w:rPr>
          <w:lang w:eastAsia="ko-KR"/>
        </w:rPr>
        <w:t xml:space="preserve">, and </w:t>
      </w:r>
      <w:r w:rsidR="004B4E92" w:rsidRPr="00C56553">
        <w:rPr>
          <w:rFonts w:ascii="Arial" w:hAnsi="Arial" w:cs="Arial"/>
          <w:lang w:eastAsia="ko-KR"/>
        </w:rPr>
        <w:t>name</w:t>
      </w:r>
      <w:r w:rsidR="004B4E92" w:rsidRPr="00C56553">
        <w:rPr>
          <w:lang w:eastAsia="ko-KR"/>
        </w:rPr>
        <w:t xml:space="preserve"> are not described in the data dictionary. </w:t>
      </w:r>
      <w:r w:rsidR="00D1121F" w:rsidRPr="00C56553">
        <w:rPr>
          <w:lang w:eastAsia="ko-KR"/>
        </w:rPr>
        <w:t>The data dictionary of t</w:t>
      </w:r>
      <w:r w:rsidR="0047498D" w:rsidRPr="00C56553">
        <w:rPr>
          <w:lang w:eastAsia="ko-KR"/>
        </w:rPr>
        <w:t xml:space="preserve">he feature types defined in section 8 </w:t>
      </w:r>
      <w:r w:rsidR="00D1121F" w:rsidRPr="00C56553">
        <w:rPr>
          <w:lang w:eastAsia="ko-KR"/>
        </w:rPr>
        <w:t xml:space="preserve">is </w:t>
      </w:r>
      <w:r w:rsidR="00E6598D">
        <w:rPr>
          <w:lang w:eastAsia="ko-KR"/>
        </w:rPr>
        <w:t>provided</w:t>
      </w:r>
      <w:r w:rsidR="00E6598D" w:rsidRPr="00C56553">
        <w:rPr>
          <w:lang w:eastAsia="ko-KR"/>
        </w:rPr>
        <w:t xml:space="preserve"> </w:t>
      </w:r>
      <w:r w:rsidR="001E4D41" w:rsidRPr="00C56553">
        <w:rPr>
          <w:lang w:eastAsia="ko-KR"/>
        </w:rPr>
        <w:t>in the following subsections.</w:t>
      </w:r>
    </w:p>
    <w:p w14:paraId="18A5BDFE" w14:textId="7F98D272" w:rsidR="004F4A4D" w:rsidRPr="00C56553" w:rsidRDefault="00280670" w:rsidP="004F4A4D">
      <w:pPr>
        <w:pStyle w:val="Heading2"/>
        <w:numPr>
          <w:ilvl w:val="1"/>
          <w:numId w:val="53"/>
        </w:numPr>
        <w:tabs>
          <w:tab w:val="clear" w:pos="576"/>
          <w:tab w:val="left" w:pos="540"/>
          <w:tab w:val="left" w:pos="700"/>
        </w:tabs>
        <w:suppressAutoHyphens/>
        <w:spacing w:before="60" w:after="120" w:line="-250" w:lineRule="auto"/>
        <w:jc w:val="both"/>
        <w:rPr>
          <w:szCs w:val="24"/>
          <w:lang w:eastAsia="ko-KR"/>
        </w:rPr>
      </w:pPr>
      <w:bookmarkStart w:id="1093" w:name="_Toc177698584"/>
      <w:bookmarkEnd w:id="1091"/>
      <w:bookmarkEnd w:id="1092"/>
      <w:r w:rsidRPr="00C56553">
        <w:rPr>
          <w:szCs w:val="24"/>
          <w:lang w:eastAsia="ko-KR"/>
        </w:rPr>
        <w:t xml:space="preserve">Feature Types in </w:t>
      </w:r>
      <w:r w:rsidRPr="00C56553">
        <w:rPr>
          <w:rFonts w:hint="eastAsia"/>
          <w:szCs w:val="24"/>
          <w:lang w:eastAsia="ko-KR"/>
        </w:rPr>
        <w:t>C</w:t>
      </w:r>
      <w:r w:rsidRPr="00C56553">
        <w:rPr>
          <w:szCs w:val="24"/>
          <w:lang w:eastAsia="ko-KR"/>
        </w:rPr>
        <w:t>ore Module</w:t>
      </w:r>
      <w:bookmarkEnd w:id="1093"/>
    </w:p>
    <w:p w14:paraId="19F29A55" w14:textId="36C6A9A4" w:rsidR="00D92F21" w:rsidRPr="00C56553" w:rsidRDefault="00280670" w:rsidP="003B756B">
      <w:pPr>
        <w:pStyle w:val="Heading3"/>
        <w:numPr>
          <w:ilvl w:val="2"/>
          <w:numId w:val="54"/>
        </w:numPr>
        <w:tabs>
          <w:tab w:val="clear" w:pos="720"/>
          <w:tab w:val="left" w:pos="540"/>
          <w:tab w:val="left" w:pos="700"/>
        </w:tabs>
        <w:suppressAutoHyphens/>
        <w:spacing w:before="60" w:after="120" w:line="-250" w:lineRule="auto"/>
        <w:jc w:val="both"/>
        <w:rPr>
          <w:rFonts w:asciiTheme="minorHAnsi" w:hAnsiTheme="minorHAnsi" w:cstheme="minorHAnsi"/>
          <w:szCs w:val="24"/>
          <w:lang w:eastAsia="ko-KR"/>
        </w:rPr>
      </w:pPr>
      <w:bookmarkStart w:id="1094" w:name="_Toc177698585"/>
      <w:proofErr w:type="spellStart"/>
      <w:r w:rsidRPr="00C56553">
        <w:rPr>
          <w:rFonts w:asciiTheme="minorHAnsi" w:hAnsiTheme="minorHAnsi" w:cstheme="minorHAnsi"/>
          <w:szCs w:val="24"/>
          <w:lang w:eastAsia="ko-KR"/>
        </w:rPr>
        <w:t>IndoorFeatures</w:t>
      </w:r>
      <w:bookmarkEnd w:id="1094"/>
      <w:proofErr w:type="spellEnd"/>
      <w:r w:rsidRPr="00C56553">
        <w:rPr>
          <w:rFonts w:asciiTheme="minorHAnsi" w:hAnsiTheme="minorHAnsi" w:cstheme="minorHAnsi"/>
          <w:szCs w:val="24"/>
          <w:lang w:eastAsia="ko-KR"/>
        </w:rPr>
        <w:t xml:space="preserve"> </w:t>
      </w:r>
    </w:p>
    <w:tbl>
      <w:tblPr>
        <w:tblStyle w:val="TableGrid"/>
        <w:tblW w:w="0" w:type="auto"/>
        <w:tblLook w:val="04A0" w:firstRow="1" w:lastRow="0" w:firstColumn="1" w:lastColumn="0" w:noHBand="0" w:noVBand="1"/>
      </w:tblPr>
      <w:tblGrid>
        <w:gridCol w:w="1535"/>
        <w:gridCol w:w="3280"/>
        <w:gridCol w:w="5245"/>
      </w:tblGrid>
      <w:tr w:rsidR="00D92F21" w:rsidRPr="00890A67" w14:paraId="5C412DCD" w14:textId="77777777" w:rsidTr="003132AC">
        <w:trPr>
          <w:trHeight w:val="292"/>
        </w:trPr>
        <w:tc>
          <w:tcPr>
            <w:tcW w:w="1535" w:type="dxa"/>
            <w:shd w:val="clear" w:color="auto" w:fill="F2F2F2" w:themeFill="background1" w:themeFillShade="F2"/>
            <w:vAlign w:val="center"/>
            <w:hideMark/>
          </w:tcPr>
          <w:p w14:paraId="1F989B29" w14:textId="77777777" w:rsidR="00D92F21" w:rsidRPr="00C56553" w:rsidRDefault="00D92F21" w:rsidP="00260E6D">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 xml:space="preserve">Name </w:t>
            </w:r>
          </w:p>
        </w:tc>
        <w:tc>
          <w:tcPr>
            <w:tcW w:w="8525" w:type="dxa"/>
            <w:gridSpan w:val="2"/>
            <w:shd w:val="clear" w:color="auto" w:fill="F2F2F2" w:themeFill="background1" w:themeFillShade="F2"/>
            <w:vAlign w:val="center"/>
            <w:hideMark/>
          </w:tcPr>
          <w:p w14:paraId="3C852DF7" w14:textId="3B06B61C" w:rsidR="00D92F21" w:rsidRPr="00C56553" w:rsidRDefault="00D92F21" w:rsidP="00260E6D">
            <w:pPr>
              <w:widowControl w:val="0"/>
              <w:wordWrap w:val="0"/>
              <w:autoSpaceDE w:val="0"/>
              <w:autoSpaceDN w:val="0"/>
              <w:spacing w:after="0"/>
              <w:jc w:val="both"/>
              <w:textAlignment w:val="baseline"/>
              <w:rPr>
                <w:rFonts w:asciiTheme="minorHAnsi" w:eastAsia="Gulim" w:hAnsiTheme="minorHAnsi" w:cstheme="minorHAnsi"/>
                <w:sz w:val="22"/>
                <w:szCs w:val="22"/>
                <w:lang w:eastAsia="ko-KR"/>
              </w:rPr>
            </w:pPr>
            <w:proofErr w:type="spellStart"/>
            <w:r w:rsidRPr="00C56553">
              <w:rPr>
                <w:rFonts w:asciiTheme="minorHAnsi" w:eastAsia="Malgun Gothic" w:hAnsiTheme="minorHAnsi" w:cstheme="minorHAnsi"/>
                <w:b/>
                <w:bCs/>
                <w:sz w:val="22"/>
                <w:szCs w:val="22"/>
                <w:lang w:eastAsia="ko-KR"/>
              </w:rPr>
              <w:t>IndoorFeatures</w:t>
            </w:r>
            <w:proofErr w:type="spellEnd"/>
          </w:p>
        </w:tc>
      </w:tr>
      <w:tr w:rsidR="00D92F21" w:rsidRPr="00890A67" w14:paraId="668AB4BA" w14:textId="77777777" w:rsidTr="003132AC">
        <w:trPr>
          <w:trHeight w:val="281"/>
        </w:trPr>
        <w:tc>
          <w:tcPr>
            <w:tcW w:w="1535" w:type="dxa"/>
            <w:shd w:val="clear" w:color="auto" w:fill="F2F2F2" w:themeFill="background1" w:themeFillShade="F2"/>
            <w:vAlign w:val="center"/>
            <w:hideMark/>
          </w:tcPr>
          <w:p w14:paraId="4B86FFD7" w14:textId="77777777" w:rsidR="00D92F21" w:rsidRPr="00C56553" w:rsidRDefault="00D92F21" w:rsidP="00260E6D">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Definition</w:t>
            </w:r>
          </w:p>
        </w:tc>
        <w:tc>
          <w:tcPr>
            <w:tcW w:w="8525" w:type="dxa"/>
            <w:gridSpan w:val="2"/>
            <w:vAlign w:val="center"/>
            <w:hideMark/>
          </w:tcPr>
          <w:p w14:paraId="1511CA4D" w14:textId="2C9792E0" w:rsidR="00D92F21" w:rsidRPr="00C56553" w:rsidRDefault="006E501E" w:rsidP="00260E6D">
            <w:pPr>
              <w:widowControl w:val="0"/>
              <w:wordWrap w:val="0"/>
              <w:autoSpaceDE w:val="0"/>
              <w:autoSpaceDN w:val="0"/>
              <w:spacing w:after="0"/>
              <w:jc w:val="both"/>
              <w:textAlignment w:val="baseline"/>
              <w:rPr>
                <w:rFonts w:eastAsia="Gulim"/>
                <w:sz w:val="22"/>
                <w:szCs w:val="22"/>
                <w:lang w:eastAsia="ko-KR"/>
              </w:rPr>
            </w:pPr>
            <w:r w:rsidRPr="00C56553">
              <w:rPr>
                <w:rFonts w:eastAsia="Malgun Gothic"/>
                <w:sz w:val="22"/>
                <w:szCs w:val="22"/>
                <w:lang w:eastAsia="ko-KR"/>
              </w:rPr>
              <w:t>S</w:t>
            </w:r>
            <w:r w:rsidR="003132AC" w:rsidRPr="00C56553">
              <w:rPr>
                <w:rFonts w:eastAsia="Malgun Gothic"/>
                <w:sz w:val="22"/>
                <w:szCs w:val="22"/>
                <w:lang w:eastAsia="ko-KR"/>
              </w:rPr>
              <w:t>et of a</w:t>
            </w:r>
            <w:r w:rsidR="00D92F21" w:rsidRPr="00C56553">
              <w:rPr>
                <w:rFonts w:eastAsia="Malgun Gothic"/>
                <w:sz w:val="22"/>
                <w:szCs w:val="22"/>
                <w:lang w:eastAsia="ko-KR"/>
              </w:rPr>
              <w:t xml:space="preserve">ll features </w:t>
            </w:r>
            <w:r w:rsidR="003B756B" w:rsidRPr="00C56553">
              <w:rPr>
                <w:rFonts w:eastAsia="Malgun Gothic"/>
                <w:sz w:val="22"/>
                <w:szCs w:val="22"/>
                <w:lang w:eastAsia="ko-KR"/>
              </w:rPr>
              <w:t xml:space="preserve">and </w:t>
            </w:r>
            <w:r w:rsidR="003132AC" w:rsidRPr="00C56553">
              <w:rPr>
                <w:rFonts w:eastAsia="Malgun Gothic"/>
                <w:sz w:val="22"/>
                <w:szCs w:val="22"/>
                <w:lang w:eastAsia="ko-KR"/>
              </w:rPr>
              <w:t xml:space="preserve">their </w:t>
            </w:r>
            <w:r w:rsidR="003B756B" w:rsidRPr="00C56553">
              <w:rPr>
                <w:rFonts w:eastAsia="Malgun Gothic"/>
                <w:sz w:val="22"/>
                <w:szCs w:val="22"/>
                <w:lang w:eastAsia="ko-KR"/>
              </w:rPr>
              <w:t>relationship</w:t>
            </w:r>
            <w:r w:rsidR="003132AC" w:rsidRPr="00C56553">
              <w:rPr>
                <w:rFonts w:eastAsia="Malgun Gothic"/>
                <w:sz w:val="22"/>
                <w:szCs w:val="22"/>
                <w:lang w:eastAsia="ko-KR"/>
              </w:rPr>
              <w:t>s to describe a</w:t>
            </w:r>
            <w:r w:rsidR="003B756B" w:rsidRPr="00C56553">
              <w:rPr>
                <w:rFonts w:eastAsia="Malgun Gothic"/>
                <w:sz w:val="22"/>
                <w:szCs w:val="22"/>
                <w:lang w:eastAsia="ko-KR"/>
              </w:rPr>
              <w:t xml:space="preserve"> given</w:t>
            </w:r>
            <w:r w:rsidR="00D92F21" w:rsidRPr="00C56553">
              <w:rPr>
                <w:rFonts w:eastAsia="Malgun Gothic"/>
                <w:sz w:val="22"/>
                <w:szCs w:val="22"/>
                <w:lang w:eastAsia="ko-KR"/>
              </w:rPr>
              <w:t xml:space="preserve"> indoor space</w:t>
            </w:r>
            <w:r w:rsidR="003B756B" w:rsidRPr="00C56553">
              <w:rPr>
                <w:rFonts w:eastAsia="Malgun Gothic"/>
                <w:sz w:val="22"/>
                <w:szCs w:val="22"/>
                <w:lang w:eastAsia="ko-KR"/>
              </w:rPr>
              <w:t>.</w:t>
            </w:r>
          </w:p>
        </w:tc>
      </w:tr>
      <w:tr w:rsidR="00D92F21" w:rsidRPr="00890A67" w14:paraId="1BE62A82" w14:textId="77777777" w:rsidTr="003132AC">
        <w:trPr>
          <w:trHeight w:val="271"/>
        </w:trPr>
        <w:tc>
          <w:tcPr>
            <w:tcW w:w="1535" w:type="dxa"/>
            <w:shd w:val="clear" w:color="auto" w:fill="F2F2F2" w:themeFill="background1" w:themeFillShade="F2"/>
            <w:vAlign w:val="center"/>
            <w:hideMark/>
          </w:tcPr>
          <w:p w14:paraId="72442BB8" w14:textId="77777777" w:rsidR="00D92F21" w:rsidRPr="00C56553" w:rsidRDefault="00D92F21" w:rsidP="00260E6D">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Super classes</w:t>
            </w:r>
          </w:p>
        </w:tc>
        <w:tc>
          <w:tcPr>
            <w:tcW w:w="8525" w:type="dxa"/>
            <w:gridSpan w:val="2"/>
            <w:vAlign w:val="center"/>
            <w:hideMark/>
          </w:tcPr>
          <w:p w14:paraId="3C4E1E1E" w14:textId="77777777" w:rsidR="00D92F21" w:rsidRPr="00C56553" w:rsidRDefault="00D92F21" w:rsidP="00260E6D">
            <w:pPr>
              <w:widowControl w:val="0"/>
              <w:wordWrap w:val="0"/>
              <w:autoSpaceDE w:val="0"/>
              <w:autoSpaceDN w:val="0"/>
              <w:spacing w:after="0"/>
              <w:jc w:val="both"/>
              <w:textAlignment w:val="baseline"/>
              <w:rPr>
                <w:rFonts w:asciiTheme="minorHAnsi" w:eastAsia="Gulim" w:hAnsiTheme="minorHAnsi" w:cstheme="minorHAnsi"/>
                <w:sz w:val="22"/>
                <w:szCs w:val="22"/>
                <w:lang w:eastAsia="ko-KR"/>
              </w:rPr>
            </w:pPr>
            <w:r w:rsidRPr="00C56553">
              <w:rPr>
                <w:rFonts w:asciiTheme="minorHAnsi" w:eastAsia="Malgun Gothic" w:hAnsiTheme="minorHAnsi" w:cstheme="minorHAnsi"/>
                <w:sz w:val="22"/>
                <w:szCs w:val="22"/>
                <w:lang w:eastAsia="ko-KR"/>
              </w:rPr>
              <w:t xml:space="preserve">GML </w:t>
            </w:r>
            <w:proofErr w:type="spellStart"/>
            <w:r w:rsidRPr="00C56553">
              <w:rPr>
                <w:rFonts w:asciiTheme="minorHAnsi" w:eastAsia="Malgun Gothic" w:hAnsiTheme="minorHAnsi" w:cstheme="minorHAnsi"/>
                <w:sz w:val="22"/>
                <w:szCs w:val="22"/>
                <w:lang w:eastAsia="ko-KR"/>
              </w:rPr>
              <w:t>AbstractFeature</w:t>
            </w:r>
            <w:proofErr w:type="spellEnd"/>
          </w:p>
        </w:tc>
      </w:tr>
      <w:tr w:rsidR="00D92F21" w:rsidRPr="00890A67" w14:paraId="7B086C84" w14:textId="77777777" w:rsidTr="00EF6182">
        <w:trPr>
          <w:trHeight w:val="275"/>
        </w:trPr>
        <w:tc>
          <w:tcPr>
            <w:tcW w:w="1535" w:type="dxa"/>
            <w:vMerge w:val="restart"/>
            <w:shd w:val="clear" w:color="auto" w:fill="F2F2F2" w:themeFill="background1" w:themeFillShade="F2"/>
            <w:vAlign w:val="center"/>
            <w:hideMark/>
          </w:tcPr>
          <w:p w14:paraId="67F98D3F" w14:textId="296AE310" w:rsidR="00D92F21" w:rsidRPr="00C56553" w:rsidRDefault="00D92F21" w:rsidP="00260E6D">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Composition</w:t>
            </w:r>
          </w:p>
        </w:tc>
        <w:tc>
          <w:tcPr>
            <w:tcW w:w="3280" w:type="dxa"/>
            <w:shd w:val="clear" w:color="auto" w:fill="F2F2F2" w:themeFill="background1" w:themeFillShade="F2"/>
            <w:vAlign w:val="center"/>
            <w:hideMark/>
          </w:tcPr>
          <w:p w14:paraId="6BACA9C9" w14:textId="77777777" w:rsidR="00D92F21" w:rsidRPr="00C56553" w:rsidRDefault="00D92F21" w:rsidP="00260E6D">
            <w:pPr>
              <w:widowControl w:val="0"/>
              <w:autoSpaceDE w:val="0"/>
              <w:autoSpaceDN w:val="0"/>
              <w:spacing w:after="0"/>
              <w:textAlignment w:val="baseline"/>
              <w:rPr>
                <w:rFonts w:eastAsia="Gulim"/>
                <w:sz w:val="22"/>
                <w:szCs w:val="22"/>
                <w:lang w:eastAsia="ko-KR"/>
              </w:rPr>
            </w:pPr>
            <w:r w:rsidRPr="00C56553">
              <w:rPr>
                <w:rFonts w:eastAsia="Malgun Gothic"/>
                <w:b/>
                <w:bCs/>
                <w:sz w:val="22"/>
                <w:szCs w:val="22"/>
                <w:lang w:eastAsia="ko-KR"/>
              </w:rPr>
              <w:t>Role name</w:t>
            </w:r>
          </w:p>
        </w:tc>
        <w:tc>
          <w:tcPr>
            <w:tcW w:w="5245" w:type="dxa"/>
            <w:shd w:val="clear" w:color="auto" w:fill="F2F2F2" w:themeFill="background1" w:themeFillShade="F2"/>
            <w:vAlign w:val="center"/>
            <w:hideMark/>
          </w:tcPr>
          <w:p w14:paraId="59FA868B" w14:textId="77777777" w:rsidR="00D92F21" w:rsidRPr="00C56553" w:rsidRDefault="00D92F21" w:rsidP="00260E6D">
            <w:pPr>
              <w:widowControl w:val="0"/>
              <w:autoSpaceDE w:val="0"/>
              <w:autoSpaceDN w:val="0"/>
              <w:spacing w:after="0"/>
              <w:textAlignment w:val="baseline"/>
              <w:rPr>
                <w:rFonts w:eastAsia="Gulim"/>
                <w:sz w:val="22"/>
                <w:szCs w:val="22"/>
                <w:lang w:eastAsia="ko-KR"/>
              </w:rPr>
            </w:pPr>
            <w:r w:rsidRPr="00C56553">
              <w:rPr>
                <w:rFonts w:eastAsia="Malgun Gothic"/>
                <w:b/>
                <w:bCs/>
                <w:sz w:val="22"/>
                <w:szCs w:val="22"/>
                <w:lang w:eastAsia="ko-KR"/>
              </w:rPr>
              <w:t>Type and Cardinality</w:t>
            </w:r>
          </w:p>
        </w:tc>
      </w:tr>
      <w:tr w:rsidR="00D92F21" w:rsidRPr="00890A67" w14:paraId="2950D665" w14:textId="77777777" w:rsidTr="00EF6182">
        <w:trPr>
          <w:trHeight w:val="265"/>
        </w:trPr>
        <w:tc>
          <w:tcPr>
            <w:tcW w:w="0" w:type="auto"/>
            <w:vMerge/>
            <w:shd w:val="clear" w:color="auto" w:fill="F2F2F2" w:themeFill="background1" w:themeFillShade="F2"/>
            <w:vAlign w:val="center"/>
            <w:hideMark/>
          </w:tcPr>
          <w:p w14:paraId="0D3804FC" w14:textId="77777777" w:rsidR="00D92F21" w:rsidRPr="00C56553" w:rsidRDefault="00D92F21" w:rsidP="00260E6D">
            <w:pPr>
              <w:spacing w:after="0"/>
              <w:rPr>
                <w:rFonts w:eastAsia="Gulim"/>
                <w:sz w:val="22"/>
                <w:szCs w:val="22"/>
                <w:lang w:eastAsia="ko-KR"/>
              </w:rPr>
            </w:pPr>
          </w:p>
        </w:tc>
        <w:tc>
          <w:tcPr>
            <w:tcW w:w="3280" w:type="dxa"/>
            <w:vAlign w:val="center"/>
            <w:hideMark/>
          </w:tcPr>
          <w:p w14:paraId="3923E2EE" w14:textId="4853EEBC" w:rsidR="00D92F21" w:rsidRPr="00C56553" w:rsidRDefault="00D92F21" w:rsidP="00260E6D">
            <w:pPr>
              <w:widowControl w:val="0"/>
              <w:autoSpaceDE w:val="0"/>
              <w:autoSpaceDN w:val="0"/>
              <w:spacing w:after="0"/>
              <w:textAlignment w:val="baseline"/>
              <w:rPr>
                <w:rFonts w:asciiTheme="minorHAnsi" w:eastAsia="Gulim" w:hAnsiTheme="minorHAnsi" w:cstheme="minorHAnsi"/>
                <w:sz w:val="22"/>
                <w:szCs w:val="22"/>
                <w:lang w:eastAsia="ko-KR"/>
              </w:rPr>
            </w:pPr>
            <w:r w:rsidRPr="00C56553">
              <w:rPr>
                <w:rFonts w:asciiTheme="minorHAnsi" w:eastAsia="Malgun Gothic" w:hAnsiTheme="minorHAnsi" w:cstheme="minorHAnsi"/>
                <w:sz w:val="22"/>
                <w:szCs w:val="22"/>
                <w:lang w:eastAsia="ko-KR"/>
              </w:rPr>
              <w:t xml:space="preserve">layers </w:t>
            </w:r>
          </w:p>
        </w:tc>
        <w:tc>
          <w:tcPr>
            <w:tcW w:w="5245" w:type="dxa"/>
            <w:vAlign w:val="center"/>
            <w:hideMark/>
          </w:tcPr>
          <w:p w14:paraId="30C5A4D2" w14:textId="2A53B0AE" w:rsidR="00D92F21" w:rsidRPr="00C56553" w:rsidRDefault="00D92F21" w:rsidP="00260E6D">
            <w:pPr>
              <w:widowControl w:val="0"/>
              <w:autoSpaceDE w:val="0"/>
              <w:autoSpaceDN w:val="0"/>
              <w:spacing w:after="0"/>
              <w:textAlignment w:val="baseline"/>
              <w:rPr>
                <w:rFonts w:eastAsia="Gulim"/>
                <w:sz w:val="22"/>
                <w:szCs w:val="22"/>
                <w:lang w:eastAsia="ko-KR"/>
              </w:rPr>
            </w:pPr>
            <w:proofErr w:type="spellStart"/>
            <w:r w:rsidRPr="00C56553">
              <w:rPr>
                <w:rFonts w:asciiTheme="minorHAnsi" w:eastAsia="Gulim" w:hAnsiTheme="minorHAnsi" w:cstheme="minorHAnsi"/>
                <w:sz w:val="22"/>
                <w:szCs w:val="22"/>
                <w:lang w:eastAsia="ko-KR"/>
              </w:rPr>
              <w:t>ThematicLayer</w:t>
            </w:r>
            <w:proofErr w:type="spellEnd"/>
            <w:r w:rsidRPr="00C56553">
              <w:rPr>
                <w:rFonts w:eastAsia="Malgun Gothic"/>
                <w:sz w:val="22"/>
                <w:szCs w:val="22"/>
                <w:lang w:eastAsia="ko-KR"/>
              </w:rPr>
              <w:t xml:space="preserve"> [</w:t>
            </w:r>
            <w:proofErr w:type="gramStart"/>
            <w:r w:rsidRPr="00C56553">
              <w:rPr>
                <w:rFonts w:eastAsia="Malgun Gothic"/>
                <w:sz w:val="22"/>
                <w:szCs w:val="22"/>
                <w:lang w:eastAsia="ko-KR"/>
              </w:rPr>
              <w:t>1..</w:t>
            </w:r>
            <w:proofErr w:type="gramEnd"/>
            <w:r w:rsidRPr="00C56553">
              <w:rPr>
                <w:rFonts w:eastAsia="Malgun Gothic"/>
                <w:sz w:val="22"/>
                <w:szCs w:val="22"/>
                <w:lang w:eastAsia="ko-KR"/>
              </w:rPr>
              <w:t>*]</w:t>
            </w:r>
          </w:p>
        </w:tc>
      </w:tr>
      <w:tr w:rsidR="00D92F21" w:rsidRPr="00890A67" w14:paraId="64A6CB26" w14:textId="77777777" w:rsidTr="00EF6182">
        <w:trPr>
          <w:trHeight w:val="269"/>
        </w:trPr>
        <w:tc>
          <w:tcPr>
            <w:tcW w:w="0" w:type="auto"/>
            <w:vMerge/>
            <w:shd w:val="clear" w:color="auto" w:fill="F2F2F2" w:themeFill="background1" w:themeFillShade="F2"/>
            <w:vAlign w:val="center"/>
            <w:hideMark/>
          </w:tcPr>
          <w:p w14:paraId="1D3DACD2" w14:textId="77777777" w:rsidR="00D92F21" w:rsidRPr="00C56553" w:rsidRDefault="00D92F21" w:rsidP="00260E6D">
            <w:pPr>
              <w:spacing w:after="0"/>
              <w:rPr>
                <w:rFonts w:eastAsia="Gulim"/>
                <w:sz w:val="22"/>
                <w:szCs w:val="22"/>
                <w:lang w:eastAsia="ko-KR"/>
              </w:rPr>
            </w:pPr>
          </w:p>
        </w:tc>
        <w:tc>
          <w:tcPr>
            <w:tcW w:w="3280" w:type="dxa"/>
            <w:vAlign w:val="center"/>
            <w:hideMark/>
          </w:tcPr>
          <w:p w14:paraId="621BBCBE" w14:textId="4686AEAF" w:rsidR="00D92F21" w:rsidRPr="00C56553" w:rsidRDefault="00D92F21" w:rsidP="00260E6D">
            <w:pPr>
              <w:widowControl w:val="0"/>
              <w:autoSpaceDE w:val="0"/>
              <w:autoSpaceDN w:val="0"/>
              <w:spacing w:after="0"/>
              <w:textAlignment w:val="baseline"/>
              <w:rPr>
                <w:rFonts w:asciiTheme="minorHAnsi" w:eastAsia="Gulim" w:hAnsiTheme="minorHAnsi" w:cstheme="minorHAnsi"/>
                <w:sz w:val="22"/>
                <w:szCs w:val="22"/>
                <w:lang w:eastAsia="ko-KR"/>
              </w:rPr>
            </w:pPr>
            <w:proofErr w:type="spellStart"/>
            <w:r w:rsidRPr="00C56553">
              <w:rPr>
                <w:rFonts w:asciiTheme="minorHAnsi" w:eastAsia="Malgun Gothic" w:hAnsiTheme="minorHAnsi" w:cstheme="minorHAnsi"/>
                <w:sz w:val="22"/>
                <w:szCs w:val="22"/>
                <w:lang w:eastAsia="ko-KR"/>
              </w:rPr>
              <w:t>layerConnections</w:t>
            </w:r>
            <w:proofErr w:type="spellEnd"/>
            <w:r w:rsidRPr="00C56553">
              <w:rPr>
                <w:rFonts w:asciiTheme="minorHAnsi" w:eastAsia="Malgun Gothic" w:hAnsiTheme="minorHAnsi" w:cstheme="minorHAnsi"/>
                <w:sz w:val="22"/>
                <w:szCs w:val="22"/>
                <w:lang w:eastAsia="ko-KR"/>
              </w:rPr>
              <w:t xml:space="preserve"> </w:t>
            </w:r>
          </w:p>
        </w:tc>
        <w:tc>
          <w:tcPr>
            <w:tcW w:w="5245" w:type="dxa"/>
            <w:vAlign w:val="center"/>
            <w:hideMark/>
          </w:tcPr>
          <w:p w14:paraId="5D24B7AA" w14:textId="10BCA726" w:rsidR="00D92F21" w:rsidRPr="00C56553" w:rsidRDefault="00D92F21" w:rsidP="00260E6D">
            <w:pPr>
              <w:widowControl w:val="0"/>
              <w:autoSpaceDE w:val="0"/>
              <w:autoSpaceDN w:val="0"/>
              <w:spacing w:after="0"/>
              <w:textAlignment w:val="baseline"/>
              <w:rPr>
                <w:rFonts w:eastAsia="Gulim"/>
                <w:sz w:val="22"/>
                <w:szCs w:val="22"/>
                <w:lang w:eastAsia="ko-KR"/>
              </w:rPr>
            </w:pPr>
            <w:proofErr w:type="spellStart"/>
            <w:r w:rsidRPr="00C56553">
              <w:rPr>
                <w:rFonts w:asciiTheme="minorHAnsi" w:eastAsia="Gulim" w:hAnsiTheme="minorHAnsi" w:cstheme="minorHAnsi"/>
                <w:sz w:val="22"/>
                <w:szCs w:val="22"/>
                <w:lang w:eastAsia="ko-KR"/>
              </w:rPr>
              <w:t>InterLayerConnection</w:t>
            </w:r>
            <w:proofErr w:type="spellEnd"/>
            <w:r w:rsidRPr="00C56553">
              <w:rPr>
                <w:rFonts w:eastAsia="Malgun Gothic"/>
                <w:sz w:val="22"/>
                <w:szCs w:val="22"/>
                <w:lang w:eastAsia="ko-KR"/>
              </w:rPr>
              <w:t xml:space="preserve"> [</w:t>
            </w:r>
            <w:proofErr w:type="gramStart"/>
            <w:r w:rsidRPr="00C56553">
              <w:rPr>
                <w:rFonts w:eastAsia="Malgun Gothic"/>
                <w:sz w:val="22"/>
                <w:szCs w:val="22"/>
                <w:lang w:eastAsia="ko-KR"/>
              </w:rPr>
              <w:t>0..</w:t>
            </w:r>
            <w:proofErr w:type="gramEnd"/>
            <w:r w:rsidRPr="00C56553">
              <w:rPr>
                <w:rFonts w:eastAsia="Malgun Gothic"/>
                <w:sz w:val="22"/>
                <w:szCs w:val="22"/>
                <w:lang w:eastAsia="ko-KR"/>
              </w:rPr>
              <w:t>*]</w:t>
            </w:r>
          </w:p>
        </w:tc>
      </w:tr>
      <w:tr w:rsidR="00D92F21" w:rsidRPr="00890A67" w14:paraId="305EB582" w14:textId="77777777" w:rsidTr="00EF6182">
        <w:trPr>
          <w:trHeight w:val="273"/>
        </w:trPr>
        <w:tc>
          <w:tcPr>
            <w:tcW w:w="1535" w:type="dxa"/>
            <w:vMerge w:val="restart"/>
            <w:shd w:val="clear" w:color="auto" w:fill="F2F2F2" w:themeFill="background1" w:themeFillShade="F2"/>
            <w:vAlign w:val="center"/>
            <w:hideMark/>
          </w:tcPr>
          <w:p w14:paraId="6DCC5B33" w14:textId="77777777" w:rsidR="00D92F21" w:rsidRPr="00C56553" w:rsidRDefault="00D92F21" w:rsidP="00260E6D">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Properties</w:t>
            </w:r>
          </w:p>
        </w:tc>
        <w:tc>
          <w:tcPr>
            <w:tcW w:w="3280" w:type="dxa"/>
            <w:shd w:val="clear" w:color="auto" w:fill="F2F2F2" w:themeFill="background1" w:themeFillShade="F2"/>
            <w:vAlign w:val="center"/>
            <w:hideMark/>
          </w:tcPr>
          <w:p w14:paraId="53D3B108" w14:textId="77777777" w:rsidR="00D92F21" w:rsidRPr="00C56553" w:rsidRDefault="00D92F21" w:rsidP="00260E6D">
            <w:pPr>
              <w:widowControl w:val="0"/>
              <w:wordWrap w:val="0"/>
              <w:autoSpaceDE w:val="0"/>
              <w:autoSpaceDN w:val="0"/>
              <w:spacing w:after="0"/>
              <w:jc w:val="both"/>
              <w:textAlignment w:val="baseline"/>
              <w:rPr>
                <w:rFonts w:eastAsia="Gulim"/>
                <w:sz w:val="22"/>
                <w:szCs w:val="22"/>
                <w:lang w:eastAsia="ko-KR"/>
              </w:rPr>
            </w:pPr>
            <w:r w:rsidRPr="00C56553">
              <w:rPr>
                <w:rFonts w:eastAsia="Malgun Gothic"/>
                <w:b/>
                <w:bCs/>
                <w:sz w:val="22"/>
                <w:szCs w:val="22"/>
                <w:lang w:eastAsia="ko-KR"/>
              </w:rPr>
              <w:t>Property name</w:t>
            </w:r>
          </w:p>
        </w:tc>
        <w:tc>
          <w:tcPr>
            <w:tcW w:w="5245" w:type="dxa"/>
            <w:shd w:val="clear" w:color="auto" w:fill="F2F2F2" w:themeFill="background1" w:themeFillShade="F2"/>
            <w:vAlign w:val="center"/>
            <w:hideMark/>
          </w:tcPr>
          <w:p w14:paraId="7B3B6355" w14:textId="77777777" w:rsidR="00D92F21" w:rsidRPr="00C56553" w:rsidRDefault="00D92F21" w:rsidP="00260E6D">
            <w:pPr>
              <w:widowControl w:val="0"/>
              <w:wordWrap w:val="0"/>
              <w:autoSpaceDE w:val="0"/>
              <w:autoSpaceDN w:val="0"/>
              <w:spacing w:after="0"/>
              <w:jc w:val="both"/>
              <w:textAlignment w:val="baseline"/>
              <w:rPr>
                <w:rFonts w:eastAsia="Gulim"/>
                <w:sz w:val="22"/>
                <w:szCs w:val="22"/>
                <w:lang w:eastAsia="ko-KR"/>
              </w:rPr>
            </w:pPr>
            <w:r w:rsidRPr="00C56553">
              <w:rPr>
                <w:rFonts w:eastAsia="Malgun Gothic"/>
                <w:b/>
                <w:bCs/>
                <w:sz w:val="22"/>
                <w:szCs w:val="22"/>
                <w:lang w:eastAsia="ko-KR"/>
              </w:rPr>
              <w:t>Type and Cardinality</w:t>
            </w:r>
          </w:p>
        </w:tc>
      </w:tr>
      <w:tr w:rsidR="00D92F21" w:rsidRPr="00890A67" w14:paraId="41C26342" w14:textId="77777777" w:rsidTr="00EF6182">
        <w:trPr>
          <w:trHeight w:val="277"/>
        </w:trPr>
        <w:tc>
          <w:tcPr>
            <w:tcW w:w="0" w:type="auto"/>
            <w:vMerge/>
            <w:shd w:val="clear" w:color="auto" w:fill="F2F2F2" w:themeFill="background1" w:themeFillShade="F2"/>
            <w:vAlign w:val="center"/>
            <w:hideMark/>
          </w:tcPr>
          <w:p w14:paraId="3C65F8FE" w14:textId="77777777" w:rsidR="00D92F21" w:rsidRPr="00C56553" w:rsidRDefault="00D92F21" w:rsidP="00260E6D">
            <w:pPr>
              <w:spacing w:after="0"/>
              <w:rPr>
                <w:rFonts w:eastAsia="Gulim"/>
                <w:sz w:val="22"/>
                <w:szCs w:val="22"/>
                <w:lang w:eastAsia="ko-KR"/>
              </w:rPr>
            </w:pPr>
          </w:p>
        </w:tc>
        <w:tc>
          <w:tcPr>
            <w:tcW w:w="3280" w:type="dxa"/>
            <w:vAlign w:val="center"/>
          </w:tcPr>
          <w:p w14:paraId="2F0E0E07" w14:textId="327D58CA" w:rsidR="00D92F21" w:rsidRPr="00C56553" w:rsidRDefault="00D92F21" w:rsidP="00260E6D">
            <w:pPr>
              <w:widowControl w:val="0"/>
              <w:autoSpaceDE w:val="0"/>
              <w:autoSpaceDN w:val="0"/>
              <w:spacing w:after="0"/>
              <w:textAlignment w:val="baseline"/>
              <w:rPr>
                <w:rFonts w:eastAsia="Gulim"/>
                <w:sz w:val="22"/>
                <w:szCs w:val="22"/>
                <w:lang w:eastAsia="ko-KR"/>
              </w:rPr>
            </w:pPr>
            <w:del w:id="1095" w:author="Taehoon KIM" w:date="2024-09-20T02:58:00Z" w16du:dateUtc="2024-09-19T17:58:00Z">
              <w:r w:rsidRPr="00C56553" w:rsidDel="00C0406A">
                <w:rPr>
                  <w:rFonts w:eastAsia="Gulim"/>
                  <w:sz w:val="22"/>
                  <w:szCs w:val="22"/>
                  <w:lang w:eastAsia="ko-KR"/>
                </w:rPr>
                <w:delText>(</w:delText>
              </w:r>
            </w:del>
            <w:r w:rsidRPr="00C56553">
              <w:rPr>
                <w:rFonts w:eastAsia="Gulim"/>
                <w:sz w:val="22"/>
                <w:szCs w:val="22"/>
                <w:lang w:eastAsia="ko-KR"/>
              </w:rPr>
              <w:t>none</w:t>
            </w:r>
            <w:del w:id="1096" w:author="Taehoon KIM" w:date="2024-09-20T02:58:00Z" w16du:dateUtc="2024-09-19T17:58:00Z">
              <w:r w:rsidRPr="00C56553" w:rsidDel="00C0406A">
                <w:rPr>
                  <w:rFonts w:eastAsia="Gulim"/>
                  <w:sz w:val="22"/>
                  <w:szCs w:val="22"/>
                  <w:lang w:eastAsia="ko-KR"/>
                </w:rPr>
                <w:delText>)</w:delText>
              </w:r>
            </w:del>
          </w:p>
        </w:tc>
        <w:tc>
          <w:tcPr>
            <w:tcW w:w="5245" w:type="dxa"/>
            <w:vAlign w:val="center"/>
          </w:tcPr>
          <w:p w14:paraId="493CEFA5" w14:textId="306529AF" w:rsidR="00D92F21" w:rsidRPr="00C56553" w:rsidRDefault="00D92F21" w:rsidP="00260E6D">
            <w:pPr>
              <w:widowControl w:val="0"/>
              <w:autoSpaceDE w:val="0"/>
              <w:autoSpaceDN w:val="0"/>
              <w:spacing w:after="0"/>
              <w:textAlignment w:val="baseline"/>
              <w:rPr>
                <w:rFonts w:eastAsia="Gulim"/>
                <w:sz w:val="22"/>
                <w:szCs w:val="22"/>
                <w:lang w:eastAsia="ko-KR"/>
              </w:rPr>
            </w:pPr>
          </w:p>
        </w:tc>
      </w:tr>
      <w:tr w:rsidR="00D92F21" w:rsidRPr="00890A67" w14:paraId="48FF53E7" w14:textId="77777777" w:rsidTr="00EF6182">
        <w:trPr>
          <w:trHeight w:val="281"/>
        </w:trPr>
        <w:tc>
          <w:tcPr>
            <w:tcW w:w="1535" w:type="dxa"/>
            <w:vMerge w:val="restart"/>
            <w:shd w:val="clear" w:color="auto" w:fill="F2F2F2" w:themeFill="background1" w:themeFillShade="F2"/>
            <w:vAlign w:val="center"/>
            <w:hideMark/>
          </w:tcPr>
          <w:p w14:paraId="7CE33975" w14:textId="77777777" w:rsidR="00D92F21" w:rsidRPr="00C56553" w:rsidRDefault="00D92F21" w:rsidP="00260E6D">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Constraints</w:t>
            </w:r>
          </w:p>
        </w:tc>
        <w:tc>
          <w:tcPr>
            <w:tcW w:w="3280" w:type="dxa"/>
            <w:shd w:val="clear" w:color="auto" w:fill="F2F2F2" w:themeFill="background1" w:themeFillShade="F2"/>
            <w:vAlign w:val="center"/>
            <w:hideMark/>
          </w:tcPr>
          <w:p w14:paraId="34204520" w14:textId="5C391CA7" w:rsidR="00D92F21" w:rsidRPr="00C56553" w:rsidRDefault="001B6CCC" w:rsidP="00260E6D">
            <w:pPr>
              <w:widowControl w:val="0"/>
              <w:wordWrap w:val="0"/>
              <w:autoSpaceDE w:val="0"/>
              <w:autoSpaceDN w:val="0"/>
              <w:spacing w:after="0"/>
              <w:jc w:val="both"/>
              <w:textAlignment w:val="baseline"/>
              <w:rPr>
                <w:rFonts w:eastAsia="Gulim"/>
                <w:b/>
                <w:sz w:val="22"/>
                <w:szCs w:val="22"/>
                <w:lang w:eastAsia="ko-KR"/>
              </w:rPr>
            </w:pPr>
            <w:r w:rsidRPr="00C56553">
              <w:rPr>
                <w:rFonts w:eastAsia="Gulim"/>
                <w:b/>
                <w:sz w:val="22"/>
                <w:szCs w:val="22"/>
                <w:lang w:eastAsia="ko-KR"/>
              </w:rPr>
              <w:t xml:space="preserve">Constraint </w:t>
            </w:r>
            <w:r w:rsidR="00D92F21" w:rsidRPr="00C56553">
              <w:rPr>
                <w:rFonts w:eastAsia="Gulim"/>
                <w:b/>
                <w:sz w:val="22"/>
                <w:szCs w:val="22"/>
                <w:lang w:eastAsia="ko-KR"/>
              </w:rPr>
              <w:t>ID</w:t>
            </w:r>
          </w:p>
        </w:tc>
        <w:tc>
          <w:tcPr>
            <w:tcW w:w="5245" w:type="dxa"/>
            <w:shd w:val="clear" w:color="auto" w:fill="F2F2F2" w:themeFill="background1" w:themeFillShade="F2"/>
            <w:vAlign w:val="center"/>
          </w:tcPr>
          <w:p w14:paraId="5508ADC5" w14:textId="77777777" w:rsidR="00D92F21" w:rsidRPr="00C56553" w:rsidRDefault="00D92F21" w:rsidP="00260E6D">
            <w:pPr>
              <w:widowControl w:val="0"/>
              <w:wordWrap w:val="0"/>
              <w:autoSpaceDE w:val="0"/>
              <w:autoSpaceDN w:val="0"/>
              <w:spacing w:after="0"/>
              <w:jc w:val="both"/>
              <w:textAlignment w:val="baseline"/>
              <w:rPr>
                <w:rFonts w:eastAsia="Gulim"/>
                <w:b/>
                <w:sz w:val="22"/>
                <w:szCs w:val="22"/>
                <w:lang w:eastAsia="ko-KR"/>
              </w:rPr>
            </w:pPr>
            <w:r w:rsidRPr="00C56553">
              <w:rPr>
                <w:rFonts w:eastAsia="Gulim"/>
                <w:b/>
                <w:sz w:val="22"/>
                <w:szCs w:val="22"/>
                <w:lang w:eastAsia="ko-KR"/>
              </w:rPr>
              <w:t xml:space="preserve"> Constraint</w:t>
            </w:r>
          </w:p>
        </w:tc>
      </w:tr>
      <w:tr w:rsidR="00587622" w:rsidRPr="00890A67" w14:paraId="69F7F406" w14:textId="77777777" w:rsidTr="00181275">
        <w:trPr>
          <w:trHeight w:val="271"/>
        </w:trPr>
        <w:tc>
          <w:tcPr>
            <w:tcW w:w="1535" w:type="dxa"/>
            <w:vMerge/>
            <w:shd w:val="clear" w:color="auto" w:fill="F2F2F2" w:themeFill="background1" w:themeFillShade="F2"/>
            <w:vAlign w:val="center"/>
          </w:tcPr>
          <w:p w14:paraId="0642AFFF" w14:textId="77777777" w:rsidR="00587622" w:rsidRPr="00C56553" w:rsidRDefault="00587622" w:rsidP="00260E6D">
            <w:pPr>
              <w:widowControl w:val="0"/>
              <w:autoSpaceDE w:val="0"/>
              <w:autoSpaceDN w:val="0"/>
              <w:spacing w:after="0"/>
              <w:jc w:val="center"/>
              <w:textAlignment w:val="baseline"/>
              <w:rPr>
                <w:rFonts w:eastAsia="Malgun Gothic"/>
                <w:b/>
                <w:bCs/>
                <w:sz w:val="22"/>
                <w:szCs w:val="22"/>
                <w:lang w:eastAsia="ko-KR"/>
              </w:rPr>
            </w:pPr>
            <w:bookmarkStart w:id="1097" w:name="_Hlk146102176"/>
          </w:p>
        </w:tc>
        <w:tc>
          <w:tcPr>
            <w:tcW w:w="8525" w:type="dxa"/>
            <w:gridSpan w:val="2"/>
            <w:vAlign w:val="center"/>
          </w:tcPr>
          <w:p w14:paraId="3F59900C" w14:textId="3C5B1FD9" w:rsidR="00587622" w:rsidRPr="00C56553" w:rsidRDefault="00587622" w:rsidP="00260E6D">
            <w:pPr>
              <w:widowControl w:val="0"/>
              <w:wordWrap w:val="0"/>
              <w:autoSpaceDE w:val="0"/>
              <w:autoSpaceDN w:val="0"/>
              <w:spacing w:after="0"/>
              <w:jc w:val="both"/>
              <w:textAlignment w:val="baseline"/>
              <w:rPr>
                <w:rFonts w:eastAsia="Malgun Gothic"/>
                <w:sz w:val="22"/>
                <w:szCs w:val="22"/>
                <w:lang w:eastAsia="ko-KR"/>
              </w:rPr>
            </w:pPr>
            <w:del w:id="1098" w:author="Taehoon KIM" w:date="2024-09-20T02:58:00Z" w16du:dateUtc="2024-09-19T17:58:00Z">
              <w:r w:rsidRPr="00C56553" w:rsidDel="00C0406A">
                <w:rPr>
                  <w:rFonts w:eastAsia="Malgun Gothic"/>
                  <w:sz w:val="22"/>
                  <w:szCs w:val="22"/>
                  <w:lang w:eastAsia="ko-KR"/>
                </w:rPr>
                <w:delText>(</w:delText>
              </w:r>
            </w:del>
            <w:r w:rsidRPr="00C56553">
              <w:rPr>
                <w:rFonts w:eastAsia="Malgun Gothic"/>
                <w:sz w:val="22"/>
                <w:szCs w:val="22"/>
                <w:lang w:eastAsia="ko-KR"/>
              </w:rPr>
              <w:t>none</w:t>
            </w:r>
            <w:del w:id="1099" w:author="Taehoon KIM" w:date="2024-09-20T02:58:00Z" w16du:dateUtc="2024-09-19T17:58:00Z">
              <w:r w:rsidRPr="00C56553" w:rsidDel="00C0406A">
                <w:rPr>
                  <w:rFonts w:eastAsia="Malgun Gothic"/>
                  <w:sz w:val="22"/>
                  <w:szCs w:val="22"/>
                  <w:lang w:eastAsia="ko-KR"/>
                </w:rPr>
                <w:delText>)</w:delText>
              </w:r>
            </w:del>
          </w:p>
        </w:tc>
      </w:tr>
    </w:tbl>
    <w:bookmarkEnd w:id="1097"/>
    <w:p w14:paraId="476A2615" w14:textId="1E7919D8" w:rsidR="00D92F21" w:rsidRPr="00890A67" w:rsidRDefault="00850D4C" w:rsidP="00850D4C">
      <w:pPr>
        <w:tabs>
          <w:tab w:val="left" w:pos="1480"/>
        </w:tabs>
        <w:rPr>
          <w:lang w:eastAsia="ko-KR"/>
        </w:rPr>
      </w:pPr>
      <w:r w:rsidRPr="00890A67">
        <w:rPr>
          <w:lang w:eastAsia="ko-KR"/>
        </w:rPr>
        <w:tab/>
      </w:r>
    </w:p>
    <w:p w14:paraId="659D61A2" w14:textId="6384770D" w:rsidR="004271DC" w:rsidRPr="00C56553" w:rsidRDefault="00B060A7" w:rsidP="004271DC">
      <w:pPr>
        <w:pStyle w:val="Heading3"/>
        <w:numPr>
          <w:ilvl w:val="2"/>
          <w:numId w:val="53"/>
        </w:numPr>
        <w:tabs>
          <w:tab w:val="clear" w:pos="720"/>
          <w:tab w:val="left" w:pos="540"/>
          <w:tab w:val="left" w:pos="700"/>
        </w:tabs>
        <w:suppressAutoHyphens/>
        <w:spacing w:before="60" w:after="120" w:line="-250" w:lineRule="auto"/>
        <w:jc w:val="both"/>
        <w:rPr>
          <w:rFonts w:asciiTheme="minorHAnsi" w:hAnsiTheme="minorHAnsi" w:cstheme="minorHAnsi"/>
          <w:szCs w:val="24"/>
        </w:rPr>
      </w:pPr>
      <w:bookmarkStart w:id="1100" w:name="_Toc177698586"/>
      <w:proofErr w:type="spellStart"/>
      <w:r w:rsidRPr="00C56553">
        <w:rPr>
          <w:rFonts w:asciiTheme="minorHAnsi" w:hAnsiTheme="minorHAnsi" w:cstheme="minorHAnsi"/>
          <w:szCs w:val="24"/>
        </w:rPr>
        <w:t>ThematicLayer</w:t>
      </w:r>
      <w:bookmarkEnd w:id="1100"/>
      <w:proofErr w:type="spellEnd"/>
    </w:p>
    <w:tbl>
      <w:tblPr>
        <w:tblStyle w:val="TableGrid"/>
        <w:tblW w:w="0" w:type="auto"/>
        <w:tblLook w:val="04A0" w:firstRow="1" w:lastRow="0" w:firstColumn="1" w:lastColumn="0" w:noHBand="0" w:noVBand="1"/>
      </w:tblPr>
      <w:tblGrid>
        <w:gridCol w:w="1520"/>
        <w:gridCol w:w="3654"/>
        <w:gridCol w:w="4896"/>
      </w:tblGrid>
      <w:tr w:rsidR="00B060A7" w:rsidRPr="00890A67" w14:paraId="66378D67" w14:textId="77777777" w:rsidTr="003132AC">
        <w:trPr>
          <w:trHeight w:val="217"/>
        </w:trPr>
        <w:tc>
          <w:tcPr>
            <w:tcW w:w="1535" w:type="dxa"/>
            <w:shd w:val="clear" w:color="auto" w:fill="F2F2F2" w:themeFill="background1" w:themeFillShade="F2"/>
            <w:vAlign w:val="center"/>
            <w:hideMark/>
          </w:tcPr>
          <w:p w14:paraId="09E09631" w14:textId="77777777" w:rsidR="00B060A7" w:rsidRPr="00C56553" w:rsidRDefault="00B060A7" w:rsidP="00260E6D">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 xml:space="preserve">Name </w:t>
            </w:r>
          </w:p>
        </w:tc>
        <w:tc>
          <w:tcPr>
            <w:tcW w:w="8525" w:type="dxa"/>
            <w:gridSpan w:val="2"/>
            <w:shd w:val="clear" w:color="auto" w:fill="F2F2F2" w:themeFill="background1" w:themeFillShade="F2"/>
            <w:vAlign w:val="center"/>
            <w:hideMark/>
          </w:tcPr>
          <w:p w14:paraId="07EE90D9" w14:textId="77777777" w:rsidR="00B060A7" w:rsidRPr="00C56553" w:rsidRDefault="00B060A7" w:rsidP="00260E6D">
            <w:pPr>
              <w:widowControl w:val="0"/>
              <w:wordWrap w:val="0"/>
              <w:autoSpaceDE w:val="0"/>
              <w:autoSpaceDN w:val="0"/>
              <w:spacing w:after="0"/>
              <w:jc w:val="both"/>
              <w:textAlignment w:val="baseline"/>
              <w:rPr>
                <w:rFonts w:asciiTheme="minorHAnsi" w:eastAsia="Gulim" w:hAnsiTheme="minorHAnsi" w:cstheme="minorHAnsi"/>
                <w:sz w:val="22"/>
                <w:szCs w:val="22"/>
                <w:lang w:eastAsia="ko-KR"/>
              </w:rPr>
            </w:pPr>
            <w:proofErr w:type="spellStart"/>
            <w:r w:rsidRPr="00C56553">
              <w:rPr>
                <w:rFonts w:asciiTheme="minorHAnsi" w:eastAsia="Malgun Gothic" w:hAnsiTheme="minorHAnsi" w:cstheme="minorHAnsi"/>
                <w:b/>
                <w:bCs/>
                <w:sz w:val="22"/>
                <w:szCs w:val="22"/>
                <w:lang w:eastAsia="ko-KR"/>
              </w:rPr>
              <w:t>ThematicLayer</w:t>
            </w:r>
            <w:proofErr w:type="spellEnd"/>
          </w:p>
        </w:tc>
      </w:tr>
      <w:tr w:rsidR="00B060A7" w:rsidRPr="00890A67" w14:paraId="2522EB02" w14:textId="77777777" w:rsidTr="00850D4C">
        <w:trPr>
          <w:trHeight w:val="482"/>
        </w:trPr>
        <w:tc>
          <w:tcPr>
            <w:tcW w:w="1535" w:type="dxa"/>
            <w:shd w:val="clear" w:color="auto" w:fill="F2F2F2" w:themeFill="background1" w:themeFillShade="F2"/>
            <w:vAlign w:val="center"/>
            <w:hideMark/>
          </w:tcPr>
          <w:p w14:paraId="7C388793" w14:textId="77777777" w:rsidR="00B060A7" w:rsidRPr="00C56553" w:rsidRDefault="00B060A7" w:rsidP="00260E6D">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Definition</w:t>
            </w:r>
          </w:p>
        </w:tc>
        <w:tc>
          <w:tcPr>
            <w:tcW w:w="8525" w:type="dxa"/>
            <w:gridSpan w:val="2"/>
            <w:vAlign w:val="center"/>
            <w:hideMark/>
          </w:tcPr>
          <w:p w14:paraId="1FB60678" w14:textId="6CD179DA" w:rsidR="00B060A7" w:rsidRPr="00C56553" w:rsidRDefault="006E501E" w:rsidP="00260E6D">
            <w:pPr>
              <w:widowControl w:val="0"/>
              <w:wordWrap w:val="0"/>
              <w:autoSpaceDE w:val="0"/>
              <w:autoSpaceDN w:val="0"/>
              <w:spacing w:after="0"/>
              <w:jc w:val="both"/>
              <w:textAlignment w:val="baseline"/>
              <w:rPr>
                <w:rFonts w:eastAsia="Gulim"/>
                <w:sz w:val="22"/>
                <w:szCs w:val="22"/>
                <w:lang w:eastAsia="ko-KR"/>
              </w:rPr>
            </w:pPr>
            <w:r w:rsidRPr="00C56553">
              <w:rPr>
                <w:rFonts w:eastAsia="Malgun Gothic"/>
                <w:sz w:val="22"/>
                <w:szCs w:val="22"/>
                <w:lang w:eastAsia="ko-KR"/>
              </w:rPr>
              <w:t>A</w:t>
            </w:r>
            <w:r w:rsidR="003B756B" w:rsidRPr="00C56553">
              <w:rPr>
                <w:rFonts w:eastAsia="Malgun Gothic"/>
                <w:sz w:val="22"/>
                <w:szCs w:val="22"/>
                <w:lang w:eastAsia="ko-KR"/>
              </w:rPr>
              <w:t>ggregation of features for a specific theme</w:t>
            </w:r>
            <w:r w:rsidR="003132AC" w:rsidRPr="00C56553">
              <w:rPr>
                <w:rFonts w:eastAsia="Malgun Gothic"/>
                <w:sz w:val="22"/>
                <w:szCs w:val="22"/>
                <w:lang w:eastAsia="ko-KR"/>
              </w:rPr>
              <w:t xml:space="preserve"> </w:t>
            </w:r>
            <w:r w:rsidR="003B756B" w:rsidRPr="00C56553">
              <w:rPr>
                <w:rFonts w:eastAsia="Malgun Gothic"/>
                <w:sz w:val="22"/>
                <w:szCs w:val="22"/>
                <w:lang w:eastAsia="ko-KR"/>
              </w:rPr>
              <w:t>consist</w:t>
            </w:r>
            <w:r w:rsidR="003132AC" w:rsidRPr="00C56553">
              <w:rPr>
                <w:rFonts w:eastAsia="Malgun Gothic"/>
                <w:sz w:val="22"/>
                <w:szCs w:val="22"/>
                <w:lang w:eastAsia="ko-KR"/>
              </w:rPr>
              <w:t xml:space="preserve">ing </w:t>
            </w:r>
            <w:r w:rsidR="003B756B" w:rsidRPr="00C56553">
              <w:rPr>
                <w:rFonts w:eastAsia="Malgun Gothic"/>
                <w:sz w:val="22"/>
                <w:szCs w:val="22"/>
                <w:lang w:eastAsia="ko-KR"/>
              </w:rPr>
              <w:t>of primal space layer and dual space layer.</w:t>
            </w:r>
          </w:p>
        </w:tc>
      </w:tr>
      <w:tr w:rsidR="00B060A7" w:rsidRPr="00890A67" w14:paraId="3FD9E2AB" w14:textId="77777777" w:rsidTr="003132AC">
        <w:trPr>
          <w:trHeight w:val="285"/>
        </w:trPr>
        <w:tc>
          <w:tcPr>
            <w:tcW w:w="1535" w:type="dxa"/>
            <w:shd w:val="clear" w:color="auto" w:fill="F2F2F2" w:themeFill="background1" w:themeFillShade="F2"/>
            <w:vAlign w:val="center"/>
            <w:hideMark/>
          </w:tcPr>
          <w:p w14:paraId="479E7528" w14:textId="77777777" w:rsidR="00B060A7" w:rsidRPr="00C56553" w:rsidRDefault="00B060A7" w:rsidP="00260E6D">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Super classes</w:t>
            </w:r>
          </w:p>
        </w:tc>
        <w:tc>
          <w:tcPr>
            <w:tcW w:w="8525" w:type="dxa"/>
            <w:gridSpan w:val="2"/>
            <w:vAlign w:val="center"/>
            <w:hideMark/>
          </w:tcPr>
          <w:p w14:paraId="250159AC" w14:textId="77777777" w:rsidR="00B060A7" w:rsidRPr="00C56553" w:rsidRDefault="00B060A7" w:rsidP="00260E6D">
            <w:pPr>
              <w:widowControl w:val="0"/>
              <w:wordWrap w:val="0"/>
              <w:autoSpaceDE w:val="0"/>
              <w:autoSpaceDN w:val="0"/>
              <w:spacing w:after="0"/>
              <w:jc w:val="both"/>
              <w:textAlignment w:val="baseline"/>
              <w:rPr>
                <w:rFonts w:asciiTheme="minorHAnsi" w:eastAsia="Gulim" w:hAnsiTheme="minorHAnsi" w:cstheme="minorHAnsi"/>
                <w:sz w:val="22"/>
                <w:szCs w:val="22"/>
                <w:lang w:eastAsia="ko-KR"/>
              </w:rPr>
            </w:pPr>
            <w:r w:rsidRPr="00C56553">
              <w:rPr>
                <w:rFonts w:asciiTheme="minorHAnsi" w:eastAsia="Malgun Gothic" w:hAnsiTheme="minorHAnsi" w:cstheme="minorHAnsi"/>
                <w:sz w:val="22"/>
                <w:szCs w:val="22"/>
                <w:lang w:eastAsia="ko-KR"/>
              </w:rPr>
              <w:t xml:space="preserve">GML </w:t>
            </w:r>
            <w:proofErr w:type="spellStart"/>
            <w:r w:rsidRPr="00C56553">
              <w:rPr>
                <w:rFonts w:asciiTheme="minorHAnsi" w:eastAsia="Malgun Gothic" w:hAnsiTheme="minorHAnsi" w:cstheme="minorHAnsi"/>
                <w:sz w:val="22"/>
                <w:szCs w:val="22"/>
                <w:lang w:eastAsia="ko-KR"/>
              </w:rPr>
              <w:t>AbstractFeature</w:t>
            </w:r>
            <w:proofErr w:type="spellEnd"/>
          </w:p>
        </w:tc>
      </w:tr>
      <w:tr w:rsidR="00B060A7" w:rsidRPr="00890A67" w14:paraId="1C688195" w14:textId="77777777" w:rsidTr="00EF6182">
        <w:trPr>
          <w:trHeight w:val="275"/>
        </w:trPr>
        <w:tc>
          <w:tcPr>
            <w:tcW w:w="1535" w:type="dxa"/>
            <w:vMerge w:val="restart"/>
            <w:shd w:val="clear" w:color="auto" w:fill="F2F2F2" w:themeFill="background1" w:themeFillShade="F2"/>
            <w:vAlign w:val="center"/>
            <w:hideMark/>
          </w:tcPr>
          <w:p w14:paraId="24D98307" w14:textId="77777777" w:rsidR="00B060A7" w:rsidRPr="00C56553" w:rsidRDefault="00B060A7" w:rsidP="00260E6D">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Association</w:t>
            </w:r>
          </w:p>
        </w:tc>
        <w:tc>
          <w:tcPr>
            <w:tcW w:w="3422" w:type="dxa"/>
            <w:shd w:val="clear" w:color="auto" w:fill="F2F2F2" w:themeFill="background1" w:themeFillShade="F2"/>
            <w:vAlign w:val="center"/>
            <w:hideMark/>
          </w:tcPr>
          <w:p w14:paraId="47847344" w14:textId="77777777" w:rsidR="00B060A7" w:rsidRPr="00C56553" w:rsidRDefault="00B060A7" w:rsidP="00260E6D">
            <w:pPr>
              <w:widowControl w:val="0"/>
              <w:autoSpaceDE w:val="0"/>
              <w:autoSpaceDN w:val="0"/>
              <w:spacing w:after="0"/>
              <w:textAlignment w:val="baseline"/>
              <w:rPr>
                <w:rFonts w:eastAsia="Gulim"/>
                <w:sz w:val="22"/>
                <w:szCs w:val="22"/>
                <w:lang w:eastAsia="ko-KR"/>
              </w:rPr>
            </w:pPr>
            <w:r w:rsidRPr="00C56553">
              <w:rPr>
                <w:rFonts w:eastAsia="Malgun Gothic"/>
                <w:b/>
                <w:bCs/>
                <w:sz w:val="22"/>
                <w:szCs w:val="22"/>
                <w:lang w:eastAsia="ko-KR"/>
              </w:rPr>
              <w:t>Role name</w:t>
            </w:r>
          </w:p>
        </w:tc>
        <w:tc>
          <w:tcPr>
            <w:tcW w:w="5103" w:type="dxa"/>
            <w:shd w:val="clear" w:color="auto" w:fill="F2F2F2" w:themeFill="background1" w:themeFillShade="F2"/>
            <w:vAlign w:val="center"/>
            <w:hideMark/>
          </w:tcPr>
          <w:p w14:paraId="3F46DBBC" w14:textId="77777777" w:rsidR="00B060A7" w:rsidRPr="00C56553" w:rsidRDefault="00B060A7" w:rsidP="00260E6D">
            <w:pPr>
              <w:widowControl w:val="0"/>
              <w:autoSpaceDE w:val="0"/>
              <w:autoSpaceDN w:val="0"/>
              <w:spacing w:after="0"/>
              <w:textAlignment w:val="baseline"/>
              <w:rPr>
                <w:rFonts w:eastAsia="Gulim"/>
                <w:sz w:val="22"/>
                <w:szCs w:val="22"/>
                <w:lang w:eastAsia="ko-KR"/>
              </w:rPr>
            </w:pPr>
            <w:r w:rsidRPr="00C56553">
              <w:rPr>
                <w:rFonts w:eastAsia="Malgun Gothic"/>
                <w:b/>
                <w:bCs/>
                <w:sz w:val="22"/>
                <w:szCs w:val="22"/>
                <w:lang w:eastAsia="ko-KR"/>
              </w:rPr>
              <w:t>Type and Cardinality</w:t>
            </w:r>
          </w:p>
        </w:tc>
      </w:tr>
      <w:tr w:rsidR="00B060A7" w:rsidRPr="00890A67" w14:paraId="219B91F7" w14:textId="77777777" w:rsidTr="00EF6182">
        <w:trPr>
          <w:trHeight w:val="265"/>
        </w:trPr>
        <w:tc>
          <w:tcPr>
            <w:tcW w:w="0" w:type="auto"/>
            <w:vMerge/>
            <w:shd w:val="clear" w:color="auto" w:fill="F2F2F2" w:themeFill="background1" w:themeFillShade="F2"/>
            <w:vAlign w:val="center"/>
            <w:hideMark/>
          </w:tcPr>
          <w:p w14:paraId="703FF323" w14:textId="77777777" w:rsidR="00B060A7" w:rsidRPr="00C56553" w:rsidRDefault="00B060A7" w:rsidP="00260E6D">
            <w:pPr>
              <w:spacing w:after="0"/>
              <w:rPr>
                <w:rFonts w:eastAsia="Gulim"/>
                <w:sz w:val="22"/>
                <w:szCs w:val="22"/>
                <w:lang w:eastAsia="ko-KR"/>
              </w:rPr>
            </w:pPr>
          </w:p>
        </w:tc>
        <w:tc>
          <w:tcPr>
            <w:tcW w:w="3422" w:type="dxa"/>
            <w:vAlign w:val="center"/>
            <w:hideMark/>
          </w:tcPr>
          <w:p w14:paraId="605F86E4" w14:textId="77777777" w:rsidR="00B060A7" w:rsidRPr="00C56553" w:rsidRDefault="00B060A7" w:rsidP="00260E6D">
            <w:pPr>
              <w:widowControl w:val="0"/>
              <w:autoSpaceDE w:val="0"/>
              <w:autoSpaceDN w:val="0"/>
              <w:spacing w:after="0"/>
              <w:textAlignment w:val="baseline"/>
              <w:rPr>
                <w:rFonts w:asciiTheme="minorHAnsi" w:eastAsia="Gulim" w:hAnsiTheme="minorHAnsi" w:cstheme="minorHAnsi"/>
                <w:sz w:val="22"/>
                <w:szCs w:val="22"/>
                <w:lang w:eastAsia="ko-KR"/>
              </w:rPr>
            </w:pPr>
            <w:proofErr w:type="spellStart"/>
            <w:r w:rsidRPr="00C56553">
              <w:rPr>
                <w:rFonts w:asciiTheme="minorHAnsi" w:eastAsia="Malgun Gothic" w:hAnsiTheme="minorHAnsi" w:cstheme="minorHAnsi"/>
                <w:sz w:val="22"/>
                <w:szCs w:val="22"/>
                <w:lang w:eastAsia="ko-KR"/>
              </w:rPr>
              <w:t>connectedLayers</w:t>
            </w:r>
            <w:proofErr w:type="spellEnd"/>
            <w:r w:rsidRPr="00C56553">
              <w:rPr>
                <w:rFonts w:asciiTheme="minorHAnsi" w:eastAsia="Malgun Gothic" w:hAnsiTheme="minorHAnsi" w:cstheme="minorHAnsi"/>
                <w:sz w:val="22"/>
                <w:szCs w:val="22"/>
                <w:lang w:eastAsia="ko-KR"/>
              </w:rPr>
              <w:t xml:space="preserve"> </w:t>
            </w:r>
          </w:p>
        </w:tc>
        <w:tc>
          <w:tcPr>
            <w:tcW w:w="5103" w:type="dxa"/>
            <w:vAlign w:val="center"/>
            <w:hideMark/>
          </w:tcPr>
          <w:p w14:paraId="4BC6B85C" w14:textId="77777777" w:rsidR="00B060A7" w:rsidRPr="00C56553" w:rsidRDefault="00B060A7" w:rsidP="00260E6D">
            <w:pPr>
              <w:widowControl w:val="0"/>
              <w:autoSpaceDE w:val="0"/>
              <w:autoSpaceDN w:val="0"/>
              <w:spacing w:after="0"/>
              <w:textAlignment w:val="baseline"/>
              <w:rPr>
                <w:rFonts w:eastAsia="Gulim"/>
                <w:sz w:val="22"/>
                <w:szCs w:val="22"/>
                <w:lang w:eastAsia="ko-KR"/>
              </w:rPr>
            </w:pPr>
            <w:proofErr w:type="spellStart"/>
            <w:r w:rsidRPr="00C56553">
              <w:rPr>
                <w:rFonts w:asciiTheme="minorHAnsi" w:eastAsia="Gulim" w:hAnsiTheme="minorHAnsi" w:cstheme="minorHAnsi"/>
                <w:sz w:val="22"/>
                <w:szCs w:val="22"/>
                <w:lang w:eastAsia="ko-KR"/>
              </w:rPr>
              <w:t>InterLayerConnection</w:t>
            </w:r>
            <w:proofErr w:type="spellEnd"/>
            <w:r w:rsidRPr="00C56553">
              <w:rPr>
                <w:rFonts w:eastAsia="Malgun Gothic"/>
                <w:sz w:val="22"/>
                <w:szCs w:val="22"/>
                <w:lang w:eastAsia="ko-KR"/>
              </w:rPr>
              <w:t xml:space="preserve"> [</w:t>
            </w:r>
            <w:proofErr w:type="gramStart"/>
            <w:r w:rsidRPr="00C56553">
              <w:rPr>
                <w:rFonts w:eastAsia="Malgun Gothic"/>
                <w:sz w:val="22"/>
                <w:szCs w:val="22"/>
                <w:lang w:eastAsia="ko-KR"/>
              </w:rPr>
              <w:t>1..</w:t>
            </w:r>
            <w:proofErr w:type="gramEnd"/>
            <w:r w:rsidRPr="00C56553">
              <w:rPr>
                <w:rFonts w:eastAsia="Malgun Gothic"/>
                <w:sz w:val="22"/>
                <w:szCs w:val="22"/>
                <w:lang w:eastAsia="ko-KR"/>
              </w:rPr>
              <w:t>1]</w:t>
            </w:r>
          </w:p>
        </w:tc>
      </w:tr>
      <w:tr w:rsidR="00B060A7" w:rsidRPr="00890A67" w14:paraId="491ACE34" w14:textId="77777777" w:rsidTr="00EF6182">
        <w:trPr>
          <w:trHeight w:val="269"/>
        </w:trPr>
        <w:tc>
          <w:tcPr>
            <w:tcW w:w="1535" w:type="dxa"/>
            <w:vMerge w:val="restart"/>
            <w:shd w:val="clear" w:color="auto" w:fill="F2F2F2" w:themeFill="background1" w:themeFillShade="F2"/>
            <w:vAlign w:val="center"/>
            <w:hideMark/>
          </w:tcPr>
          <w:p w14:paraId="683B83D3" w14:textId="77777777" w:rsidR="00B060A7" w:rsidRPr="00C56553" w:rsidRDefault="00B060A7" w:rsidP="00260E6D">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Properties</w:t>
            </w:r>
          </w:p>
        </w:tc>
        <w:tc>
          <w:tcPr>
            <w:tcW w:w="3422" w:type="dxa"/>
            <w:shd w:val="clear" w:color="auto" w:fill="F2F2F2" w:themeFill="background1" w:themeFillShade="F2"/>
            <w:vAlign w:val="center"/>
            <w:hideMark/>
          </w:tcPr>
          <w:p w14:paraId="4E3D205A" w14:textId="64BA4F1A" w:rsidR="00B060A7" w:rsidRPr="00C56553" w:rsidRDefault="009A04AC" w:rsidP="00260E6D">
            <w:pPr>
              <w:widowControl w:val="0"/>
              <w:wordWrap w:val="0"/>
              <w:autoSpaceDE w:val="0"/>
              <w:autoSpaceDN w:val="0"/>
              <w:spacing w:after="0"/>
              <w:jc w:val="both"/>
              <w:textAlignment w:val="baseline"/>
              <w:rPr>
                <w:rFonts w:eastAsia="Gulim"/>
                <w:sz w:val="22"/>
                <w:szCs w:val="22"/>
                <w:lang w:eastAsia="ko-KR"/>
              </w:rPr>
            </w:pPr>
            <w:r w:rsidRPr="00C56553">
              <w:rPr>
                <w:rFonts w:eastAsia="Malgun Gothic"/>
                <w:b/>
                <w:bCs/>
                <w:sz w:val="22"/>
                <w:szCs w:val="22"/>
                <w:lang w:eastAsia="ko-KR"/>
              </w:rPr>
              <w:t xml:space="preserve">Property </w:t>
            </w:r>
            <w:r w:rsidR="00B060A7" w:rsidRPr="00C56553">
              <w:rPr>
                <w:rFonts w:eastAsia="Malgun Gothic"/>
                <w:b/>
                <w:bCs/>
                <w:sz w:val="22"/>
                <w:szCs w:val="22"/>
                <w:lang w:eastAsia="ko-KR"/>
              </w:rPr>
              <w:t>name</w:t>
            </w:r>
          </w:p>
        </w:tc>
        <w:tc>
          <w:tcPr>
            <w:tcW w:w="5103" w:type="dxa"/>
            <w:shd w:val="clear" w:color="auto" w:fill="F2F2F2" w:themeFill="background1" w:themeFillShade="F2"/>
            <w:vAlign w:val="center"/>
            <w:hideMark/>
          </w:tcPr>
          <w:p w14:paraId="1A0EE959" w14:textId="77777777" w:rsidR="00B060A7" w:rsidRPr="00C56553" w:rsidRDefault="00B060A7" w:rsidP="00260E6D">
            <w:pPr>
              <w:widowControl w:val="0"/>
              <w:wordWrap w:val="0"/>
              <w:autoSpaceDE w:val="0"/>
              <w:autoSpaceDN w:val="0"/>
              <w:spacing w:after="0"/>
              <w:jc w:val="both"/>
              <w:textAlignment w:val="baseline"/>
              <w:rPr>
                <w:rFonts w:eastAsia="Gulim"/>
                <w:sz w:val="22"/>
                <w:szCs w:val="22"/>
                <w:lang w:eastAsia="ko-KR"/>
              </w:rPr>
            </w:pPr>
            <w:r w:rsidRPr="00C56553">
              <w:rPr>
                <w:rFonts w:eastAsia="Malgun Gothic"/>
                <w:b/>
                <w:bCs/>
                <w:sz w:val="22"/>
                <w:szCs w:val="22"/>
                <w:lang w:eastAsia="ko-KR"/>
              </w:rPr>
              <w:t>Type and Cardinality</w:t>
            </w:r>
          </w:p>
        </w:tc>
      </w:tr>
      <w:tr w:rsidR="00B060A7" w:rsidRPr="00890A67" w14:paraId="0E12CE4E" w14:textId="77777777" w:rsidTr="00EF6182">
        <w:trPr>
          <w:trHeight w:val="273"/>
        </w:trPr>
        <w:tc>
          <w:tcPr>
            <w:tcW w:w="0" w:type="auto"/>
            <w:vMerge/>
            <w:shd w:val="clear" w:color="auto" w:fill="F2F2F2" w:themeFill="background1" w:themeFillShade="F2"/>
            <w:vAlign w:val="center"/>
            <w:hideMark/>
          </w:tcPr>
          <w:p w14:paraId="246576AF" w14:textId="77777777" w:rsidR="00B060A7" w:rsidRPr="00C56553" w:rsidRDefault="00B060A7" w:rsidP="00260E6D">
            <w:pPr>
              <w:spacing w:after="0"/>
              <w:rPr>
                <w:rFonts w:eastAsia="Gulim"/>
                <w:sz w:val="22"/>
                <w:szCs w:val="22"/>
                <w:lang w:eastAsia="ko-KR"/>
              </w:rPr>
            </w:pPr>
          </w:p>
        </w:tc>
        <w:tc>
          <w:tcPr>
            <w:tcW w:w="3422" w:type="dxa"/>
            <w:vAlign w:val="center"/>
          </w:tcPr>
          <w:p w14:paraId="6386F096" w14:textId="4DB02EC5" w:rsidR="00B060A7" w:rsidRPr="00C56553" w:rsidRDefault="00B060A7" w:rsidP="00260E6D">
            <w:pPr>
              <w:widowControl w:val="0"/>
              <w:autoSpaceDE w:val="0"/>
              <w:autoSpaceDN w:val="0"/>
              <w:spacing w:after="0"/>
              <w:textAlignment w:val="baseline"/>
              <w:rPr>
                <w:rFonts w:asciiTheme="minorHAnsi" w:eastAsia="Gulim" w:hAnsiTheme="minorHAnsi" w:cstheme="minorHAnsi"/>
                <w:sz w:val="22"/>
                <w:szCs w:val="22"/>
                <w:lang w:eastAsia="ko-KR"/>
              </w:rPr>
            </w:pPr>
            <w:proofErr w:type="spellStart"/>
            <w:r w:rsidRPr="00C56553">
              <w:rPr>
                <w:rFonts w:asciiTheme="minorHAnsi" w:eastAsia="Malgun Gothic" w:hAnsiTheme="minorHAnsi" w:cstheme="minorHAnsi"/>
                <w:sz w:val="22"/>
                <w:szCs w:val="22"/>
                <w:lang w:eastAsia="ko-KR"/>
              </w:rPr>
              <w:t>semantic</w:t>
            </w:r>
            <w:r w:rsidR="005F72F4" w:rsidRPr="00C56553">
              <w:rPr>
                <w:rFonts w:asciiTheme="minorHAnsi" w:eastAsia="Malgun Gothic" w:hAnsiTheme="minorHAnsi" w:cstheme="minorHAnsi"/>
                <w:sz w:val="22"/>
                <w:szCs w:val="22"/>
                <w:lang w:eastAsia="ko-KR"/>
              </w:rPr>
              <w:t>Extension</w:t>
            </w:r>
            <w:proofErr w:type="spellEnd"/>
          </w:p>
        </w:tc>
        <w:tc>
          <w:tcPr>
            <w:tcW w:w="5103" w:type="dxa"/>
            <w:vAlign w:val="center"/>
          </w:tcPr>
          <w:p w14:paraId="4AC8A29A" w14:textId="77777777" w:rsidR="00B060A7" w:rsidRPr="00C56553" w:rsidRDefault="00B060A7" w:rsidP="00260E6D">
            <w:pPr>
              <w:widowControl w:val="0"/>
              <w:autoSpaceDE w:val="0"/>
              <w:autoSpaceDN w:val="0"/>
              <w:spacing w:after="0"/>
              <w:textAlignment w:val="baseline"/>
              <w:rPr>
                <w:rFonts w:eastAsia="Gulim"/>
                <w:sz w:val="22"/>
                <w:szCs w:val="22"/>
                <w:lang w:eastAsia="ko-KR"/>
              </w:rPr>
            </w:pPr>
            <w:r w:rsidRPr="00C56553">
              <w:rPr>
                <w:rFonts w:asciiTheme="minorHAnsi" w:eastAsia="Malgun Gothic" w:hAnsiTheme="minorHAnsi" w:cstheme="minorHAnsi"/>
                <w:sz w:val="22"/>
                <w:szCs w:val="22"/>
                <w:lang w:eastAsia="ko-KR"/>
              </w:rPr>
              <w:t>Boolean</w:t>
            </w:r>
            <w:r w:rsidRPr="00C56553">
              <w:rPr>
                <w:rFonts w:eastAsia="Malgun Gothic"/>
                <w:sz w:val="22"/>
                <w:szCs w:val="22"/>
                <w:lang w:eastAsia="ko-KR"/>
              </w:rPr>
              <w:t xml:space="preserve"> [</w:t>
            </w:r>
            <w:proofErr w:type="gramStart"/>
            <w:r w:rsidRPr="00C56553">
              <w:rPr>
                <w:rFonts w:eastAsia="Malgun Gothic"/>
                <w:sz w:val="22"/>
                <w:szCs w:val="22"/>
                <w:lang w:eastAsia="ko-KR"/>
              </w:rPr>
              <w:t>1..</w:t>
            </w:r>
            <w:proofErr w:type="gramEnd"/>
            <w:r w:rsidRPr="00C56553">
              <w:rPr>
                <w:rFonts w:eastAsia="Malgun Gothic"/>
                <w:sz w:val="22"/>
                <w:szCs w:val="22"/>
                <w:lang w:eastAsia="ko-KR"/>
              </w:rPr>
              <w:t>1]</w:t>
            </w:r>
          </w:p>
        </w:tc>
      </w:tr>
      <w:tr w:rsidR="00B060A7" w:rsidRPr="00890A67" w14:paraId="225490E7" w14:textId="77777777" w:rsidTr="00EF6182">
        <w:trPr>
          <w:trHeight w:val="135"/>
        </w:trPr>
        <w:tc>
          <w:tcPr>
            <w:tcW w:w="0" w:type="auto"/>
            <w:vMerge/>
            <w:shd w:val="clear" w:color="auto" w:fill="F2F2F2" w:themeFill="background1" w:themeFillShade="F2"/>
            <w:vAlign w:val="center"/>
          </w:tcPr>
          <w:p w14:paraId="02815072" w14:textId="77777777" w:rsidR="00B060A7" w:rsidRPr="00C56553" w:rsidRDefault="00B060A7" w:rsidP="00260E6D">
            <w:pPr>
              <w:spacing w:after="0"/>
              <w:rPr>
                <w:rFonts w:eastAsia="Gulim"/>
                <w:sz w:val="22"/>
                <w:szCs w:val="22"/>
                <w:lang w:eastAsia="ko-KR"/>
              </w:rPr>
            </w:pPr>
          </w:p>
        </w:tc>
        <w:tc>
          <w:tcPr>
            <w:tcW w:w="3422" w:type="dxa"/>
            <w:vAlign w:val="center"/>
          </w:tcPr>
          <w:p w14:paraId="35F7CB2E" w14:textId="77777777" w:rsidR="00B060A7" w:rsidRPr="00C56553" w:rsidRDefault="00B060A7" w:rsidP="00260E6D">
            <w:pPr>
              <w:widowControl w:val="0"/>
              <w:autoSpaceDE w:val="0"/>
              <w:autoSpaceDN w:val="0"/>
              <w:spacing w:after="0"/>
              <w:textAlignment w:val="baseline"/>
              <w:rPr>
                <w:rFonts w:asciiTheme="minorHAnsi" w:eastAsia="Malgun Gothic" w:hAnsiTheme="minorHAnsi" w:cstheme="minorHAnsi"/>
                <w:sz w:val="22"/>
                <w:szCs w:val="22"/>
                <w:lang w:eastAsia="ko-KR"/>
              </w:rPr>
            </w:pPr>
            <w:r w:rsidRPr="00C56553">
              <w:rPr>
                <w:rFonts w:asciiTheme="minorHAnsi" w:eastAsia="Malgun Gothic" w:hAnsiTheme="minorHAnsi" w:cstheme="minorHAnsi"/>
                <w:sz w:val="22"/>
                <w:szCs w:val="22"/>
                <w:lang w:eastAsia="ko-KR"/>
              </w:rPr>
              <w:t>theme</w:t>
            </w:r>
          </w:p>
        </w:tc>
        <w:tc>
          <w:tcPr>
            <w:tcW w:w="5103" w:type="dxa"/>
            <w:vAlign w:val="center"/>
          </w:tcPr>
          <w:p w14:paraId="7E3A6C2A" w14:textId="77777777" w:rsidR="00B060A7" w:rsidRPr="00C56553" w:rsidRDefault="00B060A7" w:rsidP="00260E6D">
            <w:pPr>
              <w:widowControl w:val="0"/>
              <w:autoSpaceDE w:val="0"/>
              <w:autoSpaceDN w:val="0"/>
              <w:spacing w:after="0"/>
              <w:textAlignment w:val="baseline"/>
              <w:rPr>
                <w:rFonts w:eastAsia="Malgun Gothic"/>
                <w:sz w:val="22"/>
                <w:szCs w:val="22"/>
                <w:lang w:eastAsia="ko-KR"/>
              </w:rPr>
            </w:pPr>
            <w:proofErr w:type="spellStart"/>
            <w:r w:rsidRPr="00C56553">
              <w:rPr>
                <w:rFonts w:asciiTheme="minorHAnsi" w:eastAsia="Malgun Gothic" w:hAnsiTheme="minorHAnsi" w:cstheme="minorHAnsi"/>
                <w:sz w:val="22"/>
                <w:szCs w:val="22"/>
                <w:lang w:eastAsia="ko-KR"/>
              </w:rPr>
              <w:t>ThematicLayerValue</w:t>
            </w:r>
            <w:proofErr w:type="spellEnd"/>
            <w:r w:rsidRPr="00C56553">
              <w:rPr>
                <w:rFonts w:eastAsia="Malgun Gothic"/>
                <w:sz w:val="22"/>
                <w:szCs w:val="22"/>
                <w:lang w:eastAsia="ko-KR"/>
              </w:rPr>
              <w:t xml:space="preserve"> [</w:t>
            </w:r>
            <w:proofErr w:type="gramStart"/>
            <w:r w:rsidRPr="00C56553">
              <w:rPr>
                <w:rFonts w:eastAsia="Malgun Gothic"/>
                <w:sz w:val="22"/>
                <w:szCs w:val="22"/>
                <w:lang w:eastAsia="ko-KR"/>
              </w:rPr>
              <w:t>1..</w:t>
            </w:r>
            <w:proofErr w:type="gramEnd"/>
            <w:r w:rsidRPr="00C56553">
              <w:rPr>
                <w:rFonts w:eastAsia="Malgun Gothic"/>
                <w:sz w:val="22"/>
                <w:szCs w:val="22"/>
                <w:lang w:eastAsia="ko-KR"/>
              </w:rPr>
              <w:t>1]</w:t>
            </w:r>
          </w:p>
        </w:tc>
      </w:tr>
      <w:tr w:rsidR="00587622" w:rsidRPr="00890A67" w14:paraId="2A0DB0BB" w14:textId="77777777" w:rsidTr="00EF6182">
        <w:trPr>
          <w:trHeight w:val="281"/>
        </w:trPr>
        <w:tc>
          <w:tcPr>
            <w:tcW w:w="1535" w:type="dxa"/>
            <w:vMerge w:val="restart"/>
            <w:shd w:val="clear" w:color="auto" w:fill="F2F2F2" w:themeFill="background1" w:themeFillShade="F2"/>
            <w:vAlign w:val="center"/>
            <w:hideMark/>
          </w:tcPr>
          <w:p w14:paraId="2147BB52" w14:textId="77777777" w:rsidR="00587622" w:rsidRPr="00C56553" w:rsidRDefault="00587622" w:rsidP="00260E6D">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Constraints</w:t>
            </w:r>
          </w:p>
        </w:tc>
        <w:tc>
          <w:tcPr>
            <w:tcW w:w="3422" w:type="dxa"/>
            <w:shd w:val="clear" w:color="auto" w:fill="F2F2F2" w:themeFill="background1" w:themeFillShade="F2"/>
            <w:vAlign w:val="center"/>
            <w:hideMark/>
          </w:tcPr>
          <w:p w14:paraId="57EA049E" w14:textId="1B6B60F4" w:rsidR="00587622" w:rsidRPr="00C56553" w:rsidRDefault="00587622" w:rsidP="00260E6D">
            <w:pPr>
              <w:widowControl w:val="0"/>
              <w:wordWrap w:val="0"/>
              <w:autoSpaceDE w:val="0"/>
              <w:autoSpaceDN w:val="0"/>
              <w:spacing w:after="0"/>
              <w:jc w:val="both"/>
              <w:textAlignment w:val="baseline"/>
              <w:rPr>
                <w:rFonts w:eastAsia="Gulim"/>
                <w:b/>
                <w:sz w:val="22"/>
                <w:szCs w:val="22"/>
                <w:lang w:eastAsia="ko-KR"/>
              </w:rPr>
            </w:pPr>
            <w:r w:rsidRPr="00C56553">
              <w:rPr>
                <w:rFonts w:eastAsia="Gulim"/>
                <w:b/>
                <w:sz w:val="22"/>
                <w:szCs w:val="22"/>
                <w:lang w:eastAsia="ko-KR"/>
              </w:rPr>
              <w:t>Constraint ID</w:t>
            </w:r>
          </w:p>
        </w:tc>
        <w:tc>
          <w:tcPr>
            <w:tcW w:w="5103" w:type="dxa"/>
            <w:shd w:val="clear" w:color="auto" w:fill="F2F2F2" w:themeFill="background1" w:themeFillShade="F2"/>
            <w:vAlign w:val="center"/>
          </w:tcPr>
          <w:p w14:paraId="47BFF458" w14:textId="3132BFDD" w:rsidR="00587622" w:rsidRPr="00C56553" w:rsidRDefault="00587622" w:rsidP="00260E6D">
            <w:pPr>
              <w:widowControl w:val="0"/>
              <w:wordWrap w:val="0"/>
              <w:autoSpaceDE w:val="0"/>
              <w:autoSpaceDN w:val="0"/>
              <w:spacing w:after="0"/>
              <w:jc w:val="both"/>
              <w:textAlignment w:val="baseline"/>
              <w:rPr>
                <w:rFonts w:eastAsia="Gulim"/>
                <w:b/>
                <w:sz w:val="22"/>
                <w:szCs w:val="22"/>
                <w:lang w:eastAsia="ko-KR"/>
              </w:rPr>
            </w:pPr>
            <w:r w:rsidRPr="00C56553">
              <w:rPr>
                <w:rFonts w:eastAsia="Gulim"/>
                <w:b/>
                <w:sz w:val="22"/>
                <w:szCs w:val="22"/>
                <w:lang w:eastAsia="ko-KR"/>
              </w:rPr>
              <w:t>Constraint</w:t>
            </w:r>
          </w:p>
        </w:tc>
      </w:tr>
      <w:tr w:rsidR="00587622" w:rsidRPr="00890A67" w14:paraId="024E4D2A" w14:textId="77777777" w:rsidTr="00EF6182">
        <w:trPr>
          <w:trHeight w:val="517"/>
        </w:trPr>
        <w:tc>
          <w:tcPr>
            <w:tcW w:w="1535" w:type="dxa"/>
            <w:vMerge/>
            <w:shd w:val="clear" w:color="auto" w:fill="F2F2F2" w:themeFill="background1" w:themeFillShade="F2"/>
            <w:vAlign w:val="center"/>
          </w:tcPr>
          <w:p w14:paraId="6A41CAD3" w14:textId="77777777" w:rsidR="00587622" w:rsidRPr="00C56553" w:rsidRDefault="00587622" w:rsidP="00296D4A">
            <w:pPr>
              <w:widowControl w:val="0"/>
              <w:autoSpaceDE w:val="0"/>
              <w:autoSpaceDN w:val="0"/>
              <w:spacing w:after="0"/>
              <w:jc w:val="center"/>
              <w:textAlignment w:val="baseline"/>
              <w:rPr>
                <w:rFonts w:eastAsia="Malgun Gothic"/>
                <w:b/>
                <w:bCs/>
                <w:sz w:val="22"/>
                <w:szCs w:val="22"/>
                <w:lang w:eastAsia="ko-KR"/>
              </w:rPr>
            </w:pPr>
          </w:p>
        </w:tc>
        <w:tc>
          <w:tcPr>
            <w:tcW w:w="3422" w:type="dxa"/>
            <w:vAlign w:val="center"/>
          </w:tcPr>
          <w:p w14:paraId="790EF922" w14:textId="47172161" w:rsidR="00587622" w:rsidRPr="00B964D3" w:rsidRDefault="00587622" w:rsidP="00B964D3">
            <w:pPr>
              <w:widowControl w:val="0"/>
              <w:wordWrap w:val="0"/>
              <w:autoSpaceDE w:val="0"/>
              <w:autoSpaceDN w:val="0"/>
              <w:spacing w:after="0"/>
              <w:jc w:val="both"/>
              <w:textAlignment w:val="baseline"/>
              <w:rPr>
                <w:rFonts w:asciiTheme="minorHAnsi" w:eastAsia="Malgun Gothic" w:hAnsiTheme="minorHAnsi" w:cstheme="minorHAnsi"/>
                <w:sz w:val="22"/>
                <w:szCs w:val="22"/>
                <w:lang w:eastAsia="ko-KR"/>
              </w:rPr>
            </w:pPr>
            <w:del w:id="1101" w:author="Taehoon KIM" w:date="2024-09-20T04:07:00Z" w16du:dateUtc="2024-09-19T19:07:00Z">
              <w:r w:rsidRPr="00B964D3" w:rsidDel="00FD5D5C">
                <w:rPr>
                  <w:rFonts w:asciiTheme="minorHAnsi" w:eastAsia="Malgun Gothic" w:hAnsiTheme="minorHAnsi" w:cstheme="minorHAnsi"/>
                  <w:sz w:val="22"/>
                  <w:szCs w:val="22"/>
                  <w:lang w:eastAsia="ko-KR"/>
                </w:rPr>
                <w:delText>Indoorgml2</w:delText>
              </w:r>
            </w:del>
            <w:r w:rsidRPr="00B964D3">
              <w:rPr>
                <w:rFonts w:asciiTheme="minorHAnsi" w:eastAsia="Malgun Gothic" w:hAnsiTheme="minorHAnsi" w:cstheme="minorHAnsi"/>
                <w:sz w:val="22"/>
                <w:szCs w:val="22"/>
                <w:lang w:eastAsia="ko-KR"/>
              </w:rPr>
              <w:t>/constraints</w:t>
            </w:r>
            <w:r w:rsidR="00557714">
              <w:rPr>
                <w:rFonts w:asciiTheme="minorHAnsi" w:eastAsia="Malgun Gothic" w:hAnsiTheme="minorHAnsi" w:cstheme="minorHAnsi"/>
                <w:sz w:val="22"/>
                <w:szCs w:val="22"/>
                <w:lang w:eastAsia="ko-KR"/>
              </w:rPr>
              <w:t>/</w:t>
            </w:r>
            <w:proofErr w:type="spellStart"/>
            <w:r w:rsidR="00557714">
              <w:rPr>
                <w:rFonts w:asciiTheme="minorHAnsi" w:eastAsia="Malgun Gothic" w:hAnsiTheme="minorHAnsi" w:cstheme="minorHAnsi"/>
                <w:sz w:val="22"/>
                <w:szCs w:val="22"/>
                <w:lang w:eastAsia="ko-KR"/>
              </w:rPr>
              <w:t>thematiclayer</w:t>
            </w:r>
            <w:proofErr w:type="spellEnd"/>
          </w:p>
        </w:tc>
        <w:tc>
          <w:tcPr>
            <w:tcW w:w="5103" w:type="dxa"/>
            <w:vAlign w:val="center"/>
          </w:tcPr>
          <w:p w14:paraId="4E78908D" w14:textId="46A99219" w:rsidR="00587622" w:rsidRPr="00587622" w:rsidRDefault="00587622" w:rsidP="00CF030F">
            <w:pPr>
              <w:widowControl w:val="0"/>
              <w:wordWrap w:val="0"/>
              <w:autoSpaceDE w:val="0"/>
              <w:autoSpaceDN w:val="0"/>
              <w:spacing w:after="0"/>
              <w:jc w:val="both"/>
              <w:textAlignment w:val="baseline"/>
              <w:rPr>
                <w:rFonts w:eastAsia="Malgun Gothic"/>
                <w:sz w:val="22"/>
                <w:szCs w:val="22"/>
                <w:lang w:eastAsia="ko-KR"/>
              </w:rPr>
            </w:pPr>
            <w:bookmarkStart w:id="1102" w:name="_Hlk177693686"/>
            <w:bookmarkStart w:id="1103" w:name="OLE_LINK95"/>
            <w:r w:rsidRPr="00C56553">
              <w:rPr>
                <w:rFonts w:eastAsia="Malgun Gothic" w:hint="eastAsia"/>
                <w:sz w:val="22"/>
                <w:szCs w:val="22"/>
                <w:lang w:eastAsia="ko-KR"/>
              </w:rPr>
              <w:t>A</w:t>
            </w:r>
            <w:r w:rsidRPr="00C56553">
              <w:rPr>
                <w:rFonts w:eastAsia="Malgun Gothic"/>
                <w:sz w:val="22"/>
                <w:szCs w:val="22"/>
                <w:lang w:eastAsia="ko-KR"/>
              </w:rPr>
              <w:t xml:space="preserve">ny feature of a thematic layer </w:t>
            </w:r>
            <w:r>
              <w:rPr>
                <w:rFonts w:eastAsia="Malgun Gothic"/>
                <w:sz w:val="22"/>
                <w:szCs w:val="22"/>
                <w:lang w:eastAsia="ko-KR"/>
              </w:rPr>
              <w:t>SHALL</w:t>
            </w:r>
            <w:r w:rsidRPr="00C56553">
              <w:rPr>
                <w:rFonts w:eastAsia="Malgun Gothic"/>
                <w:sz w:val="22"/>
                <w:szCs w:val="22"/>
                <w:lang w:eastAsia="ko-KR"/>
              </w:rPr>
              <w:t xml:space="preserve"> belong to the same theme</w:t>
            </w:r>
            <w:r>
              <w:rPr>
                <w:rFonts w:eastAsia="Malgun Gothic"/>
                <w:sz w:val="22"/>
                <w:szCs w:val="22"/>
                <w:lang w:eastAsia="ko-KR"/>
              </w:rPr>
              <w:t xml:space="preserve"> </w:t>
            </w:r>
            <w:bookmarkEnd w:id="1102"/>
            <w:bookmarkEnd w:id="1103"/>
            <w:r>
              <w:rPr>
                <w:rFonts w:eastAsia="Malgun Gothic"/>
                <w:sz w:val="22"/>
                <w:szCs w:val="22"/>
                <w:lang w:eastAsia="ko-KR"/>
              </w:rPr>
              <w:t>(</w:t>
            </w:r>
            <w:r w:rsidRPr="00B964D3">
              <w:rPr>
                <w:rFonts w:eastAsia="Malgun Gothic"/>
                <w:sz w:val="22"/>
                <w:szCs w:val="22"/>
                <w:lang w:eastAsia="ko-KR"/>
              </w:rPr>
              <w:t>Requirement</w:t>
            </w:r>
            <w:r w:rsidRPr="00A76A96">
              <w:rPr>
                <w:rFonts w:eastAsia="Malgun Gothic"/>
                <w:b/>
                <w:sz w:val="22"/>
                <w:szCs w:val="22"/>
                <w:lang w:eastAsia="ko-KR"/>
              </w:rPr>
              <w:t xml:space="preserve"> </w:t>
            </w:r>
            <w:r w:rsidRPr="00B964D3">
              <w:rPr>
                <w:rFonts w:eastAsia="Malgun Gothic"/>
                <w:sz w:val="22"/>
                <w:szCs w:val="22"/>
                <w:lang w:eastAsia="ko-KR"/>
              </w:rPr>
              <w:t>ID</w:t>
            </w:r>
            <w:r>
              <w:rPr>
                <w:rFonts w:eastAsia="Malgun Gothic"/>
                <w:b/>
                <w:sz w:val="22"/>
                <w:szCs w:val="22"/>
                <w:lang w:eastAsia="ko-KR"/>
              </w:rPr>
              <w:t xml:space="preserve">: </w:t>
            </w:r>
            <w:r w:rsidRPr="00A76A96">
              <w:rPr>
                <w:rFonts w:asciiTheme="minorHAnsi" w:hAnsiTheme="minorHAnsi" w:cstheme="minorHAnsi"/>
                <w:sz w:val="22"/>
                <w:lang w:val="en-GB" w:eastAsia="ko-KR"/>
              </w:rPr>
              <w:t>/</w:t>
            </w:r>
            <w:proofErr w:type="spellStart"/>
            <w:r w:rsidRPr="00A76A96">
              <w:rPr>
                <w:rFonts w:asciiTheme="minorHAnsi" w:hAnsiTheme="minorHAnsi" w:cstheme="minorHAnsi"/>
                <w:sz w:val="22"/>
                <w:lang w:val="en-GB" w:eastAsia="ko-KR"/>
              </w:rPr>
              <w:t>req</w:t>
            </w:r>
            <w:proofErr w:type="spellEnd"/>
            <w:r w:rsidRPr="00A76A96">
              <w:rPr>
                <w:rFonts w:asciiTheme="minorHAnsi" w:hAnsiTheme="minorHAnsi" w:cstheme="minorHAnsi"/>
                <w:sz w:val="22"/>
                <w:lang w:val="en-GB" w:eastAsia="ko-KR"/>
              </w:rPr>
              <w:t>/</w:t>
            </w:r>
            <w:proofErr w:type="spellStart"/>
            <w:r w:rsidRPr="00A76A96">
              <w:rPr>
                <w:rFonts w:asciiTheme="minorHAnsi" w:hAnsiTheme="minorHAnsi" w:cstheme="minorHAnsi"/>
                <w:sz w:val="22"/>
                <w:lang w:val="en-GB" w:eastAsia="ko-KR"/>
              </w:rPr>
              <w:t>thematiclayer</w:t>
            </w:r>
            <w:proofErr w:type="spellEnd"/>
            <w:r>
              <w:rPr>
                <w:rFonts w:asciiTheme="minorHAnsi" w:hAnsiTheme="minorHAnsi" w:cstheme="minorHAnsi"/>
                <w:sz w:val="22"/>
                <w:lang w:val="en-GB" w:eastAsia="ko-KR"/>
              </w:rPr>
              <w:t>)</w:t>
            </w:r>
          </w:p>
        </w:tc>
      </w:tr>
    </w:tbl>
    <w:p w14:paraId="70C5A8D9" w14:textId="7AFF0811" w:rsidR="005A721F" w:rsidRPr="00890A67" w:rsidRDefault="005A721F" w:rsidP="005A721F">
      <w:pPr>
        <w:spacing w:after="0"/>
        <w:rPr>
          <w:lang w:eastAsia="ko-KR"/>
        </w:rPr>
      </w:pPr>
    </w:p>
    <w:p w14:paraId="29548F66" w14:textId="646F6DD1" w:rsidR="00937289" w:rsidRPr="00C56553" w:rsidRDefault="00937289" w:rsidP="00280670">
      <w:pPr>
        <w:pStyle w:val="Heading3"/>
        <w:numPr>
          <w:ilvl w:val="2"/>
          <w:numId w:val="53"/>
        </w:numPr>
        <w:tabs>
          <w:tab w:val="clear" w:pos="720"/>
          <w:tab w:val="left" w:pos="540"/>
          <w:tab w:val="left" w:pos="700"/>
        </w:tabs>
        <w:suppressAutoHyphens/>
        <w:spacing w:after="120" w:line="250" w:lineRule="exact"/>
        <w:jc w:val="both"/>
        <w:rPr>
          <w:rFonts w:asciiTheme="minorHAnsi" w:hAnsiTheme="minorHAnsi" w:cstheme="minorHAnsi"/>
          <w:szCs w:val="24"/>
        </w:rPr>
      </w:pPr>
      <w:bookmarkStart w:id="1104" w:name="_Toc177698587"/>
      <w:proofErr w:type="spellStart"/>
      <w:r w:rsidRPr="00C56553">
        <w:rPr>
          <w:rFonts w:asciiTheme="minorHAnsi" w:hAnsiTheme="minorHAnsi" w:cstheme="minorHAnsi"/>
          <w:szCs w:val="24"/>
        </w:rPr>
        <w:t>PrimalSpaceLayer</w:t>
      </w:r>
      <w:bookmarkEnd w:id="1104"/>
      <w:proofErr w:type="spellEnd"/>
    </w:p>
    <w:tbl>
      <w:tblPr>
        <w:tblStyle w:val="TableGrid"/>
        <w:tblW w:w="0" w:type="auto"/>
        <w:tblLook w:val="04A0" w:firstRow="1" w:lastRow="0" w:firstColumn="1" w:lastColumn="0" w:noHBand="0" w:noVBand="1"/>
      </w:tblPr>
      <w:tblGrid>
        <w:gridCol w:w="1559"/>
        <w:gridCol w:w="3398"/>
        <w:gridCol w:w="5103"/>
      </w:tblGrid>
      <w:tr w:rsidR="00937289" w:rsidRPr="00890A67" w14:paraId="64F6100D" w14:textId="77777777" w:rsidTr="006E501E">
        <w:trPr>
          <w:trHeight w:val="336"/>
        </w:trPr>
        <w:tc>
          <w:tcPr>
            <w:tcW w:w="1559" w:type="dxa"/>
            <w:shd w:val="clear" w:color="auto" w:fill="F2F2F2" w:themeFill="background1" w:themeFillShade="F2"/>
            <w:vAlign w:val="center"/>
            <w:hideMark/>
          </w:tcPr>
          <w:p w14:paraId="2C0E1207" w14:textId="77777777" w:rsidR="00937289" w:rsidRPr="00C56553" w:rsidRDefault="00937289" w:rsidP="00260E6D">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 xml:space="preserve">Name </w:t>
            </w:r>
          </w:p>
        </w:tc>
        <w:tc>
          <w:tcPr>
            <w:tcW w:w="8501" w:type="dxa"/>
            <w:gridSpan w:val="2"/>
            <w:shd w:val="clear" w:color="auto" w:fill="F2F2F2" w:themeFill="background1" w:themeFillShade="F2"/>
            <w:vAlign w:val="center"/>
            <w:hideMark/>
          </w:tcPr>
          <w:p w14:paraId="32D65E8D" w14:textId="77777777" w:rsidR="00937289" w:rsidRPr="00C56553" w:rsidRDefault="00937289" w:rsidP="00260E6D">
            <w:pPr>
              <w:widowControl w:val="0"/>
              <w:wordWrap w:val="0"/>
              <w:autoSpaceDE w:val="0"/>
              <w:autoSpaceDN w:val="0"/>
              <w:spacing w:after="0"/>
              <w:jc w:val="both"/>
              <w:textAlignment w:val="baseline"/>
              <w:rPr>
                <w:rFonts w:asciiTheme="minorHAnsi" w:eastAsia="Gulim" w:hAnsiTheme="minorHAnsi" w:cstheme="minorHAnsi"/>
                <w:sz w:val="22"/>
                <w:szCs w:val="22"/>
                <w:lang w:eastAsia="ko-KR"/>
              </w:rPr>
            </w:pPr>
            <w:proofErr w:type="spellStart"/>
            <w:r w:rsidRPr="00C56553">
              <w:rPr>
                <w:rFonts w:asciiTheme="minorHAnsi" w:eastAsia="Malgun Gothic" w:hAnsiTheme="minorHAnsi" w:cstheme="minorHAnsi"/>
                <w:b/>
                <w:bCs/>
                <w:sz w:val="22"/>
                <w:szCs w:val="22"/>
                <w:lang w:eastAsia="ko-KR"/>
              </w:rPr>
              <w:t>PrimalSpaceLayer</w:t>
            </w:r>
            <w:proofErr w:type="spellEnd"/>
          </w:p>
        </w:tc>
      </w:tr>
      <w:tr w:rsidR="00937289" w:rsidRPr="00890A67" w14:paraId="2C5542E3" w14:textId="77777777" w:rsidTr="006E501E">
        <w:trPr>
          <w:trHeight w:val="411"/>
        </w:trPr>
        <w:tc>
          <w:tcPr>
            <w:tcW w:w="1559" w:type="dxa"/>
            <w:shd w:val="clear" w:color="auto" w:fill="F2F2F2" w:themeFill="background1" w:themeFillShade="F2"/>
            <w:vAlign w:val="center"/>
            <w:hideMark/>
          </w:tcPr>
          <w:p w14:paraId="4ED2B1D7" w14:textId="77777777" w:rsidR="00937289" w:rsidRPr="00C56553" w:rsidRDefault="00937289" w:rsidP="00260E6D">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Definition</w:t>
            </w:r>
          </w:p>
        </w:tc>
        <w:tc>
          <w:tcPr>
            <w:tcW w:w="8501" w:type="dxa"/>
            <w:gridSpan w:val="2"/>
            <w:vAlign w:val="center"/>
            <w:hideMark/>
          </w:tcPr>
          <w:p w14:paraId="03FD6D43" w14:textId="5A93597D" w:rsidR="00937289" w:rsidRPr="00890A67" w:rsidRDefault="006E501E" w:rsidP="00260E6D">
            <w:pPr>
              <w:widowControl w:val="0"/>
              <w:wordWrap w:val="0"/>
              <w:autoSpaceDE w:val="0"/>
              <w:autoSpaceDN w:val="0"/>
              <w:spacing w:after="0"/>
              <w:jc w:val="both"/>
              <w:textAlignment w:val="baseline"/>
              <w:rPr>
                <w:rFonts w:eastAsia="Gulim"/>
                <w:sz w:val="22"/>
                <w:szCs w:val="22"/>
                <w:lang w:eastAsia="ko-KR"/>
              </w:rPr>
            </w:pPr>
            <w:bookmarkStart w:id="1105" w:name="_Hlk177693717"/>
            <w:bookmarkStart w:id="1106" w:name="OLE_LINK96"/>
            <w:bookmarkStart w:id="1107" w:name="OLE_LINK97"/>
            <w:r w:rsidRPr="00C56553">
              <w:rPr>
                <w:rFonts w:eastAsia="Malgun Gothic"/>
                <w:sz w:val="22"/>
                <w:szCs w:val="22"/>
                <w:lang w:eastAsia="ko-KR"/>
              </w:rPr>
              <w:t>Aggregation of cell spaces and cell boundaries describing the topography of a given theme in indoor space.</w:t>
            </w:r>
            <w:bookmarkEnd w:id="1105"/>
            <w:bookmarkEnd w:id="1106"/>
            <w:r w:rsidR="00937289" w:rsidRPr="00890A67">
              <w:rPr>
                <w:rFonts w:eastAsia="Malgun Gothic"/>
                <w:sz w:val="22"/>
                <w:szCs w:val="22"/>
                <w:lang w:eastAsia="ko-KR"/>
              </w:rPr>
              <w:t xml:space="preserve">  </w:t>
            </w:r>
            <w:bookmarkEnd w:id="1107"/>
          </w:p>
        </w:tc>
      </w:tr>
      <w:tr w:rsidR="00937289" w:rsidRPr="00890A67" w14:paraId="4CA2DFBF" w14:textId="77777777" w:rsidTr="006E501E">
        <w:trPr>
          <w:trHeight w:val="320"/>
        </w:trPr>
        <w:tc>
          <w:tcPr>
            <w:tcW w:w="1559" w:type="dxa"/>
            <w:shd w:val="clear" w:color="auto" w:fill="F2F2F2" w:themeFill="background1" w:themeFillShade="F2"/>
            <w:vAlign w:val="center"/>
            <w:hideMark/>
          </w:tcPr>
          <w:p w14:paraId="5DF3C3FF" w14:textId="77777777" w:rsidR="00937289" w:rsidRPr="00C56553" w:rsidRDefault="00937289" w:rsidP="00260E6D">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Super classes</w:t>
            </w:r>
          </w:p>
        </w:tc>
        <w:tc>
          <w:tcPr>
            <w:tcW w:w="8501" w:type="dxa"/>
            <w:gridSpan w:val="2"/>
            <w:vAlign w:val="center"/>
            <w:hideMark/>
          </w:tcPr>
          <w:p w14:paraId="6BB2FD0E" w14:textId="77777777" w:rsidR="00937289" w:rsidRPr="00C56553" w:rsidRDefault="00937289" w:rsidP="00260E6D">
            <w:pPr>
              <w:widowControl w:val="0"/>
              <w:wordWrap w:val="0"/>
              <w:autoSpaceDE w:val="0"/>
              <w:autoSpaceDN w:val="0"/>
              <w:spacing w:after="0"/>
              <w:jc w:val="both"/>
              <w:textAlignment w:val="baseline"/>
              <w:rPr>
                <w:rFonts w:asciiTheme="minorHAnsi" w:eastAsia="Gulim" w:hAnsiTheme="minorHAnsi" w:cstheme="minorHAnsi"/>
                <w:sz w:val="22"/>
                <w:szCs w:val="22"/>
                <w:lang w:eastAsia="ko-KR"/>
              </w:rPr>
            </w:pPr>
            <w:r w:rsidRPr="00C56553">
              <w:rPr>
                <w:rFonts w:asciiTheme="minorHAnsi" w:eastAsia="Malgun Gothic" w:hAnsiTheme="minorHAnsi" w:cstheme="minorHAnsi"/>
                <w:sz w:val="22"/>
                <w:szCs w:val="22"/>
                <w:lang w:eastAsia="ko-KR"/>
              </w:rPr>
              <w:t xml:space="preserve">GML </w:t>
            </w:r>
            <w:proofErr w:type="spellStart"/>
            <w:r w:rsidRPr="00C56553">
              <w:rPr>
                <w:rFonts w:asciiTheme="minorHAnsi" w:eastAsia="Malgun Gothic" w:hAnsiTheme="minorHAnsi" w:cstheme="minorHAnsi"/>
                <w:sz w:val="22"/>
                <w:szCs w:val="22"/>
                <w:lang w:eastAsia="ko-KR"/>
              </w:rPr>
              <w:t>AbstractFeature</w:t>
            </w:r>
            <w:proofErr w:type="spellEnd"/>
          </w:p>
        </w:tc>
      </w:tr>
      <w:tr w:rsidR="00937289" w:rsidRPr="00890A67" w14:paraId="3C89BE7C" w14:textId="77777777" w:rsidTr="006E501E">
        <w:trPr>
          <w:trHeight w:val="267"/>
        </w:trPr>
        <w:tc>
          <w:tcPr>
            <w:tcW w:w="1559" w:type="dxa"/>
            <w:vMerge w:val="restart"/>
            <w:shd w:val="clear" w:color="auto" w:fill="F2F2F2" w:themeFill="background1" w:themeFillShade="F2"/>
            <w:vAlign w:val="center"/>
          </w:tcPr>
          <w:p w14:paraId="1F6E7E53" w14:textId="77777777" w:rsidR="00937289" w:rsidRPr="00C56553" w:rsidRDefault="00937289" w:rsidP="00260E6D">
            <w:pPr>
              <w:widowControl w:val="0"/>
              <w:autoSpaceDE w:val="0"/>
              <w:autoSpaceDN w:val="0"/>
              <w:spacing w:after="0"/>
              <w:jc w:val="center"/>
              <w:textAlignment w:val="baseline"/>
              <w:rPr>
                <w:rFonts w:eastAsia="Malgun Gothic"/>
                <w:b/>
                <w:bCs/>
                <w:sz w:val="22"/>
                <w:szCs w:val="22"/>
                <w:lang w:eastAsia="ko-KR"/>
              </w:rPr>
            </w:pPr>
            <w:r w:rsidRPr="00C56553">
              <w:rPr>
                <w:rFonts w:eastAsia="Malgun Gothic"/>
                <w:b/>
                <w:bCs/>
                <w:sz w:val="22"/>
                <w:szCs w:val="22"/>
                <w:lang w:eastAsia="ko-KR"/>
              </w:rPr>
              <w:t>Aggregation</w:t>
            </w:r>
          </w:p>
        </w:tc>
        <w:tc>
          <w:tcPr>
            <w:tcW w:w="3398" w:type="dxa"/>
            <w:shd w:val="clear" w:color="auto" w:fill="F2F2F2" w:themeFill="background1" w:themeFillShade="F2"/>
            <w:vAlign w:val="center"/>
          </w:tcPr>
          <w:p w14:paraId="6CF10B1E" w14:textId="77777777" w:rsidR="00937289" w:rsidRPr="00C56553" w:rsidRDefault="00937289" w:rsidP="00260E6D">
            <w:pPr>
              <w:widowControl w:val="0"/>
              <w:autoSpaceDE w:val="0"/>
              <w:autoSpaceDN w:val="0"/>
              <w:spacing w:after="0"/>
              <w:textAlignment w:val="baseline"/>
              <w:rPr>
                <w:rFonts w:eastAsia="Malgun Gothic"/>
                <w:b/>
                <w:bCs/>
                <w:sz w:val="22"/>
                <w:szCs w:val="22"/>
                <w:lang w:eastAsia="ko-KR"/>
              </w:rPr>
            </w:pPr>
            <w:r w:rsidRPr="00C56553">
              <w:rPr>
                <w:rFonts w:eastAsia="Malgun Gothic"/>
                <w:b/>
                <w:bCs/>
                <w:sz w:val="22"/>
                <w:szCs w:val="22"/>
                <w:lang w:eastAsia="ko-KR"/>
              </w:rPr>
              <w:t>Members</w:t>
            </w:r>
          </w:p>
        </w:tc>
        <w:tc>
          <w:tcPr>
            <w:tcW w:w="5103" w:type="dxa"/>
            <w:shd w:val="clear" w:color="auto" w:fill="F2F2F2" w:themeFill="background1" w:themeFillShade="F2"/>
            <w:vAlign w:val="center"/>
          </w:tcPr>
          <w:p w14:paraId="76447D59" w14:textId="77777777" w:rsidR="00937289" w:rsidRPr="00C56553" w:rsidRDefault="00937289" w:rsidP="00260E6D">
            <w:pPr>
              <w:widowControl w:val="0"/>
              <w:autoSpaceDE w:val="0"/>
              <w:autoSpaceDN w:val="0"/>
              <w:spacing w:after="0"/>
              <w:textAlignment w:val="baseline"/>
              <w:rPr>
                <w:rFonts w:eastAsia="Malgun Gothic"/>
                <w:b/>
                <w:bCs/>
                <w:sz w:val="22"/>
                <w:szCs w:val="22"/>
                <w:lang w:eastAsia="ko-KR"/>
              </w:rPr>
            </w:pPr>
            <w:r w:rsidRPr="00C56553">
              <w:rPr>
                <w:rFonts w:eastAsia="Malgun Gothic"/>
                <w:b/>
                <w:bCs/>
                <w:sz w:val="22"/>
                <w:szCs w:val="22"/>
                <w:lang w:eastAsia="ko-KR"/>
              </w:rPr>
              <w:t>Class and Cardinality</w:t>
            </w:r>
          </w:p>
        </w:tc>
      </w:tr>
      <w:tr w:rsidR="00937289" w:rsidRPr="00890A67" w14:paraId="2CFA5595" w14:textId="77777777" w:rsidTr="006E501E">
        <w:trPr>
          <w:trHeight w:val="271"/>
        </w:trPr>
        <w:tc>
          <w:tcPr>
            <w:tcW w:w="1559" w:type="dxa"/>
            <w:vMerge/>
            <w:shd w:val="clear" w:color="auto" w:fill="F2F2F2" w:themeFill="background1" w:themeFillShade="F2"/>
            <w:vAlign w:val="center"/>
          </w:tcPr>
          <w:p w14:paraId="0B5D7E55" w14:textId="77777777" w:rsidR="00937289" w:rsidRPr="00C56553" w:rsidRDefault="00937289" w:rsidP="00260E6D">
            <w:pPr>
              <w:widowControl w:val="0"/>
              <w:autoSpaceDE w:val="0"/>
              <w:autoSpaceDN w:val="0"/>
              <w:spacing w:after="0"/>
              <w:jc w:val="center"/>
              <w:textAlignment w:val="baseline"/>
              <w:rPr>
                <w:rFonts w:eastAsia="Malgun Gothic"/>
                <w:b/>
                <w:bCs/>
                <w:sz w:val="22"/>
                <w:szCs w:val="22"/>
                <w:lang w:eastAsia="ko-KR"/>
              </w:rPr>
            </w:pPr>
          </w:p>
        </w:tc>
        <w:tc>
          <w:tcPr>
            <w:tcW w:w="3398" w:type="dxa"/>
            <w:shd w:val="clear" w:color="auto" w:fill="FFFFFF" w:themeFill="background1"/>
            <w:vAlign w:val="center"/>
          </w:tcPr>
          <w:p w14:paraId="1CC429D8" w14:textId="77777777" w:rsidR="00937289" w:rsidRPr="00C56553" w:rsidRDefault="00937289" w:rsidP="00260E6D">
            <w:pPr>
              <w:widowControl w:val="0"/>
              <w:autoSpaceDE w:val="0"/>
              <w:autoSpaceDN w:val="0"/>
              <w:spacing w:after="0"/>
              <w:textAlignment w:val="baseline"/>
              <w:rPr>
                <w:rFonts w:asciiTheme="minorHAnsi" w:eastAsia="Malgun Gothic" w:hAnsiTheme="minorHAnsi" w:cstheme="minorHAnsi"/>
                <w:bCs/>
                <w:sz w:val="22"/>
                <w:szCs w:val="22"/>
                <w:lang w:eastAsia="ko-KR"/>
              </w:rPr>
            </w:pPr>
            <w:proofErr w:type="spellStart"/>
            <w:r w:rsidRPr="00C56553">
              <w:rPr>
                <w:rFonts w:asciiTheme="minorHAnsi" w:eastAsia="Malgun Gothic" w:hAnsiTheme="minorHAnsi" w:cstheme="minorHAnsi"/>
                <w:bCs/>
                <w:sz w:val="22"/>
                <w:szCs w:val="22"/>
                <w:lang w:eastAsia="ko-KR"/>
              </w:rPr>
              <w:t>cellSpaceMember</w:t>
            </w:r>
            <w:proofErr w:type="spellEnd"/>
          </w:p>
        </w:tc>
        <w:tc>
          <w:tcPr>
            <w:tcW w:w="5103" w:type="dxa"/>
            <w:shd w:val="clear" w:color="auto" w:fill="FFFFFF" w:themeFill="background1"/>
            <w:vAlign w:val="center"/>
          </w:tcPr>
          <w:p w14:paraId="2C860854" w14:textId="77777777" w:rsidR="00937289" w:rsidRPr="00C56553" w:rsidRDefault="00937289" w:rsidP="00260E6D">
            <w:pPr>
              <w:widowControl w:val="0"/>
              <w:autoSpaceDE w:val="0"/>
              <w:autoSpaceDN w:val="0"/>
              <w:spacing w:after="0"/>
              <w:textAlignment w:val="baseline"/>
              <w:rPr>
                <w:rFonts w:eastAsia="Malgun Gothic"/>
                <w:bCs/>
                <w:sz w:val="22"/>
                <w:szCs w:val="22"/>
                <w:lang w:eastAsia="ko-KR"/>
              </w:rPr>
            </w:pPr>
            <w:proofErr w:type="spellStart"/>
            <w:r w:rsidRPr="00C56553">
              <w:rPr>
                <w:rFonts w:asciiTheme="minorHAnsi" w:eastAsia="Malgun Gothic" w:hAnsiTheme="minorHAnsi" w:cstheme="minorHAnsi"/>
                <w:bCs/>
                <w:sz w:val="22"/>
                <w:szCs w:val="22"/>
                <w:lang w:eastAsia="ko-KR"/>
              </w:rPr>
              <w:t>CellSpace</w:t>
            </w:r>
            <w:proofErr w:type="spellEnd"/>
            <w:r w:rsidRPr="00C56553">
              <w:rPr>
                <w:rFonts w:eastAsia="Malgun Gothic"/>
                <w:bCs/>
                <w:sz w:val="22"/>
                <w:szCs w:val="22"/>
                <w:lang w:eastAsia="ko-KR"/>
              </w:rPr>
              <w:t xml:space="preserve"> [</w:t>
            </w:r>
            <w:proofErr w:type="gramStart"/>
            <w:r w:rsidRPr="00C56553">
              <w:rPr>
                <w:rFonts w:eastAsia="Malgun Gothic"/>
                <w:bCs/>
                <w:sz w:val="22"/>
                <w:szCs w:val="22"/>
                <w:lang w:eastAsia="ko-KR"/>
              </w:rPr>
              <w:t>1..</w:t>
            </w:r>
            <w:proofErr w:type="gramEnd"/>
            <w:r w:rsidRPr="00C56553">
              <w:rPr>
                <w:rFonts w:eastAsia="Malgun Gothic"/>
                <w:bCs/>
                <w:sz w:val="22"/>
                <w:szCs w:val="22"/>
                <w:lang w:eastAsia="ko-KR"/>
              </w:rPr>
              <w:t>*]</w:t>
            </w:r>
          </w:p>
        </w:tc>
      </w:tr>
      <w:tr w:rsidR="00937289" w:rsidRPr="00890A67" w14:paraId="5DE3ED56" w14:textId="77777777" w:rsidTr="006E501E">
        <w:trPr>
          <w:trHeight w:val="275"/>
        </w:trPr>
        <w:tc>
          <w:tcPr>
            <w:tcW w:w="1559" w:type="dxa"/>
            <w:vMerge/>
            <w:shd w:val="clear" w:color="auto" w:fill="F2F2F2" w:themeFill="background1" w:themeFillShade="F2"/>
            <w:vAlign w:val="center"/>
          </w:tcPr>
          <w:p w14:paraId="1AB21185" w14:textId="77777777" w:rsidR="00937289" w:rsidRPr="00C56553" w:rsidRDefault="00937289" w:rsidP="00260E6D">
            <w:pPr>
              <w:widowControl w:val="0"/>
              <w:autoSpaceDE w:val="0"/>
              <w:autoSpaceDN w:val="0"/>
              <w:spacing w:after="0"/>
              <w:jc w:val="center"/>
              <w:textAlignment w:val="baseline"/>
              <w:rPr>
                <w:rFonts w:eastAsia="Malgun Gothic"/>
                <w:b/>
                <w:bCs/>
                <w:sz w:val="22"/>
                <w:szCs w:val="22"/>
                <w:lang w:eastAsia="ko-KR"/>
              </w:rPr>
            </w:pPr>
          </w:p>
        </w:tc>
        <w:tc>
          <w:tcPr>
            <w:tcW w:w="3398" w:type="dxa"/>
            <w:shd w:val="clear" w:color="auto" w:fill="FFFFFF" w:themeFill="background1"/>
            <w:vAlign w:val="center"/>
          </w:tcPr>
          <w:p w14:paraId="3C56CD5E" w14:textId="77777777" w:rsidR="00937289" w:rsidRPr="00C56553" w:rsidRDefault="00937289" w:rsidP="00260E6D">
            <w:pPr>
              <w:widowControl w:val="0"/>
              <w:autoSpaceDE w:val="0"/>
              <w:autoSpaceDN w:val="0"/>
              <w:spacing w:after="0"/>
              <w:textAlignment w:val="baseline"/>
              <w:rPr>
                <w:rFonts w:asciiTheme="minorHAnsi" w:eastAsia="Malgun Gothic" w:hAnsiTheme="minorHAnsi" w:cstheme="minorHAnsi"/>
                <w:bCs/>
                <w:sz w:val="22"/>
                <w:szCs w:val="22"/>
                <w:lang w:eastAsia="ko-KR"/>
              </w:rPr>
            </w:pPr>
            <w:proofErr w:type="spellStart"/>
            <w:r w:rsidRPr="00C56553">
              <w:rPr>
                <w:rFonts w:asciiTheme="minorHAnsi" w:eastAsia="Malgun Gothic" w:hAnsiTheme="minorHAnsi" w:cstheme="minorHAnsi"/>
                <w:bCs/>
                <w:sz w:val="22"/>
                <w:szCs w:val="22"/>
                <w:lang w:eastAsia="ko-KR"/>
              </w:rPr>
              <w:t>cellBoundaryMember</w:t>
            </w:r>
            <w:proofErr w:type="spellEnd"/>
          </w:p>
        </w:tc>
        <w:tc>
          <w:tcPr>
            <w:tcW w:w="5103" w:type="dxa"/>
            <w:shd w:val="clear" w:color="auto" w:fill="FFFFFF" w:themeFill="background1"/>
            <w:vAlign w:val="center"/>
          </w:tcPr>
          <w:p w14:paraId="691175DF" w14:textId="77777777" w:rsidR="00937289" w:rsidRPr="00C56553" w:rsidRDefault="00937289" w:rsidP="00260E6D">
            <w:pPr>
              <w:widowControl w:val="0"/>
              <w:autoSpaceDE w:val="0"/>
              <w:autoSpaceDN w:val="0"/>
              <w:spacing w:after="0"/>
              <w:textAlignment w:val="baseline"/>
              <w:rPr>
                <w:rFonts w:eastAsia="Malgun Gothic"/>
                <w:bCs/>
                <w:sz w:val="22"/>
                <w:szCs w:val="22"/>
                <w:lang w:eastAsia="ko-KR"/>
              </w:rPr>
            </w:pPr>
            <w:proofErr w:type="spellStart"/>
            <w:r w:rsidRPr="00C56553">
              <w:rPr>
                <w:rFonts w:asciiTheme="minorHAnsi" w:eastAsia="Malgun Gothic" w:hAnsiTheme="minorHAnsi" w:cstheme="minorHAnsi"/>
                <w:bCs/>
                <w:sz w:val="22"/>
                <w:szCs w:val="22"/>
                <w:lang w:eastAsia="ko-KR"/>
              </w:rPr>
              <w:t>CellBoundary</w:t>
            </w:r>
            <w:proofErr w:type="spellEnd"/>
            <w:r w:rsidRPr="00C56553">
              <w:rPr>
                <w:rFonts w:eastAsia="Malgun Gothic"/>
                <w:bCs/>
                <w:sz w:val="22"/>
                <w:szCs w:val="22"/>
                <w:lang w:eastAsia="ko-KR"/>
              </w:rPr>
              <w:t xml:space="preserve"> [</w:t>
            </w:r>
            <w:proofErr w:type="gramStart"/>
            <w:r w:rsidRPr="00C56553">
              <w:rPr>
                <w:rFonts w:eastAsia="Malgun Gothic"/>
                <w:bCs/>
                <w:sz w:val="22"/>
                <w:szCs w:val="22"/>
                <w:lang w:eastAsia="ko-KR"/>
              </w:rPr>
              <w:t>0..</w:t>
            </w:r>
            <w:proofErr w:type="gramEnd"/>
            <w:r w:rsidRPr="00C56553">
              <w:rPr>
                <w:rFonts w:eastAsia="Malgun Gothic"/>
                <w:bCs/>
                <w:sz w:val="22"/>
                <w:szCs w:val="22"/>
                <w:lang w:eastAsia="ko-KR"/>
              </w:rPr>
              <w:t>*]</w:t>
            </w:r>
          </w:p>
        </w:tc>
      </w:tr>
      <w:tr w:rsidR="00937289" w:rsidRPr="00890A67" w14:paraId="293EE723" w14:textId="77777777" w:rsidTr="006E501E">
        <w:trPr>
          <w:trHeight w:val="279"/>
        </w:trPr>
        <w:tc>
          <w:tcPr>
            <w:tcW w:w="1559" w:type="dxa"/>
            <w:vMerge w:val="restart"/>
            <w:shd w:val="clear" w:color="auto" w:fill="F2F2F2" w:themeFill="background1" w:themeFillShade="F2"/>
            <w:vAlign w:val="center"/>
            <w:hideMark/>
          </w:tcPr>
          <w:p w14:paraId="0C14E9B7" w14:textId="77777777" w:rsidR="00937289" w:rsidRPr="00C56553" w:rsidRDefault="00937289" w:rsidP="00260E6D">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Properties</w:t>
            </w:r>
          </w:p>
        </w:tc>
        <w:tc>
          <w:tcPr>
            <w:tcW w:w="3398" w:type="dxa"/>
            <w:shd w:val="clear" w:color="auto" w:fill="F2F2F2" w:themeFill="background1" w:themeFillShade="F2"/>
            <w:vAlign w:val="center"/>
            <w:hideMark/>
          </w:tcPr>
          <w:p w14:paraId="1956D36C" w14:textId="0F4196BE" w:rsidR="00937289" w:rsidRPr="00C56553" w:rsidRDefault="009A04AC" w:rsidP="00260E6D">
            <w:pPr>
              <w:widowControl w:val="0"/>
              <w:wordWrap w:val="0"/>
              <w:autoSpaceDE w:val="0"/>
              <w:autoSpaceDN w:val="0"/>
              <w:spacing w:after="0"/>
              <w:jc w:val="both"/>
              <w:textAlignment w:val="baseline"/>
              <w:rPr>
                <w:rFonts w:eastAsia="Gulim"/>
                <w:sz w:val="22"/>
                <w:szCs w:val="22"/>
                <w:lang w:eastAsia="ko-KR"/>
              </w:rPr>
            </w:pPr>
            <w:r w:rsidRPr="00C56553">
              <w:rPr>
                <w:rFonts w:eastAsia="Malgun Gothic"/>
                <w:b/>
                <w:bCs/>
                <w:sz w:val="22"/>
                <w:szCs w:val="22"/>
                <w:lang w:eastAsia="ko-KR"/>
              </w:rPr>
              <w:t xml:space="preserve">Property </w:t>
            </w:r>
            <w:r w:rsidR="00937289" w:rsidRPr="00C56553">
              <w:rPr>
                <w:rFonts w:eastAsia="Malgun Gothic"/>
                <w:b/>
                <w:bCs/>
                <w:sz w:val="22"/>
                <w:szCs w:val="22"/>
                <w:lang w:eastAsia="ko-KR"/>
              </w:rPr>
              <w:t>name</w:t>
            </w:r>
          </w:p>
        </w:tc>
        <w:tc>
          <w:tcPr>
            <w:tcW w:w="5103" w:type="dxa"/>
            <w:shd w:val="clear" w:color="auto" w:fill="F2F2F2" w:themeFill="background1" w:themeFillShade="F2"/>
            <w:vAlign w:val="center"/>
            <w:hideMark/>
          </w:tcPr>
          <w:p w14:paraId="32F983B8" w14:textId="77777777" w:rsidR="00937289" w:rsidRPr="00C56553" w:rsidRDefault="00937289" w:rsidP="00260E6D">
            <w:pPr>
              <w:widowControl w:val="0"/>
              <w:wordWrap w:val="0"/>
              <w:autoSpaceDE w:val="0"/>
              <w:autoSpaceDN w:val="0"/>
              <w:spacing w:after="0"/>
              <w:jc w:val="both"/>
              <w:textAlignment w:val="baseline"/>
              <w:rPr>
                <w:rFonts w:eastAsia="Gulim"/>
                <w:sz w:val="22"/>
                <w:szCs w:val="22"/>
                <w:lang w:eastAsia="ko-KR"/>
              </w:rPr>
            </w:pPr>
            <w:r w:rsidRPr="00C56553">
              <w:rPr>
                <w:rFonts w:eastAsia="Malgun Gothic"/>
                <w:b/>
                <w:bCs/>
                <w:sz w:val="22"/>
                <w:szCs w:val="22"/>
                <w:lang w:eastAsia="ko-KR"/>
              </w:rPr>
              <w:t>Type and Cardinality</w:t>
            </w:r>
          </w:p>
        </w:tc>
      </w:tr>
      <w:tr w:rsidR="00937289" w:rsidRPr="00890A67" w14:paraId="2EA33D68" w14:textId="77777777" w:rsidTr="006E501E">
        <w:trPr>
          <w:trHeight w:val="131"/>
        </w:trPr>
        <w:tc>
          <w:tcPr>
            <w:tcW w:w="0" w:type="auto"/>
            <w:vMerge/>
            <w:shd w:val="clear" w:color="auto" w:fill="F2F2F2" w:themeFill="background1" w:themeFillShade="F2"/>
            <w:vAlign w:val="center"/>
          </w:tcPr>
          <w:p w14:paraId="03274EAB" w14:textId="77777777" w:rsidR="00937289" w:rsidRPr="00C56553" w:rsidRDefault="00937289" w:rsidP="00260E6D">
            <w:pPr>
              <w:spacing w:after="0"/>
              <w:rPr>
                <w:rFonts w:eastAsia="Gulim"/>
                <w:sz w:val="22"/>
                <w:szCs w:val="22"/>
                <w:lang w:eastAsia="ko-KR"/>
              </w:rPr>
            </w:pPr>
          </w:p>
        </w:tc>
        <w:tc>
          <w:tcPr>
            <w:tcW w:w="3398" w:type="dxa"/>
            <w:vAlign w:val="center"/>
          </w:tcPr>
          <w:p w14:paraId="16019991" w14:textId="77777777" w:rsidR="00937289" w:rsidRPr="00C56553" w:rsidRDefault="00937289" w:rsidP="00260E6D">
            <w:pPr>
              <w:widowControl w:val="0"/>
              <w:autoSpaceDE w:val="0"/>
              <w:autoSpaceDN w:val="0"/>
              <w:spacing w:after="0"/>
              <w:textAlignment w:val="baseline"/>
              <w:rPr>
                <w:rFonts w:asciiTheme="minorHAnsi" w:eastAsia="Malgun Gothic" w:hAnsiTheme="minorHAnsi" w:cstheme="minorHAnsi"/>
                <w:sz w:val="22"/>
                <w:szCs w:val="22"/>
                <w:lang w:eastAsia="ko-KR"/>
              </w:rPr>
            </w:pPr>
            <w:proofErr w:type="spellStart"/>
            <w:r w:rsidRPr="00C56553">
              <w:rPr>
                <w:rFonts w:asciiTheme="minorHAnsi" w:eastAsia="Malgun Gothic" w:hAnsiTheme="minorHAnsi" w:cstheme="minorHAnsi"/>
                <w:sz w:val="22"/>
                <w:szCs w:val="22"/>
                <w:lang w:eastAsia="ko-KR"/>
              </w:rPr>
              <w:t>creationDate</w:t>
            </w:r>
            <w:proofErr w:type="spellEnd"/>
          </w:p>
        </w:tc>
        <w:tc>
          <w:tcPr>
            <w:tcW w:w="5103" w:type="dxa"/>
            <w:vAlign w:val="center"/>
          </w:tcPr>
          <w:p w14:paraId="566CFFEE" w14:textId="77777777" w:rsidR="00937289" w:rsidRPr="00C56553" w:rsidRDefault="00937289" w:rsidP="00260E6D">
            <w:pPr>
              <w:widowControl w:val="0"/>
              <w:autoSpaceDE w:val="0"/>
              <w:autoSpaceDN w:val="0"/>
              <w:spacing w:after="0"/>
              <w:textAlignment w:val="baseline"/>
              <w:rPr>
                <w:rFonts w:eastAsia="Malgun Gothic"/>
                <w:sz w:val="22"/>
                <w:szCs w:val="22"/>
                <w:lang w:eastAsia="ko-KR"/>
              </w:rPr>
            </w:pPr>
            <w:proofErr w:type="spellStart"/>
            <w:r w:rsidRPr="00C56553">
              <w:rPr>
                <w:rFonts w:asciiTheme="minorHAnsi" w:eastAsia="Malgun Gothic" w:hAnsiTheme="minorHAnsi" w:cstheme="minorHAnsi"/>
                <w:sz w:val="22"/>
                <w:szCs w:val="22"/>
                <w:lang w:eastAsia="ko-KR"/>
              </w:rPr>
              <w:t>DateTime</w:t>
            </w:r>
            <w:proofErr w:type="spellEnd"/>
            <w:r w:rsidRPr="00C56553">
              <w:rPr>
                <w:rFonts w:eastAsia="Malgun Gothic"/>
                <w:sz w:val="22"/>
                <w:szCs w:val="22"/>
                <w:lang w:eastAsia="ko-KR"/>
              </w:rPr>
              <w:t xml:space="preserve"> [</w:t>
            </w:r>
            <w:proofErr w:type="gramStart"/>
            <w:r w:rsidRPr="00C56553">
              <w:rPr>
                <w:rFonts w:eastAsia="Malgun Gothic"/>
                <w:sz w:val="22"/>
                <w:szCs w:val="22"/>
                <w:lang w:eastAsia="ko-KR"/>
              </w:rPr>
              <w:t>0..</w:t>
            </w:r>
            <w:proofErr w:type="gramEnd"/>
            <w:r w:rsidRPr="00C56553">
              <w:rPr>
                <w:rFonts w:eastAsia="Malgun Gothic"/>
                <w:sz w:val="22"/>
                <w:szCs w:val="22"/>
                <w:lang w:eastAsia="ko-KR"/>
              </w:rPr>
              <w:t>1]</w:t>
            </w:r>
          </w:p>
        </w:tc>
      </w:tr>
      <w:tr w:rsidR="00937289" w:rsidRPr="00890A67" w14:paraId="43CF8D6A" w14:textId="77777777" w:rsidTr="006E501E">
        <w:trPr>
          <w:trHeight w:val="277"/>
        </w:trPr>
        <w:tc>
          <w:tcPr>
            <w:tcW w:w="0" w:type="auto"/>
            <w:vMerge/>
            <w:shd w:val="clear" w:color="auto" w:fill="F2F2F2" w:themeFill="background1" w:themeFillShade="F2"/>
            <w:vAlign w:val="center"/>
          </w:tcPr>
          <w:p w14:paraId="4777807E" w14:textId="77777777" w:rsidR="00937289" w:rsidRPr="00C56553" w:rsidRDefault="00937289" w:rsidP="00260E6D">
            <w:pPr>
              <w:spacing w:after="0"/>
              <w:rPr>
                <w:rFonts w:eastAsia="Gulim"/>
                <w:sz w:val="22"/>
                <w:szCs w:val="22"/>
                <w:lang w:eastAsia="ko-KR"/>
              </w:rPr>
            </w:pPr>
          </w:p>
        </w:tc>
        <w:tc>
          <w:tcPr>
            <w:tcW w:w="3398" w:type="dxa"/>
            <w:vAlign w:val="center"/>
          </w:tcPr>
          <w:p w14:paraId="4E894713" w14:textId="77777777" w:rsidR="00937289" w:rsidRPr="00C56553" w:rsidRDefault="00937289" w:rsidP="00260E6D">
            <w:pPr>
              <w:widowControl w:val="0"/>
              <w:autoSpaceDE w:val="0"/>
              <w:autoSpaceDN w:val="0"/>
              <w:spacing w:after="0"/>
              <w:textAlignment w:val="baseline"/>
              <w:rPr>
                <w:rFonts w:asciiTheme="minorHAnsi" w:eastAsia="Malgun Gothic" w:hAnsiTheme="minorHAnsi" w:cstheme="minorHAnsi"/>
                <w:sz w:val="22"/>
                <w:szCs w:val="22"/>
                <w:lang w:eastAsia="ko-KR"/>
              </w:rPr>
            </w:pPr>
            <w:proofErr w:type="spellStart"/>
            <w:r w:rsidRPr="00C56553">
              <w:rPr>
                <w:rFonts w:asciiTheme="minorHAnsi" w:eastAsia="Malgun Gothic" w:hAnsiTheme="minorHAnsi" w:cstheme="minorHAnsi"/>
                <w:sz w:val="22"/>
                <w:szCs w:val="22"/>
                <w:lang w:eastAsia="ko-KR"/>
              </w:rPr>
              <w:t>terminationDate</w:t>
            </w:r>
            <w:proofErr w:type="spellEnd"/>
          </w:p>
        </w:tc>
        <w:tc>
          <w:tcPr>
            <w:tcW w:w="5103" w:type="dxa"/>
            <w:vAlign w:val="center"/>
          </w:tcPr>
          <w:p w14:paraId="037893ED" w14:textId="77777777" w:rsidR="00937289" w:rsidRPr="00C56553" w:rsidRDefault="00937289" w:rsidP="00260E6D">
            <w:pPr>
              <w:widowControl w:val="0"/>
              <w:autoSpaceDE w:val="0"/>
              <w:autoSpaceDN w:val="0"/>
              <w:spacing w:after="0"/>
              <w:textAlignment w:val="baseline"/>
              <w:rPr>
                <w:rFonts w:eastAsia="Malgun Gothic"/>
                <w:sz w:val="22"/>
                <w:szCs w:val="22"/>
                <w:lang w:eastAsia="ko-KR"/>
              </w:rPr>
            </w:pPr>
            <w:proofErr w:type="spellStart"/>
            <w:r w:rsidRPr="00C56553">
              <w:rPr>
                <w:rFonts w:asciiTheme="minorHAnsi" w:eastAsia="Malgun Gothic" w:hAnsiTheme="minorHAnsi" w:cstheme="minorHAnsi"/>
                <w:sz w:val="22"/>
                <w:szCs w:val="22"/>
                <w:lang w:eastAsia="ko-KR"/>
              </w:rPr>
              <w:t>DateTime</w:t>
            </w:r>
            <w:proofErr w:type="spellEnd"/>
            <w:r w:rsidRPr="00C56553">
              <w:rPr>
                <w:rFonts w:eastAsia="Malgun Gothic"/>
                <w:sz w:val="22"/>
                <w:szCs w:val="22"/>
                <w:lang w:eastAsia="ko-KR"/>
              </w:rPr>
              <w:t xml:space="preserve"> [</w:t>
            </w:r>
            <w:proofErr w:type="gramStart"/>
            <w:r w:rsidRPr="00C56553">
              <w:rPr>
                <w:rFonts w:eastAsia="Malgun Gothic"/>
                <w:sz w:val="22"/>
                <w:szCs w:val="22"/>
                <w:lang w:eastAsia="ko-KR"/>
              </w:rPr>
              <w:t>0..</w:t>
            </w:r>
            <w:proofErr w:type="gramEnd"/>
            <w:r w:rsidRPr="00C56553">
              <w:rPr>
                <w:rFonts w:eastAsia="Malgun Gothic"/>
                <w:sz w:val="22"/>
                <w:szCs w:val="22"/>
                <w:lang w:eastAsia="ko-KR"/>
              </w:rPr>
              <w:t>1]</w:t>
            </w:r>
          </w:p>
        </w:tc>
      </w:tr>
      <w:tr w:rsidR="00937289" w:rsidRPr="00890A67" w14:paraId="7BA14235" w14:textId="77777777" w:rsidTr="00D05E54">
        <w:trPr>
          <w:trHeight w:val="281"/>
        </w:trPr>
        <w:tc>
          <w:tcPr>
            <w:tcW w:w="0" w:type="auto"/>
            <w:vMerge w:val="restart"/>
            <w:shd w:val="clear" w:color="auto" w:fill="F2F2F2" w:themeFill="background1" w:themeFillShade="F2"/>
            <w:vAlign w:val="center"/>
          </w:tcPr>
          <w:p w14:paraId="0C70FCB1" w14:textId="77777777" w:rsidR="00937289" w:rsidRPr="00C56553" w:rsidRDefault="00937289" w:rsidP="00260E6D">
            <w:pPr>
              <w:spacing w:after="0"/>
              <w:rPr>
                <w:rFonts w:eastAsia="Gulim"/>
                <w:sz w:val="22"/>
                <w:szCs w:val="22"/>
                <w:lang w:eastAsia="ko-KR"/>
              </w:rPr>
            </w:pPr>
            <w:r w:rsidRPr="00C56553">
              <w:rPr>
                <w:rFonts w:eastAsia="Malgun Gothic"/>
                <w:b/>
                <w:bCs/>
                <w:sz w:val="22"/>
                <w:szCs w:val="22"/>
                <w:lang w:eastAsia="ko-KR"/>
              </w:rPr>
              <w:t>Constraints</w:t>
            </w:r>
          </w:p>
        </w:tc>
        <w:tc>
          <w:tcPr>
            <w:tcW w:w="3398" w:type="dxa"/>
            <w:shd w:val="clear" w:color="auto" w:fill="F2F2F2" w:themeFill="background1" w:themeFillShade="F2"/>
            <w:vAlign w:val="center"/>
          </w:tcPr>
          <w:p w14:paraId="659ADC54" w14:textId="64984181" w:rsidR="00937289" w:rsidRPr="00C56553" w:rsidRDefault="001B6CCC" w:rsidP="00260E6D">
            <w:pPr>
              <w:widowControl w:val="0"/>
              <w:autoSpaceDE w:val="0"/>
              <w:autoSpaceDN w:val="0"/>
              <w:spacing w:after="0"/>
              <w:textAlignment w:val="baseline"/>
              <w:rPr>
                <w:rFonts w:eastAsia="Malgun Gothic"/>
                <w:sz w:val="22"/>
                <w:szCs w:val="22"/>
                <w:lang w:eastAsia="ko-KR"/>
              </w:rPr>
            </w:pPr>
            <w:r w:rsidRPr="00C56553">
              <w:rPr>
                <w:rFonts w:eastAsia="Gulim"/>
                <w:b/>
                <w:sz w:val="22"/>
                <w:szCs w:val="22"/>
                <w:lang w:eastAsia="ko-KR"/>
              </w:rPr>
              <w:t xml:space="preserve">Constraint </w:t>
            </w:r>
            <w:r w:rsidR="00937289" w:rsidRPr="00C56553">
              <w:rPr>
                <w:rFonts w:eastAsia="Gulim"/>
                <w:b/>
                <w:sz w:val="22"/>
                <w:szCs w:val="22"/>
                <w:lang w:eastAsia="ko-KR"/>
              </w:rPr>
              <w:t>ID</w:t>
            </w:r>
          </w:p>
        </w:tc>
        <w:tc>
          <w:tcPr>
            <w:tcW w:w="5103" w:type="dxa"/>
            <w:shd w:val="clear" w:color="auto" w:fill="F2F2F2" w:themeFill="background1" w:themeFillShade="F2"/>
            <w:vAlign w:val="center"/>
          </w:tcPr>
          <w:p w14:paraId="01036E0B" w14:textId="77777777" w:rsidR="00937289" w:rsidRPr="00C56553" w:rsidRDefault="00937289" w:rsidP="00260E6D">
            <w:pPr>
              <w:widowControl w:val="0"/>
              <w:autoSpaceDE w:val="0"/>
              <w:autoSpaceDN w:val="0"/>
              <w:spacing w:after="0"/>
              <w:textAlignment w:val="baseline"/>
              <w:rPr>
                <w:rFonts w:eastAsia="Malgun Gothic"/>
                <w:sz w:val="22"/>
                <w:szCs w:val="22"/>
                <w:lang w:eastAsia="ko-KR"/>
              </w:rPr>
            </w:pPr>
            <w:r w:rsidRPr="00C56553">
              <w:rPr>
                <w:rFonts w:eastAsia="Gulim"/>
                <w:b/>
                <w:sz w:val="22"/>
                <w:szCs w:val="22"/>
                <w:lang w:eastAsia="ko-KR"/>
              </w:rPr>
              <w:t xml:space="preserve"> Constraint</w:t>
            </w:r>
          </w:p>
        </w:tc>
      </w:tr>
      <w:tr w:rsidR="00587622" w:rsidRPr="00890A67" w14:paraId="290FF419" w14:textId="77777777" w:rsidTr="00181275">
        <w:trPr>
          <w:trHeight w:val="339"/>
        </w:trPr>
        <w:tc>
          <w:tcPr>
            <w:tcW w:w="0" w:type="auto"/>
            <w:vMerge/>
            <w:shd w:val="clear" w:color="auto" w:fill="F2F2F2" w:themeFill="background1" w:themeFillShade="F2"/>
            <w:vAlign w:val="center"/>
          </w:tcPr>
          <w:p w14:paraId="7475DD85" w14:textId="77777777" w:rsidR="00587622" w:rsidRPr="00C56553" w:rsidRDefault="00587622" w:rsidP="00D05E54">
            <w:pPr>
              <w:spacing w:after="0"/>
              <w:rPr>
                <w:rFonts w:eastAsia="Gulim"/>
                <w:sz w:val="22"/>
                <w:szCs w:val="22"/>
                <w:lang w:eastAsia="ko-KR"/>
              </w:rPr>
            </w:pPr>
          </w:p>
        </w:tc>
        <w:tc>
          <w:tcPr>
            <w:tcW w:w="8501" w:type="dxa"/>
            <w:gridSpan w:val="2"/>
            <w:vAlign w:val="center"/>
          </w:tcPr>
          <w:p w14:paraId="2D1F691B" w14:textId="2FC5832C" w:rsidR="00587622" w:rsidRPr="00C56553" w:rsidRDefault="00587622" w:rsidP="00D05E54">
            <w:pPr>
              <w:widowControl w:val="0"/>
              <w:autoSpaceDE w:val="0"/>
              <w:autoSpaceDN w:val="0"/>
              <w:spacing w:after="0"/>
              <w:textAlignment w:val="baseline"/>
              <w:rPr>
                <w:rFonts w:eastAsia="Malgun Gothic"/>
                <w:sz w:val="22"/>
                <w:szCs w:val="22"/>
                <w:lang w:eastAsia="ko-KR"/>
              </w:rPr>
            </w:pPr>
            <w:r>
              <w:rPr>
                <w:rFonts w:eastAsia="Malgun Gothic"/>
                <w:sz w:val="22"/>
                <w:szCs w:val="22"/>
                <w:lang w:eastAsia="ko-KR"/>
              </w:rPr>
              <w:t>none</w:t>
            </w:r>
          </w:p>
        </w:tc>
      </w:tr>
    </w:tbl>
    <w:p w14:paraId="3C3550F4" w14:textId="652B0C97" w:rsidR="00850D4C" w:rsidRPr="00890A67" w:rsidRDefault="00850D4C">
      <w:pPr>
        <w:spacing w:after="0"/>
        <w:rPr>
          <w:lang w:eastAsia="ko-KR"/>
        </w:rPr>
      </w:pPr>
    </w:p>
    <w:p w14:paraId="11C9864B" w14:textId="50B71021" w:rsidR="0047498D" w:rsidRPr="00C56553" w:rsidRDefault="001E4D41" w:rsidP="00280670">
      <w:pPr>
        <w:pStyle w:val="Heading3"/>
        <w:numPr>
          <w:ilvl w:val="2"/>
          <w:numId w:val="53"/>
        </w:numPr>
        <w:tabs>
          <w:tab w:val="clear" w:pos="720"/>
          <w:tab w:val="left" w:pos="540"/>
          <w:tab w:val="left" w:pos="700"/>
        </w:tabs>
        <w:suppressAutoHyphens/>
        <w:spacing w:before="60" w:after="120" w:line="-250" w:lineRule="auto"/>
        <w:jc w:val="both"/>
        <w:rPr>
          <w:rFonts w:asciiTheme="minorHAnsi" w:hAnsiTheme="minorHAnsi" w:cstheme="minorHAnsi"/>
          <w:szCs w:val="24"/>
        </w:rPr>
      </w:pPr>
      <w:bookmarkStart w:id="1108" w:name="_Toc177698588"/>
      <w:proofErr w:type="spellStart"/>
      <w:r w:rsidRPr="00C56553">
        <w:rPr>
          <w:rFonts w:asciiTheme="minorHAnsi" w:hAnsiTheme="minorHAnsi" w:cstheme="minorHAnsi"/>
          <w:szCs w:val="24"/>
        </w:rPr>
        <w:t>CellSpace</w:t>
      </w:r>
      <w:bookmarkEnd w:id="1108"/>
      <w:proofErr w:type="spellEnd"/>
    </w:p>
    <w:tbl>
      <w:tblPr>
        <w:tblStyle w:val="TableGrid"/>
        <w:tblW w:w="0" w:type="auto"/>
        <w:tblLook w:val="04A0" w:firstRow="1" w:lastRow="0" w:firstColumn="1" w:lastColumn="0" w:noHBand="0" w:noVBand="1"/>
        <w:tblPrChange w:id="1109" w:author="Taehoon KIM" w:date="2024-09-20T04:07:00Z" w16du:dateUtc="2024-09-19T19:07:00Z">
          <w:tblPr>
            <w:tblStyle w:val="TableGrid"/>
            <w:tblW w:w="0" w:type="auto"/>
            <w:tblLook w:val="04A0" w:firstRow="1" w:lastRow="0" w:firstColumn="1" w:lastColumn="0" w:noHBand="0" w:noVBand="1"/>
          </w:tblPr>
        </w:tblPrChange>
      </w:tblPr>
      <w:tblGrid>
        <w:gridCol w:w="1535"/>
        <w:gridCol w:w="3280"/>
        <w:gridCol w:w="5245"/>
        <w:gridCol w:w="10"/>
        <w:tblGridChange w:id="1110">
          <w:tblGrid>
            <w:gridCol w:w="1535"/>
            <w:gridCol w:w="3422"/>
            <w:gridCol w:w="5103"/>
            <w:gridCol w:w="10"/>
          </w:tblGrid>
        </w:tblGridChange>
      </w:tblGrid>
      <w:tr w:rsidR="00AE5002" w:rsidRPr="00890A67" w14:paraId="628140C1" w14:textId="77777777" w:rsidTr="00FD5D5C">
        <w:trPr>
          <w:trHeight w:val="317"/>
          <w:trPrChange w:id="1111" w:author="Taehoon KIM" w:date="2024-09-20T04:07:00Z" w16du:dateUtc="2024-09-19T19:07:00Z">
            <w:trPr>
              <w:trHeight w:val="317"/>
            </w:trPr>
          </w:trPrChange>
        </w:trPr>
        <w:tc>
          <w:tcPr>
            <w:tcW w:w="1535" w:type="dxa"/>
            <w:shd w:val="clear" w:color="auto" w:fill="F2F2F2" w:themeFill="background1" w:themeFillShade="F2"/>
            <w:vAlign w:val="center"/>
            <w:hideMark/>
            <w:tcPrChange w:id="1112" w:author="Taehoon KIM" w:date="2024-09-20T04:07:00Z" w16du:dateUtc="2024-09-19T19:07:00Z">
              <w:tcPr>
                <w:tcW w:w="1535" w:type="dxa"/>
                <w:shd w:val="clear" w:color="auto" w:fill="F2F2F2" w:themeFill="background1" w:themeFillShade="F2"/>
                <w:vAlign w:val="center"/>
                <w:hideMark/>
              </w:tcPr>
            </w:tcPrChange>
          </w:tcPr>
          <w:p w14:paraId="5E3E55A0" w14:textId="77777777" w:rsidR="0047498D" w:rsidRPr="00C56553" w:rsidRDefault="0047498D" w:rsidP="00B95C0E">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 xml:space="preserve">Name </w:t>
            </w:r>
          </w:p>
        </w:tc>
        <w:tc>
          <w:tcPr>
            <w:tcW w:w="8535" w:type="dxa"/>
            <w:gridSpan w:val="3"/>
            <w:shd w:val="clear" w:color="auto" w:fill="F2F2F2" w:themeFill="background1" w:themeFillShade="F2"/>
            <w:vAlign w:val="center"/>
            <w:hideMark/>
            <w:tcPrChange w:id="1113" w:author="Taehoon KIM" w:date="2024-09-20T04:07:00Z" w16du:dateUtc="2024-09-19T19:07:00Z">
              <w:tcPr>
                <w:tcW w:w="8525" w:type="dxa"/>
                <w:gridSpan w:val="3"/>
                <w:shd w:val="clear" w:color="auto" w:fill="F2F2F2" w:themeFill="background1" w:themeFillShade="F2"/>
                <w:vAlign w:val="center"/>
                <w:hideMark/>
              </w:tcPr>
            </w:tcPrChange>
          </w:tcPr>
          <w:p w14:paraId="1867D5C9" w14:textId="4C776C2F" w:rsidR="0047498D" w:rsidRPr="00C56553" w:rsidRDefault="0047498D" w:rsidP="00B95C0E">
            <w:pPr>
              <w:widowControl w:val="0"/>
              <w:wordWrap w:val="0"/>
              <w:autoSpaceDE w:val="0"/>
              <w:autoSpaceDN w:val="0"/>
              <w:spacing w:after="0"/>
              <w:jc w:val="both"/>
              <w:textAlignment w:val="baseline"/>
              <w:rPr>
                <w:rFonts w:asciiTheme="minorHAnsi" w:eastAsia="Gulim" w:hAnsiTheme="minorHAnsi" w:cstheme="minorHAnsi"/>
                <w:sz w:val="22"/>
                <w:szCs w:val="22"/>
                <w:lang w:eastAsia="ko-KR"/>
              </w:rPr>
            </w:pPr>
            <w:proofErr w:type="spellStart"/>
            <w:r w:rsidRPr="00C56553">
              <w:rPr>
                <w:rFonts w:asciiTheme="minorHAnsi" w:eastAsia="Malgun Gothic" w:hAnsiTheme="minorHAnsi" w:cstheme="minorHAnsi"/>
                <w:b/>
                <w:bCs/>
                <w:sz w:val="22"/>
                <w:szCs w:val="22"/>
                <w:lang w:eastAsia="ko-KR"/>
              </w:rPr>
              <w:t>CellSpace</w:t>
            </w:r>
            <w:proofErr w:type="spellEnd"/>
          </w:p>
        </w:tc>
      </w:tr>
      <w:tr w:rsidR="00AE5002" w:rsidRPr="00890A67" w14:paraId="605EE8F8" w14:textId="77777777" w:rsidTr="00FD5D5C">
        <w:trPr>
          <w:trHeight w:val="278"/>
          <w:trPrChange w:id="1114" w:author="Taehoon KIM" w:date="2024-09-20T04:07:00Z" w16du:dateUtc="2024-09-19T19:07:00Z">
            <w:trPr>
              <w:trHeight w:val="278"/>
            </w:trPr>
          </w:trPrChange>
        </w:trPr>
        <w:tc>
          <w:tcPr>
            <w:tcW w:w="1535" w:type="dxa"/>
            <w:shd w:val="clear" w:color="auto" w:fill="F2F2F2" w:themeFill="background1" w:themeFillShade="F2"/>
            <w:vAlign w:val="center"/>
            <w:hideMark/>
            <w:tcPrChange w:id="1115" w:author="Taehoon KIM" w:date="2024-09-20T04:07:00Z" w16du:dateUtc="2024-09-19T19:07:00Z">
              <w:tcPr>
                <w:tcW w:w="1535" w:type="dxa"/>
                <w:shd w:val="clear" w:color="auto" w:fill="F2F2F2" w:themeFill="background1" w:themeFillShade="F2"/>
                <w:vAlign w:val="center"/>
                <w:hideMark/>
              </w:tcPr>
            </w:tcPrChange>
          </w:tcPr>
          <w:p w14:paraId="139E29EC" w14:textId="77777777" w:rsidR="0047498D" w:rsidRPr="00C56553" w:rsidRDefault="0047498D" w:rsidP="00B95C0E">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Definition</w:t>
            </w:r>
          </w:p>
        </w:tc>
        <w:tc>
          <w:tcPr>
            <w:tcW w:w="8535" w:type="dxa"/>
            <w:gridSpan w:val="3"/>
            <w:vAlign w:val="center"/>
            <w:hideMark/>
            <w:tcPrChange w:id="1116" w:author="Taehoon KIM" w:date="2024-09-20T04:07:00Z" w16du:dateUtc="2024-09-19T19:07:00Z">
              <w:tcPr>
                <w:tcW w:w="8525" w:type="dxa"/>
                <w:gridSpan w:val="3"/>
                <w:vAlign w:val="center"/>
                <w:hideMark/>
              </w:tcPr>
            </w:tcPrChange>
          </w:tcPr>
          <w:p w14:paraId="35BAF53D" w14:textId="4AF2E922" w:rsidR="0047498D" w:rsidRPr="00C56553" w:rsidRDefault="0047498D" w:rsidP="00B95C0E">
            <w:pPr>
              <w:widowControl w:val="0"/>
              <w:wordWrap w:val="0"/>
              <w:autoSpaceDE w:val="0"/>
              <w:autoSpaceDN w:val="0"/>
              <w:spacing w:after="0"/>
              <w:jc w:val="both"/>
              <w:textAlignment w:val="baseline"/>
              <w:rPr>
                <w:rFonts w:eastAsia="Gulim"/>
                <w:sz w:val="22"/>
                <w:szCs w:val="22"/>
                <w:lang w:eastAsia="ko-KR"/>
              </w:rPr>
            </w:pPr>
            <w:del w:id="1117" w:author="Taehoon KIM" w:date="2024-09-20T03:05:00Z" w16du:dateUtc="2024-09-19T18:05:00Z">
              <w:r w:rsidRPr="00C56553" w:rsidDel="00C0406A">
                <w:rPr>
                  <w:rFonts w:eastAsia="Malgun Gothic"/>
                  <w:sz w:val="22"/>
                  <w:szCs w:val="22"/>
                  <w:lang w:eastAsia="ko-KR"/>
                </w:rPr>
                <w:delText xml:space="preserve">the </w:delText>
              </w:r>
            </w:del>
            <w:bookmarkStart w:id="1118" w:name="_Hlk177693931"/>
            <w:bookmarkStart w:id="1119" w:name="OLE_LINK98"/>
            <w:ins w:id="1120" w:author="Taehoon KIM" w:date="2024-09-20T03:05:00Z" w16du:dateUtc="2024-09-19T18:05:00Z">
              <w:r w:rsidR="00C0406A">
                <w:rPr>
                  <w:rFonts w:eastAsia="Malgun Gothic"/>
                  <w:sz w:val="22"/>
                  <w:szCs w:val="22"/>
                  <w:lang w:eastAsia="ko-KR"/>
                </w:rPr>
                <w:t>T</w:t>
              </w:r>
              <w:r w:rsidR="00C0406A" w:rsidRPr="00C56553">
                <w:rPr>
                  <w:rFonts w:eastAsia="Malgun Gothic"/>
                  <w:sz w:val="22"/>
                  <w:szCs w:val="22"/>
                  <w:lang w:eastAsia="ko-KR"/>
                </w:rPr>
                <w:t xml:space="preserve">he </w:t>
              </w:r>
            </w:ins>
            <w:r w:rsidRPr="00C56553">
              <w:rPr>
                <w:rFonts w:eastAsia="Malgun Gothic"/>
                <w:sz w:val="22"/>
                <w:szCs w:val="22"/>
                <w:lang w:eastAsia="ko-KR"/>
              </w:rPr>
              <w:t>basic unit of indoor space, such as room and corridor, the union of which makes the entire indoor space</w:t>
            </w:r>
            <w:bookmarkEnd w:id="1118"/>
            <w:bookmarkEnd w:id="1119"/>
            <w:r w:rsidRPr="00C56553">
              <w:rPr>
                <w:rFonts w:eastAsia="Malgun Gothic"/>
                <w:sz w:val="22"/>
                <w:szCs w:val="22"/>
                <w:lang w:eastAsia="ko-KR"/>
              </w:rPr>
              <w:t xml:space="preserve">. </w:t>
            </w:r>
          </w:p>
        </w:tc>
      </w:tr>
      <w:tr w:rsidR="00AE5002" w:rsidRPr="00890A67" w14:paraId="529C1AFC" w14:textId="77777777" w:rsidTr="00FD5D5C">
        <w:trPr>
          <w:trHeight w:val="328"/>
          <w:trPrChange w:id="1121" w:author="Taehoon KIM" w:date="2024-09-20T04:07:00Z" w16du:dateUtc="2024-09-19T19:07:00Z">
            <w:trPr>
              <w:trHeight w:val="328"/>
            </w:trPr>
          </w:trPrChange>
        </w:trPr>
        <w:tc>
          <w:tcPr>
            <w:tcW w:w="1535" w:type="dxa"/>
            <w:shd w:val="clear" w:color="auto" w:fill="F2F2F2" w:themeFill="background1" w:themeFillShade="F2"/>
            <w:vAlign w:val="center"/>
            <w:hideMark/>
            <w:tcPrChange w:id="1122" w:author="Taehoon KIM" w:date="2024-09-20T04:07:00Z" w16du:dateUtc="2024-09-19T19:07:00Z">
              <w:tcPr>
                <w:tcW w:w="1535" w:type="dxa"/>
                <w:shd w:val="clear" w:color="auto" w:fill="F2F2F2" w:themeFill="background1" w:themeFillShade="F2"/>
                <w:vAlign w:val="center"/>
                <w:hideMark/>
              </w:tcPr>
            </w:tcPrChange>
          </w:tcPr>
          <w:p w14:paraId="341C5AB2" w14:textId="4D3A8150" w:rsidR="0047498D" w:rsidRPr="00C56553" w:rsidRDefault="0047498D" w:rsidP="00B95C0E">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Super</w:t>
            </w:r>
            <w:r w:rsidR="00D1121F" w:rsidRPr="00C56553">
              <w:rPr>
                <w:rFonts w:eastAsia="Malgun Gothic"/>
                <w:b/>
                <w:bCs/>
                <w:sz w:val="22"/>
                <w:szCs w:val="22"/>
                <w:lang w:eastAsia="ko-KR"/>
              </w:rPr>
              <w:t xml:space="preserve"> </w:t>
            </w:r>
            <w:r w:rsidRPr="00C56553">
              <w:rPr>
                <w:rFonts w:eastAsia="Malgun Gothic"/>
                <w:b/>
                <w:bCs/>
                <w:sz w:val="22"/>
                <w:szCs w:val="22"/>
                <w:lang w:eastAsia="ko-KR"/>
              </w:rPr>
              <w:t>classes</w:t>
            </w:r>
          </w:p>
        </w:tc>
        <w:tc>
          <w:tcPr>
            <w:tcW w:w="8535" w:type="dxa"/>
            <w:gridSpan w:val="3"/>
            <w:vAlign w:val="center"/>
            <w:hideMark/>
            <w:tcPrChange w:id="1123" w:author="Taehoon KIM" w:date="2024-09-20T04:07:00Z" w16du:dateUtc="2024-09-19T19:07:00Z">
              <w:tcPr>
                <w:tcW w:w="8525" w:type="dxa"/>
                <w:gridSpan w:val="3"/>
                <w:vAlign w:val="center"/>
                <w:hideMark/>
              </w:tcPr>
            </w:tcPrChange>
          </w:tcPr>
          <w:p w14:paraId="3ED02805" w14:textId="2186CD77" w:rsidR="0047498D" w:rsidRPr="00C56553" w:rsidRDefault="0047498D" w:rsidP="00B95C0E">
            <w:pPr>
              <w:widowControl w:val="0"/>
              <w:wordWrap w:val="0"/>
              <w:autoSpaceDE w:val="0"/>
              <w:autoSpaceDN w:val="0"/>
              <w:spacing w:after="0"/>
              <w:jc w:val="both"/>
              <w:textAlignment w:val="baseline"/>
              <w:rPr>
                <w:rFonts w:asciiTheme="minorHAnsi" w:eastAsia="Gulim" w:hAnsiTheme="minorHAnsi" w:cstheme="minorHAnsi"/>
                <w:sz w:val="22"/>
                <w:szCs w:val="22"/>
                <w:lang w:eastAsia="ko-KR"/>
              </w:rPr>
            </w:pPr>
            <w:r w:rsidRPr="00C56553">
              <w:rPr>
                <w:rFonts w:asciiTheme="minorHAnsi" w:eastAsia="Malgun Gothic" w:hAnsiTheme="minorHAnsi" w:cstheme="minorHAnsi"/>
                <w:sz w:val="22"/>
                <w:szCs w:val="22"/>
                <w:lang w:eastAsia="ko-KR"/>
              </w:rPr>
              <w:t xml:space="preserve">GML </w:t>
            </w:r>
            <w:proofErr w:type="spellStart"/>
            <w:r w:rsidRPr="00C56553">
              <w:rPr>
                <w:rFonts w:asciiTheme="minorHAnsi" w:eastAsia="Malgun Gothic" w:hAnsiTheme="minorHAnsi" w:cstheme="minorHAnsi"/>
                <w:sz w:val="22"/>
                <w:szCs w:val="22"/>
                <w:lang w:eastAsia="ko-KR"/>
              </w:rPr>
              <w:t>AbstractFeature</w:t>
            </w:r>
            <w:proofErr w:type="spellEnd"/>
          </w:p>
        </w:tc>
      </w:tr>
      <w:tr w:rsidR="00AE5002" w:rsidRPr="00890A67" w14:paraId="5E6B8103" w14:textId="77777777" w:rsidTr="00FD5D5C">
        <w:trPr>
          <w:trHeight w:val="277"/>
          <w:trPrChange w:id="1124" w:author="Taehoon KIM" w:date="2024-09-20T04:07:00Z" w16du:dateUtc="2024-09-19T19:07:00Z">
            <w:trPr>
              <w:trHeight w:val="277"/>
            </w:trPr>
          </w:trPrChange>
        </w:trPr>
        <w:tc>
          <w:tcPr>
            <w:tcW w:w="1535" w:type="dxa"/>
            <w:vMerge w:val="restart"/>
            <w:shd w:val="clear" w:color="auto" w:fill="F2F2F2" w:themeFill="background1" w:themeFillShade="F2"/>
            <w:vAlign w:val="center"/>
            <w:hideMark/>
            <w:tcPrChange w:id="1125" w:author="Taehoon KIM" w:date="2024-09-20T04:07:00Z" w16du:dateUtc="2024-09-19T19:07:00Z">
              <w:tcPr>
                <w:tcW w:w="1535" w:type="dxa"/>
                <w:vMerge w:val="restart"/>
                <w:shd w:val="clear" w:color="auto" w:fill="F2F2F2" w:themeFill="background1" w:themeFillShade="F2"/>
                <w:vAlign w:val="center"/>
                <w:hideMark/>
              </w:tcPr>
            </w:tcPrChange>
          </w:tcPr>
          <w:p w14:paraId="49C42736" w14:textId="77777777" w:rsidR="0047498D" w:rsidRPr="00C56553" w:rsidRDefault="0047498D" w:rsidP="00B95C0E">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Association</w:t>
            </w:r>
          </w:p>
        </w:tc>
        <w:tc>
          <w:tcPr>
            <w:tcW w:w="3280" w:type="dxa"/>
            <w:shd w:val="clear" w:color="auto" w:fill="F2F2F2" w:themeFill="background1" w:themeFillShade="F2"/>
            <w:vAlign w:val="center"/>
            <w:hideMark/>
            <w:tcPrChange w:id="1126" w:author="Taehoon KIM" w:date="2024-09-20T04:07:00Z" w16du:dateUtc="2024-09-19T19:07:00Z">
              <w:tcPr>
                <w:tcW w:w="3422" w:type="dxa"/>
                <w:shd w:val="clear" w:color="auto" w:fill="F2F2F2" w:themeFill="background1" w:themeFillShade="F2"/>
                <w:vAlign w:val="center"/>
                <w:hideMark/>
              </w:tcPr>
            </w:tcPrChange>
          </w:tcPr>
          <w:p w14:paraId="05213184" w14:textId="77777777" w:rsidR="0047498D" w:rsidRPr="00C56553" w:rsidRDefault="0047498D" w:rsidP="00B95C0E">
            <w:pPr>
              <w:widowControl w:val="0"/>
              <w:autoSpaceDE w:val="0"/>
              <w:autoSpaceDN w:val="0"/>
              <w:spacing w:after="0"/>
              <w:textAlignment w:val="baseline"/>
              <w:rPr>
                <w:rFonts w:eastAsia="Gulim"/>
                <w:sz w:val="22"/>
                <w:szCs w:val="22"/>
                <w:lang w:eastAsia="ko-KR"/>
              </w:rPr>
            </w:pPr>
            <w:r w:rsidRPr="00C56553">
              <w:rPr>
                <w:rFonts w:eastAsia="Malgun Gothic"/>
                <w:b/>
                <w:bCs/>
                <w:sz w:val="22"/>
                <w:szCs w:val="22"/>
                <w:lang w:eastAsia="ko-KR"/>
              </w:rPr>
              <w:t>Role name</w:t>
            </w:r>
          </w:p>
        </w:tc>
        <w:tc>
          <w:tcPr>
            <w:tcW w:w="5255" w:type="dxa"/>
            <w:gridSpan w:val="2"/>
            <w:shd w:val="clear" w:color="auto" w:fill="F2F2F2" w:themeFill="background1" w:themeFillShade="F2"/>
            <w:vAlign w:val="center"/>
            <w:hideMark/>
            <w:tcPrChange w:id="1127" w:author="Taehoon KIM" w:date="2024-09-20T04:07:00Z" w16du:dateUtc="2024-09-19T19:07:00Z">
              <w:tcPr>
                <w:tcW w:w="5103" w:type="dxa"/>
                <w:gridSpan w:val="2"/>
                <w:shd w:val="clear" w:color="auto" w:fill="F2F2F2" w:themeFill="background1" w:themeFillShade="F2"/>
                <w:vAlign w:val="center"/>
                <w:hideMark/>
              </w:tcPr>
            </w:tcPrChange>
          </w:tcPr>
          <w:p w14:paraId="657541D5" w14:textId="77777777" w:rsidR="0047498D" w:rsidRPr="00C56553" w:rsidRDefault="0047498D" w:rsidP="00B95C0E">
            <w:pPr>
              <w:widowControl w:val="0"/>
              <w:autoSpaceDE w:val="0"/>
              <w:autoSpaceDN w:val="0"/>
              <w:spacing w:after="0"/>
              <w:textAlignment w:val="baseline"/>
              <w:rPr>
                <w:rFonts w:eastAsia="Gulim"/>
                <w:sz w:val="22"/>
                <w:szCs w:val="22"/>
                <w:lang w:eastAsia="ko-KR"/>
              </w:rPr>
            </w:pPr>
            <w:r w:rsidRPr="00C56553">
              <w:rPr>
                <w:rFonts w:eastAsia="Malgun Gothic"/>
                <w:b/>
                <w:bCs/>
                <w:sz w:val="22"/>
                <w:szCs w:val="22"/>
                <w:lang w:eastAsia="ko-KR"/>
              </w:rPr>
              <w:t>Type and Cardinality</w:t>
            </w:r>
          </w:p>
        </w:tc>
      </w:tr>
      <w:tr w:rsidR="00AE5002" w:rsidRPr="00890A67" w14:paraId="7BA858F4" w14:textId="77777777" w:rsidTr="00FD5D5C">
        <w:trPr>
          <w:trHeight w:val="267"/>
          <w:trPrChange w:id="1128" w:author="Taehoon KIM" w:date="2024-09-20T04:07:00Z" w16du:dateUtc="2024-09-19T19:07:00Z">
            <w:trPr>
              <w:trHeight w:val="267"/>
            </w:trPr>
          </w:trPrChange>
        </w:trPr>
        <w:tc>
          <w:tcPr>
            <w:tcW w:w="0" w:type="auto"/>
            <w:vMerge/>
            <w:shd w:val="clear" w:color="auto" w:fill="F2F2F2" w:themeFill="background1" w:themeFillShade="F2"/>
            <w:vAlign w:val="center"/>
            <w:hideMark/>
            <w:tcPrChange w:id="1129" w:author="Taehoon KIM" w:date="2024-09-20T04:07:00Z" w16du:dateUtc="2024-09-19T19:07:00Z">
              <w:tcPr>
                <w:tcW w:w="0" w:type="auto"/>
                <w:vMerge/>
                <w:shd w:val="clear" w:color="auto" w:fill="F2F2F2" w:themeFill="background1" w:themeFillShade="F2"/>
                <w:vAlign w:val="center"/>
                <w:hideMark/>
              </w:tcPr>
            </w:tcPrChange>
          </w:tcPr>
          <w:p w14:paraId="59246D8B" w14:textId="77777777" w:rsidR="0047498D" w:rsidRPr="00C56553" w:rsidRDefault="0047498D" w:rsidP="00B95C0E">
            <w:pPr>
              <w:spacing w:after="0"/>
              <w:rPr>
                <w:rFonts w:eastAsia="Gulim"/>
                <w:sz w:val="22"/>
                <w:szCs w:val="22"/>
                <w:lang w:eastAsia="ko-KR"/>
              </w:rPr>
            </w:pPr>
          </w:p>
        </w:tc>
        <w:tc>
          <w:tcPr>
            <w:tcW w:w="3280" w:type="dxa"/>
            <w:vAlign w:val="center"/>
            <w:hideMark/>
            <w:tcPrChange w:id="1130" w:author="Taehoon KIM" w:date="2024-09-20T04:07:00Z" w16du:dateUtc="2024-09-19T19:07:00Z">
              <w:tcPr>
                <w:tcW w:w="3422" w:type="dxa"/>
                <w:vAlign w:val="center"/>
                <w:hideMark/>
              </w:tcPr>
            </w:tcPrChange>
          </w:tcPr>
          <w:p w14:paraId="658B5EF0" w14:textId="6A3DAD87" w:rsidR="0047498D" w:rsidRPr="00C56553" w:rsidRDefault="00B95C0E" w:rsidP="00B95C0E">
            <w:pPr>
              <w:widowControl w:val="0"/>
              <w:autoSpaceDE w:val="0"/>
              <w:autoSpaceDN w:val="0"/>
              <w:spacing w:after="0"/>
              <w:textAlignment w:val="baseline"/>
              <w:rPr>
                <w:rFonts w:asciiTheme="minorHAnsi" w:eastAsia="Gulim" w:hAnsiTheme="minorHAnsi" w:cstheme="minorHAnsi"/>
                <w:sz w:val="22"/>
                <w:szCs w:val="22"/>
                <w:lang w:eastAsia="ko-KR"/>
              </w:rPr>
            </w:pPr>
            <w:proofErr w:type="spellStart"/>
            <w:r w:rsidRPr="00C56553">
              <w:rPr>
                <w:rFonts w:asciiTheme="minorHAnsi" w:eastAsia="Malgun Gothic" w:hAnsiTheme="minorHAnsi" w:cstheme="minorHAnsi"/>
                <w:sz w:val="22"/>
                <w:szCs w:val="22"/>
                <w:lang w:eastAsia="ko-KR"/>
              </w:rPr>
              <w:t>boundedBy</w:t>
            </w:r>
            <w:proofErr w:type="spellEnd"/>
            <w:r w:rsidRPr="00C56553">
              <w:rPr>
                <w:rFonts w:asciiTheme="minorHAnsi" w:eastAsia="Malgun Gothic" w:hAnsiTheme="minorHAnsi" w:cstheme="minorHAnsi"/>
                <w:sz w:val="22"/>
                <w:szCs w:val="22"/>
                <w:lang w:eastAsia="ko-KR"/>
              </w:rPr>
              <w:t xml:space="preserve"> </w:t>
            </w:r>
          </w:p>
        </w:tc>
        <w:tc>
          <w:tcPr>
            <w:tcW w:w="5255" w:type="dxa"/>
            <w:gridSpan w:val="2"/>
            <w:vAlign w:val="center"/>
            <w:hideMark/>
            <w:tcPrChange w:id="1131" w:author="Taehoon KIM" w:date="2024-09-20T04:07:00Z" w16du:dateUtc="2024-09-19T19:07:00Z">
              <w:tcPr>
                <w:tcW w:w="5103" w:type="dxa"/>
                <w:gridSpan w:val="2"/>
                <w:vAlign w:val="center"/>
                <w:hideMark/>
              </w:tcPr>
            </w:tcPrChange>
          </w:tcPr>
          <w:p w14:paraId="2EC5F72E" w14:textId="617FEA0A" w:rsidR="0047498D" w:rsidRPr="00C56553" w:rsidRDefault="00B95C0E" w:rsidP="00B95C0E">
            <w:pPr>
              <w:widowControl w:val="0"/>
              <w:autoSpaceDE w:val="0"/>
              <w:autoSpaceDN w:val="0"/>
              <w:spacing w:after="0"/>
              <w:textAlignment w:val="baseline"/>
              <w:rPr>
                <w:rFonts w:eastAsia="Gulim"/>
                <w:sz w:val="22"/>
                <w:szCs w:val="22"/>
                <w:lang w:eastAsia="ko-KR"/>
              </w:rPr>
            </w:pPr>
            <w:proofErr w:type="spellStart"/>
            <w:r w:rsidRPr="00C56553">
              <w:rPr>
                <w:rFonts w:asciiTheme="minorHAnsi" w:eastAsia="Gulim" w:hAnsiTheme="minorHAnsi" w:cstheme="minorHAnsi"/>
                <w:sz w:val="22"/>
                <w:szCs w:val="22"/>
                <w:lang w:eastAsia="ko-KR"/>
              </w:rPr>
              <w:t>CellBoundary</w:t>
            </w:r>
            <w:proofErr w:type="spellEnd"/>
            <w:r w:rsidRPr="00C56553">
              <w:rPr>
                <w:rFonts w:eastAsia="Malgun Gothic"/>
                <w:sz w:val="22"/>
                <w:szCs w:val="22"/>
                <w:lang w:eastAsia="ko-KR"/>
              </w:rPr>
              <w:t xml:space="preserve"> </w:t>
            </w:r>
            <w:r w:rsidR="0047498D" w:rsidRPr="00C56553">
              <w:rPr>
                <w:rFonts w:eastAsia="Malgun Gothic"/>
                <w:sz w:val="22"/>
                <w:szCs w:val="22"/>
                <w:lang w:eastAsia="ko-KR"/>
              </w:rPr>
              <w:t>[</w:t>
            </w:r>
            <w:proofErr w:type="gramStart"/>
            <w:r w:rsidR="0047498D" w:rsidRPr="00C56553">
              <w:rPr>
                <w:rFonts w:eastAsia="Malgun Gothic"/>
                <w:sz w:val="22"/>
                <w:szCs w:val="22"/>
                <w:lang w:eastAsia="ko-KR"/>
              </w:rPr>
              <w:t>0..</w:t>
            </w:r>
            <w:proofErr w:type="gramEnd"/>
            <w:r w:rsidRPr="00C56553">
              <w:rPr>
                <w:rFonts w:eastAsia="Malgun Gothic"/>
                <w:sz w:val="22"/>
                <w:szCs w:val="22"/>
                <w:lang w:eastAsia="ko-KR"/>
              </w:rPr>
              <w:t>*</w:t>
            </w:r>
            <w:r w:rsidR="0047498D" w:rsidRPr="00C56553">
              <w:rPr>
                <w:rFonts w:eastAsia="Malgun Gothic"/>
                <w:sz w:val="22"/>
                <w:szCs w:val="22"/>
                <w:lang w:eastAsia="ko-KR"/>
              </w:rPr>
              <w:t>]</w:t>
            </w:r>
          </w:p>
        </w:tc>
      </w:tr>
      <w:tr w:rsidR="00AE5002" w:rsidRPr="00890A67" w14:paraId="38DFBA30" w14:textId="77777777" w:rsidTr="00FD5D5C">
        <w:trPr>
          <w:trHeight w:val="271"/>
          <w:trPrChange w:id="1132" w:author="Taehoon KIM" w:date="2024-09-20T04:07:00Z" w16du:dateUtc="2024-09-19T19:07:00Z">
            <w:trPr>
              <w:trHeight w:val="271"/>
            </w:trPr>
          </w:trPrChange>
        </w:trPr>
        <w:tc>
          <w:tcPr>
            <w:tcW w:w="0" w:type="auto"/>
            <w:vMerge/>
            <w:shd w:val="clear" w:color="auto" w:fill="F2F2F2" w:themeFill="background1" w:themeFillShade="F2"/>
            <w:vAlign w:val="center"/>
            <w:hideMark/>
            <w:tcPrChange w:id="1133" w:author="Taehoon KIM" w:date="2024-09-20T04:07:00Z" w16du:dateUtc="2024-09-19T19:07:00Z">
              <w:tcPr>
                <w:tcW w:w="0" w:type="auto"/>
                <w:vMerge/>
                <w:shd w:val="clear" w:color="auto" w:fill="F2F2F2" w:themeFill="background1" w:themeFillShade="F2"/>
                <w:vAlign w:val="center"/>
                <w:hideMark/>
              </w:tcPr>
            </w:tcPrChange>
          </w:tcPr>
          <w:p w14:paraId="04698028" w14:textId="77777777" w:rsidR="0047498D" w:rsidRPr="00C56553" w:rsidRDefault="0047498D" w:rsidP="00B95C0E">
            <w:pPr>
              <w:spacing w:after="0"/>
              <w:rPr>
                <w:rFonts w:eastAsia="Gulim"/>
                <w:sz w:val="22"/>
                <w:szCs w:val="22"/>
                <w:lang w:eastAsia="ko-KR"/>
              </w:rPr>
            </w:pPr>
          </w:p>
        </w:tc>
        <w:tc>
          <w:tcPr>
            <w:tcW w:w="3280" w:type="dxa"/>
            <w:vAlign w:val="center"/>
            <w:hideMark/>
            <w:tcPrChange w:id="1134" w:author="Taehoon KIM" w:date="2024-09-20T04:07:00Z" w16du:dateUtc="2024-09-19T19:07:00Z">
              <w:tcPr>
                <w:tcW w:w="3422" w:type="dxa"/>
                <w:vAlign w:val="center"/>
                <w:hideMark/>
              </w:tcPr>
            </w:tcPrChange>
          </w:tcPr>
          <w:p w14:paraId="5E662737" w14:textId="333FB636" w:rsidR="0047498D" w:rsidRPr="00C56553" w:rsidRDefault="00B95C0E" w:rsidP="00B95C0E">
            <w:pPr>
              <w:widowControl w:val="0"/>
              <w:autoSpaceDE w:val="0"/>
              <w:autoSpaceDN w:val="0"/>
              <w:spacing w:after="0"/>
              <w:textAlignment w:val="baseline"/>
              <w:rPr>
                <w:rFonts w:asciiTheme="minorHAnsi" w:eastAsia="Gulim" w:hAnsiTheme="minorHAnsi" w:cstheme="minorHAnsi"/>
                <w:sz w:val="22"/>
                <w:szCs w:val="22"/>
                <w:lang w:eastAsia="ko-KR"/>
              </w:rPr>
            </w:pPr>
            <w:r w:rsidRPr="00C56553">
              <w:rPr>
                <w:rFonts w:asciiTheme="minorHAnsi" w:eastAsia="Malgun Gothic" w:hAnsiTheme="minorHAnsi" w:cstheme="minorHAnsi"/>
                <w:sz w:val="22"/>
                <w:szCs w:val="22"/>
                <w:lang w:eastAsia="ko-KR"/>
              </w:rPr>
              <w:t xml:space="preserve">duality </w:t>
            </w:r>
          </w:p>
        </w:tc>
        <w:tc>
          <w:tcPr>
            <w:tcW w:w="5255" w:type="dxa"/>
            <w:gridSpan w:val="2"/>
            <w:vAlign w:val="center"/>
            <w:hideMark/>
            <w:tcPrChange w:id="1135" w:author="Taehoon KIM" w:date="2024-09-20T04:07:00Z" w16du:dateUtc="2024-09-19T19:07:00Z">
              <w:tcPr>
                <w:tcW w:w="5103" w:type="dxa"/>
                <w:gridSpan w:val="2"/>
                <w:vAlign w:val="center"/>
                <w:hideMark/>
              </w:tcPr>
            </w:tcPrChange>
          </w:tcPr>
          <w:p w14:paraId="0FFB5B06" w14:textId="5B4A53BF" w:rsidR="0047498D" w:rsidRPr="00C56553" w:rsidRDefault="00B95C0E" w:rsidP="00B95C0E">
            <w:pPr>
              <w:widowControl w:val="0"/>
              <w:autoSpaceDE w:val="0"/>
              <w:autoSpaceDN w:val="0"/>
              <w:spacing w:after="0"/>
              <w:textAlignment w:val="baseline"/>
              <w:rPr>
                <w:rFonts w:eastAsia="Gulim"/>
                <w:sz w:val="22"/>
                <w:szCs w:val="22"/>
                <w:lang w:eastAsia="ko-KR"/>
              </w:rPr>
            </w:pPr>
            <w:r w:rsidRPr="00C56553">
              <w:rPr>
                <w:rFonts w:asciiTheme="minorHAnsi" w:eastAsia="Gulim" w:hAnsiTheme="minorHAnsi" w:cstheme="minorHAnsi"/>
                <w:sz w:val="22"/>
                <w:szCs w:val="22"/>
                <w:lang w:eastAsia="ko-KR"/>
              </w:rPr>
              <w:t>Node</w:t>
            </w:r>
            <w:r w:rsidRPr="00C56553">
              <w:rPr>
                <w:rFonts w:eastAsia="Malgun Gothic"/>
                <w:sz w:val="22"/>
                <w:szCs w:val="22"/>
                <w:lang w:eastAsia="ko-KR"/>
              </w:rPr>
              <w:t xml:space="preserve"> </w:t>
            </w:r>
            <w:r w:rsidR="0047498D" w:rsidRPr="00C56553">
              <w:rPr>
                <w:rFonts w:eastAsia="Malgun Gothic"/>
                <w:sz w:val="22"/>
                <w:szCs w:val="22"/>
                <w:lang w:eastAsia="ko-KR"/>
              </w:rPr>
              <w:t>[</w:t>
            </w:r>
            <w:proofErr w:type="gramStart"/>
            <w:r w:rsidR="0047498D" w:rsidRPr="00C56553">
              <w:rPr>
                <w:rFonts w:eastAsia="Malgun Gothic"/>
                <w:sz w:val="22"/>
                <w:szCs w:val="22"/>
                <w:lang w:eastAsia="ko-KR"/>
              </w:rPr>
              <w:t>0..</w:t>
            </w:r>
            <w:proofErr w:type="gramEnd"/>
            <w:r w:rsidRPr="00C56553">
              <w:rPr>
                <w:rFonts w:eastAsia="Malgun Gothic"/>
                <w:sz w:val="22"/>
                <w:szCs w:val="22"/>
                <w:lang w:eastAsia="ko-KR"/>
              </w:rPr>
              <w:t>1</w:t>
            </w:r>
            <w:r w:rsidR="0047498D" w:rsidRPr="00C56553">
              <w:rPr>
                <w:rFonts w:eastAsia="Malgun Gothic"/>
                <w:sz w:val="22"/>
                <w:szCs w:val="22"/>
                <w:lang w:eastAsia="ko-KR"/>
              </w:rPr>
              <w:t>]</w:t>
            </w:r>
          </w:p>
        </w:tc>
      </w:tr>
      <w:tr w:rsidR="00AE5002" w:rsidRPr="00890A67" w14:paraId="09CDF59E" w14:textId="77777777" w:rsidTr="00FD5D5C">
        <w:trPr>
          <w:trHeight w:val="133"/>
          <w:trPrChange w:id="1136" w:author="Taehoon KIM" w:date="2024-09-20T04:07:00Z" w16du:dateUtc="2024-09-19T19:07:00Z">
            <w:trPr>
              <w:trHeight w:val="133"/>
            </w:trPr>
          </w:trPrChange>
        </w:trPr>
        <w:tc>
          <w:tcPr>
            <w:tcW w:w="1535" w:type="dxa"/>
            <w:vMerge w:val="restart"/>
            <w:shd w:val="clear" w:color="auto" w:fill="F2F2F2" w:themeFill="background1" w:themeFillShade="F2"/>
            <w:vAlign w:val="center"/>
            <w:hideMark/>
            <w:tcPrChange w:id="1137" w:author="Taehoon KIM" w:date="2024-09-20T04:07:00Z" w16du:dateUtc="2024-09-19T19:07:00Z">
              <w:tcPr>
                <w:tcW w:w="1535" w:type="dxa"/>
                <w:vMerge w:val="restart"/>
                <w:shd w:val="clear" w:color="auto" w:fill="F2F2F2" w:themeFill="background1" w:themeFillShade="F2"/>
                <w:vAlign w:val="center"/>
                <w:hideMark/>
              </w:tcPr>
            </w:tcPrChange>
          </w:tcPr>
          <w:p w14:paraId="70B9E5C0" w14:textId="0C44189F" w:rsidR="00B95C0E" w:rsidRPr="00C56553" w:rsidRDefault="00C8315C" w:rsidP="00B95C0E">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Properties</w:t>
            </w:r>
          </w:p>
        </w:tc>
        <w:tc>
          <w:tcPr>
            <w:tcW w:w="3280" w:type="dxa"/>
            <w:shd w:val="clear" w:color="auto" w:fill="F2F2F2" w:themeFill="background1" w:themeFillShade="F2"/>
            <w:vAlign w:val="center"/>
            <w:hideMark/>
            <w:tcPrChange w:id="1138" w:author="Taehoon KIM" w:date="2024-09-20T04:07:00Z" w16du:dateUtc="2024-09-19T19:07:00Z">
              <w:tcPr>
                <w:tcW w:w="3422" w:type="dxa"/>
                <w:shd w:val="clear" w:color="auto" w:fill="F2F2F2" w:themeFill="background1" w:themeFillShade="F2"/>
                <w:vAlign w:val="center"/>
                <w:hideMark/>
              </w:tcPr>
            </w:tcPrChange>
          </w:tcPr>
          <w:p w14:paraId="26AFF5FB" w14:textId="76E94B76" w:rsidR="00B95C0E" w:rsidRPr="00C56553" w:rsidRDefault="009A04AC" w:rsidP="00B95C0E">
            <w:pPr>
              <w:widowControl w:val="0"/>
              <w:wordWrap w:val="0"/>
              <w:autoSpaceDE w:val="0"/>
              <w:autoSpaceDN w:val="0"/>
              <w:spacing w:after="0"/>
              <w:jc w:val="both"/>
              <w:textAlignment w:val="baseline"/>
              <w:rPr>
                <w:rFonts w:eastAsia="Gulim"/>
                <w:sz w:val="22"/>
                <w:szCs w:val="22"/>
                <w:lang w:eastAsia="ko-KR"/>
              </w:rPr>
            </w:pPr>
            <w:r w:rsidRPr="00C56553">
              <w:rPr>
                <w:rFonts w:eastAsia="Malgun Gothic"/>
                <w:b/>
                <w:bCs/>
                <w:sz w:val="22"/>
                <w:szCs w:val="22"/>
                <w:lang w:eastAsia="ko-KR"/>
              </w:rPr>
              <w:t xml:space="preserve">Property </w:t>
            </w:r>
            <w:r w:rsidR="00B95C0E" w:rsidRPr="00C56553">
              <w:rPr>
                <w:rFonts w:eastAsia="Malgun Gothic"/>
                <w:b/>
                <w:bCs/>
                <w:sz w:val="22"/>
                <w:szCs w:val="22"/>
                <w:lang w:eastAsia="ko-KR"/>
              </w:rPr>
              <w:t>name</w:t>
            </w:r>
          </w:p>
        </w:tc>
        <w:tc>
          <w:tcPr>
            <w:tcW w:w="5255" w:type="dxa"/>
            <w:gridSpan w:val="2"/>
            <w:shd w:val="clear" w:color="auto" w:fill="F2F2F2" w:themeFill="background1" w:themeFillShade="F2"/>
            <w:vAlign w:val="center"/>
            <w:hideMark/>
            <w:tcPrChange w:id="1139" w:author="Taehoon KIM" w:date="2024-09-20T04:07:00Z" w16du:dateUtc="2024-09-19T19:07:00Z">
              <w:tcPr>
                <w:tcW w:w="5103" w:type="dxa"/>
                <w:gridSpan w:val="2"/>
                <w:shd w:val="clear" w:color="auto" w:fill="F2F2F2" w:themeFill="background1" w:themeFillShade="F2"/>
                <w:vAlign w:val="center"/>
                <w:hideMark/>
              </w:tcPr>
            </w:tcPrChange>
          </w:tcPr>
          <w:p w14:paraId="477C6225" w14:textId="77777777" w:rsidR="00B95C0E" w:rsidRPr="00C56553" w:rsidRDefault="00B95C0E" w:rsidP="00B95C0E">
            <w:pPr>
              <w:widowControl w:val="0"/>
              <w:wordWrap w:val="0"/>
              <w:autoSpaceDE w:val="0"/>
              <w:autoSpaceDN w:val="0"/>
              <w:spacing w:after="0"/>
              <w:jc w:val="both"/>
              <w:textAlignment w:val="baseline"/>
              <w:rPr>
                <w:rFonts w:eastAsia="Gulim"/>
                <w:sz w:val="22"/>
                <w:szCs w:val="22"/>
                <w:lang w:eastAsia="ko-KR"/>
              </w:rPr>
            </w:pPr>
            <w:r w:rsidRPr="00C56553">
              <w:rPr>
                <w:rFonts w:eastAsia="Malgun Gothic"/>
                <w:b/>
                <w:bCs/>
                <w:sz w:val="22"/>
                <w:szCs w:val="22"/>
                <w:lang w:eastAsia="ko-KR"/>
              </w:rPr>
              <w:t>Type and Cardinality</w:t>
            </w:r>
          </w:p>
        </w:tc>
      </w:tr>
      <w:tr w:rsidR="00AE5002" w:rsidRPr="00890A67" w14:paraId="792B29F3" w14:textId="77777777" w:rsidTr="00FD5D5C">
        <w:trPr>
          <w:trHeight w:val="293"/>
          <w:trPrChange w:id="1140" w:author="Taehoon KIM" w:date="2024-09-20T04:07:00Z" w16du:dateUtc="2024-09-19T19:07:00Z">
            <w:trPr>
              <w:trHeight w:val="293"/>
            </w:trPr>
          </w:trPrChange>
        </w:trPr>
        <w:tc>
          <w:tcPr>
            <w:tcW w:w="0" w:type="auto"/>
            <w:vMerge/>
            <w:shd w:val="clear" w:color="auto" w:fill="F2F2F2" w:themeFill="background1" w:themeFillShade="F2"/>
            <w:vAlign w:val="center"/>
            <w:hideMark/>
            <w:tcPrChange w:id="1141" w:author="Taehoon KIM" w:date="2024-09-20T04:07:00Z" w16du:dateUtc="2024-09-19T19:07:00Z">
              <w:tcPr>
                <w:tcW w:w="0" w:type="auto"/>
                <w:vMerge/>
                <w:shd w:val="clear" w:color="auto" w:fill="F2F2F2" w:themeFill="background1" w:themeFillShade="F2"/>
                <w:vAlign w:val="center"/>
                <w:hideMark/>
              </w:tcPr>
            </w:tcPrChange>
          </w:tcPr>
          <w:p w14:paraId="3D546F83" w14:textId="77777777" w:rsidR="00B95C0E" w:rsidRPr="00C56553" w:rsidRDefault="00B95C0E" w:rsidP="00B95C0E">
            <w:pPr>
              <w:spacing w:after="0"/>
              <w:rPr>
                <w:rFonts w:eastAsia="Gulim"/>
                <w:sz w:val="22"/>
                <w:szCs w:val="22"/>
                <w:lang w:eastAsia="ko-KR"/>
              </w:rPr>
            </w:pPr>
          </w:p>
        </w:tc>
        <w:tc>
          <w:tcPr>
            <w:tcW w:w="3280" w:type="dxa"/>
            <w:vAlign w:val="center"/>
            <w:tcPrChange w:id="1142" w:author="Taehoon KIM" w:date="2024-09-20T04:07:00Z" w16du:dateUtc="2024-09-19T19:07:00Z">
              <w:tcPr>
                <w:tcW w:w="3422" w:type="dxa"/>
                <w:vAlign w:val="center"/>
              </w:tcPr>
            </w:tcPrChange>
          </w:tcPr>
          <w:p w14:paraId="6B46C882" w14:textId="226342FC" w:rsidR="00B95C0E" w:rsidRPr="00C56553" w:rsidRDefault="00B95C0E" w:rsidP="00B95C0E">
            <w:pPr>
              <w:widowControl w:val="0"/>
              <w:autoSpaceDE w:val="0"/>
              <w:autoSpaceDN w:val="0"/>
              <w:spacing w:after="0"/>
              <w:textAlignment w:val="baseline"/>
              <w:rPr>
                <w:rFonts w:asciiTheme="minorHAnsi" w:eastAsia="Gulim" w:hAnsiTheme="minorHAnsi" w:cstheme="minorHAnsi"/>
                <w:sz w:val="22"/>
                <w:szCs w:val="22"/>
                <w:lang w:eastAsia="ko-KR"/>
              </w:rPr>
            </w:pPr>
            <w:proofErr w:type="spellStart"/>
            <w:r w:rsidRPr="00C56553">
              <w:rPr>
                <w:rFonts w:asciiTheme="minorHAnsi" w:eastAsia="Malgun Gothic" w:hAnsiTheme="minorHAnsi" w:cstheme="minorHAnsi"/>
                <w:sz w:val="22"/>
                <w:szCs w:val="22"/>
                <w:lang w:eastAsia="ko-KR"/>
              </w:rPr>
              <w:t>cellSpaceGeometry</w:t>
            </w:r>
            <w:proofErr w:type="spellEnd"/>
          </w:p>
        </w:tc>
        <w:tc>
          <w:tcPr>
            <w:tcW w:w="5255" w:type="dxa"/>
            <w:gridSpan w:val="2"/>
            <w:vAlign w:val="center"/>
            <w:tcPrChange w:id="1143" w:author="Taehoon KIM" w:date="2024-09-20T04:07:00Z" w16du:dateUtc="2024-09-19T19:07:00Z">
              <w:tcPr>
                <w:tcW w:w="5103" w:type="dxa"/>
                <w:gridSpan w:val="2"/>
                <w:vAlign w:val="center"/>
              </w:tcPr>
            </w:tcPrChange>
          </w:tcPr>
          <w:p w14:paraId="15870DDA" w14:textId="62F2E21B" w:rsidR="00B95C0E" w:rsidRPr="00C56553" w:rsidRDefault="00D05E54" w:rsidP="00B95C0E">
            <w:pPr>
              <w:widowControl w:val="0"/>
              <w:autoSpaceDE w:val="0"/>
              <w:autoSpaceDN w:val="0"/>
              <w:spacing w:after="0"/>
              <w:textAlignment w:val="baseline"/>
              <w:rPr>
                <w:rFonts w:eastAsia="Malgun Gothic"/>
                <w:sz w:val="22"/>
                <w:szCs w:val="22"/>
                <w:lang w:eastAsia="ko-KR"/>
              </w:rPr>
            </w:pPr>
            <w:proofErr w:type="spellStart"/>
            <w:r w:rsidRPr="00C56553">
              <w:rPr>
                <w:rFonts w:asciiTheme="minorHAnsi" w:eastAsia="Malgun Gothic" w:hAnsiTheme="minorHAnsi" w:cstheme="minorHAnsi"/>
                <w:sz w:val="22"/>
                <w:szCs w:val="22"/>
                <w:lang w:eastAsia="ko-KR"/>
              </w:rPr>
              <w:t>CellSpaceGeometryType</w:t>
            </w:r>
            <w:proofErr w:type="spellEnd"/>
            <w:r w:rsidR="00B95C0E" w:rsidRPr="00C56553">
              <w:rPr>
                <w:rFonts w:eastAsia="Malgun Gothic"/>
                <w:sz w:val="22"/>
                <w:szCs w:val="22"/>
                <w:lang w:eastAsia="ko-KR"/>
              </w:rPr>
              <w:t xml:space="preserve"> [</w:t>
            </w:r>
            <w:proofErr w:type="gramStart"/>
            <w:r w:rsidR="00B95C0E" w:rsidRPr="00C56553">
              <w:rPr>
                <w:rFonts w:eastAsia="Malgun Gothic"/>
                <w:sz w:val="22"/>
                <w:szCs w:val="22"/>
                <w:lang w:eastAsia="ko-KR"/>
              </w:rPr>
              <w:t>0..</w:t>
            </w:r>
            <w:proofErr w:type="gramEnd"/>
            <w:r w:rsidR="00B95C0E" w:rsidRPr="00C56553">
              <w:rPr>
                <w:rFonts w:eastAsia="Malgun Gothic"/>
                <w:sz w:val="22"/>
                <w:szCs w:val="22"/>
                <w:lang w:eastAsia="ko-KR"/>
              </w:rPr>
              <w:t>1]</w:t>
            </w:r>
            <w:r w:rsidR="00392635" w:rsidRPr="00C56553">
              <w:rPr>
                <w:rFonts w:eastAsia="Malgun Gothic"/>
                <w:sz w:val="22"/>
                <w:szCs w:val="22"/>
                <w:lang w:eastAsia="ko-KR"/>
              </w:rPr>
              <w:t xml:space="preserve"> </w:t>
            </w:r>
          </w:p>
        </w:tc>
      </w:tr>
      <w:tr w:rsidR="00392635" w:rsidRPr="00890A67" w14:paraId="54664331" w14:textId="77777777" w:rsidTr="00FD5D5C">
        <w:trPr>
          <w:trHeight w:val="127"/>
          <w:trPrChange w:id="1144" w:author="Taehoon KIM" w:date="2024-09-20T04:07:00Z" w16du:dateUtc="2024-09-19T19:07:00Z">
            <w:trPr>
              <w:trHeight w:val="127"/>
            </w:trPr>
          </w:trPrChange>
        </w:trPr>
        <w:tc>
          <w:tcPr>
            <w:tcW w:w="0" w:type="auto"/>
            <w:vMerge/>
            <w:shd w:val="clear" w:color="auto" w:fill="F2F2F2" w:themeFill="background1" w:themeFillShade="F2"/>
            <w:vAlign w:val="center"/>
            <w:tcPrChange w:id="1145" w:author="Taehoon KIM" w:date="2024-09-20T04:07:00Z" w16du:dateUtc="2024-09-19T19:07:00Z">
              <w:tcPr>
                <w:tcW w:w="0" w:type="auto"/>
                <w:vMerge/>
                <w:shd w:val="clear" w:color="auto" w:fill="F2F2F2" w:themeFill="background1" w:themeFillShade="F2"/>
                <w:vAlign w:val="center"/>
              </w:tcPr>
            </w:tcPrChange>
          </w:tcPr>
          <w:p w14:paraId="25B81C89" w14:textId="77777777" w:rsidR="00392635" w:rsidRPr="00C56553" w:rsidRDefault="00392635" w:rsidP="00392635">
            <w:pPr>
              <w:spacing w:after="0"/>
              <w:rPr>
                <w:rFonts w:eastAsia="Gulim"/>
                <w:sz w:val="22"/>
                <w:szCs w:val="22"/>
                <w:lang w:eastAsia="ko-KR"/>
              </w:rPr>
            </w:pPr>
          </w:p>
        </w:tc>
        <w:tc>
          <w:tcPr>
            <w:tcW w:w="3280" w:type="dxa"/>
            <w:vAlign w:val="center"/>
            <w:tcPrChange w:id="1146" w:author="Taehoon KIM" w:date="2024-09-20T04:07:00Z" w16du:dateUtc="2024-09-19T19:07:00Z">
              <w:tcPr>
                <w:tcW w:w="3422" w:type="dxa"/>
                <w:vAlign w:val="center"/>
              </w:tcPr>
            </w:tcPrChange>
          </w:tcPr>
          <w:p w14:paraId="232B787B" w14:textId="2EDD31CF" w:rsidR="00392635" w:rsidRPr="00C56553" w:rsidRDefault="00392635" w:rsidP="00392635">
            <w:pPr>
              <w:widowControl w:val="0"/>
              <w:autoSpaceDE w:val="0"/>
              <w:autoSpaceDN w:val="0"/>
              <w:spacing w:after="0"/>
              <w:textAlignment w:val="baseline"/>
              <w:rPr>
                <w:rFonts w:asciiTheme="minorHAnsi" w:eastAsia="Malgun Gothic" w:hAnsiTheme="minorHAnsi" w:cstheme="minorHAnsi"/>
                <w:sz w:val="22"/>
                <w:szCs w:val="22"/>
                <w:lang w:eastAsia="ko-KR"/>
              </w:rPr>
            </w:pPr>
            <w:proofErr w:type="spellStart"/>
            <w:r w:rsidRPr="00C56553">
              <w:rPr>
                <w:rFonts w:asciiTheme="minorHAnsi" w:eastAsia="Malgun Gothic" w:hAnsiTheme="minorHAnsi" w:cstheme="minorHAnsi"/>
                <w:sz w:val="22"/>
                <w:szCs w:val="22"/>
                <w:lang w:eastAsia="ko-KR"/>
              </w:rPr>
              <w:t>externalReference</w:t>
            </w:r>
            <w:proofErr w:type="spellEnd"/>
          </w:p>
        </w:tc>
        <w:tc>
          <w:tcPr>
            <w:tcW w:w="5255" w:type="dxa"/>
            <w:gridSpan w:val="2"/>
            <w:vAlign w:val="center"/>
            <w:tcPrChange w:id="1147" w:author="Taehoon KIM" w:date="2024-09-20T04:07:00Z" w16du:dateUtc="2024-09-19T19:07:00Z">
              <w:tcPr>
                <w:tcW w:w="5103" w:type="dxa"/>
                <w:gridSpan w:val="2"/>
                <w:vAlign w:val="center"/>
              </w:tcPr>
            </w:tcPrChange>
          </w:tcPr>
          <w:p w14:paraId="55B9CFD0" w14:textId="3CC891E6" w:rsidR="00392635" w:rsidRPr="00C56553" w:rsidRDefault="00392635" w:rsidP="00392635">
            <w:pPr>
              <w:widowControl w:val="0"/>
              <w:autoSpaceDE w:val="0"/>
              <w:autoSpaceDN w:val="0"/>
              <w:spacing w:after="0"/>
              <w:textAlignment w:val="baseline"/>
              <w:rPr>
                <w:rFonts w:eastAsia="Malgun Gothic"/>
                <w:sz w:val="22"/>
                <w:szCs w:val="22"/>
                <w:lang w:eastAsia="ko-KR"/>
              </w:rPr>
            </w:pPr>
            <w:proofErr w:type="spellStart"/>
            <w:r w:rsidRPr="00C56553">
              <w:rPr>
                <w:rFonts w:asciiTheme="minorHAnsi" w:eastAsia="Malgun Gothic" w:hAnsiTheme="minorHAnsi" w:cstheme="minorHAnsi"/>
                <w:sz w:val="22"/>
                <w:szCs w:val="22"/>
                <w:lang w:eastAsia="ko-KR"/>
              </w:rPr>
              <w:t>ExternalReferenceType</w:t>
            </w:r>
            <w:proofErr w:type="spellEnd"/>
            <w:r w:rsidRPr="00C56553">
              <w:rPr>
                <w:rFonts w:eastAsia="Malgun Gothic"/>
                <w:sz w:val="22"/>
                <w:szCs w:val="22"/>
                <w:lang w:eastAsia="ko-KR"/>
              </w:rPr>
              <w:t xml:space="preserve"> [</w:t>
            </w:r>
            <w:proofErr w:type="gramStart"/>
            <w:r w:rsidRPr="00C56553">
              <w:rPr>
                <w:rFonts w:eastAsia="Malgun Gothic"/>
                <w:sz w:val="22"/>
                <w:szCs w:val="22"/>
                <w:lang w:eastAsia="ko-KR"/>
              </w:rPr>
              <w:t>0..</w:t>
            </w:r>
            <w:proofErr w:type="gramEnd"/>
            <w:r w:rsidRPr="00C56553">
              <w:rPr>
                <w:rFonts w:eastAsia="Malgun Gothic"/>
                <w:sz w:val="22"/>
                <w:szCs w:val="22"/>
                <w:lang w:eastAsia="ko-KR"/>
              </w:rPr>
              <w:t>1]</w:t>
            </w:r>
          </w:p>
        </w:tc>
      </w:tr>
      <w:tr w:rsidR="00392635" w:rsidRPr="00890A67" w14:paraId="43ACB327" w14:textId="77777777" w:rsidTr="00FD5D5C">
        <w:trPr>
          <w:trHeight w:val="273"/>
          <w:trPrChange w:id="1148" w:author="Taehoon KIM" w:date="2024-09-20T04:07:00Z" w16du:dateUtc="2024-09-19T19:07:00Z">
            <w:trPr>
              <w:trHeight w:val="273"/>
            </w:trPr>
          </w:trPrChange>
        </w:trPr>
        <w:tc>
          <w:tcPr>
            <w:tcW w:w="0" w:type="auto"/>
            <w:vMerge/>
            <w:shd w:val="clear" w:color="auto" w:fill="F2F2F2" w:themeFill="background1" w:themeFillShade="F2"/>
            <w:vAlign w:val="center"/>
            <w:tcPrChange w:id="1149" w:author="Taehoon KIM" w:date="2024-09-20T04:07:00Z" w16du:dateUtc="2024-09-19T19:07:00Z">
              <w:tcPr>
                <w:tcW w:w="0" w:type="auto"/>
                <w:vMerge/>
                <w:shd w:val="clear" w:color="auto" w:fill="F2F2F2" w:themeFill="background1" w:themeFillShade="F2"/>
                <w:vAlign w:val="center"/>
              </w:tcPr>
            </w:tcPrChange>
          </w:tcPr>
          <w:p w14:paraId="4B55D0CB" w14:textId="77777777" w:rsidR="00392635" w:rsidRPr="00C56553" w:rsidRDefault="00392635" w:rsidP="00392635">
            <w:pPr>
              <w:spacing w:after="0"/>
              <w:rPr>
                <w:rFonts w:eastAsia="Gulim"/>
                <w:sz w:val="22"/>
                <w:szCs w:val="22"/>
                <w:lang w:eastAsia="ko-KR"/>
              </w:rPr>
            </w:pPr>
          </w:p>
        </w:tc>
        <w:tc>
          <w:tcPr>
            <w:tcW w:w="3280" w:type="dxa"/>
            <w:vAlign w:val="center"/>
            <w:tcPrChange w:id="1150" w:author="Taehoon KIM" w:date="2024-09-20T04:07:00Z" w16du:dateUtc="2024-09-19T19:07:00Z">
              <w:tcPr>
                <w:tcW w:w="3422" w:type="dxa"/>
                <w:vAlign w:val="center"/>
              </w:tcPr>
            </w:tcPrChange>
          </w:tcPr>
          <w:p w14:paraId="3637DCC7" w14:textId="6BAEBF2F" w:rsidR="00392635" w:rsidRPr="00C56553" w:rsidRDefault="00392635" w:rsidP="00392635">
            <w:pPr>
              <w:widowControl w:val="0"/>
              <w:autoSpaceDE w:val="0"/>
              <w:autoSpaceDN w:val="0"/>
              <w:spacing w:after="0"/>
              <w:textAlignment w:val="baseline"/>
              <w:rPr>
                <w:rFonts w:asciiTheme="minorHAnsi" w:eastAsia="Malgun Gothic" w:hAnsiTheme="minorHAnsi" w:cstheme="minorHAnsi"/>
                <w:sz w:val="22"/>
                <w:szCs w:val="22"/>
                <w:lang w:eastAsia="ko-KR"/>
              </w:rPr>
            </w:pPr>
            <w:r w:rsidRPr="00C56553">
              <w:rPr>
                <w:rFonts w:asciiTheme="minorHAnsi" w:eastAsia="Malgun Gothic" w:hAnsiTheme="minorHAnsi" w:cstheme="minorHAnsi"/>
                <w:sz w:val="22"/>
                <w:szCs w:val="22"/>
                <w:lang w:eastAsia="ko-KR"/>
              </w:rPr>
              <w:t>level</w:t>
            </w:r>
          </w:p>
        </w:tc>
        <w:tc>
          <w:tcPr>
            <w:tcW w:w="5255" w:type="dxa"/>
            <w:gridSpan w:val="2"/>
            <w:vAlign w:val="center"/>
            <w:tcPrChange w:id="1151" w:author="Taehoon KIM" w:date="2024-09-20T04:07:00Z" w16du:dateUtc="2024-09-19T19:07:00Z">
              <w:tcPr>
                <w:tcW w:w="5103" w:type="dxa"/>
                <w:gridSpan w:val="2"/>
                <w:vAlign w:val="center"/>
              </w:tcPr>
            </w:tcPrChange>
          </w:tcPr>
          <w:p w14:paraId="181DA0C0" w14:textId="04FBC3CF" w:rsidR="00392635" w:rsidRPr="00C56553" w:rsidRDefault="00392635" w:rsidP="00392635">
            <w:pPr>
              <w:widowControl w:val="0"/>
              <w:autoSpaceDE w:val="0"/>
              <w:autoSpaceDN w:val="0"/>
              <w:spacing w:after="0"/>
              <w:textAlignment w:val="baseline"/>
              <w:rPr>
                <w:rFonts w:eastAsia="Malgun Gothic"/>
                <w:sz w:val="22"/>
                <w:szCs w:val="22"/>
                <w:lang w:eastAsia="ko-KR"/>
              </w:rPr>
            </w:pPr>
            <w:proofErr w:type="spellStart"/>
            <w:r w:rsidRPr="00C56553">
              <w:rPr>
                <w:rFonts w:asciiTheme="minorHAnsi" w:eastAsia="Malgun Gothic" w:hAnsiTheme="minorHAnsi" w:cstheme="minorHAnsi"/>
                <w:sz w:val="22"/>
                <w:szCs w:val="22"/>
                <w:lang w:eastAsia="ko-KR"/>
              </w:rPr>
              <w:t>CharacterString</w:t>
            </w:r>
            <w:proofErr w:type="spellEnd"/>
            <w:r w:rsidRPr="00C56553">
              <w:rPr>
                <w:rFonts w:eastAsia="Malgun Gothic"/>
                <w:sz w:val="22"/>
                <w:szCs w:val="22"/>
                <w:lang w:eastAsia="ko-KR"/>
              </w:rPr>
              <w:t xml:space="preserve"> [</w:t>
            </w:r>
            <w:proofErr w:type="gramStart"/>
            <w:r w:rsidRPr="00C56553">
              <w:rPr>
                <w:rFonts w:eastAsia="Malgun Gothic"/>
                <w:sz w:val="22"/>
                <w:szCs w:val="22"/>
                <w:lang w:eastAsia="ko-KR"/>
              </w:rPr>
              <w:t>0..</w:t>
            </w:r>
            <w:proofErr w:type="gramEnd"/>
            <w:r w:rsidRPr="00C56553">
              <w:rPr>
                <w:rFonts w:eastAsia="Malgun Gothic"/>
                <w:sz w:val="22"/>
                <w:szCs w:val="22"/>
                <w:lang w:eastAsia="ko-KR"/>
              </w:rPr>
              <w:t>1]</w:t>
            </w:r>
          </w:p>
        </w:tc>
      </w:tr>
      <w:tr w:rsidR="00392635" w:rsidRPr="00890A67" w14:paraId="72DAA664" w14:textId="77777777" w:rsidTr="00FD5D5C">
        <w:trPr>
          <w:trHeight w:val="277"/>
          <w:trPrChange w:id="1152" w:author="Taehoon KIM" w:date="2024-09-20T04:07:00Z" w16du:dateUtc="2024-09-19T19:07:00Z">
            <w:trPr>
              <w:trHeight w:val="277"/>
            </w:trPr>
          </w:trPrChange>
        </w:trPr>
        <w:tc>
          <w:tcPr>
            <w:tcW w:w="0" w:type="auto"/>
            <w:vMerge/>
            <w:shd w:val="clear" w:color="auto" w:fill="F2F2F2" w:themeFill="background1" w:themeFillShade="F2"/>
            <w:vAlign w:val="center"/>
            <w:tcPrChange w:id="1153" w:author="Taehoon KIM" w:date="2024-09-20T04:07:00Z" w16du:dateUtc="2024-09-19T19:07:00Z">
              <w:tcPr>
                <w:tcW w:w="0" w:type="auto"/>
                <w:vMerge/>
                <w:shd w:val="clear" w:color="auto" w:fill="F2F2F2" w:themeFill="background1" w:themeFillShade="F2"/>
                <w:vAlign w:val="center"/>
              </w:tcPr>
            </w:tcPrChange>
          </w:tcPr>
          <w:p w14:paraId="7B86D2B8" w14:textId="77777777" w:rsidR="00392635" w:rsidRPr="00C56553" w:rsidRDefault="00392635" w:rsidP="00392635">
            <w:pPr>
              <w:spacing w:after="0"/>
              <w:rPr>
                <w:rFonts w:eastAsia="Gulim"/>
                <w:sz w:val="22"/>
                <w:szCs w:val="22"/>
                <w:lang w:eastAsia="ko-KR"/>
              </w:rPr>
            </w:pPr>
          </w:p>
        </w:tc>
        <w:tc>
          <w:tcPr>
            <w:tcW w:w="3280" w:type="dxa"/>
            <w:vAlign w:val="center"/>
            <w:tcPrChange w:id="1154" w:author="Taehoon KIM" w:date="2024-09-20T04:07:00Z" w16du:dateUtc="2024-09-19T19:07:00Z">
              <w:tcPr>
                <w:tcW w:w="3422" w:type="dxa"/>
                <w:vAlign w:val="center"/>
              </w:tcPr>
            </w:tcPrChange>
          </w:tcPr>
          <w:p w14:paraId="7E4ED566" w14:textId="60EF2DBB" w:rsidR="00392635" w:rsidRPr="00C56553" w:rsidRDefault="00392635" w:rsidP="00392635">
            <w:pPr>
              <w:widowControl w:val="0"/>
              <w:autoSpaceDE w:val="0"/>
              <w:autoSpaceDN w:val="0"/>
              <w:spacing w:after="0"/>
              <w:textAlignment w:val="baseline"/>
              <w:rPr>
                <w:rFonts w:eastAsia="Malgun Gothic"/>
                <w:sz w:val="22"/>
                <w:szCs w:val="22"/>
                <w:lang w:eastAsia="ko-KR"/>
              </w:rPr>
            </w:pPr>
            <w:del w:id="1155" w:author="Taehoon KIM" w:date="2024-09-20T03:05:00Z" w16du:dateUtc="2024-09-19T18:05:00Z">
              <w:r w:rsidRPr="00C56553" w:rsidDel="005A1B3F">
                <w:rPr>
                  <w:rFonts w:eastAsia="Malgun Gothic"/>
                  <w:sz w:val="22"/>
                  <w:szCs w:val="22"/>
                  <w:lang w:eastAsia="ko-KR"/>
                </w:rPr>
                <w:delText>name</w:delText>
              </w:r>
            </w:del>
            <w:proofErr w:type="spellStart"/>
            <w:ins w:id="1156" w:author="Taehoon KIM" w:date="2024-09-20T03:05:00Z" w16du:dateUtc="2024-09-19T18:05:00Z">
              <w:r w:rsidR="005A1B3F">
                <w:rPr>
                  <w:rFonts w:eastAsia="Malgun Gothic"/>
                  <w:sz w:val="22"/>
                  <w:szCs w:val="22"/>
                  <w:lang w:eastAsia="ko-KR"/>
                </w:rPr>
                <w:t>cellSpaceN</w:t>
              </w:r>
              <w:r w:rsidR="005A1B3F" w:rsidRPr="00C56553">
                <w:rPr>
                  <w:rFonts w:eastAsia="Malgun Gothic"/>
                  <w:sz w:val="22"/>
                  <w:szCs w:val="22"/>
                  <w:lang w:eastAsia="ko-KR"/>
                </w:rPr>
                <w:t>ame</w:t>
              </w:r>
            </w:ins>
            <w:proofErr w:type="spellEnd"/>
          </w:p>
        </w:tc>
        <w:tc>
          <w:tcPr>
            <w:tcW w:w="5255" w:type="dxa"/>
            <w:gridSpan w:val="2"/>
            <w:vAlign w:val="center"/>
            <w:tcPrChange w:id="1157" w:author="Taehoon KIM" w:date="2024-09-20T04:07:00Z" w16du:dateUtc="2024-09-19T19:07:00Z">
              <w:tcPr>
                <w:tcW w:w="5103" w:type="dxa"/>
                <w:gridSpan w:val="2"/>
                <w:vAlign w:val="center"/>
              </w:tcPr>
            </w:tcPrChange>
          </w:tcPr>
          <w:p w14:paraId="315DB44C" w14:textId="16B97D73" w:rsidR="00392635" w:rsidRPr="00C56553" w:rsidRDefault="00392635" w:rsidP="00392635">
            <w:pPr>
              <w:widowControl w:val="0"/>
              <w:autoSpaceDE w:val="0"/>
              <w:autoSpaceDN w:val="0"/>
              <w:spacing w:after="0"/>
              <w:textAlignment w:val="baseline"/>
              <w:rPr>
                <w:rFonts w:eastAsia="Malgun Gothic"/>
                <w:sz w:val="22"/>
                <w:szCs w:val="22"/>
                <w:lang w:eastAsia="ko-KR"/>
              </w:rPr>
            </w:pPr>
            <w:proofErr w:type="spellStart"/>
            <w:r w:rsidRPr="00C56553">
              <w:rPr>
                <w:rFonts w:eastAsia="Malgun Gothic"/>
                <w:sz w:val="22"/>
                <w:szCs w:val="22"/>
                <w:lang w:eastAsia="ko-KR"/>
              </w:rPr>
              <w:t>CharacterString</w:t>
            </w:r>
            <w:proofErr w:type="spellEnd"/>
            <w:r w:rsidRPr="00C56553">
              <w:rPr>
                <w:rFonts w:eastAsia="Malgun Gothic"/>
                <w:sz w:val="22"/>
                <w:szCs w:val="22"/>
                <w:lang w:eastAsia="ko-KR"/>
              </w:rPr>
              <w:t xml:space="preserve"> [</w:t>
            </w:r>
            <w:proofErr w:type="gramStart"/>
            <w:r w:rsidRPr="00C56553">
              <w:rPr>
                <w:rFonts w:eastAsia="Malgun Gothic"/>
                <w:sz w:val="22"/>
                <w:szCs w:val="22"/>
                <w:lang w:eastAsia="ko-KR"/>
              </w:rPr>
              <w:t>0..</w:t>
            </w:r>
            <w:proofErr w:type="gramEnd"/>
            <w:r w:rsidRPr="00C56553">
              <w:rPr>
                <w:rFonts w:eastAsia="Malgun Gothic"/>
                <w:sz w:val="22"/>
                <w:szCs w:val="22"/>
                <w:lang w:eastAsia="ko-KR"/>
              </w:rPr>
              <w:t>1]</w:t>
            </w:r>
          </w:p>
        </w:tc>
      </w:tr>
      <w:tr w:rsidR="00392635" w:rsidRPr="00890A67" w14:paraId="0FE029B8" w14:textId="77777777" w:rsidTr="00FD5D5C">
        <w:trPr>
          <w:trHeight w:val="281"/>
          <w:trPrChange w:id="1158" w:author="Taehoon KIM" w:date="2024-09-20T04:07:00Z" w16du:dateUtc="2024-09-19T19:07:00Z">
            <w:trPr>
              <w:trHeight w:val="281"/>
            </w:trPr>
          </w:trPrChange>
        </w:trPr>
        <w:tc>
          <w:tcPr>
            <w:tcW w:w="0" w:type="auto"/>
            <w:vMerge/>
            <w:shd w:val="clear" w:color="auto" w:fill="F2F2F2" w:themeFill="background1" w:themeFillShade="F2"/>
            <w:vAlign w:val="center"/>
            <w:tcPrChange w:id="1159" w:author="Taehoon KIM" w:date="2024-09-20T04:07:00Z" w16du:dateUtc="2024-09-19T19:07:00Z">
              <w:tcPr>
                <w:tcW w:w="0" w:type="auto"/>
                <w:vMerge/>
                <w:shd w:val="clear" w:color="auto" w:fill="F2F2F2" w:themeFill="background1" w:themeFillShade="F2"/>
                <w:vAlign w:val="center"/>
              </w:tcPr>
            </w:tcPrChange>
          </w:tcPr>
          <w:p w14:paraId="62609E8C" w14:textId="77777777" w:rsidR="00392635" w:rsidRPr="00C56553" w:rsidRDefault="00392635" w:rsidP="00392635">
            <w:pPr>
              <w:spacing w:after="0"/>
              <w:rPr>
                <w:rFonts w:eastAsia="Gulim"/>
                <w:sz w:val="22"/>
                <w:szCs w:val="22"/>
                <w:lang w:eastAsia="ko-KR"/>
              </w:rPr>
            </w:pPr>
          </w:p>
        </w:tc>
        <w:tc>
          <w:tcPr>
            <w:tcW w:w="3280" w:type="dxa"/>
            <w:vAlign w:val="center"/>
            <w:tcPrChange w:id="1160" w:author="Taehoon KIM" w:date="2024-09-20T04:07:00Z" w16du:dateUtc="2024-09-19T19:07:00Z">
              <w:tcPr>
                <w:tcW w:w="3422" w:type="dxa"/>
                <w:vAlign w:val="center"/>
              </w:tcPr>
            </w:tcPrChange>
          </w:tcPr>
          <w:p w14:paraId="2FAF5ED1" w14:textId="58372AC2" w:rsidR="00392635" w:rsidRPr="00C56553" w:rsidRDefault="00392635" w:rsidP="00392635">
            <w:pPr>
              <w:widowControl w:val="0"/>
              <w:autoSpaceDE w:val="0"/>
              <w:autoSpaceDN w:val="0"/>
              <w:spacing w:after="0"/>
              <w:textAlignment w:val="baseline"/>
              <w:rPr>
                <w:rFonts w:eastAsia="Malgun Gothic"/>
                <w:sz w:val="22"/>
                <w:szCs w:val="22"/>
                <w:lang w:eastAsia="ko-KR"/>
              </w:rPr>
            </w:pPr>
            <w:proofErr w:type="spellStart"/>
            <w:r w:rsidRPr="00C56553">
              <w:rPr>
                <w:rFonts w:eastAsia="Malgun Gothic"/>
                <w:sz w:val="22"/>
                <w:szCs w:val="22"/>
                <w:lang w:eastAsia="ko-KR"/>
              </w:rPr>
              <w:t>PoI</w:t>
            </w:r>
            <w:proofErr w:type="spellEnd"/>
          </w:p>
        </w:tc>
        <w:tc>
          <w:tcPr>
            <w:tcW w:w="5255" w:type="dxa"/>
            <w:gridSpan w:val="2"/>
            <w:vAlign w:val="center"/>
            <w:tcPrChange w:id="1161" w:author="Taehoon KIM" w:date="2024-09-20T04:07:00Z" w16du:dateUtc="2024-09-19T19:07:00Z">
              <w:tcPr>
                <w:tcW w:w="5103" w:type="dxa"/>
                <w:gridSpan w:val="2"/>
                <w:vAlign w:val="center"/>
              </w:tcPr>
            </w:tcPrChange>
          </w:tcPr>
          <w:p w14:paraId="75D5385C" w14:textId="140E4924" w:rsidR="00392635" w:rsidRPr="00C56553" w:rsidRDefault="00392635" w:rsidP="00392635">
            <w:pPr>
              <w:widowControl w:val="0"/>
              <w:autoSpaceDE w:val="0"/>
              <w:autoSpaceDN w:val="0"/>
              <w:spacing w:after="0"/>
              <w:textAlignment w:val="baseline"/>
              <w:rPr>
                <w:rFonts w:eastAsia="Malgun Gothic"/>
                <w:sz w:val="22"/>
                <w:szCs w:val="22"/>
                <w:lang w:eastAsia="ko-KR"/>
              </w:rPr>
            </w:pPr>
            <w:r w:rsidRPr="00C56553">
              <w:rPr>
                <w:rFonts w:asciiTheme="minorHAnsi" w:eastAsia="Malgun Gothic" w:hAnsiTheme="minorHAnsi" w:cstheme="minorHAnsi"/>
                <w:sz w:val="22"/>
                <w:szCs w:val="22"/>
                <w:lang w:eastAsia="ko-KR"/>
              </w:rPr>
              <w:t>Boolean</w:t>
            </w:r>
            <w:r w:rsidRPr="00C56553">
              <w:rPr>
                <w:rFonts w:eastAsia="Malgun Gothic"/>
                <w:sz w:val="22"/>
                <w:szCs w:val="22"/>
                <w:lang w:eastAsia="ko-KR"/>
              </w:rPr>
              <w:t xml:space="preserve"> [</w:t>
            </w:r>
            <w:proofErr w:type="gramStart"/>
            <w:r w:rsidRPr="00C56553">
              <w:rPr>
                <w:rFonts w:eastAsia="Malgun Gothic"/>
                <w:sz w:val="22"/>
                <w:szCs w:val="22"/>
                <w:lang w:eastAsia="ko-KR"/>
              </w:rPr>
              <w:t>1..</w:t>
            </w:r>
            <w:proofErr w:type="gramEnd"/>
            <w:r w:rsidRPr="00C56553">
              <w:rPr>
                <w:rFonts w:eastAsia="Malgun Gothic"/>
                <w:sz w:val="22"/>
                <w:szCs w:val="22"/>
                <w:lang w:eastAsia="ko-KR"/>
              </w:rPr>
              <w:t>1]</w:t>
            </w:r>
          </w:p>
        </w:tc>
      </w:tr>
      <w:tr w:rsidR="00392635" w:rsidRPr="00890A67" w14:paraId="3DA8EC78" w14:textId="77777777" w:rsidTr="00FD5D5C">
        <w:trPr>
          <w:gridAfter w:val="1"/>
          <w:wAfter w:w="10" w:type="dxa"/>
          <w:trHeight w:val="129"/>
          <w:trPrChange w:id="1162" w:author="Taehoon KIM" w:date="2024-09-20T04:07:00Z" w16du:dateUtc="2024-09-19T19:07:00Z">
            <w:trPr>
              <w:gridAfter w:val="1"/>
              <w:wAfter w:w="10" w:type="dxa"/>
              <w:trHeight w:val="129"/>
            </w:trPr>
          </w:trPrChange>
        </w:trPr>
        <w:tc>
          <w:tcPr>
            <w:tcW w:w="1535" w:type="dxa"/>
            <w:vMerge w:val="restart"/>
            <w:shd w:val="clear" w:color="auto" w:fill="F2F2F2" w:themeFill="background1" w:themeFillShade="F2"/>
            <w:vAlign w:val="center"/>
            <w:hideMark/>
            <w:tcPrChange w:id="1163" w:author="Taehoon KIM" w:date="2024-09-20T04:07:00Z" w16du:dateUtc="2024-09-19T19:07:00Z">
              <w:tcPr>
                <w:tcW w:w="1535" w:type="dxa"/>
                <w:vMerge w:val="restart"/>
                <w:shd w:val="clear" w:color="auto" w:fill="F2F2F2" w:themeFill="background1" w:themeFillShade="F2"/>
                <w:vAlign w:val="center"/>
                <w:hideMark/>
              </w:tcPr>
            </w:tcPrChange>
          </w:tcPr>
          <w:p w14:paraId="07F5539B" w14:textId="77777777" w:rsidR="00392635" w:rsidRPr="00C56553" w:rsidRDefault="00392635" w:rsidP="00392635">
            <w:pPr>
              <w:widowControl w:val="0"/>
              <w:autoSpaceDE w:val="0"/>
              <w:autoSpaceDN w:val="0"/>
              <w:spacing w:after="0"/>
              <w:jc w:val="center"/>
              <w:textAlignment w:val="baseline"/>
              <w:rPr>
                <w:rFonts w:eastAsia="Gulim"/>
                <w:sz w:val="22"/>
                <w:szCs w:val="22"/>
                <w:lang w:eastAsia="ko-KR"/>
              </w:rPr>
            </w:pPr>
            <w:bookmarkStart w:id="1164" w:name="_Hlk145599443"/>
            <w:r w:rsidRPr="00C56553">
              <w:rPr>
                <w:rFonts w:eastAsia="Malgun Gothic"/>
                <w:b/>
                <w:bCs/>
                <w:sz w:val="22"/>
                <w:szCs w:val="22"/>
                <w:lang w:eastAsia="ko-KR"/>
              </w:rPr>
              <w:t>Constraints</w:t>
            </w:r>
          </w:p>
        </w:tc>
        <w:tc>
          <w:tcPr>
            <w:tcW w:w="3280" w:type="dxa"/>
            <w:shd w:val="clear" w:color="auto" w:fill="F2F2F2" w:themeFill="background1" w:themeFillShade="F2"/>
            <w:vAlign w:val="center"/>
            <w:hideMark/>
            <w:tcPrChange w:id="1165" w:author="Taehoon KIM" w:date="2024-09-20T04:07:00Z" w16du:dateUtc="2024-09-19T19:07:00Z">
              <w:tcPr>
                <w:tcW w:w="3422" w:type="dxa"/>
                <w:shd w:val="clear" w:color="auto" w:fill="F2F2F2" w:themeFill="background1" w:themeFillShade="F2"/>
                <w:vAlign w:val="center"/>
                <w:hideMark/>
              </w:tcPr>
            </w:tcPrChange>
          </w:tcPr>
          <w:p w14:paraId="64DD0B4B" w14:textId="22AFB8FA" w:rsidR="00392635" w:rsidRPr="00C56553" w:rsidRDefault="001B6CCC" w:rsidP="00392635">
            <w:pPr>
              <w:widowControl w:val="0"/>
              <w:wordWrap w:val="0"/>
              <w:autoSpaceDE w:val="0"/>
              <w:autoSpaceDN w:val="0"/>
              <w:spacing w:after="0"/>
              <w:jc w:val="both"/>
              <w:textAlignment w:val="baseline"/>
              <w:rPr>
                <w:rFonts w:eastAsia="Gulim"/>
                <w:b/>
                <w:sz w:val="22"/>
                <w:szCs w:val="22"/>
                <w:lang w:eastAsia="ko-KR"/>
              </w:rPr>
            </w:pPr>
            <w:r w:rsidRPr="00C56553">
              <w:rPr>
                <w:rFonts w:eastAsia="Gulim"/>
                <w:b/>
                <w:sz w:val="22"/>
                <w:szCs w:val="22"/>
                <w:lang w:eastAsia="ko-KR"/>
              </w:rPr>
              <w:t xml:space="preserve">Constraint </w:t>
            </w:r>
            <w:r w:rsidR="00392635" w:rsidRPr="00C56553">
              <w:rPr>
                <w:rFonts w:eastAsia="Gulim"/>
                <w:b/>
                <w:sz w:val="22"/>
                <w:szCs w:val="22"/>
                <w:lang w:eastAsia="ko-KR"/>
              </w:rPr>
              <w:t>ID</w:t>
            </w:r>
          </w:p>
        </w:tc>
        <w:tc>
          <w:tcPr>
            <w:tcW w:w="5245" w:type="dxa"/>
            <w:shd w:val="clear" w:color="auto" w:fill="F2F2F2" w:themeFill="background1" w:themeFillShade="F2"/>
            <w:vAlign w:val="center"/>
            <w:tcPrChange w:id="1166" w:author="Taehoon KIM" w:date="2024-09-20T04:07:00Z" w16du:dateUtc="2024-09-19T19:07:00Z">
              <w:tcPr>
                <w:tcW w:w="5103" w:type="dxa"/>
                <w:shd w:val="clear" w:color="auto" w:fill="F2F2F2" w:themeFill="background1" w:themeFillShade="F2"/>
                <w:vAlign w:val="center"/>
              </w:tcPr>
            </w:tcPrChange>
          </w:tcPr>
          <w:p w14:paraId="7A9B94D0" w14:textId="4A58139B" w:rsidR="00392635" w:rsidRPr="00C56553" w:rsidRDefault="00392635" w:rsidP="00392635">
            <w:pPr>
              <w:widowControl w:val="0"/>
              <w:wordWrap w:val="0"/>
              <w:autoSpaceDE w:val="0"/>
              <w:autoSpaceDN w:val="0"/>
              <w:spacing w:after="0"/>
              <w:jc w:val="both"/>
              <w:textAlignment w:val="baseline"/>
              <w:rPr>
                <w:rFonts w:eastAsia="Gulim"/>
                <w:b/>
                <w:sz w:val="22"/>
                <w:szCs w:val="22"/>
                <w:lang w:eastAsia="ko-KR"/>
              </w:rPr>
            </w:pPr>
            <w:r w:rsidRPr="00C56553">
              <w:rPr>
                <w:rFonts w:eastAsia="Gulim"/>
                <w:b/>
                <w:sz w:val="22"/>
                <w:szCs w:val="22"/>
                <w:lang w:eastAsia="ko-KR"/>
              </w:rPr>
              <w:t>Constraint</w:t>
            </w:r>
          </w:p>
        </w:tc>
      </w:tr>
      <w:tr w:rsidR="00392635" w:rsidRPr="00890A67" w14:paraId="188EAA85" w14:textId="77777777" w:rsidTr="00FD5D5C">
        <w:trPr>
          <w:gridAfter w:val="1"/>
          <w:wAfter w:w="10" w:type="dxa"/>
          <w:trHeight w:val="431"/>
          <w:trPrChange w:id="1167" w:author="Taehoon KIM" w:date="2024-09-20T04:07:00Z" w16du:dateUtc="2024-09-19T19:07:00Z">
            <w:trPr>
              <w:gridAfter w:val="1"/>
              <w:wAfter w:w="10" w:type="dxa"/>
              <w:trHeight w:val="431"/>
            </w:trPr>
          </w:trPrChange>
        </w:trPr>
        <w:tc>
          <w:tcPr>
            <w:tcW w:w="1535" w:type="dxa"/>
            <w:vMerge/>
            <w:shd w:val="clear" w:color="auto" w:fill="F2F2F2" w:themeFill="background1" w:themeFillShade="F2"/>
            <w:vAlign w:val="center"/>
            <w:tcPrChange w:id="1168" w:author="Taehoon KIM" w:date="2024-09-20T04:07:00Z" w16du:dateUtc="2024-09-19T19:07:00Z">
              <w:tcPr>
                <w:tcW w:w="1535" w:type="dxa"/>
                <w:vMerge/>
                <w:shd w:val="clear" w:color="auto" w:fill="F2F2F2" w:themeFill="background1" w:themeFillShade="F2"/>
                <w:vAlign w:val="center"/>
              </w:tcPr>
            </w:tcPrChange>
          </w:tcPr>
          <w:p w14:paraId="4DE48855" w14:textId="77777777" w:rsidR="00392635" w:rsidRPr="00C56553" w:rsidRDefault="00392635" w:rsidP="00392635">
            <w:pPr>
              <w:widowControl w:val="0"/>
              <w:autoSpaceDE w:val="0"/>
              <w:autoSpaceDN w:val="0"/>
              <w:spacing w:after="0"/>
              <w:jc w:val="center"/>
              <w:textAlignment w:val="baseline"/>
              <w:rPr>
                <w:rFonts w:eastAsia="Malgun Gothic"/>
                <w:b/>
                <w:bCs/>
                <w:sz w:val="22"/>
                <w:szCs w:val="22"/>
                <w:lang w:eastAsia="ko-KR"/>
              </w:rPr>
            </w:pPr>
          </w:p>
        </w:tc>
        <w:tc>
          <w:tcPr>
            <w:tcW w:w="3280" w:type="dxa"/>
            <w:vAlign w:val="center"/>
            <w:tcPrChange w:id="1169" w:author="Taehoon KIM" w:date="2024-09-20T04:07:00Z" w16du:dateUtc="2024-09-19T19:07:00Z">
              <w:tcPr>
                <w:tcW w:w="3422" w:type="dxa"/>
                <w:vAlign w:val="center"/>
              </w:tcPr>
            </w:tcPrChange>
          </w:tcPr>
          <w:p w14:paraId="7C258CC3" w14:textId="0FE10C5D" w:rsidR="00392635" w:rsidRPr="00EF6182" w:rsidRDefault="00D05E54" w:rsidP="00392635">
            <w:pPr>
              <w:widowControl w:val="0"/>
              <w:wordWrap w:val="0"/>
              <w:autoSpaceDE w:val="0"/>
              <w:autoSpaceDN w:val="0"/>
              <w:spacing w:after="0"/>
              <w:jc w:val="both"/>
              <w:textAlignment w:val="baseline"/>
              <w:rPr>
                <w:rFonts w:asciiTheme="minorHAnsi" w:eastAsia="Malgun Gothic" w:hAnsiTheme="minorHAnsi"/>
                <w:sz w:val="22"/>
                <w:szCs w:val="22"/>
                <w:lang w:eastAsia="ko-KR"/>
              </w:rPr>
            </w:pPr>
            <w:del w:id="1170" w:author="Taehoon KIM" w:date="2024-09-20T04:07:00Z" w16du:dateUtc="2024-09-19T19:07:00Z">
              <w:r w:rsidRPr="00EF6182" w:rsidDel="00FD5D5C">
                <w:rPr>
                  <w:rFonts w:asciiTheme="minorHAnsi" w:eastAsia="Malgun Gothic" w:hAnsiTheme="minorHAnsi"/>
                  <w:sz w:val="22"/>
                  <w:szCs w:val="22"/>
                  <w:lang w:eastAsia="ko-KR"/>
                </w:rPr>
                <w:delText>Indoorgml2</w:delText>
              </w:r>
            </w:del>
            <w:r w:rsidRPr="00EF6182">
              <w:rPr>
                <w:rFonts w:asciiTheme="minorHAnsi" w:eastAsia="Malgun Gothic" w:hAnsiTheme="minorHAnsi"/>
                <w:sz w:val="22"/>
                <w:szCs w:val="22"/>
                <w:lang w:eastAsia="ko-KR"/>
              </w:rPr>
              <w:t>/constraints/</w:t>
            </w:r>
            <w:proofErr w:type="spellStart"/>
            <w:r w:rsidRPr="00EF6182">
              <w:rPr>
                <w:rFonts w:asciiTheme="minorHAnsi" w:eastAsia="Malgun Gothic" w:hAnsiTheme="minorHAnsi"/>
                <w:sz w:val="22"/>
                <w:szCs w:val="22"/>
                <w:lang w:eastAsia="ko-KR"/>
              </w:rPr>
              <w:t>c</w:t>
            </w:r>
            <w:r w:rsidR="00392635" w:rsidRPr="00EF6182">
              <w:rPr>
                <w:rFonts w:asciiTheme="minorHAnsi" w:eastAsia="Malgun Gothic" w:hAnsiTheme="minorHAnsi"/>
                <w:sz w:val="22"/>
                <w:szCs w:val="22"/>
                <w:lang w:eastAsia="ko-KR"/>
              </w:rPr>
              <w:t>ell</w:t>
            </w:r>
            <w:r w:rsidRPr="00EF6182">
              <w:rPr>
                <w:rFonts w:asciiTheme="minorHAnsi" w:eastAsia="Malgun Gothic" w:hAnsiTheme="minorHAnsi"/>
                <w:sz w:val="22"/>
                <w:szCs w:val="22"/>
                <w:lang w:eastAsia="ko-KR"/>
              </w:rPr>
              <w:t>s</w:t>
            </w:r>
            <w:r w:rsidR="00392635" w:rsidRPr="00EF6182">
              <w:rPr>
                <w:rFonts w:asciiTheme="minorHAnsi" w:eastAsia="Malgun Gothic" w:hAnsiTheme="minorHAnsi"/>
                <w:sz w:val="22"/>
                <w:szCs w:val="22"/>
                <w:lang w:eastAsia="ko-KR"/>
              </w:rPr>
              <w:t>pace</w:t>
            </w:r>
            <w:proofErr w:type="spellEnd"/>
          </w:p>
        </w:tc>
        <w:tc>
          <w:tcPr>
            <w:tcW w:w="5245" w:type="dxa"/>
            <w:vAlign w:val="center"/>
            <w:tcPrChange w:id="1171" w:author="Taehoon KIM" w:date="2024-09-20T04:07:00Z" w16du:dateUtc="2024-09-19T19:07:00Z">
              <w:tcPr>
                <w:tcW w:w="5103" w:type="dxa"/>
                <w:vAlign w:val="center"/>
              </w:tcPr>
            </w:tcPrChange>
          </w:tcPr>
          <w:p w14:paraId="534EFEB8" w14:textId="25C4A148" w:rsidR="00587622" w:rsidRPr="00C56553" w:rsidRDefault="00392635" w:rsidP="00CF030F">
            <w:pPr>
              <w:widowControl w:val="0"/>
              <w:wordWrap w:val="0"/>
              <w:autoSpaceDE w:val="0"/>
              <w:autoSpaceDN w:val="0"/>
              <w:spacing w:after="0"/>
              <w:jc w:val="both"/>
              <w:textAlignment w:val="baseline"/>
              <w:rPr>
                <w:rFonts w:eastAsia="Malgun Gothic"/>
                <w:sz w:val="22"/>
                <w:szCs w:val="22"/>
                <w:lang w:eastAsia="ko-KR"/>
              </w:rPr>
            </w:pPr>
            <w:bookmarkStart w:id="1172" w:name="OLE_LINK99"/>
            <w:bookmarkStart w:id="1173" w:name="OLE_LINK100"/>
            <w:r w:rsidRPr="00C56553">
              <w:rPr>
                <w:rFonts w:eastAsia="Malgun Gothic"/>
                <w:sz w:val="22"/>
                <w:szCs w:val="22"/>
                <w:lang w:eastAsia="ko-KR"/>
              </w:rPr>
              <w:t xml:space="preserve">Cell spaces belonging to the same primal space layer </w:t>
            </w:r>
            <w:r w:rsidR="00296D4A">
              <w:rPr>
                <w:rFonts w:eastAsia="Malgun Gothic"/>
                <w:sz w:val="22"/>
                <w:szCs w:val="22"/>
                <w:lang w:eastAsia="ko-KR"/>
              </w:rPr>
              <w:t>SHALL</w:t>
            </w:r>
            <w:r w:rsidR="00CB6B31" w:rsidRPr="00C56553">
              <w:rPr>
                <w:rFonts w:eastAsia="Malgun Gothic"/>
                <w:sz w:val="22"/>
                <w:szCs w:val="22"/>
                <w:lang w:eastAsia="ko-KR"/>
              </w:rPr>
              <w:t xml:space="preserve"> </w:t>
            </w:r>
            <w:r w:rsidRPr="00C56553">
              <w:rPr>
                <w:rFonts w:eastAsia="Malgun Gothic"/>
                <w:sz w:val="22"/>
                <w:szCs w:val="22"/>
                <w:lang w:eastAsia="ko-KR"/>
              </w:rPr>
              <w:t>not overlap.</w:t>
            </w:r>
            <w:r w:rsidR="00CF030F">
              <w:rPr>
                <w:rFonts w:eastAsia="Malgun Gothic"/>
                <w:sz w:val="22"/>
                <w:szCs w:val="22"/>
                <w:lang w:eastAsia="ko-KR"/>
              </w:rPr>
              <w:t xml:space="preserve"> </w:t>
            </w:r>
            <w:bookmarkEnd w:id="1172"/>
            <w:bookmarkEnd w:id="1173"/>
            <w:r w:rsidR="00587622" w:rsidRPr="00EF6182">
              <w:rPr>
                <w:rFonts w:asciiTheme="minorHAnsi" w:eastAsia="Malgun Gothic" w:hAnsiTheme="minorHAnsi"/>
                <w:sz w:val="22"/>
                <w:szCs w:val="22"/>
                <w:lang w:eastAsia="ko-KR"/>
              </w:rPr>
              <w:t>(Requirement</w:t>
            </w:r>
            <w:r w:rsidR="00587622" w:rsidRPr="00EF6182">
              <w:rPr>
                <w:rFonts w:asciiTheme="minorHAnsi" w:eastAsia="Malgun Gothic" w:hAnsiTheme="minorHAnsi"/>
                <w:b/>
                <w:sz w:val="22"/>
                <w:szCs w:val="22"/>
                <w:lang w:eastAsia="ko-KR"/>
              </w:rPr>
              <w:t xml:space="preserve"> </w:t>
            </w:r>
            <w:r w:rsidR="00587622" w:rsidRPr="00EF6182">
              <w:rPr>
                <w:rFonts w:asciiTheme="minorHAnsi" w:eastAsia="Malgun Gothic" w:hAnsiTheme="minorHAnsi"/>
                <w:sz w:val="22"/>
                <w:szCs w:val="22"/>
                <w:lang w:eastAsia="ko-KR"/>
              </w:rPr>
              <w:t>ID</w:t>
            </w:r>
            <w:r w:rsidR="00587622" w:rsidRPr="00EF6182">
              <w:rPr>
                <w:rFonts w:asciiTheme="minorHAnsi" w:eastAsia="Malgun Gothic" w:hAnsiTheme="minorHAnsi"/>
                <w:b/>
                <w:sz w:val="22"/>
                <w:szCs w:val="22"/>
                <w:lang w:eastAsia="ko-KR"/>
              </w:rPr>
              <w:t>:</w:t>
            </w:r>
            <w:r w:rsidR="00CF030F" w:rsidRPr="00EF6182">
              <w:rPr>
                <w:rFonts w:asciiTheme="minorHAnsi" w:hAnsiTheme="minorHAnsi"/>
                <w:sz w:val="22"/>
                <w:szCs w:val="22"/>
                <w:lang w:val="en-GB" w:eastAsia="ko-KR"/>
              </w:rPr>
              <w:t xml:space="preserve"> /</w:t>
            </w:r>
            <w:proofErr w:type="spellStart"/>
            <w:r w:rsidR="00CF030F" w:rsidRPr="00EF6182">
              <w:rPr>
                <w:rFonts w:asciiTheme="minorHAnsi" w:hAnsiTheme="minorHAnsi"/>
                <w:sz w:val="22"/>
                <w:szCs w:val="22"/>
                <w:lang w:val="en-GB" w:eastAsia="ko-KR"/>
              </w:rPr>
              <w:t>req</w:t>
            </w:r>
            <w:proofErr w:type="spellEnd"/>
            <w:r w:rsidR="00CF030F" w:rsidRPr="00EF6182">
              <w:rPr>
                <w:rFonts w:asciiTheme="minorHAnsi" w:hAnsiTheme="minorHAnsi"/>
                <w:sz w:val="22"/>
                <w:szCs w:val="22"/>
                <w:lang w:val="en-GB" w:eastAsia="ko-KR"/>
              </w:rPr>
              <w:t>/</w:t>
            </w:r>
            <w:proofErr w:type="spellStart"/>
            <w:r w:rsidR="00CF030F" w:rsidRPr="00EF6182">
              <w:rPr>
                <w:rFonts w:asciiTheme="minorHAnsi" w:hAnsiTheme="minorHAnsi"/>
                <w:sz w:val="22"/>
                <w:szCs w:val="22"/>
                <w:lang w:val="en-GB" w:eastAsia="ko-KR"/>
              </w:rPr>
              <w:t>cellspace</w:t>
            </w:r>
            <w:proofErr w:type="spellEnd"/>
            <w:r w:rsidR="00587622" w:rsidRPr="0049681B">
              <w:rPr>
                <w:rFonts w:asciiTheme="minorHAnsi" w:hAnsiTheme="minorHAnsi" w:cstheme="minorHAnsi"/>
                <w:sz w:val="22"/>
                <w:szCs w:val="22"/>
                <w:lang w:val="en-GB" w:eastAsia="ko-KR"/>
              </w:rPr>
              <w:t>)</w:t>
            </w:r>
          </w:p>
        </w:tc>
      </w:tr>
      <w:bookmarkEnd w:id="1164"/>
    </w:tbl>
    <w:p w14:paraId="1DF08F78" w14:textId="3D9F5F22" w:rsidR="005A721F" w:rsidRPr="00C56553" w:rsidRDefault="005A721F">
      <w:pPr>
        <w:spacing w:after="0"/>
        <w:rPr>
          <w:b/>
          <w:bCs/>
        </w:rPr>
      </w:pPr>
    </w:p>
    <w:p w14:paraId="6C7985BF" w14:textId="5D8D0B45" w:rsidR="0061560E" w:rsidRPr="00C56553" w:rsidRDefault="0061560E" w:rsidP="00280670">
      <w:pPr>
        <w:pStyle w:val="Heading3"/>
        <w:numPr>
          <w:ilvl w:val="2"/>
          <w:numId w:val="53"/>
        </w:numPr>
        <w:tabs>
          <w:tab w:val="clear" w:pos="720"/>
          <w:tab w:val="left" w:pos="540"/>
          <w:tab w:val="left" w:pos="700"/>
        </w:tabs>
        <w:suppressAutoHyphens/>
        <w:spacing w:after="120" w:line="250" w:lineRule="exact"/>
        <w:jc w:val="both"/>
        <w:rPr>
          <w:rFonts w:asciiTheme="minorHAnsi" w:hAnsiTheme="minorHAnsi" w:cstheme="minorHAnsi"/>
          <w:szCs w:val="24"/>
        </w:rPr>
      </w:pPr>
      <w:bookmarkStart w:id="1174" w:name="_Toc177698589"/>
      <w:proofErr w:type="spellStart"/>
      <w:r w:rsidRPr="00C56553">
        <w:rPr>
          <w:rFonts w:asciiTheme="minorHAnsi" w:hAnsiTheme="minorHAnsi" w:cstheme="minorHAnsi"/>
          <w:szCs w:val="24"/>
        </w:rPr>
        <w:t>Cell</w:t>
      </w:r>
      <w:r w:rsidR="000254AF" w:rsidRPr="00C56553">
        <w:rPr>
          <w:rFonts w:asciiTheme="minorHAnsi" w:hAnsiTheme="minorHAnsi" w:cstheme="minorHAnsi"/>
          <w:szCs w:val="24"/>
        </w:rPr>
        <w:t>Boundary</w:t>
      </w:r>
      <w:bookmarkEnd w:id="1174"/>
      <w:proofErr w:type="spellEnd"/>
    </w:p>
    <w:tbl>
      <w:tblPr>
        <w:tblStyle w:val="TableGrid"/>
        <w:tblW w:w="0" w:type="auto"/>
        <w:tblLook w:val="04A0" w:firstRow="1" w:lastRow="0" w:firstColumn="1" w:lastColumn="0" w:noHBand="0" w:noVBand="1"/>
      </w:tblPr>
      <w:tblGrid>
        <w:gridCol w:w="1535"/>
        <w:gridCol w:w="3280"/>
        <w:gridCol w:w="5103"/>
      </w:tblGrid>
      <w:tr w:rsidR="004828D9" w:rsidRPr="00890A67" w14:paraId="7FE2EB55" w14:textId="77777777" w:rsidTr="00D05E54">
        <w:trPr>
          <w:trHeight w:val="194"/>
        </w:trPr>
        <w:tc>
          <w:tcPr>
            <w:tcW w:w="1535" w:type="dxa"/>
            <w:shd w:val="clear" w:color="auto" w:fill="F2F2F2" w:themeFill="background1" w:themeFillShade="F2"/>
            <w:vAlign w:val="center"/>
            <w:hideMark/>
          </w:tcPr>
          <w:p w14:paraId="1C147BE9" w14:textId="77777777" w:rsidR="004828D9" w:rsidRPr="00C56553" w:rsidRDefault="004828D9" w:rsidP="00611D04">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 xml:space="preserve">Name </w:t>
            </w:r>
          </w:p>
        </w:tc>
        <w:tc>
          <w:tcPr>
            <w:tcW w:w="8383" w:type="dxa"/>
            <w:gridSpan w:val="2"/>
            <w:shd w:val="clear" w:color="auto" w:fill="F2F2F2" w:themeFill="background1" w:themeFillShade="F2"/>
            <w:vAlign w:val="center"/>
            <w:hideMark/>
          </w:tcPr>
          <w:p w14:paraId="58E26253" w14:textId="5D1AE917" w:rsidR="004828D9" w:rsidRPr="00C56553" w:rsidRDefault="00611D04" w:rsidP="00611D04">
            <w:pPr>
              <w:widowControl w:val="0"/>
              <w:wordWrap w:val="0"/>
              <w:autoSpaceDE w:val="0"/>
              <w:autoSpaceDN w:val="0"/>
              <w:spacing w:after="0"/>
              <w:jc w:val="both"/>
              <w:textAlignment w:val="baseline"/>
              <w:rPr>
                <w:rFonts w:asciiTheme="minorHAnsi" w:eastAsia="Gulim" w:hAnsiTheme="minorHAnsi" w:cstheme="minorHAnsi"/>
                <w:sz w:val="22"/>
                <w:szCs w:val="22"/>
                <w:lang w:eastAsia="ko-KR"/>
              </w:rPr>
            </w:pPr>
            <w:proofErr w:type="spellStart"/>
            <w:r w:rsidRPr="00C56553">
              <w:rPr>
                <w:rFonts w:asciiTheme="minorHAnsi" w:eastAsia="Malgun Gothic" w:hAnsiTheme="minorHAnsi" w:cstheme="minorHAnsi"/>
                <w:b/>
                <w:bCs/>
                <w:sz w:val="22"/>
                <w:szCs w:val="22"/>
                <w:lang w:eastAsia="ko-KR"/>
              </w:rPr>
              <w:t>CellBoundary</w:t>
            </w:r>
            <w:proofErr w:type="spellEnd"/>
          </w:p>
        </w:tc>
      </w:tr>
      <w:tr w:rsidR="004828D9" w:rsidRPr="00890A67" w14:paraId="2D4AD36F" w14:textId="77777777" w:rsidTr="002115DA">
        <w:trPr>
          <w:trHeight w:val="482"/>
        </w:trPr>
        <w:tc>
          <w:tcPr>
            <w:tcW w:w="1535" w:type="dxa"/>
            <w:shd w:val="clear" w:color="auto" w:fill="F2F2F2" w:themeFill="background1" w:themeFillShade="F2"/>
            <w:vAlign w:val="center"/>
            <w:hideMark/>
          </w:tcPr>
          <w:p w14:paraId="3F6B0C46" w14:textId="77777777" w:rsidR="004828D9" w:rsidRPr="00C56553" w:rsidRDefault="004828D9" w:rsidP="00611D04">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Definition</w:t>
            </w:r>
          </w:p>
        </w:tc>
        <w:tc>
          <w:tcPr>
            <w:tcW w:w="8383" w:type="dxa"/>
            <w:gridSpan w:val="2"/>
            <w:vAlign w:val="center"/>
            <w:hideMark/>
          </w:tcPr>
          <w:p w14:paraId="08C29E98" w14:textId="2C8EB46A" w:rsidR="00C60AAD" w:rsidRPr="00C56553" w:rsidRDefault="00D05E54" w:rsidP="00D05E54">
            <w:pPr>
              <w:widowControl w:val="0"/>
              <w:wordWrap w:val="0"/>
              <w:autoSpaceDE w:val="0"/>
              <w:autoSpaceDN w:val="0"/>
              <w:spacing w:after="0"/>
              <w:jc w:val="both"/>
              <w:textAlignment w:val="baseline"/>
              <w:rPr>
                <w:rFonts w:eastAsia="Gulim"/>
                <w:sz w:val="22"/>
                <w:szCs w:val="22"/>
                <w:lang w:eastAsia="ko-KR"/>
              </w:rPr>
            </w:pPr>
            <w:del w:id="1175" w:author="Taehoon KIM" w:date="2024-09-20T03:07:00Z" w16du:dateUtc="2024-09-19T18:07:00Z">
              <w:r w:rsidRPr="00C56553" w:rsidDel="005A1B3F">
                <w:rPr>
                  <w:rFonts w:eastAsia="Malgun Gothic"/>
                  <w:sz w:val="22"/>
                  <w:szCs w:val="22"/>
                  <w:lang w:eastAsia="ko-KR"/>
                </w:rPr>
                <w:delText>explicit</w:delText>
              </w:r>
              <w:r w:rsidR="004828D9" w:rsidRPr="00C56553" w:rsidDel="005A1B3F">
                <w:rPr>
                  <w:rFonts w:eastAsia="Malgun Gothic"/>
                  <w:sz w:val="22"/>
                  <w:szCs w:val="22"/>
                  <w:lang w:eastAsia="ko-KR"/>
                </w:rPr>
                <w:delText xml:space="preserve"> </w:delText>
              </w:r>
            </w:del>
            <w:bookmarkStart w:id="1176" w:name="OLE_LINK101"/>
            <w:bookmarkStart w:id="1177" w:name="OLE_LINK102"/>
            <w:ins w:id="1178" w:author="Taehoon KIM" w:date="2024-09-20T03:07:00Z" w16du:dateUtc="2024-09-19T18:07:00Z">
              <w:r w:rsidR="005A1B3F">
                <w:rPr>
                  <w:rFonts w:eastAsia="Malgun Gothic"/>
                  <w:sz w:val="22"/>
                  <w:szCs w:val="22"/>
                  <w:lang w:eastAsia="ko-KR"/>
                </w:rPr>
                <w:t>E</w:t>
              </w:r>
              <w:r w:rsidR="005A1B3F" w:rsidRPr="00C56553">
                <w:rPr>
                  <w:rFonts w:eastAsia="Malgun Gothic"/>
                  <w:sz w:val="22"/>
                  <w:szCs w:val="22"/>
                  <w:lang w:eastAsia="ko-KR"/>
                </w:rPr>
                <w:t xml:space="preserve">xplicit </w:t>
              </w:r>
            </w:ins>
            <w:r w:rsidR="004828D9" w:rsidRPr="00C56553">
              <w:rPr>
                <w:rFonts w:eastAsia="Malgun Gothic"/>
                <w:sz w:val="22"/>
                <w:szCs w:val="22"/>
                <w:lang w:eastAsia="ko-KR"/>
              </w:rPr>
              <w:t>boundary of cell space</w:t>
            </w:r>
            <w:r w:rsidRPr="00C56553">
              <w:rPr>
                <w:rFonts w:eastAsia="Malgun Gothic"/>
                <w:sz w:val="22"/>
                <w:szCs w:val="22"/>
                <w:lang w:eastAsia="ko-KR"/>
              </w:rPr>
              <w:t>, to which we may assign additional p</w:t>
            </w:r>
            <w:r w:rsidR="002115DA" w:rsidRPr="00C56553">
              <w:rPr>
                <w:rFonts w:eastAsia="Malgun Gothic"/>
                <w:sz w:val="22"/>
                <w:szCs w:val="22"/>
                <w:lang w:eastAsia="ko-KR"/>
              </w:rPr>
              <w:t>roperties such as material, texture, etc.</w:t>
            </w:r>
            <w:bookmarkEnd w:id="1176"/>
            <w:bookmarkEnd w:id="1177"/>
            <w:r w:rsidR="004828D9" w:rsidRPr="00C56553">
              <w:rPr>
                <w:rFonts w:eastAsia="Malgun Gothic"/>
                <w:sz w:val="22"/>
                <w:szCs w:val="22"/>
                <w:lang w:eastAsia="ko-KR"/>
              </w:rPr>
              <w:t xml:space="preserve"> </w:t>
            </w:r>
          </w:p>
        </w:tc>
      </w:tr>
      <w:tr w:rsidR="004828D9" w:rsidRPr="00890A67" w14:paraId="7B213B2F" w14:textId="77777777" w:rsidTr="002115DA">
        <w:trPr>
          <w:trHeight w:val="248"/>
        </w:trPr>
        <w:tc>
          <w:tcPr>
            <w:tcW w:w="1535" w:type="dxa"/>
            <w:shd w:val="clear" w:color="auto" w:fill="F2F2F2" w:themeFill="background1" w:themeFillShade="F2"/>
            <w:vAlign w:val="center"/>
            <w:hideMark/>
          </w:tcPr>
          <w:p w14:paraId="2A9E153A" w14:textId="77777777" w:rsidR="004828D9" w:rsidRPr="00C56553" w:rsidRDefault="004828D9" w:rsidP="00611D04">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Super classes</w:t>
            </w:r>
          </w:p>
        </w:tc>
        <w:tc>
          <w:tcPr>
            <w:tcW w:w="8383" w:type="dxa"/>
            <w:gridSpan w:val="2"/>
            <w:vAlign w:val="center"/>
            <w:hideMark/>
          </w:tcPr>
          <w:p w14:paraId="0DA12BFD" w14:textId="77777777" w:rsidR="004828D9" w:rsidRPr="00C56553" w:rsidRDefault="004828D9" w:rsidP="00611D04">
            <w:pPr>
              <w:widowControl w:val="0"/>
              <w:wordWrap w:val="0"/>
              <w:autoSpaceDE w:val="0"/>
              <w:autoSpaceDN w:val="0"/>
              <w:spacing w:after="0"/>
              <w:jc w:val="both"/>
              <w:textAlignment w:val="baseline"/>
              <w:rPr>
                <w:rFonts w:asciiTheme="minorHAnsi" w:eastAsia="Gulim" w:hAnsiTheme="minorHAnsi" w:cstheme="minorHAnsi"/>
                <w:sz w:val="22"/>
                <w:szCs w:val="22"/>
                <w:lang w:eastAsia="ko-KR"/>
              </w:rPr>
            </w:pPr>
            <w:r w:rsidRPr="00C56553">
              <w:rPr>
                <w:rFonts w:asciiTheme="minorHAnsi" w:eastAsia="Malgun Gothic" w:hAnsiTheme="minorHAnsi" w:cstheme="minorHAnsi"/>
                <w:sz w:val="22"/>
                <w:szCs w:val="22"/>
                <w:lang w:eastAsia="ko-KR"/>
              </w:rPr>
              <w:t xml:space="preserve">GML </w:t>
            </w:r>
            <w:proofErr w:type="spellStart"/>
            <w:r w:rsidRPr="00C56553">
              <w:rPr>
                <w:rFonts w:asciiTheme="minorHAnsi" w:eastAsia="Malgun Gothic" w:hAnsiTheme="minorHAnsi" w:cstheme="minorHAnsi"/>
                <w:sz w:val="22"/>
                <w:szCs w:val="22"/>
                <w:lang w:eastAsia="ko-KR"/>
              </w:rPr>
              <w:t>AbstractFeature</w:t>
            </w:r>
            <w:proofErr w:type="spellEnd"/>
          </w:p>
        </w:tc>
      </w:tr>
      <w:tr w:rsidR="004828D9" w:rsidRPr="00890A67" w14:paraId="7E21CE65" w14:textId="77777777" w:rsidTr="002115DA">
        <w:trPr>
          <w:trHeight w:val="252"/>
        </w:trPr>
        <w:tc>
          <w:tcPr>
            <w:tcW w:w="1535" w:type="dxa"/>
            <w:vMerge w:val="restart"/>
            <w:shd w:val="clear" w:color="auto" w:fill="F2F2F2" w:themeFill="background1" w:themeFillShade="F2"/>
            <w:vAlign w:val="center"/>
            <w:hideMark/>
          </w:tcPr>
          <w:p w14:paraId="44E875B5" w14:textId="77777777" w:rsidR="004828D9" w:rsidRPr="00C56553" w:rsidRDefault="004828D9" w:rsidP="00611D04">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Association</w:t>
            </w:r>
          </w:p>
        </w:tc>
        <w:tc>
          <w:tcPr>
            <w:tcW w:w="3280" w:type="dxa"/>
            <w:shd w:val="clear" w:color="auto" w:fill="F2F2F2" w:themeFill="background1" w:themeFillShade="F2"/>
            <w:vAlign w:val="center"/>
            <w:hideMark/>
          </w:tcPr>
          <w:p w14:paraId="24F86F81" w14:textId="77777777" w:rsidR="004828D9" w:rsidRPr="00C56553" w:rsidRDefault="004828D9" w:rsidP="00611D04">
            <w:pPr>
              <w:widowControl w:val="0"/>
              <w:autoSpaceDE w:val="0"/>
              <w:autoSpaceDN w:val="0"/>
              <w:spacing w:after="0"/>
              <w:textAlignment w:val="baseline"/>
              <w:rPr>
                <w:rFonts w:eastAsia="Gulim"/>
                <w:sz w:val="22"/>
                <w:szCs w:val="22"/>
                <w:lang w:eastAsia="ko-KR"/>
              </w:rPr>
            </w:pPr>
            <w:r w:rsidRPr="00C56553">
              <w:rPr>
                <w:rFonts w:eastAsia="Malgun Gothic"/>
                <w:b/>
                <w:bCs/>
                <w:sz w:val="22"/>
                <w:szCs w:val="22"/>
                <w:lang w:eastAsia="ko-KR"/>
              </w:rPr>
              <w:t>Role name</w:t>
            </w:r>
          </w:p>
        </w:tc>
        <w:tc>
          <w:tcPr>
            <w:tcW w:w="5103" w:type="dxa"/>
            <w:shd w:val="clear" w:color="auto" w:fill="F2F2F2" w:themeFill="background1" w:themeFillShade="F2"/>
            <w:vAlign w:val="center"/>
            <w:hideMark/>
          </w:tcPr>
          <w:p w14:paraId="69DA7E07" w14:textId="77777777" w:rsidR="004828D9" w:rsidRPr="00C56553" w:rsidRDefault="004828D9" w:rsidP="00611D04">
            <w:pPr>
              <w:widowControl w:val="0"/>
              <w:autoSpaceDE w:val="0"/>
              <w:autoSpaceDN w:val="0"/>
              <w:spacing w:after="0"/>
              <w:textAlignment w:val="baseline"/>
              <w:rPr>
                <w:rFonts w:eastAsia="Gulim"/>
                <w:sz w:val="22"/>
                <w:szCs w:val="22"/>
                <w:lang w:eastAsia="ko-KR"/>
              </w:rPr>
            </w:pPr>
            <w:r w:rsidRPr="00C56553">
              <w:rPr>
                <w:rFonts w:eastAsia="Malgun Gothic"/>
                <w:b/>
                <w:bCs/>
                <w:sz w:val="22"/>
                <w:szCs w:val="22"/>
                <w:lang w:eastAsia="ko-KR"/>
              </w:rPr>
              <w:t>Type and Cardinality</w:t>
            </w:r>
          </w:p>
        </w:tc>
      </w:tr>
      <w:tr w:rsidR="004828D9" w:rsidRPr="00890A67" w14:paraId="54AE4A19" w14:textId="77777777" w:rsidTr="002115DA">
        <w:trPr>
          <w:trHeight w:val="269"/>
        </w:trPr>
        <w:tc>
          <w:tcPr>
            <w:tcW w:w="0" w:type="auto"/>
            <w:vMerge/>
            <w:shd w:val="clear" w:color="auto" w:fill="F2F2F2" w:themeFill="background1" w:themeFillShade="F2"/>
            <w:vAlign w:val="center"/>
            <w:hideMark/>
          </w:tcPr>
          <w:p w14:paraId="71F8028F" w14:textId="77777777" w:rsidR="004828D9" w:rsidRPr="00C56553" w:rsidRDefault="004828D9" w:rsidP="00611D04">
            <w:pPr>
              <w:spacing w:after="0"/>
              <w:rPr>
                <w:rFonts w:eastAsia="Gulim"/>
                <w:sz w:val="22"/>
                <w:szCs w:val="22"/>
                <w:lang w:eastAsia="ko-KR"/>
              </w:rPr>
            </w:pPr>
          </w:p>
        </w:tc>
        <w:tc>
          <w:tcPr>
            <w:tcW w:w="3280" w:type="dxa"/>
            <w:vAlign w:val="center"/>
            <w:hideMark/>
          </w:tcPr>
          <w:p w14:paraId="52870A2E" w14:textId="1A03BBBB" w:rsidR="004828D9" w:rsidRPr="00C56553" w:rsidRDefault="004828D9" w:rsidP="00611D04">
            <w:pPr>
              <w:widowControl w:val="0"/>
              <w:autoSpaceDE w:val="0"/>
              <w:autoSpaceDN w:val="0"/>
              <w:spacing w:after="0"/>
              <w:textAlignment w:val="baseline"/>
              <w:rPr>
                <w:rFonts w:asciiTheme="minorHAnsi" w:eastAsia="Gulim" w:hAnsiTheme="minorHAnsi" w:cstheme="minorHAnsi"/>
                <w:sz w:val="22"/>
                <w:szCs w:val="22"/>
                <w:lang w:eastAsia="ko-KR"/>
              </w:rPr>
            </w:pPr>
            <w:r w:rsidRPr="00C56553">
              <w:rPr>
                <w:rFonts w:asciiTheme="minorHAnsi" w:eastAsia="Malgun Gothic" w:hAnsiTheme="minorHAnsi" w:cstheme="minorHAnsi"/>
                <w:sz w:val="22"/>
                <w:szCs w:val="22"/>
                <w:lang w:eastAsia="ko-KR"/>
              </w:rPr>
              <w:t>bounds</w:t>
            </w:r>
          </w:p>
        </w:tc>
        <w:tc>
          <w:tcPr>
            <w:tcW w:w="5103" w:type="dxa"/>
            <w:vAlign w:val="center"/>
            <w:hideMark/>
          </w:tcPr>
          <w:p w14:paraId="219E65A6" w14:textId="439ACE46" w:rsidR="004828D9" w:rsidRPr="00C56553" w:rsidRDefault="004828D9" w:rsidP="00611D04">
            <w:pPr>
              <w:widowControl w:val="0"/>
              <w:autoSpaceDE w:val="0"/>
              <w:autoSpaceDN w:val="0"/>
              <w:spacing w:after="0"/>
              <w:textAlignment w:val="baseline"/>
              <w:rPr>
                <w:rFonts w:eastAsia="Gulim"/>
                <w:sz w:val="22"/>
                <w:szCs w:val="22"/>
                <w:lang w:eastAsia="ko-KR"/>
              </w:rPr>
            </w:pPr>
            <w:proofErr w:type="spellStart"/>
            <w:r w:rsidRPr="00C56553">
              <w:rPr>
                <w:rFonts w:asciiTheme="minorHAnsi" w:eastAsia="Gulim" w:hAnsiTheme="minorHAnsi" w:cstheme="minorHAnsi"/>
                <w:sz w:val="22"/>
                <w:szCs w:val="22"/>
                <w:lang w:eastAsia="ko-KR"/>
              </w:rPr>
              <w:t>CellSpace</w:t>
            </w:r>
            <w:proofErr w:type="spellEnd"/>
            <w:r w:rsidRPr="00C56553">
              <w:rPr>
                <w:rFonts w:eastAsia="Malgun Gothic"/>
                <w:sz w:val="22"/>
                <w:szCs w:val="22"/>
                <w:lang w:eastAsia="ko-KR"/>
              </w:rPr>
              <w:t xml:space="preserve"> [</w:t>
            </w:r>
            <w:proofErr w:type="gramStart"/>
            <w:r w:rsidRPr="00C56553">
              <w:rPr>
                <w:rFonts w:eastAsia="Malgun Gothic"/>
                <w:sz w:val="22"/>
                <w:szCs w:val="22"/>
                <w:lang w:eastAsia="ko-KR"/>
              </w:rPr>
              <w:t>1..</w:t>
            </w:r>
            <w:proofErr w:type="gramEnd"/>
            <w:r w:rsidRPr="00C56553">
              <w:rPr>
                <w:rFonts w:eastAsia="Malgun Gothic"/>
                <w:sz w:val="22"/>
                <w:szCs w:val="22"/>
                <w:lang w:eastAsia="ko-KR"/>
              </w:rPr>
              <w:t>2]</w:t>
            </w:r>
          </w:p>
        </w:tc>
      </w:tr>
      <w:tr w:rsidR="004828D9" w:rsidRPr="00890A67" w14:paraId="73E2A92D" w14:textId="77777777" w:rsidTr="002115DA">
        <w:trPr>
          <w:trHeight w:val="272"/>
        </w:trPr>
        <w:tc>
          <w:tcPr>
            <w:tcW w:w="0" w:type="auto"/>
            <w:vMerge/>
            <w:shd w:val="clear" w:color="auto" w:fill="F2F2F2" w:themeFill="background1" w:themeFillShade="F2"/>
            <w:vAlign w:val="center"/>
            <w:hideMark/>
          </w:tcPr>
          <w:p w14:paraId="3D5D9525" w14:textId="77777777" w:rsidR="004828D9" w:rsidRPr="00C56553" w:rsidRDefault="004828D9" w:rsidP="00611D04">
            <w:pPr>
              <w:spacing w:after="0"/>
              <w:rPr>
                <w:rFonts w:eastAsia="Gulim"/>
                <w:sz w:val="22"/>
                <w:szCs w:val="22"/>
                <w:lang w:eastAsia="ko-KR"/>
              </w:rPr>
            </w:pPr>
          </w:p>
        </w:tc>
        <w:tc>
          <w:tcPr>
            <w:tcW w:w="3280" w:type="dxa"/>
            <w:vAlign w:val="center"/>
            <w:hideMark/>
          </w:tcPr>
          <w:p w14:paraId="4A2F9424" w14:textId="77777777" w:rsidR="004828D9" w:rsidRPr="00C56553" w:rsidRDefault="004828D9" w:rsidP="00611D04">
            <w:pPr>
              <w:widowControl w:val="0"/>
              <w:autoSpaceDE w:val="0"/>
              <w:autoSpaceDN w:val="0"/>
              <w:spacing w:after="0"/>
              <w:textAlignment w:val="baseline"/>
              <w:rPr>
                <w:rFonts w:asciiTheme="minorHAnsi" w:eastAsia="Gulim" w:hAnsiTheme="minorHAnsi" w:cstheme="minorHAnsi"/>
                <w:sz w:val="22"/>
                <w:szCs w:val="22"/>
                <w:lang w:eastAsia="ko-KR"/>
              </w:rPr>
            </w:pPr>
            <w:r w:rsidRPr="00C56553">
              <w:rPr>
                <w:rFonts w:asciiTheme="minorHAnsi" w:eastAsia="Malgun Gothic" w:hAnsiTheme="minorHAnsi" w:cstheme="minorHAnsi"/>
                <w:sz w:val="22"/>
                <w:szCs w:val="22"/>
                <w:lang w:eastAsia="ko-KR"/>
              </w:rPr>
              <w:t xml:space="preserve">duality </w:t>
            </w:r>
          </w:p>
        </w:tc>
        <w:tc>
          <w:tcPr>
            <w:tcW w:w="5103" w:type="dxa"/>
            <w:vAlign w:val="center"/>
            <w:hideMark/>
          </w:tcPr>
          <w:p w14:paraId="1E5311E8" w14:textId="611E1BEC" w:rsidR="004828D9" w:rsidRPr="00C56553" w:rsidRDefault="004828D9" w:rsidP="00611D04">
            <w:pPr>
              <w:widowControl w:val="0"/>
              <w:autoSpaceDE w:val="0"/>
              <w:autoSpaceDN w:val="0"/>
              <w:spacing w:after="0"/>
              <w:textAlignment w:val="baseline"/>
              <w:rPr>
                <w:rFonts w:eastAsia="Gulim"/>
                <w:sz w:val="22"/>
                <w:szCs w:val="22"/>
                <w:lang w:eastAsia="ko-KR"/>
              </w:rPr>
            </w:pPr>
            <w:r w:rsidRPr="00C56553">
              <w:rPr>
                <w:rFonts w:asciiTheme="minorHAnsi" w:eastAsia="Gulim" w:hAnsiTheme="minorHAnsi" w:cstheme="minorHAnsi"/>
                <w:sz w:val="22"/>
                <w:szCs w:val="22"/>
                <w:lang w:eastAsia="ko-KR"/>
              </w:rPr>
              <w:t>Edge</w:t>
            </w:r>
            <w:r w:rsidRPr="00C56553">
              <w:rPr>
                <w:rFonts w:eastAsia="Malgun Gothic"/>
                <w:sz w:val="22"/>
                <w:szCs w:val="22"/>
                <w:lang w:eastAsia="ko-KR"/>
              </w:rPr>
              <w:t xml:space="preserve"> [</w:t>
            </w:r>
            <w:proofErr w:type="gramStart"/>
            <w:r w:rsidRPr="00C56553">
              <w:rPr>
                <w:rFonts w:eastAsia="Malgun Gothic"/>
                <w:sz w:val="22"/>
                <w:szCs w:val="22"/>
                <w:lang w:eastAsia="ko-KR"/>
              </w:rPr>
              <w:t>0..</w:t>
            </w:r>
            <w:proofErr w:type="gramEnd"/>
            <w:r w:rsidRPr="00C56553">
              <w:rPr>
                <w:rFonts w:eastAsia="Malgun Gothic"/>
                <w:sz w:val="22"/>
                <w:szCs w:val="22"/>
                <w:lang w:eastAsia="ko-KR"/>
              </w:rPr>
              <w:t>1]</w:t>
            </w:r>
          </w:p>
        </w:tc>
      </w:tr>
      <w:tr w:rsidR="004828D9" w:rsidRPr="00890A67" w14:paraId="0B3EEBBF" w14:textId="77777777" w:rsidTr="002115DA">
        <w:trPr>
          <w:trHeight w:val="277"/>
        </w:trPr>
        <w:tc>
          <w:tcPr>
            <w:tcW w:w="1535" w:type="dxa"/>
            <w:vMerge w:val="restart"/>
            <w:shd w:val="clear" w:color="auto" w:fill="F2F2F2" w:themeFill="background1" w:themeFillShade="F2"/>
            <w:vAlign w:val="center"/>
            <w:hideMark/>
          </w:tcPr>
          <w:p w14:paraId="59811084" w14:textId="26F22F6C" w:rsidR="004828D9" w:rsidRPr="00C56553" w:rsidRDefault="00BF491E" w:rsidP="00611D04">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Properties</w:t>
            </w:r>
          </w:p>
        </w:tc>
        <w:tc>
          <w:tcPr>
            <w:tcW w:w="3280" w:type="dxa"/>
            <w:shd w:val="clear" w:color="auto" w:fill="F2F2F2" w:themeFill="background1" w:themeFillShade="F2"/>
            <w:vAlign w:val="center"/>
            <w:hideMark/>
          </w:tcPr>
          <w:p w14:paraId="47638AD1" w14:textId="4D905E59" w:rsidR="004828D9" w:rsidRPr="00C56553" w:rsidRDefault="009A04AC" w:rsidP="00611D04">
            <w:pPr>
              <w:widowControl w:val="0"/>
              <w:wordWrap w:val="0"/>
              <w:autoSpaceDE w:val="0"/>
              <w:autoSpaceDN w:val="0"/>
              <w:spacing w:after="0"/>
              <w:jc w:val="both"/>
              <w:textAlignment w:val="baseline"/>
              <w:rPr>
                <w:rFonts w:eastAsia="Gulim"/>
                <w:sz w:val="22"/>
                <w:szCs w:val="22"/>
                <w:lang w:eastAsia="ko-KR"/>
              </w:rPr>
            </w:pPr>
            <w:r w:rsidRPr="00C56553">
              <w:rPr>
                <w:rFonts w:eastAsia="Malgun Gothic"/>
                <w:b/>
                <w:bCs/>
                <w:sz w:val="22"/>
                <w:szCs w:val="22"/>
                <w:lang w:eastAsia="ko-KR"/>
              </w:rPr>
              <w:t xml:space="preserve">Property </w:t>
            </w:r>
            <w:r w:rsidR="004828D9" w:rsidRPr="00C56553">
              <w:rPr>
                <w:rFonts w:eastAsia="Malgun Gothic"/>
                <w:b/>
                <w:bCs/>
                <w:sz w:val="22"/>
                <w:szCs w:val="22"/>
                <w:lang w:eastAsia="ko-KR"/>
              </w:rPr>
              <w:t>name</w:t>
            </w:r>
          </w:p>
        </w:tc>
        <w:tc>
          <w:tcPr>
            <w:tcW w:w="5103" w:type="dxa"/>
            <w:shd w:val="clear" w:color="auto" w:fill="F2F2F2" w:themeFill="background1" w:themeFillShade="F2"/>
            <w:vAlign w:val="center"/>
            <w:hideMark/>
          </w:tcPr>
          <w:p w14:paraId="50D15F39" w14:textId="77777777" w:rsidR="004828D9" w:rsidRPr="00C56553" w:rsidRDefault="004828D9" w:rsidP="00611D04">
            <w:pPr>
              <w:widowControl w:val="0"/>
              <w:wordWrap w:val="0"/>
              <w:autoSpaceDE w:val="0"/>
              <w:autoSpaceDN w:val="0"/>
              <w:spacing w:after="0"/>
              <w:jc w:val="both"/>
              <w:textAlignment w:val="baseline"/>
              <w:rPr>
                <w:rFonts w:eastAsia="Gulim"/>
                <w:sz w:val="22"/>
                <w:szCs w:val="22"/>
                <w:lang w:eastAsia="ko-KR"/>
              </w:rPr>
            </w:pPr>
            <w:r w:rsidRPr="00C56553">
              <w:rPr>
                <w:rFonts w:eastAsia="Malgun Gothic"/>
                <w:b/>
                <w:bCs/>
                <w:sz w:val="22"/>
                <w:szCs w:val="22"/>
                <w:lang w:eastAsia="ko-KR"/>
              </w:rPr>
              <w:t>Type and Cardinality</w:t>
            </w:r>
          </w:p>
        </w:tc>
      </w:tr>
      <w:tr w:rsidR="004828D9" w:rsidRPr="00890A67" w14:paraId="6887C8A8" w14:textId="77777777" w:rsidTr="002115DA">
        <w:trPr>
          <w:trHeight w:val="267"/>
        </w:trPr>
        <w:tc>
          <w:tcPr>
            <w:tcW w:w="0" w:type="auto"/>
            <w:vMerge/>
            <w:shd w:val="clear" w:color="auto" w:fill="F2F2F2" w:themeFill="background1" w:themeFillShade="F2"/>
            <w:vAlign w:val="center"/>
            <w:hideMark/>
          </w:tcPr>
          <w:p w14:paraId="07E6B04B" w14:textId="77777777" w:rsidR="004828D9" w:rsidRPr="00C56553" w:rsidRDefault="004828D9" w:rsidP="00611D04">
            <w:pPr>
              <w:spacing w:after="0"/>
              <w:rPr>
                <w:rFonts w:eastAsia="Gulim"/>
                <w:sz w:val="22"/>
                <w:szCs w:val="22"/>
                <w:lang w:eastAsia="ko-KR"/>
              </w:rPr>
            </w:pPr>
          </w:p>
        </w:tc>
        <w:tc>
          <w:tcPr>
            <w:tcW w:w="3280" w:type="dxa"/>
            <w:vAlign w:val="center"/>
          </w:tcPr>
          <w:p w14:paraId="3805DFAC" w14:textId="666A8E5E" w:rsidR="004828D9" w:rsidRPr="00C56553" w:rsidRDefault="002115DA" w:rsidP="00611D04">
            <w:pPr>
              <w:widowControl w:val="0"/>
              <w:autoSpaceDE w:val="0"/>
              <w:autoSpaceDN w:val="0"/>
              <w:spacing w:after="0"/>
              <w:textAlignment w:val="baseline"/>
              <w:rPr>
                <w:rFonts w:asciiTheme="minorHAnsi" w:eastAsia="Gulim" w:hAnsiTheme="minorHAnsi" w:cstheme="minorHAnsi"/>
                <w:sz w:val="22"/>
                <w:szCs w:val="22"/>
                <w:lang w:eastAsia="ko-KR"/>
              </w:rPr>
            </w:pPr>
            <w:proofErr w:type="spellStart"/>
            <w:r w:rsidRPr="00C56553">
              <w:rPr>
                <w:rFonts w:asciiTheme="minorHAnsi" w:eastAsia="Malgun Gothic" w:hAnsiTheme="minorHAnsi" w:cstheme="minorHAnsi"/>
                <w:sz w:val="22"/>
                <w:szCs w:val="22"/>
                <w:lang w:eastAsia="ko-KR"/>
              </w:rPr>
              <w:t>cellBoundaryGeometry</w:t>
            </w:r>
            <w:proofErr w:type="spellEnd"/>
          </w:p>
        </w:tc>
        <w:tc>
          <w:tcPr>
            <w:tcW w:w="5103" w:type="dxa"/>
            <w:vAlign w:val="center"/>
          </w:tcPr>
          <w:p w14:paraId="5462ACB0" w14:textId="7E9FF304" w:rsidR="004828D9" w:rsidRPr="00C56553" w:rsidRDefault="002115DA" w:rsidP="00611D04">
            <w:pPr>
              <w:widowControl w:val="0"/>
              <w:autoSpaceDE w:val="0"/>
              <w:autoSpaceDN w:val="0"/>
              <w:spacing w:after="0"/>
              <w:textAlignment w:val="baseline"/>
              <w:rPr>
                <w:rFonts w:eastAsia="Gulim"/>
                <w:sz w:val="22"/>
                <w:szCs w:val="22"/>
                <w:lang w:eastAsia="ko-KR"/>
              </w:rPr>
            </w:pPr>
            <w:proofErr w:type="spellStart"/>
            <w:r w:rsidRPr="00C56553">
              <w:rPr>
                <w:rFonts w:asciiTheme="minorHAnsi" w:eastAsia="Malgun Gothic" w:hAnsiTheme="minorHAnsi" w:cstheme="minorHAnsi"/>
                <w:sz w:val="22"/>
                <w:szCs w:val="22"/>
                <w:lang w:eastAsia="ko-KR"/>
              </w:rPr>
              <w:t>CellBoundaryGeometryType</w:t>
            </w:r>
            <w:proofErr w:type="spellEnd"/>
            <w:r w:rsidRPr="00C56553">
              <w:rPr>
                <w:rFonts w:asciiTheme="minorHAnsi" w:eastAsia="Malgun Gothic" w:hAnsiTheme="minorHAnsi" w:cstheme="minorHAnsi"/>
                <w:sz w:val="22"/>
                <w:szCs w:val="22"/>
                <w:lang w:eastAsia="ko-KR"/>
              </w:rPr>
              <w:t xml:space="preserve"> </w:t>
            </w:r>
            <w:r w:rsidR="004828D9" w:rsidRPr="00C56553">
              <w:rPr>
                <w:rFonts w:eastAsia="Malgun Gothic"/>
                <w:sz w:val="22"/>
                <w:szCs w:val="22"/>
                <w:lang w:eastAsia="ko-KR"/>
              </w:rPr>
              <w:t>[</w:t>
            </w:r>
            <w:proofErr w:type="gramStart"/>
            <w:r w:rsidR="004828D9" w:rsidRPr="00C56553">
              <w:rPr>
                <w:rFonts w:eastAsia="Malgun Gothic"/>
                <w:sz w:val="22"/>
                <w:szCs w:val="22"/>
                <w:lang w:eastAsia="ko-KR"/>
              </w:rPr>
              <w:t>0..</w:t>
            </w:r>
            <w:proofErr w:type="gramEnd"/>
            <w:r w:rsidR="004828D9" w:rsidRPr="00C56553">
              <w:rPr>
                <w:rFonts w:eastAsia="Malgun Gothic"/>
                <w:sz w:val="22"/>
                <w:szCs w:val="22"/>
                <w:lang w:eastAsia="ko-KR"/>
              </w:rPr>
              <w:t>1]</w:t>
            </w:r>
          </w:p>
        </w:tc>
      </w:tr>
      <w:tr w:rsidR="004828D9" w:rsidRPr="00890A67" w14:paraId="5BF6C826" w14:textId="77777777" w:rsidTr="002115DA">
        <w:trPr>
          <w:trHeight w:val="274"/>
        </w:trPr>
        <w:tc>
          <w:tcPr>
            <w:tcW w:w="0" w:type="auto"/>
            <w:vMerge/>
            <w:shd w:val="clear" w:color="auto" w:fill="F2F2F2" w:themeFill="background1" w:themeFillShade="F2"/>
            <w:vAlign w:val="center"/>
          </w:tcPr>
          <w:p w14:paraId="3C29C460" w14:textId="77777777" w:rsidR="004828D9" w:rsidRPr="00C56553" w:rsidRDefault="004828D9" w:rsidP="00611D04">
            <w:pPr>
              <w:spacing w:after="0"/>
              <w:rPr>
                <w:rFonts w:eastAsia="Gulim"/>
                <w:sz w:val="22"/>
                <w:szCs w:val="22"/>
                <w:lang w:eastAsia="ko-KR"/>
              </w:rPr>
            </w:pPr>
          </w:p>
        </w:tc>
        <w:tc>
          <w:tcPr>
            <w:tcW w:w="3280" w:type="dxa"/>
            <w:vAlign w:val="center"/>
          </w:tcPr>
          <w:p w14:paraId="295F6D92" w14:textId="77777777" w:rsidR="004828D9" w:rsidRPr="00C56553" w:rsidRDefault="004828D9" w:rsidP="00611D04">
            <w:pPr>
              <w:widowControl w:val="0"/>
              <w:autoSpaceDE w:val="0"/>
              <w:autoSpaceDN w:val="0"/>
              <w:spacing w:after="0"/>
              <w:textAlignment w:val="baseline"/>
              <w:rPr>
                <w:rFonts w:asciiTheme="minorHAnsi" w:eastAsia="Malgun Gothic" w:hAnsiTheme="minorHAnsi" w:cstheme="minorHAnsi"/>
                <w:sz w:val="22"/>
                <w:szCs w:val="22"/>
                <w:lang w:eastAsia="ko-KR"/>
              </w:rPr>
            </w:pPr>
            <w:proofErr w:type="spellStart"/>
            <w:r w:rsidRPr="00C56553">
              <w:rPr>
                <w:rFonts w:asciiTheme="minorHAnsi" w:eastAsia="Malgun Gothic" w:hAnsiTheme="minorHAnsi" w:cstheme="minorHAnsi"/>
                <w:sz w:val="22"/>
                <w:szCs w:val="22"/>
                <w:lang w:eastAsia="ko-KR"/>
              </w:rPr>
              <w:t>externalReference</w:t>
            </w:r>
            <w:proofErr w:type="spellEnd"/>
          </w:p>
        </w:tc>
        <w:tc>
          <w:tcPr>
            <w:tcW w:w="5103" w:type="dxa"/>
            <w:vAlign w:val="center"/>
          </w:tcPr>
          <w:p w14:paraId="4CFB3395" w14:textId="77777777" w:rsidR="004828D9" w:rsidRPr="00C56553" w:rsidRDefault="004828D9" w:rsidP="00611D04">
            <w:pPr>
              <w:widowControl w:val="0"/>
              <w:autoSpaceDE w:val="0"/>
              <w:autoSpaceDN w:val="0"/>
              <w:spacing w:after="0"/>
              <w:textAlignment w:val="baseline"/>
              <w:rPr>
                <w:rFonts w:eastAsia="Malgun Gothic"/>
                <w:sz w:val="22"/>
                <w:szCs w:val="22"/>
                <w:lang w:eastAsia="ko-KR"/>
              </w:rPr>
            </w:pPr>
            <w:proofErr w:type="spellStart"/>
            <w:r w:rsidRPr="00C56553">
              <w:rPr>
                <w:rFonts w:asciiTheme="minorHAnsi" w:eastAsia="Malgun Gothic" w:hAnsiTheme="minorHAnsi" w:cstheme="minorHAnsi"/>
                <w:sz w:val="22"/>
                <w:szCs w:val="22"/>
                <w:lang w:eastAsia="ko-KR"/>
              </w:rPr>
              <w:t>ExternalReferenceType</w:t>
            </w:r>
            <w:proofErr w:type="spellEnd"/>
            <w:r w:rsidRPr="00C56553">
              <w:rPr>
                <w:rFonts w:eastAsia="Malgun Gothic"/>
                <w:sz w:val="22"/>
                <w:szCs w:val="22"/>
                <w:lang w:eastAsia="ko-KR"/>
              </w:rPr>
              <w:t xml:space="preserve"> [</w:t>
            </w:r>
            <w:proofErr w:type="gramStart"/>
            <w:r w:rsidRPr="00C56553">
              <w:rPr>
                <w:rFonts w:eastAsia="Malgun Gothic"/>
                <w:sz w:val="22"/>
                <w:szCs w:val="22"/>
                <w:lang w:eastAsia="ko-KR"/>
              </w:rPr>
              <w:t>0..</w:t>
            </w:r>
            <w:proofErr w:type="gramEnd"/>
            <w:r w:rsidRPr="00C56553">
              <w:rPr>
                <w:rFonts w:eastAsia="Malgun Gothic"/>
                <w:sz w:val="22"/>
                <w:szCs w:val="22"/>
                <w:lang w:eastAsia="ko-KR"/>
              </w:rPr>
              <w:t>1]</w:t>
            </w:r>
          </w:p>
        </w:tc>
      </w:tr>
      <w:tr w:rsidR="004828D9" w:rsidRPr="00890A67" w14:paraId="736533A0" w14:textId="77777777" w:rsidTr="002115DA">
        <w:trPr>
          <w:trHeight w:val="133"/>
        </w:trPr>
        <w:tc>
          <w:tcPr>
            <w:tcW w:w="0" w:type="auto"/>
            <w:vMerge/>
            <w:shd w:val="clear" w:color="auto" w:fill="F2F2F2" w:themeFill="background1" w:themeFillShade="F2"/>
            <w:vAlign w:val="center"/>
          </w:tcPr>
          <w:p w14:paraId="25693EA9" w14:textId="77777777" w:rsidR="004828D9" w:rsidRPr="00C56553" w:rsidRDefault="004828D9" w:rsidP="00611D04">
            <w:pPr>
              <w:spacing w:after="0"/>
              <w:rPr>
                <w:rFonts w:eastAsia="Gulim"/>
                <w:sz w:val="22"/>
                <w:szCs w:val="22"/>
                <w:lang w:eastAsia="ko-KR"/>
              </w:rPr>
            </w:pPr>
          </w:p>
        </w:tc>
        <w:tc>
          <w:tcPr>
            <w:tcW w:w="3280" w:type="dxa"/>
            <w:vAlign w:val="center"/>
          </w:tcPr>
          <w:p w14:paraId="51959F9A" w14:textId="43B541D0" w:rsidR="004828D9" w:rsidRPr="00C56553" w:rsidRDefault="00CA65C3" w:rsidP="00611D04">
            <w:pPr>
              <w:widowControl w:val="0"/>
              <w:autoSpaceDE w:val="0"/>
              <w:autoSpaceDN w:val="0"/>
              <w:spacing w:after="0"/>
              <w:textAlignment w:val="baseline"/>
              <w:rPr>
                <w:rFonts w:asciiTheme="minorHAnsi" w:eastAsia="Malgun Gothic" w:hAnsiTheme="minorHAnsi" w:cstheme="minorHAnsi"/>
                <w:sz w:val="22"/>
                <w:szCs w:val="22"/>
                <w:lang w:eastAsia="ko-KR"/>
              </w:rPr>
            </w:pPr>
            <w:proofErr w:type="spellStart"/>
            <w:r w:rsidRPr="00C56553">
              <w:rPr>
                <w:rFonts w:asciiTheme="minorHAnsi" w:eastAsia="Malgun Gothic" w:hAnsiTheme="minorHAnsi" w:cstheme="minorHAnsi"/>
                <w:sz w:val="22"/>
                <w:szCs w:val="22"/>
                <w:lang w:eastAsia="ko-KR"/>
              </w:rPr>
              <w:t>isVirtual</w:t>
            </w:r>
            <w:proofErr w:type="spellEnd"/>
          </w:p>
        </w:tc>
        <w:tc>
          <w:tcPr>
            <w:tcW w:w="5103" w:type="dxa"/>
            <w:vAlign w:val="center"/>
          </w:tcPr>
          <w:p w14:paraId="7418B859" w14:textId="4B37E0F6" w:rsidR="004828D9" w:rsidRPr="00C56553" w:rsidRDefault="00CA65C3" w:rsidP="00611D04">
            <w:pPr>
              <w:widowControl w:val="0"/>
              <w:autoSpaceDE w:val="0"/>
              <w:autoSpaceDN w:val="0"/>
              <w:spacing w:after="0"/>
              <w:textAlignment w:val="baseline"/>
              <w:rPr>
                <w:rFonts w:asciiTheme="minorHAnsi" w:eastAsia="Malgun Gothic" w:hAnsiTheme="minorHAnsi" w:cstheme="minorHAnsi"/>
                <w:sz w:val="22"/>
                <w:szCs w:val="22"/>
                <w:lang w:eastAsia="ko-KR"/>
              </w:rPr>
            </w:pPr>
            <w:r w:rsidRPr="00C56553">
              <w:rPr>
                <w:rFonts w:asciiTheme="minorHAnsi" w:eastAsia="Malgun Gothic" w:hAnsiTheme="minorHAnsi" w:cstheme="minorHAnsi"/>
                <w:sz w:val="22"/>
                <w:szCs w:val="22"/>
                <w:lang w:eastAsia="ko-KR"/>
              </w:rPr>
              <w:t>Boolean</w:t>
            </w:r>
          </w:p>
        </w:tc>
      </w:tr>
      <w:tr w:rsidR="00392635" w:rsidRPr="00890A67" w14:paraId="63282F8C" w14:textId="77777777" w:rsidTr="002115DA">
        <w:trPr>
          <w:trHeight w:val="279"/>
        </w:trPr>
        <w:tc>
          <w:tcPr>
            <w:tcW w:w="1535" w:type="dxa"/>
            <w:vMerge w:val="restart"/>
            <w:shd w:val="clear" w:color="auto" w:fill="F2F2F2" w:themeFill="background1" w:themeFillShade="F2"/>
            <w:vAlign w:val="center"/>
            <w:hideMark/>
          </w:tcPr>
          <w:p w14:paraId="6B995714" w14:textId="77777777" w:rsidR="00392635" w:rsidRPr="00C56553" w:rsidRDefault="00392635" w:rsidP="00611D04">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Constraints</w:t>
            </w:r>
          </w:p>
        </w:tc>
        <w:tc>
          <w:tcPr>
            <w:tcW w:w="3280" w:type="dxa"/>
            <w:shd w:val="clear" w:color="auto" w:fill="F2F2F2" w:themeFill="background1" w:themeFillShade="F2"/>
            <w:vAlign w:val="center"/>
            <w:hideMark/>
          </w:tcPr>
          <w:p w14:paraId="74AE89C2" w14:textId="45BD18FC" w:rsidR="00392635" w:rsidRPr="00C56553" w:rsidRDefault="001B6CCC" w:rsidP="00611D04">
            <w:pPr>
              <w:widowControl w:val="0"/>
              <w:wordWrap w:val="0"/>
              <w:autoSpaceDE w:val="0"/>
              <w:autoSpaceDN w:val="0"/>
              <w:spacing w:after="0"/>
              <w:jc w:val="both"/>
              <w:textAlignment w:val="baseline"/>
              <w:rPr>
                <w:rFonts w:eastAsia="Gulim"/>
                <w:b/>
                <w:sz w:val="22"/>
                <w:szCs w:val="22"/>
                <w:lang w:eastAsia="ko-KR"/>
              </w:rPr>
            </w:pPr>
            <w:r w:rsidRPr="00C56553">
              <w:rPr>
                <w:rFonts w:eastAsia="Gulim"/>
                <w:b/>
                <w:sz w:val="22"/>
                <w:szCs w:val="22"/>
                <w:lang w:eastAsia="ko-KR"/>
              </w:rPr>
              <w:t xml:space="preserve">Constraint </w:t>
            </w:r>
            <w:r w:rsidR="00392635" w:rsidRPr="00C56553">
              <w:rPr>
                <w:rFonts w:eastAsia="Gulim"/>
                <w:b/>
                <w:sz w:val="22"/>
                <w:szCs w:val="22"/>
                <w:lang w:eastAsia="ko-KR"/>
              </w:rPr>
              <w:t>ID</w:t>
            </w:r>
          </w:p>
        </w:tc>
        <w:tc>
          <w:tcPr>
            <w:tcW w:w="5103" w:type="dxa"/>
            <w:shd w:val="clear" w:color="auto" w:fill="F2F2F2" w:themeFill="background1" w:themeFillShade="F2"/>
            <w:vAlign w:val="center"/>
          </w:tcPr>
          <w:p w14:paraId="66E7BC1A" w14:textId="2FF4F169" w:rsidR="00392635" w:rsidRPr="00C56553" w:rsidRDefault="00392635" w:rsidP="00611D04">
            <w:pPr>
              <w:widowControl w:val="0"/>
              <w:wordWrap w:val="0"/>
              <w:autoSpaceDE w:val="0"/>
              <w:autoSpaceDN w:val="0"/>
              <w:spacing w:after="0"/>
              <w:jc w:val="both"/>
              <w:textAlignment w:val="baseline"/>
              <w:rPr>
                <w:rFonts w:eastAsia="Gulim"/>
                <w:b/>
                <w:sz w:val="22"/>
                <w:szCs w:val="22"/>
                <w:lang w:eastAsia="ko-KR"/>
              </w:rPr>
            </w:pPr>
            <w:r w:rsidRPr="00C56553">
              <w:rPr>
                <w:rFonts w:eastAsia="Gulim"/>
                <w:b/>
                <w:sz w:val="22"/>
                <w:szCs w:val="22"/>
                <w:lang w:eastAsia="ko-KR"/>
              </w:rPr>
              <w:t>Constraint</w:t>
            </w:r>
          </w:p>
        </w:tc>
      </w:tr>
      <w:tr w:rsidR="00392635" w:rsidRPr="00890A67" w14:paraId="1E4712E4" w14:textId="77777777" w:rsidTr="004B4E92">
        <w:trPr>
          <w:trHeight w:val="208"/>
        </w:trPr>
        <w:tc>
          <w:tcPr>
            <w:tcW w:w="1535" w:type="dxa"/>
            <w:vMerge/>
            <w:shd w:val="clear" w:color="auto" w:fill="F2F2F2" w:themeFill="background1" w:themeFillShade="F2"/>
            <w:vAlign w:val="center"/>
          </w:tcPr>
          <w:p w14:paraId="17B5029A" w14:textId="77777777" w:rsidR="00392635" w:rsidRPr="00C56553" w:rsidRDefault="00392635" w:rsidP="00611D04">
            <w:pPr>
              <w:widowControl w:val="0"/>
              <w:autoSpaceDE w:val="0"/>
              <w:autoSpaceDN w:val="0"/>
              <w:spacing w:after="0"/>
              <w:jc w:val="center"/>
              <w:textAlignment w:val="baseline"/>
              <w:rPr>
                <w:rFonts w:eastAsia="Malgun Gothic"/>
                <w:b/>
                <w:bCs/>
                <w:sz w:val="22"/>
                <w:szCs w:val="22"/>
                <w:lang w:eastAsia="ko-KR"/>
              </w:rPr>
            </w:pPr>
          </w:p>
        </w:tc>
        <w:tc>
          <w:tcPr>
            <w:tcW w:w="3280" w:type="dxa"/>
            <w:vAlign w:val="center"/>
          </w:tcPr>
          <w:p w14:paraId="16318146" w14:textId="3C0D3489" w:rsidR="00392635" w:rsidRPr="00EF6182" w:rsidRDefault="002115DA" w:rsidP="00EF6182">
            <w:pPr>
              <w:widowControl w:val="0"/>
              <w:autoSpaceDE w:val="0"/>
              <w:autoSpaceDN w:val="0"/>
              <w:spacing w:after="0"/>
              <w:textAlignment w:val="baseline"/>
              <w:rPr>
                <w:rFonts w:asciiTheme="minorHAnsi" w:eastAsia="Malgun Gothic" w:hAnsiTheme="minorHAnsi" w:cstheme="minorHAnsi"/>
                <w:sz w:val="22"/>
                <w:szCs w:val="22"/>
                <w:lang w:eastAsia="ko-KR"/>
              </w:rPr>
            </w:pPr>
            <w:del w:id="1179" w:author="Taehoon KIM" w:date="2024-09-20T04:07:00Z" w16du:dateUtc="2024-09-19T19:07:00Z">
              <w:r w:rsidRPr="00EF6182" w:rsidDel="00FD5D5C">
                <w:rPr>
                  <w:rFonts w:asciiTheme="minorHAnsi" w:eastAsia="Malgun Gothic" w:hAnsiTheme="minorHAnsi" w:cstheme="minorHAnsi"/>
                  <w:sz w:val="22"/>
                  <w:szCs w:val="22"/>
                  <w:lang w:eastAsia="ko-KR"/>
                </w:rPr>
                <w:delText>Indoorgml2</w:delText>
              </w:r>
            </w:del>
            <w:r w:rsidRPr="00EF6182">
              <w:rPr>
                <w:rFonts w:asciiTheme="minorHAnsi" w:eastAsia="Malgun Gothic" w:hAnsiTheme="minorHAnsi" w:cstheme="minorHAnsi"/>
                <w:sz w:val="22"/>
                <w:szCs w:val="22"/>
                <w:lang w:eastAsia="ko-KR"/>
              </w:rPr>
              <w:t>/constraints/</w:t>
            </w:r>
            <w:del w:id="1180" w:author="Taehoon KIM" w:date="2024-09-20T04:07:00Z" w16du:dateUtc="2024-09-19T19:07:00Z">
              <w:r w:rsidRPr="00EF6182" w:rsidDel="00FD5D5C">
                <w:rPr>
                  <w:rFonts w:asciiTheme="minorHAnsi" w:eastAsia="Malgun Gothic" w:hAnsiTheme="minorHAnsi" w:cstheme="minorHAnsi"/>
                  <w:sz w:val="22"/>
                  <w:szCs w:val="22"/>
                  <w:lang w:eastAsia="ko-KR"/>
                </w:rPr>
                <w:br/>
              </w:r>
            </w:del>
            <w:bookmarkStart w:id="1181" w:name="OLE_LINK103"/>
            <w:bookmarkStart w:id="1182" w:name="OLE_LINK104"/>
            <w:r w:rsidRPr="00EF6182">
              <w:rPr>
                <w:rFonts w:asciiTheme="minorHAnsi" w:eastAsia="Malgun Gothic" w:hAnsiTheme="minorHAnsi" w:cstheme="minorHAnsi"/>
                <w:sz w:val="22"/>
                <w:szCs w:val="22"/>
                <w:lang w:eastAsia="ko-KR"/>
              </w:rPr>
              <w:t>c</w:t>
            </w:r>
            <w:r w:rsidR="00392635" w:rsidRPr="00EF6182">
              <w:rPr>
                <w:rFonts w:asciiTheme="minorHAnsi" w:eastAsia="Malgun Gothic" w:hAnsiTheme="minorHAnsi" w:cstheme="minorHAnsi"/>
                <w:sz w:val="22"/>
                <w:szCs w:val="22"/>
                <w:lang w:eastAsia="ko-KR"/>
              </w:rPr>
              <w:t>ell</w:t>
            </w:r>
            <w:r w:rsidRPr="00EF6182">
              <w:rPr>
                <w:rFonts w:asciiTheme="minorHAnsi" w:eastAsia="Malgun Gothic" w:hAnsiTheme="minorHAnsi" w:cstheme="minorHAnsi"/>
                <w:sz w:val="22"/>
                <w:szCs w:val="22"/>
                <w:lang w:eastAsia="ko-KR"/>
              </w:rPr>
              <w:t>b</w:t>
            </w:r>
            <w:r w:rsidR="00392635" w:rsidRPr="00EF6182">
              <w:rPr>
                <w:rFonts w:asciiTheme="minorHAnsi" w:eastAsia="Malgun Gothic" w:hAnsiTheme="minorHAnsi" w:cstheme="minorHAnsi"/>
                <w:sz w:val="22"/>
                <w:szCs w:val="22"/>
                <w:lang w:eastAsia="ko-KR"/>
              </w:rPr>
              <w:t>oundary</w:t>
            </w:r>
            <w:bookmarkEnd w:id="1181"/>
            <w:bookmarkEnd w:id="1182"/>
            <w:r w:rsidR="00392635" w:rsidRPr="00EF6182">
              <w:rPr>
                <w:rFonts w:asciiTheme="minorHAnsi" w:eastAsia="Malgun Gothic" w:hAnsiTheme="minorHAnsi" w:cstheme="minorHAnsi"/>
                <w:sz w:val="22"/>
                <w:szCs w:val="22"/>
                <w:lang w:eastAsia="ko-KR"/>
              </w:rPr>
              <w:t>-1</w:t>
            </w:r>
          </w:p>
        </w:tc>
        <w:tc>
          <w:tcPr>
            <w:tcW w:w="5103" w:type="dxa"/>
            <w:vAlign w:val="center"/>
          </w:tcPr>
          <w:p w14:paraId="65A59510" w14:textId="77777777" w:rsidR="00CC251C" w:rsidRDefault="00392635" w:rsidP="00EF6182">
            <w:pPr>
              <w:widowControl w:val="0"/>
              <w:wordWrap w:val="0"/>
              <w:autoSpaceDE w:val="0"/>
              <w:autoSpaceDN w:val="0"/>
              <w:spacing w:after="0"/>
              <w:textAlignment w:val="baseline"/>
              <w:rPr>
                <w:ins w:id="1183" w:author="Taehoon KIM" w:date="2024-09-20T04:15:00Z" w16du:dateUtc="2024-09-19T19:15:00Z"/>
                <w:rFonts w:eastAsia="Malgun Gothic"/>
                <w:sz w:val="22"/>
                <w:szCs w:val="22"/>
                <w:lang w:eastAsia="ko-KR"/>
              </w:rPr>
            </w:pPr>
            <w:bookmarkStart w:id="1184" w:name="_Hlk177694152"/>
            <w:bookmarkStart w:id="1185" w:name="OLE_LINK105"/>
            <w:bookmarkStart w:id="1186" w:name="OLE_LINK106"/>
            <w:r w:rsidRPr="00C56553">
              <w:rPr>
                <w:rFonts w:eastAsia="Malgun Gothic"/>
                <w:sz w:val="22"/>
                <w:szCs w:val="22"/>
                <w:lang w:eastAsia="ko-KR"/>
              </w:rPr>
              <w:t>Cell boundaries belonging to the same primal space layer should not intersect</w:t>
            </w:r>
            <w:del w:id="1187" w:author="Taehoon KIM" w:date="2024-09-20T03:08:00Z" w16du:dateUtc="2024-09-19T18:08:00Z">
              <w:r w:rsidRPr="00C56553" w:rsidDel="005A1B3F">
                <w:rPr>
                  <w:rFonts w:eastAsia="Malgun Gothic"/>
                  <w:sz w:val="22"/>
                  <w:szCs w:val="22"/>
                  <w:lang w:eastAsia="ko-KR"/>
                </w:rPr>
                <w:delText>.</w:delText>
              </w:r>
              <w:r w:rsidR="00CF030F" w:rsidDel="005A1B3F">
                <w:rPr>
                  <w:rFonts w:eastAsia="Malgun Gothic"/>
                  <w:sz w:val="22"/>
                  <w:szCs w:val="22"/>
                  <w:lang w:eastAsia="ko-KR"/>
                </w:rPr>
                <w:delText xml:space="preserve"> </w:delText>
              </w:r>
            </w:del>
            <w:r w:rsidR="00CF030F" w:rsidRPr="00C56553">
              <w:rPr>
                <w:rFonts w:eastAsia="Malgun Gothic"/>
                <w:sz w:val="22"/>
                <w:szCs w:val="22"/>
                <w:lang w:eastAsia="ko-KR"/>
              </w:rPr>
              <w:t>.</w:t>
            </w:r>
            <w:bookmarkEnd w:id="1184"/>
            <w:bookmarkEnd w:id="1185"/>
            <w:bookmarkEnd w:id="1186"/>
            <w:r w:rsidR="00CF030F">
              <w:rPr>
                <w:rFonts w:eastAsia="Malgun Gothic"/>
                <w:sz w:val="22"/>
                <w:szCs w:val="22"/>
                <w:lang w:eastAsia="ko-KR"/>
              </w:rPr>
              <w:t xml:space="preserve"> </w:t>
            </w:r>
          </w:p>
          <w:p w14:paraId="04391E2B" w14:textId="4B0A4FD6" w:rsidR="00392635" w:rsidRPr="00C56553" w:rsidRDefault="00CF030F" w:rsidP="00EF6182">
            <w:pPr>
              <w:widowControl w:val="0"/>
              <w:wordWrap w:val="0"/>
              <w:autoSpaceDE w:val="0"/>
              <w:autoSpaceDN w:val="0"/>
              <w:spacing w:after="0"/>
              <w:textAlignment w:val="baseline"/>
              <w:rPr>
                <w:rFonts w:eastAsia="Malgun Gothic"/>
                <w:sz w:val="22"/>
                <w:szCs w:val="22"/>
                <w:lang w:eastAsia="ko-KR"/>
              </w:rPr>
            </w:pPr>
            <w:r>
              <w:rPr>
                <w:rFonts w:eastAsia="Malgun Gothic"/>
                <w:sz w:val="22"/>
                <w:szCs w:val="22"/>
                <w:lang w:eastAsia="ko-KR"/>
              </w:rPr>
              <w:t>(</w:t>
            </w:r>
            <w:r w:rsidRPr="00A76A96">
              <w:rPr>
                <w:rFonts w:eastAsia="Malgun Gothic"/>
                <w:sz w:val="22"/>
                <w:szCs w:val="22"/>
                <w:lang w:eastAsia="ko-KR"/>
              </w:rPr>
              <w:t>Requirement</w:t>
            </w:r>
            <w:r w:rsidRPr="00A76A96">
              <w:rPr>
                <w:rFonts w:eastAsia="Malgun Gothic"/>
                <w:b/>
                <w:sz w:val="22"/>
                <w:szCs w:val="22"/>
                <w:lang w:eastAsia="ko-KR"/>
              </w:rPr>
              <w:t xml:space="preserve"> </w:t>
            </w:r>
            <w:r w:rsidRPr="00A76A96">
              <w:rPr>
                <w:rFonts w:eastAsia="Malgun Gothic"/>
                <w:sz w:val="22"/>
                <w:szCs w:val="22"/>
                <w:lang w:eastAsia="ko-KR"/>
              </w:rPr>
              <w:t>ID</w:t>
            </w:r>
            <w:r>
              <w:rPr>
                <w:rFonts w:eastAsia="Malgun Gothic"/>
                <w:b/>
                <w:sz w:val="22"/>
                <w:szCs w:val="22"/>
                <w:lang w:eastAsia="ko-KR"/>
              </w:rPr>
              <w:t>:</w:t>
            </w:r>
            <w:r>
              <w:rPr>
                <w:rFonts w:hint="eastAsia"/>
                <w:lang w:val="en-GB" w:eastAsia="ko-KR"/>
              </w:rPr>
              <w:t xml:space="preserve"> </w:t>
            </w:r>
            <w:r w:rsidRPr="00EF6182">
              <w:rPr>
                <w:rFonts w:asciiTheme="minorHAnsi" w:eastAsia="Malgun Gothic" w:hAnsiTheme="minorHAnsi" w:cstheme="minorHAnsi"/>
                <w:sz w:val="22"/>
                <w:szCs w:val="22"/>
                <w:lang w:eastAsia="ko-KR"/>
              </w:rPr>
              <w:t>/req/</w:t>
            </w:r>
            <w:proofErr w:type="spellStart"/>
            <w:del w:id="1188" w:author="Taehoon KIM" w:date="2024-09-20T04:15:00Z" w16du:dateUtc="2024-09-19T19:15:00Z">
              <w:r w:rsidRPr="00EF6182" w:rsidDel="00CC251C">
                <w:rPr>
                  <w:rFonts w:asciiTheme="minorHAnsi" w:eastAsia="Malgun Gothic" w:hAnsiTheme="minorHAnsi" w:cstheme="minorHAnsi"/>
                  <w:sz w:val="22"/>
                  <w:szCs w:val="22"/>
                  <w:lang w:eastAsia="ko-KR"/>
                </w:rPr>
                <w:delText xml:space="preserve"> </w:delText>
              </w:r>
            </w:del>
            <w:r w:rsidRPr="00EF6182">
              <w:rPr>
                <w:rFonts w:asciiTheme="minorHAnsi" w:eastAsia="Malgun Gothic" w:hAnsiTheme="minorHAnsi" w:cstheme="minorHAnsi"/>
                <w:sz w:val="22"/>
                <w:szCs w:val="22"/>
                <w:lang w:eastAsia="ko-KR"/>
              </w:rPr>
              <w:t>cellboundary</w:t>
            </w:r>
            <w:proofErr w:type="spellEnd"/>
            <w:r w:rsidRPr="00EF6182">
              <w:rPr>
                <w:rFonts w:asciiTheme="minorHAnsi" w:eastAsia="Malgun Gothic" w:hAnsiTheme="minorHAnsi" w:cstheme="minorHAnsi"/>
                <w:sz w:val="22"/>
                <w:szCs w:val="22"/>
                <w:lang w:eastAsia="ko-KR"/>
              </w:rPr>
              <w:t>-A</w:t>
            </w:r>
            <w:r>
              <w:rPr>
                <w:lang w:val="en-GB" w:eastAsia="ko-KR"/>
              </w:rPr>
              <w:t>)</w:t>
            </w:r>
          </w:p>
        </w:tc>
      </w:tr>
      <w:tr w:rsidR="00392635" w:rsidRPr="00890A67" w14:paraId="2A460A3E" w14:textId="77777777" w:rsidTr="004B4E92">
        <w:trPr>
          <w:trHeight w:val="208"/>
        </w:trPr>
        <w:tc>
          <w:tcPr>
            <w:tcW w:w="1535" w:type="dxa"/>
            <w:vMerge/>
            <w:shd w:val="clear" w:color="auto" w:fill="F2F2F2" w:themeFill="background1" w:themeFillShade="F2"/>
            <w:vAlign w:val="center"/>
          </w:tcPr>
          <w:p w14:paraId="17CD46E9" w14:textId="77777777" w:rsidR="00392635" w:rsidRPr="00C56553" w:rsidRDefault="00392635" w:rsidP="00611D04">
            <w:pPr>
              <w:widowControl w:val="0"/>
              <w:autoSpaceDE w:val="0"/>
              <w:autoSpaceDN w:val="0"/>
              <w:spacing w:after="0"/>
              <w:jc w:val="center"/>
              <w:textAlignment w:val="baseline"/>
              <w:rPr>
                <w:rFonts w:eastAsia="Malgun Gothic"/>
                <w:b/>
                <w:bCs/>
                <w:sz w:val="22"/>
                <w:szCs w:val="22"/>
                <w:lang w:eastAsia="ko-KR"/>
              </w:rPr>
            </w:pPr>
          </w:p>
        </w:tc>
        <w:tc>
          <w:tcPr>
            <w:tcW w:w="3280" w:type="dxa"/>
            <w:vAlign w:val="center"/>
          </w:tcPr>
          <w:p w14:paraId="392624C6" w14:textId="0F97D016" w:rsidR="00392635" w:rsidRPr="00EF6182" w:rsidRDefault="002115DA" w:rsidP="00EF6182">
            <w:pPr>
              <w:widowControl w:val="0"/>
              <w:autoSpaceDE w:val="0"/>
              <w:autoSpaceDN w:val="0"/>
              <w:spacing w:after="0"/>
              <w:textAlignment w:val="baseline"/>
              <w:rPr>
                <w:rFonts w:asciiTheme="minorHAnsi" w:eastAsia="Malgun Gothic" w:hAnsiTheme="minorHAnsi" w:cstheme="minorHAnsi"/>
                <w:sz w:val="22"/>
                <w:szCs w:val="22"/>
                <w:lang w:eastAsia="ko-KR"/>
              </w:rPr>
            </w:pPr>
            <w:del w:id="1189" w:author="Taehoon KIM" w:date="2024-09-20T04:07:00Z" w16du:dateUtc="2024-09-19T19:07:00Z">
              <w:r w:rsidRPr="00EF6182" w:rsidDel="00FD5D5C">
                <w:rPr>
                  <w:rFonts w:asciiTheme="minorHAnsi" w:eastAsia="Malgun Gothic" w:hAnsiTheme="minorHAnsi" w:cstheme="minorHAnsi"/>
                  <w:sz w:val="22"/>
                  <w:szCs w:val="22"/>
                  <w:lang w:eastAsia="ko-KR"/>
                </w:rPr>
                <w:delText>Indoorgml2</w:delText>
              </w:r>
            </w:del>
            <w:r w:rsidRPr="00EF6182">
              <w:rPr>
                <w:rFonts w:asciiTheme="minorHAnsi" w:eastAsia="Malgun Gothic" w:hAnsiTheme="minorHAnsi" w:cstheme="minorHAnsi"/>
                <w:sz w:val="22"/>
                <w:szCs w:val="22"/>
                <w:lang w:eastAsia="ko-KR"/>
              </w:rPr>
              <w:t>/constraints/</w:t>
            </w:r>
            <w:del w:id="1190" w:author="Taehoon KIM" w:date="2024-09-20T04:07:00Z" w16du:dateUtc="2024-09-19T19:07:00Z">
              <w:r w:rsidRPr="00EF6182" w:rsidDel="00FD5D5C">
                <w:rPr>
                  <w:rFonts w:asciiTheme="minorHAnsi" w:eastAsia="Malgun Gothic" w:hAnsiTheme="minorHAnsi" w:cstheme="minorHAnsi"/>
                  <w:sz w:val="22"/>
                  <w:szCs w:val="22"/>
                  <w:lang w:eastAsia="ko-KR"/>
                </w:rPr>
                <w:br/>
              </w:r>
            </w:del>
            <w:r w:rsidRPr="00EF6182">
              <w:rPr>
                <w:rFonts w:asciiTheme="minorHAnsi" w:eastAsia="Malgun Gothic" w:hAnsiTheme="minorHAnsi" w:cstheme="minorHAnsi"/>
                <w:sz w:val="22"/>
                <w:szCs w:val="22"/>
                <w:lang w:eastAsia="ko-KR"/>
              </w:rPr>
              <w:t>c</w:t>
            </w:r>
            <w:r w:rsidR="00392635" w:rsidRPr="00EF6182">
              <w:rPr>
                <w:rFonts w:asciiTheme="minorHAnsi" w:eastAsia="Malgun Gothic" w:hAnsiTheme="minorHAnsi" w:cstheme="minorHAnsi"/>
                <w:sz w:val="22"/>
                <w:szCs w:val="22"/>
                <w:lang w:eastAsia="ko-KR"/>
              </w:rPr>
              <w:t>ell</w:t>
            </w:r>
            <w:r w:rsidRPr="00EF6182">
              <w:rPr>
                <w:rFonts w:asciiTheme="minorHAnsi" w:eastAsia="Malgun Gothic" w:hAnsiTheme="minorHAnsi" w:cstheme="minorHAnsi"/>
                <w:sz w:val="22"/>
                <w:szCs w:val="22"/>
                <w:lang w:eastAsia="ko-KR"/>
              </w:rPr>
              <w:t>b</w:t>
            </w:r>
            <w:r w:rsidR="00392635" w:rsidRPr="00EF6182">
              <w:rPr>
                <w:rFonts w:asciiTheme="minorHAnsi" w:eastAsia="Malgun Gothic" w:hAnsiTheme="minorHAnsi" w:cstheme="minorHAnsi"/>
                <w:sz w:val="22"/>
                <w:szCs w:val="22"/>
                <w:lang w:eastAsia="ko-KR"/>
              </w:rPr>
              <w:t>oundary-2</w:t>
            </w:r>
          </w:p>
        </w:tc>
        <w:tc>
          <w:tcPr>
            <w:tcW w:w="5103" w:type="dxa"/>
            <w:vAlign w:val="center"/>
          </w:tcPr>
          <w:p w14:paraId="6923E78A" w14:textId="77777777" w:rsidR="00CC251C" w:rsidRDefault="00392635" w:rsidP="00611D04">
            <w:pPr>
              <w:widowControl w:val="0"/>
              <w:wordWrap w:val="0"/>
              <w:autoSpaceDE w:val="0"/>
              <w:autoSpaceDN w:val="0"/>
              <w:spacing w:after="0"/>
              <w:jc w:val="both"/>
              <w:textAlignment w:val="baseline"/>
              <w:rPr>
                <w:ins w:id="1191" w:author="Taehoon KIM" w:date="2024-09-20T04:15:00Z" w16du:dateUtc="2024-09-19T19:15:00Z"/>
                <w:rFonts w:eastAsia="Malgun Gothic"/>
                <w:sz w:val="22"/>
                <w:szCs w:val="22"/>
                <w:lang w:eastAsia="ko-KR"/>
              </w:rPr>
            </w:pPr>
            <w:bookmarkStart w:id="1192" w:name="OLE_LINK107"/>
            <w:bookmarkStart w:id="1193" w:name="OLE_LINK108"/>
            <w:r w:rsidRPr="00C56553">
              <w:rPr>
                <w:rFonts w:eastAsia="Malgun Gothic" w:hint="eastAsia"/>
                <w:sz w:val="22"/>
                <w:szCs w:val="22"/>
                <w:lang w:eastAsia="ko-KR"/>
              </w:rPr>
              <w:t>T</w:t>
            </w:r>
            <w:r w:rsidRPr="00C56553">
              <w:rPr>
                <w:rFonts w:eastAsia="Malgun Gothic"/>
                <w:sz w:val="22"/>
                <w:szCs w:val="22"/>
                <w:lang w:eastAsia="ko-KR"/>
              </w:rPr>
              <w:t xml:space="preserve">he geometry of cell boundary </w:t>
            </w:r>
            <w:r w:rsidR="00CB6B31">
              <w:rPr>
                <w:rFonts w:eastAsia="Malgun Gothic"/>
                <w:sz w:val="22"/>
                <w:szCs w:val="22"/>
                <w:lang w:eastAsia="ko-KR"/>
              </w:rPr>
              <w:t>SHALL</w:t>
            </w:r>
            <w:r w:rsidR="00CB6B31" w:rsidRPr="00C56553">
              <w:rPr>
                <w:rFonts w:eastAsia="Malgun Gothic"/>
                <w:sz w:val="22"/>
                <w:szCs w:val="22"/>
                <w:lang w:eastAsia="ko-KR"/>
              </w:rPr>
              <w:t xml:space="preserve"> </w:t>
            </w:r>
            <w:r w:rsidRPr="00C56553">
              <w:rPr>
                <w:rFonts w:eastAsia="Malgun Gothic"/>
                <w:sz w:val="22"/>
                <w:szCs w:val="22"/>
                <w:lang w:eastAsia="ko-KR"/>
              </w:rPr>
              <w:t>not exceed the extent of the corresponding cell space</w:t>
            </w:r>
            <w:r w:rsidR="00CF030F">
              <w:rPr>
                <w:rFonts w:eastAsia="Malgun Gothic"/>
                <w:sz w:val="22"/>
                <w:szCs w:val="22"/>
                <w:lang w:eastAsia="ko-KR"/>
              </w:rPr>
              <w:t>.</w:t>
            </w:r>
            <w:bookmarkEnd w:id="1192"/>
            <w:bookmarkEnd w:id="1193"/>
            <w:r w:rsidR="00CF030F">
              <w:rPr>
                <w:rFonts w:eastAsia="Malgun Gothic"/>
                <w:sz w:val="22"/>
                <w:szCs w:val="22"/>
                <w:lang w:eastAsia="ko-KR"/>
              </w:rPr>
              <w:t xml:space="preserve"> </w:t>
            </w:r>
          </w:p>
          <w:p w14:paraId="075D8864" w14:textId="0322CD20" w:rsidR="00392635" w:rsidRPr="00C56553" w:rsidRDefault="00CF030F" w:rsidP="00611D04">
            <w:pPr>
              <w:widowControl w:val="0"/>
              <w:wordWrap w:val="0"/>
              <w:autoSpaceDE w:val="0"/>
              <w:autoSpaceDN w:val="0"/>
              <w:spacing w:after="0"/>
              <w:jc w:val="both"/>
              <w:textAlignment w:val="baseline"/>
              <w:rPr>
                <w:rFonts w:eastAsia="Malgun Gothic"/>
                <w:sz w:val="22"/>
                <w:szCs w:val="22"/>
                <w:lang w:eastAsia="ko-KR"/>
              </w:rPr>
            </w:pPr>
            <w:r>
              <w:rPr>
                <w:rFonts w:eastAsia="Malgun Gothic"/>
                <w:sz w:val="22"/>
                <w:szCs w:val="22"/>
                <w:lang w:eastAsia="ko-KR"/>
              </w:rPr>
              <w:t>(</w:t>
            </w:r>
            <w:r w:rsidRPr="00A76A96">
              <w:rPr>
                <w:rFonts w:eastAsia="Malgun Gothic"/>
                <w:sz w:val="22"/>
                <w:szCs w:val="22"/>
                <w:lang w:eastAsia="ko-KR"/>
              </w:rPr>
              <w:t>Requirement</w:t>
            </w:r>
            <w:r w:rsidRPr="00A76A96">
              <w:rPr>
                <w:rFonts w:eastAsia="Malgun Gothic"/>
                <w:b/>
                <w:sz w:val="22"/>
                <w:szCs w:val="22"/>
                <w:lang w:eastAsia="ko-KR"/>
              </w:rPr>
              <w:t xml:space="preserve"> </w:t>
            </w:r>
            <w:r w:rsidRPr="00A76A96">
              <w:rPr>
                <w:rFonts w:eastAsia="Malgun Gothic"/>
                <w:sz w:val="22"/>
                <w:szCs w:val="22"/>
                <w:lang w:eastAsia="ko-KR"/>
              </w:rPr>
              <w:t>ID</w:t>
            </w:r>
            <w:r>
              <w:rPr>
                <w:rFonts w:eastAsia="Malgun Gothic"/>
                <w:b/>
                <w:sz w:val="22"/>
                <w:szCs w:val="22"/>
                <w:lang w:eastAsia="ko-KR"/>
              </w:rPr>
              <w:t>:</w:t>
            </w:r>
            <w:r>
              <w:rPr>
                <w:rFonts w:hint="eastAsia"/>
                <w:lang w:val="en-GB" w:eastAsia="ko-KR"/>
              </w:rPr>
              <w:t xml:space="preserve"> </w:t>
            </w:r>
            <w:r w:rsidRPr="00EF6182">
              <w:rPr>
                <w:rFonts w:asciiTheme="minorHAnsi" w:eastAsia="Malgun Gothic" w:hAnsiTheme="minorHAnsi" w:cstheme="minorHAnsi"/>
                <w:sz w:val="22"/>
                <w:szCs w:val="22"/>
                <w:lang w:eastAsia="ko-KR"/>
              </w:rPr>
              <w:t>/req/</w:t>
            </w:r>
            <w:proofErr w:type="spellStart"/>
            <w:del w:id="1194" w:author="Taehoon KIM" w:date="2024-09-20T04:15:00Z" w16du:dateUtc="2024-09-19T19:15:00Z">
              <w:r w:rsidRPr="00EF6182" w:rsidDel="00CC251C">
                <w:rPr>
                  <w:rFonts w:asciiTheme="minorHAnsi" w:eastAsia="Malgun Gothic" w:hAnsiTheme="minorHAnsi" w:cstheme="minorHAnsi"/>
                  <w:sz w:val="22"/>
                  <w:szCs w:val="22"/>
                  <w:lang w:eastAsia="ko-KR"/>
                </w:rPr>
                <w:delText xml:space="preserve"> </w:delText>
              </w:r>
            </w:del>
            <w:r w:rsidRPr="00EF6182">
              <w:rPr>
                <w:rFonts w:asciiTheme="minorHAnsi" w:eastAsia="Malgun Gothic" w:hAnsiTheme="minorHAnsi" w:cstheme="minorHAnsi"/>
                <w:sz w:val="22"/>
                <w:szCs w:val="22"/>
                <w:lang w:eastAsia="ko-KR"/>
              </w:rPr>
              <w:t>cellboundary</w:t>
            </w:r>
            <w:proofErr w:type="spellEnd"/>
            <w:r w:rsidRPr="00EF6182">
              <w:rPr>
                <w:rFonts w:asciiTheme="minorHAnsi" w:eastAsia="Malgun Gothic" w:hAnsiTheme="minorHAnsi" w:cstheme="minorHAnsi"/>
                <w:sz w:val="22"/>
                <w:szCs w:val="22"/>
                <w:lang w:eastAsia="ko-KR"/>
              </w:rPr>
              <w:t>-B</w:t>
            </w:r>
            <w:r>
              <w:rPr>
                <w:lang w:val="en-GB" w:eastAsia="ko-KR"/>
              </w:rPr>
              <w:t>)</w:t>
            </w:r>
          </w:p>
        </w:tc>
      </w:tr>
    </w:tbl>
    <w:p w14:paraId="5F279E9E" w14:textId="46FA0A83" w:rsidR="00A710B3" w:rsidRPr="00C56553" w:rsidRDefault="00A710B3">
      <w:pPr>
        <w:spacing w:after="0"/>
      </w:pPr>
    </w:p>
    <w:p w14:paraId="49FFB251" w14:textId="5EA293C6" w:rsidR="004271DC" w:rsidRPr="00C56553" w:rsidRDefault="00280670" w:rsidP="004271DC">
      <w:pPr>
        <w:pStyle w:val="Heading3"/>
        <w:numPr>
          <w:ilvl w:val="2"/>
          <w:numId w:val="53"/>
        </w:numPr>
        <w:tabs>
          <w:tab w:val="clear" w:pos="720"/>
          <w:tab w:val="left" w:pos="540"/>
          <w:tab w:val="left" w:pos="700"/>
        </w:tabs>
        <w:suppressAutoHyphens/>
        <w:spacing w:after="120" w:line="250" w:lineRule="exact"/>
        <w:jc w:val="both"/>
        <w:rPr>
          <w:rFonts w:cs="Times New Roman"/>
          <w:szCs w:val="24"/>
        </w:rPr>
      </w:pPr>
      <w:bookmarkStart w:id="1195" w:name="_Toc177698590"/>
      <w:proofErr w:type="spellStart"/>
      <w:r w:rsidRPr="00C56553">
        <w:rPr>
          <w:rFonts w:cs="Times New Roman"/>
          <w:szCs w:val="24"/>
        </w:rPr>
        <w:lastRenderedPageBreak/>
        <w:t>DualSpaceLayer</w:t>
      </w:r>
      <w:bookmarkEnd w:id="1195"/>
      <w:proofErr w:type="spellEnd"/>
    </w:p>
    <w:tbl>
      <w:tblPr>
        <w:tblStyle w:val="TableGrid"/>
        <w:tblW w:w="0" w:type="auto"/>
        <w:tblLook w:val="04A0" w:firstRow="1" w:lastRow="0" w:firstColumn="1" w:lastColumn="0" w:noHBand="0" w:noVBand="1"/>
      </w:tblPr>
      <w:tblGrid>
        <w:gridCol w:w="1535"/>
        <w:gridCol w:w="3280"/>
        <w:gridCol w:w="5103"/>
      </w:tblGrid>
      <w:tr w:rsidR="004271DC" w:rsidRPr="00890A67" w14:paraId="2AC4D1CB" w14:textId="77777777" w:rsidTr="00B82E3D">
        <w:trPr>
          <w:trHeight w:val="183"/>
        </w:trPr>
        <w:tc>
          <w:tcPr>
            <w:tcW w:w="1535" w:type="dxa"/>
            <w:shd w:val="clear" w:color="auto" w:fill="F2F2F2" w:themeFill="background1" w:themeFillShade="F2"/>
            <w:vAlign w:val="center"/>
            <w:hideMark/>
          </w:tcPr>
          <w:p w14:paraId="7168A16B" w14:textId="77777777" w:rsidR="004271DC" w:rsidRPr="00C56553" w:rsidRDefault="004271DC" w:rsidP="00260E6D">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 xml:space="preserve">Name </w:t>
            </w:r>
          </w:p>
        </w:tc>
        <w:tc>
          <w:tcPr>
            <w:tcW w:w="8383" w:type="dxa"/>
            <w:gridSpan w:val="2"/>
            <w:shd w:val="clear" w:color="auto" w:fill="F2F2F2" w:themeFill="background1" w:themeFillShade="F2"/>
            <w:vAlign w:val="center"/>
            <w:hideMark/>
          </w:tcPr>
          <w:p w14:paraId="56057776" w14:textId="77777777" w:rsidR="004271DC" w:rsidRPr="00C56553" w:rsidRDefault="004271DC" w:rsidP="00260E6D">
            <w:pPr>
              <w:widowControl w:val="0"/>
              <w:wordWrap w:val="0"/>
              <w:autoSpaceDE w:val="0"/>
              <w:autoSpaceDN w:val="0"/>
              <w:spacing w:after="0"/>
              <w:jc w:val="both"/>
              <w:textAlignment w:val="baseline"/>
              <w:rPr>
                <w:rFonts w:eastAsia="Gulim"/>
                <w:sz w:val="22"/>
                <w:szCs w:val="22"/>
                <w:lang w:eastAsia="ko-KR"/>
              </w:rPr>
            </w:pPr>
            <w:r w:rsidRPr="00C56553">
              <w:rPr>
                <w:rFonts w:eastAsia="Malgun Gothic"/>
                <w:b/>
                <w:bCs/>
                <w:sz w:val="22"/>
                <w:szCs w:val="22"/>
                <w:lang w:eastAsia="ko-KR"/>
              </w:rPr>
              <w:t>Node</w:t>
            </w:r>
          </w:p>
        </w:tc>
      </w:tr>
      <w:tr w:rsidR="004271DC" w:rsidRPr="00890A67" w14:paraId="1B245C42" w14:textId="77777777" w:rsidTr="008A4C00">
        <w:trPr>
          <w:trHeight w:val="390"/>
        </w:trPr>
        <w:tc>
          <w:tcPr>
            <w:tcW w:w="1535" w:type="dxa"/>
            <w:shd w:val="clear" w:color="auto" w:fill="F2F2F2" w:themeFill="background1" w:themeFillShade="F2"/>
            <w:vAlign w:val="center"/>
            <w:hideMark/>
          </w:tcPr>
          <w:p w14:paraId="5BB1301C" w14:textId="77777777" w:rsidR="004271DC" w:rsidRPr="00C56553" w:rsidRDefault="004271DC" w:rsidP="00260E6D">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Definition</w:t>
            </w:r>
          </w:p>
        </w:tc>
        <w:tc>
          <w:tcPr>
            <w:tcW w:w="8383" w:type="dxa"/>
            <w:gridSpan w:val="2"/>
            <w:vAlign w:val="center"/>
          </w:tcPr>
          <w:p w14:paraId="378F9A6F" w14:textId="7DF3566B" w:rsidR="004271DC" w:rsidRPr="00C56553" w:rsidRDefault="008A4C00" w:rsidP="00632F28">
            <w:pPr>
              <w:widowControl w:val="0"/>
              <w:wordWrap w:val="0"/>
              <w:autoSpaceDE w:val="0"/>
              <w:autoSpaceDN w:val="0"/>
              <w:spacing w:after="0"/>
              <w:textAlignment w:val="baseline"/>
              <w:rPr>
                <w:rFonts w:eastAsia="Gulim"/>
                <w:sz w:val="22"/>
                <w:szCs w:val="22"/>
                <w:lang w:eastAsia="ko-KR"/>
              </w:rPr>
            </w:pPr>
            <w:bookmarkStart w:id="1196" w:name="OLE_LINK109"/>
            <w:bookmarkStart w:id="1197" w:name="OLE_LINK110"/>
            <w:r w:rsidRPr="00C56553">
              <w:rPr>
                <w:rFonts w:eastAsia="Gulim"/>
                <w:sz w:val="22"/>
                <w:szCs w:val="22"/>
                <w:lang w:eastAsia="ko-KR"/>
              </w:rPr>
              <w:t>Dual space layer correspond</w:t>
            </w:r>
            <w:r w:rsidR="00B82E3D" w:rsidRPr="00C56553">
              <w:rPr>
                <w:rFonts w:eastAsia="Gulim"/>
                <w:sz w:val="22"/>
                <w:szCs w:val="22"/>
                <w:lang w:eastAsia="ko-KR"/>
              </w:rPr>
              <w:t>s</w:t>
            </w:r>
            <w:r w:rsidRPr="00C56553">
              <w:rPr>
                <w:rFonts w:eastAsia="Gulim"/>
                <w:sz w:val="22"/>
                <w:szCs w:val="22"/>
                <w:lang w:eastAsia="ko-KR"/>
              </w:rPr>
              <w:t xml:space="preserve"> to primal space layer </w:t>
            </w:r>
            <w:r w:rsidR="00B82E3D" w:rsidRPr="00C56553">
              <w:rPr>
                <w:rFonts w:eastAsia="Gulim"/>
                <w:sz w:val="22"/>
                <w:szCs w:val="22"/>
                <w:lang w:eastAsia="ko-KR"/>
              </w:rPr>
              <w:t xml:space="preserve">and </w:t>
            </w:r>
            <w:r w:rsidRPr="00C56553">
              <w:rPr>
                <w:rFonts w:eastAsia="Gulim"/>
                <w:sz w:val="22"/>
                <w:szCs w:val="22"/>
                <w:lang w:eastAsia="ko-KR"/>
              </w:rPr>
              <w:t>mainly describ</w:t>
            </w:r>
            <w:r w:rsidR="00B82E3D" w:rsidRPr="00C56553">
              <w:rPr>
                <w:rFonts w:eastAsia="Gulim"/>
                <w:sz w:val="22"/>
                <w:szCs w:val="22"/>
                <w:lang w:eastAsia="ko-KR"/>
              </w:rPr>
              <w:t xml:space="preserve">es </w:t>
            </w:r>
            <w:r w:rsidR="004271DC" w:rsidRPr="00C56553">
              <w:rPr>
                <w:rFonts w:eastAsia="Gulim"/>
                <w:sz w:val="22"/>
                <w:szCs w:val="22"/>
                <w:lang w:eastAsia="ko-KR"/>
              </w:rPr>
              <w:t>adjacency or connectivity relationship between nodes</w:t>
            </w:r>
            <w:r w:rsidR="00B82E3D" w:rsidRPr="00C56553">
              <w:rPr>
                <w:rFonts w:eastAsia="Gulim"/>
                <w:sz w:val="22"/>
                <w:szCs w:val="22"/>
                <w:lang w:eastAsia="ko-KR"/>
              </w:rPr>
              <w:t>, where node is an abstraction of cell space and edge is a relationship between two nodes.</w:t>
            </w:r>
            <w:r w:rsidR="004271DC" w:rsidRPr="00C56553">
              <w:rPr>
                <w:rFonts w:eastAsia="Gulim"/>
                <w:sz w:val="22"/>
                <w:szCs w:val="22"/>
                <w:lang w:eastAsia="ko-KR"/>
              </w:rPr>
              <w:t xml:space="preserve"> </w:t>
            </w:r>
            <w:r w:rsidRPr="00C56553">
              <w:rPr>
                <w:rFonts w:eastAsia="Gulim"/>
                <w:sz w:val="22"/>
                <w:szCs w:val="22"/>
                <w:lang w:eastAsia="ko-KR"/>
              </w:rPr>
              <w:t xml:space="preserve">It is </w:t>
            </w:r>
            <w:r w:rsidR="00632F28" w:rsidRPr="00C56553">
              <w:rPr>
                <w:rFonts w:eastAsia="Gulim"/>
                <w:sz w:val="22"/>
                <w:szCs w:val="22"/>
                <w:lang w:eastAsia="ko-KR"/>
              </w:rPr>
              <w:t xml:space="preserve">a </w:t>
            </w:r>
            <w:r w:rsidRPr="00C56553">
              <w:rPr>
                <w:rFonts w:eastAsia="Gulim"/>
                <w:sz w:val="22"/>
                <w:szCs w:val="22"/>
                <w:lang w:eastAsia="ko-KR"/>
              </w:rPr>
              <w:t>graph composed of nodes and edges.</w:t>
            </w:r>
            <w:bookmarkEnd w:id="1196"/>
            <w:bookmarkEnd w:id="1197"/>
          </w:p>
        </w:tc>
      </w:tr>
      <w:tr w:rsidR="004271DC" w:rsidRPr="00890A67" w14:paraId="045351F7" w14:textId="77777777" w:rsidTr="00B82E3D">
        <w:trPr>
          <w:trHeight w:val="283"/>
        </w:trPr>
        <w:tc>
          <w:tcPr>
            <w:tcW w:w="1535" w:type="dxa"/>
            <w:shd w:val="clear" w:color="auto" w:fill="F2F2F2" w:themeFill="background1" w:themeFillShade="F2"/>
            <w:vAlign w:val="center"/>
            <w:hideMark/>
          </w:tcPr>
          <w:p w14:paraId="5CF411D6" w14:textId="77777777" w:rsidR="004271DC" w:rsidRPr="00C56553" w:rsidRDefault="004271DC" w:rsidP="00260E6D">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Super classes</w:t>
            </w:r>
          </w:p>
        </w:tc>
        <w:tc>
          <w:tcPr>
            <w:tcW w:w="8383" w:type="dxa"/>
            <w:gridSpan w:val="2"/>
            <w:vAlign w:val="center"/>
            <w:hideMark/>
          </w:tcPr>
          <w:p w14:paraId="1A5D31FC" w14:textId="77777777" w:rsidR="004271DC" w:rsidRPr="00C56553" w:rsidRDefault="004271DC" w:rsidP="00260E6D">
            <w:pPr>
              <w:widowControl w:val="0"/>
              <w:wordWrap w:val="0"/>
              <w:autoSpaceDE w:val="0"/>
              <w:autoSpaceDN w:val="0"/>
              <w:spacing w:after="0"/>
              <w:jc w:val="both"/>
              <w:textAlignment w:val="baseline"/>
              <w:rPr>
                <w:rFonts w:asciiTheme="minorHAnsi" w:eastAsia="Gulim" w:hAnsiTheme="minorHAnsi" w:cstheme="minorHAnsi"/>
                <w:sz w:val="22"/>
                <w:szCs w:val="22"/>
                <w:lang w:eastAsia="ko-KR"/>
              </w:rPr>
            </w:pPr>
            <w:r w:rsidRPr="00C56553">
              <w:rPr>
                <w:rFonts w:asciiTheme="minorHAnsi" w:eastAsia="Malgun Gothic" w:hAnsiTheme="minorHAnsi" w:cstheme="minorHAnsi"/>
                <w:sz w:val="22"/>
                <w:szCs w:val="22"/>
                <w:lang w:eastAsia="ko-KR"/>
              </w:rPr>
              <w:t xml:space="preserve">GML </w:t>
            </w:r>
            <w:proofErr w:type="spellStart"/>
            <w:r w:rsidRPr="00C56553">
              <w:rPr>
                <w:rFonts w:asciiTheme="minorHAnsi" w:eastAsia="Malgun Gothic" w:hAnsiTheme="minorHAnsi" w:cstheme="minorHAnsi"/>
                <w:sz w:val="22"/>
                <w:szCs w:val="22"/>
                <w:lang w:eastAsia="ko-KR"/>
              </w:rPr>
              <w:t>AbstractFeature</w:t>
            </w:r>
            <w:proofErr w:type="spellEnd"/>
          </w:p>
        </w:tc>
      </w:tr>
      <w:tr w:rsidR="00CA6A84" w:rsidRPr="00890A67" w14:paraId="003EA725" w14:textId="77777777" w:rsidTr="00B82E3D">
        <w:trPr>
          <w:trHeight w:val="145"/>
        </w:trPr>
        <w:tc>
          <w:tcPr>
            <w:tcW w:w="0" w:type="auto"/>
            <w:vMerge w:val="restart"/>
            <w:shd w:val="clear" w:color="auto" w:fill="F2F2F2" w:themeFill="background1" w:themeFillShade="F2"/>
            <w:vAlign w:val="center"/>
          </w:tcPr>
          <w:p w14:paraId="2708E730" w14:textId="719525C9" w:rsidR="00CA6A84" w:rsidRPr="00C56553" w:rsidRDefault="00CA6A84" w:rsidP="00CA6A84">
            <w:pPr>
              <w:spacing w:after="0"/>
              <w:jc w:val="center"/>
              <w:rPr>
                <w:rFonts w:eastAsia="Gulim"/>
                <w:b/>
                <w:sz w:val="22"/>
                <w:szCs w:val="22"/>
                <w:lang w:eastAsia="ko-KR"/>
              </w:rPr>
            </w:pPr>
            <w:r w:rsidRPr="00C56553">
              <w:rPr>
                <w:rFonts w:eastAsia="Gulim" w:hint="eastAsia"/>
                <w:b/>
                <w:sz w:val="22"/>
                <w:szCs w:val="22"/>
                <w:lang w:eastAsia="ko-KR"/>
              </w:rPr>
              <w:t>A</w:t>
            </w:r>
            <w:r w:rsidRPr="00C56553">
              <w:rPr>
                <w:rFonts w:eastAsia="Gulim"/>
                <w:b/>
                <w:sz w:val="22"/>
                <w:szCs w:val="22"/>
                <w:lang w:eastAsia="ko-KR"/>
              </w:rPr>
              <w:t>ggregation</w:t>
            </w:r>
          </w:p>
        </w:tc>
        <w:tc>
          <w:tcPr>
            <w:tcW w:w="3280" w:type="dxa"/>
            <w:shd w:val="clear" w:color="auto" w:fill="F2F2F2" w:themeFill="background1" w:themeFillShade="F2"/>
            <w:vAlign w:val="center"/>
          </w:tcPr>
          <w:p w14:paraId="1B99E20C" w14:textId="09381D50" w:rsidR="00CA6A84" w:rsidRPr="00C56553" w:rsidRDefault="00CA6A84" w:rsidP="00CA6A84">
            <w:pPr>
              <w:widowControl w:val="0"/>
              <w:autoSpaceDE w:val="0"/>
              <w:autoSpaceDN w:val="0"/>
              <w:spacing w:after="0"/>
              <w:textAlignment w:val="baseline"/>
              <w:rPr>
                <w:rFonts w:eastAsia="Malgun Gothic"/>
                <w:sz w:val="22"/>
                <w:szCs w:val="22"/>
                <w:lang w:eastAsia="ko-KR"/>
              </w:rPr>
            </w:pPr>
            <w:r w:rsidRPr="00C56553">
              <w:rPr>
                <w:rFonts w:eastAsia="Malgun Gothic"/>
                <w:sz w:val="22"/>
                <w:szCs w:val="22"/>
                <w:lang w:eastAsia="ko-KR"/>
              </w:rPr>
              <w:t>Role Name</w:t>
            </w:r>
          </w:p>
        </w:tc>
        <w:tc>
          <w:tcPr>
            <w:tcW w:w="5103" w:type="dxa"/>
            <w:shd w:val="clear" w:color="auto" w:fill="F2F2F2" w:themeFill="background1" w:themeFillShade="F2"/>
            <w:vAlign w:val="center"/>
          </w:tcPr>
          <w:p w14:paraId="7981B661" w14:textId="0AAFAB84" w:rsidR="00CA6A84" w:rsidRPr="00C56553" w:rsidRDefault="00CA6A84" w:rsidP="00CA6A84">
            <w:pPr>
              <w:widowControl w:val="0"/>
              <w:autoSpaceDE w:val="0"/>
              <w:autoSpaceDN w:val="0"/>
              <w:spacing w:after="0"/>
              <w:textAlignment w:val="baseline"/>
              <w:rPr>
                <w:rFonts w:eastAsia="Gulim"/>
                <w:sz w:val="22"/>
                <w:szCs w:val="22"/>
                <w:lang w:eastAsia="ko-KR"/>
              </w:rPr>
            </w:pPr>
            <w:r w:rsidRPr="00C56553">
              <w:rPr>
                <w:rFonts w:eastAsia="Gulim"/>
                <w:sz w:val="22"/>
                <w:szCs w:val="22"/>
                <w:lang w:eastAsia="ko-KR"/>
              </w:rPr>
              <w:t>Aggregat</w:t>
            </w:r>
            <w:r w:rsidR="00632F28" w:rsidRPr="00C56553">
              <w:rPr>
                <w:rFonts w:eastAsia="Gulim"/>
                <w:sz w:val="22"/>
                <w:szCs w:val="22"/>
                <w:lang w:eastAsia="ko-KR"/>
              </w:rPr>
              <w:t>ed Class and Cardinality</w:t>
            </w:r>
          </w:p>
        </w:tc>
      </w:tr>
      <w:tr w:rsidR="00CA6A84" w:rsidRPr="00890A67" w14:paraId="326A52D9" w14:textId="77777777" w:rsidTr="00B82E3D">
        <w:trPr>
          <w:trHeight w:val="163"/>
        </w:trPr>
        <w:tc>
          <w:tcPr>
            <w:tcW w:w="0" w:type="auto"/>
            <w:vMerge/>
            <w:shd w:val="clear" w:color="auto" w:fill="F2F2F2" w:themeFill="background1" w:themeFillShade="F2"/>
            <w:vAlign w:val="center"/>
          </w:tcPr>
          <w:p w14:paraId="7E9EEC50" w14:textId="77777777" w:rsidR="00CA6A84" w:rsidRPr="00C56553" w:rsidRDefault="00CA6A84" w:rsidP="00CA6A84">
            <w:pPr>
              <w:spacing w:after="0"/>
              <w:rPr>
                <w:rFonts w:eastAsia="Gulim"/>
                <w:sz w:val="22"/>
                <w:szCs w:val="22"/>
                <w:lang w:eastAsia="ko-KR"/>
              </w:rPr>
            </w:pPr>
          </w:p>
        </w:tc>
        <w:tc>
          <w:tcPr>
            <w:tcW w:w="3280" w:type="dxa"/>
            <w:vAlign w:val="center"/>
          </w:tcPr>
          <w:p w14:paraId="31DCA9E8" w14:textId="22FCCFF3" w:rsidR="00CA6A84" w:rsidRPr="00C56553" w:rsidRDefault="00632F28" w:rsidP="00CA6A84">
            <w:pPr>
              <w:widowControl w:val="0"/>
              <w:autoSpaceDE w:val="0"/>
              <w:autoSpaceDN w:val="0"/>
              <w:spacing w:after="0"/>
              <w:textAlignment w:val="baseline"/>
              <w:rPr>
                <w:rFonts w:asciiTheme="minorHAnsi" w:eastAsia="Malgun Gothic" w:hAnsiTheme="minorHAnsi" w:cstheme="minorHAnsi"/>
                <w:sz w:val="22"/>
                <w:szCs w:val="22"/>
                <w:lang w:eastAsia="ko-KR"/>
              </w:rPr>
            </w:pPr>
            <w:proofErr w:type="spellStart"/>
            <w:r w:rsidRPr="00C56553">
              <w:rPr>
                <w:rFonts w:asciiTheme="minorHAnsi" w:eastAsia="Malgun Gothic" w:hAnsiTheme="minorHAnsi" w:cstheme="minorHAnsi" w:hint="eastAsia"/>
                <w:sz w:val="22"/>
                <w:szCs w:val="22"/>
                <w:lang w:eastAsia="ko-KR"/>
              </w:rPr>
              <w:t>n</w:t>
            </w:r>
            <w:r w:rsidRPr="00C56553">
              <w:rPr>
                <w:rFonts w:asciiTheme="minorHAnsi" w:eastAsia="Malgun Gothic" w:hAnsiTheme="minorHAnsi" w:cstheme="minorHAnsi"/>
                <w:sz w:val="22"/>
                <w:szCs w:val="22"/>
                <w:lang w:eastAsia="ko-KR"/>
              </w:rPr>
              <w:t>odeMember</w:t>
            </w:r>
            <w:proofErr w:type="spellEnd"/>
          </w:p>
        </w:tc>
        <w:tc>
          <w:tcPr>
            <w:tcW w:w="5103" w:type="dxa"/>
            <w:vAlign w:val="center"/>
          </w:tcPr>
          <w:p w14:paraId="796F0045" w14:textId="7233B04F" w:rsidR="00CA6A84" w:rsidRPr="00C56553" w:rsidRDefault="00632F28" w:rsidP="00CA6A84">
            <w:pPr>
              <w:widowControl w:val="0"/>
              <w:autoSpaceDE w:val="0"/>
              <w:autoSpaceDN w:val="0"/>
              <w:spacing w:after="0"/>
              <w:textAlignment w:val="baseline"/>
              <w:rPr>
                <w:rFonts w:asciiTheme="minorHAnsi" w:eastAsia="Gulim" w:hAnsiTheme="minorHAnsi" w:cstheme="minorHAnsi"/>
                <w:sz w:val="22"/>
                <w:szCs w:val="22"/>
                <w:lang w:eastAsia="ko-KR"/>
              </w:rPr>
            </w:pPr>
            <w:r w:rsidRPr="00C56553">
              <w:rPr>
                <w:rFonts w:asciiTheme="minorHAnsi" w:eastAsia="Gulim" w:hAnsiTheme="minorHAnsi" w:cstheme="minorHAnsi" w:hint="eastAsia"/>
                <w:sz w:val="22"/>
                <w:szCs w:val="22"/>
                <w:lang w:eastAsia="ko-KR"/>
              </w:rPr>
              <w:t>N</w:t>
            </w:r>
            <w:r w:rsidRPr="00C56553">
              <w:rPr>
                <w:rFonts w:asciiTheme="minorHAnsi" w:eastAsia="Gulim" w:hAnsiTheme="minorHAnsi" w:cstheme="minorHAnsi"/>
                <w:sz w:val="22"/>
                <w:szCs w:val="22"/>
                <w:lang w:eastAsia="ko-KR"/>
              </w:rPr>
              <w:t>ode [</w:t>
            </w:r>
            <w:proofErr w:type="gramStart"/>
            <w:r w:rsidRPr="00C56553">
              <w:rPr>
                <w:rFonts w:asciiTheme="minorHAnsi" w:eastAsia="Gulim" w:hAnsiTheme="minorHAnsi" w:cstheme="minorHAnsi"/>
                <w:sz w:val="22"/>
                <w:szCs w:val="22"/>
                <w:lang w:eastAsia="ko-KR"/>
              </w:rPr>
              <w:t>1..</w:t>
            </w:r>
            <w:proofErr w:type="gramEnd"/>
            <w:r w:rsidRPr="00C56553">
              <w:rPr>
                <w:rFonts w:asciiTheme="minorHAnsi" w:eastAsia="Gulim" w:hAnsiTheme="minorHAnsi" w:cstheme="minorHAnsi"/>
                <w:sz w:val="22"/>
                <w:szCs w:val="22"/>
                <w:lang w:eastAsia="ko-KR"/>
              </w:rPr>
              <w:t>*]</w:t>
            </w:r>
          </w:p>
        </w:tc>
      </w:tr>
      <w:tr w:rsidR="00CA6A84" w:rsidRPr="00890A67" w14:paraId="0E50AE56" w14:textId="77777777" w:rsidTr="00B82E3D">
        <w:trPr>
          <w:trHeight w:val="309"/>
        </w:trPr>
        <w:tc>
          <w:tcPr>
            <w:tcW w:w="0" w:type="auto"/>
            <w:vMerge/>
            <w:shd w:val="clear" w:color="auto" w:fill="F2F2F2" w:themeFill="background1" w:themeFillShade="F2"/>
            <w:vAlign w:val="center"/>
          </w:tcPr>
          <w:p w14:paraId="33F92B5F" w14:textId="77777777" w:rsidR="00CA6A84" w:rsidRPr="00C56553" w:rsidRDefault="00CA6A84" w:rsidP="00CA6A84">
            <w:pPr>
              <w:spacing w:after="0"/>
              <w:rPr>
                <w:rFonts w:eastAsia="Gulim"/>
                <w:sz w:val="22"/>
                <w:szCs w:val="22"/>
                <w:lang w:eastAsia="ko-KR"/>
              </w:rPr>
            </w:pPr>
          </w:p>
        </w:tc>
        <w:tc>
          <w:tcPr>
            <w:tcW w:w="3280" w:type="dxa"/>
            <w:vAlign w:val="center"/>
          </w:tcPr>
          <w:p w14:paraId="79019B7F" w14:textId="7D8A0E54" w:rsidR="00CA6A84" w:rsidRPr="00C56553" w:rsidRDefault="00632F28" w:rsidP="00CA6A84">
            <w:pPr>
              <w:widowControl w:val="0"/>
              <w:autoSpaceDE w:val="0"/>
              <w:autoSpaceDN w:val="0"/>
              <w:spacing w:after="0"/>
              <w:textAlignment w:val="baseline"/>
              <w:rPr>
                <w:rFonts w:asciiTheme="minorHAnsi" w:eastAsia="Malgun Gothic" w:hAnsiTheme="minorHAnsi" w:cstheme="minorHAnsi"/>
                <w:sz w:val="22"/>
                <w:szCs w:val="22"/>
                <w:lang w:eastAsia="ko-KR"/>
              </w:rPr>
            </w:pPr>
            <w:proofErr w:type="spellStart"/>
            <w:r w:rsidRPr="00C56553">
              <w:rPr>
                <w:rFonts w:asciiTheme="minorHAnsi" w:eastAsia="Malgun Gothic" w:hAnsiTheme="minorHAnsi" w:cstheme="minorHAnsi" w:hint="eastAsia"/>
                <w:sz w:val="22"/>
                <w:szCs w:val="22"/>
                <w:lang w:eastAsia="ko-KR"/>
              </w:rPr>
              <w:t>e</w:t>
            </w:r>
            <w:r w:rsidRPr="00C56553">
              <w:rPr>
                <w:rFonts w:asciiTheme="minorHAnsi" w:eastAsia="Malgun Gothic" w:hAnsiTheme="minorHAnsi" w:cstheme="minorHAnsi"/>
                <w:sz w:val="22"/>
                <w:szCs w:val="22"/>
                <w:lang w:eastAsia="ko-KR"/>
              </w:rPr>
              <w:t>dgeMember</w:t>
            </w:r>
            <w:proofErr w:type="spellEnd"/>
          </w:p>
        </w:tc>
        <w:tc>
          <w:tcPr>
            <w:tcW w:w="5103" w:type="dxa"/>
            <w:vAlign w:val="center"/>
          </w:tcPr>
          <w:p w14:paraId="4DB75BFC" w14:textId="4E4EC771" w:rsidR="00CA6A84" w:rsidRPr="00C56553" w:rsidRDefault="00632F28" w:rsidP="00CA6A84">
            <w:pPr>
              <w:widowControl w:val="0"/>
              <w:autoSpaceDE w:val="0"/>
              <w:autoSpaceDN w:val="0"/>
              <w:spacing w:after="0"/>
              <w:textAlignment w:val="baseline"/>
              <w:rPr>
                <w:rFonts w:asciiTheme="minorHAnsi" w:eastAsia="Gulim" w:hAnsiTheme="minorHAnsi" w:cstheme="minorHAnsi"/>
                <w:sz w:val="22"/>
                <w:szCs w:val="22"/>
                <w:lang w:eastAsia="ko-KR"/>
              </w:rPr>
            </w:pPr>
            <w:r w:rsidRPr="00C56553">
              <w:rPr>
                <w:rFonts w:asciiTheme="minorHAnsi" w:eastAsia="Gulim" w:hAnsiTheme="minorHAnsi" w:cstheme="minorHAnsi" w:hint="eastAsia"/>
                <w:sz w:val="22"/>
                <w:szCs w:val="22"/>
                <w:lang w:eastAsia="ko-KR"/>
              </w:rPr>
              <w:t>E</w:t>
            </w:r>
            <w:r w:rsidRPr="00C56553">
              <w:rPr>
                <w:rFonts w:asciiTheme="minorHAnsi" w:eastAsia="Gulim" w:hAnsiTheme="minorHAnsi" w:cstheme="minorHAnsi"/>
                <w:sz w:val="22"/>
                <w:szCs w:val="22"/>
                <w:lang w:eastAsia="ko-KR"/>
              </w:rPr>
              <w:t>dge [</w:t>
            </w:r>
            <w:proofErr w:type="gramStart"/>
            <w:r w:rsidR="00B82E3D" w:rsidRPr="00C56553">
              <w:rPr>
                <w:rFonts w:asciiTheme="minorHAnsi" w:eastAsia="Gulim" w:hAnsiTheme="minorHAnsi" w:cstheme="minorHAnsi"/>
                <w:sz w:val="22"/>
                <w:szCs w:val="22"/>
                <w:lang w:eastAsia="ko-KR"/>
              </w:rPr>
              <w:t>0</w:t>
            </w:r>
            <w:r w:rsidRPr="00C56553">
              <w:rPr>
                <w:rFonts w:asciiTheme="minorHAnsi" w:eastAsia="Gulim" w:hAnsiTheme="minorHAnsi" w:cstheme="minorHAnsi"/>
                <w:sz w:val="22"/>
                <w:szCs w:val="22"/>
                <w:lang w:eastAsia="ko-KR"/>
              </w:rPr>
              <w:t>..</w:t>
            </w:r>
            <w:proofErr w:type="gramEnd"/>
            <w:r w:rsidRPr="00C56553">
              <w:rPr>
                <w:rFonts w:asciiTheme="minorHAnsi" w:eastAsia="Gulim" w:hAnsiTheme="minorHAnsi" w:cstheme="minorHAnsi"/>
                <w:sz w:val="22"/>
                <w:szCs w:val="22"/>
                <w:lang w:eastAsia="ko-KR"/>
              </w:rPr>
              <w:t>*]</w:t>
            </w:r>
          </w:p>
        </w:tc>
      </w:tr>
      <w:tr w:rsidR="00E04311" w:rsidRPr="00890A67" w14:paraId="57099EA3" w14:textId="77777777" w:rsidTr="00B82E3D">
        <w:trPr>
          <w:trHeight w:val="129"/>
        </w:trPr>
        <w:tc>
          <w:tcPr>
            <w:tcW w:w="1535" w:type="dxa"/>
            <w:vMerge w:val="restart"/>
            <w:shd w:val="clear" w:color="auto" w:fill="F2F2F2" w:themeFill="background1" w:themeFillShade="F2"/>
            <w:vAlign w:val="center"/>
            <w:hideMark/>
          </w:tcPr>
          <w:p w14:paraId="5F3BEEBD" w14:textId="4BEF089C" w:rsidR="00E04311" w:rsidRPr="00C56553" w:rsidRDefault="00E04311" w:rsidP="00CA6A84">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Property</w:t>
            </w:r>
          </w:p>
        </w:tc>
        <w:tc>
          <w:tcPr>
            <w:tcW w:w="3280" w:type="dxa"/>
            <w:shd w:val="clear" w:color="auto" w:fill="F2F2F2" w:themeFill="background1" w:themeFillShade="F2"/>
            <w:vAlign w:val="center"/>
            <w:hideMark/>
          </w:tcPr>
          <w:p w14:paraId="1942BBAE" w14:textId="1B38AB78" w:rsidR="00E04311" w:rsidRPr="00C56553" w:rsidRDefault="00E04311" w:rsidP="00CA6A84">
            <w:pPr>
              <w:widowControl w:val="0"/>
              <w:wordWrap w:val="0"/>
              <w:autoSpaceDE w:val="0"/>
              <w:autoSpaceDN w:val="0"/>
              <w:spacing w:after="0"/>
              <w:jc w:val="both"/>
              <w:textAlignment w:val="baseline"/>
              <w:rPr>
                <w:rFonts w:eastAsia="Gulim"/>
                <w:sz w:val="22"/>
                <w:szCs w:val="22"/>
                <w:lang w:eastAsia="ko-KR"/>
              </w:rPr>
            </w:pPr>
            <w:r w:rsidRPr="00C56553">
              <w:rPr>
                <w:rFonts w:eastAsia="Malgun Gothic"/>
                <w:b/>
                <w:bCs/>
                <w:sz w:val="22"/>
                <w:szCs w:val="22"/>
                <w:lang w:eastAsia="ko-KR"/>
              </w:rPr>
              <w:t>Property name</w:t>
            </w:r>
          </w:p>
        </w:tc>
        <w:tc>
          <w:tcPr>
            <w:tcW w:w="5103" w:type="dxa"/>
            <w:shd w:val="clear" w:color="auto" w:fill="F2F2F2" w:themeFill="background1" w:themeFillShade="F2"/>
            <w:vAlign w:val="center"/>
            <w:hideMark/>
          </w:tcPr>
          <w:p w14:paraId="3026AEB8" w14:textId="77777777" w:rsidR="00E04311" w:rsidRPr="00C56553" w:rsidRDefault="00E04311" w:rsidP="00CA6A84">
            <w:pPr>
              <w:widowControl w:val="0"/>
              <w:wordWrap w:val="0"/>
              <w:autoSpaceDE w:val="0"/>
              <w:autoSpaceDN w:val="0"/>
              <w:spacing w:after="0"/>
              <w:jc w:val="both"/>
              <w:textAlignment w:val="baseline"/>
              <w:rPr>
                <w:rFonts w:eastAsia="Gulim"/>
                <w:sz w:val="22"/>
                <w:szCs w:val="22"/>
                <w:lang w:eastAsia="ko-KR"/>
              </w:rPr>
            </w:pPr>
            <w:r w:rsidRPr="00C56553">
              <w:rPr>
                <w:rFonts w:eastAsia="Malgun Gothic"/>
                <w:b/>
                <w:bCs/>
                <w:sz w:val="22"/>
                <w:szCs w:val="22"/>
                <w:lang w:eastAsia="ko-KR"/>
              </w:rPr>
              <w:t>Type and Cardinality</w:t>
            </w:r>
          </w:p>
        </w:tc>
      </w:tr>
      <w:tr w:rsidR="00E04311" w:rsidRPr="00890A67" w14:paraId="3F191AA5" w14:textId="77777777" w:rsidTr="00B82E3D">
        <w:trPr>
          <w:trHeight w:val="147"/>
        </w:trPr>
        <w:tc>
          <w:tcPr>
            <w:tcW w:w="0" w:type="auto"/>
            <w:vMerge/>
            <w:shd w:val="clear" w:color="auto" w:fill="F2F2F2" w:themeFill="background1" w:themeFillShade="F2"/>
            <w:vAlign w:val="center"/>
            <w:hideMark/>
          </w:tcPr>
          <w:p w14:paraId="2717AC3B" w14:textId="77777777" w:rsidR="00E04311" w:rsidRPr="00C56553" w:rsidRDefault="00E04311" w:rsidP="00CA6A84">
            <w:pPr>
              <w:spacing w:after="0"/>
              <w:rPr>
                <w:rFonts w:eastAsia="Gulim"/>
                <w:sz w:val="22"/>
                <w:szCs w:val="22"/>
                <w:lang w:eastAsia="ko-KR"/>
              </w:rPr>
            </w:pPr>
          </w:p>
        </w:tc>
        <w:tc>
          <w:tcPr>
            <w:tcW w:w="3280" w:type="dxa"/>
            <w:vAlign w:val="center"/>
          </w:tcPr>
          <w:p w14:paraId="5237252E" w14:textId="50A8636B" w:rsidR="00E04311" w:rsidRPr="00C56553" w:rsidRDefault="00E04311" w:rsidP="00CA6A84">
            <w:pPr>
              <w:widowControl w:val="0"/>
              <w:autoSpaceDE w:val="0"/>
              <w:autoSpaceDN w:val="0"/>
              <w:spacing w:after="0"/>
              <w:textAlignment w:val="baseline"/>
              <w:rPr>
                <w:rFonts w:asciiTheme="minorHAnsi" w:eastAsia="Gulim" w:hAnsiTheme="minorHAnsi" w:cstheme="minorHAnsi"/>
                <w:sz w:val="22"/>
                <w:szCs w:val="22"/>
                <w:lang w:eastAsia="ko-KR"/>
              </w:rPr>
            </w:pPr>
            <w:proofErr w:type="spellStart"/>
            <w:r w:rsidRPr="00C56553">
              <w:rPr>
                <w:rFonts w:asciiTheme="minorHAnsi" w:eastAsia="Malgun Gothic" w:hAnsiTheme="minorHAnsi" w:cstheme="minorHAnsi"/>
                <w:sz w:val="22"/>
                <w:szCs w:val="22"/>
                <w:lang w:eastAsia="ko-KR"/>
              </w:rPr>
              <w:t>isLogical</w:t>
            </w:r>
            <w:proofErr w:type="spellEnd"/>
          </w:p>
        </w:tc>
        <w:tc>
          <w:tcPr>
            <w:tcW w:w="5103" w:type="dxa"/>
            <w:vAlign w:val="center"/>
          </w:tcPr>
          <w:p w14:paraId="289A3612" w14:textId="77777777" w:rsidR="00E04311" w:rsidRPr="00C56553" w:rsidRDefault="00E04311" w:rsidP="00CA6A84">
            <w:pPr>
              <w:widowControl w:val="0"/>
              <w:autoSpaceDE w:val="0"/>
              <w:autoSpaceDN w:val="0"/>
              <w:spacing w:after="0"/>
              <w:textAlignment w:val="baseline"/>
              <w:rPr>
                <w:rFonts w:eastAsia="Gulim"/>
                <w:sz w:val="22"/>
                <w:szCs w:val="22"/>
                <w:lang w:eastAsia="ko-KR"/>
              </w:rPr>
            </w:pPr>
            <w:proofErr w:type="spellStart"/>
            <w:r w:rsidRPr="00C56553">
              <w:rPr>
                <w:rFonts w:ascii="Calibri" w:eastAsia="Malgun Gothic" w:hAnsi="Calibri" w:cs="Calibri"/>
                <w:sz w:val="22"/>
                <w:szCs w:val="22"/>
                <w:lang w:eastAsia="ko-KR"/>
              </w:rPr>
              <w:t>GM_Curve</w:t>
            </w:r>
            <w:proofErr w:type="spellEnd"/>
            <w:r w:rsidRPr="00C56553">
              <w:rPr>
                <w:rFonts w:eastAsia="Malgun Gothic"/>
                <w:sz w:val="22"/>
                <w:szCs w:val="22"/>
                <w:lang w:eastAsia="ko-KR"/>
              </w:rPr>
              <w:t xml:space="preserve"> [</w:t>
            </w:r>
            <w:proofErr w:type="gramStart"/>
            <w:r w:rsidRPr="00C56553">
              <w:rPr>
                <w:rFonts w:eastAsia="Malgun Gothic"/>
                <w:sz w:val="22"/>
                <w:szCs w:val="22"/>
                <w:lang w:eastAsia="ko-KR"/>
              </w:rPr>
              <w:t>0..</w:t>
            </w:r>
            <w:proofErr w:type="gramEnd"/>
            <w:r w:rsidRPr="00C56553">
              <w:rPr>
                <w:rFonts w:eastAsia="Malgun Gothic"/>
                <w:sz w:val="22"/>
                <w:szCs w:val="22"/>
                <w:lang w:eastAsia="ko-KR"/>
              </w:rPr>
              <w:t>1]</w:t>
            </w:r>
          </w:p>
        </w:tc>
      </w:tr>
      <w:tr w:rsidR="00E04311" w:rsidRPr="00890A67" w14:paraId="689C4366" w14:textId="77777777" w:rsidTr="00B82E3D">
        <w:trPr>
          <w:trHeight w:val="293"/>
        </w:trPr>
        <w:tc>
          <w:tcPr>
            <w:tcW w:w="0" w:type="auto"/>
            <w:vMerge/>
            <w:shd w:val="clear" w:color="auto" w:fill="F2F2F2" w:themeFill="background1" w:themeFillShade="F2"/>
            <w:vAlign w:val="center"/>
          </w:tcPr>
          <w:p w14:paraId="411FF812" w14:textId="77777777" w:rsidR="00E04311" w:rsidRPr="00C56553" w:rsidRDefault="00E04311" w:rsidP="00CA6A84">
            <w:pPr>
              <w:spacing w:after="0"/>
              <w:rPr>
                <w:rFonts w:eastAsia="Gulim"/>
                <w:sz w:val="22"/>
                <w:szCs w:val="22"/>
                <w:lang w:eastAsia="ko-KR"/>
              </w:rPr>
            </w:pPr>
          </w:p>
        </w:tc>
        <w:tc>
          <w:tcPr>
            <w:tcW w:w="3280" w:type="dxa"/>
            <w:vAlign w:val="center"/>
          </w:tcPr>
          <w:p w14:paraId="027C9300" w14:textId="66C97C6E" w:rsidR="00E04311" w:rsidRPr="00C56553" w:rsidRDefault="00E04311" w:rsidP="00CA6A84">
            <w:pPr>
              <w:widowControl w:val="0"/>
              <w:autoSpaceDE w:val="0"/>
              <w:autoSpaceDN w:val="0"/>
              <w:spacing w:after="0"/>
              <w:textAlignment w:val="baseline"/>
              <w:rPr>
                <w:rFonts w:asciiTheme="minorHAnsi" w:eastAsia="Malgun Gothic" w:hAnsiTheme="minorHAnsi" w:cstheme="minorHAnsi"/>
                <w:sz w:val="22"/>
                <w:szCs w:val="22"/>
                <w:lang w:eastAsia="ko-KR"/>
              </w:rPr>
            </w:pPr>
            <w:proofErr w:type="spellStart"/>
            <w:r w:rsidRPr="00C56553">
              <w:rPr>
                <w:rFonts w:asciiTheme="minorHAnsi" w:eastAsia="Malgun Gothic" w:hAnsiTheme="minorHAnsi" w:cstheme="minorHAnsi" w:hint="eastAsia"/>
                <w:sz w:val="22"/>
                <w:szCs w:val="22"/>
                <w:lang w:eastAsia="ko-KR"/>
              </w:rPr>
              <w:t>c</w:t>
            </w:r>
            <w:r w:rsidRPr="00C56553">
              <w:rPr>
                <w:rFonts w:asciiTheme="minorHAnsi" w:eastAsia="Malgun Gothic" w:hAnsiTheme="minorHAnsi" w:cstheme="minorHAnsi"/>
                <w:sz w:val="22"/>
                <w:szCs w:val="22"/>
                <w:lang w:eastAsia="ko-KR"/>
              </w:rPr>
              <w:t>reationDate</w:t>
            </w:r>
            <w:proofErr w:type="spellEnd"/>
          </w:p>
        </w:tc>
        <w:tc>
          <w:tcPr>
            <w:tcW w:w="5103" w:type="dxa"/>
            <w:vAlign w:val="center"/>
          </w:tcPr>
          <w:p w14:paraId="00200CEB" w14:textId="24E55F7A" w:rsidR="00E04311" w:rsidRPr="00C56553" w:rsidRDefault="00E04311" w:rsidP="00CA6A84">
            <w:pPr>
              <w:widowControl w:val="0"/>
              <w:autoSpaceDE w:val="0"/>
              <w:autoSpaceDN w:val="0"/>
              <w:spacing w:after="0"/>
              <w:textAlignment w:val="baseline"/>
              <w:rPr>
                <w:rFonts w:eastAsia="Malgun Gothic"/>
                <w:sz w:val="22"/>
                <w:szCs w:val="22"/>
                <w:lang w:eastAsia="ko-KR"/>
              </w:rPr>
            </w:pPr>
            <w:proofErr w:type="spellStart"/>
            <w:r w:rsidRPr="00C56553">
              <w:rPr>
                <w:rFonts w:ascii="Calibri" w:eastAsia="Malgun Gothic" w:hAnsi="Calibri" w:cs="Calibri"/>
                <w:sz w:val="22"/>
                <w:szCs w:val="22"/>
                <w:lang w:eastAsia="ko-KR"/>
              </w:rPr>
              <w:t>DateTime</w:t>
            </w:r>
            <w:proofErr w:type="spellEnd"/>
            <w:r w:rsidRPr="00C56553">
              <w:rPr>
                <w:rFonts w:eastAsia="Malgun Gothic"/>
                <w:sz w:val="22"/>
                <w:szCs w:val="22"/>
                <w:lang w:eastAsia="ko-KR"/>
              </w:rPr>
              <w:t xml:space="preserve"> [</w:t>
            </w:r>
            <w:proofErr w:type="gramStart"/>
            <w:r w:rsidR="004F69E5" w:rsidRPr="00C56553">
              <w:rPr>
                <w:rFonts w:eastAsia="Malgun Gothic"/>
                <w:sz w:val="22"/>
                <w:szCs w:val="22"/>
                <w:lang w:eastAsia="ko-KR"/>
              </w:rPr>
              <w:t>0</w:t>
            </w:r>
            <w:r w:rsidRPr="00C56553">
              <w:rPr>
                <w:rFonts w:eastAsia="Malgun Gothic"/>
                <w:sz w:val="22"/>
                <w:szCs w:val="22"/>
                <w:lang w:eastAsia="ko-KR"/>
              </w:rPr>
              <w:t>..</w:t>
            </w:r>
            <w:proofErr w:type="gramEnd"/>
            <w:r w:rsidRPr="00C56553">
              <w:rPr>
                <w:rFonts w:eastAsia="Malgun Gothic"/>
                <w:sz w:val="22"/>
                <w:szCs w:val="22"/>
                <w:lang w:eastAsia="ko-KR"/>
              </w:rPr>
              <w:t>1]</w:t>
            </w:r>
          </w:p>
        </w:tc>
      </w:tr>
      <w:tr w:rsidR="00E04311" w:rsidRPr="00890A67" w14:paraId="5CB7D0C7" w14:textId="77777777" w:rsidTr="00B82E3D">
        <w:trPr>
          <w:trHeight w:val="283"/>
        </w:trPr>
        <w:tc>
          <w:tcPr>
            <w:tcW w:w="0" w:type="auto"/>
            <w:vMerge/>
            <w:shd w:val="clear" w:color="auto" w:fill="F2F2F2" w:themeFill="background1" w:themeFillShade="F2"/>
            <w:vAlign w:val="center"/>
          </w:tcPr>
          <w:p w14:paraId="1F68CE53" w14:textId="77777777" w:rsidR="00E04311" w:rsidRPr="00C56553" w:rsidRDefault="00E04311" w:rsidP="00CA6A84">
            <w:pPr>
              <w:spacing w:after="0"/>
              <w:rPr>
                <w:rFonts w:eastAsia="Gulim"/>
                <w:sz w:val="22"/>
                <w:szCs w:val="22"/>
                <w:lang w:eastAsia="ko-KR"/>
              </w:rPr>
            </w:pPr>
          </w:p>
        </w:tc>
        <w:tc>
          <w:tcPr>
            <w:tcW w:w="3280" w:type="dxa"/>
            <w:vAlign w:val="center"/>
          </w:tcPr>
          <w:p w14:paraId="12C00E89" w14:textId="3ECB1C9A" w:rsidR="00E04311" w:rsidRPr="00C56553" w:rsidRDefault="00E04311" w:rsidP="00CA6A84">
            <w:pPr>
              <w:widowControl w:val="0"/>
              <w:autoSpaceDE w:val="0"/>
              <w:autoSpaceDN w:val="0"/>
              <w:spacing w:after="0"/>
              <w:textAlignment w:val="baseline"/>
              <w:rPr>
                <w:rFonts w:asciiTheme="minorHAnsi" w:eastAsia="Malgun Gothic" w:hAnsiTheme="minorHAnsi" w:cstheme="minorHAnsi"/>
                <w:sz w:val="22"/>
                <w:szCs w:val="22"/>
                <w:lang w:eastAsia="ko-KR"/>
              </w:rPr>
            </w:pPr>
            <w:proofErr w:type="spellStart"/>
            <w:r w:rsidRPr="00C56553">
              <w:rPr>
                <w:rFonts w:asciiTheme="minorHAnsi" w:eastAsia="Malgun Gothic" w:hAnsiTheme="minorHAnsi" w:cstheme="minorHAnsi" w:hint="eastAsia"/>
                <w:sz w:val="22"/>
                <w:szCs w:val="22"/>
                <w:lang w:eastAsia="ko-KR"/>
              </w:rPr>
              <w:t>t</w:t>
            </w:r>
            <w:r w:rsidRPr="00C56553">
              <w:rPr>
                <w:rFonts w:asciiTheme="minorHAnsi" w:eastAsia="Malgun Gothic" w:hAnsiTheme="minorHAnsi" w:cstheme="minorHAnsi"/>
                <w:sz w:val="22"/>
                <w:szCs w:val="22"/>
                <w:lang w:eastAsia="ko-KR"/>
              </w:rPr>
              <w:t>erminationDate</w:t>
            </w:r>
            <w:proofErr w:type="spellEnd"/>
          </w:p>
        </w:tc>
        <w:tc>
          <w:tcPr>
            <w:tcW w:w="5103" w:type="dxa"/>
            <w:vAlign w:val="center"/>
          </w:tcPr>
          <w:p w14:paraId="6CFA6313" w14:textId="0E8C82FF" w:rsidR="00E04311" w:rsidRPr="00C56553" w:rsidRDefault="00E04311" w:rsidP="00CA6A84">
            <w:pPr>
              <w:widowControl w:val="0"/>
              <w:autoSpaceDE w:val="0"/>
              <w:autoSpaceDN w:val="0"/>
              <w:spacing w:after="0"/>
              <w:textAlignment w:val="baseline"/>
              <w:rPr>
                <w:rFonts w:ascii="Calibri" w:eastAsia="Malgun Gothic" w:hAnsi="Calibri" w:cs="Calibri"/>
                <w:sz w:val="22"/>
                <w:szCs w:val="22"/>
                <w:lang w:eastAsia="ko-KR"/>
              </w:rPr>
            </w:pPr>
            <w:proofErr w:type="spellStart"/>
            <w:r w:rsidRPr="00C56553">
              <w:rPr>
                <w:rFonts w:ascii="Calibri" w:eastAsia="Malgun Gothic" w:hAnsi="Calibri" w:cs="Calibri" w:hint="eastAsia"/>
                <w:sz w:val="22"/>
                <w:szCs w:val="22"/>
                <w:lang w:eastAsia="ko-KR"/>
              </w:rPr>
              <w:t>D</w:t>
            </w:r>
            <w:r w:rsidRPr="00C56553">
              <w:rPr>
                <w:rFonts w:ascii="Calibri" w:eastAsia="Malgun Gothic" w:hAnsi="Calibri" w:cs="Calibri"/>
                <w:sz w:val="22"/>
                <w:szCs w:val="22"/>
                <w:lang w:eastAsia="ko-KR"/>
              </w:rPr>
              <w:t>ateTime</w:t>
            </w:r>
            <w:proofErr w:type="spellEnd"/>
            <w:r w:rsidRPr="00C56553">
              <w:rPr>
                <w:rFonts w:ascii="Calibri" w:eastAsia="Malgun Gothic" w:hAnsi="Calibri" w:cs="Calibri"/>
                <w:sz w:val="22"/>
                <w:szCs w:val="22"/>
                <w:lang w:eastAsia="ko-KR"/>
              </w:rPr>
              <w:t xml:space="preserve"> [</w:t>
            </w:r>
            <w:proofErr w:type="gramStart"/>
            <w:r w:rsidR="004F69E5" w:rsidRPr="00C56553">
              <w:rPr>
                <w:rFonts w:ascii="Calibri" w:eastAsia="Malgun Gothic" w:hAnsi="Calibri" w:cs="Calibri"/>
                <w:sz w:val="22"/>
                <w:szCs w:val="22"/>
                <w:lang w:eastAsia="ko-KR"/>
              </w:rPr>
              <w:t>0</w:t>
            </w:r>
            <w:r w:rsidRPr="00C56553">
              <w:rPr>
                <w:rFonts w:ascii="Calibri" w:eastAsia="Malgun Gothic" w:hAnsi="Calibri" w:cs="Calibri"/>
                <w:sz w:val="22"/>
                <w:szCs w:val="22"/>
                <w:lang w:eastAsia="ko-KR"/>
              </w:rPr>
              <w:t>..</w:t>
            </w:r>
            <w:proofErr w:type="gramEnd"/>
            <w:r w:rsidRPr="00C56553">
              <w:rPr>
                <w:rFonts w:ascii="Calibri" w:eastAsia="Malgun Gothic" w:hAnsi="Calibri" w:cs="Calibri"/>
                <w:sz w:val="22"/>
                <w:szCs w:val="22"/>
                <w:lang w:eastAsia="ko-KR"/>
              </w:rPr>
              <w:t>1]</w:t>
            </w:r>
          </w:p>
        </w:tc>
      </w:tr>
      <w:tr w:rsidR="00E04311" w:rsidRPr="00890A67" w14:paraId="28278B68" w14:textId="77777777" w:rsidTr="00B82E3D">
        <w:trPr>
          <w:trHeight w:val="283"/>
        </w:trPr>
        <w:tc>
          <w:tcPr>
            <w:tcW w:w="0" w:type="auto"/>
            <w:vMerge/>
            <w:shd w:val="clear" w:color="auto" w:fill="F2F2F2" w:themeFill="background1" w:themeFillShade="F2"/>
            <w:vAlign w:val="center"/>
          </w:tcPr>
          <w:p w14:paraId="7D1897D3" w14:textId="77777777" w:rsidR="00E04311" w:rsidRPr="00C56553" w:rsidRDefault="00E04311" w:rsidP="00CA6A84">
            <w:pPr>
              <w:spacing w:after="0"/>
              <w:rPr>
                <w:rFonts w:eastAsia="Gulim"/>
                <w:sz w:val="22"/>
                <w:szCs w:val="22"/>
                <w:lang w:eastAsia="ko-KR"/>
              </w:rPr>
            </w:pPr>
          </w:p>
        </w:tc>
        <w:tc>
          <w:tcPr>
            <w:tcW w:w="3280" w:type="dxa"/>
            <w:vAlign w:val="center"/>
          </w:tcPr>
          <w:p w14:paraId="338565B4" w14:textId="315BE0ED" w:rsidR="00E04311" w:rsidRPr="00C56553" w:rsidRDefault="00064CC3" w:rsidP="00CA6A84">
            <w:pPr>
              <w:widowControl w:val="0"/>
              <w:autoSpaceDE w:val="0"/>
              <w:autoSpaceDN w:val="0"/>
              <w:spacing w:after="0"/>
              <w:textAlignment w:val="baseline"/>
              <w:rPr>
                <w:rFonts w:asciiTheme="minorHAnsi" w:eastAsia="Malgun Gothic" w:hAnsiTheme="minorHAnsi" w:cstheme="minorHAnsi"/>
                <w:sz w:val="22"/>
                <w:szCs w:val="22"/>
                <w:lang w:eastAsia="ko-KR"/>
              </w:rPr>
            </w:pPr>
            <w:proofErr w:type="spellStart"/>
            <w:r w:rsidRPr="00C56553">
              <w:rPr>
                <w:rFonts w:asciiTheme="minorHAnsi" w:eastAsia="Malgun Gothic" w:hAnsiTheme="minorHAnsi" w:cstheme="minorHAnsi"/>
                <w:sz w:val="22"/>
                <w:szCs w:val="22"/>
                <w:lang w:eastAsia="ko-KR"/>
              </w:rPr>
              <w:t>isDirected</w:t>
            </w:r>
            <w:proofErr w:type="spellEnd"/>
          </w:p>
        </w:tc>
        <w:tc>
          <w:tcPr>
            <w:tcW w:w="5103" w:type="dxa"/>
            <w:vAlign w:val="center"/>
          </w:tcPr>
          <w:p w14:paraId="1F9B6968" w14:textId="2DF0220C" w:rsidR="00E04311" w:rsidRPr="00C56553" w:rsidRDefault="00E04311" w:rsidP="00CA6A84">
            <w:pPr>
              <w:widowControl w:val="0"/>
              <w:autoSpaceDE w:val="0"/>
              <w:autoSpaceDN w:val="0"/>
              <w:spacing w:after="0"/>
              <w:textAlignment w:val="baseline"/>
              <w:rPr>
                <w:rFonts w:ascii="Calibri" w:eastAsia="Malgun Gothic" w:hAnsi="Calibri" w:cs="Calibri"/>
                <w:sz w:val="22"/>
                <w:szCs w:val="22"/>
                <w:lang w:eastAsia="ko-KR"/>
              </w:rPr>
            </w:pPr>
            <w:r w:rsidRPr="00C56553">
              <w:rPr>
                <w:rFonts w:ascii="Calibri" w:eastAsia="Malgun Gothic" w:hAnsi="Calibri" w:cs="Calibri" w:hint="eastAsia"/>
                <w:sz w:val="22"/>
                <w:szCs w:val="22"/>
                <w:lang w:eastAsia="ko-KR"/>
              </w:rPr>
              <w:t>B</w:t>
            </w:r>
            <w:r w:rsidRPr="00C56553">
              <w:rPr>
                <w:rFonts w:ascii="Calibri" w:eastAsia="Malgun Gothic" w:hAnsi="Calibri" w:cs="Calibri"/>
                <w:sz w:val="22"/>
                <w:szCs w:val="22"/>
                <w:lang w:eastAsia="ko-KR"/>
              </w:rPr>
              <w:t>oolean [</w:t>
            </w:r>
            <w:proofErr w:type="gramStart"/>
            <w:r w:rsidR="00890A67" w:rsidRPr="00C56553">
              <w:rPr>
                <w:rFonts w:ascii="Calibri" w:eastAsia="Malgun Gothic" w:hAnsi="Calibri" w:cs="Calibri"/>
                <w:sz w:val="22"/>
                <w:szCs w:val="22"/>
                <w:lang w:eastAsia="ko-KR"/>
              </w:rPr>
              <w:t>0</w:t>
            </w:r>
            <w:r w:rsidRPr="00C56553">
              <w:rPr>
                <w:rFonts w:ascii="Calibri" w:eastAsia="Malgun Gothic" w:hAnsi="Calibri" w:cs="Calibri"/>
                <w:sz w:val="22"/>
                <w:szCs w:val="22"/>
                <w:lang w:eastAsia="ko-KR"/>
              </w:rPr>
              <w:t>..</w:t>
            </w:r>
            <w:proofErr w:type="gramEnd"/>
            <w:r w:rsidRPr="00C56553">
              <w:rPr>
                <w:rFonts w:ascii="Calibri" w:eastAsia="Malgun Gothic" w:hAnsi="Calibri" w:cs="Calibri"/>
                <w:sz w:val="22"/>
                <w:szCs w:val="22"/>
                <w:lang w:eastAsia="ko-KR"/>
              </w:rPr>
              <w:t>1]</w:t>
            </w:r>
          </w:p>
        </w:tc>
      </w:tr>
      <w:tr w:rsidR="00CA6A84" w:rsidRPr="00890A67" w14:paraId="452565D7" w14:textId="77777777" w:rsidTr="00B82E3D">
        <w:trPr>
          <w:trHeight w:val="117"/>
        </w:trPr>
        <w:tc>
          <w:tcPr>
            <w:tcW w:w="1535" w:type="dxa"/>
            <w:vMerge w:val="restart"/>
            <w:shd w:val="clear" w:color="auto" w:fill="F2F2F2" w:themeFill="background1" w:themeFillShade="F2"/>
            <w:vAlign w:val="center"/>
            <w:hideMark/>
          </w:tcPr>
          <w:p w14:paraId="4DD2A173" w14:textId="77777777" w:rsidR="00CA6A84" w:rsidRPr="00C56553" w:rsidRDefault="00CA6A84" w:rsidP="00CA6A84">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Constraints</w:t>
            </w:r>
          </w:p>
        </w:tc>
        <w:tc>
          <w:tcPr>
            <w:tcW w:w="3280" w:type="dxa"/>
            <w:shd w:val="clear" w:color="auto" w:fill="F2F2F2" w:themeFill="background1" w:themeFillShade="F2"/>
            <w:vAlign w:val="center"/>
            <w:hideMark/>
          </w:tcPr>
          <w:p w14:paraId="24889CF5" w14:textId="70DA59F1" w:rsidR="00CA6A84" w:rsidRPr="00C56553" w:rsidRDefault="001B6CCC" w:rsidP="00CA6A84">
            <w:pPr>
              <w:widowControl w:val="0"/>
              <w:wordWrap w:val="0"/>
              <w:autoSpaceDE w:val="0"/>
              <w:autoSpaceDN w:val="0"/>
              <w:spacing w:after="0"/>
              <w:jc w:val="both"/>
              <w:textAlignment w:val="baseline"/>
              <w:rPr>
                <w:rFonts w:eastAsia="Gulim"/>
                <w:b/>
                <w:sz w:val="22"/>
                <w:szCs w:val="22"/>
                <w:lang w:eastAsia="ko-KR"/>
              </w:rPr>
            </w:pPr>
            <w:r w:rsidRPr="00C56553">
              <w:rPr>
                <w:rFonts w:eastAsia="Gulim"/>
                <w:b/>
                <w:sz w:val="22"/>
                <w:szCs w:val="22"/>
                <w:lang w:eastAsia="ko-KR"/>
              </w:rPr>
              <w:t xml:space="preserve">Constraint </w:t>
            </w:r>
            <w:r w:rsidR="00CA6A84" w:rsidRPr="00C56553">
              <w:rPr>
                <w:rFonts w:eastAsia="Gulim"/>
                <w:b/>
                <w:sz w:val="22"/>
                <w:szCs w:val="22"/>
                <w:lang w:eastAsia="ko-KR"/>
              </w:rPr>
              <w:t>ID</w:t>
            </w:r>
          </w:p>
        </w:tc>
        <w:tc>
          <w:tcPr>
            <w:tcW w:w="5103" w:type="dxa"/>
            <w:shd w:val="clear" w:color="auto" w:fill="F2F2F2" w:themeFill="background1" w:themeFillShade="F2"/>
            <w:vAlign w:val="center"/>
          </w:tcPr>
          <w:p w14:paraId="27FA373A" w14:textId="62DE0349" w:rsidR="00CA6A84" w:rsidRPr="00C56553" w:rsidRDefault="00CA6A84" w:rsidP="00CA6A84">
            <w:pPr>
              <w:widowControl w:val="0"/>
              <w:wordWrap w:val="0"/>
              <w:autoSpaceDE w:val="0"/>
              <w:autoSpaceDN w:val="0"/>
              <w:spacing w:after="0"/>
              <w:jc w:val="both"/>
              <w:textAlignment w:val="baseline"/>
              <w:rPr>
                <w:rFonts w:eastAsia="Gulim"/>
                <w:b/>
                <w:sz w:val="22"/>
                <w:szCs w:val="22"/>
                <w:lang w:eastAsia="ko-KR"/>
              </w:rPr>
            </w:pPr>
            <w:r w:rsidRPr="00C56553">
              <w:rPr>
                <w:rFonts w:eastAsia="Gulim"/>
                <w:b/>
                <w:sz w:val="22"/>
                <w:szCs w:val="22"/>
                <w:lang w:eastAsia="ko-KR"/>
              </w:rPr>
              <w:t>Constraint</w:t>
            </w:r>
          </w:p>
        </w:tc>
      </w:tr>
      <w:tr w:rsidR="00CF030F" w:rsidRPr="00890A67" w14:paraId="218F4EFE" w14:textId="77777777" w:rsidTr="00181275">
        <w:trPr>
          <w:trHeight w:val="291"/>
        </w:trPr>
        <w:tc>
          <w:tcPr>
            <w:tcW w:w="1535" w:type="dxa"/>
            <w:vMerge/>
            <w:shd w:val="clear" w:color="auto" w:fill="F2F2F2" w:themeFill="background1" w:themeFillShade="F2"/>
            <w:vAlign w:val="center"/>
          </w:tcPr>
          <w:p w14:paraId="46C0C4AB" w14:textId="77777777" w:rsidR="00CF030F" w:rsidRPr="00C56553" w:rsidRDefault="00CF030F" w:rsidP="00CA6A84">
            <w:pPr>
              <w:widowControl w:val="0"/>
              <w:autoSpaceDE w:val="0"/>
              <w:autoSpaceDN w:val="0"/>
              <w:spacing w:after="0"/>
              <w:jc w:val="center"/>
              <w:textAlignment w:val="baseline"/>
              <w:rPr>
                <w:rFonts w:eastAsia="Malgun Gothic"/>
                <w:b/>
                <w:bCs/>
                <w:sz w:val="22"/>
                <w:szCs w:val="22"/>
                <w:lang w:eastAsia="ko-KR"/>
              </w:rPr>
            </w:pPr>
          </w:p>
        </w:tc>
        <w:tc>
          <w:tcPr>
            <w:tcW w:w="8383" w:type="dxa"/>
            <w:gridSpan w:val="2"/>
            <w:vAlign w:val="center"/>
          </w:tcPr>
          <w:p w14:paraId="47FBCA5E" w14:textId="01613BB2" w:rsidR="00CF030F" w:rsidRPr="00C56553" w:rsidRDefault="00CF030F" w:rsidP="00CA6A84">
            <w:pPr>
              <w:widowControl w:val="0"/>
              <w:wordWrap w:val="0"/>
              <w:autoSpaceDE w:val="0"/>
              <w:autoSpaceDN w:val="0"/>
              <w:spacing w:after="0"/>
              <w:jc w:val="both"/>
              <w:textAlignment w:val="baseline"/>
              <w:rPr>
                <w:rFonts w:eastAsia="Malgun Gothic"/>
                <w:sz w:val="22"/>
                <w:szCs w:val="22"/>
                <w:lang w:eastAsia="ko-KR"/>
              </w:rPr>
            </w:pPr>
            <w:r w:rsidRPr="00C56553">
              <w:rPr>
                <w:rFonts w:eastAsia="Malgun Gothic" w:hint="eastAsia"/>
                <w:sz w:val="22"/>
                <w:szCs w:val="22"/>
                <w:lang w:eastAsia="ko-KR"/>
              </w:rPr>
              <w:t>n</w:t>
            </w:r>
            <w:r w:rsidRPr="00C56553">
              <w:rPr>
                <w:rFonts w:eastAsia="Malgun Gothic"/>
                <w:sz w:val="22"/>
                <w:szCs w:val="22"/>
                <w:lang w:eastAsia="ko-KR"/>
              </w:rPr>
              <w:t>one</w:t>
            </w:r>
          </w:p>
        </w:tc>
      </w:tr>
    </w:tbl>
    <w:p w14:paraId="70D32E9D" w14:textId="215D9B24" w:rsidR="008A4C00" w:rsidRPr="00890A67" w:rsidRDefault="008A4C00" w:rsidP="00280670"/>
    <w:p w14:paraId="1F1582E8" w14:textId="77777777" w:rsidR="008A4C00" w:rsidRPr="00890A67" w:rsidRDefault="008A4C00">
      <w:pPr>
        <w:spacing w:after="0"/>
      </w:pPr>
      <w:r w:rsidRPr="00890A67">
        <w:br w:type="page"/>
      </w:r>
    </w:p>
    <w:p w14:paraId="09832184" w14:textId="50D66F18" w:rsidR="0061560E" w:rsidRPr="00C56553" w:rsidRDefault="00687BA6" w:rsidP="00280670">
      <w:pPr>
        <w:pStyle w:val="Heading3"/>
        <w:numPr>
          <w:ilvl w:val="2"/>
          <w:numId w:val="53"/>
        </w:numPr>
        <w:tabs>
          <w:tab w:val="clear" w:pos="720"/>
          <w:tab w:val="left" w:pos="540"/>
          <w:tab w:val="left" w:pos="700"/>
        </w:tabs>
        <w:suppressAutoHyphens/>
        <w:spacing w:after="120" w:line="250" w:lineRule="exact"/>
        <w:jc w:val="both"/>
        <w:rPr>
          <w:rFonts w:cs="Times New Roman"/>
          <w:szCs w:val="24"/>
        </w:rPr>
      </w:pPr>
      <w:bookmarkStart w:id="1198" w:name="_Toc177698591"/>
      <w:r w:rsidRPr="00C56553">
        <w:rPr>
          <w:rFonts w:cs="Times New Roman"/>
          <w:szCs w:val="24"/>
        </w:rPr>
        <w:lastRenderedPageBreak/>
        <w:t>Node</w:t>
      </w:r>
      <w:bookmarkEnd w:id="1198"/>
    </w:p>
    <w:tbl>
      <w:tblPr>
        <w:tblStyle w:val="TableGrid"/>
        <w:tblW w:w="0" w:type="auto"/>
        <w:tblLook w:val="04A0" w:firstRow="1" w:lastRow="0" w:firstColumn="1" w:lastColumn="0" w:noHBand="0" w:noVBand="1"/>
      </w:tblPr>
      <w:tblGrid>
        <w:gridCol w:w="1500"/>
        <w:gridCol w:w="2872"/>
        <w:gridCol w:w="5698"/>
        <w:tblGridChange w:id="1199">
          <w:tblGrid>
            <w:gridCol w:w="1500"/>
            <w:gridCol w:w="35"/>
            <w:gridCol w:w="2837"/>
            <w:gridCol w:w="563"/>
            <w:gridCol w:w="22"/>
            <w:gridCol w:w="4961"/>
            <w:gridCol w:w="152"/>
          </w:tblGrid>
        </w:tblGridChange>
      </w:tblGrid>
      <w:tr w:rsidR="00687BA6" w:rsidRPr="00890A67" w14:paraId="502FDDBF" w14:textId="77777777" w:rsidTr="00B82E3D">
        <w:trPr>
          <w:trHeight w:val="195"/>
        </w:trPr>
        <w:tc>
          <w:tcPr>
            <w:tcW w:w="1535" w:type="dxa"/>
            <w:shd w:val="clear" w:color="auto" w:fill="F2F2F2" w:themeFill="background1" w:themeFillShade="F2"/>
            <w:vAlign w:val="center"/>
            <w:hideMark/>
          </w:tcPr>
          <w:p w14:paraId="4423E853" w14:textId="77777777" w:rsidR="00687BA6" w:rsidRPr="00C56553" w:rsidRDefault="00687BA6" w:rsidP="00611D04">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 xml:space="preserve">Name </w:t>
            </w:r>
          </w:p>
        </w:tc>
        <w:tc>
          <w:tcPr>
            <w:tcW w:w="8383" w:type="dxa"/>
            <w:gridSpan w:val="2"/>
            <w:shd w:val="clear" w:color="auto" w:fill="F2F2F2" w:themeFill="background1" w:themeFillShade="F2"/>
            <w:vAlign w:val="center"/>
            <w:hideMark/>
          </w:tcPr>
          <w:p w14:paraId="30949BF5" w14:textId="03CCF6F5" w:rsidR="00687BA6" w:rsidRPr="00C56553" w:rsidRDefault="00687BA6" w:rsidP="00611D04">
            <w:pPr>
              <w:widowControl w:val="0"/>
              <w:wordWrap w:val="0"/>
              <w:autoSpaceDE w:val="0"/>
              <w:autoSpaceDN w:val="0"/>
              <w:spacing w:after="0"/>
              <w:jc w:val="both"/>
              <w:textAlignment w:val="baseline"/>
              <w:rPr>
                <w:rFonts w:asciiTheme="minorHAnsi" w:eastAsia="Gulim" w:hAnsiTheme="minorHAnsi" w:cstheme="minorHAnsi"/>
                <w:sz w:val="22"/>
                <w:szCs w:val="22"/>
                <w:lang w:eastAsia="ko-KR"/>
              </w:rPr>
            </w:pPr>
            <w:r w:rsidRPr="00C56553">
              <w:rPr>
                <w:rFonts w:asciiTheme="minorHAnsi" w:eastAsia="Malgun Gothic" w:hAnsiTheme="minorHAnsi" w:cstheme="minorHAnsi"/>
                <w:b/>
                <w:bCs/>
                <w:sz w:val="22"/>
                <w:szCs w:val="22"/>
                <w:lang w:eastAsia="ko-KR"/>
              </w:rPr>
              <w:t>Node</w:t>
            </w:r>
          </w:p>
        </w:tc>
      </w:tr>
      <w:tr w:rsidR="00687BA6" w:rsidRPr="00890A67" w14:paraId="10AC9525" w14:textId="77777777" w:rsidTr="00B82E3D">
        <w:trPr>
          <w:trHeight w:val="198"/>
        </w:trPr>
        <w:tc>
          <w:tcPr>
            <w:tcW w:w="1535" w:type="dxa"/>
            <w:shd w:val="clear" w:color="auto" w:fill="F2F2F2" w:themeFill="background1" w:themeFillShade="F2"/>
            <w:vAlign w:val="center"/>
            <w:hideMark/>
          </w:tcPr>
          <w:p w14:paraId="575AB6C3" w14:textId="77777777" w:rsidR="00687BA6" w:rsidRPr="00C56553" w:rsidRDefault="00687BA6" w:rsidP="00611D04">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Definition</w:t>
            </w:r>
          </w:p>
        </w:tc>
        <w:tc>
          <w:tcPr>
            <w:tcW w:w="8383" w:type="dxa"/>
            <w:gridSpan w:val="2"/>
            <w:vAlign w:val="center"/>
          </w:tcPr>
          <w:p w14:paraId="4E223087" w14:textId="744EE4C1" w:rsidR="00C60AAD" w:rsidRPr="00C56553" w:rsidRDefault="00611D04" w:rsidP="00611D04">
            <w:pPr>
              <w:widowControl w:val="0"/>
              <w:wordWrap w:val="0"/>
              <w:autoSpaceDE w:val="0"/>
              <w:autoSpaceDN w:val="0"/>
              <w:spacing w:after="0"/>
              <w:jc w:val="both"/>
              <w:textAlignment w:val="baseline"/>
              <w:rPr>
                <w:rFonts w:eastAsia="Gulim"/>
                <w:sz w:val="22"/>
                <w:szCs w:val="22"/>
                <w:lang w:eastAsia="ko-KR"/>
              </w:rPr>
            </w:pPr>
            <w:del w:id="1200" w:author="Taehoon KIM" w:date="2024-09-20T03:29:00Z" w16du:dateUtc="2024-09-19T18:29:00Z">
              <w:r w:rsidRPr="00C56553" w:rsidDel="003C3661">
                <w:rPr>
                  <w:rFonts w:eastAsia="Gulim"/>
                  <w:sz w:val="22"/>
                  <w:szCs w:val="22"/>
                  <w:lang w:eastAsia="ko-KR"/>
                </w:rPr>
                <w:delText xml:space="preserve">space </w:delText>
              </w:r>
            </w:del>
            <w:bookmarkStart w:id="1201" w:name="_Hlk177695392"/>
            <w:bookmarkStart w:id="1202" w:name="OLE_LINK111"/>
            <w:ins w:id="1203" w:author="Taehoon KIM" w:date="2024-09-20T03:29:00Z" w16du:dateUtc="2024-09-19T18:29:00Z">
              <w:r w:rsidR="003C3661">
                <w:rPr>
                  <w:rFonts w:eastAsia="Gulim"/>
                  <w:sz w:val="22"/>
                  <w:szCs w:val="22"/>
                  <w:lang w:eastAsia="ko-KR"/>
                </w:rPr>
                <w:t>S</w:t>
              </w:r>
              <w:r w:rsidR="003C3661" w:rsidRPr="00C56553">
                <w:rPr>
                  <w:rFonts w:eastAsia="Gulim"/>
                  <w:sz w:val="22"/>
                  <w:szCs w:val="22"/>
                  <w:lang w:eastAsia="ko-KR"/>
                </w:rPr>
                <w:t xml:space="preserve">pace </w:t>
              </w:r>
            </w:ins>
            <w:r w:rsidRPr="00C56553">
              <w:rPr>
                <w:rFonts w:eastAsia="Gulim"/>
                <w:sz w:val="22"/>
                <w:szCs w:val="22"/>
                <w:lang w:eastAsia="ko-KR"/>
              </w:rPr>
              <w:t>abstraction of cell space in dual space to a point or virtual point</w:t>
            </w:r>
            <w:r w:rsidR="001B6CCC" w:rsidRPr="00C56553">
              <w:rPr>
                <w:rFonts w:eastAsia="Gulim"/>
                <w:sz w:val="22"/>
                <w:szCs w:val="22"/>
                <w:lang w:eastAsia="ko-KR"/>
              </w:rPr>
              <w:t>, which is defined as 0-</w:t>
            </w:r>
            <w:bookmarkStart w:id="1204" w:name="OLE_LINK112"/>
            <w:bookmarkStart w:id="1205" w:name="OLE_LINK113"/>
            <w:del w:id="1206" w:author="Taehoon KIM" w:date="2024-09-20T03:30:00Z" w16du:dateUtc="2024-09-19T18:30:00Z">
              <w:r w:rsidR="001B6CCC" w:rsidRPr="00C56553" w:rsidDel="001D26C3">
                <w:rPr>
                  <w:rFonts w:eastAsia="Gulim"/>
                  <w:sz w:val="22"/>
                  <w:szCs w:val="22"/>
                  <w:lang w:eastAsia="ko-KR"/>
                </w:rPr>
                <w:delText xml:space="preserve">dimentional </w:delText>
              </w:r>
            </w:del>
            <w:bookmarkEnd w:id="1204"/>
            <w:bookmarkEnd w:id="1205"/>
            <w:ins w:id="1207" w:author="Taehoon KIM" w:date="2024-09-20T03:30:00Z" w16du:dateUtc="2024-09-19T18:30:00Z">
              <w:r w:rsidR="001D26C3" w:rsidRPr="00C56553">
                <w:rPr>
                  <w:rFonts w:eastAsia="Gulim"/>
                  <w:sz w:val="22"/>
                  <w:szCs w:val="22"/>
                  <w:lang w:eastAsia="ko-KR"/>
                </w:rPr>
                <w:t>dimen</w:t>
              </w:r>
              <w:r w:rsidR="001D26C3">
                <w:rPr>
                  <w:rFonts w:eastAsia="Gulim"/>
                  <w:sz w:val="22"/>
                  <w:szCs w:val="22"/>
                  <w:lang w:eastAsia="ko-KR"/>
                </w:rPr>
                <w:t>s</w:t>
              </w:r>
              <w:r w:rsidR="001D26C3" w:rsidRPr="00C56553">
                <w:rPr>
                  <w:rFonts w:eastAsia="Gulim"/>
                  <w:sz w:val="22"/>
                  <w:szCs w:val="22"/>
                  <w:lang w:eastAsia="ko-KR"/>
                </w:rPr>
                <w:t xml:space="preserve">ional </w:t>
              </w:r>
            </w:ins>
            <w:r w:rsidR="001B6CCC" w:rsidRPr="00C56553">
              <w:rPr>
                <w:rFonts w:eastAsia="Gulim"/>
                <w:sz w:val="22"/>
                <w:szCs w:val="22"/>
                <w:lang w:eastAsia="ko-KR"/>
              </w:rPr>
              <w:t>topological primitive in ISO 19107.</w:t>
            </w:r>
            <w:bookmarkEnd w:id="1201"/>
            <w:bookmarkEnd w:id="1202"/>
            <w:r w:rsidR="001B6CCC" w:rsidRPr="00C56553">
              <w:rPr>
                <w:rFonts w:eastAsia="Gulim"/>
                <w:sz w:val="22"/>
                <w:szCs w:val="22"/>
                <w:lang w:eastAsia="ko-KR"/>
              </w:rPr>
              <w:t xml:space="preserve"> </w:t>
            </w:r>
          </w:p>
        </w:tc>
      </w:tr>
      <w:tr w:rsidR="00687BA6" w:rsidRPr="00890A67" w14:paraId="5B526003" w14:textId="77777777" w:rsidTr="001B6CCC">
        <w:trPr>
          <w:trHeight w:val="248"/>
        </w:trPr>
        <w:tc>
          <w:tcPr>
            <w:tcW w:w="1535" w:type="dxa"/>
            <w:shd w:val="clear" w:color="auto" w:fill="F2F2F2" w:themeFill="background1" w:themeFillShade="F2"/>
            <w:vAlign w:val="center"/>
            <w:hideMark/>
          </w:tcPr>
          <w:p w14:paraId="47E267B6" w14:textId="77777777" w:rsidR="00687BA6" w:rsidRPr="00C56553" w:rsidRDefault="00687BA6" w:rsidP="00611D04">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Super classes</w:t>
            </w:r>
          </w:p>
        </w:tc>
        <w:tc>
          <w:tcPr>
            <w:tcW w:w="8383" w:type="dxa"/>
            <w:gridSpan w:val="2"/>
            <w:vAlign w:val="center"/>
            <w:hideMark/>
          </w:tcPr>
          <w:p w14:paraId="53B17E98" w14:textId="77777777" w:rsidR="00687BA6" w:rsidRPr="00C56553" w:rsidRDefault="00687BA6" w:rsidP="00611D04">
            <w:pPr>
              <w:widowControl w:val="0"/>
              <w:wordWrap w:val="0"/>
              <w:autoSpaceDE w:val="0"/>
              <w:autoSpaceDN w:val="0"/>
              <w:spacing w:after="0"/>
              <w:jc w:val="both"/>
              <w:textAlignment w:val="baseline"/>
              <w:rPr>
                <w:rFonts w:asciiTheme="minorHAnsi" w:eastAsia="Gulim" w:hAnsiTheme="minorHAnsi" w:cstheme="minorHAnsi"/>
                <w:sz w:val="22"/>
                <w:szCs w:val="22"/>
                <w:lang w:eastAsia="ko-KR"/>
              </w:rPr>
            </w:pPr>
            <w:r w:rsidRPr="00C56553">
              <w:rPr>
                <w:rFonts w:asciiTheme="minorHAnsi" w:eastAsia="Malgun Gothic" w:hAnsiTheme="minorHAnsi" w:cstheme="minorHAnsi"/>
                <w:sz w:val="22"/>
                <w:szCs w:val="22"/>
                <w:lang w:eastAsia="ko-KR"/>
              </w:rPr>
              <w:t xml:space="preserve">GML </w:t>
            </w:r>
            <w:proofErr w:type="spellStart"/>
            <w:r w:rsidRPr="00C56553">
              <w:rPr>
                <w:rFonts w:asciiTheme="minorHAnsi" w:eastAsia="Malgun Gothic" w:hAnsiTheme="minorHAnsi" w:cstheme="minorHAnsi"/>
                <w:sz w:val="22"/>
                <w:szCs w:val="22"/>
                <w:lang w:eastAsia="ko-KR"/>
              </w:rPr>
              <w:t>AbstractFeature</w:t>
            </w:r>
            <w:proofErr w:type="spellEnd"/>
          </w:p>
        </w:tc>
      </w:tr>
      <w:tr w:rsidR="001B6CCC" w:rsidRPr="00890A67" w14:paraId="38627D43" w14:textId="77777777" w:rsidTr="00FD5D5C">
        <w:tblPrEx>
          <w:tblW w:w="0" w:type="auto"/>
          <w:tblPrExChange w:id="1208" w:author="Taehoon KIM" w:date="2024-09-20T04:07:00Z" w16du:dateUtc="2024-09-19T19:07:00Z">
            <w:tblPrEx>
              <w:tblW w:w="0" w:type="auto"/>
            </w:tblPrEx>
          </w:tblPrExChange>
        </w:tblPrEx>
        <w:trPr>
          <w:trHeight w:val="251"/>
          <w:trPrChange w:id="1209" w:author="Taehoon KIM" w:date="2024-09-20T04:07:00Z" w16du:dateUtc="2024-09-19T19:07:00Z">
            <w:trPr>
              <w:gridAfter w:val="0"/>
              <w:trHeight w:val="251"/>
            </w:trPr>
          </w:trPrChange>
        </w:trPr>
        <w:tc>
          <w:tcPr>
            <w:tcW w:w="1535" w:type="dxa"/>
            <w:vMerge w:val="restart"/>
            <w:shd w:val="clear" w:color="auto" w:fill="F2F2F2" w:themeFill="background1" w:themeFillShade="F2"/>
            <w:vAlign w:val="center"/>
            <w:hideMark/>
            <w:tcPrChange w:id="1210" w:author="Taehoon KIM" w:date="2024-09-20T04:07:00Z" w16du:dateUtc="2024-09-19T19:07:00Z">
              <w:tcPr>
                <w:tcW w:w="1535" w:type="dxa"/>
                <w:gridSpan w:val="2"/>
                <w:vMerge w:val="restart"/>
                <w:shd w:val="clear" w:color="auto" w:fill="F2F2F2" w:themeFill="background1" w:themeFillShade="F2"/>
                <w:vAlign w:val="center"/>
                <w:hideMark/>
              </w:tcPr>
            </w:tcPrChange>
          </w:tcPr>
          <w:p w14:paraId="023A4848" w14:textId="77777777" w:rsidR="001B6CCC" w:rsidRPr="00C56553" w:rsidRDefault="001B6CCC" w:rsidP="00611D04">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Association</w:t>
            </w:r>
          </w:p>
        </w:tc>
        <w:tc>
          <w:tcPr>
            <w:tcW w:w="2004" w:type="dxa"/>
            <w:shd w:val="clear" w:color="auto" w:fill="F2F2F2" w:themeFill="background1" w:themeFillShade="F2"/>
            <w:vAlign w:val="center"/>
            <w:hideMark/>
            <w:tcPrChange w:id="1211" w:author="Taehoon KIM" w:date="2024-09-20T04:07:00Z" w16du:dateUtc="2024-09-19T19:07:00Z">
              <w:tcPr>
                <w:tcW w:w="3400" w:type="dxa"/>
                <w:gridSpan w:val="2"/>
                <w:shd w:val="clear" w:color="auto" w:fill="F2F2F2" w:themeFill="background1" w:themeFillShade="F2"/>
                <w:vAlign w:val="center"/>
                <w:hideMark/>
              </w:tcPr>
            </w:tcPrChange>
          </w:tcPr>
          <w:p w14:paraId="10F3A8EF" w14:textId="77777777" w:rsidR="001B6CCC" w:rsidRPr="00C56553" w:rsidRDefault="001B6CCC" w:rsidP="00611D04">
            <w:pPr>
              <w:widowControl w:val="0"/>
              <w:autoSpaceDE w:val="0"/>
              <w:autoSpaceDN w:val="0"/>
              <w:spacing w:after="0"/>
              <w:textAlignment w:val="baseline"/>
              <w:rPr>
                <w:rFonts w:eastAsia="Gulim"/>
                <w:sz w:val="22"/>
                <w:szCs w:val="22"/>
                <w:lang w:eastAsia="ko-KR"/>
              </w:rPr>
            </w:pPr>
            <w:r w:rsidRPr="00C56553">
              <w:rPr>
                <w:rFonts w:eastAsia="Malgun Gothic"/>
                <w:b/>
                <w:bCs/>
                <w:sz w:val="22"/>
                <w:szCs w:val="22"/>
                <w:lang w:eastAsia="ko-KR"/>
              </w:rPr>
              <w:t>Role name</w:t>
            </w:r>
          </w:p>
        </w:tc>
        <w:tc>
          <w:tcPr>
            <w:tcW w:w="6379" w:type="dxa"/>
            <w:shd w:val="clear" w:color="auto" w:fill="F2F2F2" w:themeFill="background1" w:themeFillShade="F2"/>
            <w:vAlign w:val="center"/>
            <w:hideMark/>
            <w:tcPrChange w:id="1212" w:author="Taehoon KIM" w:date="2024-09-20T04:07:00Z" w16du:dateUtc="2024-09-19T19:07:00Z">
              <w:tcPr>
                <w:tcW w:w="4983" w:type="dxa"/>
                <w:gridSpan w:val="2"/>
                <w:shd w:val="clear" w:color="auto" w:fill="F2F2F2" w:themeFill="background1" w:themeFillShade="F2"/>
                <w:vAlign w:val="center"/>
                <w:hideMark/>
              </w:tcPr>
            </w:tcPrChange>
          </w:tcPr>
          <w:p w14:paraId="6EA483D5" w14:textId="77777777" w:rsidR="001B6CCC" w:rsidRPr="00C56553" w:rsidRDefault="001B6CCC" w:rsidP="00611D04">
            <w:pPr>
              <w:widowControl w:val="0"/>
              <w:autoSpaceDE w:val="0"/>
              <w:autoSpaceDN w:val="0"/>
              <w:spacing w:after="0"/>
              <w:textAlignment w:val="baseline"/>
              <w:rPr>
                <w:rFonts w:eastAsia="Gulim"/>
                <w:sz w:val="22"/>
                <w:szCs w:val="22"/>
                <w:lang w:eastAsia="ko-KR"/>
              </w:rPr>
            </w:pPr>
            <w:r w:rsidRPr="00C56553">
              <w:rPr>
                <w:rFonts w:eastAsia="Malgun Gothic"/>
                <w:b/>
                <w:bCs/>
                <w:sz w:val="22"/>
                <w:szCs w:val="22"/>
                <w:lang w:eastAsia="ko-KR"/>
              </w:rPr>
              <w:t>Type and Cardinality</w:t>
            </w:r>
          </w:p>
        </w:tc>
      </w:tr>
      <w:tr w:rsidR="001B6CCC" w:rsidRPr="00890A67" w14:paraId="09CF2226" w14:textId="77777777" w:rsidTr="00FD5D5C">
        <w:tblPrEx>
          <w:tblW w:w="0" w:type="auto"/>
          <w:tblPrExChange w:id="1213" w:author="Taehoon KIM" w:date="2024-09-20T04:07:00Z" w16du:dateUtc="2024-09-19T19:07:00Z">
            <w:tblPrEx>
              <w:tblW w:w="0" w:type="auto"/>
            </w:tblPrEx>
          </w:tblPrExChange>
        </w:tblPrEx>
        <w:trPr>
          <w:trHeight w:val="269"/>
          <w:trPrChange w:id="1214" w:author="Taehoon KIM" w:date="2024-09-20T04:07:00Z" w16du:dateUtc="2024-09-19T19:07:00Z">
            <w:trPr>
              <w:gridAfter w:val="0"/>
              <w:trHeight w:val="269"/>
            </w:trPr>
          </w:trPrChange>
        </w:trPr>
        <w:tc>
          <w:tcPr>
            <w:tcW w:w="0" w:type="auto"/>
            <w:vMerge/>
            <w:shd w:val="clear" w:color="auto" w:fill="F2F2F2" w:themeFill="background1" w:themeFillShade="F2"/>
            <w:vAlign w:val="center"/>
            <w:hideMark/>
            <w:tcPrChange w:id="1215" w:author="Taehoon KIM" w:date="2024-09-20T04:07:00Z" w16du:dateUtc="2024-09-19T19:07:00Z">
              <w:tcPr>
                <w:tcW w:w="0" w:type="auto"/>
                <w:gridSpan w:val="2"/>
                <w:vMerge/>
                <w:shd w:val="clear" w:color="auto" w:fill="F2F2F2" w:themeFill="background1" w:themeFillShade="F2"/>
                <w:vAlign w:val="center"/>
                <w:hideMark/>
              </w:tcPr>
            </w:tcPrChange>
          </w:tcPr>
          <w:p w14:paraId="356C48FC" w14:textId="77777777" w:rsidR="001B6CCC" w:rsidRPr="00C56553" w:rsidRDefault="001B6CCC" w:rsidP="00611D04">
            <w:pPr>
              <w:spacing w:after="0"/>
              <w:rPr>
                <w:rFonts w:eastAsia="Gulim"/>
                <w:sz w:val="22"/>
                <w:szCs w:val="22"/>
                <w:lang w:eastAsia="ko-KR"/>
              </w:rPr>
            </w:pPr>
          </w:p>
        </w:tc>
        <w:tc>
          <w:tcPr>
            <w:tcW w:w="2004" w:type="dxa"/>
            <w:vAlign w:val="center"/>
            <w:hideMark/>
            <w:tcPrChange w:id="1216" w:author="Taehoon KIM" w:date="2024-09-20T04:07:00Z" w16du:dateUtc="2024-09-19T19:07:00Z">
              <w:tcPr>
                <w:tcW w:w="3400" w:type="dxa"/>
                <w:gridSpan w:val="2"/>
                <w:vAlign w:val="center"/>
                <w:hideMark/>
              </w:tcPr>
            </w:tcPrChange>
          </w:tcPr>
          <w:p w14:paraId="1638B6A1" w14:textId="432EE92C" w:rsidR="001B6CCC" w:rsidRPr="00C56553" w:rsidRDefault="001B6CCC" w:rsidP="00611D04">
            <w:pPr>
              <w:widowControl w:val="0"/>
              <w:autoSpaceDE w:val="0"/>
              <w:autoSpaceDN w:val="0"/>
              <w:spacing w:after="0"/>
              <w:textAlignment w:val="baseline"/>
              <w:rPr>
                <w:rFonts w:asciiTheme="minorHAnsi" w:eastAsia="Gulim" w:hAnsiTheme="minorHAnsi" w:cstheme="minorHAnsi"/>
                <w:sz w:val="22"/>
                <w:szCs w:val="22"/>
                <w:lang w:eastAsia="ko-KR"/>
              </w:rPr>
            </w:pPr>
            <w:proofErr w:type="spellStart"/>
            <w:r w:rsidRPr="00C56553">
              <w:rPr>
                <w:rFonts w:asciiTheme="minorHAnsi" w:eastAsia="Malgun Gothic" w:hAnsiTheme="minorHAnsi" w:cstheme="minorHAnsi"/>
                <w:sz w:val="22"/>
                <w:szCs w:val="22"/>
                <w:lang w:eastAsia="ko-KR"/>
              </w:rPr>
              <w:t>connectedNodes</w:t>
            </w:r>
            <w:proofErr w:type="spellEnd"/>
          </w:p>
        </w:tc>
        <w:tc>
          <w:tcPr>
            <w:tcW w:w="6379" w:type="dxa"/>
            <w:vAlign w:val="center"/>
            <w:hideMark/>
            <w:tcPrChange w:id="1217" w:author="Taehoon KIM" w:date="2024-09-20T04:07:00Z" w16du:dateUtc="2024-09-19T19:07:00Z">
              <w:tcPr>
                <w:tcW w:w="4983" w:type="dxa"/>
                <w:gridSpan w:val="2"/>
                <w:vAlign w:val="center"/>
                <w:hideMark/>
              </w:tcPr>
            </w:tcPrChange>
          </w:tcPr>
          <w:p w14:paraId="18C2F21E" w14:textId="7650B900" w:rsidR="001B6CCC" w:rsidRPr="00C56553" w:rsidRDefault="001B6CCC" w:rsidP="00611D04">
            <w:pPr>
              <w:widowControl w:val="0"/>
              <w:autoSpaceDE w:val="0"/>
              <w:autoSpaceDN w:val="0"/>
              <w:spacing w:after="0"/>
              <w:textAlignment w:val="baseline"/>
              <w:rPr>
                <w:rFonts w:eastAsia="Gulim"/>
                <w:sz w:val="22"/>
                <w:szCs w:val="22"/>
                <w:lang w:eastAsia="ko-KR"/>
              </w:rPr>
            </w:pPr>
            <w:proofErr w:type="spellStart"/>
            <w:r w:rsidRPr="00C56553">
              <w:rPr>
                <w:rFonts w:asciiTheme="minorHAnsi" w:eastAsia="Gulim" w:hAnsiTheme="minorHAnsi" w:cstheme="minorHAnsi"/>
                <w:sz w:val="22"/>
                <w:szCs w:val="22"/>
                <w:lang w:eastAsia="ko-KR"/>
              </w:rPr>
              <w:t>InterLayerConnection</w:t>
            </w:r>
            <w:proofErr w:type="spellEnd"/>
            <w:r w:rsidRPr="00C56553">
              <w:rPr>
                <w:rFonts w:eastAsia="Malgun Gothic"/>
                <w:sz w:val="22"/>
                <w:szCs w:val="22"/>
                <w:lang w:eastAsia="ko-KR"/>
              </w:rPr>
              <w:t xml:space="preserve"> [</w:t>
            </w:r>
            <w:proofErr w:type="gramStart"/>
            <w:r w:rsidR="00651C57" w:rsidRPr="00C56553">
              <w:rPr>
                <w:rFonts w:eastAsia="Malgun Gothic"/>
                <w:sz w:val="22"/>
                <w:szCs w:val="22"/>
                <w:lang w:eastAsia="ko-KR"/>
              </w:rPr>
              <w:t>0</w:t>
            </w:r>
            <w:r w:rsidRPr="00C56553">
              <w:rPr>
                <w:rFonts w:eastAsia="Malgun Gothic"/>
                <w:sz w:val="22"/>
                <w:szCs w:val="22"/>
                <w:lang w:eastAsia="ko-KR"/>
              </w:rPr>
              <w:t>..</w:t>
            </w:r>
            <w:proofErr w:type="gramEnd"/>
            <w:r w:rsidRPr="00C56553">
              <w:rPr>
                <w:rFonts w:eastAsia="Malgun Gothic"/>
                <w:sz w:val="22"/>
                <w:szCs w:val="22"/>
                <w:lang w:eastAsia="ko-KR"/>
              </w:rPr>
              <w:t>*]</w:t>
            </w:r>
          </w:p>
        </w:tc>
      </w:tr>
      <w:tr w:rsidR="001B6CCC" w:rsidRPr="00890A67" w14:paraId="3135E07D" w14:textId="77777777" w:rsidTr="00FD5D5C">
        <w:tblPrEx>
          <w:tblW w:w="0" w:type="auto"/>
          <w:tblPrExChange w:id="1218" w:author="Taehoon KIM" w:date="2024-09-20T04:07:00Z" w16du:dateUtc="2024-09-19T19:07:00Z">
            <w:tblPrEx>
              <w:tblW w:w="0" w:type="auto"/>
            </w:tblPrEx>
          </w:tblPrExChange>
        </w:tblPrEx>
        <w:trPr>
          <w:trHeight w:val="205"/>
          <w:trPrChange w:id="1219" w:author="Taehoon KIM" w:date="2024-09-20T04:07:00Z" w16du:dateUtc="2024-09-19T19:07:00Z">
            <w:trPr>
              <w:gridAfter w:val="0"/>
              <w:trHeight w:val="205"/>
            </w:trPr>
          </w:trPrChange>
        </w:trPr>
        <w:tc>
          <w:tcPr>
            <w:tcW w:w="0" w:type="auto"/>
            <w:vMerge/>
            <w:shd w:val="clear" w:color="auto" w:fill="F2F2F2" w:themeFill="background1" w:themeFillShade="F2"/>
            <w:vAlign w:val="center"/>
            <w:hideMark/>
            <w:tcPrChange w:id="1220" w:author="Taehoon KIM" w:date="2024-09-20T04:07:00Z" w16du:dateUtc="2024-09-19T19:07:00Z">
              <w:tcPr>
                <w:tcW w:w="0" w:type="auto"/>
                <w:gridSpan w:val="2"/>
                <w:vMerge/>
                <w:shd w:val="clear" w:color="auto" w:fill="F2F2F2" w:themeFill="background1" w:themeFillShade="F2"/>
                <w:vAlign w:val="center"/>
                <w:hideMark/>
              </w:tcPr>
            </w:tcPrChange>
          </w:tcPr>
          <w:p w14:paraId="6A5DB696" w14:textId="77777777" w:rsidR="001B6CCC" w:rsidRPr="00C56553" w:rsidRDefault="001B6CCC" w:rsidP="00611D04">
            <w:pPr>
              <w:spacing w:after="0"/>
              <w:rPr>
                <w:rFonts w:eastAsia="Gulim"/>
                <w:sz w:val="22"/>
                <w:szCs w:val="22"/>
                <w:lang w:eastAsia="ko-KR"/>
              </w:rPr>
            </w:pPr>
          </w:p>
        </w:tc>
        <w:tc>
          <w:tcPr>
            <w:tcW w:w="2004" w:type="dxa"/>
            <w:vAlign w:val="center"/>
            <w:hideMark/>
            <w:tcPrChange w:id="1221" w:author="Taehoon KIM" w:date="2024-09-20T04:07:00Z" w16du:dateUtc="2024-09-19T19:07:00Z">
              <w:tcPr>
                <w:tcW w:w="3400" w:type="dxa"/>
                <w:gridSpan w:val="2"/>
                <w:vAlign w:val="center"/>
                <w:hideMark/>
              </w:tcPr>
            </w:tcPrChange>
          </w:tcPr>
          <w:p w14:paraId="28328DD5" w14:textId="77777777" w:rsidR="001B6CCC" w:rsidRPr="00C56553" w:rsidRDefault="001B6CCC" w:rsidP="00611D04">
            <w:pPr>
              <w:widowControl w:val="0"/>
              <w:autoSpaceDE w:val="0"/>
              <w:autoSpaceDN w:val="0"/>
              <w:spacing w:after="0"/>
              <w:textAlignment w:val="baseline"/>
              <w:rPr>
                <w:rFonts w:asciiTheme="minorHAnsi" w:eastAsia="Gulim" w:hAnsiTheme="minorHAnsi" w:cstheme="minorHAnsi"/>
                <w:sz w:val="22"/>
                <w:szCs w:val="22"/>
                <w:lang w:eastAsia="ko-KR"/>
              </w:rPr>
            </w:pPr>
            <w:r w:rsidRPr="00C56553">
              <w:rPr>
                <w:rFonts w:asciiTheme="minorHAnsi" w:eastAsia="Malgun Gothic" w:hAnsiTheme="minorHAnsi" w:cstheme="minorHAnsi"/>
                <w:sz w:val="22"/>
                <w:szCs w:val="22"/>
                <w:lang w:eastAsia="ko-KR"/>
              </w:rPr>
              <w:t xml:space="preserve">duality </w:t>
            </w:r>
          </w:p>
        </w:tc>
        <w:tc>
          <w:tcPr>
            <w:tcW w:w="6379" w:type="dxa"/>
            <w:vAlign w:val="center"/>
            <w:hideMark/>
            <w:tcPrChange w:id="1222" w:author="Taehoon KIM" w:date="2024-09-20T04:07:00Z" w16du:dateUtc="2024-09-19T19:07:00Z">
              <w:tcPr>
                <w:tcW w:w="4983" w:type="dxa"/>
                <w:gridSpan w:val="2"/>
                <w:vAlign w:val="center"/>
                <w:hideMark/>
              </w:tcPr>
            </w:tcPrChange>
          </w:tcPr>
          <w:p w14:paraId="3677E917" w14:textId="48C0A1B9" w:rsidR="001B6CCC" w:rsidRPr="00C56553" w:rsidRDefault="001B6CCC" w:rsidP="00632F28">
            <w:pPr>
              <w:widowControl w:val="0"/>
              <w:autoSpaceDE w:val="0"/>
              <w:autoSpaceDN w:val="0"/>
              <w:spacing w:after="0"/>
              <w:ind w:left="1440" w:hanging="1440"/>
              <w:textAlignment w:val="baseline"/>
              <w:rPr>
                <w:rFonts w:eastAsia="Gulim"/>
                <w:sz w:val="22"/>
                <w:szCs w:val="22"/>
                <w:lang w:eastAsia="ko-KR"/>
              </w:rPr>
            </w:pPr>
            <w:proofErr w:type="spellStart"/>
            <w:r w:rsidRPr="00C56553">
              <w:rPr>
                <w:rFonts w:asciiTheme="minorHAnsi" w:eastAsia="Gulim" w:hAnsiTheme="minorHAnsi" w:cstheme="minorHAnsi"/>
                <w:sz w:val="22"/>
                <w:szCs w:val="22"/>
                <w:lang w:eastAsia="ko-KR"/>
              </w:rPr>
              <w:t>CellSpace</w:t>
            </w:r>
            <w:proofErr w:type="spellEnd"/>
            <w:r w:rsidRPr="00C56553">
              <w:rPr>
                <w:rFonts w:eastAsia="Malgun Gothic"/>
                <w:sz w:val="22"/>
                <w:szCs w:val="22"/>
                <w:lang w:eastAsia="ko-KR"/>
              </w:rPr>
              <w:t xml:space="preserve"> [</w:t>
            </w:r>
            <w:proofErr w:type="gramStart"/>
            <w:r w:rsidRPr="00C56553">
              <w:rPr>
                <w:rFonts w:eastAsia="Malgun Gothic"/>
                <w:sz w:val="22"/>
                <w:szCs w:val="22"/>
                <w:lang w:eastAsia="ko-KR"/>
              </w:rPr>
              <w:t>0..</w:t>
            </w:r>
            <w:proofErr w:type="gramEnd"/>
            <w:r w:rsidRPr="00C56553">
              <w:rPr>
                <w:rFonts w:eastAsia="Malgun Gothic"/>
                <w:sz w:val="22"/>
                <w:szCs w:val="22"/>
                <w:lang w:eastAsia="ko-KR"/>
              </w:rPr>
              <w:t>1]</w:t>
            </w:r>
          </w:p>
        </w:tc>
      </w:tr>
      <w:tr w:rsidR="001B6CCC" w:rsidRPr="00890A67" w14:paraId="0BC9154D" w14:textId="77777777" w:rsidTr="00FD5D5C">
        <w:tblPrEx>
          <w:tblW w:w="0" w:type="auto"/>
          <w:tblPrExChange w:id="1223" w:author="Taehoon KIM" w:date="2024-09-20T04:07:00Z" w16du:dateUtc="2024-09-19T19:07:00Z">
            <w:tblPrEx>
              <w:tblW w:w="0" w:type="auto"/>
            </w:tblPrEx>
          </w:tblPrExChange>
        </w:tblPrEx>
        <w:trPr>
          <w:trHeight w:val="135"/>
          <w:trPrChange w:id="1224" w:author="Taehoon KIM" w:date="2024-09-20T04:07:00Z" w16du:dateUtc="2024-09-19T19:07:00Z">
            <w:trPr>
              <w:gridAfter w:val="0"/>
              <w:trHeight w:val="135"/>
            </w:trPr>
          </w:trPrChange>
        </w:trPr>
        <w:tc>
          <w:tcPr>
            <w:tcW w:w="0" w:type="auto"/>
            <w:vMerge/>
            <w:shd w:val="clear" w:color="auto" w:fill="F2F2F2" w:themeFill="background1" w:themeFillShade="F2"/>
            <w:vAlign w:val="center"/>
            <w:tcPrChange w:id="1225" w:author="Taehoon KIM" w:date="2024-09-20T04:07:00Z" w16du:dateUtc="2024-09-19T19:07:00Z">
              <w:tcPr>
                <w:tcW w:w="0" w:type="auto"/>
                <w:gridSpan w:val="2"/>
                <w:vMerge/>
                <w:shd w:val="clear" w:color="auto" w:fill="F2F2F2" w:themeFill="background1" w:themeFillShade="F2"/>
                <w:vAlign w:val="center"/>
              </w:tcPr>
            </w:tcPrChange>
          </w:tcPr>
          <w:p w14:paraId="7307FB51" w14:textId="77777777" w:rsidR="001B6CCC" w:rsidRPr="00C56553" w:rsidRDefault="001B6CCC" w:rsidP="00611D04">
            <w:pPr>
              <w:spacing w:after="0"/>
              <w:rPr>
                <w:rFonts w:eastAsia="Gulim"/>
                <w:sz w:val="22"/>
                <w:szCs w:val="22"/>
                <w:lang w:eastAsia="ko-KR"/>
              </w:rPr>
            </w:pPr>
          </w:p>
        </w:tc>
        <w:tc>
          <w:tcPr>
            <w:tcW w:w="2004" w:type="dxa"/>
            <w:vAlign w:val="center"/>
            <w:tcPrChange w:id="1226" w:author="Taehoon KIM" w:date="2024-09-20T04:07:00Z" w16du:dateUtc="2024-09-19T19:07:00Z">
              <w:tcPr>
                <w:tcW w:w="3400" w:type="dxa"/>
                <w:gridSpan w:val="2"/>
                <w:vAlign w:val="center"/>
              </w:tcPr>
            </w:tcPrChange>
          </w:tcPr>
          <w:p w14:paraId="144137CF" w14:textId="6D54FBF4" w:rsidR="001B6CCC" w:rsidRPr="00C56553" w:rsidRDefault="001B6CCC" w:rsidP="00611D04">
            <w:pPr>
              <w:widowControl w:val="0"/>
              <w:autoSpaceDE w:val="0"/>
              <w:autoSpaceDN w:val="0"/>
              <w:spacing w:after="0"/>
              <w:textAlignment w:val="baseline"/>
              <w:rPr>
                <w:rFonts w:asciiTheme="minorHAnsi" w:eastAsia="Malgun Gothic" w:hAnsiTheme="minorHAnsi" w:cstheme="minorHAnsi"/>
                <w:sz w:val="22"/>
                <w:szCs w:val="22"/>
                <w:lang w:eastAsia="ko-KR"/>
              </w:rPr>
            </w:pPr>
            <w:r w:rsidRPr="00C56553">
              <w:rPr>
                <w:rFonts w:asciiTheme="minorHAnsi" w:eastAsia="Malgun Gothic" w:hAnsiTheme="minorHAnsi" w:cstheme="minorHAnsi" w:hint="eastAsia"/>
                <w:sz w:val="22"/>
                <w:szCs w:val="22"/>
                <w:lang w:eastAsia="ko-KR"/>
              </w:rPr>
              <w:t>c</w:t>
            </w:r>
            <w:r w:rsidRPr="00C56553">
              <w:rPr>
                <w:rFonts w:asciiTheme="minorHAnsi" w:eastAsia="Malgun Gothic" w:hAnsiTheme="minorHAnsi" w:cstheme="minorHAnsi"/>
                <w:sz w:val="22"/>
                <w:szCs w:val="22"/>
                <w:lang w:eastAsia="ko-KR"/>
              </w:rPr>
              <w:t>onnects</w:t>
            </w:r>
          </w:p>
        </w:tc>
        <w:tc>
          <w:tcPr>
            <w:tcW w:w="6379" w:type="dxa"/>
            <w:vAlign w:val="center"/>
            <w:tcPrChange w:id="1227" w:author="Taehoon KIM" w:date="2024-09-20T04:07:00Z" w16du:dateUtc="2024-09-19T19:07:00Z">
              <w:tcPr>
                <w:tcW w:w="4983" w:type="dxa"/>
                <w:gridSpan w:val="2"/>
                <w:vAlign w:val="center"/>
              </w:tcPr>
            </w:tcPrChange>
          </w:tcPr>
          <w:p w14:paraId="2506AA89" w14:textId="00902091" w:rsidR="001B6CCC" w:rsidRPr="00C56553" w:rsidRDefault="001B6CCC" w:rsidP="00632F28">
            <w:pPr>
              <w:widowControl w:val="0"/>
              <w:autoSpaceDE w:val="0"/>
              <w:autoSpaceDN w:val="0"/>
              <w:spacing w:after="0"/>
              <w:ind w:left="1440" w:hanging="1440"/>
              <w:textAlignment w:val="baseline"/>
              <w:rPr>
                <w:rFonts w:asciiTheme="minorHAnsi" w:eastAsia="Gulim" w:hAnsiTheme="minorHAnsi" w:cstheme="minorHAnsi"/>
                <w:sz w:val="22"/>
                <w:szCs w:val="22"/>
                <w:lang w:eastAsia="ko-KR"/>
              </w:rPr>
            </w:pPr>
            <w:r w:rsidRPr="00C56553">
              <w:rPr>
                <w:rFonts w:asciiTheme="minorHAnsi" w:eastAsia="Gulim" w:hAnsiTheme="minorHAnsi" w:cstheme="minorHAnsi" w:hint="eastAsia"/>
                <w:sz w:val="22"/>
                <w:szCs w:val="22"/>
                <w:lang w:eastAsia="ko-KR"/>
              </w:rPr>
              <w:t>E</w:t>
            </w:r>
            <w:r w:rsidRPr="00C56553">
              <w:rPr>
                <w:rFonts w:asciiTheme="minorHAnsi" w:eastAsia="Gulim" w:hAnsiTheme="minorHAnsi" w:cstheme="minorHAnsi"/>
                <w:sz w:val="22"/>
                <w:szCs w:val="22"/>
                <w:lang w:eastAsia="ko-KR"/>
              </w:rPr>
              <w:t>dge [</w:t>
            </w:r>
            <w:proofErr w:type="gramStart"/>
            <w:r w:rsidRPr="00C56553">
              <w:rPr>
                <w:rFonts w:asciiTheme="minorHAnsi" w:eastAsia="Gulim" w:hAnsiTheme="minorHAnsi" w:cstheme="minorHAnsi"/>
                <w:sz w:val="22"/>
                <w:szCs w:val="22"/>
                <w:lang w:eastAsia="ko-KR"/>
              </w:rPr>
              <w:t>0..</w:t>
            </w:r>
            <w:proofErr w:type="gramEnd"/>
            <w:r w:rsidRPr="00C56553">
              <w:rPr>
                <w:rFonts w:asciiTheme="minorHAnsi" w:eastAsia="Gulim" w:hAnsiTheme="minorHAnsi" w:cstheme="minorHAnsi"/>
                <w:sz w:val="22"/>
                <w:szCs w:val="22"/>
                <w:lang w:eastAsia="ko-KR"/>
              </w:rPr>
              <w:t>*]</w:t>
            </w:r>
          </w:p>
        </w:tc>
      </w:tr>
      <w:tr w:rsidR="00687BA6" w:rsidRPr="00890A67" w14:paraId="2A937AFA" w14:textId="77777777" w:rsidTr="00FD5D5C">
        <w:tblPrEx>
          <w:tblW w:w="0" w:type="auto"/>
          <w:tblPrExChange w:id="1228" w:author="Taehoon KIM" w:date="2024-09-20T04:07:00Z" w16du:dateUtc="2024-09-19T19:07:00Z">
            <w:tblPrEx>
              <w:tblW w:w="0" w:type="auto"/>
            </w:tblPrEx>
          </w:tblPrExChange>
        </w:tblPrEx>
        <w:trPr>
          <w:trHeight w:val="139"/>
          <w:trPrChange w:id="1229" w:author="Taehoon KIM" w:date="2024-09-20T04:07:00Z" w16du:dateUtc="2024-09-19T19:07:00Z">
            <w:trPr>
              <w:gridAfter w:val="0"/>
              <w:trHeight w:val="139"/>
            </w:trPr>
          </w:trPrChange>
        </w:trPr>
        <w:tc>
          <w:tcPr>
            <w:tcW w:w="1535" w:type="dxa"/>
            <w:vMerge w:val="restart"/>
            <w:shd w:val="clear" w:color="auto" w:fill="F2F2F2" w:themeFill="background1" w:themeFillShade="F2"/>
            <w:vAlign w:val="center"/>
            <w:hideMark/>
            <w:tcPrChange w:id="1230" w:author="Taehoon KIM" w:date="2024-09-20T04:07:00Z" w16du:dateUtc="2024-09-19T19:07:00Z">
              <w:tcPr>
                <w:tcW w:w="1535" w:type="dxa"/>
                <w:gridSpan w:val="2"/>
                <w:vMerge w:val="restart"/>
                <w:shd w:val="clear" w:color="auto" w:fill="F2F2F2" w:themeFill="background1" w:themeFillShade="F2"/>
                <w:vAlign w:val="center"/>
                <w:hideMark/>
              </w:tcPr>
            </w:tcPrChange>
          </w:tcPr>
          <w:p w14:paraId="7AF1D9AC" w14:textId="33E429B4" w:rsidR="00687BA6" w:rsidRPr="00C56553" w:rsidRDefault="00C8315C" w:rsidP="00611D04">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Properties</w:t>
            </w:r>
          </w:p>
        </w:tc>
        <w:tc>
          <w:tcPr>
            <w:tcW w:w="2004" w:type="dxa"/>
            <w:shd w:val="clear" w:color="auto" w:fill="F2F2F2" w:themeFill="background1" w:themeFillShade="F2"/>
            <w:vAlign w:val="center"/>
            <w:hideMark/>
            <w:tcPrChange w:id="1231" w:author="Taehoon KIM" w:date="2024-09-20T04:07:00Z" w16du:dateUtc="2024-09-19T19:07:00Z">
              <w:tcPr>
                <w:tcW w:w="3400" w:type="dxa"/>
                <w:gridSpan w:val="2"/>
                <w:shd w:val="clear" w:color="auto" w:fill="F2F2F2" w:themeFill="background1" w:themeFillShade="F2"/>
                <w:vAlign w:val="center"/>
                <w:hideMark/>
              </w:tcPr>
            </w:tcPrChange>
          </w:tcPr>
          <w:p w14:paraId="2B389984" w14:textId="4CB0A12E" w:rsidR="00687BA6" w:rsidRPr="00C56553" w:rsidRDefault="009A04AC" w:rsidP="00611D04">
            <w:pPr>
              <w:widowControl w:val="0"/>
              <w:wordWrap w:val="0"/>
              <w:autoSpaceDE w:val="0"/>
              <w:autoSpaceDN w:val="0"/>
              <w:spacing w:after="0"/>
              <w:jc w:val="both"/>
              <w:textAlignment w:val="baseline"/>
              <w:rPr>
                <w:rFonts w:eastAsia="Gulim"/>
                <w:sz w:val="22"/>
                <w:szCs w:val="22"/>
                <w:lang w:eastAsia="ko-KR"/>
              </w:rPr>
            </w:pPr>
            <w:r w:rsidRPr="00C56553">
              <w:rPr>
                <w:rFonts w:eastAsia="Malgun Gothic"/>
                <w:b/>
                <w:bCs/>
                <w:sz w:val="22"/>
                <w:szCs w:val="22"/>
                <w:lang w:eastAsia="ko-KR"/>
              </w:rPr>
              <w:t xml:space="preserve">Property </w:t>
            </w:r>
            <w:r w:rsidR="00687BA6" w:rsidRPr="00C56553">
              <w:rPr>
                <w:rFonts w:eastAsia="Malgun Gothic"/>
                <w:b/>
                <w:bCs/>
                <w:sz w:val="22"/>
                <w:szCs w:val="22"/>
                <w:lang w:eastAsia="ko-KR"/>
              </w:rPr>
              <w:t>name</w:t>
            </w:r>
          </w:p>
        </w:tc>
        <w:tc>
          <w:tcPr>
            <w:tcW w:w="6379" w:type="dxa"/>
            <w:shd w:val="clear" w:color="auto" w:fill="F2F2F2" w:themeFill="background1" w:themeFillShade="F2"/>
            <w:vAlign w:val="center"/>
            <w:hideMark/>
            <w:tcPrChange w:id="1232" w:author="Taehoon KIM" w:date="2024-09-20T04:07:00Z" w16du:dateUtc="2024-09-19T19:07:00Z">
              <w:tcPr>
                <w:tcW w:w="4983" w:type="dxa"/>
                <w:gridSpan w:val="2"/>
                <w:shd w:val="clear" w:color="auto" w:fill="F2F2F2" w:themeFill="background1" w:themeFillShade="F2"/>
                <w:vAlign w:val="center"/>
                <w:hideMark/>
              </w:tcPr>
            </w:tcPrChange>
          </w:tcPr>
          <w:p w14:paraId="35662483" w14:textId="77777777" w:rsidR="00687BA6" w:rsidRPr="00C56553" w:rsidRDefault="00687BA6" w:rsidP="00611D04">
            <w:pPr>
              <w:widowControl w:val="0"/>
              <w:wordWrap w:val="0"/>
              <w:autoSpaceDE w:val="0"/>
              <w:autoSpaceDN w:val="0"/>
              <w:spacing w:after="0"/>
              <w:jc w:val="both"/>
              <w:textAlignment w:val="baseline"/>
              <w:rPr>
                <w:rFonts w:eastAsia="Gulim"/>
                <w:sz w:val="22"/>
                <w:szCs w:val="22"/>
                <w:lang w:eastAsia="ko-KR"/>
              </w:rPr>
            </w:pPr>
            <w:r w:rsidRPr="00C56553">
              <w:rPr>
                <w:rFonts w:eastAsia="Malgun Gothic"/>
                <w:b/>
                <w:bCs/>
                <w:sz w:val="22"/>
                <w:szCs w:val="22"/>
                <w:lang w:eastAsia="ko-KR"/>
              </w:rPr>
              <w:t>Type and Cardinality</w:t>
            </w:r>
          </w:p>
        </w:tc>
      </w:tr>
      <w:tr w:rsidR="00687BA6" w:rsidRPr="00890A67" w14:paraId="24BBFDC5" w14:textId="77777777" w:rsidTr="00FD5D5C">
        <w:tblPrEx>
          <w:tblW w:w="0" w:type="auto"/>
          <w:tblPrExChange w:id="1233" w:author="Taehoon KIM" w:date="2024-09-20T04:07:00Z" w16du:dateUtc="2024-09-19T19:07:00Z">
            <w:tblPrEx>
              <w:tblW w:w="0" w:type="auto"/>
            </w:tblPrEx>
          </w:tblPrExChange>
        </w:tblPrEx>
        <w:trPr>
          <w:trHeight w:val="299"/>
          <w:trPrChange w:id="1234" w:author="Taehoon KIM" w:date="2024-09-20T04:07:00Z" w16du:dateUtc="2024-09-19T19:07:00Z">
            <w:trPr>
              <w:gridAfter w:val="0"/>
              <w:trHeight w:val="299"/>
            </w:trPr>
          </w:trPrChange>
        </w:trPr>
        <w:tc>
          <w:tcPr>
            <w:tcW w:w="0" w:type="auto"/>
            <w:vMerge/>
            <w:shd w:val="clear" w:color="auto" w:fill="F2F2F2" w:themeFill="background1" w:themeFillShade="F2"/>
            <w:vAlign w:val="center"/>
            <w:hideMark/>
            <w:tcPrChange w:id="1235" w:author="Taehoon KIM" w:date="2024-09-20T04:07:00Z" w16du:dateUtc="2024-09-19T19:07:00Z">
              <w:tcPr>
                <w:tcW w:w="0" w:type="auto"/>
                <w:gridSpan w:val="2"/>
                <w:vMerge/>
                <w:shd w:val="clear" w:color="auto" w:fill="F2F2F2" w:themeFill="background1" w:themeFillShade="F2"/>
                <w:vAlign w:val="center"/>
                <w:hideMark/>
              </w:tcPr>
            </w:tcPrChange>
          </w:tcPr>
          <w:p w14:paraId="76E183F0" w14:textId="77777777" w:rsidR="00687BA6" w:rsidRPr="00C56553" w:rsidRDefault="00687BA6" w:rsidP="00611D04">
            <w:pPr>
              <w:spacing w:after="0"/>
              <w:rPr>
                <w:rFonts w:eastAsia="Gulim"/>
                <w:sz w:val="22"/>
                <w:szCs w:val="22"/>
                <w:lang w:eastAsia="ko-KR"/>
              </w:rPr>
            </w:pPr>
          </w:p>
        </w:tc>
        <w:tc>
          <w:tcPr>
            <w:tcW w:w="2004" w:type="dxa"/>
            <w:vAlign w:val="center"/>
            <w:tcPrChange w:id="1236" w:author="Taehoon KIM" w:date="2024-09-20T04:07:00Z" w16du:dateUtc="2024-09-19T19:07:00Z">
              <w:tcPr>
                <w:tcW w:w="3400" w:type="dxa"/>
                <w:gridSpan w:val="2"/>
                <w:vAlign w:val="center"/>
              </w:tcPr>
            </w:tcPrChange>
          </w:tcPr>
          <w:p w14:paraId="448F7417" w14:textId="5D5381FF" w:rsidR="00687BA6" w:rsidRPr="00C56553" w:rsidRDefault="00611D04" w:rsidP="00611D04">
            <w:pPr>
              <w:widowControl w:val="0"/>
              <w:autoSpaceDE w:val="0"/>
              <w:autoSpaceDN w:val="0"/>
              <w:spacing w:after="0"/>
              <w:textAlignment w:val="baseline"/>
              <w:rPr>
                <w:rFonts w:asciiTheme="minorHAnsi" w:eastAsia="Gulim" w:hAnsiTheme="minorHAnsi" w:cstheme="minorHAnsi"/>
                <w:sz w:val="22"/>
                <w:szCs w:val="22"/>
                <w:lang w:eastAsia="ko-KR"/>
              </w:rPr>
            </w:pPr>
            <w:r w:rsidRPr="00C56553">
              <w:rPr>
                <w:rFonts w:asciiTheme="minorHAnsi" w:eastAsia="Malgun Gothic" w:hAnsiTheme="minorHAnsi" w:cstheme="minorHAnsi"/>
                <w:sz w:val="22"/>
                <w:szCs w:val="22"/>
                <w:lang w:eastAsia="ko-KR"/>
              </w:rPr>
              <w:t>geometry</w:t>
            </w:r>
          </w:p>
        </w:tc>
        <w:tc>
          <w:tcPr>
            <w:tcW w:w="6379" w:type="dxa"/>
            <w:vAlign w:val="center"/>
            <w:tcPrChange w:id="1237" w:author="Taehoon KIM" w:date="2024-09-20T04:07:00Z" w16du:dateUtc="2024-09-19T19:07:00Z">
              <w:tcPr>
                <w:tcW w:w="4983" w:type="dxa"/>
                <w:gridSpan w:val="2"/>
                <w:vAlign w:val="center"/>
              </w:tcPr>
            </w:tcPrChange>
          </w:tcPr>
          <w:p w14:paraId="4E657165" w14:textId="1115CC22" w:rsidR="00687BA6" w:rsidRPr="00C56553" w:rsidRDefault="00611D04" w:rsidP="00611D04">
            <w:pPr>
              <w:widowControl w:val="0"/>
              <w:autoSpaceDE w:val="0"/>
              <w:autoSpaceDN w:val="0"/>
              <w:spacing w:after="0"/>
              <w:textAlignment w:val="baseline"/>
              <w:rPr>
                <w:rFonts w:eastAsia="Gulim"/>
                <w:sz w:val="22"/>
                <w:szCs w:val="22"/>
                <w:lang w:eastAsia="ko-KR"/>
              </w:rPr>
            </w:pPr>
            <w:proofErr w:type="spellStart"/>
            <w:r w:rsidRPr="00C56553">
              <w:rPr>
                <w:rFonts w:asciiTheme="minorHAnsi" w:eastAsia="Malgun Gothic" w:hAnsiTheme="minorHAnsi" w:cstheme="minorHAnsi"/>
                <w:sz w:val="22"/>
                <w:szCs w:val="22"/>
                <w:lang w:eastAsia="ko-KR"/>
              </w:rPr>
              <w:t>GM_Point</w:t>
            </w:r>
            <w:proofErr w:type="spellEnd"/>
            <w:r w:rsidR="00687BA6" w:rsidRPr="00C56553">
              <w:rPr>
                <w:rFonts w:eastAsia="Malgun Gothic"/>
                <w:sz w:val="22"/>
                <w:szCs w:val="22"/>
                <w:lang w:eastAsia="ko-KR"/>
              </w:rPr>
              <w:t xml:space="preserve"> [</w:t>
            </w:r>
            <w:proofErr w:type="gramStart"/>
            <w:r w:rsidR="00687BA6" w:rsidRPr="00C56553">
              <w:rPr>
                <w:rFonts w:eastAsia="Malgun Gothic"/>
                <w:sz w:val="22"/>
                <w:szCs w:val="22"/>
                <w:lang w:eastAsia="ko-KR"/>
              </w:rPr>
              <w:t>0..</w:t>
            </w:r>
            <w:proofErr w:type="gramEnd"/>
            <w:r w:rsidR="00687BA6" w:rsidRPr="00C56553">
              <w:rPr>
                <w:rFonts w:eastAsia="Malgun Gothic"/>
                <w:sz w:val="22"/>
                <w:szCs w:val="22"/>
                <w:lang w:eastAsia="ko-KR"/>
              </w:rPr>
              <w:t>1]</w:t>
            </w:r>
          </w:p>
        </w:tc>
      </w:tr>
      <w:tr w:rsidR="00687BA6" w:rsidRPr="00890A67" w14:paraId="4D6B35B9" w14:textId="77777777" w:rsidTr="00FD5D5C">
        <w:tblPrEx>
          <w:tblW w:w="0" w:type="auto"/>
          <w:tblPrExChange w:id="1238" w:author="Taehoon KIM" w:date="2024-09-20T04:07:00Z" w16du:dateUtc="2024-09-19T19:07:00Z">
            <w:tblPrEx>
              <w:tblW w:w="0" w:type="auto"/>
            </w:tblPrEx>
          </w:tblPrExChange>
        </w:tblPrEx>
        <w:trPr>
          <w:trHeight w:val="275"/>
          <w:trPrChange w:id="1239" w:author="Taehoon KIM" w:date="2024-09-20T04:07:00Z" w16du:dateUtc="2024-09-19T19:07:00Z">
            <w:trPr>
              <w:gridAfter w:val="0"/>
              <w:trHeight w:val="275"/>
            </w:trPr>
          </w:trPrChange>
        </w:trPr>
        <w:tc>
          <w:tcPr>
            <w:tcW w:w="1535" w:type="dxa"/>
            <w:vMerge w:val="restart"/>
            <w:shd w:val="clear" w:color="auto" w:fill="F2F2F2" w:themeFill="background1" w:themeFillShade="F2"/>
            <w:vAlign w:val="center"/>
            <w:hideMark/>
            <w:tcPrChange w:id="1240" w:author="Taehoon KIM" w:date="2024-09-20T04:07:00Z" w16du:dateUtc="2024-09-19T19:07:00Z">
              <w:tcPr>
                <w:tcW w:w="1535" w:type="dxa"/>
                <w:gridSpan w:val="2"/>
                <w:vMerge w:val="restart"/>
                <w:shd w:val="clear" w:color="auto" w:fill="F2F2F2" w:themeFill="background1" w:themeFillShade="F2"/>
                <w:vAlign w:val="center"/>
                <w:hideMark/>
              </w:tcPr>
            </w:tcPrChange>
          </w:tcPr>
          <w:p w14:paraId="1CA35572" w14:textId="77777777" w:rsidR="00687BA6" w:rsidRPr="00C56553" w:rsidRDefault="00687BA6" w:rsidP="00611D04">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Constraints</w:t>
            </w:r>
          </w:p>
        </w:tc>
        <w:tc>
          <w:tcPr>
            <w:tcW w:w="2004" w:type="dxa"/>
            <w:shd w:val="clear" w:color="auto" w:fill="F2F2F2" w:themeFill="background1" w:themeFillShade="F2"/>
            <w:vAlign w:val="center"/>
            <w:hideMark/>
            <w:tcPrChange w:id="1241" w:author="Taehoon KIM" w:date="2024-09-20T04:07:00Z" w16du:dateUtc="2024-09-19T19:07:00Z">
              <w:tcPr>
                <w:tcW w:w="3422" w:type="dxa"/>
                <w:gridSpan w:val="3"/>
                <w:shd w:val="clear" w:color="auto" w:fill="F2F2F2" w:themeFill="background1" w:themeFillShade="F2"/>
                <w:vAlign w:val="center"/>
                <w:hideMark/>
              </w:tcPr>
            </w:tcPrChange>
          </w:tcPr>
          <w:p w14:paraId="4111B5A7" w14:textId="7CB89A40" w:rsidR="00687BA6" w:rsidRPr="00C56553" w:rsidRDefault="001B6CCC" w:rsidP="00611D04">
            <w:pPr>
              <w:widowControl w:val="0"/>
              <w:wordWrap w:val="0"/>
              <w:autoSpaceDE w:val="0"/>
              <w:autoSpaceDN w:val="0"/>
              <w:spacing w:after="0"/>
              <w:jc w:val="both"/>
              <w:textAlignment w:val="baseline"/>
              <w:rPr>
                <w:rFonts w:eastAsia="Gulim"/>
                <w:b/>
                <w:sz w:val="22"/>
                <w:szCs w:val="22"/>
                <w:lang w:eastAsia="ko-KR"/>
              </w:rPr>
            </w:pPr>
            <w:r w:rsidRPr="00C56553">
              <w:rPr>
                <w:rFonts w:eastAsia="Gulim"/>
                <w:b/>
                <w:sz w:val="22"/>
                <w:szCs w:val="22"/>
                <w:lang w:eastAsia="ko-KR"/>
              </w:rPr>
              <w:t>Constraint</w:t>
            </w:r>
            <w:r w:rsidR="00687BA6" w:rsidRPr="00C56553">
              <w:rPr>
                <w:rFonts w:eastAsia="Gulim"/>
                <w:b/>
                <w:sz w:val="22"/>
                <w:szCs w:val="22"/>
                <w:lang w:eastAsia="ko-KR"/>
              </w:rPr>
              <w:t xml:space="preserve"> ID</w:t>
            </w:r>
          </w:p>
        </w:tc>
        <w:tc>
          <w:tcPr>
            <w:tcW w:w="6379" w:type="dxa"/>
            <w:shd w:val="clear" w:color="auto" w:fill="F2F2F2" w:themeFill="background1" w:themeFillShade="F2"/>
            <w:vAlign w:val="center"/>
            <w:tcPrChange w:id="1242" w:author="Taehoon KIM" w:date="2024-09-20T04:07:00Z" w16du:dateUtc="2024-09-19T19:07:00Z">
              <w:tcPr>
                <w:tcW w:w="4961" w:type="dxa"/>
                <w:shd w:val="clear" w:color="auto" w:fill="F2F2F2" w:themeFill="background1" w:themeFillShade="F2"/>
                <w:vAlign w:val="center"/>
              </w:tcPr>
            </w:tcPrChange>
          </w:tcPr>
          <w:p w14:paraId="5F72AD32" w14:textId="027444E8" w:rsidR="00687BA6" w:rsidRPr="00C56553" w:rsidRDefault="00687BA6" w:rsidP="00611D04">
            <w:pPr>
              <w:widowControl w:val="0"/>
              <w:wordWrap w:val="0"/>
              <w:autoSpaceDE w:val="0"/>
              <w:autoSpaceDN w:val="0"/>
              <w:spacing w:after="0"/>
              <w:jc w:val="both"/>
              <w:textAlignment w:val="baseline"/>
              <w:rPr>
                <w:rFonts w:eastAsia="Gulim"/>
                <w:b/>
                <w:sz w:val="22"/>
                <w:szCs w:val="22"/>
                <w:lang w:eastAsia="ko-KR"/>
              </w:rPr>
            </w:pPr>
            <w:r w:rsidRPr="00C56553">
              <w:rPr>
                <w:rFonts w:eastAsia="Gulim"/>
                <w:b/>
                <w:sz w:val="22"/>
                <w:szCs w:val="22"/>
                <w:lang w:eastAsia="ko-KR"/>
              </w:rPr>
              <w:t>Constraint</w:t>
            </w:r>
          </w:p>
        </w:tc>
      </w:tr>
      <w:tr w:rsidR="001B6CCC" w:rsidRPr="00890A67" w14:paraId="4FC3B7D6" w14:textId="77777777" w:rsidTr="00FD5D5C">
        <w:tblPrEx>
          <w:tblW w:w="0" w:type="auto"/>
          <w:tblPrExChange w:id="1243" w:author="Taehoon KIM" w:date="2024-09-20T04:07:00Z" w16du:dateUtc="2024-09-19T19:07:00Z">
            <w:tblPrEx>
              <w:tblW w:w="0" w:type="auto"/>
            </w:tblPrEx>
          </w:tblPrExChange>
        </w:tblPrEx>
        <w:trPr>
          <w:trHeight w:val="482"/>
          <w:trPrChange w:id="1244" w:author="Taehoon KIM" w:date="2024-09-20T04:07:00Z" w16du:dateUtc="2024-09-19T19:07:00Z">
            <w:trPr>
              <w:gridAfter w:val="0"/>
              <w:trHeight w:val="482"/>
            </w:trPr>
          </w:trPrChange>
        </w:trPr>
        <w:tc>
          <w:tcPr>
            <w:tcW w:w="1535" w:type="dxa"/>
            <w:vMerge/>
            <w:shd w:val="clear" w:color="auto" w:fill="F2F2F2" w:themeFill="background1" w:themeFillShade="F2"/>
            <w:vAlign w:val="center"/>
            <w:tcPrChange w:id="1245" w:author="Taehoon KIM" w:date="2024-09-20T04:07:00Z" w16du:dateUtc="2024-09-19T19:07:00Z">
              <w:tcPr>
                <w:tcW w:w="1535" w:type="dxa"/>
                <w:gridSpan w:val="2"/>
                <w:vMerge/>
                <w:shd w:val="clear" w:color="auto" w:fill="F2F2F2" w:themeFill="background1" w:themeFillShade="F2"/>
                <w:vAlign w:val="center"/>
              </w:tcPr>
            </w:tcPrChange>
          </w:tcPr>
          <w:p w14:paraId="24F8DCE4" w14:textId="77777777" w:rsidR="001B6CCC" w:rsidRPr="00C56553" w:rsidRDefault="001B6CCC" w:rsidP="001B6CCC">
            <w:pPr>
              <w:widowControl w:val="0"/>
              <w:autoSpaceDE w:val="0"/>
              <w:autoSpaceDN w:val="0"/>
              <w:spacing w:after="0"/>
              <w:jc w:val="center"/>
              <w:textAlignment w:val="baseline"/>
              <w:rPr>
                <w:rFonts w:eastAsia="Malgun Gothic"/>
                <w:b/>
                <w:bCs/>
                <w:sz w:val="22"/>
                <w:szCs w:val="22"/>
                <w:lang w:eastAsia="ko-KR"/>
              </w:rPr>
            </w:pPr>
          </w:p>
        </w:tc>
        <w:tc>
          <w:tcPr>
            <w:tcW w:w="2004" w:type="dxa"/>
            <w:vAlign w:val="center"/>
            <w:tcPrChange w:id="1246" w:author="Taehoon KIM" w:date="2024-09-20T04:07:00Z" w16du:dateUtc="2024-09-19T19:07:00Z">
              <w:tcPr>
                <w:tcW w:w="3422" w:type="dxa"/>
                <w:gridSpan w:val="3"/>
                <w:vAlign w:val="center"/>
              </w:tcPr>
            </w:tcPrChange>
          </w:tcPr>
          <w:p w14:paraId="7A3ED2C4" w14:textId="29172E99" w:rsidR="001B6CCC" w:rsidRPr="00C56553" w:rsidRDefault="001B6CCC" w:rsidP="00EF6182">
            <w:pPr>
              <w:widowControl w:val="0"/>
              <w:autoSpaceDE w:val="0"/>
              <w:autoSpaceDN w:val="0"/>
              <w:spacing w:after="0"/>
              <w:textAlignment w:val="baseline"/>
              <w:rPr>
                <w:rFonts w:eastAsia="Malgun Gothic"/>
                <w:sz w:val="22"/>
                <w:szCs w:val="22"/>
                <w:lang w:eastAsia="ko-KR"/>
              </w:rPr>
            </w:pPr>
            <w:del w:id="1247" w:author="Taehoon KIM" w:date="2024-09-20T04:07:00Z" w16du:dateUtc="2024-09-19T19:07:00Z">
              <w:r w:rsidRPr="00EF6182" w:rsidDel="00FD5D5C">
                <w:rPr>
                  <w:rFonts w:asciiTheme="minorHAnsi" w:eastAsia="Malgun Gothic" w:hAnsiTheme="minorHAnsi" w:cstheme="minorHAnsi"/>
                  <w:sz w:val="22"/>
                  <w:szCs w:val="22"/>
                  <w:lang w:eastAsia="ko-KR"/>
                </w:rPr>
                <w:delText>Indoorgml2</w:delText>
              </w:r>
            </w:del>
            <w:r w:rsidRPr="00EF6182">
              <w:rPr>
                <w:rFonts w:asciiTheme="minorHAnsi" w:eastAsia="Malgun Gothic" w:hAnsiTheme="minorHAnsi" w:cstheme="minorHAnsi"/>
                <w:sz w:val="22"/>
                <w:szCs w:val="22"/>
                <w:lang w:eastAsia="ko-KR"/>
              </w:rPr>
              <w:t>/constraints/node</w:t>
            </w:r>
          </w:p>
        </w:tc>
        <w:tc>
          <w:tcPr>
            <w:tcW w:w="6379" w:type="dxa"/>
            <w:vAlign w:val="center"/>
            <w:tcPrChange w:id="1248" w:author="Taehoon KIM" w:date="2024-09-20T04:07:00Z" w16du:dateUtc="2024-09-19T19:07:00Z">
              <w:tcPr>
                <w:tcW w:w="4961" w:type="dxa"/>
                <w:vAlign w:val="center"/>
              </w:tcPr>
            </w:tcPrChange>
          </w:tcPr>
          <w:p w14:paraId="5728B565" w14:textId="04AD42CA" w:rsidR="001B6CCC" w:rsidRPr="00511073" w:rsidRDefault="00F24DBB" w:rsidP="001B6CCC">
            <w:pPr>
              <w:widowControl w:val="0"/>
              <w:wordWrap w:val="0"/>
              <w:autoSpaceDE w:val="0"/>
              <w:autoSpaceDN w:val="0"/>
              <w:spacing w:after="0"/>
              <w:textAlignment w:val="baseline"/>
              <w:rPr>
                <w:rFonts w:eastAsia="Malgun Gothic"/>
                <w:sz w:val="22"/>
                <w:szCs w:val="22"/>
                <w:lang w:eastAsia="ko-KR"/>
              </w:rPr>
            </w:pPr>
            <w:bookmarkStart w:id="1249" w:name="_Hlk177695496"/>
            <w:bookmarkStart w:id="1250" w:name="OLE_LINK114"/>
            <w:r w:rsidRPr="00511073">
              <w:rPr>
                <w:rFonts w:eastAsia="Malgun Gothic"/>
                <w:sz w:val="22"/>
                <w:szCs w:val="22"/>
                <w:lang w:eastAsia="ko-KR"/>
              </w:rPr>
              <w:t xml:space="preserve">When the </w:t>
            </w:r>
            <w:proofErr w:type="spellStart"/>
            <w:r w:rsidRPr="00511073">
              <w:rPr>
                <w:rFonts w:eastAsia="Malgun Gothic"/>
                <w:sz w:val="22"/>
                <w:szCs w:val="22"/>
                <w:lang w:eastAsia="ko-KR"/>
              </w:rPr>
              <w:t>isLogical</w:t>
            </w:r>
            <w:proofErr w:type="spellEnd"/>
            <w:r w:rsidRPr="00511073">
              <w:rPr>
                <w:rFonts w:eastAsia="Malgun Gothic"/>
                <w:sz w:val="22"/>
                <w:szCs w:val="22"/>
                <w:lang w:eastAsia="ko-KR"/>
              </w:rPr>
              <w:t xml:space="preserve"> </w:t>
            </w:r>
            <w:r w:rsidR="00363924" w:rsidRPr="00511073">
              <w:rPr>
                <w:rFonts w:eastAsia="Malgun Gothic"/>
                <w:sz w:val="22"/>
                <w:szCs w:val="22"/>
                <w:lang w:eastAsia="ko-KR"/>
              </w:rPr>
              <w:t xml:space="preserve">property </w:t>
            </w:r>
            <w:r w:rsidRPr="00511073">
              <w:rPr>
                <w:rFonts w:eastAsia="Malgun Gothic"/>
                <w:sz w:val="22"/>
                <w:szCs w:val="22"/>
                <w:lang w:eastAsia="ko-KR"/>
              </w:rPr>
              <w:t xml:space="preserve">of </w:t>
            </w:r>
            <w:r w:rsidR="00ED3122" w:rsidRPr="00511073">
              <w:rPr>
                <w:rFonts w:eastAsia="Malgun Gothic"/>
                <w:sz w:val="22"/>
                <w:szCs w:val="22"/>
                <w:lang w:eastAsia="ko-KR"/>
              </w:rPr>
              <w:t xml:space="preserve">a </w:t>
            </w:r>
            <w:proofErr w:type="spellStart"/>
            <w:r w:rsidR="00ED3122" w:rsidRPr="00511073">
              <w:rPr>
                <w:rFonts w:eastAsia="Malgun Gothic"/>
                <w:sz w:val="22"/>
                <w:szCs w:val="22"/>
                <w:lang w:eastAsia="ko-KR"/>
              </w:rPr>
              <w:t>DualSpaceLayer</w:t>
            </w:r>
            <w:proofErr w:type="spellEnd"/>
            <w:r w:rsidR="00ED3122" w:rsidRPr="00511073">
              <w:rPr>
                <w:rFonts w:eastAsia="Malgun Gothic"/>
                <w:sz w:val="22"/>
                <w:szCs w:val="22"/>
                <w:lang w:eastAsia="ko-KR"/>
              </w:rPr>
              <w:t xml:space="preserve"> is set to </w:t>
            </w:r>
            <w:r w:rsidR="00297B28" w:rsidRPr="00511073">
              <w:rPr>
                <w:rFonts w:eastAsia="Malgun Gothic"/>
                <w:sz w:val="22"/>
                <w:szCs w:val="22"/>
                <w:lang w:eastAsia="ko-KR"/>
              </w:rPr>
              <w:t>FALSE</w:t>
            </w:r>
            <w:r w:rsidR="00ED3122" w:rsidRPr="00511073">
              <w:rPr>
                <w:rFonts w:eastAsia="Malgun Gothic"/>
                <w:sz w:val="22"/>
                <w:szCs w:val="22"/>
                <w:lang w:eastAsia="ko-KR"/>
              </w:rPr>
              <w:t>,</w:t>
            </w:r>
            <w:r w:rsidRPr="00511073">
              <w:rPr>
                <w:rFonts w:eastAsia="Malgun Gothic"/>
                <w:sz w:val="22"/>
                <w:szCs w:val="22"/>
                <w:lang w:eastAsia="ko-KR"/>
              </w:rPr>
              <w:t xml:space="preserve"> </w:t>
            </w:r>
            <w:r w:rsidR="00ED3122" w:rsidRPr="00511073">
              <w:rPr>
                <w:rFonts w:eastAsia="Malgun Gothic"/>
                <w:sz w:val="22"/>
                <w:szCs w:val="22"/>
                <w:lang w:eastAsia="ko-KR"/>
              </w:rPr>
              <w:t>t</w:t>
            </w:r>
            <w:r w:rsidR="00960DE7" w:rsidRPr="00511073">
              <w:rPr>
                <w:rFonts w:eastAsia="Malgun Gothic"/>
                <w:sz w:val="22"/>
                <w:szCs w:val="22"/>
                <w:lang w:eastAsia="ko-KR"/>
              </w:rPr>
              <w:t xml:space="preserve">he </w:t>
            </w:r>
            <w:r w:rsidR="001B6CCC" w:rsidRPr="00511073">
              <w:rPr>
                <w:rFonts w:eastAsia="Malgun Gothic"/>
                <w:sz w:val="22"/>
                <w:szCs w:val="22"/>
                <w:lang w:eastAsia="ko-KR"/>
              </w:rPr>
              <w:t>geometr</w:t>
            </w:r>
            <w:r w:rsidR="006A74BD" w:rsidRPr="00511073">
              <w:rPr>
                <w:rFonts w:eastAsia="Malgun Gothic"/>
                <w:sz w:val="22"/>
                <w:szCs w:val="22"/>
                <w:lang w:eastAsia="ko-KR"/>
              </w:rPr>
              <w:t>ies</w:t>
            </w:r>
            <w:r w:rsidR="001B6CCC" w:rsidRPr="00511073">
              <w:rPr>
                <w:rFonts w:eastAsia="Malgun Gothic"/>
                <w:sz w:val="22"/>
                <w:szCs w:val="22"/>
                <w:lang w:eastAsia="ko-KR"/>
              </w:rPr>
              <w:t xml:space="preserve"> of</w:t>
            </w:r>
            <w:r w:rsidR="00960DE7" w:rsidRPr="00511073">
              <w:rPr>
                <w:rFonts w:eastAsia="Malgun Gothic"/>
                <w:sz w:val="22"/>
                <w:szCs w:val="22"/>
                <w:lang w:eastAsia="ko-KR"/>
              </w:rPr>
              <w:t xml:space="preserve"> </w:t>
            </w:r>
            <w:r w:rsidR="00ED3122" w:rsidRPr="00511073">
              <w:rPr>
                <w:rFonts w:eastAsia="Malgun Gothic"/>
                <w:sz w:val="22"/>
                <w:szCs w:val="22"/>
                <w:lang w:eastAsia="ko-KR"/>
              </w:rPr>
              <w:t>its</w:t>
            </w:r>
            <w:r w:rsidR="00960DE7" w:rsidRPr="00511073">
              <w:rPr>
                <w:rFonts w:eastAsia="Malgun Gothic"/>
                <w:sz w:val="22"/>
                <w:szCs w:val="22"/>
                <w:lang w:eastAsia="ko-KR"/>
              </w:rPr>
              <w:t xml:space="preserve"> N</w:t>
            </w:r>
            <w:r w:rsidR="001B6CCC" w:rsidRPr="00511073">
              <w:rPr>
                <w:rFonts w:eastAsia="Malgun Gothic"/>
                <w:sz w:val="22"/>
                <w:szCs w:val="22"/>
                <w:lang w:eastAsia="ko-KR"/>
              </w:rPr>
              <w:t>ode</w:t>
            </w:r>
            <w:r w:rsidR="00960DE7" w:rsidRPr="00511073">
              <w:rPr>
                <w:rFonts w:eastAsia="Malgun Gothic"/>
                <w:sz w:val="22"/>
                <w:szCs w:val="22"/>
                <w:lang w:eastAsia="ko-KR"/>
              </w:rPr>
              <w:t xml:space="preserve"> instance</w:t>
            </w:r>
            <w:r w:rsidR="00ED3122" w:rsidRPr="00511073">
              <w:rPr>
                <w:rFonts w:eastAsia="Malgun Gothic"/>
                <w:sz w:val="22"/>
                <w:szCs w:val="22"/>
                <w:lang w:eastAsia="ko-KR"/>
              </w:rPr>
              <w:t>s</w:t>
            </w:r>
            <w:r w:rsidR="001B6CCC" w:rsidRPr="00511073">
              <w:rPr>
                <w:rFonts w:eastAsia="Malgun Gothic"/>
                <w:sz w:val="22"/>
                <w:szCs w:val="22"/>
                <w:lang w:eastAsia="ko-KR"/>
              </w:rPr>
              <w:t xml:space="preserve"> </w:t>
            </w:r>
            <w:r w:rsidR="00CB6B31" w:rsidRPr="00511073">
              <w:rPr>
                <w:rFonts w:eastAsia="Malgun Gothic"/>
                <w:sz w:val="22"/>
                <w:szCs w:val="22"/>
                <w:lang w:eastAsia="ko-KR"/>
              </w:rPr>
              <w:t xml:space="preserve">SHALL </w:t>
            </w:r>
            <w:r w:rsidR="001B6CCC" w:rsidRPr="00511073">
              <w:rPr>
                <w:rFonts w:eastAsia="Malgun Gothic"/>
                <w:sz w:val="22"/>
                <w:szCs w:val="22"/>
                <w:lang w:eastAsia="ko-KR"/>
              </w:rPr>
              <w:t>be</w:t>
            </w:r>
            <w:r w:rsidR="00841CC7" w:rsidRPr="00511073">
              <w:rPr>
                <w:rFonts w:eastAsia="Malgun Gothic"/>
                <w:sz w:val="22"/>
                <w:szCs w:val="22"/>
                <w:lang w:eastAsia="ko-KR"/>
              </w:rPr>
              <w:t xml:space="preserve"> spatially located</w:t>
            </w:r>
            <w:r w:rsidR="001B6CCC" w:rsidRPr="00511073">
              <w:rPr>
                <w:rFonts w:eastAsia="Malgun Gothic"/>
                <w:sz w:val="22"/>
                <w:szCs w:val="22"/>
                <w:lang w:eastAsia="ko-KR"/>
              </w:rPr>
              <w:t xml:space="preserve"> inside of </w:t>
            </w:r>
            <w:r w:rsidR="006A74BD" w:rsidRPr="00511073">
              <w:rPr>
                <w:rFonts w:eastAsia="Malgun Gothic"/>
                <w:sz w:val="22"/>
                <w:szCs w:val="22"/>
                <w:lang w:eastAsia="ko-KR"/>
              </w:rPr>
              <w:t>their</w:t>
            </w:r>
            <w:r w:rsidR="005811DC" w:rsidRPr="00511073">
              <w:rPr>
                <w:rFonts w:eastAsia="Malgun Gothic"/>
                <w:sz w:val="22"/>
                <w:szCs w:val="22"/>
                <w:lang w:eastAsia="ko-KR"/>
              </w:rPr>
              <w:t xml:space="preserve"> </w:t>
            </w:r>
            <w:r w:rsidR="001B6CCC" w:rsidRPr="00511073">
              <w:rPr>
                <w:rFonts w:eastAsia="Malgun Gothic"/>
                <w:sz w:val="22"/>
                <w:szCs w:val="22"/>
                <w:lang w:eastAsia="ko-KR"/>
              </w:rPr>
              <w:t xml:space="preserve">corresponding </w:t>
            </w:r>
            <w:proofErr w:type="spellStart"/>
            <w:r w:rsidR="005811DC" w:rsidRPr="00511073">
              <w:rPr>
                <w:rFonts w:eastAsia="Malgun Gothic"/>
                <w:sz w:val="22"/>
                <w:szCs w:val="22"/>
                <w:lang w:eastAsia="ko-KR"/>
              </w:rPr>
              <w:t>C</w:t>
            </w:r>
            <w:r w:rsidR="001B6CCC" w:rsidRPr="00511073">
              <w:rPr>
                <w:rFonts w:eastAsia="Malgun Gothic"/>
                <w:sz w:val="22"/>
                <w:szCs w:val="22"/>
                <w:lang w:eastAsia="ko-KR"/>
              </w:rPr>
              <w:t>ell</w:t>
            </w:r>
            <w:r w:rsidR="005811DC" w:rsidRPr="00511073">
              <w:rPr>
                <w:rFonts w:eastAsia="Malgun Gothic"/>
                <w:sz w:val="22"/>
                <w:szCs w:val="22"/>
                <w:lang w:eastAsia="ko-KR"/>
              </w:rPr>
              <w:t>S</w:t>
            </w:r>
            <w:r w:rsidR="001B6CCC" w:rsidRPr="00511073">
              <w:rPr>
                <w:rFonts w:eastAsia="Malgun Gothic"/>
                <w:sz w:val="22"/>
                <w:szCs w:val="22"/>
                <w:lang w:eastAsia="ko-KR"/>
              </w:rPr>
              <w:t>pace</w:t>
            </w:r>
            <w:r w:rsidR="00487162" w:rsidRPr="00511073">
              <w:rPr>
                <w:rFonts w:eastAsia="Malgun Gothic"/>
                <w:sz w:val="22"/>
                <w:szCs w:val="22"/>
                <w:lang w:eastAsia="ko-KR"/>
              </w:rPr>
              <w:t>s</w:t>
            </w:r>
            <w:proofErr w:type="spellEnd"/>
            <w:r w:rsidRPr="00511073">
              <w:rPr>
                <w:rFonts w:eastAsia="Malgun Gothic"/>
                <w:sz w:val="22"/>
                <w:szCs w:val="22"/>
                <w:lang w:eastAsia="ko-KR"/>
              </w:rPr>
              <w:t>.</w:t>
            </w:r>
            <w:r w:rsidR="00CF030F" w:rsidRPr="00511073">
              <w:rPr>
                <w:rFonts w:eastAsia="Malgun Gothic"/>
                <w:sz w:val="22"/>
                <w:szCs w:val="22"/>
                <w:lang w:eastAsia="ko-KR"/>
              </w:rPr>
              <w:t xml:space="preserve"> </w:t>
            </w:r>
            <w:bookmarkEnd w:id="1249"/>
            <w:bookmarkEnd w:id="1250"/>
            <w:r w:rsidR="00CF030F" w:rsidRPr="00511073">
              <w:rPr>
                <w:rFonts w:eastAsia="Malgun Gothic"/>
                <w:sz w:val="22"/>
                <w:szCs w:val="22"/>
                <w:lang w:eastAsia="ko-KR"/>
              </w:rPr>
              <w:t>(Requirement</w:t>
            </w:r>
            <w:r w:rsidR="00CF030F" w:rsidRPr="00511073">
              <w:rPr>
                <w:rFonts w:eastAsia="Malgun Gothic"/>
                <w:b/>
                <w:sz w:val="22"/>
                <w:szCs w:val="22"/>
                <w:lang w:eastAsia="ko-KR"/>
              </w:rPr>
              <w:t xml:space="preserve"> </w:t>
            </w:r>
            <w:r w:rsidR="00CF030F" w:rsidRPr="00511073">
              <w:rPr>
                <w:rFonts w:eastAsia="Malgun Gothic"/>
                <w:sz w:val="22"/>
                <w:szCs w:val="22"/>
                <w:lang w:eastAsia="ko-KR"/>
              </w:rPr>
              <w:t>ID</w:t>
            </w:r>
            <w:r w:rsidR="00CF030F" w:rsidRPr="00511073">
              <w:rPr>
                <w:rFonts w:eastAsia="Malgun Gothic"/>
                <w:b/>
                <w:sz w:val="22"/>
                <w:szCs w:val="22"/>
                <w:lang w:eastAsia="ko-KR"/>
              </w:rPr>
              <w:t>:</w:t>
            </w:r>
            <w:r w:rsidR="00CF030F" w:rsidRPr="00511073">
              <w:rPr>
                <w:lang w:val="en-GB" w:eastAsia="ko-KR"/>
              </w:rPr>
              <w:t xml:space="preserve"> </w:t>
            </w:r>
            <w:r w:rsidR="00CF030F" w:rsidRPr="00511073">
              <w:rPr>
                <w:rFonts w:asciiTheme="minorHAnsi" w:eastAsia="Malgun Gothic" w:hAnsiTheme="minorHAnsi" w:cstheme="minorHAnsi"/>
                <w:sz w:val="22"/>
                <w:szCs w:val="22"/>
                <w:lang w:eastAsia="ko-KR"/>
              </w:rPr>
              <w:t>/req/</w:t>
            </w:r>
            <w:del w:id="1251" w:author="Taehoon KIM" w:date="2024-09-20T04:15:00Z" w16du:dateUtc="2024-09-19T19:15:00Z">
              <w:r w:rsidR="00CF030F" w:rsidRPr="00511073" w:rsidDel="00CC251C">
                <w:rPr>
                  <w:rFonts w:asciiTheme="minorHAnsi" w:eastAsia="Malgun Gothic" w:hAnsiTheme="minorHAnsi" w:cstheme="minorHAnsi"/>
                  <w:sz w:val="22"/>
                  <w:szCs w:val="22"/>
                  <w:lang w:eastAsia="ko-KR"/>
                </w:rPr>
                <w:delText xml:space="preserve"> </w:delText>
              </w:r>
            </w:del>
            <w:r w:rsidR="00CF030F" w:rsidRPr="00511073">
              <w:rPr>
                <w:rFonts w:asciiTheme="minorHAnsi" w:eastAsia="Malgun Gothic" w:hAnsiTheme="minorHAnsi" w:cstheme="minorHAnsi"/>
                <w:sz w:val="22"/>
                <w:szCs w:val="22"/>
                <w:lang w:eastAsia="ko-KR"/>
              </w:rPr>
              <w:t>node)</w:t>
            </w:r>
          </w:p>
        </w:tc>
      </w:tr>
    </w:tbl>
    <w:p w14:paraId="456DA6F2" w14:textId="70B03FEF" w:rsidR="00C8315C" w:rsidRPr="00890A67" w:rsidRDefault="00C8315C"/>
    <w:p w14:paraId="1D641282" w14:textId="5E23F889" w:rsidR="001647A4" w:rsidRPr="00C56553" w:rsidRDefault="001647A4" w:rsidP="00280670">
      <w:pPr>
        <w:pStyle w:val="Heading3"/>
        <w:numPr>
          <w:ilvl w:val="2"/>
          <w:numId w:val="53"/>
        </w:numPr>
        <w:tabs>
          <w:tab w:val="clear" w:pos="720"/>
          <w:tab w:val="left" w:pos="540"/>
          <w:tab w:val="left" w:pos="700"/>
        </w:tabs>
        <w:suppressAutoHyphens/>
        <w:spacing w:after="120" w:line="250" w:lineRule="exact"/>
        <w:jc w:val="both"/>
        <w:rPr>
          <w:rFonts w:cs="Times New Roman"/>
          <w:szCs w:val="24"/>
        </w:rPr>
      </w:pPr>
      <w:bookmarkStart w:id="1252" w:name="_Toc177698592"/>
      <w:r w:rsidRPr="00C56553">
        <w:rPr>
          <w:rFonts w:cs="Times New Roman"/>
          <w:szCs w:val="24"/>
        </w:rPr>
        <w:t>Edge</w:t>
      </w:r>
      <w:bookmarkEnd w:id="1252"/>
    </w:p>
    <w:tbl>
      <w:tblPr>
        <w:tblStyle w:val="TableGrid"/>
        <w:tblW w:w="0" w:type="auto"/>
        <w:tblLook w:val="04A0" w:firstRow="1" w:lastRow="0" w:firstColumn="1" w:lastColumn="0" w:noHBand="0" w:noVBand="1"/>
      </w:tblPr>
      <w:tblGrid>
        <w:gridCol w:w="1535"/>
        <w:gridCol w:w="2415"/>
        <w:gridCol w:w="6095"/>
      </w:tblGrid>
      <w:tr w:rsidR="001647A4" w:rsidRPr="00890A67" w14:paraId="144F7178" w14:textId="77777777" w:rsidTr="00E04311">
        <w:trPr>
          <w:trHeight w:val="284"/>
        </w:trPr>
        <w:tc>
          <w:tcPr>
            <w:tcW w:w="1535" w:type="dxa"/>
            <w:shd w:val="clear" w:color="auto" w:fill="F2F2F2" w:themeFill="background1" w:themeFillShade="F2"/>
            <w:vAlign w:val="center"/>
            <w:hideMark/>
          </w:tcPr>
          <w:p w14:paraId="2326D1E1" w14:textId="77777777" w:rsidR="001647A4" w:rsidRPr="00C56553" w:rsidRDefault="001647A4" w:rsidP="00260E6D">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 xml:space="preserve">Name </w:t>
            </w:r>
          </w:p>
        </w:tc>
        <w:tc>
          <w:tcPr>
            <w:tcW w:w="8426" w:type="dxa"/>
            <w:gridSpan w:val="2"/>
            <w:shd w:val="clear" w:color="auto" w:fill="F2F2F2" w:themeFill="background1" w:themeFillShade="F2"/>
            <w:vAlign w:val="center"/>
            <w:hideMark/>
          </w:tcPr>
          <w:p w14:paraId="234E779C" w14:textId="7734E255" w:rsidR="001647A4" w:rsidRPr="00C56553" w:rsidRDefault="001647A4" w:rsidP="00260E6D">
            <w:pPr>
              <w:widowControl w:val="0"/>
              <w:wordWrap w:val="0"/>
              <w:autoSpaceDE w:val="0"/>
              <w:autoSpaceDN w:val="0"/>
              <w:spacing w:after="0"/>
              <w:jc w:val="both"/>
              <w:textAlignment w:val="baseline"/>
              <w:rPr>
                <w:rFonts w:asciiTheme="minorHAnsi" w:eastAsia="Gulim" w:hAnsiTheme="minorHAnsi" w:cstheme="minorHAnsi"/>
                <w:sz w:val="22"/>
                <w:szCs w:val="22"/>
                <w:lang w:eastAsia="ko-KR"/>
              </w:rPr>
            </w:pPr>
            <w:r w:rsidRPr="00C56553">
              <w:rPr>
                <w:rFonts w:asciiTheme="minorHAnsi" w:eastAsia="Malgun Gothic" w:hAnsiTheme="minorHAnsi" w:cstheme="minorHAnsi"/>
                <w:b/>
                <w:bCs/>
                <w:sz w:val="22"/>
                <w:szCs w:val="22"/>
                <w:lang w:eastAsia="ko-KR"/>
              </w:rPr>
              <w:t>Edge</w:t>
            </w:r>
          </w:p>
        </w:tc>
      </w:tr>
      <w:tr w:rsidR="001647A4" w:rsidRPr="00890A67" w14:paraId="1C68F436" w14:textId="77777777" w:rsidTr="00E04311">
        <w:trPr>
          <w:trHeight w:val="482"/>
        </w:trPr>
        <w:tc>
          <w:tcPr>
            <w:tcW w:w="1535" w:type="dxa"/>
            <w:shd w:val="clear" w:color="auto" w:fill="F2F2F2" w:themeFill="background1" w:themeFillShade="F2"/>
            <w:vAlign w:val="center"/>
            <w:hideMark/>
          </w:tcPr>
          <w:p w14:paraId="46C0BB3F" w14:textId="77777777" w:rsidR="001647A4" w:rsidRPr="00C56553" w:rsidRDefault="001647A4" w:rsidP="00260E6D">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Definition</w:t>
            </w:r>
          </w:p>
        </w:tc>
        <w:tc>
          <w:tcPr>
            <w:tcW w:w="8426" w:type="dxa"/>
            <w:gridSpan w:val="2"/>
            <w:vAlign w:val="center"/>
          </w:tcPr>
          <w:p w14:paraId="6ADC31A2" w14:textId="1F09059C" w:rsidR="00C60AAD" w:rsidRPr="00C56553" w:rsidRDefault="001647A4" w:rsidP="000E670A">
            <w:pPr>
              <w:widowControl w:val="0"/>
              <w:wordWrap w:val="0"/>
              <w:autoSpaceDE w:val="0"/>
              <w:autoSpaceDN w:val="0"/>
              <w:spacing w:after="0"/>
              <w:jc w:val="both"/>
              <w:textAlignment w:val="baseline"/>
              <w:rPr>
                <w:rFonts w:eastAsia="Gulim"/>
                <w:sz w:val="22"/>
                <w:szCs w:val="22"/>
                <w:lang w:eastAsia="ko-KR"/>
              </w:rPr>
            </w:pPr>
            <w:del w:id="1253" w:author="Taehoon KIM" w:date="2024-09-20T03:31:00Z" w16du:dateUtc="2024-09-19T18:31:00Z">
              <w:r w:rsidRPr="00C56553" w:rsidDel="001D26C3">
                <w:rPr>
                  <w:rFonts w:eastAsia="Gulim"/>
                  <w:sz w:val="22"/>
                  <w:szCs w:val="22"/>
                  <w:lang w:eastAsia="ko-KR"/>
                </w:rPr>
                <w:delText xml:space="preserve">adjacency </w:delText>
              </w:r>
            </w:del>
            <w:bookmarkStart w:id="1254" w:name="_Hlk177695533"/>
            <w:bookmarkStart w:id="1255" w:name="OLE_LINK115"/>
            <w:ins w:id="1256" w:author="Taehoon KIM" w:date="2024-09-20T03:31:00Z" w16du:dateUtc="2024-09-19T18:31:00Z">
              <w:r w:rsidR="001D26C3">
                <w:rPr>
                  <w:rFonts w:eastAsia="Gulim"/>
                  <w:sz w:val="22"/>
                  <w:szCs w:val="22"/>
                  <w:lang w:eastAsia="ko-KR"/>
                </w:rPr>
                <w:t>A</w:t>
              </w:r>
              <w:r w:rsidR="001D26C3" w:rsidRPr="00C56553">
                <w:rPr>
                  <w:rFonts w:eastAsia="Gulim"/>
                  <w:sz w:val="22"/>
                  <w:szCs w:val="22"/>
                  <w:lang w:eastAsia="ko-KR"/>
                </w:rPr>
                <w:t xml:space="preserve">djacency </w:t>
              </w:r>
            </w:ins>
            <w:r w:rsidRPr="00C56553">
              <w:rPr>
                <w:rFonts w:eastAsia="Gulim"/>
                <w:sz w:val="22"/>
                <w:szCs w:val="22"/>
                <w:lang w:eastAsia="ko-KR"/>
              </w:rPr>
              <w:t xml:space="preserve">or connectivity relationship between nodes, </w:t>
            </w:r>
            <w:r w:rsidR="000E670A" w:rsidRPr="00C56553">
              <w:rPr>
                <w:rFonts w:eastAsia="Gulim"/>
                <w:sz w:val="22"/>
                <w:szCs w:val="22"/>
                <w:lang w:eastAsia="ko-KR"/>
              </w:rPr>
              <w:t>which is defined as 1-dimensional topological primitive in ISO 19107.</w:t>
            </w:r>
            <w:bookmarkEnd w:id="1254"/>
            <w:bookmarkEnd w:id="1255"/>
          </w:p>
        </w:tc>
      </w:tr>
      <w:tr w:rsidR="001647A4" w:rsidRPr="00890A67" w14:paraId="0E4B3D7C" w14:textId="77777777" w:rsidTr="00E04311">
        <w:trPr>
          <w:trHeight w:val="325"/>
        </w:trPr>
        <w:tc>
          <w:tcPr>
            <w:tcW w:w="1535" w:type="dxa"/>
            <w:shd w:val="clear" w:color="auto" w:fill="F2F2F2" w:themeFill="background1" w:themeFillShade="F2"/>
            <w:vAlign w:val="center"/>
            <w:hideMark/>
          </w:tcPr>
          <w:p w14:paraId="016D85E0" w14:textId="77777777" w:rsidR="001647A4" w:rsidRPr="00C56553" w:rsidRDefault="001647A4" w:rsidP="00260E6D">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Super classes</w:t>
            </w:r>
          </w:p>
        </w:tc>
        <w:tc>
          <w:tcPr>
            <w:tcW w:w="8426" w:type="dxa"/>
            <w:gridSpan w:val="2"/>
            <w:vAlign w:val="center"/>
            <w:hideMark/>
          </w:tcPr>
          <w:p w14:paraId="61B59613" w14:textId="77777777" w:rsidR="001647A4" w:rsidRPr="00C56553" w:rsidRDefault="001647A4" w:rsidP="00260E6D">
            <w:pPr>
              <w:widowControl w:val="0"/>
              <w:wordWrap w:val="0"/>
              <w:autoSpaceDE w:val="0"/>
              <w:autoSpaceDN w:val="0"/>
              <w:spacing w:after="0"/>
              <w:jc w:val="both"/>
              <w:textAlignment w:val="baseline"/>
              <w:rPr>
                <w:rFonts w:eastAsia="Gulim"/>
                <w:sz w:val="22"/>
                <w:szCs w:val="22"/>
                <w:lang w:eastAsia="ko-KR"/>
              </w:rPr>
            </w:pPr>
            <w:r w:rsidRPr="00C56553">
              <w:rPr>
                <w:rFonts w:asciiTheme="minorHAnsi" w:eastAsia="Malgun Gothic" w:hAnsiTheme="minorHAnsi" w:cstheme="minorHAnsi"/>
                <w:sz w:val="22"/>
                <w:szCs w:val="22"/>
                <w:lang w:eastAsia="ko-KR"/>
              </w:rPr>
              <w:t>GML</w:t>
            </w:r>
            <w:r w:rsidRPr="00C56553">
              <w:rPr>
                <w:rFonts w:eastAsia="Malgun Gothic"/>
                <w:sz w:val="22"/>
                <w:szCs w:val="22"/>
                <w:lang w:eastAsia="ko-KR"/>
              </w:rPr>
              <w:t xml:space="preserve"> </w:t>
            </w:r>
            <w:proofErr w:type="spellStart"/>
            <w:r w:rsidRPr="00C56553">
              <w:rPr>
                <w:rFonts w:asciiTheme="minorHAnsi" w:eastAsia="Malgun Gothic" w:hAnsiTheme="minorHAnsi" w:cstheme="minorHAnsi"/>
                <w:sz w:val="22"/>
                <w:szCs w:val="22"/>
                <w:lang w:eastAsia="ko-KR"/>
              </w:rPr>
              <w:t>AbstractFeature</w:t>
            </w:r>
            <w:proofErr w:type="spellEnd"/>
          </w:p>
        </w:tc>
      </w:tr>
      <w:tr w:rsidR="001647A4" w:rsidRPr="00890A67" w14:paraId="327E7F92" w14:textId="77777777" w:rsidTr="00E04311">
        <w:trPr>
          <w:trHeight w:val="131"/>
        </w:trPr>
        <w:tc>
          <w:tcPr>
            <w:tcW w:w="1535" w:type="dxa"/>
            <w:vMerge w:val="restart"/>
            <w:shd w:val="clear" w:color="auto" w:fill="F2F2F2" w:themeFill="background1" w:themeFillShade="F2"/>
            <w:vAlign w:val="center"/>
            <w:hideMark/>
          </w:tcPr>
          <w:p w14:paraId="7782702C" w14:textId="77777777" w:rsidR="001647A4" w:rsidRPr="00C56553" w:rsidRDefault="001647A4" w:rsidP="00260E6D">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Association</w:t>
            </w:r>
          </w:p>
        </w:tc>
        <w:tc>
          <w:tcPr>
            <w:tcW w:w="2331" w:type="dxa"/>
            <w:shd w:val="clear" w:color="auto" w:fill="F2F2F2" w:themeFill="background1" w:themeFillShade="F2"/>
            <w:vAlign w:val="center"/>
            <w:hideMark/>
          </w:tcPr>
          <w:p w14:paraId="621635AD" w14:textId="77777777" w:rsidR="001647A4" w:rsidRPr="00C56553" w:rsidRDefault="001647A4" w:rsidP="00260E6D">
            <w:pPr>
              <w:widowControl w:val="0"/>
              <w:autoSpaceDE w:val="0"/>
              <w:autoSpaceDN w:val="0"/>
              <w:spacing w:after="0"/>
              <w:textAlignment w:val="baseline"/>
              <w:rPr>
                <w:rFonts w:eastAsia="Gulim"/>
                <w:sz w:val="22"/>
                <w:szCs w:val="22"/>
                <w:lang w:eastAsia="ko-KR"/>
              </w:rPr>
            </w:pPr>
            <w:r w:rsidRPr="00C56553">
              <w:rPr>
                <w:rFonts w:eastAsia="Malgun Gothic"/>
                <w:b/>
                <w:bCs/>
                <w:sz w:val="22"/>
                <w:szCs w:val="22"/>
                <w:lang w:eastAsia="ko-KR"/>
              </w:rPr>
              <w:t>Role name</w:t>
            </w:r>
          </w:p>
        </w:tc>
        <w:tc>
          <w:tcPr>
            <w:tcW w:w="6095" w:type="dxa"/>
            <w:shd w:val="clear" w:color="auto" w:fill="F2F2F2" w:themeFill="background1" w:themeFillShade="F2"/>
            <w:vAlign w:val="center"/>
            <w:hideMark/>
          </w:tcPr>
          <w:p w14:paraId="09162B0E" w14:textId="77777777" w:rsidR="001647A4" w:rsidRPr="00C56553" w:rsidRDefault="001647A4" w:rsidP="00260E6D">
            <w:pPr>
              <w:widowControl w:val="0"/>
              <w:autoSpaceDE w:val="0"/>
              <w:autoSpaceDN w:val="0"/>
              <w:spacing w:after="0"/>
              <w:textAlignment w:val="baseline"/>
              <w:rPr>
                <w:rFonts w:eastAsia="Gulim"/>
                <w:sz w:val="22"/>
                <w:szCs w:val="22"/>
                <w:lang w:eastAsia="ko-KR"/>
              </w:rPr>
            </w:pPr>
            <w:r w:rsidRPr="00C56553">
              <w:rPr>
                <w:rFonts w:eastAsia="Malgun Gothic"/>
                <w:b/>
                <w:bCs/>
                <w:sz w:val="22"/>
                <w:szCs w:val="22"/>
                <w:lang w:eastAsia="ko-KR"/>
              </w:rPr>
              <w:t>Type and Cardinality</w:t>
            </w:r>
          </w:p>
        </w:tc>
      </w:tr>
      <w:tr w:rsidR="001647A4" w:rsidRPr="00890A67" w14:paraId="5A91AEC8" w14:textId="77777777" w:rsidTr="00E04311">
        <w:trPr>
          <w:trHeight w:val="291"/>
        </w:trPr>
        <w:tc>
          <w:tcPr>
            <w:tcW w:w="0" w:type="auto"/>
            <w:vMerge/>
            <w:shd w:val="clear" w:color="auto" w:fill="F2F2F2" w:themeFill="background1" w:themeFillShade="F2"/>
            <w:vAlign w:val="center"/>
            <w:hideMark/>
          </w:tcPr>
          <w:p w14:paraId="39F0C274" w14:textId="77777777" w:rsidR="001647A4" w:rsidRPr="00C56553" w:rsidRDefault="001647A4" w:rsidP="00260E6D">
            <w:pPr>
              <w:spacing w:after="0"/>
              <w:rPr>
                <w:rFonts w:eastAsia="Gulim"/>
                <w:sz w:val="22"/>
                <w:szCs w:val="22"/>
                <w:lang w:eastAsia="ko-KR"/>
              </w:rPr>
            </w:pPr>
          </w:p>
        </w:tc>
        <w:tc>
          <w:tcPr>
            <w:tcW w:w="2331" w:type="dxa"/>
            <w:vAlign w:val="center"/>
            <w:hideMark/>
          </w:tcPr>
          <w:p w14:paraId="6460C1BE" w14:textId="77777777" w:rsidR="001647A4" w:rsidRPr="00C56553" w:rsidRDefault="001647A4" w:rsidP="00260E6D">
            <w:pPr>
              <w:widowControl w:val="0"/>
              <w:autoSpaceDE w:val="0"/>
              <w:autoSpaceDN w:val="0"/>
              <w:spacing w:after="0"/>
              <w:textAlignment w:val="baseline"/>
              <w:rPr>
                <w:rFonts w:asciiTheme="minorHAnsi" w:eastAsia="Gulim" w:hAnsiTheme="minorHAnsi" w:cstheme="minorHAnsi"/>
                <w:sz w:val="22"/>
                <w:szCs w:val="22"/>
                <w:lang w:eastAsia="ko-KR"/>
              </w:rPr>
            </w:pPr>
            <w:r w:rsidRPr="00C56553">
              <w:rPr>
                <w:rFonts w:asciiTheme="minorHAnsi" w:eastAsia="Malgun Gothic" w:hAnsiTheme="minorHAnsi" w:cstheme="minorHAnsi"/>
                <w:sz w:val="22"/>
                <w:szCs w:val="22"/>
                <w:lang w:eastAsia="ko-KR"/>
              </w:rPr>
              <w:t>connects</w:t>
            </w:r>
          </w:p>
        </w:tc>
        <w:tc>
          <w:tcPr>
            <w:tcW w:w="6095" w:type="dxa"/>
            <w:vAlign w:val="center"/>
            <w:hideMark/>
          </w:tcPr>
          <w:p w14:paraId="6EF57B8C" w14:textId="40A19685" w:rsidR="001647A4" w:rsidRPr="00C56553" w:rsidRDefault="001647A4" w:rsidP="00260E6D">
            <w:pPr>
              <w:widowControl w:val="0"/>
              <w:autoSpaceDE w:val="0"/>
              <w:autoSpaceDN w:val="0"/>
              <w:spacing w:after="0"/>
              <w:textAlignment w:val="baseline"/>
              <w:rPr>
                <w:rFonts w:eastAsia="Gulim"/>
                <w:sz w:val="22"/>
                <w:szCs w:val="22"/>
                <w:lang w:eastAsia="ko-KR"/>
              </w:rPr>
            </w:pPr>
            <w:r w:rsidRPr="00C56553">
              <w:rPr>
                <w:rFonts w:asciiTheme="minorHAnsi" w:eastAsia="Gulim" w:hAnsiTheme="minorHAnsi" w:cstheme="minorHAnsi"/>
                <w:sz w:val="22"/>
                <w:szCs w:val="22"/>
                <w:lang w:eastAsia="ko-KR"/>
              </w:rPr>
              <w:t>Node</w:t>
            </w:r>
            <w:r w:rsidRPr="00C56553">
              <w:rPr>
                <w:rFonts w:eastAsia="Malgun Gothic"/>
                <w:sz w:val="22"/>
                <w:szCs w:val="22"/>
                <w:lang w:eastAsia="ko-KR"/>
              </w:rPr>
              <w:t xml:space="preserve"> [</w:t>
            </w:r>
            <w:proofErr w:type="gramStart"/>
            <w:r w:rsidRPr="00C56553">
              <w:rPr>
                <w:rFonts w:eastAsia="Malgun Gothic"/>
                <w:sz w:val="22"/>
                <w:szCs w:val="22"/>
                <w:lang w:eastAsia="ko-KR"/>
              </w:rPr>
              <w:t>2..</w:t>
            </w:r>
            <w:proofErr w:type="gramEnd"/>
            <w:r w:rsidRPr="00C56553">
              <w:rPr>
                <w:rFonts w:eastAsia="Malgun Gothic"/>
                <w:sz w:val="22"/>
                <w:szCs w:val="22"/>
                <w:lang w:eastAsia="ko-KR"/>
              </w:rPr>
              <w:t>2]</w:t>
            </w:r>
          </w:p>
        </w:tc>
      </w:tr>
      <w:tr w:rsidR="001647A4" w:rsidRPr="00890A67" w14:paraId="1EDA366A" w14:textId="77777777" w:rsidTr="00E04311">
        <w:trPr>
          <w:trHeight w:val="41"/>
        </w:trPr>
        <w:tc>
          <w:tcPr>
            <w:tcW w:w="0" w:type="auto"/>
            <w:vMerge/>
            <w:shd w:val="clear" w:color="auto" w:fill="F2F2F2" w:themeFill="background1" w:themeFillShade="F2"/>
            <w:vAlign w:val="center"/>
            <w:hideMark/>
          </w:tcPr>
          <w:p w14:paraId="21EB117D" w14:textId="77777777" w:rsidR="001647A4" w:rsidRPr="00C56553" w:rsidRDefault="001647A4" w:rsidP="00260E6D">
            <w:pPr>
              <w:spacing w:after="0"/>
              <w:rPr>
                <w:rFonts w:eastAsia="Gulim"/>
                <w:sz w:val="22"/>
                <w:szCs w:val="22"/>
                <w:lang w:eastAsia="ko-KR"/>
              </w:rPr>
            </w:pPr>
          </w:p>
        </w:tc>
        <w:tc>
          <w:tcPr>
            <w:tcW w:w="2331" w:type="dxa"/>
            <w:vAlign w:val="center"/>
            <w:hideMark/>
          </w:tcPr>
          <w:p w14:paraId="520AB24A" w14:textId="77777777" w:rsidR="001647A4" w:rsidRPr="00C56553" w:rsidRDefault="001647A4" w:rsidP="00260E6D">
            <w:pPr>
              <w:widowControl w:val="0"/>
              <w:autoSpaceDE w:val="0"/>
              <w:autoSpaceDN w:val="0"/>
              <w:spacing w:after="0"/>
              <w:textAlignment w:val="baseline"/>
              <w:rPr>
                <w:rFonts w:asciiTheme="minorHAnsi" w:eastAsia="Gulim" w:hAnsiTheme="minorHAnsi" w:cstheme="minorHAnsi"/>
                <w:sz w:val="22"/>
                <w:szCs w:val="22"/>
                <w:lang w:eastAsia="ko-KR"/>
              </w:rPr>
            </w:pPr>
            <w:r w:rsidRPr="00C56553">
              <w:rPr>
                <w:rFonts w:asciiTheme="minorHAnsi" w:eastAsia="Malgun Gothic" w:hAnsiTheme="minorHAnsi" w:cstheme="minorHAnsi"/>
                <w:sz w:val="22"/>
                <w:szCs w:val="22"/>
                <w:lang w:eastAsia="ko-KR"/>
              </w:rPr>
              <w:t xml:space="preserve">duality </w:t>
            </w:r>
          </w:p>
        </w:tc>
        <w:tc>
          <w:tcPr>
            <w:tcW w:w="6095" w:type="dxa"/>
            <w:vAlign w:val="center"/>
            <w:hideMark/>
          </w:tcPr>
          <w:p w14:paraId="7F669E77" w14:textId="656A6B35" w:rsidR="001647A4" w:rsidRPr="00C56553" w:rsidRDefault="001647A4" w:rsidP="00260E6D">
            <w:pPr>
              <w:widowControl w:val="0"/>
              <w:autoSpaceDE w:val="0"/>
              <w:autoSpaceDN w:val="0"/>
              <w:spacing w:after="0"/>
              <w:textAlignment w:val="baseline"/>
              <w:rPr>
                <w:rFonts w:eastAsia="Gulim"/>
                <w:sz w:val="22"/>
                <w:szCs w:val="22"/>
                <w:lang w:eastAsia="ko-KR"/>
              </w:rPr>
            </w:pPr>
            <w:proofErr w:type="spellStart"/>
            <w:r w:rsidRPr="00C56553">
              <w:rPr>
                <w:rFonts w:asciiTheme="minorHAnsi" w:eastAsia="Gulim" w:hAnsiTheme="minorHAnsi" w:cstheme="minorHAnsi"/>
                <w:sz w:val="22"/>
                <w:szCs w:val="22"/>
                <w:lang w:eastAsia="ko-KR"/>
              </w:rPr>
              <w:t>CellBoundary</w:t>
            </w:r>
            <w:proofErr w:type="spellEnd"/>
            <w:r w:rsidRPr="00C56553">
              <w:rPr>
                <w:rFonts w:eastAsia="Malgun Gothic"/>
                <w:sz w:val="22"/>
                <w:szCs w:val="22"/>
                <w:lang w:eastAsia="ko-KR"/>
              </w:rPr>
              <w:t xml:space="preserve"> [</w:t>
            </w:r>
            <w:proofErr w:type="gramStart"/>
            <w:r w:rsidRPr="00C56553">
              <w:rPr>
                <w:rFonts w:eastAsia="Malgun Gothic"/>
                <w:sz w:val="22"/>
                <w:szCs w:val="22"/>
                <w:lang w:eastAsia="ko-KR"/>
              </w:rPr>
              <w:t>0..</w:t>
            </w:r>
            <w:proofErr w:type="gramEnd"/>
            <w:r w:rsidRPr="00C56553">
              <w:rPr>
                <w:rFonts w:eastAsia="Malgun Gothic"/>
                <w:sz w:val="22"/>
                <w:szCs w:val="22"/>
                <w:lang w:eastAsia="ko-KR"/>
              </w:rPr>
              <w:t>1]</w:t>
            </w:r>
          </w:p>
        </w:tc>
      </w:tr>
      <w:tr w:rsidR="00331BAF" w:rsidRPr="00890A67" w14:paraId="6FB01F98" w14:textId="77777777" w:rsidTr="00E04311">
        <w:trPr>
          <w:trHeight w:val="482"/>
        </w:trPr>
        <w:tc>
          <w:tcPr>
            <w:tcW w:w="1535" w:type="dxa"/>
            <w:vMerge w:val="restart"/>
            <w:shd w:val="clear" w:color="auto" w:fill="F2F2F2" w:themeFill="background1" w:themeFillShade="F2"/>
            <w:vAlign w:val="center"/>
            <w:hideMark/>
          </w:tcPr>
          <w:p w14:paraId="34664BA9" w14:textId="074AA165" w:rsidR="00331BAF" w:rsidRPr="00C56553" w:rsidRDefault="00331BAF" w:rsidP="00260E6D">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Properties</w:t>
            </w:r>
          </w:p>
        </w:tc>
        <w:tc>
          <w:tcPr>
            <w:tcW w:w="2331" w:type="dxa"/>
            <w:shd w:val="clear" w:color="auto" w:fill="F2F2F2" w:themeFill="background1" w:themeFillShade="F2"/>
            <w:vAlign w:val="center"/>
            <w:hideMark/>
          </w:tcPr>
          <w:p w14:paraId="5371735A" w14:textId="61C5B5D0" w:rsidR="00331BAF" w:rsidRPr="00C56553" w:rsidRDefault="00331BAF" w:rsidP="00260E6D">
            <w:pPr>
              <w:widowControl w:val="0"/>
              <w:wordWrap w:val="0"/>
              <w:autoSpaceDE w:val="0"/>
              <w:autoSpaceDN w:val="0"/>
              <w:spacing w:after="0"/>
              <w:jc w:val="both"/>
              <w:textAlignment w:val="baseline"/>
              <w:rPr>
                <w:rFonts w:eastAsia="Gulim"/>
                <w:sz w:val="22"/>
                <w:szCs w:val="22"/>
                <w:lang w:eastAsia="ko-KR"/>
              </w:rPr>
            </w:pPr>
            <w:r w:rsidRPr="00C56553">
              <w:rPr>
                <w:rFonts w:eastAsia="Malgun Gothic"/>
                <w:b/>
                <w:bCs/>
                <w:sz w:val="22"/>
                <w:szCs w:val="22"/>
                <w:lang w:eastAsia="ko-KR"/>
              </w:rPr>
              <w:t>Property name</w:t>
            </w:r>
          </w:p>
        </w:tc>
        <w:tc>
          <w:tcPr>
            <w:tcW w:w="6095" w:type="dxa"/>
            <w:shd w:val="clear" w:color="auto" w:fill="F2F2F2" w:themeFill="background1" w:themeFillShade="F2"/>
            <w:vAlign w:val="center"/>
            <w:hideMark/>
          </w:tcPr>
          <w:p w14:paraId="42631F2F" w14:textId="77777777" w:rsidR="00331BAF" w:rsidRPr="00C56553" w:rsidRDefault="00331BAF" w:rsidP="00260E6D">
            <w:pPr>
              <w:widowControl w:val="0"/>
              <w:wordWrap w:val="0"/>
              <w:autoSpaceDE w:val="0"/>
              <w:autoSpaceDN w:val="0"/>
              <w:spacing w:after="0"/>
              <w:jc w:val="both"/>
              <w:textAlignment w:val="baseline"/>
              <w:rPr>
                <w:rFonts w:eastAsia="Gulim"/>
                <w:sz w:val="22"/>
                <w:szCs w:val="22"/>
                <w:lang w:eastAsia="ko-KR"/>
              </w:rPr>
            </w:pPr>
            <w:r w:rsidRPr="00C56553">
              <w:rPr>
                <w:rFonts w:eastAsia="Malgun Gothic"/>
                <w:b/>
                <w:bCs/>
                <w:sz w:val="22"/>
                <w:szCs w:val="22"/>
                <w:lang w:eastAsia="ko-KR"/>
              </w:rPr>
              <w:t>Type and Cardinality</w:t>
            </w:r>
          </w:p>
        </w:tc>
      </w:tr>
      <w:tr w:rsidR="00331BAF" w:rsidRPr="00890A67" w14:paraId="1FFD12AC" w14:textId="77777777" w:rsidTr="00E04311">
        <w:trPr>
          <w:trHeight w:val="349"/>
        </w:trPr>
        <w:tc>
          <w:tcPr>
            <w:tcW w:w="0" w:type="auto"/>
            <w:vMerge/>
            <w:shd w:val="clear" w:color="auto" w:fill="F2F2F2" w:themeFill="background1" w:themeFillShade="F2"/>
            <w:vAlign w:val="center"/>
            <w:hideMark/>
          </w:tcPr>
          <w:p w14:paraId="52B8FC09" w14:textId="77777777" w:rsidR="00331BAF" w:rsidRPr="00C56553" w:rsidRDefault="00331BAF" w:rsidP="00260E6D">
            <w:pPr>
              <w:spacing w:after="0"/>
              <w:rPr>
                <w:rFonts w:eastAsia="Gulim"/>
                <w:sz w:val="22"/>
                <w:szCs w:val="22"/>
                <w:lang w:eastAsia="ko-KR"/>
              </w:rPr>
            </w:pPr>
          </w:p>
        </w:tc>
        <w:tc>
          <w:tcPr>
            <w:tcW w:w="2331" w:type="dxa"/>
            <w:vAlign w:val="center"/>
          </w:tcPr>
          <w:p w14:paraId="1DA9BBD0" w14:textId="77777777" w:rsidR="00331BAF" w:rsidRPr="00C56553" w:rsidRDefault="00331BAF" w:rsidP="00260E6D">
            <w:pPr>
              <w:widowControl w:val="0"/>
              <w:autoSpaceDE w:val="0"/>
              <w:autoSpaceDN w:val="0"/>
              <w:spacing w:after="0"/>
              <w:textAlignment w:val="baseline"/>
              <w:rPr>
                <w:rFonts w:asciiTheme="minorHAnsi" w:eastAsia="Gulim" w:hAnsiTheme="minorHAnsi" w:cstheme="minorHAnsi"/>
                <w:sz w:val="22"/>
                <w:szCs w:val="22"/>
                <w:lang w:eastAsia="ko-KR"/>
              </w:rPr>
            </w:pPr>
            <w:r w:rsidRPr="00C56553">
              <w:rPr>
                <w:rFonts w:asciiTheme="minorHAnsi" w:eastAsia="Malgun Gothic" w:hAnsiTheme="minorHAnsi" w:cstheme="minorHAnsi"/>
                <w:sz w:val="22"/>
                <w:szCs w:val="22"/>
                <w:lang w:eastAsia="ko-KR"/>
              </w:rPr>
              <w:t>geometry</w:t>
            </w:r>
          </w:p>
        </w:tc>
        <w:tc>
          <w:tcPr>
            <w:tcW w:w="6095" w:type="dxa"/>
            <w:vAlign w:val="center"/>
          </w:tcPr>
          <w:p w14:paraId="1396EC89" w14:textId="7C727513" w:rsidR="00331BAF" w:rsidRPr="00C56553" w:rsidRDefault="00331BAF" w:rsidP="00260E6D">
            <w:pPr>
              <w:widowControl w:val="0"/>
              <w:autoSpaceDE w:val="0"/>
              <w:autoSpaceDN w:val="0"/>
              <w:spacing w:after="0"/>
              <w:textAlignment w:val="baseline"/>
              <w:rPr>
                <w:rFonts w:eastAsia="Gulim"/>
                <w:sz w:val="22"/>
                <w:szCs w:val="22"/>
                <w:lang w:eastAsia="ko-KR"/>
              </w:rPr>
            </w:pPr>
            <w:proofErr w:type="spellStart"/>
            <w:r w:rsidRPr="00C56553">
              <w:rPr>
                <w:rFonts w:asciiTheme="minorHAnsi" w:eastAsia="Malgun Gothic" w:hAnsiTheme="minorHAnsi" w:cstheme="minorHAnsi"/>
                <w:sz w:val="22"/>
                <w:szCs w:val="22"/>
                <w:lang w:eastAsia="ko-KR"/>
              </w:rPr>
              <w:t>GM_Curve</w:t>
            </w:r>
            <w:proofErr w:type="spellEnd"/>
            <w:r w:rsidRPr="00C56553">
              <w:rPr>
                <w:rFonts w:eastAsia="Malgun Gothic"/>
                <w:sz w:val="22"/>
                <w:szCs w:val="22"/>
                <w:lang w:eastAsia="ko-KR"/>
              </w:rPr>
              <w:t xml:space="preserve"> [</w:t>
            </w:r>
            <w:proofErr w:type="gramStart"/>
            <w:r w:rsidRPr="00C56553">
              <w:rPr>
                <w:rFonts w:eastAsia="Malgun Gothic"/>
                <w:sz w:val="22"/>
                <w:szCs w:val="22"/>
                <w:lang w:eastAsia="ko-KR"/>
              </w:rPr>
              <w:t>0..</w:t>
            </w:r>
            <w:proofErr w:type="gramEnd"/>
            <w:r w:rsidRPr="00C56553">
              <w:rPr>
                <w:rFonts w:eastAsia="Malgun Gothic"/>
                <w:sz w:val="22"/>
                <w:szCs w:val="22"/>
                <w:lang w:eastAsia="ko-KR"/>
              </w:rPr>
              <w:t>1]</w:t>
            </w:r>
          </w:p>
        </w:tc>
      </w:tr>
      <w:tr w:rsidR="00E04311" w:rsidRPr="00890A67" w14:paraId="57D280BB" w14:textId="77777777" w:rsidTr="00E04311">
        <w:trPr>
          <w:trHeight w:val="173"/>
        </w:trPr>
        <w:tc>
          <w:tcPr>
            <w:tcW w:w="0" w:type="auto"/>
            <w:vMerge/>
            <w:shd w:val="clear" w:color="auto" w:fill="F2F2F2" w:themeFill="background1" w:themeFillShade="F2"/>
            <w:vAlign w:val="center"/>
          </w:tcPr>
          <w:p w14:paraId="410B8CBB" w14:textId="77777777" w:rsidR="00E04311" w:rsidRPr="00C56553" w:rsidRDefault="00E04311" w:rsidP="00260E6D">
            <w:pPr>
              <w:spacing w:after="0"/>
              <w:rPr>
                <w:rFonts w:eastAsia="Gulim"/>
                <w:sz w:val="22"/>
                <w:szCs w:val="22"/>
                <w:lang w:eastAsia="ko-KR"/>
              </w:rPr>
            </w:pPr>
          </w:p>
        </w:tc>
        <w:tc>
          <w:tcPr>
            <w:tcW w:w="2331" w:type="dxa"/>
            <w:vAlign w:val="center"/>
          </w:tcPr>
          <w:p w14:paraId="7322AD29" w14:textId="27A4EC0C" w:rsidR="00E04311" w:rsidRPr="00C56553" w:rsidRDefault="00E04311" w:rsidP="00260E6D">
            <w:pPr>
              <w:widowControl w:val="0"/>
              <w:autoSpaceDE w:val="0"/>
              <w:autoSpaceDN w:val="0"/>
              <w:spacing w:after="0"/>
              <w:textAlignment w:val="baseline"/>
              <w:rPr>
                <w:rFonts w:asciiTheme="minorHAnsi" w:eastAsia="Malgun Gothic" w:hAnsiTheme="minorHAnsi" w:cstheme="minorHAnsi"/>
                <w:sz w:val="22"/>
                <w:szCs w:val="22"/>
                <w:lang w:eastAsia="ko-KR"/>
              </w:rPr>
            </w:pPr>
            <w:r w:rsidRPr="00C56553">
              <w:rPr>
                <w:rFonts w:asciiTheme="minorHAnsi" w:eastAsia="Malgun Gothic" w:hAnsiTheme="minorHAnsi" w:cstheme="minorHAnsi"/>
                <w:sz w:val="22"/>
                <w:szCs w:val="22"/>
                <w:lang w:eastAsia="ko-KR"/>
              </w:rPr>
              <w:t>weight</w:t>
            </w:r>
          </w:p>
        </w:tc>
        <w:tc>
          <w:tcPr>
            <w:tcW w:w="6095" w:type="dxa"/>
            <w:vAlign w:val="center"/>
          </w:tcPr>
          <w:p w14:paraId="1459E5D3" w14:textId="485434C5" w:rsidR="00E04311" w:rsidRPr="00C56553" w:rsidRDefault="00E04311" w:rsidP="00260E6D">
            <w:pPr>
              <w:widowControl w:val="0"/>
              <w:autoSpaceDE w:val="0"/>
              <w:autoSpaceDN w:val="0"/>
              <w:spacing w:after="0"/>
              <w:textAlignment w:val="baseline"/>
              <w:rPr>
                <w:rFonts w:eastAsia="Malgun Gothic"/>
                <w:sz w:val="22"/>
                <w:szCs w:val="22"/>
                <w:lang w:eastAsia="ko-KR"/>
              </w:rPr>
            </w:pPr>
            <w:r w:rsidRPr="00C56553">
              <w:rPr>
                <w:rFonts w:asciiTheme="minorHAnsi" w:eastAsia="Malgun Gothic" w:hAnsiTheme="minorHAnsi" w:cstheme="minorHAnsi"/>
                <w:sz w:val="22"/>
                <w:szCs w:val="22"/>
                <w:lang w:eastAsia="ko-KR"/>
              </w:rPr>
              <w:t>Real</w:t>
            </w:r>
            <w:r w:rsidRPr="00C56553">
              <w:rPr>
                <w:rFonts w:eastAsia="Malgun Gothic"/>
                <w:sz w:val="22"/>
                <w:szCs w:val="22"/>
                <w:lang w:eastAsia="ko-KR"/>
              </w:rPr>
              <w:t xml:space="preserve"> [</w:t>
            </w:r>
            <w:proofErr w:type="gramStart"/>
            <w:r w:rsidRPr="00C56553">
              <w:rPr>
                <w:rFonts w:eastAsia="Malgun Gothic"/>
                <w:sz w:val="22"/>
                <w:szCs w:val="22"/>
                <w:lang w:eastAsia="ko-KR"/>
              </w:rPr>
              <w:t>1..</w:t>
            </w:r>
            <w:proofErr w:type="gramEnd"/>
            <w:r w:rsidRPr="00C56553">
              <w:rPr>
                <w:rFonts w:eastAsia="Malgun Gothic"/>
                <w:sz w:val="22"/>
                <w:szCs w:val="22"/>
                <w:lang w:eastAsia="ko-KR"/>
              </w:rPr>
              <w:t>1]</w:t>
            </w:r>
          </w:p>
        </w:tc>
      </w:tr>
      <w:tr w:rsidR="00DA3C07" w:rsidRPr="00890A67" w14:paraId="6EA86B2E" w14:textId="77777777" w:rsidTr="00E04311">
        <w:trPr>
          <w:trHeight w:val="41"/>
        </w:trPr>
        <w:tc>
          <w:tcPr>
            <w:tcW w:w="1535" w:type="dxa"/>
            <w:vMerge w:val="restart"/>
            <w:shd w:val="clear" w:color="auto" w:fill="F2F2F2" w:themeFill="background1" w:themeFillShade="F2"/>
            <w:vAlign w:val="center"/>
            <w:hideMark/>
          </w:tcPr>
          <w:p w14:paraId="4AC20E3A" w14:textId="77777777" w:rsidR="00DA3C07" w:rsidRPr="00C56553" w:rsidRDefault="00DA3C07" w:rsidP="00260E6D">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Constraints</w:t>
            </w:r>
          </w:p>
        </w:tc>
        <w:tc>
          <w:tcPr>
            <w:tcW w:w="2331" w:type="dxa"/>
            <w:shd w:val="clear" w:color="auto" w:fill="F2F2F2" w:themeFill="background1" w:themeFillShade="F2"/>
            <w:vAlign w:val="center"/>
            <w:hideMark/>
          </w:tcPr>
          <w:p w14:paraId="11A89453" w14:textId="058FAEAA" w:rsidR="00DA3C07" w:rsidRPr="00C56553" w:rsidRDefault="001B6CCC" w:rsidP="00260E6D">
            <w:pPr>
              <w:widowControl w:val="0"/>
              <w:wordWrap w:val="0"/>
              <w:autoSpaceDE w:val="0"/>
              <w:autoSpaceDN w:val="0"/>
              <w:spacing w:after="0"/>
              <w:jc w:val="both"/>
              <w:textAlignment w:val="baseline"/>
              <w:rPr>
                <w:rFonts w:eastAsia="Gulim"/>
                <w:b/>
                <w:sz w:val="22"/>
                <w:szCs w:val="22"/>
                <w:lang w:eastAsia="ko-KR"/>
              </w:rPr>
            </w:pPr>
            <w:r w:rsidRPr="00C56553">
              <w:rPr>
                <w:rFonts w:eastAsia="Gulim"/>
                <w:b/>
                <w:sz w:val="22"/>
                <w:szCs w:val="22"/>
                <w:lang w:eastAsia="ko-KR"/>
              </w:rPr>
              <w:t xml:space="preserve">Constraint </w:t>
            </w:r>
            <w:r w:rsidR="00DA3C07" w:rsidRPr="00C56553">
              <w:rPr>
                <w:rFonts w:eastAsia="Gulim"/>
                <w:b/>
                <w:sz w:val="22"/>
                <w:szCs w:val="22"/>
                <w:lang w:eastAsia="ko-KR"/>
              </w:rPr>
              <w:t>ID</w:t>
            </w:r>
          </w:p>
        </w:tc>
        <w:tc>
          <w:tcPr>
            <w:tcW w:w="6095" w:type="dxa"/>
            <w:shd w:val="clear" w:color="auto" w:fill="F2F2F2" w:themeFill="background1" w:themeFillShade="F2"/>
            <w:vAlign w:val="center"/>
          </w:tcPr>
          <w:p w14:paraId="0B4EF20C" w14:textId="152F0EAA" w:rsidR="00DA3C07" w:rsidRPr="00C56553" w:rsidRDefault="00DA3C07" w:rsidP="00260E6D">
            <w:pPr>
              <w:widowControl w:val="0"/>
              <w:wordWrap w:val="0"/>
              <w:autoSpaceDE w:val="0"/>
              <w:autoSpaceDN w:val="0"/>
              <w:spacing w:after="0"/>
              <w:jc w:val="both"/>
              <w:textAlignment w:val="baseline"/>
              <w:rPr>
                <w:rFonts w:eastAsia="Gulim"/>
                <w:b/>
                <w:sz w:val="22"/>
                <w:szCs w:val="22"/>
                <w:lang w:eastAsia="ko-KR"/>
              </w:rPr>
            </w:pPr>
            <w:r w:rsidRPr="00C56553">
              <w:rPr>
                <w:rFonts w:eastAsia="Gulim"/>
                <w:b/>
                <w:sz w:val="22"/>
                <w:szCs w:val="22"/>
                <w:lang w:eastAsia="ko-KR"/>
              </w:rPr>
              <w:t>Constraint</w:t>
            </w:r>
          </w:p>
        </w:tc>
      </w:tr>
      <w:tr w:rsidR="000E670A" w:rsidRPr="00890A67" w14:paraId="6776F533" w14:textId="77777777" w:rsidTr="00EF6182">
        <w:trPr>
          <w:trHeight w:val="41"/>
        </w:trPr>
        <w:tc>
          <w:tcPr>
            <w:tcW w:w="1535" w:type="dxa"/>
            <w:vMerge/>
            <w:shd w:val="clear" w:color="auto" w:fill="F2F2F2" w:themeFill="background1" w:themeFillShade="F2"/>
            <w:vAlign w:val="center"/>
          </w:tcPr>
          <w:p w14:paraId="4E24C616" w14:textId="77777777" w:rsidR="000E670A" w:rsidRPr="00C56553" w:rsidRDefault="000E670A" w:rsidP="000E670A">
            <w:pPr>
              <w:widowControl w:val="0"/>
              <w:autoSpaceDE w:val="0"/>
              <w:autoSpaceDN w:val="0"/>
              <w:spacing w:after="0"/>
              <w:jc w:val="center"/>
              <w:textAlignment w:val="baseline"/>
              <w:rPr>
                <w:rFonts w:eastAsia="Malgun Gothic"/>
                <w:b/>
                <w:bCs/>
                <w:sz w:val="22"/>
                <w:szCs w:val="22"/>
                <w:lang w:eastAsia="ko-KR"/>
              </w:rPr>
            </w:pPr>
          </w:p>
        </w:tc>
        <w:tc>
          <w:tcPr>
            <w:tcW w:w="2331" w:type="dxa"/>
            <w:vAlign w:val="center"/>
          </w:tcPr>
          <w:p w14:paraId="73D015ED" w14:textId="539959B8" w:rsidR="000E670A" w:rsidRPr="00EF6182" w:rsidRDefault="000E670A" w:rsidP="00EF6182">
            <w:pPr>
              <w:widowControl w:val="0"/>
              <w:autoSpaceDE w:val="0"/>
              <w:autoSpaceDN w:val="0"/>
              <w:spacing w:after="0"/>
              <w:textAlignment w:val="baseline"/>
              <w:rPr>
                <w:rFonts w:asciiTheme="minorHAnsi" w:eastAsia="Malgun Gothic" w:hAnsiTheme="minorHAnsi" w:cstheme="minorHAnsi"/>
                <w:sz w:val="22"/>
                <w:szCs w:val="22"/>
                <w:lang w:eastAsia="ko-KR"/>
              </w:rPr>
            </w:pPr>
            <w:del w:id="1257" w:author="Taehoon KIM" w:date="2024-09-20T04:07:00Z" w16du:dateUtc="2024-09-19T19:07:00Z">
              <w:r w:rsidRPr="00EF6182" w:rsidDel="00FD5D5C">
                <w:rPr>
                  <w:rFonts w:asciiTheme="minorHAnsi" w:eastAsia="Malgun Gothic" w:hAnsiTheme="minorHAnsi" w:cstheme="minorHAnsi"/>
                  <w:sz w:val="22"/>
                  <w:szCs w:val="22"/>
                  <w:lang w:eastAsia="ko-KR"/>
                </w:rPr>
                <w:delText>Indoorgml2</w:delText>
              </w:r>
            </w:del>
            <w:r w:rsidRPr="00EF6182">
              <w:rPr>
                <w:rFonts w:asciiTheme="minorHAnsi" w:eastAsia="Malgun Gothic" w:hAnsiTheme="minorHAnsi" w:cstheme="minorHAnsi"/>
                <w:sz w:val="22"/>
                <w:szCs w:val="22"/>
                <w:lang w:eastAsia="ko-KR"/>
              </w:rPr>
              <w:t>/constraints/</w:t>
            </w:r>
            <w:r w:rsidRPr="00EF6182">
              <w:rPr>
                <w:rFonts w:asciiTheme="minorHAnsi" w:eastAsia="Malgun Gothic" w:hAnsiTheme="minorHAnsi" w:cstheme="minorHAnsi"/>
                <w:sz w:val="22"/>
                <w:szCs w:val="22"/>
                <w:lang w:eastAsia="ko-KR"/>
              </w:rPr>
              <w:br/>
              <w:t>edge-1</w:t>
            </w:r>
          </w:p>
        </w:tc>
        <w:tc>
          <w:tcPr>
            <w:tcW w:w="6095" w:type="dxa"/>
            <w:vAlign w:val="center"/>
          </w:tcPr>
          <w:p w14:paraId="10E6206F" w14:textId="5DCAB263" w:rsidR="000E670A" w:rsidRPr="00C56553" w:rsidRDefault="000E670A" w:rsidP="00EF6182">
            <w:pPr>
              <w:widowControl w:val="0"/>
              <w:autoSpaceDE w:val="0"/>
              <w:autoSpaceDN w:val="0"/>
              <w:spacing w:after="0"/>
              <w:textAlignment w:val="baseline"/>
              <w:rPr>
                <w:rFonts w:eastAsia="Malgun Gothic"/>
                <w:sz w:val="22"/>
                <w:szCs w:val="22"/>
                <w:lang w:eastAsia="ko-KR"/>
              </w:rPr>
            </w:pPr>
            <w:bookmarkStart w:id="1258" w:name="OLE_LINK116"/>
            <w:bookmarkStart w:id="1259" w:name="OLE_LINK117"/>
            <w:r w:rsidRPr="00C56553">
              <w:rPr>
                <w:rFonts w:eastAsia="Malgun Gothic"/>
                <w:sz w:val="22"/>
                <w:szCs w:val="22"/>
                <w:lang w:eastAsia="ko-KR"/>
              </w:rPr>
              <w:t>No self-intersection is allowed when its geometry is given.</w:t>
            </w:r>
            <w:bookmarkEnd w:id="1258"/>
            <w:bookmarkEnd w:id="1259"/>
            <w:r w:rsidR="00CF030F">
              <w:rPr>
                <w:rFonts w:eastAsia="Malgun Gothic"/>
                <w:sz w:val="22"/>
                <w:szCs w:val="22"/>
                <w:lang w:eastAsia="ko-KR"/>
              </w:rPr>
              <w:t xml:space="preserve"> (Requirement ID: /</w:t>
            </w:r>
            <w:r w:rsidR="00CF030F" w:rsidRPr="00EF6182">
              <w:rPr>
                <w:rFonts w:asciiTheme="minorHAnsi" w:eastAsia="Malgun Gothic" w:hAnsiTheme="minorHAnsi" w:cstheme="minorHAnsi"/>
                <w:sz w:val="22"/>
                <w:szCs w:val="22"/>
                <w:lang w:eastAsia="ko-KR"/>
              </w:rPr>
              <w:t>req/edge-A</w:t>
            </w:r>
            <w:r w:rsidR="00CF030F">
              <w:rPr>
                <w:rFonts w:eastAsia="Malgun Gothic"/>
                <w:sz w:val="22"/>
                <w:szCs w:val="22"/>
                <w:lang w:eastAsia="ko-KR"/>
              </w:rPr>
              <w:t>)</w:t>
            </w:r>
          </w:p>
        </w:tc>
      </w:tr>
      <w:tr w:rsidR="000E670A" w:rsidRPr="00890A67" w14:paraId="77CC919A" w14:textId="77777777" w:rsidTr="00E04311">
        <w:trPr>
          <w:trHeight w:val="41"/>
        </w:trPr>
        <w:tc>
          <w:tcPr>
            <w:tcW w:w="1535" w:type="dxa"/>
            <w:vMerge/>
            <w:shd w:val="clear" w:color="auto" w:fill="F2F2F2" w:themeFill="background1" w:themeFillShade="F2"/>
            <w:vAlign w:val="center"/>
          </w:tcPr>
          <w:p w14:paraId="7413CEF5" w14:textId="77777777" w:rsidR="000E670A" w:rsidRPr="00C56553" w:rsidRDefault="000E670A" w:rsidP="000E670A">
            <w:pPr>
              <w:widowControl w:val="0"/>
              <w:autoSpaceDE w:val="0"/>
              <w:autoSpaceDN w:val="0"/>
              <w:spacing w:after="0"/>
              <w:jc w:val="center"/>
              <w:textAlignment w:val="baseline"/>
              <w:rPr>
                <w:rFonts w:eastAsia="Malgun Gothic"/>
                <w:b/>
                <w:bCs/>
                <w:sz w:val="22"/>
                <w:szCs w:val="22"/>
                <w:lang w:eastAsia="ko-KR"/>
              </w:rPr>
            </w:pPr>
          </w:p>
        </w:tc>
        <w:tc>
          <w:tcPr>
            <w:tcW w:w="2331" w:type="dxa"/>
            <w:vAlign w:val="center"/>
          </w:tcPr>
          <w:p w14:paraId="36F7899C" w14:textId="4C3694E2" w:rsidR="000E670A" w:rsidRPr="00EF6182" w:rsidRDefault="000E670A" w:rsidP="00EF6182">
            <w:pPr>
              <w:widowControl w:val="0"/>
              <w:autoSpaceDE w:val="0"/>
              <w:autoSpaceDN w:val="0"/>
              <w:spacing w:after="0"/>
              <w:textAlignment w:val="baseline"/>
              <w:rPr>
                <w:rFonts w:asciiTheme="minorHAnsi" w:eastAsia="Malgun Gothic" w:hAnsiTheme="minorHAnsi" w:cstheme="minorHAnsi"/>
                <w:sz w:val="22"/>
                <w:szCs w:val="22"/>
                <w:lang w:eastAsia="ko-KR"/>
              </w:rPr>
            </w:pPr>
            <w:del w:id="1260" w:author="Taehoon KIM" w:date="2024-09-20T04:07:00Z" w16du:dateUtc="2024-09-19T19:07:00Z">
              <w:r w:rsidRPr="00EF6182" w:rsidDel="00FD5D5C">
                <w:rPr>
                  <w:rFonts w:asciiTheme="minorHAnsi" w:eastAsia="Malgun Gothic" w:hAnsiTheme="minorHAnsi" w:cstheme="minorHAnsi"/>
                  <w:sz w:val="22"/>
                  <w:szCs w:val="22"/>
                  <w:lang w:eastAsia="ko-KR"/>
                </w:rPr>
                <w:delText>Indoorgml2</w:delText>
              </w:r>
            </w:del>
            <w:r w:rsidRPr="00EF6182">
              <w:rPr>
                <w:rFonts w:asciiTheme="minorHAnsi" w:eastAsia="Malgun Gothic" w:hAnsiTheme="minorHAnsi" w:cstheme="minorHAnsi"/>
                <w:sz w:val="22"/>
                <w:szCs w:val="22"/>
                <w:lang w:eastAsia="ko-KR"/>
              </w:rPr>
              <w:t>/constraints/</w:t>
            </w:r>
            <w:r w:rsidRPr="00EF6182">
              <w:rPr>
                <w:rFonts w:asciiTheme="minorHAnsi" w:eastAsia="Malgun Gothic" w:hAnsiTheme="minorHAnsi" w:cstheme="minorHAnsi"/>
                <w:sz w:val="22"/>
                <w:szCs w:val="22"/>
                <w:lang w:eastAsia="ko-KR"/>
              </w:rPr>
              <w:br/>
              <w:t>edge-2</w:t>
            </w:r>
          </w:p>
        </w:tc>
        <w:tc>
          <w:tcPr>
            <w:tcW w:w="6095" w:type="dxa"/>
            <w:vAlign w:val="center"/>
          </w:tcPr>
          <w:p w14:paraId="51670235" w14:textId="10E1833D" w:rsidR="000E670A" w:rsidRPr="00C56553" w:rsidRDefault="000E670A" w:rsidP="000E670A">
            <w:pPr>
              <w:widowControl w:val="0"/>
              <w:wordWrap w:val="0"/>
              <w:autoSpaceDE w:val="0"/>
              <w:autoSpaceDN w:val="0"/>
              <w:spacing w:after="0"/>
              <w:jc w:val="both"/>
              <w:textAlignment w:val="baseline"/>
              <w:rPr>
                <w:rFonts w:eastAsia="Malgun Gothic"/>
                <w:sz w:val="22"/>
                <w:szCs w:val="22"/>
                <w:lang w:eastAsia="ko-KR"/>
              </w:rPr>
            </w:pPr>
            <w:bookmarkStart w:id="1261" w:name="OLE_LINK118"/>
            <w:r w:rsidRPr="00C56553">
              <w:rPr>
                <w:rFonts w:eastAsia="Malgun Gothic" w:hint="eastAsia"/>
                <w:sz w:val="22"/>
                <w:szCs w:val="22"/>
                <w:lang w:eastAsia="ko-KR"/>
              </w:rPr>
              <w:t>I</w:t>
            </w:r>
            <w:r w:rsidRPr="00C56553">
              <w:rPr>
                <w:rFonts w:eastAsia="Malgun Gothic"/>
                <w:sz w:val="22"/>
                <w:szCs w:val="22"/>
                <w:lang w:eastAsia="ko-KR"/>
              </w:rPr>
              <w:t xml:space="preserve">f </w:t>
            </w:r>
            <w:proofErr w:type="spellStart"/>
            <w:r w:rsidR="00E04311" w:rsidRPr="00C56553">
              <w:rPr>
                <w:rFonts w:eastAsia="Malgun Gothic"/>
                <w:sz w:val="22"/>
                <w:szCs w:val="22"/>
                <w:lang w:eastAsia="ko-KR"/>
              </w:rPr>
              <w:t>dualspaceLayer.</w:t>
            </w:r>
            <w:r w:rsidRPr="00C56553">
              <w:rPr>
                <w:rFonts w:asciiTheme="minorHAnsi" w:eastAsia="Malgun Gothic" w:hAnsiTheme="minorHAnsi" w:cstheme="minorHAnsi"/>
                <w:sz w:val="22"/>
                <w:szCs w:val="22"/>
                <w:lang w:eastAsia="ko-KR"/>
              </w:rPr>
              <w:t>direct</w:t>
            </w:r>
            <w:r w:rsidR="00E04311" w:rsidRPr="00C56553">
              <w:rPr>
                <w:rFonts w:asciiTheme="minorHAnsi" w:eastAsia="Malgun Gothic" w:hAnsiTheme="minorHAnsi" w:cstheme="minorHAnsi"/>
                <w:sz w:val="22"/>
                <w:szCs w:val="22"/>
                <w:lang w:eastAsia="ko-KR"/>
              </w:rPr>
              <w:t>ed</w:t>
            </w:r>
            <w:proofErr w:type="spellEnd"/>
            <w:r w:rsidRPr="00C56553">
              <w:rPr>
                <w:rFonts w:eastAsia="Malgun Gothic"/>
                <w:sz w:val="22"/>
                <w:szCs w:val="22"/>
                <w:lang w:eastAsia="ko-KR"/>
              </w:rPr>
              <w:t>=</w:t>
            </w:r>
            <w:r w:rsidRPr="00C56553">
              <w:rPr>
                <w:rFonts w:asciiTheme="minorHAnsi" w:eastAsia="Malgun Gothic" w:hAnsiTheme="minorHAnsi" w:cstheme="minorHAnsi"/>
                <w:sz w:val="22"/>
                <w:szCs w:val="22"/>
                <w:lang w:eastAsia="ko-KR"/>
              </w:rPr>
              <w:t>true</w:t>
            </w:r>
            <w:r w:rsidRPr="00C56553">
              <w:rPr>
                <w:rFonts w:eastAsia="Malgun Gothic"/>
                <w:sz w:val="22"/>
                <w:szCs w:val="22"/>
                <w:lang w:eastAsia="ko-KR"/>
              </w:rPr>
              <w:t>, then the order of nodes represents the direction.</w:t>
            </w:r>
            <w:r w:rsidR="00CF030F">
              <w:rPr>
                <w:rFonts w:eastAsia="Malgun Gothic"/>
                <w:sz w:val="22"/>
                <w:szCs w:val="22"/>
                <w:lang w:eastAsia="ko-KR"/>
              </w:rPr>
              <w:t xml:space="preserve"> </w:t>
            </w:r>
            <w:bookmarkEnd w:id="1261"/>
            <w:r w:rsidR="00CF030F">
              <w:rPr>
                <w:rFonts w:eastAsia="Malgun Gothic"/>
                <w:sz w:val="22"/>
                <w:szCs w:val="22"/>
                <w:lang w:eastAsia="ko-KR"/>
              </w:rPr>
              <w:t>(Requirement ID: /</w:t>
            </w:r>
            <w:r w:rsidR="00CF030F" w:rsidRPr="00EF6182">
              <w:rPr>
                <w:rFonts w:asciiTheme="minorHAnsi" w:eastAsia="Malgun Gothic" w:hAnsiTheme="minorHAnsi" w:cstheme="minorHAnsi"/>
                <w:sz w:val="22"/>
                <w:szCs w:val="22"/>
                <w:lang w:eastAsia="ko-KR"/>
              </w:rPr>
              <w:t>req/edge-B</w:t>
            </w:r>
            <w:r w:rsidR="00CF030F">
              <w:rPr>
                <w:rFonts w:eastAsia="Malgun Gothic"/>
                <w:sz w:val="22"/>
                <w:szCs w:val="22"/>
                <w:lang w:eastAsia="ko-KR"/>
              </w:rPr>
              <w:t>)</w:t>
            </w:r>
          </w:p>
        </w:tc>
      </w:tr>
    </w:tbl>
    <w:p w14:paraId="75017EBF" w14:textId="77007FCF" w:rsidR="000E670A" w:rsidRPr="00890A67" w:rsidRDefault="000E670A">
      <w:pPr>
        <w:spacing w:after="0"/>
      </w:pPr>
    </w:p>
    <w:p w14:paraId="69341D9C" w14:textId="77777777" w:rsidR="000E670A" w:rsidRPr="00890A67" w:rsidRDefault="000E670A">
      <w:pPr>
        <w:spacing w:after="0"/>
      </w:pPr>
      <w:r w:rsidRPr="00890A67">
        <w:br w:type="page"/>
      </w:r>
    </w:p>
    <w:p w14:paraId="7F68EAB1" w14:textId="77777777" w:rsidR="002E052F" w:rsidRPr="00890A67" w:rsidRDefault="002E052F">
      <w:pPr>
        <w:spacing w:after="0"/>
      </w:pPr>
    </w:p>
    <w:p w14:paraId="093DB405" w14:textId="77777777" w:rsidR="005A721F" w:rsidRPr="00C56553" w:rsidRDefault="005A721F" w:rsidP="005A721F">
      <w:pPr>
        <w:pStyle w:val="Heading3"/>
        <w:numPr>
          <w:ilvl w:val="2"/>
          <w:numId w:val="53"/>
        </w:numPr>
        <w:tabs>
          <w:tab w:val="clear" w:pos="720"/>
          <w:tab w:val="left" w:pos="540"/>
          <w:tab w:val="left" w:pos="700"/>
        </w:tabs>
        <w:suppressAutoHyphens/>
        <w:spacing w:before="60" w:after="120" w:line="-250" w:lineRule="auto"/>
        <w:jc w:val="both"/>
        <w:rPr>
          <w:rFonts w:cs="Times New Roman"/>
          <w:szCs w:val="24"/>
        </w:rPr>
      </w:pPr>
      <w:bookmarkStart w:id="1262" w:name="_Toc177698593"/>
      <w:proofErr w:type="spellStart"/>
      <w:r w:rsidRPr="00C56553">
        <w:rPr>
          <w:rFonts w:cs="Times New Roman"/>
          <w:szCs w:val="24"/>
        </w:rPr>
        <w:t>InterLayerConnection</w:t>
      </w:r>
      <w:bookmarkEnd w:id="1262"/>
      <w:proofErr w:type="spellEnd"/>
    </w:p>
    <w:tbl>
      <w:tblPr>
        <w:tblStyle w:val="TableGrid"/>
        <w:tblW w:w="0" w:type="auto"/>
        <w:tblLook w:val="04A0" w:firstRow="1" w:lastRow="0" w:firstColumn="1" w:lastColumn="0" w:noHBand="0" w:noVBand="1"/>
      </w:tblPr>
      <w:tblGrid>
        <w:gridCol w:w="1535"/>
        <w:gridCol w:w="2571"/>
        <w:gridCol w:w="5812"/>
      </w:tblGrid>
      <w:tr w:rsidR="007248A3" w:rsidRPr="00890A67" w14:paraId="3A07BA60" w14:textId="77777777" w:rsidTr="000E670A">
        <w:trPr>
          <w:trHeight w:val="121"/>
        </w:trPr>
        <w:tc>
          <w:tcPr>
            <w:tcW w:w="1535" w:type="dxa"/>
            <w:shd w:val="clear" w:color="auto" w:fill="F2F2F2" w:themeFill="background1" w:themeFillShade="F2"/>
            <w:vAlign w:val="center"/>
            <w:hideMark/>
          </w:tcPr>
          <w:p w14:paraId="1F2FE335" w14:textId="77777777" w:rsidR="005A721F" w:rsidRPr="00C56553" w:rsidRDefault="005A721F" w:rsidP="00260E6D">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 xml:space="preserve">Name </w:t>
            </w:r>
          </w:p>
        </w:tc>
        <w:tc>
          <w:tcPr>
            <w:tcW w:w="8383" w:type="dxa"/>
            <w:gridSpan w:val="2"/>
            <w:shd w:val="clear" w:color="auto" w:fill="F2F2F2" w:themeFill="background1" w:themeFillShade="F2"/>
            <w:vAlign w:val="center"/>
            <w:hideMark/>
          </w:tcPr>
          <w:p w14:paraId="0B2C355C" w14:textId="77777777" w:rsidR="005A721F" w:rsidRPr="00C56553" w:rsidRDefault="005A721F" w:rsidP="00260E6D">
            <w:pPr>
              <w:widowControl w:val="0"/>
              <w:wordWrap w:val="0"/>
              <w:autoSpaceDE w:val="0"/>
              <w:autoSpaceDN w:val="0"/>
              <w:spacing w:after="0"/>
              <w:jc w:val="both"/>
              <w:textAlignment w:val="baseline"/>
              <w:rPr>
                <w:rFonts w:asciiTheme="minorHAnsi" w:eastAsia="Gulim" w:hAnsiTheme="minorHAnsi" w:cstheme="minorHAnsi"/>
                <w:sz w:val="22"/>
                <w:szCs w:val="22"/>
                <w:lang w:eastAsia="ko-KR"/>
              </w:rPr>
            </w:pPr>
            <w:proofErr w:type="spellStart"/>
            <w:r w:rsidRPr="00C56553">
              <w:rPr>
                <w:rFonts w:asciiTheme="minorHAnsi" w:eastAsia="Malgun Gothic" w:hAnsiTheme="minorHAnsi" w:cstheme="minorHAnsi"/>
                <w:b/>
                <w:bCs/>
                <w:sz w:val="22"/>
                <w:szCs w:val="22"/>
                <w:lang w:eastAsia="ko-KR"/>
              </w:rPr>
              <w:t>InterLayerConnection</w:t>
            </w:r>
            <w:proofErr w:type="spellEnd"/>
          </w:p>
        </w:tc>
      </w:tr>
      <w:tr w:rsidR="007248A3" w:rsidRPr="00890A67" w14:paraId="363EE790" w14:textId="77777777" w:rsidTr="000E670A">
        <w:trPr>
          <w:trHeight w:val="132"/>
        </w:trPr>
        <w:tc>
          <w:tcPr>
            <w:tcW w:w="1535" w:type="dxa"/>
            <w:shd w:val="clear" w:color="auto" w:fill="F2F2F2" w:themeFill="background1" w:themeFillShade="F2"/>
            <w:vAlign w:val="center"/>
            <w:hideMark/>
          </w:tcPr>
          <w:p w14:paraId="5585D84E" w14:textId="77777777" w:rsidR="005A721F" w:rsidRPr="00C56553" w:rsidRDefault="005A721F" w:rsidP="00260E6D">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Definition</w:t>
            </w:r>
          </w:p>
        </w:tc>
        <w:tc>
          <w:tcPr>
            <w:tcW w:w="8383" w:type="dxa"/>
            <w:gridSpan w:val="2"/>
            <w:vAlign w:val="center"/>
            <w:hideMark/>
          </w:tcPr>
          <w:p w14:paraId="0AC8039A" w14:textId="77777777" w:rsidR="005A721F" w:rsidRPr="00C56553" w:rsidRDefault="005A721F" w:rsidP="00260E6D">
            <w:pPr>
              <w:widowControl w:val="0"/>
              <w:wordWrap w:val="0"/>
              <w:autoSpaceDE w:val="0"/>
              <w:autoSpaceDN w:val="0"/>
              <w:spacing w:after="0"/>
              <w:jc w:val="both"/>
              <w:textAlignment w:val="baseline"/>
              <w:rPr>
                <w:rFonts w:eastAsia="Gulim"/>
                <w:sz w:val="22"/>
                <w:szCs w:val="22"/>
                <w:lang w:eastAsia="ko-KR"/>
              </w:rPr>
            </w:pPr>
            <w:r w:rsidRPr="00C56553">
              <w:rPr>
                <w:rFonts w:eastAsia="Malgun Gothic"/>
                <w:sz w:val="22"/>
                <w:szCs w:val="22"/>
                <w:lang w:eastAsia="ko-KR"/>
              </w:rPr>
              <w:t>Relationship between cell spaces and nodes in two different thematic layers</w:t>
            </w:r>
          </w:p>
        </w:tc>
      </w:tr>
      <w:tr w:rsidR="007248A3" w:rsidRPr="00890A67" w14:paraId="788E2C72" w14:textId="77777777" w:rsidTr="000E670A">
        <w:trPr>
          <w:trHeight w:val="306"/>
        </w:trPr>
        <w:tc>
          <w:tcPr>
            <w:tcW w:w="1535" w:type="dxa"/>
            <w:shd w:val="clear" w:color="auto" w:fill="F2F2F2" w:themeFill="background1" w:themeFillShade="F2"/>
            <w:vAlign w:val="center"/>
            <w:hideMark/>
          </w:tcPr>
          <w:p w14:paraId="26465721" w14:textId="77777777" w:rsidR="00890A67" w:rsidRPr="00C56553" w:rsidRDefault="00890A67" w:rsidP="00890A67">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Super classes</w:t>
            </w:r>
          </w:p>
        </w:tc>
        <w:tc>
          <w:tcPr>
            <w:tcW w:w="8383" w:type="dxa"/>
            <w:gridSpan w:val="2"/>
            <w:vAlign w:val="center"/>
            <w:hideMark/>
          </w:tcPr>
          <w:p w14:paraId="73896254" w14:textId="70CBE376" w:rsidR="00890A67" w:rsidRPr="00C56553" w:rsidRDefault="00890A67" w:rsidP="00890A67">
            <w:pPr>
              <w:widowControl w:val="0"/>
              <w:wordWrap w:val="0"/>
              <w:autoSpaceDE w:val="0"/>
              <w:autoSpaceDN w:val="0"/>
              <w:spacing w:after="0"/>
              <w:jc w:val="both"/>
              <w:textAlignment w:val="baseline"/>
              <w:rPr>
                <w:rFonts w:eastAsia="Gulim"/>
                <w:sz w:val="22"/>
                <w:szCs w:val="22"/>
                <w:lang w:eastAsia="ko-KR"/>
              </w:rPr>
            </w:pPr>
            <w:r w:rsidRPr="00C56553">
              <w:rPr>
                <w:rFonts w:asciiTheme="minorHAnsi" w:eastAsia="Malgun Gothic" w:hAnsiTheme="minorHAnsi" w:cstheme="minorHAnsi"/>
                <w:sz w:val="22"/>
                <w:szCs w:val="22"/>
                <w:lang w:eastAsia="ko-KR"/>
              </w:rPr>
              <w:t xml:space="preserve">GML </w:t>
            </w:r>
            <w:proofErr w:type="spellStart"/>
            <w:r w:rsidRPr="00C56553">
              <w:rPr>
                <w:rFonts w:asciiTheme="minorHAnsi" w:eastAsia="Malgun Gothic" w:hAnsiTheme="minorHAnsi" w:cstheme="minorHAnsi"/>
                <w:sz w:val="22"/>
                <w:szCs w:val="22"/>
                <w:lang w:eastAsia="ko-KR"/>
              </w:rPr>
              <w:t>AbstractFeature</w:t>
            </w:r>
            <w:proofErr w:type="spellEnd"/>
          </w:p>
        </w:tc>
      </w:tr>
      <w:tr w:rsidR="007248A3" w:rsidRPr="00890A67" w14:paraId="70133EA4" w14:textId="77777777" w:rsidTr="00EF6182">
        <w:trPr>
          <w:trHeight w:val="482"/>
        </w:trPr>
        <w:tc>
          <w:tcPr>
            <w:tcW w:w="1535" w:type="dxa"/>
            <w:vMerge w:val="restart"/>
            <w:shd w:val="clear" w:color="auto" w:fill="F2F2F2" w:themeFill="background1" w:themeFillShade="F2"/>
            <w:vAlign w:val="center"/>
            <w:hideMark/>
          </w:tcPr>
          <w:p w14:paraId="014BFC0B" w14:textId="77777777" w:rsidR="005A721F" w:rsidRPr="00C56553" w:rsidRDefault="005A721F" w:rsidP="00260E6D">
            <w:pPr>
              <w:widowControl w:val="0"/>
              <w:autoSpaceDE w:val="0"/>
              <w:autoSpaceDN w:val="0"/>
              <w:spacing w:after="0"/>
              <w:jc w:val="center"/>
              <w:textAlignment w:val="baseline"/>
              <w:rPr>
                <w:rFonts w:eastAsia="Gulim"/>
                <w:sz w:val="22"/>
                <w:szCs w:val="22"/>
                <w:lang w:eastAsia="ko-KR"/>
              </w:rPr>
            </w:pPr>
            <w:bookmarkStart w:id="1263" w:name="_Hlk146291219"/>
            <w:r w:rsidRPr="00C56553">
              <w:rPr>
                <w:rFonts w:eastAsia="Malgun Gothic"/>
                <w:b/>
                <w:bCs/>
                <w:sz w:val="22"/>
                <w:szCs w:val="22"/>
                <w:lang w:eastAsia="ko-KR"/>
              </w:rPr>
              <w:t>Association</w:t>
            </w:r>
          </w:p>
        </w:tc>
        <w:tc>
          <w:tcPr>
            <w:tcW w:w="2571" w:type="dxa"/>
            <w:shd w:val="clear" w:color="auto" w:fill="F2F2F2" w:themeFill="background1" w:themeFillShade="F2"/>
            <w:vAlign w:val="center"/>
            <w:hideMark/>
          </w:tcPr>
          <w:p w14:paraId="5B10D164" w14:textId="77777777" w:rsidR="005A721F" w:rsidRPr="00C56553" w:rsidRDefault="005A721F" w:rsidP="00260E6D">
            <w:pPr>
              <w:widowControl w:val="0"/>
              <w:autoSpaceDE w:val="0"/>
              <w:autoSpaceDN w:val="0"/>
              <w:spacing w:after="0"/>
              <w:textAlignment w:val="baseline"/>
              <w:rPr>
                <w:rFonts w:eastAsia="Gulim"/>
                <w:sz w:val="22"/>
                <w:szCs w:val="22"/>
                <w:lang w:eastAsia="ko-KR"/>
              </w:rPr>
            </w:pPr>
            <w:r w:rsidRPr="00C56553">
              <w:rPr>
                <w:rFonts w:eastAsia="Malgun Gothic"/>
                <w:b/>
                <w:bCs/>
                <w:sz w:val="22"/>
                <w:szCs w:val="22"/>
                <w:lang w:eastAsia="ko-KR"/>
              </w:rPr>
              <w:t>Role name</w:t>
            </w:r>
          </w:p>
        </w:tc>
        <w:tc>
          <w:tcPr>
            <w:tcW w:w="5812" w:type="dxa"/>
            <w:shd w:val="clear" w:color="auto" w:fill="F2F2F2" w:themeFill="background1" w:themeFillShade="F2"/>
            <w:vAlign w:val="center"/>
            <w:hideMark/>
          </w:tcPr>
          <w:p w14:paraId="2F3DC74A" w14:textId="77777777" w:rsidR="005A721F" w:rsidRPr="00C56553" w:rsidRDefault="005A721F" w:rsidP="00260E6D">
            <w:pPr>
              <w:widowControl w:val="0"/>
              <w:autoSpaceDE w:val="0"/>
              <w:autoSpaceDN w:val="0"/>
              <w:spacing w:after="0"/>
              <w:textAlignment w:val="baseline"/>
              <w:rPr>
                <w:rFonts w:eastAsia="Gulim"/>
                <w:sz w:val="22"/>
                <w:szCs w:val="22"/>
                <w:lang w:eastAsia="ko-KR"/>
              </w:rPr>
            </w:pPr>
            <w:r w:rsidRPr="00C56553">
              <w:rPr>
                <w:rFonts w:eastAsia="Malgun Gothic"/>
                <w:b/>
                <w:bCs/>
                <w:sz w:val="22"/>
                <w:szCs w:val="22"/>
                <w:lang w:eastAsia="ko-KR"/>
              </w:rPr>
              <w:t>Type and Cardinality</w:t>
            </w:r>
          </w:p>
        </w:tc>
      </w:tr>
      <w:tr w:rsidR="007248A3" w:rsidRPr="00890A67" w14:paraId="7976B903" w14:textId="77777777" w:rsidTr="00EF6182">
        <w:trPr>
          <w:trHeight w:val="204"/>
        </w:trPr>
        <w:tc>
          <w:tcPr>
            <w:tcW w:w="0" w:type="auto"/>
            <w:vMerge/>
            <w:shd w:val="clear" w:color="auto" w:fill="F2F2F2" w:themeFill="background1" w:themeFillShade="F2"/>
            <w:vAlign w:val="center"/>
            <w:hideMark/>
          </w:tcPr>
          <w:p w14:paraId="2D5714D6" w14:textId="77777777" w:rsidR="005A721F" w:rsidRPr="00C56553" w:rsidRDefault="005A721F" w:rsidP="00260E6D">
            <w:pPr>
              <w:spacing w:after="0"/>
              <w:rPr>
                <w:rFonts w:eastAsia="Gulim"/>
                <w:sz w:val="22"/>
                <w:szCs w:val="22"/>
                <w:lang w:eastAsia="ko-KR"/>
              </w:rPr>
            </w:pPr>
          </w:p>
        </w:tc>
        <w:tc>
          <w:tcPr>
            <w:tcW w:w="2571" w:type="dxa"/>
            <w:vAlign w:val="center"/>
            <w:hideMark/>
          </w:tcPr>
          <w:p w14:paraId="00C727F1" w14:textId="77777777" w:rsidR="005A721F" w:rsidRPr="00C56553" w:rsidRDefault="005A721F" w:rsidP="00260E6D">
            <w:pPr>
              <w:widowControl w:val="0"/>
              <w:autoSpaceDE w:val="0"/>
              <w:autoSpaceDN w:val="0"/>
              <w:spacing w:after="0"/>
              <w:textAlignment w:val="baseline"/>
              <w:rPr>
                <w:rFonts w:asciiTheme="minorHAnsi" w:eastAsia="Gulim" w:hAnsiTheme="minorHAnsi" w:cstheme="minorHAnsi"/>
                <w:sz w:val="22"/>
                <w:szCs w:val="22"/>
                <w:lang w:eastAsia="ko-KR"/>
              </w:rPr>
            </w:pPr>
            <w:proofErr w:type="spellStart"/>
            <w:r w:rsidRPr="00C56553">
              <w:rPr>
                <w:rFonts w:asciiTheme="minorHAnsi" w:eastAsia="Malgun Gothic" w:hAnsiTheme="minorHAnsi" w:cstheme="minorHAnsi"/>
                <w:sz w:val="22"/>
                <w:szCs w:val="22"/>
                <w:lang w:eastAsia="ko-KR"/>
              </w:rPr>
              <w:t>connectedLayers</w:t>
            </w:r>
            <w:proofErr w:type="spellEnd"/>
            <w:r w:rsidRPr="00C56553">
              <w:rPr>
                <w:rFonts w:asciiTheme="minorHAnsi" w:eastAsia="Malgun Gothic" w:hAnsiTheme="minorHAnsi" w:cstheme="minorHAnsi"/>
                <w:sz w:val="22"/>
                <w:szCs w:val="22"/>
                <w:lang w:eastAsia="ko-KR"/>
              </w:rPr>
              <w:t xml:space="preserve"> </w:t>
            </w:r>
          </w:p>
        </w:tc>
        <w:tc>
          <w:tcPr>
            <w:tcW w:w="5812" w:type="dxa"/>
            <w:vAlign w:val="center"/>
            <w:hideMark/>
          </w:tcPr>
          <w:p w14:paraId="735405FD" w14:textId="77777777" w:rsidR="005A721F" w:rsidRPr="00C56553" w:rsidRDefault="005A721F" w:rsidP="00260E6D">
            <w:pPr>
              <w:widowControl w:val="0"/>
              <w:autoSpaceDE w:val="0"/>
              <w:autoSpaceDN w:val="0"/>
              <w:spacing w:after="0"/>
              <w:textAlignment w:val="baseline"/>
              <w:rPr>
                <w:rFonts w:eastAsia="Gulim"/>
                <w:sz w:val="22"/>
                <w:szCs w:val="22"/>
                <w:lang w:eastAsia="ko-KR"/>
              </w:rPr>
            </w:pPr>
            <w:proofErr w:type="spellStart"/>
            <w:r w:rsidRPr="00C56553">
              <w:rPr>
                <w:rFonts w:asciiTheme="minorHAnsi" w:eastAsia="Gulim" w:hAnsiTheme="minorHAnsi" w:cstheme="minorHAnsi"/>
                <w:sz w:val="22"/>
                <w:szCs w:val="22"/>
                <w:lang w:eastAsia="ko-KR"/>
              </w:rPr>
              <w:t>ThematicLayer</w:t>
            </w:r>
            <w:proofErr w:type="spellEnd"/>
            <w:r w:rsidRPr="00C56553">
              <w:rPr>
                <w:rFonts w:eastAsia="Malgun Gothic"/>
                <w:sz w:val="22"/>
                <w:szCs w:val="22"/>
                <w:lang w:eastAsia="ko-KR"/>
              </w:rPr>
              <w:t xml:space="preserve"> [</w:t>
            </w:r>
            <w:proofErr w:type="gramStart"/>
            <w:r w:rsidRPr="00C56553">
              <w:rPr>
                <w:rFonts w:eastAsia="Malgun Gothic"/>
                <w:sz w:val="22"/>
                <w:szCs w:val="22"/>
                <w:lang w:eastAsia="ko-KR"/>
              </w:rPr>
              <w:t>2..</w:t>
            </w:r>
            <w:proofErr w:type="gramEnd"/>
            <w:r w:rsidRPr="00C56553">
              <w:rPr>
                <w:rFonts w:eastAsia="Malgun Gothic"/>
                <w:sz w:val="22"/>
                <w:szCs w:val="22"/>
                <w:lang w:eastAsia="ko-KR"/>
              </w:rPr>
              <w:t>2]</w:t>
            </w:r>
          </w:p>
        </w:tc>
      </w:tr>
      <w:bookmarkEnd w:id="1263"/>
      <w:tr w:rsidR="007248A3" w:rsidRPr="00890A67" w14:paraId="6D8F275C" w14:textId="77777777" w:rsidTr="00EF6182">
        <w:trPr>
          <w:trHeight w:val="207"/>
        </w:trPr>
        <w:tc>
          <w:tcPr>
            <w:tcW w:w="0" w:type="auto"/>
            <w:vMerge/>
            <w:shd w:val="clear" w:color="auto" w:fill="F2F2F2" w:themeFill="background1" w:themeFillShade="F2"/>
            <w:vAlign w:val="center"/>
          </w:tcPr>
          <w:p w14:paraId="5AA4A871" w14:textId="77777777" w:rsidR="005A721F" w:rsidRPr="00C56553" w:rsidRDefault="005A721F" w:rsidP="00260E6D">
            <w:pPr>
              <w:spacing w:after="0"/>
              <w:rPr>
                <w:rFonts w:eastAsia="Gulim"/>
                <w:sz w:val="22"/>
                <w:szCs w:val="22"/>
                <w:lang w:eastAsia="ko-KR"/>
              </w:rPr>
            </w:pPr>
          </w:p>
        </w:tc>
        <w:tc>
          <w:tcPr>
            <w:tcW w:w="2571" w:type="dxa"/>
            <w:vAlign w:val="center"/>
          </w:tcPr>
          <w:p w14:paraId="79DED6BB" w14:textId="77777777" w:rsidR="005A721F" w:rsidRPr="00C56553" w:rsidRDefault="005A721F" w:rsidP="00260E6D">
            <w:pPr>
              <w:widowControl w:val="0"/>
              <w:autoSpaceDE w:val="0"/>
              <w:autoSpaceDN w:val="0"/>
              <w:spacing w:after="0"/>
              <w:textAlignment w:val="baseline"/>
              <w:rPr>
                <w:rFonts w:asciiTheme="minorHAnsi" w:eastAsia="Malgun Gothic" w:hAnsiTheme="minorHAnsi" w:cstheme="minorHAnsi"/>
                <w:sz w:val="22"/>
                <w:szCs w:val="22"/>
                <w:lang w:eastAsia="ko-KR"/>
              </w:rPr>
            </w:pPr>
            <w:proofErr w:type="spellStart"/>
            <w:r w:rsidRPr="00C56553">
              <w:rPr>
                <w:rFonts w:asciiTheme="minorHAnsi" w:eastAsia="Malgun Gothic" w:hAnsiTheme="minorHAnsi" w:cstheme="minorHAnsi"/>
                <w:sz w:val="22"/>
                <w:szCs w:val="22"/>
                <w:lang w:eastAsia="ko-KR"/>
              </w:rPr>
              <w:t>connectedNodes</w:t>
            </w:r>
            <w:proofErr w:type="spellEnd"/>
          </w:p>
        </w:tc>
        <w:tc>
          <w:tcPr>
            <w:tcW w:w="5812" w:type="dxa"/>
            <w:vAlign w:val="center"/>
          </w:tcPr>
          <w:p w14:paraId="74E0C269" w14:textId="58DB76E1" w:rsidR="005A721F" w:rsidRPr="00C56553" w:rsidRDefault="005A721F" w:rsidP="00260E6D">
            <w:pPr>
              <w:widowControl w:val="0"/>
              <w:autoSpaceDE w:val="0"/>
              <w:autoSpaceDN w:val="0"/>
              <w:spacing w:after="0"/>
              <w:textAlignment w:val="baseline"/>
              <w:rPr>
                <w:rFonts w:eastAsia="Gulim"/>
                <w:sz w:val="22"/>
                <w:szCs w:val="22"/>
                <w:lang w:eastAsia="ko-KR"/>
              </w:rPr>
            </w:pPr>
            <w:r w:rsidRPr="00C56553">
              <w:rPr>
                <w:rFonts w:asciiTheme="minorHAnsi" w:eastAsia="Gulim" w:hAnsiTheme="minorHAnsi" w:cstheme="minorHAnsi"/>
                <w:sz w:val="22"/>
                <w:szCs w:val="22"/>
                <w:lang w:eastAsia="ko-KR"/>
              </w:rPr>
              <w:t>Node</w:t>
            </w:r>
            <w:r w:rsidRPr="00C56553">
              <w:rPr>
                <w:rFonts w:eastAsia="Gulim"/>
                <w:sz w:val="22"/>
                <w:szCs w:val="22"/>
                <w:lang w:eastAsia="ko-KR"/>
              </w:rPr>
              <w:t xml:space="preserve"> </w:t>
            </w:r>
            <w:r w:rsidR="0023655F" w:rsidRPr="00C56553">
              <w:rPr>
                <w:rFonts w:eastAsia="Gulim"/>
                <w:sz w:val="22"/>
                <w:szCs w:val="22"/>
                <w:lang w:eastAsia="ko-KR"/>
              </w:rPr>
              <w:t>[</w:t>
            </w:r>
            <w:proofErr w:type="gramStart"/>
            <w:r w:rsidR="0023655F" w:rsidRPr="00C56553">
              <w:rPr>
                <w:rFonts w:eastAsia="Gulim"/>
                <w:sz w:val="22"/>
                <w:szCs w:val="22"/>
                <w:lang w:eastAsia="ko-KR"/>
              </w:rPr>
              <w:t>0</w:t>
            </w:r>
            <w:r w:rsidR="00782E36" w:rsidRPr="00C56553">
              <w:rPr>
                <w:rFonts w:eastAsia="Gulim"/>
                <w:sz w:val="22"/>
                <w:szCs w:val="22"/>
                <w:lang w:eastAsia="ko-KR"/>
              </w:rPr>
              <w:t>..</w:t>
            </w:r>
            <w:proofErr w:type="gramEnd"/>
            <w:r w:rsidR="0023655F" w:rsidRPr="00C56553">
              <w:rPr>
                <w:rFonts w:eastAsia="Gulim"/>
                <w:sz w:val="22"/>
                <w:szCs w:val="22"/>
                <w:lang w:eastAsia="ko-KR"/>
              </w:rPr>
              <w:t>2]</w:t>
            </w:r>
          </w:p>
        </w:tc>
      </w:tr>
      <w:tr w:rsidR="007248A3" w:rsidRPr="00890A67" w14:paraId="44A7F4A7" w14:textId="77777777" w:rsidTr="00EF6182">
        <w:trPr>
          <w:trHeight w:val="212"/>
        </w:trPr>
        <w:tc>
          <w:tcPr>
            <w:tcW w:w="0" w:type="auto"/>
            <w:vMerge/>
            <w:shd w:val="clear" w:color="auto" w:fill="F2F2F2" w:themeFill="background1" w:themeFillShade="F2"/>
            <w:vAlign w:val="center"/>
          </w:tcPr>
          <w:p w14:paraId="27E5DFF2" w14:textId="77777777" w:rsidR="005A721F" w:rsidRPr="00C56553" w:rsidRDefault="005A721F" w:rsidP="00260E6D">
            <w:pPr>
              <w:spacing w:after="0"/>
              <w:rPr>
                <w:rFonts w:eastAsia="Gulim"/>
                <w:sz w:val="22"/>
                <w:szCs w:val="22"/>
                <w:lang w:eastAsia="ko-KR"/>
              </w:rPr>
            </w:pPr>
          </w:p>
        </w:tc>
        <w:tc>
          <w:tcPr>
            <w:tcW w:w="2571" w:type="dxa"/>
            <w:vAlign w:val="center"/>
          </w:tcPr>
          <w:p w14:paraId="38CD1391" w14:textId="77777777" w:rsidR="005A721F" w:rsidRPr="00C56553" w:rsidRDefault="005A721F" w:rsidP="00260E6D">
            <w:pPr>
              <w:widowControl w:val="0"/>
              <w:autoSpaceDE w:val="0"/>
              <w:autoSpaceDN w:val="0"/>
              <w:spacing w:after="0"/>
              <w:textAlignment w:val="baseline"/>
              <w:rPr>
                <w:rFonts w:asciiTheme="minorHAnsi" w:eastAsia="Malgun Gothic" w:hAnsiTheme="minorHAnsi" w:cstheme="minorHAnsi"/>
                <w:sz w:val="22"/>
                <w:szCs w:val="22"/>
                <w:lang w:eastAsia="ko-KR"/>
              </w:rPr>
            </w:pPr>
            <w:proofErr w:type="spellStart"/>
            <w:r w:rsidRPr="00C56553">
              <w:rPr>
                <w:rFonts w:asciiTheme="minorHAnsi" w:eastAsia="Malgun Gothic" w:hAnsiTheme="minorHAnsi" w:cstheme="minorHAnsi"/>
                <w:sz w:val="22"/>
                <w:szCs w:val="22"/>
                <w:lang w:eastAsia="ko-KR"/>
              </w:rPr>
              <w:t>connectedCells</w:t>
            </w:r>
            <w:proofErr w:type="spellEnd"/>
          </w:p>
        </w:tc>
        <w:tc>
          <w:tcPr>
            <w:tcW w:w="5812" w:type="dxa"/>
            <w:vAlign w:val="center"/>
          </w:tcPr>
          <w:p w14:paraId="2E74748C" w14:textId="766C74E5" w:rsidR="005A721F" w:rsidRPr="00C56553" w:rsidRDefault="005A721F" w:rsidP="00260E6D">
            <w:pPr>
              <w:widowControl w:val="0"/>
              <w:autoSpaceDE w:val="0"/>
              <w:autoSpaceDN w:val="0"/>
              <w:spacing w:after="0"/>
              <w:textAlignment w:val="baseline"/>
              <w:rPr>
                <w:rFonts w:eastAsia="Gulim"/>
                <w:sz w:val="22"/>
                <w:szCs w:val="22"/>
                <w:lang w:eastAsia="ko-KR"/>
              </w:rPr>
            </w:pPr>
            <w:proofErr w:type="spellStart"/>
            <w:r w:rsidRPr="00C56553">
              <w:rPr>
                <w:rFonts w:asciiTheme="minorHAnsi" w:eastAsia="Gulim" w:hAnsiTheme="minorHAnsi" w:cstheme="minorHAnsi"/>
                <w:sz w:val="22"/>
                <w:szCs w:val="22"/>
                <w:lang w:eastAsia="ko-KR"/>
              </w:rPr>
              <w:t>CellSpace</w:t>
            </w:r>
            <w:proofErr w:type="spellEnd"/>
            <w:r w:rsidRPr="00C56553">
              <w:rPr>
                <w:rFonts w:eastAsia="Gulim"/>
                <w:sz w:val="22"/>
                <w:szCs w:val="22"/>
                <w:lang w:eastAsia="ko-KR"/>
              </w:rPr>
              <w:t xml:space="preserve"> </w:t>
            </w:r>
            <w:r w:rsidR="0023655F" w:rsidRPr="00C56553">
              <w:rPr>
                <w:rFonts w:eastAsia="Gulim"/>
                <w:sz w:val="22"/>
                <w:szCs w:val="22"/>
                <w:lang w:eastAsia="ko-KR"/>
              </w:rPr>
              <w:t>[</w:t>
            </w:r>
            <w:proofErr w:type="gramStart"/>
            <w:r w:rsidR="0023655F" w:rsidRPr="00C56553">
              <w:rPr>
                <w:rFonts w:eastAsia="Gulim"/>
                <w:sz w:val="22"/>
                <w:szCs w:val="22"/>
                <w:lang w:eastAsia="ko-KR"/>
              </w:rPr>
              <w:t>0</w:t>
            </w:r>
            <w:r w:rsidR="00782E36" w:rsidRPr="00C56553">
              <w:rPr>
                <w:rFonts w:eastAsia="Gulim"/>
                <w:sz w:val="22"/>
                <w:szCs w:val="22"/>
                <w:lang w:eastAsia="ko-KR"/>
              </w:rPr>
              <w:t>..</w:t>
            </w:r>
            <w:proofErr w:type="gramEnd"/>
            <w:r w:rsidR="0023655F" w:rsidRPr="00C56553">
              <w:rPr>
                <w:rFonts w:eastAsia="Gulim"/>
                <w:sz w:val="22"/>
                <w:szCs w:val="22"/>
                <w:lang w:eastAsia="ko-KR"/>
              </w:rPr>
              <w:t>2]</w:t>
            </w:r>
          </w:p>
        </w:tc>
      </w:tr>
      <w:tr w:rsidR="007248A3" w:rsidRPr="00890A67" w14:paraId="147BCFC8" w14:textId="77777777" w:rsidTr="00EF6182">
        <w:trPr>
          <w:trHeight w:val="482"/>
        </w:trPr>
        <w:tc>
          <w:tcPr>
            <w:tcW w:w="1535" w:type="dxa"/>
            <w:vMerge w:val="restart"/>
            <w:shd w:val="clear" w:color="auto" w:fill="F2F2F2" w:themeFill="background1" w:themeFillShade="F2"/>
            <w:vAlign w:val="center"/>
            <w:hideMark/>
          </w:tcPr>
          <w:p w14:paraId="7A6183AE" w14:textId="77777777" w:rsidR="005A721F" w:rsidRPr="00C56553" w:rsidRDefault="005A721F" w:rsidP="00260E6D">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Properties</w:t>
            </w:r>
          </w:p>
        </w:tc>
        <w:tc>
          <w:tcPr>
            <w:tcW w:w="2571" w:type="dxa"/>
            <w:shd w:val="clear" w:color="auto" w:fill="F2F2F2" w:themeFill="background1" w:themeFillShade="F2"/>
            <w:vAlign w:val="center"/>
            <w:hideMark/>
          </w:tcPr>
          <w:p w14:paraId="0A05A253" w14:textId="77777777" w:rsidR="005A721F" w:rsidRPr="00C56553" w:rsidRDefault="005A721F" w:rsidP="00260E6D">
            <w:pPr>
              <w:widowControl w:val="0"/>
              <w:wordWrap w:val="0"/>
              <w:autoSpaceDE w:val="0"/>
              <w:autoSpaceDN w:val="0"/>
              <w:spacing w:after="0"/>
              <w:jc w:val="both"/>
              <w:textAlignment w:val="baseline"/>
              <w:rPr>
                <w:rFonts w:eastAsia="Gulim"/>
                <w:sz w:val="22"/>
                <w:szCs w:val="22"/>
                <w:lang w:eastAsia="ko-KR"/>
              </w:rPr>
            </w:pPr>
            <w:r w:rsidRPr="00C56553">
              <w:rPr>
                <w:rFonts w:eastAsia="Malgun Gothic"/>
                <w:b/>
                <w:bCs/>
                <w:sz w:val="22"/>
                <w:szCs w:val="22"/>
                <w:lang w:eastAsia="ko-KR"/>
              </w:rPr>
              <w:t>Property name</w:t>
            </w:r>
          </w:p>
        </w:tc>
        <w:tc>
          <w:tcPr>
            <w:tcW w:w="5812" w:type="dxa"/>
            <w:shd w:val="clear" w:color="auto" w:fill="F2F2F2" w:themeFill="background1" w:themeFillShade="F2"/>
            <w:vAlign w:val="center"/>
            <w:hideMark/>
          </w:tcPr>
          <w:p w14:paraId="1531043A" w14:textId="77777777" w:rsidR="005A721F" w:rsidRPr="00C56553" w:rsidRDefault="005A721F" w:rsidP="00260E6D">
            <w:pPr>
              <w:widowControl w:val="0"/>
              <w:wordWrap w:val="0"/>
              <w:autoSpaceDE w:val="0"/>
              <w:autoSpaceDN w:val="0"/>
              <w:spacing w:after="0"/>
              <w:jc w:val="both"/>
              <w:textAlignment w:val="baseline"/>
              <w:rPr>
                <w:rFonts w:eastAsia="Gulim"/>
                <w:sz w:val="22"/>
                <w:szCs w:val="22"/>
                <w:lang w:eastAsia="ko-KR"/>
              </w:rPr>
            </w:pPr>
            <w:r w:rsidRPr="00C56553">
              <w:rPr>
                <w:rFonts w:eastAsia="Malgun Gothic"/>
                <w:b/>
                <w:bCs/>
                <w:sz w:val="22"/>
                <w:szCs w:val="22"/>
                <w:lang w:eastAsia="ko-KR"/>
              </w:rPr>
              <w:t>Type and Cardinality</w:t>
            </w:r>
          </w:p>
        </w:tc>
      </w:tr>
      <w:tr w:rsidR="007248A3" w:rsidRPr="00890A67" w14:paraId="1D8DFED3" w14:textId="77777777" w:rsidTr="00EF6182">
        <w:trPr>
          <w:trHeight w:val="151"/>
        </w:trPr>
        <w:tc>
          <w:tcPr>
            <w:tcW w:w="0" w:type="auto"/>
            <w:vMerge/>
            <w:shd w:val="clear" w:color="auto" w:fill="F2F2F2" w:themeFill="background1" w:themeFillShade="F2"/>
            <w:vAlign w:val="center"/>
            <w:hideMark/>
          </w:tcPr>
          <w:p w14:paraId="6CDEF3A9" w14:textId="77777777" w:rsidR="005A721F" w:rsidRPr="00C56553" w:rsidRDefault="005A721F" w:rsidP="00260E6D">
            <w:pPr>
              <w:spacing w:after="0"/>
              <w:rPr>
                <w:rFonts w:eastAsia="Gulim"/>
                <w:sz w:val="22"/>
                <w:szCs w:val="22"/>
                <w:lang w:eastAsia="ko-KR"/>
              </w:rPr>
            </w:pPr>
          </w:p>
        </w:tc>
        <w:tc>
          <w:tcPr>
            <w:tcW w:w="2571" w:type="dxa"/>
            <w:vAlign w:val="center"/>
          </w:tcPr>
          <w:p w14:paraId="40368997" w14:textId="77777777" w:rsidR="005A721F" w:rsidRPr="00C56553" w:rsidRDefault="005A721F" w:rsidP="00260E6D">
            <w:pPr>
              <w:widowControl w:val="0"/>
              <w:autoSpaceDE w:val="0"/>
              <w:autoSpaceDN w:val="0"/>
              <w:spacing w:after="0"/>
              <w:textAlignment w:val="baseline"/>
              <w:rPr>
                <w:rFonts w:asciiTheme="minorHAnsi" w:eastAsia="Gulim" w:hAnsiTheme="minorHAnsi" w:cstheme="minorHAnsi"/>
                <w:sz w:val="22"/>
                <w:szCs w:val="22"/>
                <w:lang w:eastAsia="ko-KR"/>
              </w:rPr>
            </w:pPr>
            <w:r w:rsidRPr="00C56553">
              <w:rPr>
                <w:rFonts w:asciiTheme="minorHAnsi" w:eastAsia="Malgun Gothic" w:hAnsiTheme="minorHAnsi" w:cstheme="minorHAnsi"/>
                <w:sz w:val="22"/>
                <w:szCs w:val="22"/>
                <w:lang w:eastAsia="ko-KR"/>
              </w:rPr>
              <w:t>comment</w:t>
            </w:r>
          </w:p>
        </w:tc>
        <w:tc>
          <w:tcPr>
            <w:tcW w:w="5812" w:type="dxa"/>
            <w:vAlign w:val="center"/>
          </w:tcPr>
          <w:p w14:paraId="07492E9D" w14:textId="77777777" w:rsidR="005A721F" w:rsidRPr="00C56553" w:rsidRDefault="005A721F" w:rsidP="00260E6D">
            <w:pPr>
              <w:widowControl w:val="0"/>
              <w:autoSpaceDE w:val="0"/>
              <w:autoSpaceDN w:val="0"/>
              <w:spacing w:after="0"/>
              <w:textAlignment w:val="baseline"/>
              <w:rPr>
                <w:rFonts w:eastAsia="Gulim"/>
                <w:sz w:val="22"/>
                <w:szCs w:val="22"/>
                <w:lang w:eastAsia="ko-KR"/>
              </w:rPr>
            </w:pPr>
            <w:bookmarkStart w:id="1264" w:name="OLE_LINK132"/>
            <w:proofErr w:type="spellStart"/>
            <w:r w:rsidRPr="00C56553">
              <w:rPr>
                <w:rFonts w:asciiTheme="minorHAnsi" w:eastAsia="Malgun Gothic" w:hAnsiTheme="minorHAnsi" w:cstheme="minorHAnsi"/>
                <w:sz w:val="22"/>
                <w:szCs w:val="22"/>
                <w:lang w:eastAsia="ko-KR"/>
              </w:rPr>
              <w:t>CharacterString</w:t>
            </w:r>
            <w:proofErr w:type="spellEnd"/>
            <w:r w:rsidRPr="00C56553">
              <w:rPr>
                <w:rFonts w:eastAsia="Malgun Gothic"/>
                <w:sz w:val="22"/>
                <w:szCs w:val="22"/>
                <w:lang w:eastAsia="ko-KR"/>
              </w:rPr>
              <w:t xml:space="preserve"> </w:t>
            </w:r>
            <w:bookmarkEnd w:id="1264"/>
            <w:r w:rsidRPr="00C56553">
              <w:rPr>
                <w:rFonts w:eastAsia="Malgun Gothic"/>
                <w:sz w:val="22"/>
                <w:szCs w:val="22"/>
                <w:lang w:eastAsia="ko-KR"/>
              </w:rPr>
              <w:t>[</w:t>
            </w:r>
            <w:proofErr w:type="gramStart"/>
            <w:r w:rsidRPr="00C56553">
              <w:rPr>
                <w:rFonts w:eastAsia="Malgun Gothic"/>
                <w:sz w:val="22"/>
                <w:szCs w:val="22"/>
                <w:lang w:eastAsia="ko-KR"/>
              </w:rPr>
              <w:t>1..</w:t>
            </w:r>
            <w:proofErr w:type="gramEnd"/>
            <w:r w:rsidRPr="00C56553">
              <w:rPr>
                <w:rFonts w:eastAsia="Malgun Gothic"/>
                <w:sz w:val="22"/>
                <w:szCs w:val="22"/>
                <w:lang w:eastAsia="ko-KR"/>
              </w:rPr>
              <w:t>1]</w:t>
            </w:r>
          </w:p>
        </w:tc>
      </w:tr>
      <w:tr w:rsidR="007248A3" w:rsidRPr="00890A67" w14:paraId="68DB0E1F" w14:textId="77777777" w:rsidTr="00EF6182">
        <w:trPr>
          <w:trHeight w:val="155"/>
        </w:trPr>
        <w:tc>
          <w:tcPr>
            <w:tcW w:w="0" w:type="auto"/>
            <w:vMerge/>
            <w:shd w:val="clear" w:color="auto" w:fill="F2F2F2" w:themeFill="background1" w:themeFillShade="F2"/>
            <w:vAlign w:val="center"/>
          </w:tcPr>
          <w:p w14:paraId="6B75AA8F" w14:textId="77777777" w:rsidR="005A721F" w:rsidRPr="00C56553" w:rsidRDefault="005A721F" w:rsidP="00260E6D">
            <w:pPr>
              <w:spacing w:after="0"/>
              <w:rPr>
                <w:rFonts w:eastAsia="Gulim"/>
                <w:sz w:val="22"/>
                <w:szCs w:val="22"/>
                <w:lang w:eastAsia="ko-KR"/>
              </w:rPr>
            </w:pPr>
          </w:p>
        </w:tc>
        <w:tc>
          <w:tcPr>
            <w:tcW w:w="2571" w:type="dxa"/>
            <w:vAlign w:val="center"/>
          </w:tcPr>
          <w:p w14:paraId="1C1D1BD9" w14:textId="77777777" w:rsidR="005A721F" w:rsidRPr="00C56553" w:rsidRDefault="005A721F" w:rsidP="00260E6D">
            <w:pPr>
              <w:widowControl w:val="0"/>
              <w:autoSpaceDE w:val="0"/>
              <w:autoSpaceDN w:val="0"/>
              <w:spacing w:after="0"/>
              <w:textAlignment w:val="baseline"/>
              <w:rPr>
                <w:rFonts w:asciiTheme="minorHAnsi" w:eastAsia="Malgun Gothic" w:hAnsiTheme="minorHAnsi" w:cstheme="minorHAnsi"/>
                <w:sz w:val="22"/>
                <w:szCs w:val="22"/>
                <w:lang w:eastAsia="ko-KR"/>
              </w:rPr>
            </w:pPr>
            <w:proofErr w:type="spellStart"/>
            <w:r w:rsidRPr="00C56553">
              <w:rPr>
                <w:rFonts w:asciiTheme="minorHAnsi" w:eastAsia="Malgun Gothic" w:hAnsiTheme="minorHAnsi" w:cstheme="minorHAnsi"/>
                <w:sz w:val="22"/>
                <w:szCs w:val="22"/>
                <w:lang w:eastAsia="ko-KR"/>
              </w:rPr>
              <w:t>typeOfTopoExpression</w:t>
            </w:r>
            <w:proofErr w:type="spellEnd"/>
          </w:p>
        </w:tc>
        <w:tc>
          <w:tcPr>
            <w:tcW w:w="5812" w:type="dxa"/>
            <w:vAlign w:val="center"/>
          </w:tcPr>
          <w:p w14:paraId="23C21CE4" w14:textId="1A0396AE" w:rsidR="005A721F" w:rsidRPr="00C56553" w:rsidRDefault="005A721F" w:rsidP="00260E6D">
            <w:pPr>
              <w:widowControl w:val="0"/>
              <w:autoSpaceDE w:val="0"/>
              <w:autoSpaceDN w:val="0"/>
              <w:spacing w:after="0"/>
              <w:textAlignment w:val="baseline"/>
              <w:rPr>
                <w:rFonts w:eastAsia="Malgun Gothic"/>
                <w:sz w:val="22"/>
                <w:szCs w:val="22"/>
                <w:lang w:eastAsia="ko-KR"/>
              </w:rPr>
            </w:pPr>
            <w:proofErr w:type="spellStart"/>
            <w:r w:rsidRPr="00C56553">
              <w:rPr>
                <w:rFonts w:asciiTheme="minorHAnsi" w:eastAsia="Malgun Gothic" w:hAnsiTheme="minorHAnsi" w:cstheme="minorHAnsi"/>
                <w:sz w:val="22"/>
                <w:szCs w:val="22"/>
                <w:lang w:eastAsia="ko-KR"/>
              </w:rPr>
              <w:t>TopoExpressiveValue</w:t>
            </w:r>
            <w:proofErr w:type="spellEnd"/>
            <w:r w:rsidRPr="00C56553">
              <w:rPr>
                <w:rFonts w:eastAsia="Malgun Gothic"/>
                <w:sz w:val="22"/>
                <w:szCs w:val="22"/>
                <w:lang w:eastAsia="ko-KR"/>
              </w:rPr>
              <w:t xml:space="preserve"> [</w:t>
            </w:r>
            <w:proofErr w:type="gramStart"/>
            <w:r w:rsidR="00B95E96" w:rsidRPr="00C56553">
              <w:rPr>
                <w:rFonts w:eastAsia="Malgun Gothic"/>
                <w:sz w:val="22"/>
                <w:szCs w:val="22"/>
                <w:lang w:eastAsia="ko-KR"/>
              </w:rPr>
              <w:t>1</w:t>
            </w:r>
            <w:r w:rsidRPr="00C56553">
              <w:rPr>
                <w:rFonts w:eastAsia="Malgun Gothic"/>
                <w:sz w:val="22"/>
                <w:szCs w:val="22"/>
                <w:lang w:eastAsia="ko-KR"/>
              </w:rPr>
              <w:t>..</w:t>
            </w:r>
            <w:proofErr w:type="gramEnd"/>
            <w:r w:rsidR="00B95E96" w:rsidRPr="00C56553">
              <w:rPr>
                <w:rFonts w:eastAsia="Malgun Gothic"/>
                <w:sz w:val="22"/>
                <w:szCs w:val="22"/>
                <w:lang w:eastAsia="ko-KR"/>
              </w:rPr>
              <w:t>1</w:t>
            </w:r>
            <w:r w:rsidRPr="00C56553">
              <w:rPr>
                <w:rFonts w:eastAsia="Malgun Gothic"/>
                <w:sz w:val="22"/>
                <w:szCs w:val="22"/>
                <w:lang w:eastAsia="ko-KR"/>
              </w:rPr>
              <w:t>]</w:t>
            </w:r>
          </w:p>
        </w:tc>
      </w:tr>
      <w:tr w:rsidR="007248A3" w:rsidRPr="00890A67" w14:paraId="6F180232" w14:textId="77777777" w:rsidTr="00EF6182">
        <w:trPr>
          <w:trHeight w:val="482"/>
        </w:trPr>
        <w:tc>
          <w:tcPr>
            <w:tcW w:w="1535" w:type="dxa"/>
            <w:vMerge w:val="restart"/>
            <w:shd w:val="clear" w:color="auto" w:fill="F2F2F2" w:themeFill="background1" w:themeFillShade="F2"/>
            <w:vAlign w:val="center"/>
            <w:hideMark/>
          </w:tcPr>
          <w:p w14:paraId="36B9BD6A" w14:textId="77777777" w:rsidR="007248A3" w:rsidRPr="00C56553" w:rsidRDefault="007248A3" w:rsidP="00260E6D">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Constraints</w:t>
            </w:r>
          </w:p>
        </w:tc>
        <w:tc>
          <w:tcPr>
            <w:tcW w:w="2571" w:type="dxa"/>
            <w:shd w:val="clear" w:color="auto" w:fill="F2F2F2" w:themeFill="background1" w:themeFillShade="F2"/>
            <w:vAlign w:val="center"/>
            <w:hideMark/>
          </w:tcPr>
          <w:p w14:paraId="0EA4528B" w14:textId="01BCA18B" w:rsidR="007248A3" w:rsidRPr="00C56553" w:rsidRDefault="007248A3" w:rsidP="00260E6D">
            <w:pPr>
              <w:widowControl w:val="0"/>
              <w:wordWrap w:val="0"/>
              <w:autoSpaceDE w:val="0"/>
              <w:autoSpaceDN w:val="0"/>
              <w:spacing w:after="0"/>
              <w:jc w:val="both"/>
              <w:textAlignment w:val="baseline"/>
              <w:rPr>
                <w:rFonts w:eastAsia="Gulim"/>
                <w:b/>
                <w:sz w:val="22"/>
                <w:szCs w:val="22"/>
                <w:lang w:eastAsia="ko-KR"/>
              </w:rPr>
            </w:pPr>
            <w:r w:rsidRPr="00C56553">
              <w:rPr>
                <w:rFonts w:eastAsia="Gulim"/>
                <w:b/>
                <w:sz w:val="22"/>
                <w:szCs w:val="22"/>
                <w:lang w:eastAsia="ko-KR"/>
              </w:rPr>
              <w:t>Constraint ID</w:t>
            </w:r>
          </w:p>
        </w:tc>
        <w:tc>
          <w:tcPr>
            <w:tcW w:w="5812" w:type="dxa"/>
            <w:shd w:val="clear" w:color="auto" w:fill="F2F2F2" w:themeFill="background1" w:themeFillShade="F2"/>
            <w:vAlign w:val="center"/>
          </w:tcPr>
          <w:p w14:paraId="50FF5977" w14:textId="77777777" w:rsidR="007248A3" w:rsidRPr="00C56553" w:rsidRDefault="007248A3" w:rsidP="00260E6D">
            <w:pPr>
              <w:widowControl w:val="0"/>
              <w:wordWrap w:val="0"/>
              <w:autoSpaceDE w:val="0"/>
              <w:autoSpaceDN w:val="0"/>
              <w:spacing w:after="0"/>
              <w:jc w:val="both"/>
              <w:textAlignment w:val="baseline"/>
              <w:rPr>
                <w:rFonts w:eastAsia="Gulim"/>
                <w:b/>
                <w:sz w:val="22"/>
                <w:szCs w:val="22"/>
                <w:lang w:eastAsia="ko-KR"/>
              </w:rPr>
            </w:pPr>
            <w:r w:rsidRPr="00C56553">
              <w:rPr>
                <w:rFonts w:eastAsia="Gulim"/>
                <w:b/>
                <w:sz w:val="22"/>
                <w:szCs w:val="22"/>
                <w:lang w:eastAsia="ko-KR"/>
              </w:rPr>
              <w:t xml:space="preserve"> Constraint</w:t>
            </w:r>
          </w:p>
        </w:tc>
      </w:tr>
      <w:tr w:rsidR="007248A3" w:rsidRPr="00890A67" w14:paraId="00644110" w14:textId="77777777" w:rsidTr="00EF6182">
        <w:trPr>
          <w:trHeight w:val="237"/>
        </w:trPr>
        <w:tc>
          <w:tcPr>
            <w:tcW w:w="1535" w:type="dxa"/>
            <w:vMerge/>
            <w:shd w:val="clear" w:color="auto" w:fill="F2F2F2" w:themeFill="background1" w:themeFillShade="F2"/>
            <w:vAlign w:val="center"/>
          </w:tcPr>
          <w:p w14:paraId="07191B73" w14:textId="77777777" w:rsidR="007248A3" w:rsidRPr="00C56553" w:rsidRDefault="007248A3" w:rsidP="00260E6D">
            <w:pPr>
              <w:widowControl w:val="0"/>
              <w:autoSpaceDE w:val="0"/>
              <w:autoSpaceDN w:val="0"/>
              <w:spacing w:after="0"/>
              <w:jc w:val="center"/>
              <w:textAlignment w:val="baseline"/>
              <w:rPr>
                <w:rFonts w:eastAsia="Malgun Gothic"/>
                <w:b/>
                <w:bCs/>
                <w:sz w:val="22"/>
                <w:szCs w:val="22"/>
                <w:lang w:eastAsia="ko-KR"/>
              </w:rPr>
            </w:pPr>
          </w:p>
        </w:tc>
        <w:tc>
          <w:tcPr>
            <w:tcW w:w="2571" w:type="dxa"/>
            <w:vAlign w:val="center"/>
          </w:tcPr>
          <w:p w14:paraId="76364EFE" w14:textId="77FCFCB9" w:rsidR="007248A3" w:rsidRPr="00EF6182" w:rsidRDefault="007248A3" w:rsidP="00EF6182">
            <w:pPr>
              <w:widowControl w:val="0"/>
              <w:autoSpaceDE w:val="0"/>
              <w:autoSpaceDN w:val="0"/>
              <w:spacing w:after="0"/>
              <w:textAlignment w:val="baseline"/>
              <w:rPr>
                <w:rFonts w:asciiTheme="minorHAnsi" w:eastAsia="Malgun Gothic" w:hAnsiTheme="minorHAnsi" w:cstheme="minorHAnsi"/>
                <w:sz w:val="22"/>
                <w:szCs w:val="22"/>
                <w:lang w:eastAsia="ko-KR"/>
              </w:rPr>
            </w:pPr>
            <w:del w:id="1265" w:author="Taehoon KIM" w:date="2024-09-20T04:07:00Z" w16du:dateUtc="2024-09-19T19:07:00Z">
              <w:r w:rsidRPr="00EF6182" w:rsidDel="00FD5D5C">
                <w:rPr>
                  <w:rFonts w:asciiTheme="minorHAnsi" w:eastAsia="Malgun Gothic" w:hAnsiTheme="minorHAnsi" w:cstheme="minorHAnsi"/>
                  <w:sz w:val="22"/>
                  <w:szCs w:val="22"/>
                  <w:lang w:eastAsia="ko-KR"/>
                </w:rPr>
                <w:delText>Indoorgml2</w:delText>
              </w:r>
            </w:del>
            <w:r w:rsidRPr="00EF6182">
              <w:rPr>
                <w:rFonts w:asciiTheme="minorHAnsi" w:eastAsia="Malgun Gothic" w:hAnsiTheme="minorHAnsi" w:cstheme="minorHAnsi"/>
                <w:sz w:val="22"/>
                <w:szCs w:val="22"/>
                <w:lang w:eastAsia="ko-KR"/>
              </w:rPr>
              <w:t>/constraints/</w:t>
            </w:r>
          </w:p>
          <w:p w14:paraId="693EB1D0" w14:textId="59E546EC" w:rsidR="007248A3" w:rsidRPr="00EF6182" w:rsidRDefault="007248A3" w:rsidP="00EF6182">
            <w:pPr>
              <w:widowControl w:val="0"/>
              <w:autoSpaceDE w:val="0"/>
              <w:autoSpaceDN w:val="0"/>
              <w:spacing w:after="0"/>
              <w:textAlignment w:val="baseline"/>
              <w:rPr>
                <w:rFonts w:asciiTheme="minorHAnsi" w:eastAsia="Malgun Gothic" w:hAnsiTheme="minorHAnsi" w:cstheme="minorHAnsi"/>
                <w:sz w:val="22"/>
                <w:szCs w:val="22"/>
                <w:lang w:eastAsia="ko-KR"/>
              </w:rPr>
            </w:pPr>
            <w:bookmarkStart w:id="1266" w:name="OLE_LINK119"/>
            <w:r w:rsidRPr="00EF6182">
              <w:rPr>
                <w:rFonts w:asciiTheme="minorHAnsi" w:eastAsia="Malgun Gothic" w:hAnsiTheme="minorHAnsi" w:cstheme="minorHAnsi"/>
                <w:sz w:val="22"/>
                <w:szCs w:val="22"/>
                <w:lang w:eastAsia="ko-KR"/>
              </w:rPr>
              <w:t>interlayerconnection</w:t>
            </w:r>
            <w:bookmarkEnd w:id="1266"/>
            <w:r w:rsidRPr="00EF6182">
              <w:rPr>
                <w:rFonts w:asciiTheme="minorHAnsi" w:eastAsia="Malgun Gothic" w:hAnsiTheme="minorHAnsi" w:cstheme="minorHAnsi"/>
                <w:sz w:val="22"/>
                <w:szCs w:val="22"/>
                <w:lang w:eastAsia="ko-KR"/>
              </w:rPr>
              <w:t>-1</w:t>
            </w:r>
          </w:p>
        </w:tc>
        <w:tc>
          <w:tcPr>
            <w:tcW w:w="5812" w:type="dxa"/>
            <w:vAlign w:val="center"/>
          </w:tcPr>
          <w:p w14:paraId="25386AC1" w14:textId="3B690BCF" w:rsidR="007248A3" w:rsidRPr="00C56553" w:rsidRDefault="007248A3" w:rsidP="00EF6182">
            <w:pPr>
              <w:widowControl w:val="0"/>
              <w:wordWrap w:val="0"/>
              <w:autoSpaceDE w:val="0"/>
              <w:autoSpaceDN w:val="0"/>
              <w:spacing w:after="0"/>
              <w:textAlignment w:val="baseline"/>
              <w:rPr>
                <w:rFonts w:eastAsia="Malgun Gothic"/>
                <w:sz w:val="22"/>
                <w:szCs w:val="22"/>
                <w:lang w:eastAsia="ko-KR"/>
              </w:rPr>
            </w:pPr>
            <w:bookmarkStart w:id="1267" w:name="OLE_LINK120"/>
            <w:bookmarkStart w:id="1268" w:name="OLE_LINK121"/>
            <w:r w:rsidRPr="00C56553">
              <w:rPr>
                <w:rFonts w:eastAsia="Malgun Gothic"/>
                <w:sz w:val="22"/>
                <w:szCs w:val="22"/>
                <w:lang w:eastAsia="ko-KR"/>
              </w:rPr>
              <w:t xml:space="preserve">Two target cell spaces (or nodes) </w:t>
            </w:r>
            <w:r w:rsidR="00CD5A30">
              <w:rPr>
                <w:rFonts w:eastAsia="Malgun Gothic"/>
                <w:sz w:val="22"/>
                <w:szCs w:val="22"/>
                <w:lang w:eastAsia="ko-KR"/>
              </w:rPr>
              <w:t>SHALL</w:t>
            </w:r>
            <w:r w:rsidR="00CD5A30" w:rsidRPr="00C56553">
              <w:rPr>
                <w:rFonts w:eastAsia="Malgun Gothic"/>
                <w:sz w:val="22"/>
                <w:szCs w:val="22"/>
                <w:lang w:eastAsia="ko-KR"/>
              </w:rPr>
              <w:t xml:space="preserve"> </w:t>
            </w:r>
            <w:r w:rsidRPr="00C56553">
              <w:rPr>
                <w:rFonts w:eastAsia="Malgun Gothic"/>
                <w:sz w:val="22"/>
                <w:szCs w:val="22"/>
                <w:lang w:eastAsia="ko-KR"/>
              </w:rPr>
              <w:t>not belong to a same primal space layer (or dual space layer)</w:t>
            </w:r>
            <w:r w:rsidR="00CF030F">
              <w:rPr>
                <w:rFonts w:eastAsia="Malgun Gothic"/>
                <w:sz w:val="22"/>
                <w:szCs w:val="22"/>
                <w:lang w:eastAsia="ko-KR"/>
              </w:rPr>
              <w:t xml:space="preserve"> </w:t>
            </w:r>
            <w:bookmarkEnd w:id="1267"/>
            <w:bookmarkEnd w:id="1268"/>
            <w:r w:rsidR="00CF030F">
              <w:rPr>
                <w:rFonts w:eastAsia="Malgun Gothic"/>
                <w:sz w:val="22"/>
                <w:szCs w:val="22"/>
                <w:lang w:eastAsia="ko-KR"/>
              </w:rPr>
              <w:br/>
              <w:t>(Requirement ID: /</w:t>
            </w:r>
            <w:r w:rsidR="00CF030F" w:rsidRPr="00EF6182">
              <w:rPr>
                <w:rFonts w:asciiTheme="minorHAnsi" w:eastAsia="Malgun Gothic" w:hAnsiTheme="minorHAnsi" w:cstheme="minorHAnsi"/>
                <w:sz w:val="22"/>
                <w:szCs w:val="22"/>
                <w:lang w:eastAsia="ko-KR"/>
              </w:rPr>
              <w:t>req/</w:t>
            </w:r>
            <w:proofErr w:type="spellStart"/>
            <w:r w:rsidR="00CF030F" w:rsidRPr="00EF6182">
              <w:rPr>
                <w:rFonts w:asciiTheme="minorHAnsi" w:eastAsia="Malgun Gothic" w:hAnsiTheme="minorHAnsi" w:cstheme="minorHAnsi"/>
                <w:sz w:val="22"/>
                <w:szCs w:val="22"/>
                <w:lang w:eastAsia="ko-KR"/>
              </w:rPr>
              <w:t>interlayerconnection</w:t>
            </w:r>
            <w:proofErr w:type="spellEnd"/>
            <w:r w:rsidR="00CF030F" w:rsidRPr="00EF6182">
              <w:rPr>
                <w:rFonts w:asciiTheme="minorHAnsi" w:eastAsia="Malgun Gothic" w:hAnsiTheme="minorHAnsi" w:cstheme="minorHAnsi"/>
                <w:sz w:val="22"/>
                <w:szCs w:val="22"/>
                <w:lang w:eastAsia="ko-KR"/>
              </w:rPr>
              <w:t>-A</w:t>
            </w:r>
            <w:r w:rsidR="00CF030F">
              <w:rPr>
                <w:rFonts w:eastAsia="Malgun Gothic"/>
                <w:sz w:val="22"/>
                <w:szCs w:val="22"/>
                <w:lang w:eastAsia="ko-KR"/>
              </w:rPr>
              <w:t>)</w:t>
            </w:r>
          </w:p>
        </w:tc>
      </w:tr>
      <w:tr w:rsidR="007248A3" w:rsidRPr="00890A67" w14:paraId="4400BA1F" w14:textId="77777777" w:rsidTr="00EF6182">
        <w:trPr>
          <w:trHeight w:val="996"/>
        </w:trPr>
        <w:tc>
          <w:tcPr>
            <w:tcW w:w="1535" w:type="dxa"/>
            <w:vMerge/>
            <w:shd w:val="clear" w:color="auto" w:fill="F2F2F2" w:themeFill="background1" w:themeFillShade="F2"/>
            <w:vAlign w:val="center"/>
          </w:tcPr>
          <w:p w14:paraId="2120B936" w14:textId="77777777" w:rsidR="007248A3" w:rsidRPr="00C56553" w:rsidRDefault="007248A3" w:rsidP="00260E6D">
            <w:pPr>
              <w:widowControl w:val="0"/>
              <w:autoSpaceDE w:val="0"/>
              <w:autoSpaceDN w:val="0"/>
              <w:spacing w:after="0"/>
              <w:jc w:val="center"/>
              <w:textAlignment w:val="baseline"/>
              <w:rPr>
                <w:rFonts w:eastAsia="Malgun Gothic"/>
                <w:b/>
                <w:bCs/>
                <w:sz w:val="22"/>
                <w:szCs w:val="22"/>
                <w:lang w:eastAsia="ko-KR"/>
              </w:rPr>
            </w:pPr>
          </w:p>
        </w:tc>
        <w:tc>
          <w:tcPr>
            <w:tcW w:w="2571" w:type="dxa"/>
            <w:vAlign w:val="center"/>
          </w:tcPr>
          <w:p w14:paraId="7BCCC199" w14:textId="048038C5" w:rsidR="007248A3" w:rsidRPr="00EF6182" w:rsidRDefault="007248A3" w:rsidP="00EF6182">
            <w:pPr>
              <w:widowControl w:val="0"/>
              <w:autoSpaceDE w:val="0"/>
              <w:autoSpaceDN w:val="0"/>
              <w:spacing w:after="0"/>
              <w:textAlignment w:val="baseline"/>
              <w:rPr>
                <w:rFonts w:asciiTheme="minorHAnsi" w:eastAsia="Malgun Gothic" w:hAnsiTheme="minorHAnsi" w:cstheme="minorHAnsi"/>
                <w:sz w:val="22"/>
                <w:szCs w:val="22"/>
                <w:lang w:eastAsia="ko-KR"/>
              </w:rPr>
            </w:pPr>
            <w:del w:id="1269" w:author="Taehoon KIM" w:date="2024-09-20T04:07:00Z" w16du:dateUtc="2024-09-19T19:07:00Z">
              <w:r w:rsidRPr="00EF6182" w:rsidDel="00FD5D5C">
                <w:rPr>
                  <w:rFonts w:asciiTheme="minorHAnsi" w:eastAsia="Malgun Gothic" w:hAnsiTheme="minorHAnsi" w:cstheme="minorHAnsi"/>
                  <w:sz w:val="22"/>
                  <w:szCs w:val="22"/>
                  <w:lang w:eastAsia="ko-KR"/>
                </w:rPr>
                <w:delText>Indoorgml2</w:delText>
              </w:r>
            </w:del>
            <w:r w:rsidRPr="00EF6182">
              <w:rPr>
                <w:rFonts w:asciiTheme="minorHAnsi" w:eastAsia="Malgun Gothic" w:hAnsiTheme="minorHAnsi" w:cstheme="minorHAnsi"/>
                <w:sz w:val="22"/>
                <w:szCs w:val="22"/>
                <w:lang w:eastAsia="ko-KR"/>
              </w:rPr>
              <w:t>/constraints/</w:t>
            </w:r>
          </w:p>
          <w:p w14:paraId="7F6E2182" w14:textId="3ADE4368" w:rsidR="007248A3" w:rsidRPr="00EF6182" w:rsidRDefault="007248A3" w:rsidP="00EF6182">
            <w:pPr>
              <w:widowControl w:val="0"/>
              <w:autoSpaceDE w:val="0"/>
              <w:autoSpaceDN w:val="0"/>
              <w:spacing w:after="0"/>
              <w:textAlignment w:val="baseline"/>
              <w:rPr>
                <w:rFonts w:asciiTheme="minorHAnsi" w:eastAsia="Malgun Gothic" w:hAnsiTheme="minorHAnsi" w:cstheme="minorHAnsi"/>
                <w:sz w:val="22"/>
                <w:szCs w:val="22"/>
                <w:lang w:eastAsia="ko-KR"/>
              </w:rPr>
            </w:pPr>
            <w:r w:rsidRPr="00EF6182">
              <w:rPr>
                <w:rFonts w:asciiTheme="minorHAnsi" w:eastAsia="Malgun Gothic" w:hAnsiTheme="minorHAnsi" w:cstheme="minorHAnsi"/>
                <w:sz w:val="22"/>
                <w:szCs w:val="22"/>
                <w:lang w:eastAsia="ko-KR"/>
              </w:rPr>
              <w:t>InterLayerConnection-2</w:t>
            </w:r>
          </w:p>
        </w:tc>
        <w:tc>
          <w:tcPr>
            <w:tcW w:w="5812" w:type="dxa"/>
            <w:vAlign w:val="center"/>
          </w:tcPr>
          <w:p w14:paraId="3F087F19" w14:textId="47F6E5D5" w:rsidR="007248A3" w:rsidRPr="00C56553" w:rsidRDefault="007248A3" w:rsidP="00EF6182">
            <w:pPr>
              <w:widowControl w:val="0"/>
              <w:wordWrap w:val="0"/>
              <w:autoSpaceDE w:val="0"/>
              <w:autoSpaceDN w:val="0"/>
              <w:spacing w:after="0"/>
              <w:textAlignment w:val="baseline"/>
              <w:rPr>
                <w:rFonts w:eastAsia="Malgun Gothic"/>
                <w:sz w:val="22"/>
                <w:szCs w:val="22"/>
                <w:lang w:eastAsia="ko-KR"/>
              </w:rPr>
            </w:pPr>
            <w:bookmarkStart w:id="1270" w:name="OLE_LINK122"/>
            <w:bookmarkStart w:id="1271" w:name="OLE_LINK123"/>
            <w:r w:rsidRPr="00C56553">
              <w:rPr>
                <w:rFonts w:eastAsia="Malgun Gothic"/>
                <w:sz w:val="22"/>
                <w:szCs w:val="22"/>
                <w:lang w:eastAsia="ko-KR"/>
              </w:rPr>
              <w:t xml:space="preserve">Connected nodes or connected cells </w:t>
            </w:r>
            <w:r w:rsidR="00CD5A30">
              <w:rPr>
                <w:rFonts w:eastAsia="Malgun Gothic"/>
                <w:sz w:val="22"/>
                <w:szCs w:val="22"/>
                <w:lang w:eastAsia="ko-KR"/>
              </w:rPr>
              <w:t>SHALL</w:t>
            </w:r>
            <w:r w:rsidR="00CD5A30" w:rsidRPr="00C56553">
              <w:rPr>
                <w:rFonts w:eastAsia="Malgun Gothic"/>
                <w:sz w:val="22"/>
                <w:szCs w:val="22"/>
                <w:lang w:eastAsia="ko-KR"/>
              </w:rPr>
              <w:t xml:space="preserve"> </w:t>
            </w:r>
            <w:r w:rsidRPr="00C56553">
              <w:rPr>
                <w:rFonts w:eastAsia="Malgun Gothic"/>
                <w:sz w:val="22"/>
                <w:szCs w:val="22"/>
                <w:lang w:eastAsia="ko-KR"/>
              </w:rPr>
              <w:t xml:space="preserve">be consistent with connected layers. </w:t>
            </w:r>
            <w:r w:rsidR="00CD5A30">
              <w:rPr>
                <w:rFonts w:eastAsia="Malgun Gothic"/>
                <w:sz w:val="22"/>
                <w:szCs w:val="22"/>
                <w:lang w:eastAsia="ko-KR"/>
              </w:rPr>
              <w:t>This</w:t>
            </w:r>
            <w:r w:rsidRPr="00C56553">
              <w:rPr>
                <w:rFonts w:eastAsia="Malgun Gothic"/>
                <w:sz w:val="22"/>
                <w:szCs w:val="22"/>
                <w:lang w:eastAsia="ko-KR"/>
              </w:rPr>
              <w:t xml:space="preserve"> means that the target cell spaces (or nodes) </w:t>
            </w:r>
            <w:r w:rsidR="00CD5A30">
              <w:rPr>
                <w:rFonts w:eastAsia="Malgun Gothic"/>
                <w:sz w:val="22"/>
                <w:szCs w:val="22"/>
                <w:lang w:eastAsia="ko-KR"/>
              </w:rPr>
              <w:t>SHALL</w:t>
            </w:r>
            <w:r w:rsidR="00CD5A30" w:rsidRPr="00C56553">
              <w:rPr>
                <w:rFonts w:eastAsia="Malgun Gothic"/>
                <w:sz w:val="22"/>
                <w:szCs w:val="22"/>
                <w:lang w:eastAsia="ko-KR"/>
              </w:rPr>
              <w:t xml:space="preserve"> </w:t>
            </w:r>
            <w:r w:rsidRPr="00C56553">
              <w:rPr>
                <w:rFonts w:eastAsia="Malgun Gothic"/>
                <w:sz w:val="22"/>
                <w:szCs w:val="22"/>
                <w:lang w:eastAsia="ko-KR"/>
              </w:rPr>
              <w:t>belong to primal space layer (or dual space layer) of the connected layer</w:t>
            </w:r>
            <w:r w:rsidR="00CF030F">
              <w:rPr>
                <w:rFonts w:eastAsia="Malgun Gothic"/>
                <w:sz w:val="22"/>
                <w:szCs w:val="22"/>
                <w:lang w:eastAsia="ko-KR"/>
              </w:rPr>
              <w:t>.</w:t>
            </w:r>
            <w:bookmarkEnd w:id="1270"/>
            <w:bookmarkEnd w:id="1271"/>
            <w:r w:rsidR="00CF030F">
              <w:rPr>
                <w:rFonts w:eastAsia="Malgun Gothic"/>
                <w:sz w:val="22"/>
                <w:szCs w:val="22"/>
                <w:lang w:eastAsia="ko-KR"/>
              </w:rPr>
              <w:t xml:space="preserve"> </w:t>
            </w:r>
            <w:r w:rsidR="00CF030F">
              <w:rPr>
                <w:rFonts w:eastAsia="Malgun Gothic"/>
                <w:sz w:val="22"/>
                <w:szCs w:val="22"/>
                <w:lang w:eastAsia="ko-KR"/>
              </w:rPr>
              <w:br/>
              <w:t>(Requirement ID: /</w:t>
            </w:r>
            <w:r w:rsidR="00CF030F" w:rsidRPr="00EF6182">
              <w:rPr>
                <w:rFonts w:asciiTheme="minorHAnsi" w:eastAsia="Malgun Gothic" w:hAnsiTheme="minorHAnsi"/>
                <w:sz w:val="22"/>
                <w:szCs w:val="22"/>
                <w:lang w:eastAsia="ko-KR"/>
              </w:rPr>
              <w:t>req/</w:t>
            </w:r>
            <w:proofErr w:type="spellStart"/>
            <w:r w:rsidR="00CF030F" w:rsidRPr="00EF6182">
              <w:rPr>
                <w:rFonts w:asciiTheme="minorHAnsi" w:eastAsia="Malgun Gothic" w:hAnsiTheme="minorHAnsi"/>
                <w:sz w:val="22"/>
                <w:szCs w:val="22"/>
                <w:lang w:eastAsia="ko-KR"/>
              </w:rPr>
              <w:t>interlayerconnection</w:t>
            </w:r>
            <w:proofErr w:type="spellEnd"/>
            <w:r w:rsidR="00CF030F" w:rsidRPr="00EF6182">
              <w:rPr>
                <w:rFonts w:asciiTheme="minorHAnsi" w:eastAsia="Malgun Gothic" w:hAnsiTheme="minorHAnsi"/>
                <w:sz w:val="22"/>
                <w:szCs w:val="22"/>
                <w:lang w:eastAsia="ko-KR"/>
              </w:rPr>
              <w:t>-B</w:t>
            </w:r>
            <w:r w:rsidR="00CF030F">
              <w:rPr>
                <w:rFonts w:eastAsia="Malgun Gothic"/>
                <w:sz w:val="22"/>
                <w:szCs w:val="22"/>
                <w:lang w:eastAsia="ko-KR"/>
              </w:rPr>
              <w:t>)</w:t>
            </w:r>
          </w:p>
        </w:tc>
      </w:tr>
      <w:tr w:rsidR="007248A3" w:rsidRPr="00890A67" w14:paraId="0B2740C5" w14:textId="77777777" w:rsidTr="00EF6182">
        <w:trPr>
          <w:trHeight w:val="684"/>
        </w:trPr>
        <w:tc>
          <w:tcPr>
            <w:tcW w:w="1535" w:type="dxa"/>
            <w:vMerge/>
            <w:shd w:val="clear" w:color="auto" w:fill="F2F2F2" w:themeFill="background1" w:themeFillShade="F2"/>
            <w:vAlign w:val="center"/>
          </w:tcPr>
          <w:p w14:paraId="064D94AC" w14:textId="77777777" w:rsidR="007248A3" w:rsidRPr="00C56553" w:rsidRDefault="007248A3" w:rsidP="00260E6D">
            <w:pPr>
              <w:widowControl w:val="0"/>
              <w:autoSpaceDE w:val="0"/>
              <w:autoSpaceDN w:val="0"/>
              <w:spacing w:after="0"/>
              <w:jc w:val="center"/>
              <w:textAlignment w:val="baseline"/>
              <w:rPr>
                <w:rFonts w:eastAsia="Malgun Gothic"/>
                <w:b/>
                <w:bCs/>
                <w:sz w:val="22"/>
                <w:szCs w:val="22"/>
                <w:lang w:eastAsia="ko-KR"/>
              </w:rPr>
            </w:pPr>
          </w:p>
        </w:tc>
        <w:tc>
          <w:tcPr>
            <w:tcW w:w="2571" w:type="dxa"/>
            <w:vAlign w:val="center"/>
          </w:tcPr>
          <w:p w14:paraId="019FD277" w14:textId="012C6452" w:rsidR="007248A3" w:rsidRPr="00EF6182" w:rsidRDefault="007248A3" w:rsidP="00EF6182">
            <w:pPr>
              <w:widowControl w:val="0"/>
              <w:autoSpaceDE w:val="0"/>
              <w:autoSpaceDN w:val="0"/>
              <w:spacing w:after="0"/>
              <w:textAlignment w:val="baseline"/>
              <w:rPr>
                <w:rFonts w:asciiTheme="minorHAnsi" w:eastAsia="Malgun Gothic" w:hAnsiTheme="minorHAnsi" w:cstheme="minorHAnsi"/>
                <w:sz w:val="22"/>
                <w:szCs w:val="22"/>
                <w:lang w:eastAsia="ko-KR"/>
              </w:rPr>
            </w:pPr>
            <w:del w:id="1272" w:author="Taehoon KIM" w:date="2024-09-20T04:07:00Z" w16du:dateUtc="2024-09-19T19:07:00Z">
              <w:r w:rsidRPr="00EF6182" w:rsidDel="00FD5D5C">
                <w:rPr>
                  <w:rFonts w:asciiTheme="minorHAnsi" w:eastAsia="Malgun Gothic" w:hAnsiTheme="minorHAnsi" w:cstheme="minorHAnsi"/>
                  <w:sz w:val="22"/>
                  <w:szCs w:val="22"/>
                  <w:lang w:eastAsia="ko-KR"/>
                </w:rPr>
                <w:delText>Indoorgml2</w:delText>
              </w:r>
            </w:del>
            <w:r w:rsidRPr="00EF6182">
              <w:rPr>
                <w:rFonts w:asciiTheme="minorHAnsi" w:eastAsia="Malgun Gothic" w:hAnsiTheme="minorHAnsi" w:cstheme="minorHAnsi"/>
                <w:sz w:val="22"/>
                <w:szCs w:val="22"/>
                <w:lang w:eastAsia="ko-KR"/>
              </w:rPr>
              <w:t>/constraints/</w:t>
            </w:r>
          </w:p>
          <w:p w14:paraId="694D332B" w14:textId="0DE18814" w:rsidR="007248A3" w:rsidRPr="00EF6182" w:rsidRDefault="007248A3" w:rsidP="00EF6182">
            <w:pPr>
              <w:widowControl w:val="0"/>
              <w:autoSpaceDE w:val="0"/>
              <w:autoSpaceDN w:val="0"/>
              <w:spacing w:after="0"/>
              <w:textAlignment w:val="baseline"/>
              <w:rPr>
                <w:rFonts w:asciiTheme="minorHAnsi" w:eastAsia="Malgun Gothic" w:hAnsiTheme="minorHAnsi" w:cstheme="minorHAnsi"/>
                <w:sz w:val="22"/>
                <w:szCs w:val="22"/>
                <w:lang w:eastAsia="ko-KR"/>
              </w:rPr>
            </w:pPr>
            <w:r w:rsidRPr="00EF6182">
              <w:rPr>
                <w:rFonts w:asciiTheme="minorHAnsi" w:eastAsia="Malgun Gothic" w:hAnsiTheme="minorHAnsi" w:cstheme="minorHAnsi"/>
                <w:sz w:val="22"/>
                <w:szCs w:val="22"/>
                <w:lang w:eastAsia="ko-KR"/>
              </w:rPr>
              <w:t>InterLayerConnection-3</w:t>
            </w:r>
          </w:p>
        </w:tc>
        <w:tc>
          <w:tcPr>
            <w:tcW w:w="5812" w:type="dxa"/>
            <w:vAlign w:val="center"/>
          </w:tcPr>
          <w:p w14:paraId="51B0EAA9" w14:textId="0902E667" w:rsidR="007248A3" w:rsidRPr="00C56553" w:rsidRDefault="007248A3" w:rsidP="00EF6182">
            <w:pPr>
              <w:widowControl w:val="0"/>
              <w:wordWrap w:val="0"/>
              <w:autoSpaceDE w:val="0"/>
              <w:autoSpaceDN w:val="0"/>
              <w:spacing w:after="0"/>
              <w:textAlignment w:val="baseline"/>
              <w:rPr>
                <w:rFonts w:eastAsia="Malgun Gothic"/>
                <w:sz w:val="22"/>
                <w:szCs w:val="22"/>
                <w:lang w:eastAsia="ko-KR"/>
              </w:rPr>
            </w:pPr>
            <w:bookmarkStart w:id="1273" w:name="_Hlk177695835"/>
            <w:bookmarkStart w:id="1274" w:name="OLE_LINK124"/>
            <w:r w:rsidRPr="00C56553">
              <w:rPr>
                <w:rFonts w:eastAsia="Malgun Gothic"/>
                <w:sz w:val="22"/>
                <w:szCs w:val="22"/>
                <w:lang w:eastAsia="ko-KR"/>
              </w:rPr>
              <w:t xml:space="preserve">The cardinalities of Node and </w:t>
            </w:r>
            <w:proofErr w:type="spellStart"/>
            <w:r w:rsidRPr="00C56553">
              <w:rPr>
                <w:rFonts w:eastAsia="Malgun Gothic"/>
                <w:sz w:val="22"/>
                <w:szCs w:val="22"/>
                <w:lang w:eastAsia="ko-KR"/>
              </w:rPr>
              <w:t>CellSpace</w:t>
            </w:r>
            <w:proofErr w:type="spellEnd"/>
            <w:r w:rsidRPr="00C56553">
              <w:rPr>
                <w:rFonts w:eastAsia="Malgun Gothic"/>
                <w:sz w:val="22"/>
                <w:szCs w:val="22"/>
                <w:lang w:eastAsia="ko-KR"/>
              </w:rPr>
              <w:t xml:space="preserve"> </w:t>
            </w:r>
            <w:r w:rsidR="00301EB8">
              <w:rPr>
                <w:rFonts w:eastAsia="Malgun Gothic"/>
                <w:sz w:val="22"/>
                <w:szCs w:val="22"/>
                <w:lang w:eastAsia="ko-KR"/>
              </w:rPr>
              <w:t>SHALL</w:t>
            </w:r>
            <w:r w:rsidR="00301EB8" w:rsidRPr="00C56553">
              <w:rPr>
                <w:rFonts w:eastAsia="Malgun Gothic"/>
                <w:sz w:val="22"/>
                <w:szCs w:val="22"/>
                <w:lang w:eastAsia="ko-KR"/>
              </w:rPr>
              <w:t xml:space="preserve"> </w:t>
            </w:r>
            <w:r w:rsidRPr="00C56553">
              <w:rPr>
                <w:rFonts w:eastAsia="Malgun Gothic"/>
                <w:sz w:val="22"/>
                <w:szCs w:val="22"/>
                <w:lang w:eastAsia="ko-KR"/>
              </w:rPr>
              <w:t>either be 0 or 2 but can never be 1.</w:t>
            </w:r>
            <w:bookmarkEnd w:id="1273"/>
            <w:bookmarkEnd w:id="1274"/>
            <w:r w:rsidR="00CF030F">
              <w:rPr>
                <w:rFonts w:eastAsia="Malgun Gothic"/>
                <w:sz w:val="22"/>
                <w:szCs w:val="22"/>
                <w:lang w:eastAsia="ko-KR"/>
              </w:rPr>
              <w:t xml:space="preserve"> </w:t>
            </w:r>
            <w:r w:rsidR="00CF030F">
              <w:rPr>
                <w:rFonts w:eastAsia="Malgun Gothic"/>
                <w:sz w:val="22"/>
                <w:szCs w:val="22"/>
                <w:lang w:eastAsia="ko-KR"/>
              </w:rPr>
              <w:br/>
              <w:t>(Requirement ID: /</w:t>
            </w:r>
            <w:r w:rsidR="00CF030F" w:rsidRPr="00EF6182">
              <w:rPr>
                <w:rFonts w:asciiTheme="minorHAnsi" w:eastAsia="Malgun Gothic" w:hAnsiTheme="minorHAnsi"/>
                <w:sz w:val="22"/>
                <w:szCs w:val="22"/>
                <w:lang w:eastAsia="ko-KR"/>
              </w:rPr>
              <w:t>req/</w:t>
            </w:r>
            <w:proofErr w:type="spellStart"/>
            <w:r w:rsidR="00CF030F" w:rsidRPr="00EF6182">
              <w:rPr>
                <w:rFonts w:asciiTheme="minorHAnsi" w:eastAsia="Malgun Gothic" w:hAnsiTheme="minorHAnsi"/>
                <w:sz w:val="22"/>
                <w:szCs w:val="22"/>
                <w:lang w:eastAsia="ko-KR"/>
              </w:rPr>
              <w:t>interlayerconnection</w:t>
            </w:r>
            <w:proofErr w:type="spellEnd"/>
            <w:r w:rsidR="00CF030F" w:rsidRPr="00EF6182">
              <w:rPr>
                <w:rFonts w:asciiTheme="minorHAnsi" w:eastAsia="Malgun Gothic" w:hAnsiTheme="minorHAnsi"/>
                <w:sz w:val="22"/>
                <w:szCs w:val="22"/>
                <w:lang w:eastAsia="ko-KR"/>
              </w:rPr>
              <w:t>-C</w:t>
            </w:r>
            <w:r w:rsidR="00CF030F">
              <w:rPr>
                <w:rFonts w:eastAsia="Malgun Gothic"/>
                <w:sz w:val="22"/>
                <w:szCs w:val="22"/>
                <w:lang w:eastAsia="ko-KR"/>
              </w:rPr>
              <w:t>)</w:t>
            </w:r>
          </w:p>
        </w:tc>
      </w:tr>
      <w:tr w:rsidR="007248A3" w:rsidRPr="00890A67" w14:paraId="44E18B39" w14:textId="77777777" w:rsidTr="00EF6182">
        <w:trPr>
          <w:trHeight w:val="684"/>
        </w:trPr>
        <w:tc>
          <w:tcPr>
            <w:tcW w:w="1535" w:type="dxa"/>
            <w:vMerge/>
            <w:shd w:val="clear" w:color="auto" w:fill="F2F2F2" w:themeFill="background1" w:themeFillShade="F2"/>
            <w:vAlign w:val="center"/>
          </w:tcPr>
          <w:p w14:paraId="3582D9F1" w14:textId="77777777" w:rsidR="007248A3" w:rsidRPr="007248A3" w:rsidRDefault="007248A3" w:rsidP="00260E6D">
            <w:pPr>
              <w:widowControl w:val="0"/>
              <w:autoSpaceDE w:val="0"/>
              <w:autoSpaceDN w:val="0"/>
              <w:spacing w:after="0"/>
              <w:jc w:val="center"/>
              <w:textAlignment w:val="baseline"/>
              <w:rPr>
                <w:rFonts w:eastAsia="Malgun Gothic"/>
                <w:b/>
                <w:bCs/>
                <w:sz w:val="22"/>
                <w:szCs w:val="22"/>
                <w:lang w:eastAsia="ko-KR"/>
              </w:rPr>
            </w:pPr>
          </w:p>
        </w:tc>
        <w:tc>
          <w:tcPr>
            <w:tcW w:w="2571" w:type="dxa"/>
            <w:vAlign w:val="center"/>
          </w:tcPr>
          <w:p w14:paraId="43386BF2" w14:textId="276CE53F" w:rsidR="007248A3" w:rsidRPr="00EF6182" w:rsidRDefault="007248A3" w:rsidP="00EF6182">
            <w:pPr>
              <w:widowControl w:val="0"/>
              <w:autoSpaceDE w:val="0"/>
              <w:autoSpaceDN w:val="0"/>
              <w:spacing w:after="0"/>
              <w:textAlignment w:val="baseline"/>
              <w:rPr>
                <w:rFonts w:asciiTheme="minorHAnsi" w:eastAsia="Malgun Gothic" w:hAnsiTheme="minorHAnsi" w:cstheme="minorHAnsi"/>
                <w:sz w:val="22"/>
                <w:szCs w:val="22"/>
                <w:lang w:eastAsia="ko-KR"/>
              </w:rPr>
            </w:pPr>
            <w:del w:id="1275" w:author="Taehoon KIM" w:date="2024-09-20T04:06:00Z" w16du:dateUtc="2024-09-19T19:06:00Z">
              <w:r w:rsidRPr="00EF6182" w:rsidDel="00FD5D5C">
                <w:rPr>
                  <w:rFonts w:asciiTheme="minorHAnsi" w:eastAsia="Malgun Gothic" w:hAnsiTheme="minorHAnsi" w:cstheme="minorHAnsi"/>
                  <w:sz w:val="22"/>
                  <w:szCs w:val="22"/>
                  <w:lang w:eastAsia="ko-KR"/>
                </w:rPr>
                <w:delText>Indoorgml2</w:delText>
              </w:r>
            </w:del>
            <w:r w:rsidRPr="00EF6182">
              <w:rPr>
                <w:rFonts w:asciiTheme="minorHAnsi" w:eastAsia="Malgun Gothic" w:hAnsiTheme="minorHAnsi" w:cstheme="minorHAnsi"/>
                <w:sz w:val="22"/>
                <w:szCs w:val="22"/>
                <w:lang w:eastAsia="ko-KR"/>
              </w:rPr>
              <w:t>/constraints/</w:t>
            </w:r>
          </w:p>
          <w:p w14:paraId="77EFBD7A" w14:textId="30820A19" w:rsidR="007248A3" w:rsidRPr="00EF6182" w:rsidRDefault="007248A3" w:rsidP="00EF6182">
            <w:pPr>
              <w:widowControl w:val="0"/>
              <w:autoSpaceDE w:val="0"/>
              <w:autoSpaceDN w:val="0"/>
              <w:spacing w:after="0"/>
              <w:textAlignment w:val="baseline"/>
              <w:rPr>
                <w:rFonts w:asciiTheme="minorHAnsi" w:eastAsia="Malgun Gothic" w:hAnsiTheme="minorHAnsi" w:cstheme="minorHAnsi"/>
                <w:sz w:val="22"/>
                <w:szCs w:val="22"/>
                <w:lang w:eastAsia="ko-KR"/>
              </w:rPr>
            </w:pPr>
            <w:r w:rsidRPr="00EF6182">
              <w:rPr>
                <w:rFonts w:asciiTheme="minorHAnsi" w:eastAsia="Malgun Gothic" w:hAnsiTheme="minorHAnsi" w:cstheme="minorHAnsi"/>
                <w:sz w:val="22"/>
                <w:szCs w:val="22"/>
                <w:lang w:eastAsia="ko-KR"/>
              </w:rPr>
              <w:t>InterLayerConnection-4</w:t>
            </w:r>
          </w:p>
        </w:tc>
        <w:tc>
          <w:tcPr>
            <w:tcW w:w="5812" w:type="dxa"/>
            <w:vAlign w:val="center"/>
          </w:tcPr>
          <w:p w14:paraId="4344E3BC" w14:textId="6CB5F6E1" w:rsidR="007248A3" w:rsidRPr="007248A3" w:rsidRDefault="007248A3" w:rsidP="00EF6182">
            <w:pPr>
              <w:widowControl w:val="0"/>
              <w:wordWrap w:val="0"/>
              <w:autoSpaceDE w:val="0"/>
              <w:autoSpaceDN w:val="0"/>
              <w:spacing w:after="0"/>
              <w:textAlignment w:val="baseline"/>
              <w:rPr>
                <w:rFonts w:eastAsia="Malgun Gothic"/>
                <w:sz w:val="22"/>
                <w:szCs w:val="22"/>
                <w:lang w:eastAsia="ko-KR"/>
              </w:rPr>
            </w:pPr>
            <w:bookmarkStart w:id="1276" w:name="OLE_LINK125"/>
            <w:bookmarkStart w:id="1277" w:name="OLE_LINK126"/>
            <w:r w:rsidRPr="00C56553">
              <w:rPr>
                <w:rFonts w:eastAsia="Malgun Gothic"/>
                <w:sz w:val="22"/>
                <w:szCs w:val="22"/>
                <w:lang w:eastAsia="ko-KR"/>
              </w:rPr>
              <w:t>Two</w:t>
            </w:r>
            <w:r>
              <w:rPr>
                <w:rFonts w:asciiTheme="minorHAnsi" w:eastAsia="Malgun Gothic" w:hAnsiTheme="minorHAnsi" w:cstheme="minorHAnsi"/>
                <w:sz w:val="22"/>
                <w:szCs w:val="22"/>
                <w:lang w:eastAsia="ko-KR"/>
              </w:rPr>
              <w:t xml:space="preserve"> </w:t>
            </w:r>
            <w:proofErr w:type="spellStart"/>
            <w:r w:rsidRPr="00C56553">
              <w:rPr>
                <w:rFonts w:asciiTheme="minorHAnsi" w:eastAsia="Malgun Gothic" w:hAnsiTheme="minorHAnsi" w:cstheme="minorHAnsi"/>
                <w:sz w:val="22"/>
                <w:szCs w:val="22"/>
                <w:lang w:eastAsia="ko-KR"/>
              </w:rPr>
              <w:t>connectedNodes</w:t>
            </w:r>
            <w:proofErr w:type="spellEnd"/>
            <w:r>
              <w:rPr>
                <w:rFonts w:asciiTheme="minorHAnsi" w:eastAsia="Malgun Gothic" w:hAnsiTheme="minorHAnsi" w:cstheme="minorHAnsi"/>
                <w:sz w:val="22"/>
                <w:szCs w:val="22"/>
                <w:lang w:eastAsia="ko-KR"/>
              </w:rPr>
              <w:t xml:space="preserve"> </w:t>
            </w:r>
            <w:r>
              <w:rPr>
                <w:rFonts w:eastAsia="Malgun Gothic" w:hint="cs"/>
                <w:sz w:val="22"/>
                <w:szCs w:val="22"/>
                <w:lang w:eastAsia="ko-KR"/>
              </w:rPr>
              <w:t>a</w:t>
            </w:r>
            <w:r>
              <w:rPr>
                <w:rFonts w:eastAsia="Malgun Gothic"/>
                <w:sz w:val="22"/>
                <w:szCs w:val="22"/>
                <w:lang w:eastAsia="ko-KR"/>
              </w:rPr>
              <w:t xml:space="preserve">re not commutative. For example, "node </w:t>
            </w:r>
            <w:r w:rsidRPr="00C56553">
              <w:rPr>
                <w:rFonts w:eastAsia="Malgun Gothic"/>
                <w:i/>
                <w:sz w:val="22"/>
                <w:szCs w:val="22"/>
                <w:lang w:eastAsia="ko-KR"/>
              </w:rPr>
              <w:t>A</w:t>
            </w:r>
            <w:r>
              <w:rPr>
                <w:rFonts w:eastAsia="Malgun Gothic"/>
                <w:sz w:val="22"/>
                <w:szCs w:val="22"/>
                <w:lang w:eastAsia="ko-KR"/>
              </w:rPr>
              <w:t xml:space="preserve"> contains node B” does not mean “node </w:t>
            </w:r>
            <w:r w:rsidRPr="00C56553">
              <w:rPr>
                <w:rFonts w:eastAsia="Malgun Gothic"/>
                <w:i/>
                <w:sz w:val="22"/>
                <w:szCs w:val="22"/>
                <w:lang w:eastAsia="ko-KR"/>
              </w:rPr>
              <w:t>B</w:t>
            </w:r>
            <w:r>
              <w:rPr>
                <w:rFonts w:eastAsia="Malgun Gothic"/>
                <w:sz w:val="22"/>
                <w:szCs w:val="22"/>
                <w:lang w:eastAsia="ko-KR"/>
              </w:rPr>
              <w:t xml:space="preserve"> contains node A”.</w:t>
            </w:r>
            <w:bookmarkEnd w:id="1276"/>
            <w:bookmarkEnd w:id="1277"/>
            <w:r w:rsidR="00CF030F">
              <w:rPr>
                <w:rFonts w:eastAsia="Malgun Gothic"/>
                <w:sz w:val="22"/>
                <w:szCs w:val="22"/>
                <w:lang w:eastAsia="ko-KR"/>
              </w:rPr>
              <w:t xml:space="preserve"> (Requirement ID: /</w:t>
            </w:r>
            <w:r w:rsidR="00CF030F" w:rsidRPr="00EF6182">
              <w:rPr>
                <w:rFonts w:asciiTheme="minorHAnsi" w:eastAsia="Malgun Gothic" w:hAnsiTheme="minorHAnsi"/>
                <w:sz w:val="22"/>
                <w:szCs w:val="22"/>
                <w:lang w:eastAsia="ko-KR"/>
              </w:rPr>
              <w:t>req/</w:t>
            </w:r>
            <w:proofErr w:type="spellStart"/>
            <w:r w:rsidR="00CF030F" w:rsidRPr="00EF6182">
              <w:rPr>
                <w:rFonts w:asciiTheme="minorHAnsi" w:eastAsia="Malgun Gothic" w:hAnsiTheme="minorHAnsi"/>
                <w:sz w:val="22"/>
                <w:szCs w:val="22"/>
                <w:lang w:eastAsia="ko-KR"/>
              </w:rPr>
              <w:t>interlayerconnection</w:t>
            </w:r>
            <w:proofErr w:type="spellEnd"/>
            <w:r w:rsidR="00CF030F" w:rsidRPr="00EF6182">
              <w:rPr>
                <w:rFonts w:asciiTheme="minorHAnsi" w:eastAsia="Malgun Gothic" w:hAnsiTheme="minorHAnsi"/>
                <w:sz w:val="22"/>
                <w:szCs w:val="22"/>
                <w:lang w:eastAsia="ko-KR"/>
              </w:rPr>
              <w:t>-D</w:t>
            </w:r>
            <w:r w:rsidR="00CF030F">
              <w:rPr>
                <w:rFonts w:eastAsia="Malgun Gothic"/>
                <w:sz w:val="22"/>
                <w:szCs w:val="22"/>
                <w:lang w:eastAsia="ko-KR"/>
              </w:rPr>
              <w:t>)</w:t>
            </w:r>
          </w:p>
        </w:tc>
      </w:tr>
    </w:tbl>
    <w:p w14:paraId="498EE03F" w14:textId="77777777" w:rsidR="005A721F" w:rsidRPr="00890A67" w:rsidRDefault="005A721F" w:rsidP="004271DC"/>
    <w:p w14:paraId="71D72A35" w14:textId="50F1E0BD" w:rsidR="004271DC" w:rsidRPr="00C56553" w:rsidRDefault="004271DC" w:rsidP="004271DC">
      <w:pPr>
        <w:pStyle w:val="Heading2"/>
        <w:numPr>
          <w:ilvl w:val="1"/>
          <w:numId w:val="53"/>
        </w:numPr>
        <w:tabs>
          <w:tab w:val="clear" w:pos="576"/>
          <w:tab w:val="left" w:pos="540"/>
          <w:tab w:val="left" w:pos="700"/>
        </w:tabs>
        <w:suppressAutoHyphens/>
        <w:spacing w:after="120" w:line="250" w:lineRule="exact"/>
        <w:ind w:left="578" w:hanging="578"/>
        <w:jc w:val="both"/>
        <w:rPr>
          <w:rFonts w:cs="Times New Roman"/>
          <w:szCs w:val="24"/>
        </w:rPr>
      </w:pPr>
      <w:bookmarkStart w:id="1278" w:name="_Toc177698594"/>
      <w:r w:rsidRPr="00C56553">
        <w:rPr>
          <w:rFonts w:cs="Times New Roman"/>
          <w:szCs w:val="24"/>
          <w:lang w:eastAsia="ko-KR"/>
        </w:rPr>
        <w:t>Feature Types in Navigation Module</w:t>
      </w:r>
      <w:bookmarkEnd w:id="1278"/>
    </w:p>
    <w:p w14:paraId="754DE6B3" w14:textId="78940686" w:rsidR="004271DC" w:rsidRPr="00C56553" w:rsidRDefault="004271DC" w:rsidP="004271DC">
      <w:pPr>
        <w:pStyle w:val="Heading3"/>
        <w:numPr>
          <w:ilvl w:val="2"/>
          <w:numId w:val="55"/>
        </w:numPr>
        <w:tabs>
          <w:tab w:val="clear" w:pos="720"/>
          <w:tab w:val="left" w:pos="540"/>
          <w:tab w:val="left" w:pos="700"/>
        </w:tabs>
        <w:suppressAutoHyphens/>
        <w:spacing w:after="120" w:line="250" w:lineRule="exact"/>
        <w:jc w:val="both"/>
        <w:rPr>
          <w:rFonts w:cs="Times New Roman"/>
          <w:szCs w:val="24"/>
        </w:rPr>
      </w:pPr>
      <w:bookmarkStart w:id="1279" w:name="_Toc177698595"/>
      <w:proofErr w:type="spellStart"/>
      <w:r w:rsidRPr="00C56553">
        <w:rPr>
          <w:rFonts w:cs="Times New Roman"/>
          <w:szCs w:val="24"/>
        </w:rPr>
        <w:t>NavigableSpace</w:t>
      </w:r>
      <w:bookmarkEnd w:id="1279"/>
      <w:proofErr w:type="spellEnd"/>
    </w:p>
    <w:tbl>
      <w:tblPr>
        <w:tblStyle w:val="TableGrid"/>
        <w:tblW w:w="0" w:type="auto"/>
        <w:tblLook w:val="04A0" w:firstRow="1" w:lastRow="0" w:firstColumn="1" w:lastColumn="0" w:noHBand="0" w:noVBand="1"/>
      </w:tblPr>
      <w:tblGrid>
        <w:gridCol w:w="1535"/>
        <w:gridCol w:w="3138"/>
        <w:gridCol w:w="5245"/>
      </w:tblGrid>
      <w:tr w:rsidR="007248A3" w:rsidRPr="00890A67" w14:paraId="38F5A9D9" w14:textId="77777777" w:rsidTr="0023655F">
        <w:trPr>
          <w:trHeight w:val="293"/>
        </w:trPr>
        <w:tc>
          <w:tcPr>
            <w:tcW w:w="1535" w:type="dxa"/>
            <w:shd w:val="clear" w:color="auto" w:fill="F2F2F2" w:themeFill="background1" w:themeFillShade="F2"/>
            <w:vAlign w:val="center"/>
            <w:hideMark/>
          </w:tcPr>
          <w:p w14:paraId="4898456F" w14:textId="77777777" w:rsidR="004271DC" w:rsidRPr="00C56553" w:rsidRDefault="004271DC" w:rsidP="00260E6D">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 xml:space="preserve">Name </w:t>
            </w:r>
          </w:p>
        </w:tc>
        <w:tc>
          <w:tcPr>
            <w:tcW w:w="8383" w:type="dxa"/>
            <w:gridSpan w:val="2"/>
            <w:shd w:val="clear" w:color="auto" w:fill="F2F2F2" w:themeFill="background1" w:themeFillShade="F2"/>
            <w:vAlign w:val="center"/>
            <w:hideMark/>
          </w:tcPr>
          <w:p w14:paraId="14AC81A1" w14:textId="33A06FDA" w:rsidR="004271DC" w:rsidRPr="00C56553" w:rsidRDefault="009A04AC" w:rsidP="00260E6D">
            <w:pPr>
              <w:widowControl w:val="0"/>
              <w:wordWrap w:val="0"/>
              <w:autoSpaceDE w:val="0"/>
              <w:autoSpaceDN w:val="0"/>
              <w:spacing w:after="0"/>
              <w:jc w:val="both"/>
              <w:textAlignment w:val="baseline"/>
              <w:rPr>
                <w:rFonts w:asciiTheme="minorHAnsi" w:eastAsia="Gulim" w:hAnsiTheme="minorHAnsi" w:cstheme="minorHAnsi"/>
                <w:sz w:val="22"/>
                <w:szCs w:val="22"/>
                <w:lang w:eastAsia="ko-KR"/>
              </w:rPr>
            </w:pPr>
            <w:proofErr w:type="spellStart"/>
            <w:r w:rsidRPr="00C56553">
              <w:rPr>
                <w:rFonts w:asciiTheme="minorHAnsi" w:eastAsia="Malgun Gothic" w:hAnsiTheme="minorHAnsi" w:cstheme="minorHAnsi"/>
                <w:b/>
                <w:bCs/>
                <w:sz w:val="22"/>
                <w:szCs w:val="22"/>
                <w:lang w:eastAsia="ko-KR"/>
              </w:rPr>
              <w:t>NavigableSpace</w:t>
            </w:r>
            <w:proofErr w:type="spellEnd"/>
          </w:p>
        </w:tc>
      </w:tr>
      <w:tr w:rsidR="007248A3" w:rsidRPr="00890A67" w14:paraId="1B7DE52A" w14:textId="77777777" w:rsidTr="0023655F">
        <w:trPr>
          <w:trHeight w:val="268"/>
        </w:trPr>
        <w:tc>
          <w:tcPr>
            <w:tcW w:w="1535" w:type="dxa"/>
            <w:shd w:val="clear" w:color="auto" w:fill="F2F2F2" w:themeFill="background1" w:themeFillShade="F2"/>
            <w:vAlign w:val="center"/>
            <w:hideMark/>
          </w:tcPr>
          <w:p w14:paraId="4381B1B0" w14:textId="77777777" w:rsidR="004271DC" w:rsidRPr="00C56553" w:rsidRDefault="004271DC" w:rsidP="00260E6D">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Definition</w:t>
            </w:r>
          </w:p>
        </w:tc>
        <w:tc>
          <w:tcPr>
            <w:tcW w:w="8383" w:type="dxa"/>
            <w:gridSpan w:val="2"/>
            <w:vAlign w:val="center"/>
          </w:tcPr>
          <w:p w14:paraId="618A8E31" w14:textId="050C1A19" w:rsidR="004271DC" w:rsidRPr="00C56553" w:rsidRDefault="009A04AC" w:rsidP="00260E6D">
            <w:pPr>
              <w:widowControl w:val="0"/>
              <w:wordWrap w:val="0"/>
              <w:autoSpaceDE w:val="0"/>
              <w:autoSpaceDN w:val="0"/>
              <w:spacing w:after="0"/>
              <w:jc w:val="both"/>
              <w:textAlignment w:val="baseline"/>
              <w:rPr>
                <w:rFonts w:eastAsia="Gulim"/>
                <w:sz w:val="22"/>
                <w:szCs w:val="22"/>
                <w:lang w:eastAsia="ko-KR"/>
              </w:rPr>
            </w:pPr>
            <w:del w:id="1280" w:author="Taehoon KIM" w:date="2024-09-20T03:39:00Z" w16du:dateUtc="2024-09-19T18:39:00Z">
              <w:r w:rsidRPr="00C56553" w:rsidDel="001D26C3">
                <w:rPr>
                  <w:sz w:val="22"/>
                  <w:szCs w:val="22"/>
                </w:rPr>
                <w:delText xml:space="preserve">a </w:delText>
              </w:r>
            </w:del>
            <w:ins w:id="1281" w:author="Taehoon KIM" w:date="2024-09-20T03:39:00Z" w16du:dateUtc="2024-09-19T18:39:00Z">
              <w:r w:rsidR="001D26C3">
                <w:rPr>
                  <w:sz w:val="22"/>
                  <w:szCs w:val="22"/>
                </w:rPr>
                <w:t>A</w:t>
              </w:r>
              <w:r w:rsidR="001D26C3" w:rsidRPr="00C56553">
                <w:rPr>
                  <w:sz w:val="22"/>
                  <w:szCs w:val="22"/>
                </w:rPr>
                <w:t xml:space="preserve"> </w:t>
              </w:r>
            </w:ins>
            <w:r w:rsidRPr="00C56553">
              <w:rPr>
                <w:sz w:val="22"/>
                <w:szCs w:val="22"/>
              </w:rPr>
              <w:t>cell space in which users can move freely</w:t>
            </w:r>
          </w:p>
        </w:tc>
      </w:tr>
      <w:tr w:rsidR="007248A3" w:rsidRPr="00890A67" w14:paraId="7339B1B1" w14:textId="77777777" w:rsidTr="0023655F">
        <w:trPr>
          <w:trHeight w:val="273"/>
        </w:trPr>
        <w:tc>
          <w:tcPr>
            <w:tcW w:w="1535" w:type="dxa"/>
            <w:shd w:val="clear" w:color="auto" w:fill="F2F2F2" w:themeFill="background1" w:themeFillShade="F2"/>
            <w:vAlign w:val="center"/>
            <w:hideMark/>
          </w:tcPr>
          <w:p w14:paraId="47CD3D4C" w14:textId="77777777" w:rsidR="004271DC" w:rsidRPr="00C56553" w:rsidRDefault="004271DC" w:rsidP="00260E6D">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Super classes</w:t>
            </w:r>
          </w:p>
        </w:tc>
        <w:tc>
          <w:tcPr>
            <w:tcW w:w="8383" w:type="dxa"/>
            <w:gridSpan w:val="2"/>
            <w:vAlign w:val="center"/>
            <w:hideMark/>
          </w:tcPr>
          <w:p w14:paraId="27B55990" w14:textId="19A4DD49" w:rsidR="004271DC" w:rsidRPr="00C56553" w:rsidRDefault="009A04AC" w:rsidP="00260E6D">
            <w:pPr>
              <w:widowControl w:val="0"/>
              <w:wordWrap w:val="0"/>
              <w:autoSpaceDE w:val="0"/>
              <w:autoSpaceDN w:val="0"/>
              <w:spacing w:after="0"/>
              <w:jc w:val="both"/>
              <w:textAlignment w:val="baseline"/>
              <w:rPr>
                <w:rFonts w:asciiTheme="minorHAnsi" w:eastAsia="Gulim" w:hAnsiTheme="minorHAnsi" w:cstheme="minorHAnsi"/>
                <w:sz w:val="22"/>
                <w:szCs w:val="22"/>
                <w:lang w:eastAsia="ko-KR"/>
              </w:rPr>
            </w:pPr>
            <w:proofErr w:type="spellStart"/>
            <w:r w:rsidRPr="00C56553">
              <w:rPr>
                <w:rFonts w:asciiTheme="minorHAnsi" w:eastAsia="Gulim" w:hAnsiTheme="minorHAnsi" w:cstheme="minorHAnsi"/>
                <w:sz w:val="22"/>
                <w:szCs w:val="22"/>
                <w:lang w:eastAsia="ko-KR"/>
              </w:rPr>
              <w:t>CellSpace</w:t>
            </w:r>
            <w:proofErr w:type="spellEnd"/>
          </w:p>
        </w:tc>
      </w:tr>
      <w:tr w:rsidR="007248A3" w:rsidRPr="00890A67" w14:paraId="7643B773" w14:textId="77777777" w:rsidTr="0023655F">
        <w:trPr>
          <w:trHeight w:val="135"/>
        </w:trPr>
        <w:tc>
          <w:tcPr>
            <w:tcW w:w="1535" w:type="dxa"/>
            <w:vMerge w:val="restart"/>
            <w:shd w:val="clear" w:color="auto" w:fill="F2F2F2" w:themeFill="background1" w:themeFillShade="F2"/>
            <w:vAlign w:val="center"/>
            <w:hideMark/>
          </w:tcPr>
          <w:p w14:paraId="0762BEFA" w14:textId="1432987C" w:rsidR="009A04AC" w:rsidRPr="00C56553" w:rsidRDefault="009A04AC" w:rsidP="00260E6D">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Properties</w:t>
            </w:r>
          </w:p>
        </w:tc>
        <w:tc>
          <w:tcPr>
            <w:tcW w:w="3138" w:type="dxa"/>
            <w:shd w:val="clear" w:color="auto" w:fill="F2F2F2" w:themeFill="background1" w:themeFillShade="F2"/>
            <w:vAlign w:val="center"/>
            <w:hideMark/>
          </w:tcPr>
          <w:p w14:paraId="7245310B" w14:textId="7F19891D" w:rsidR="009A04AC" w:rsidRPr="00C56553" w:rsidRDefault="009A04AC" w:rsidP="00260E6D">
            <w:pPr>
              <w:widowControl w:val="0"/>
              <w:autoSpaceDE w:val="0"/>
              <w:autoSpaceDN w:val="0"/>
              <w:spacing w:after="0"/>
              <w:textAlignment w:val="baseline"/>
              <w:rPr>
                <w:rFonts w:eastAsia="Gulim"/>
                <w:sz w:val="22"/>
                <w:szCs w:val="22"/>
                <w:lang w:eastAsia="ko-KR"/>
              </w:rPr>
            </w:pPr>
            <w:r w:rsidRPr="00C56553">
              <w:rPr>
                <w:rFonts w:eastAsia="Malgun Gothic"/>
                <w:b/>
                <w:bCs/>
                <w:sz w:val="22"/>
                <w:szCs w:val="22"/>
                <w:lang w:eastAsia="ko-KR"/>
              </w:rPr>
              <w:t>Property name</w:t>
            </w:r>
          </w:p>
        </w:tc>
        <w:tc>
          <w:tcPr>
            <w:tcW w:w="5245" w:type="dxa"/>
            <w:shd w:val="clear" w:color="auto" w:fill="F2F2F2" w:themeFill="background1" w:themeFillShade="F2"/>
            <w:vAlign w:val="center"/>
            <w:hideMark/>
          </w:tcPr>
          <w:p w14:paraId="637763FC" w14:textId="09D16C55" w:rsidR="009A04AC" w:rsidRPr="00C56553" w:rsidRDefault="009A04AC" w:rsidP="00260E6D">
            <w:pPr>
              <w:widowControl w:val="0"/>
              <w:autoSpaceDE w:val="0"/>
              <w:autoSpaceDN w:val="0"/>
              <w:spacing w:after="0"/>
              <w:textAlignment w:val="baseline"/>
              <w:rPr>
                <w:rFonts w:eastAsia="Gulim"/>
                <w:sz w:val="22"/>
                <w:szCs w:val="22"/>
                <w:lang w:eastAsia="ko-KR"/>
              </w:rPr>
            </w:pPr>
            <w:r w:rsidRPr="00C56553">
              <w:rPr>
                <w:rFonts w:eastAsia="Malgun Gothic"/>
                <w:b/>
                <w:bCs/>
                <w:sz w:val="22"/>
                <w:szCs w:val="22"/>
                <w:lang w:eastAsia="ko-KR"/>
              </w:rPr>
              <w:t>Type and Cardinality</w:t>
            </w:r>
          </w:p>
        </w:tc>
      </w:tr>
      <w:tr w:rsidR="007248A3" w:rsidRPr="00890A67" w14:paraId="5EAAD4FE" w14:textId="77777777" w:rsidTr="0023655F">
        <w:trPr>
          <w:trHeight w:val="213"/>
        </w:trPr>
        <w:tc>
          <w:tcPr>
            <w:tcW w:w="0" w:type="auto"/>
            <w:vMerge/>
            <w:shd w:val="clear" w:color="auto" w:fill="F2F2F2" w:themeFill="background1" w:themeFillShade="F2"/>
            <w:vAlign w:val="center"/>
            <w:hideMark/>
          </w:tcPr>
          <w:p w14:paraId="1EE1AF1D" w14:textId="77777777" w:rsidR="009A04AC" w:rsidRPr="00C56553" w:rsidRDefault="009A04AC" w:rsidP="00260E6D">
            <w:pPr>
              <w:spacing w:after="0"/>
              <w:rPr>
                <w:rFonts w:eastAsia="Gulim"/>
                <w:sz w:val="22"/>
                <w:szCs w:val="22"/>
                <w:lang w:eastAsia="ko-KR"/>
              </w:rPr>
            </w:pPr>
          </w:p>
        </w:tc>
        <w:tc>
          <w:tcPr>
            <w:tcW w:w="3138" w:type="dxa"/>
            <w:vAlign w:val="center"/>
            <w:hideMark/>
          </w:tcPr>
          <w:p w14:paraId="5307BA95" w14:textId="3C9E25E2" w:rsidR="009A04AC" w:rsidRPr="00C56553" w:rsidRDefault="009A04AC" w:rsidP="00260E6D">
            <w:pPr>
              <w:widowControl w:val="0"/>
              <w:autoSpaceDE w:val="0"/>
              <w:autoSpaceDN w:val="0"/>
              <w:spacing w:after="0"/>
              <w:textAlignment w:val="baseline"/>
              <w:rPr>
                <w:rFonts w:asciiTheme="minorHAnsi" w:eastAsia="Gulim" w:hAnsiTheme="minorHAnsi" w:cstheme="minorHAnsi"/>
                <w:sz w:val="22"/>
                <w:szCs w:val="22"/>
                <w:lang w:eastAsia="ko-KR"/>
              </w:rPr>
            </w:pPr>
            <w:proofErr w:type="spellStart"/>
            <w:r w:rsidRPr="00C56553">
              <w:rPr>
                <w:rFonts w:asciiTheme="minorHAnsi" w:eastAsia="Malgun Gothic" w:hAnsiTheme="minorHAnsi" w:cstheme="minorHAnsi"/>
                <w:sz w:val="22"/>
                <w:szCs w:val="22"/>
                <w:lang w:eastAsia="ko-KR"/>
              </w:rPr>
              <w:t>locomotionType</w:t>
            </w:r>
            <w:proofErr w:type="spellEnd"/>
          </w:p>
        </w:tc>
        <w:tc>
          <w:tcPr>
            <w:tcW w:w="5245" w:type="dxa"/>
            <w:vAlign w:val="center"/>
            <w:hideMark/>
          </w:tcPr>
          <w:p w14:paraId="6A8DD82B" w14:textId="35D2BC79" w:rsidR="009A04AC" w:rsidRPr="00C56553" w:rsidRDefault="009A04AC" w:rsidP="00260E6D">
            <w:pPr>
              <w:widowControl w:val="0"/>
              <w:autoSpaceDE w:val="0"/>
              <w:autoSpaceDN w:val="0"/>
              <w:spacing w:after="0"/>
              <w:textAlignment w:val="baseline"/>
              <w:rPr>
                <w:rFonts w:eastAsia="Gulim"/>
                <w:sz w:val="22"/>
                <w:szCs w:val="22"/>
                <w:lang w:eastAsia="ko-KR"/>
              </w:rPr>
            </w:pPr>
            <w:proofErr w:type="spellStart"/>
            <w:r w:rsidRPr="00C56553">
              <w:rPr>
                <w:rFonts w:asciiTheme="minorHAnsi" w:eastAsia="Malgun Gothic" w:hAnsiTheme="minorHAnsi" w:cstheme="minorHAnsi"/>
                <w:sz w:val="22"/>
                <w:szCs w:val="22"/>
                <w:lang w:eastAsia="ko-KR"/>
              </w:rPr>
              <w:t>LocomotionAccessType</w:t>
            </w:r>
            <w:proofErr w:type="spellEnd"/>
            <w:r w:rsidRPr="00C56553">
              <w:rPr>
                <w:rFonts w:eastAsia="Malgun Gothic"/>
                <w:sz w:val="22"/>
                <w:szCs w:val="22"/>
                <w:lang w:eastAsia="ko-KR"/>
              </w:rPr>
              <w:t xml:space="preserve"> [</w:t>
            </w:r>
            <w:proofErr w:type="gramStart"/>
            <w:r w:rsidR="00890A67" w:rsidRPr="00C56553">
              <w:rPr>
                <w:rFonts w:eastAsia="Malgun Gothic"/>
                <w:sz w:val="22"/>
                <w:szCs w:val="22"/>
                <w:lang w:eastAsia="ko-KR"/>
              </w:rPr>
              <w:t>1</w:t>
            </w:r>
            <w:r w:rsidRPr="00C56553">
              <w:rPr>
                <w:rFonts w:eastAsia="Malgun Gothic"/>
                <w:sz w:val="22"/>
                <w:szCs w:val="22"/>
                <w:lang w:eastAsia="ko-KR"/>
              </w:rPr>
              <w:t>..</w:t>
            </w:r>
            <w:proofErr w:type="gramEnd"/>
            <w:r w:rsidRPr="00C56553">
              <w:rPr>
                <w:rFonts w:eastAsia="Malgun Gothic"/>
                <w:sz w:val="22"/>
                <w:szCs w:val="22"/>
                <w:lang w:eastAsia="ko-KR"/>
              </w:rPr>
              <w:t>1]</w:t>
            </w:r>
          </w:p>
        </w:tc>
      </w:tr>
      <w:tr w:rsidR="007248A3" w:rsidRPr="00890A67" w14:paraId="0F4B4E55" w14:textId="77777777" w:rsidTr="0023655F">
        <w:trPr>
          <w:trHeight w:val="217"/>
        </w:trPr>
        <w:tc>
          <w:tcPr>
            <w:tcW w:w="1535" w:type="dxa"/>
            <w:vMerge w:val="restart"/>
            <w:shd w:val="clear" w:color="auto" w:fill="F2F2F2" w:themeFill="background1" w:themeFillShade="F2"/>
            <w:vAlign w:val="center"/>
            <w:hideMark/>
          </w:tcPr>
          <w:p w14:paraId="66AAB95A" w14:textId="7B758991" w:rsidR="009A04AC" w:rsidRPr="00C56553" w:rsidRDefault="009A04AC" w:rsidP="00260E6D">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Constraints</w:t>
            </w:r>
          </w:p>
        </w:tc>
        <w:tc>
          <w:tcPr>
            <w:tcW w:w="3138" w:type="dxa"/>
            <w:shd w:val="clear" w:color="auto" w:fill="F2F2F2" w:themeFill="background1" w:themeFillShade="F2"/>
            <w:vAlign w:val="center"/>
            <w:hideMark/>
          </w:tcPr>
          <w:p w14:paraId="3E95A2EA" w14:textId="40AE8AA7" w:rsidR="009A04AC" w:rsidRPr="00C56553" w:rsidRDefault="0023655F" w:rsidP="00260E6D">
            <w:pPr>
              <w:widowControl w:val="0"/>
              <w:wordWrap w:val="0"/>
              <w:autoSpaceDE w:val="0"/>
              <w:autoSpaceDN w:val="0"/>
              <w:spacing w:after="0"/>
              <w:jc w:val="both"/>
              <w:textAlignment w:val="baseline"/>
              <w:rPr>
                <w:rFonts w:eastAsia="Gulim"/>
                <w:sz w:val="22"/>
                <w:szCs w:val="22"/>
                <w:lang w:eastAsia="ko-KR"/>
              </w:rPr>
            </w:pPr>
            <w:r w:rsidRPr="00C56553">
              <w:rPr>
                <w:rFonts w:eastAsia="Gulim"/>
                <w:b/>
                <w:sz w:val="22"/>
                <w:szCs w:val="22"/>
                <w:lang w:eastAsia="ko-KR"/>
              </w:rPr>
              <w:t xml:space="preserve">Constraint </w:t>
            </w:r>
            <w:r w:rsidR="009A04AC" w:rsidRPr="00C56553">
              <w:rPr>
                <w:rFonts w:eastAsia="Gulim"/>
                <w:b/>
                <w:sz w:val="22"/>
                <w:szCs w:val="22"/>
                <w:lang w:eastAsia="ko-KR"/>
              </w:rPr>
              <w:t>ID</w:t>
            </w:r>
          </w:p>
        </w:tc>
        <w:tc>
          <w:tcPr>
            <w:tcW w:w="5245" w:type="dxa"/>
            <w:shd w:val="clear" w:color="auto" w:fill="F2F2F2" w:themeFill="background1" w:themeFillShade="F2"/>
            <w:vAlign w:val="center"/>
            <w:hideMark/>
          </w:tcPr>
          <w:p w14:paraId="0D97B018" w14:textId="5A84C7A2" w:rsidR="009A04AC" w:rsidRPr="00C56553" w:rsidRDefault="009A04AC" w:rsidP="00260E6D">
            <w:pPr>
              <w:widowControl w:val="0"/>
              <w:wordWrap w:val="0"/>
              <w:autoSpaceDE w:val="0"/>
              <w:autoSpaceDN w:val="0"/>
              <w:spacing w:after="0"/>
              <w:jc w:val="both"/>
              <w:textAlignment w:val="baseline"/>
              <w:rPr>
                <w:rFonts w:eastAsia="Gulim"/>
                <w:sz w:val="22"/>
                <w:szCs w:val="22"/>
                <w:lang w:eastAsia="ko-KR"/>
              </w:rPr>
            </w:pPr>
            <w:r w:rsidRPr="00C56553">
              <w:rPr>
                <w:rFonts w:eastAsia="Gulim"/>
                <w:b/>
                <w:sz w:val="22"/>
                <w:szCs w:val="22"/>
                <w:lang w:eastAsia="ko-KR"/>
              </w:rPr>
              <w:t xml:space="preserve"> Constraint</w:t>
            </w:r>
          </w:p>
        </w:tc>
      </w:tr>
      <w:tr w:rsidR="00CF030F" w:rsidRPr="00890A67" w14:paraId="754428D0" w14:textId="77777777" w:rsidTr="00181275">
        <w:trPr>
          <w:trHeight w:val="93"/>
        </w:trPr>
        <w:tc>
          <w:tcPr>
            <w:tcW w:w="0" w:type="auto"/>
            <w:vMerge/>
            <w:shd w:val="clear" w:color="auto" w:fill="F2F2F2" w:themeFill="background1" w:themeFillShade="F2"/>
            <w:vAlign w:val="center"/>
            <w:hideMark/>
          </w:tcPr>
          <w:p w14:paraId="5708BC8A" w14:textId="77777777" w:rsidR="00CF030F" w:rsidRPr="00C56553" w:rsidRDefault="00CF030F" w:rsidP="00260E6D">
            <w:pPr>
              <w:spacing w:after="0"/>
              <w:rPr>
                <w:rFonts w:eastAsia="Gulim"/>
                <w:sz w:val="22"/>
                <w:szCs w:val="22"/>
                <w:lang w:eastAsia="ko-KR"/>
              </w:rPr>
            </w:pPr>
          </w:p>
        </w:tc>
        <w:tc>
          <w:tcPr>
            <w:tcW w:w="8383" w:type="dxa"/>
            <w:gridSpan w:val="2"/>
            <w:vAlign w:val="center"/>
          </w:tcPr>
          <w:p w14:paraId="7D0649A5" w14:textId="66DA467B" w:rsidR="00CF030F" w:rsidRPr="00C56553" w:rsidRDefault="00CF030F" w:rsidP="00260E6D">
            <w:pPr>
              <w:widowControl w:val="0"/>
              <w:autoSpaceDE w:val="0"/>
              <w:autoSpaceDN w:val="0"/>
              <w:spacing w:after="0"/>
              <w:textAlignment w:val="baseline"/>
              <w:rPr>
                <w:rFonts w:eastAsia="Gulim"/>
                <w:sz w:val="22"/>
                <w:szCs w:val="22"/>
                <w:lang w:eastAsia="ko-KR"/>
              </w:rPr>
            </w:pPr>
            <w:r>
              <w:rPr>
                <w:rFonts w:eastAsia="Malgun Gothic"/>
                <w:sz w:val="22"/>
                <w:szCs w:val="22"/>
                <w:lang w:eastAsia="ko-KR"/>
              </w:rPr>
              <w:t>n</w:t>
            </w:r>
            <w:r w:rsidRPr="00C56553">
              <w:rPr>
                <w:rFonts w:eastAsia="Malgun Gothic"/>
                <w:sz w:val="22"/>
                <w:szCs w:val="22"/>
                <w:lang w:eastAsia="ko-KR"/>
              </w:rPr>
              <w:t>one</w:t>
            </w:r>
          </w:p>
        </w:tc>
      </w:tr>
    </w:tbl>
    <w:p w14:paraId="548D67A8" w14:textId="65098ABF" w:rsidR="00D2451F" w:rsidRDefault="00D2451F" w:rsidP="004271DC"/>
    <w:p w14:paraId="3A1CA737" w14:textId="77777777" w:rsidR="00D2451F" w:rsidRDefault="00D2451F">
      <w:pPr>
        <w:spacing w:after="0"/>
      </w:pPr>
      <w:r>
        <w:br w:type="page"/>
      </w:r>
    </w:p>
    <w:p w14:paraId="06FC7AB5" w14:textId="77777777" w:rsidR="009A04AC" w:rsidRPr="00C56553" w:rsidRDefault="004271DC" w:rsidP="009A04AC">
      <w:pPr>
        <w:pStyle w:val="Heading3"/>
        <w:numPr>
          <w:ilvl w:val="2"/>
          <w:numId w:val="55"/>
        </w:numPr>
        <w:tabs>
          <w:tab w:val="clear" w:pos="720"/>
          <w:tab w:val="left" w:pos="540"/>
          <w:tab w:val="left" w:pos="700"/>
        </w:tabs>
        <w:suppressAutoHyphens/>
        <w:spacing w:after="120" w:line="250" w:lineRule="exact"/>
        <w:jc w:val="both"/>
        <w:rPr>
          <w:rFonts w:cs="Times New Roman"/>
          <w:szCs w:val="24"/>
        </w:rPr>
      </w:pPr>
      <w:bookmarkStart w:id="1282" w:name="_Toc177698596"/>
      <w:proofErr w:type="spellStart"/>
      <w:r w:rsidRPr="00C56553">
        <w:rPr>
          <w:rFonts w:cs="Times New Roman"/>
          <w:szCs w:val="24"/>
        </w:rPr>
        <w:lastRenderedPageBreak/>
        <w:t>NonNavigableSpace</w:t>
      </w:r>
      <w:bookmarkEnd w:id="1282"/>
      <w:proofErr w:type="spellEnd"/>
    </w:p>
    <w:tbl>
      <w:tblPr>
        <w:tblStyle w:val="TableGrid"/>
        <w:tblW w:w="0" w:type="auto"/>
        <w:tblLook w:val="04A0" w:firstRow="1" w:lastRow="0" w:firstColumn="1" w:lastColumn="0" w:noHBand="0" w:noVBand="1"/>
      </w:tblPr>
      <w:tblGrid>
        <w:gridCol w:w="1535"/>
        <w:gridCol w:w="3400"/>
        <w:gridCol w:w="5125"/>
      </w:tblGrid>
      <w:tr w:rsidR="007248A3" w:rsidRPr="00890A67" w14:paraId="01EB7316" w14:textId="77777777" w:rsidTr="0023655F">
        <w:trPr>
          <w:trHeight w:val="305"/>
        </w:trPr>
        <w:tc>
          <w:tcPr>
            <w:tcW w:w="1535" w:type="dxa"/>
            <w:shd w:val="clear" w:color="auto" w:fill="F2F2F2" w:themeFill="background1" w:themeFillShade="F2"/>
            <w:vAlign w:val="center"/>
            <w:hideMark/>
          </w:tcPr>
          <w:p w14:paraId="1EFC3305" w14:textId="77777777" w:rsidR="009A04AC" w:rsidRPr="00C56553" w:rsidRDefault="009A04AC" w:rsidP="00260E6D">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 xml:space="preserve">Name </w:t>
            </w:r>
          </w:p>
        </w:tc>
        <w:tc>
          <w:tcPr>
            <w:tcW w:w="8525" w:type="dxa"/>
            <w:gridSpan w:val="2"/>
            <w:shd w:val="clear" w:color="auto" w:fill="F2F2F2" w:themeFill="background1" w:themeFillShade="F2"/>
            <w:vAlign w:val="center"/>
            <w:hideMark/>
          </w:tcPr>
          <w:p w14:paraId="4C3E024F" w14:textId="77777777" w:rsidR="009A04AC" w:rsidRPr="00C56553" w:rsidRDefault="009A04AC" w:rsidP="00260E6D">
            <w:pPr>
              <w:widowControl w:val="0"/>
              <w:wordWrap w:val="0"/>
              <w:autoSpaceDE w:val="0"/>
              <w:autoSpaceDN w:val="0"/>
              <w:spacing w:after="0"/>
              <w:jc w:val="both"/>
              <w:textAlignment w:val="baseline"/>
              <w:rPr>
                <w:rFonts w:asciiTheme="minorHAnsi" w:eastAsia="Gulim" w:hAnsiTheme="minorHAnsi" w:cstheme="minorHAnsi"/>
                <w:sz w:val="22"/>
                <w:szCs w:val="22"/>
                <w:lang w:eastAsia="ko-KR"/>
              </w:rPr>
            </w:pPr>
            <w:proofErr w:type="spellStart"/>
            <w:r w:rsidRPr="00C56553">
              <w:rPr>
                <w:rFonts w:asciiTheme="minorHAnsi" w:eastAsia="Malgun Gothic" w:hAnsiTheme="minorHAnsi" w:cstheme="minorHAnsi"/>
                <w:b/>
                <w:bCs/>
                <w:sz w:val="22"/>
                <w:szCs w:val="22"/>
                <w:lang w:eastAsia="ko-KR"/>
              </w:rPr>
              <w:t>NavigableSpace</w:t>
            </w:r>
            <w:proofErr w:type="spellEnd"/>
          </w:p>
        </w:tc>
      </w:tr>
      <w:tr w:rsidR="007248A3" w:rsidRPr="00890A67" w14:paraId="0ABBEE6B" w14:textId="77777777" w:rsidTr="0023655F">
        <w:trPr>
          <w:trHeight w:val="266"/>
        </w:trPr>
        <w:tc>
          <w:tcPr>
            <w:tcW w:w="1535" w:type="dxa"/>
            <w:shd w:val="clear" w:color="auto" w:fill="F2F2F2" w:themeFill="background1" w:themeFillShade="F2"/>
            <w:vAlign w:val="center"/>
            <w:hideMark/>
          </w:tcPr>
          <w:p w14:paraId="40AAB310" w14:textId="77777777" w:rsidR="009A04AC" w:rsidRPr="00C56553" w:rsidRDefault="009A04AC" w:rsidP="00260E6D">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Definition</w:t>
            </w:r>
          </w:p>
        </w:tc>
        <w:tc>
          <w:tcPr>
            <w:tcW w:w="8525" w:type="dxa"/>
            <w:gridSpan w:val="2"/>
            <w:vAlign w:val="center"/>
          </w:tcPr>
          <w:p w14:paraId="6FA43CC3" w14:textId="0E13F3DB" w:rsidR="009A04AC" w:rsidRPr="00C56553" w:rsidRDefault="009A04AC" w:rsidP="00260E6D">
            <w:pPr>
              <w:widowControl w:val="0"/>
              <w:wordWrap w:val="0"/>
              <w:autoSpaceDE w:val="0"/>
              <w:autoSpaceDN w:val="0"/>
              <w:spacing w:after="0"/>
              <w:jc w:val="both"/>
              <w:textAlignment w:val="baseline"/>
              <w:rPr>
                <w:rFonts w:eastAsia="Gulim"/>
                <w:sz w:val="22"/>
                <w:szCs w:val="22"/>
                <w:lang w:eastAsia="ko-KR"/>
              </w:rPr>
            </w:pPr>
            <w:del w:id="1283" w:author="Taehoon KIM" w:date="2024-09-20T03:40:00Z" w16du:dateUtc="2024-09-19T18:40:00Z">
              <w:r w:rsidRPr="00C56553" w:rsidDel="00617626">
                <w:rPr>
                  <w:sz w:val="22"/>
                  <w:szCs w:val="22"/>
                </w:rPr>
                <w:delText xml:space="preserve">a </w:delText>
              </w:r>
            </w:del>
            <w:ins w:id="1284" w:author="Taehoon KIM" w:date="2024-09-20T03:40:00Z" w16du:dateUtc="2024-09-19T18:40:00Z">
              <w:r w:rsidR="00617626">
                <w:rPr>
                  <w:sz w:val="22"/>
                  <w:szCs w:val="22"/>
                </w:rPr>
                <w:t>A</w:t>
              </w:r>
              <w:r w:rsidR="00617626" w:rsidRPr="00C56553">
                <w:rPr>
                  <w:sz w:val="22"/>
                  <w:szCs w:val="22"/>
                </w:rPr>
                <w:t xml:space="preserve"> </w:t>
              </w:r>
            </w:ins>
            <w:r w:rsidRPr="00C56553">
              <w:rPr>
                <w:sz w:val="22"/>
                <w:szCs w:val="22"/>
              </w:rPr>
              <w:t>cell space in which users cannot move</w:t>
            </w:r>
          </w:p>
        </w:tc>
      </w:tr>
      <w:tr w:rsidR="007248A3" w:rsidRPr="00890A67" w14:paraId="261AB979" w14:textId="77777777" w:rsidTr="0023655F">
        <w:trPr>
          <w:trHeight w:val="129"/>
        </w:trPr>
        <w:tc>
          <w:tcPr>
            <w:tcW w:w="1535" w:type="dxa"/>
            <w:shd w:val="clear" w:color="auto" w:fill="F2F2F2" w:themeFill="background1" w:themeFillShade="F2"/>
            <w:vAlign w:val="center"/>
            <w:hideMark/>
          </w:tcPr>
          <w:p w14:paraId="66B62FCC" w14:textId="77777777" w:rsidR="009A04AC" w:rsidRPr="00C56553" w:rsidRDefault="009A04AC" w:rsidP="00260E6D">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Super classes</w:t>
            </w:r>
          </w:p>
        </w:tc>
        <w:tc>
          <w:tcPr>
            <w:tcW w:w="8525" w:type="dxa"/>
            <w:gridSpan w:val="2"/>
            <w:vAlign w:val="center"/>
            <w:hideMark/>
          </w:tcPr>
          <w:p w14:paraId="76549666" w14:textId="3518074A" w:rsidR="009A04AC" w:rsidRPr="00C56553" w:rsidRDefault="009A04AC" w:rsidP="00260E6D">
            <w:pPr>
              <w:widowControl w:val="0"/>
              <w:wordWrap w:val="0"/>
              <w:autoSpaceDE w:val="0"/>
              <w:autoSpaceDN w:val="0"/>
              <w:spacing w:after="0"/>
              <w:jc w:val="both"/>
              <w:textAlignment w:val="baseline"/>
              <w:rPr>
                <w:rFonts w:asciiTheme="minorHAnsi" w:eastAsia="Gulim" w:hAnsiTheme="minorHAnsi" w:cstheme="minorHAnsi"/>
                <w:sz w:val="22"/>
                <w:szCs w:val="22"/>
                <w:lang w:eastAsia="ko-KR"/>
              </w:rPr>
            </w:pPr>
            <w:proofErr w:type="spellStart"/>
            <w:r w:rsidRPr="00C56553">
              <w:rPr>
                <w:rFonts w:asciiTheme="minorHAnsi" w:eastAsia="Malgun Gothic" w:hAnsiTheme="minorHAnsi" w:cstheme="minorHAnsi"/>
                <w:sz w:val="22"/>
                <w:szCs w:val="22"/>
                <w:lang w:eastAsia="ko-KR"/>
              </w:rPr>
              <w:t>CellSpace</w:t>
            </w:r>
            <w:proofErr w:type="spellEnd"/>
          </w:p>
        </w:tc>
      </w:tr>
      <w:tr w:rsidR="007248A3" w:rsidRPr="00890A67" w14:paraId="208C6766" w14:textId="77777777" w:rsidTr="0023655F">
        <w:trPr>
          <w:trHeight w:val="275"/>
        </w:trPr>
        <w:tc>
          <w:tcPr>
            <w:tcW w:w="1535" w:type="dxa"/>
            <w:vMerge w:val="restart"/>
            <w:shd w:val="clear" w:color="auto" w:fill="F2F2F2" w:themeFill="background1" w:themeFillShade="F2"/>
            <w:vAlign w:val="center"/>
            <w:hideMark/>
          </w:tcPr>
          <w:p w14:paraId="26CB7878" w14:textId="77777777" w:rsidR="009A04AC" w:rsidRPr="00C56553" w:rsidRDefault="009A04AC" w:rsidP="00260E6D">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Constraints</w:t>
            </w:r>
          </w:p>
        </w:tc>
        <w:tc>
          <w:tcPr>
            <w:tcW w:w="3400" w:type="dxa"/>
            <w:shd w:val="clear" w:color="auto" w:fill="F2F2F2" w:themeFill="background1" w:themeFillShade="F2"/>
            <w:vAlign w:val="center"/>
            <w:hideMark/>
          </w:tcPr>
          <w:p w14:paraId="66D965A3" w14:textId="54CB9C65" w:rsidR="009A04AC" w:rsidRPr="00C56553" w:rsidRDefault="0023655F" w:rsidP="00260E6D">
            <w:pPr>
              <w:widowControl w:val="0"/>
              <w:wordWrap w:val="0"/>
              <w:autoSpaceDE w:val="0"/>
              <w:autoSpaceDN w:val="0"/>
              <w:spacing w:after="0"/>
              <w:jc w:val="both"/>
              <w:textAlignment w:val="baseline"/>
              <w:rPr>
                <w:rFonts w:eastAsia="Gulim"/>
                <w:sz w:val="22"/>
                <w:szCs w:val="22"/>
                <w:lang w:eastAsia="ko-KR"/>
              </w:rPr>
            </w:pPr>
            <w:bookmarkStart w:id="1285" w:name="OLE_LINK130"/>
            <w:bookmarkStart w:id="1286" w:name="OLE_LINK131"/>
            <w:r w:rsidRPr="00C56553">
              <w:rPr>
                <w:rFonts w:eastAsia="Gulim"/>
                <w:b/>
                <w:sz w:val="22"/>
                <w:szCs w:val="22"/>
                <w:lang w:eastAsia="ko-KR"/>
              </w:rPr>
              <w:t xml:space="preserve">Constraint </w:t>
            </w:r>
            <w:bookmarkEnd w:id="1285"/>
            <w:bookmarkEnd w:id="1286"/>
            <w:r w:rsidR="009A04AC" w:rsidRPr="00C56553">
              <w:rPr>
                <w:rFonts w:eastAsia="Gulim"/>
                <w:b/>
                <w:sz w:val="22"/>
                <w:szCs w:val="22"/>
                <w:lang w:eastAsia="ko-KR"/>
              </w:rPr>
              <w:t>ID</w:t>
            </w:r>
          </w:p>
        </w:tc>
        <w:tc>
          <w:tcPr>
            <w:tcW w:w="5125" w:type="dxa"/>
            <w:shd w:val="clear" w:color="auto" w:fill="F2F2F2" w:themeFill="background1" w:themeFillShade="F2"/>
            <w:vAlign w:val="center"/>
            <w:hideMark/>
          </w:tcPr>
          <w:p w14:paraId="3D1D1A72" w14:textId="77777777" w:rsidR="009A04AC" w:rsidRPr="00C56553" w:rsidRDefault="009A04AC" w:rsidP="00260E6D">
            <w:pPr>
              <w:widowControl w:val="0"/>
              <w:wordWrap w:val="0"/>
              <w:autoSpaceDE w:val="0"/>
              <w:autoSpaceDN w:val="0"/>
              <w:spacing w:after="0"/>
              <w:jc w:val="both"/>
              <w:textAlignment w:val="baseline"/>
              <w:rPr>
                <w:rFonts w:eastAsia="Gulim"/>
                <w:sz w:val="22"/>
                <w:szCs w:val="22"/>
                <w:lang w:eastAsia="ko-KR"/>
              </w:rPr>
            </w:pPr>
            <w:r w:rsidRPr="00C56553">
              <w:rPr>
                <w:rFonts w:eastAsia="Gulim"/>
                <w:b/>
                <w:sz w:val="22"/>
                <w:szCs w:val="22"/>
                <w:lang w:eastAsia="ko-KR"/>
              </w:rPr>
              <w:t xml:space="preserve"> Constraint</w:t>
            </w:r>
          </w:p>
        </w:tc>
      </w:tr>
      <w:tr w:rsidR="00CF030F" w:rsidRPr="00890A67" w14:paraId="2E35D806" w14:textId="77777777" w:rsidTr="00181275">
        <w:trPr>
          <w:trHeight w:val="137"/>
        </w:trPr>
        <w:tc>
          <w:tcPr>
            <w:tcW w:w="0" w:type="auto"/>
            <w:vMerge/>
            <w:shd w:val="clear" w:color="auto" w:fill="F2F2F2" w:themeFill="background1" w:themeFillShade="F2"/>
            <w:vAlign w:val="center"/>
            <w:hideMark/>
          </w:tcPr>
          <w:p w14:paraId="456781AE" w14:textId="77777777" w:rsidR="00CF030F" w:rsidRPr="00C56553" w:rsidRDefault="00CF030F" w:rsidP="00260E6D">
            <w:pPr>
              <w:spacing w:after="0"/>
              <w:rPr>
                <w:rFonts w:eastAsia="Gulim"/>
                <w:sz w:val="22"/>
                <w:szCs w:val="22"/>
                <w:lang w:eastAsia="ko-KR"/>
              </w:rPr>
            </w:pPr>
          </w:p>
        </w:tc>
        <w:tc>
          <w:tcPr>
            <w:tcW w:w="8525" w:type="dxa"/>
            <w:gridSpan w:val="2"/>
            <w:vAlign w:val="center"/>
          </w:tcPr>
          <w:p w14:paraId="67EA9A7F" w14:textId="0BF319ED" w:rsidR="00CF030F" w:rsidRPr="00C56553" w:rsidRDefault="00CF030F" w:rsidP="00260E6D">
            <w:pPr>
              <w:widowControl w:val="0"/>
              <w:autoSpaceDE w:val="0"/>
              <w:autoSpaceDN w:val="0"/>
              <w:spacing w:after="0"/>
              <w:textAlignment w:val="baseline"/>
              <w:rPr>
                <w:rFonts w:eastAsia="Gulim"/>
                <w:sz w:val="22"/>
                <w:szCs w:val="22"/>
                <w:lang w:eastAsia="ko-KR"/>
              </w:rPr>
            </w:pPr>
            <w:r>
              <w:rPr>
                <w:rFonts w:eastAsia="Malgun Gothic"/>
                <w:sz w:val="22"/>
                <w:szCs w:val="22"/>
                <w:lang w:eastAsia="ko-KR"/>
              </w:rPr>
              <w:t>n</w:t>
            </w:r>
            <w:r w:rsidRPr="00C56553">
              <w:rPr>
                <w:rFonts w:eastAsia="Malgun Gothic"/>
                <w:sz w:val="22"/>
                <w:szCs w:val="22"/>
                <w:lang w:eastAsia="ko-KR"/>
              </w:rPr>
              <w:t>one</w:t>
            </w:r>
          </w:p>
        </w:tc>
      </w:tr>
    </w:tbl>
    <w:p w14:paraId="2F2522D9" w14:textId="16B850E7" w:rsidR="0023655F" w:rsidRPr="00890A67" w:rsidRDefault="0023655F">
      <w:pPr>
        <w:spacing w:after="0"/>
      </w:pPr>
    </w:p>
    <w:p w14:paraId="5F6EE888" w14:textId="77777777" w:rsidR="009A04AC" w:rsidRPr="00C56553" w:rsidRDefault="004271DC" w:rsidP="009A04AC">
      <w:pPr>
        <w:pStyle w:val="Heading3"/>
        <w:numPr>
          <w:ilvl w:val="2"/>
          <w:numId w:val="55"/>
        </w:numPr>
        <w:tabs>
          <w:tab w:val="clear" w:pos="720"/>
          <w:tab w:val="left" w:pos="540"/>
          <w:tab w:val="left" w:pos="700"/>
        </w:tabs>
        <w:suppressAutoHyphens/>
        <w:spacing w:after="120" w:line="250" w:lineRule="exact"/>
        <w:jc w:val="both"/>
        <w:rPr>
          <w:rFonts w:cs="Times New Roman"/>
          <w:szCs w:val="24"/>
        </w:rPr>
      </w:pPr>
      <w:bookmarkStart w:id="1287" w:name="_Toc177698597"/>
      <w:proofErr w:type="spellStart"/>
      <w:r w:rsidRPr="00C56553">
        <w:rPr>
          <w:rFonts w:cs="Times New Roman"/>
          <w:szCs w:val="24"/>
        </w:rPr>
        <w:t>GeneralSpace</w:t>
      </w:r>
      <w:bookmarkEnd w:id="1287"/>
      <w:proofErr w:type="spellEnd"/>
    </w:p>
    <w:tbl>
      <w:tblPr>
        <w:tblStyle w:val="TableGrid"/>
        <w:tblW w:w="0" w:type="auto"/>
        <w:tblLook w:val="04A0" w:firstRow="1" w:lastRow="0" w:firstColumn="1" w:lastColumn="0" w:noHBand="0" w:noVBand="1"/>
      </w:tblPr>
      <w:tblGrid>
        <w:gridCol w:w="1535"/>
        <w:gridCol w:w="3400"/>
        <w:gridCol w:w="5125"/>
      </w:tblGrid>
      <w:tr w:rsidR="007248A3" w:rsidRPr="00890A67" w14:paraId="0BCB6B6A" w14:textId="77777777" w:rsidTr="0023655F">
        <w:trPr>
          <w:trHeight w:val="53"/>
        </w:trPr>
        <w:tc>
          <w:tcPr>
            <w:tcW w:w="1535" w:type="dxa"/>
            <w:shd w:val="clear" w:color="auto" w:fill="F2F2F2" w:themeFill="background1" w:themeFillShade="F2"/>
            <w:vAlign w:val="center"/>
            <w:hideMark/>
          </w:tcPr>
          <w:p w14:paraId="3CDB9454" w14:textId="77777777" w:rsidR="009A04AC" w:rsidRPr="00C56553" w:rsidRDefault="009A04AC" w:rsidP="00260E6D">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 xml:space="preserve">Name </w:t>
            </w:r>
          </w:p>
        </w:tc>
        <w:tc>
          <w:tcPr>
            <w:tcW w:w="8525" w:type="dxa"/>
            <w:gridSpan w:val="2"/>
            <w:shd w:val="clear" w:color="auto" w:fill="F2F2F2" w:themeFill="background1" w:themeFillShade="F2"/>
            <w:vAlign w:val="center"/>
            <w:hideMark/>
          </w:tcPr>
          <w:p w14:paraId="4ED63C12" w14:textId="5380CC6B" w:rsidR="009A04AC" w:rsidRPr="00C56553" w:rsidRDefault="009A04AC" w:rsidP="00260E6D">
            <w:pPr>
              <w:widowControl w:val="0"/>
              <w:wordWrap w:val="0"/>
              <w:autoSpaceDE w:val="0"/>
              <w:autoSpaceDN w:val="0"/>
              <w:spacing w:after="0"/>
              <w:jc w:val="both"/>
              <w:textAlignment w:val="baseline"/>
              <w:rPr>
                <w:rFonts w:asciiTheme="minorHAnsi" w:eastAsia="Gulim" w:hAnsiTheme="minorHAnsi" w:cstheme="minorHAnsi"/>
                <w:sz w:val="22"/>
                <w:szCs w:val="22"/>
                <w:lang w:eastAsia="ko-KR"/>
              </w:rPr>
            </w:pPr>
            <w:proofErr w:type="spellStart"/>
            <w:r w:rsidRPr="00C56553">
              <w:rPr>
                <w:rFonts w:asciiTheme="minorHAnsi" w:eastAsia="Malgun Gothic" w:hAnsiTheme="minorHAnsi" w:cstheme="minorHAnsi"/>
                <w:b/>
                <w:bCs/>
                <w:sz w:val="22"/>
                <w:szCs w:val="22"/>
                <w:lang w:eastAsia="ko-KR"/>
              </w:rPr>
              <w:t>GeneralSpace</w:t>
            </w:r>
            <w:proofErr w:type="spellEnd"/>
          </w:p>
        </w:tc>
      </w:tr>
      <w:tr w:rsidR="007248A3" w:rsidRPr="00890A67" w14:paraId="17DC5100" w14:textId="77777777" w:rsidTr="0063253C">
        <w:trPr>
          <w:trHeight w:val="390"/>
        </w:trPr>
        <w:tc>
          <w:tcPr>
            <w:tcW w:w="1535" w:type="dxa"/>
            <w:shd w:val="clear" w:color="auto" w:fill="F2F2F2" w:themeFill="background1" w:themeFillShade="F2"/>
            <w:vAlign w:val="center"/>
            <w:hideMark/>
          </w:tcPr>
          <w:p w14:paraId="15E47210" w14:textId="77777777" w:rsidR="009A04AC" w:rsidRPr="00C56553" w:rsidRDefault="009A04AC" w:rsidP="00260E6D">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Definition</w:t>
            </w:r>
          </w:p>
        </w:tc>
        <w:tc>
          <w:tcPr>
            <w:tcW w:w="8525" w:type="dxa"/>
            <w:gridSpan w:val="2"/>
            <w:vAlign w:val="center"/>
          </w:tcPr>
          <w:p w14:paraId="7FA36B8B" w14:textId="220E03CA" w:rsidR="00633047" w:rsidRPr="00C56553" w:rsidRDefault="00633047" w:rsidP="00633047">
            <w:pPr>
              <w:widowControl w:val="0"/>
              <w:wordWrap w:val="0"/>
              <w:autoSpaceDE w:val="0"/>
              <w:autoSpaceDN w:val="0"/>
              <w:spacing w:after="0"/>
              <w:jc w:val="both"/>
              <w:textAlignment w:val="baseline"/>
              <w:rPr>
                <w:sz w:val="22"/>
                <w:szCs w:val="22"/>
              </w:rPr>
            </w:pPr>
            <w:bookmarkStart w:id="1288" w:name="_Hlk177696095"/>
            <w:bookmarkStart w:id="1289" w:name="OLE_LINK127"/>
            <w:r w:rsidRPr="00C56553">
              <w:rPr>
                <w:sz w:val="22"/>
                <w:szCs w:val="22"/>
              </w:rPr>
              <w:t xml:space="preserve">A type of </w:t>
            </w:r>
            <w:proofErr w:type="spellStart"/>
            <w:r w:rsidRPr="00C56553">
              <w:rPr>
                <w:rFonts w:ascii="Calibri" w:hAnsi="Calibri" w:cs="Calibri"/>
                <w:sz w:val="22"/>
                <w:szCs w:val="22"/>
              </w:rPr>
              <w:t>NavigableSpace</w:t>
            </w:r>
            <w:proofErr w:type="spellEnd"/>
            <w:r w:rsidR="009A04AC" w:rsidRPr="00C56553">
              <w:rPr>
                <w:sz w:val="22"/>
                <w:szCs w:val="22"/>
              </w:rPr>
              <w:t xml:space="preserve"> such as rooms, lobbies, kitchen, etc., </w:t>
            </w:r>
            <w:r w:rsidRPr="00C56553">
              <w:rPr>
                <w:sz w:val="22"/>
                <w:szCs w:val="22"/>
              </w:rPr>
              <w:t>where</w:t>
            </w:r>
            <w:r w:rsidR="009A04AC" w:rsidRPr="00C56553">
              <w:rPr>
                <w:sz w:val="22"/>
                <w:szCs w:val="22"/>
              </w:rPr>
              <w:t xml:space="preserve"> agents can stay or use </w:t>
            </w:r>
          </w:p>
          <w:p w14:paraId="77F89E42" w14:textId="67032B5D" w:rsidR="009A04AC" w:rsidRPr="00C56553" w:rsidRDefault="009A04AC" w:rsidP="00633047">
            <w:pPr>
              <w:widowControl w:val="0"/>
              <w:wordWrap w:val="0"/>
              <w:autoSpaceDE w:val="0"/>
              <w:autoSpaceDN w:val="0"/>
              <w:spacing w:after="0"/>
              <w:jc w:val="both"/>
              <w:textAlignment w:val="baseline"/>
              <w:rPr>
                <w:rFonts w:eastAsia="Gulim"/>
                <w:sz w:val="22"/>
                <w:szCs w:val="22"/>
                <w:lang w:eastAsia="ko-KR"/>
              </w:rPr>
            </w:pPr>
            <w:r w:rsidRPr="00C56553">
              <w:rPr>
                <w:sz w:val="22"/>
                <w:szCs w:val="22"/>
              </w:rPr>
              <w:t xml:space="preserve">for a longer </w:t>
            </w:r>
            <w:proofErr w:type="gramStart"/>
            <w:r w:rsidRPr="00C56553">
              <w:rPr>
                <w:sz w:val="22"/>
                <w:szCs w:val="22"/>
              </w:rPr>
              <w:t>period of time</w:t>
            </w:r>
            <w:proofErr w:type="gramEnd"/>
            <w:r w:rsidRPr="00C56553">
              <w:rPr>
                <w:sz w:val="22"/>
                <w:szCs w:val="22"/>
              </w:rPr>
              <w:t xml:space="preserve"> and can serve as starting and target cell in navigation.</w:t>
            </w:r>
            <w:bookmarkEnd w:id="1288"/>
            <w:bookmarkEnd w:id="1289"/>
          </w:p>
        </w:tc>
      </w:tr>
      <w:tr w:rsidR="007248A3" w:rsidRPr="00890A67" w14:paraId="3C05F4E2" w14:textId="77777777" w:rsidTr="0023655F">
        <w:trPr>
          <w:trHeight w:val="92"/>
        </w:trPr>
        <w:tc>
          <w:tcPr>
            <w:tcW w:w="1535" w:type="dxa"/>
            <w:shd w:val="clear" w:color="auto" w:fill="F2F2F2" w:themeFill="background1" w:themeFillShade="F2"/>
            <w:vAlign w:val="center"/>
            <w:hideMark/>
          </w:tcPr>
          <w:p w14:paraId="7A1C2CC3" w14:textId="77777777" w:rsidR="009A04AC" w:rsidRPr="00C56553" w:rsidRDefault="009A04AC" w:rsidP="00260E6D">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Super classes</w:t>
            </w:r>
          </w:p>
        </w:tc>
        <w:tc>
          <w:tcPr>
            <w:tcW w:w="8525" w:type="dxa"/>
            <w:gridSpan w:val="2"/>
            <w:vAlign w:val="center"/>
            <w:hideMark/>
          </w:tcPr>
          <w:p w14:paraId="25EE24C9" w14:textId="23EC0C78" w:rsidR="009A04AC" w:rsidRPr="00C56553" w:rsidRDefault="009A04AC" w:rsidP="00260E6D">
            <w:pPr>
              <w:widowControl w:val="0"/>
              <w:wordWrap w:val="0"/>
              <w:autoSpaceDE w:val="0"/>
              <w:autoSpaceDN w:val="0"/>
              <w:spacing w:after="0"/>
              <w:jc w:val="both"/>
              <w:textAlignment w:val="baseline"/>
              <w:rPr>
                <w:rFonts w:asciiTheme="minorHAnsi" w:eastAsia="Gulim" w:hAnsiTheme="minorHAnsi" w:cstheme="minorHAnsi"/>
                <w:sz w:val="22"/>
                <w:szCs w:val="22"/>
                <w:lang w:eastAsia="ko-KR"/>
              </w:rPr>
            </w:pPr>
            <w:proofErr w:type="spellStart"/>
            <w:r w:rsidRPr="00C56553">
              <w:rPr>
                <w:rFonts w:asciiTheme="minorHAnsi" w:eastAsia="Malgun Gothic" w:hAnsiTheme="minorHAnsi" w:cstheme="minorHAnsi"/>
                <w:sz w:val="22"/>
                <w:szCs w:val="22"/>
                <w:lang w:eastAsia="ko-KR"/>
              </w:rPr>
              <w:t>NavigableSpace</w:t>
            </w:r>
            <w:proofErr w:type="spellEnd"/>
          </w:p>
        </w:tc>
      </w:tr>
      <w:tr w:rsidR="007248A3" w:rsidRPr="00890A67" w14:paraId="70E41C3A" w14:textId="77777777" w:rsidTr="0023655F">
        <w:trPr>
          <w:trHeight w:val="237"/>
        </w:trPr>
        <w:tc>
          <w:tcPr>
            <w:tcW w:w="1535" w:type="dxa"/>
            <w:vMerge w:val="restart"/>
            <w:shd w:val="clear" w:color="auto" w:fill="F2F2F2" w:themeFill="background1" w:themeFillShade="F2"/>
            <w:vAlign w:val="center"/>
            <w:hideMark/>
          </w:tcPr>
          <w:p w14:paraId="4B904EFA" w14:textId="77777777" w:rsidR="009A04AC" w:rsidRPr="00C56553" w:rsidRDefault="009A04AC" w:rsidP="00260E6D">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Properties</w:t>
            </w:r>
          </w:p>
        </w:tc>
        <w:tc>
          <w:tcPr>
            <w:tcW w:w="3400" w:type="dxa"/>
            <w:shd w:val="clear" w:color="auto" w:fill="F2F2F2" w:themeFill="background1" w:themeFillShade="F2"/>
            <w:vAlign w:val="center"/>
            <w:hideMark/>
          </w:tcPr>
          <w:p w14:paraId="7A32B498" w14:textId="7B0D7AE6" w:rsidR="009A04AC" w:rsidRPr="00C56553" w:rsidRDefault="009A04AC" w:rsidP="00260E6D">
            <w:pPr>
              <w:widowControl w:val="0"/>
              <w:autoSpaceDE w:val="0"/>
              <w:autoSpaceDN w:val="0"/>
              <w:spacing w:after="0"/>
              <w:textAlignment w:val="baseline"/>
              <w:rPr>
                <w:rFonts w:eastAsia="Gulim"/>
                <w:sz w:val="22"/>
                <w:szCs w:val="22"/>
                <w:lang w:eastAsia="ko-KR"/>
              </w:rPr>
            </w:pPr>
            <w:r w:rsidRPr="00C56553">
              <w:rPr>
                <w:rFonts w:eastAsia="Malgun Gothic"/>
                <w:b/>
                <w:bCs/>
                <w:sz w:val="22"/>
                <w:szCs w:val="22"/>
                <w:lang w:eastAsia="ko-KR"/>
              </w:rPr>
              <w:t>Property name</w:t>
            </w:r>
          </w:p>
        </w:tc>
        <w:tc>
          <w:tcPr>
            <w:tcW w:w="5125" w:type="dxa"/>
            <w:shd w:val="clear" w:color="auto" w:fill="F2F2F2" w:themeFill="background1" w:themeFillShade="F2"/>
            <w:vAlign w:val="center"/>
            <w:hideMark/>
          </w:tcPr>
          <w:p w14:paraId="06471B04" w14:textId="77777777" w:rsidR="009A04AC" w:rsidRPr="00C56553" w:rsidRDefault="009A04AC" w:rsidP="00260E6D">
            <w:pPr>
              <w:widowControl w:val="0"/>
              <w:autoSpaceDE w:val="0"/>
              <w:autoSpaceDN w:val="0"/>
              <w:spacing w:after="0"/>
              <w:textAlignment w:val="baseline"/>
              <w:rPr>
                <w:rFonts w:eastAsia="Gulim"/>
                <w:sz w:val="22"/>
                <w:szCs w:val="22"/>
                <w:lang w:eastAsia="ko-KR"/>
              </w:rPr>
            </w:pPr>
            <w:r w:rsidRPr="00C56553">
              <w:rPr>
                <w:rFonts w:eastAsia="Malgun Gothic"/>
                <w:b/>
                <w:bCs/>
                <w:sz w:val="22"/>
                <w:szCs w:val="22"/>
                <w:lang w:eastAsia="ko-KR"/>
              </w:rPr>
              <w:t>Type and Cardinality</w:t>
            </w:r>
          </w:p>
        </w:tc>
      </w:tr>
      <w:tr w:rsidR="007248A3" w:rsidRPr="00890A67" w14:paraId="4D9EEF21" w14:textId="77777777" w:rsidTr="00591098">
        <w:trPr>
          <w:trHeight w:val="41"/>
        </w:trPr>
        <w:tc>
          <w:tcPr>
            <w:tcW w:w="0" w:type="auto"/>
            <w:vMerge/>
            <w:shd w:val="clear" w:color="auto" w:fill="F2F2F2" w:themeFill="background1" w:themeFillShade="F2"/>
            <w:vAlign w:val="center"/>
            <w:hideMark/>
          </w:tcPr>
          <w:p w14:paraId="7A1BCA9D" w14:textId="77777777" w:rsidR="009A04AC" w:rsidRPr="00C56553" w:rsidRDefault="009A04AC" w:rsidP="00260E6D">
            <w:pPr>
              <w:spacing w:after="0"/>
              <w:rPr>
                <w:rFonts w:eastAsia="Gulim"/>
                <w:sz w:val="22"/>
                <w:szCs w:val="22"/>
                <w:lang w:eastAsia="ko-KR"/>
              </w:rPr>
            </w:pPr>
          </w:p>
        </w:tc>
        <w:tc>
          <w:tcPr>
            <w:tcW w:w="3400" w:type="dxa"/>
            <w:vAlign w:val="center"/>
            <w:hideMark/>
          </w:tcPr>
          <w:p w14:paraId="1738D875" w14:textId="36D23A34" w:rsidR="009A04AC" w:rsidRPr="00C56553" w:rsidRDefault="009A04AC" w:rsidP="00260E6D">
            <w:pPr>
              <w:widowControl w:val="0"/>
              <w:autoSpaceDE w:val="0"/>
              <w:autoSpaceDN w:val="0"/>
              <w:spacing w:after="0"/>
              <w:textAlignment w:val="baseline"/>
              <w:rPr>
                <w:rFonts w:asciiTheme="minorHAnsi" w:eastAsia="Gulim" w:hAnsiTheme="minorHAnsi" w:cstheme="minorHAnsi"/>
                <w:sz w:val="22"/>
                <w:szCs w:val="22"/>
                <w:lang w:eastAsia="ko-KR"/>
              </w:rPr>
            </w:pPr>
            <w:r w:rsidRPr="00C56553">
              <w:rPr>
                <w:rFonts w:asciiTheme="minorHAnsi" w:eastAsia="Gulim" w:hAnsiTheme="minorHAnsi" w:cstheme="minorHAnsi"/>
                <w:sz w:val="22"/>
                <w:szCs w:val="22"/>
                <w:lang w:eastAsia="ko-KR"/>
              </w:rPr>
              <w:t>function</w:t>
            </w:r>
          </w:p>
        </w:tc>
        <w:tc>
          <w:tcPr>
            <w:tcW w:w="5125" w:type="dxa"/>
            <w:vAlign w:val="center"/>
            <w:hideMark/>
          </w:tcPr>
          <w:p w14:paraId="7AD4B7DF" w14:textId="4FF457E4" w:rsidR="009A04AC" w:rsidRPr="00C56553" w:rsidRDefault="009A04AC" w:rsidP="00260E6D">
            <w:pPr>
              <w:widowControl w:val="0"/>
              <w:autoSpaceDE w:val="0"/>
              <w:autoSpaceDN w:val="0"/>
              <w:spacing w:after="0"/>
              <w:textAlignment w:val="baseline"/>
              <w:rPr>
                <w:rFonts w:eastAsia="Gulim"/>
                <w:sz w:val="22"/>
                <w:szCs w:val="22"/>
                <w:lang w:eastAsia="ko-KR"/>
              </w:rPr>
            </w:pPr>
            <w:proofErr w:type="spellStart"/>
            <w:r w:rsidRPr="00C56553">
              <w:rPr>
                <w:rFonts w:asciiTheme="minorHAnsi" w:eastAsia="Malgun Gothic" w:hAnsiTheme="minorHAnsi" w:cstheme="minorHAnsi"/>
                <w:sz w:val="22"/>
                <w:szCs w:val="22"/>
                <w:lang w:eastAsia="ko-KR"/>
              </w:rPr>
              <w:t>GeneralSpaceFunctionType</w:t>
            </w:r>
            <w:proofErr w:type="spellEnd"/>
            <w:r w:rsidRPr="00C56553">
              <w:rPr>
                <w:rFonts w:eastAsia="Malgun Gothic"/>
                <w:sz w:val="22"/>
                <w:szCs w:val="22"/>
                <w:lang w:eastAsia="ko-KR"/>
              </w:rPr>
              <w:t xml:space="preserve"> [</w:t>
            </w:r>
            <w:proofErr w:type="gramStart"/>
            <w:r w:rsidRPr="00C56553">
              <w:rPr>
                <w:rFonts w:eastAsia="Malgun Gothic"/>
                <w:sz w:val="22"/>
                <w:szCs w:val="22"/>
                <w:lang w:eastAsia="ko-KR"/>
              </w:rPr>
              <w:t>1..</w:t>
            </w:r>
            <w:proofErr w:type="gramEnd"/>
            <w:r w:rsidRPr="00C56553">
              <w:rPr>
                <w:rFonts w:eastAsia="Malgun Gothic"/>
                <w:sz w:val="22"/>
                <w:szCs w:val="22"/>
                <w:lang w:eastAsia="ko-KR"/>
              </w:rPr>
              <w:t>1]</w:t>
            </w:r>
          </w:p>
        </w:tc>
      </w:tr>
      <w:tr w:rsidR="007248A3" w:rsidRPr="00890A67" w14:paraId="136B1FEB" w14:textId="77777777" w:rsidTr="00591098">
        <w:trPr>
          <w:trHeight w:val="259"/>
        </w:trPr>
        <w:tc>
          <w:tcPr>
            <w:tcW w:w="1535" w:type="dxa"/>
            <w:vMerge w:val="restart"/>
            <w:shd w:val="clear" w:color="auto" w:fill="F2F2F2" w:themeFill="background1" w:themeFillShade="F2"/>
            <w:vAlign w:val="center"/>
            <w:hideMark/>
          </w:tcPr>
          <w:p w14:paraId="6548AE69" w14:textId="77777777" w:rsidR="009A04AC" w:rsidRPr="00C56553" w:rsidRDefault="009A04AC" w:rsidP="00260E6D">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Constraints</w:t>
            </w:r>
          </w:p>
        </w:tc>
        <w:tc>
          <w:tcPr>
            <w:tcW w:w="3400" w:type="dxa"/>
            <w:shd w:val="clear" w:color="auto" w:fill="F2F2F2" w:themeFill="background1" w:themeFillShade="F2"/>
            <w:vAlign w:val="center"/>
            <w:hideMark/>
          </w:tcPr>
          <w:p w14:paraId="3057E1CA" w14:textId="4BE8EF86" w:rsidR="009A04AC" w:rsidRPr="00C56553" w:rsidRDefault="00617626" w:rsidP="00260E6D">
            <w:pPr>
              <w:widowControl w:val="0"/>
              <w:wordWrap w:val="0"/>
              <w:autoSpaceDE w:val="0"/>
              <w:autoSpaceDN w:val="0"/>
              <w:spacing w:after="0"/>
              <w:jc w:val="both"/>
              <w:textAlignment w:val="baseline"/>
              <w:rPr>
                <w:rFonts w:eastAsia="Gulim"/>
                <w:sz w:val="22"/>
                <w:szCs w:val="22"/>
                <w:lang w:eastAsia="ko-KR"/>
              </w:rPr>
            </w:pPr>
            <w:commentRangeStart w:id="1290"/>
            <w:ins w:id="1291" w:author="Taehoon KIM" w:date="2024-09-20T03:47:00Z" w16du:dateUtc="2024-09-19T18:47:00Z">
              <w:r w:rsidRPr="00C56553">
                <w:rPr>
                  <w:rFonts w:eastAsia="Gulim"/>
                  <w:b/>
                  <w:sz w:val="22"/>
                  <w:szCs w:val="22"/>
                  <w:lang w:eastAsia="ko-KR"/>
                </w:rPr>
                <w:t xml:space="preserve">Constraint </w:t>
              </w:r>
            </w:ins>
            <w:del w:id="1292" w:author="Taehoon KIM" w:date="2024-09-20T03:47:00Z" w16du:dateUtc="2024-09-19T18:47:00Z">
              <w:r w:rsidR="009A04AC" w:rsidRPr="00C56553" w:rsidDel="00617626">
                <w:rPr>
                  <w:rFonts w:eastAsia="Gulim"/>
                  <w:b/>
                  <w:sz w:val="22"/>
                  <w:szCs w:val="22"/>
                  <w:lang w:eastAsia="ko-KR"/>
                </w:rPr>
                <w:delText xml:space="preserve">Requirement </w:delText>
              </w:r>
            </w:del>
            <w:r w:rsidR="009A04AC" w:rsidRPr="00C56553">
              <w:rPr>
                <w:rFonts w:eastAsia="Gulim"/>
                <w:b/>
                <w:sz w:val="22"/>
                <w:szCs w:val="22"/>
                <w:lang w:eastAsia="ko-KR"/>
              </w:rPr>
              <w:t>ID</w:t>
            </w:r>
            <w:commentRangeEnd w:id="1290"/>
            <w:r w:rsidR="00281CE2">
              <w:rPr>
                <w:rStyle w:val="CommentReference"/>
                <w:rFonts w:eastAsia="Malgun Gothic"/>
                <w:lang w:val="en-GB"/>
              </w:rPr>
              <w:commentReference w:id="1290"/>
            </w:r>
          </w:p>
        </w:tc>
        <w:tc>
          <w:tcPr>
            <w:tcW w:w="5125" w:type="dxa"/>
            <w:shd w:val="clear" w:color="auto" w:fill="F2F2F2" w:themeFill="background1" w:themeFillShade="F2"/>
            <w:vAlign w:val="center"/>
            <w:hideMark/>
          </w:tcPr>
          <w:p w14:paraId="367DCE96" w14:textId="77777777" w:rsidR="009A04AC" w:rsidRPr="00C56553" w:rsidRDefault="009A04AC" w:rsidP="00260E6D">
            <w:pPr>
              <w:widowControl w:val="0"/>
              <w:wordWrap w:val="0"/>
              <w:autoSpaceDE w:val="0"/>
              <w:autoSpaceDN w:val="0"/>
              <w:spacing w:after="0"/>
              <w:jc w:val="both"/>
              <w:textAlignment w:val="baseline"/>
              <w:rPr>
                <w:rFonts w:eastAsia="Gulim"/>
                <w:sz w:val="22"/>
                <w:szCs w:val="22"/>
                <w:lang w:eastAsia="ko-KR"/>
              </w:rPr>
            </w:pPr>
            <w:r w:rsidRPr="00C56553">
              <w:rPr>
                <w:rFonts w:eastAsia="Gulim"/>
                <w:b/>
                <w:sz w:val="22"/>
                <w:szCs w:val="22"/>
                <w:lang w:eastAsia="ko-KR"/>
              </w:rPr>
              <w:t xml:space="preserve"> Constraint</w:t>
            </w:r>
          </w:p>
        </w:tc>
      </w:tr>
      <w:tr w:rsidR="00CF030F" w:rsidRPr="00890A67" w14:paraId="6CA520CD" w14:textId="77777777" w:rsidTr="00181275">
        <w:trPr>
          <w:trHeight w:val="121"/>
        </w:trPr>
        <w:tc>
          <w:tcPr>
            <w:tcW w:w="0" w:type="auto"/>
            <w:vMerge/>
            <w:shd w:val="clear" w:color="auto" w:fill="F2F2F2" w:themeFill="background1" w:themeFillShade="F2"/>
            <w:vAlign w:val="center"/>
            <w:hideMark/>
          </w:tcPr>
          <w:p w14:paraId="0FB44288" w14:textId="77777777" w:rsidR="00CF030F" w:rsidRPr="00C56553" w:rsidRDefault="00CF030F" w:rsidP="00260E6D">
            <w:pPr>
              <w:spacing w:after="0"/>
              <w:rPr>
                <w:rFonts w:eastAsia="Gulim"/>
                <w:sz w:val="22"/>
                <w:szCs w:val="22"/>
                <w:lang w:eastAsia="ko-KR"/>
              </w:rPr>
            </w:pPr>
          </w:p>
        </w:tc>
        <w:tc>
          <w:tcPr>
            <w:tcW w:w="8525" w:type="dxa"/>
            <w:gridSpan w:val="2"/>
            <w:vAlign w:val="center"/>
          </w:tcPr>
          <w:p w14:paraId="05F6EB14" w14:textId="1F66C810" w:rsidR="00CF030F" w:rsidRPr="00C56553" w:rsidRDefault="00CF030F" w:rsidP="00260E6D">
            <w:pPr>
              <w:widowControl w:val="0"/>
              <w:autoSpaceDE w:val="0"/>
              <w:autoSpaceDN w:val="0"/>
              <w:spacing w:after="0"/>
              <w:textAlignment w:val="baseline"/>
              <w:rPr>
                <w:rFonts w:eastAsia="Gulim"/>
                <w:sz w:val="22"/>
                <w:szCs w:val="22"/>
                <w:lang w:eastAsia="ko-KR"/>
              </w:rPr>
            </w:pPr>
            <w:r>
              <w:rPr>
                <w:rFonts w:eastAsia="Malgun Gothic"/>
                <w:sz w:val="22"/>
                <w:szCs w:val="22"/>
                <w:lang w:eastAsia="ko-KR"/>
              </w:rPr>
              <w:t>n</w:t>
            </w:r>
            <w:r w:rsidRPr="00C56553">
              <w:rPr>
                <w:rFonts w:eastAsia="Malgun Gothic"/>
                <w:sz w:val="22"/>
                <w:szCs w:val="22"/>
                <w:lang w:eastAsia="ko-KR"/>
              </w:rPr>
              <w:t>one</w:t>
            </w:r>
          </w:p>
        </w:tc>
      </w:tr>
    </w:tbl>
    <w:p w14:paraId="15E83DB4" w14:textId="77777777" w:rsidR="009A04AC" w:rsidRPr="00890A67" w:rsidRDefault="009A04AC" w:rsidP="009A04AC"/>
    <w:p w14:paraId="6A26CC16" w14:textId="0993E528" w:rsidR="004271DC" w:rsidRPr="00C56553" w:rsidRDefault="004271DC" w:rsidP="009A04AC">
      <w:pPr>
        <w:pStyle w:val="Heading3"/>
        <w:numPr>
          <w:ilvl w:val="2"/>
          <w:numId w:val="55"/>
        </w:numPr>
        <w:tabs>
          <w:tab w:val="clear" w:pos="720"/>
          <w:tab w:val="left" w:pos="540"/>
          <w:tab w:val="left" w:pos="700"/>
        </w:tabs>
        <w:suppressAutoHyphens/>
        <w:spacing w:after="120" w:line="250" w:lineRule="exact"/>
        <w:jc w:val="both"/>
        <w:rPr>
          <w:rFonts w:cs="Times New Roman"/>
          <w:szCs w:val="24"/>
        </w:rPr>
      </w:pPr>
      <w:bookmarkStart w:id="1293" w:name="_Toc177698598"/>
      <w:proofErr w:type="spellStart"/>
      <w:r w:rsidRPr="00C56553">
        <w:rPr>
          <w:rFonts w:cs="Times New Roman"/>
          <w:szCs w:val="24"/>
        </w:rPr>
        <w:t>TransferSpace</w:t>
      </w:r>
      <w:bookmarkEnd w:id="1293"/>
      <w:proofErr w:type="spellEnd"/>
    </w:p>
    <w:tbl>
      <w:tblPr>
        <w:tblStyle w:val="TableGrid"/>
        <w:tblW w:w="0" w:type="auto"/>
        <w:tblLook w:val="04A0" w:firstRow="1" w:lastRow="0" w:firstColumn="1" w:lastColumn="0" w:noHBand="0" w:noVBand="1"/>
      </w:tblPr>
      <w:tblGrid>
        <w:gridCol w:w="1535"/>
        <w:gridCol w:w="3400"/>
        <w:gridCol w:w="5125"/>
      </w:tblGrid>
      <w:tr w:rsidR="007248A3" w:rsidRPr="00890A67" w14:paraId="6E2C2935" w14:textId="77777777" w:rsidTr="00591098">
        <w:trPr>
          <w:trHeight w:val="109"/>
        </w:trPr>
        <w:tc>
          <w:tcPr>
            <w:tcW w:w="1535" w:type="dxa"/>
            <w:shd w:val="clear" w:color="auto" w:fill="F2F2F2" w:themeFill="background1" w:themeFillShade="F2"/>
            <w:vAlign w:val="center"/>
            <w:hideMark/>
          </w:tcPr>
          <w:p w14:paraId="6D704C18" w14:textId="77777777" w:rsidR="004271DC" w:rsidRPr="00C56553" w:rsidRDefault="004271DC" w:rsidP="00260E6D">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 xml:space="preserve">Name </w:t>
            </w:r>
          </w:p>
        </w:tc>
        <w:tc>
          <w:tcPr>
            <w:tcW w:w="8525" w:type="dxa"/>
            <w:gridSpan w:val="2"/>
            <w:shd w:val="clear" w:color="auto" w:fill="F2F2F2" w:themeFill="background1" w:themeFillShade="F2"/>
            <w:vAlign w:val="center"/>
            <w:hideMark/>
          </w:tcPr>
          <w:p w14:paraId="08242856" w14:textId="68FE796A" w:rsidR="004271DC" w:rsidRPr="00C56553" w:rsidRDefault="00E9151F" w:rsidP="00260E6D">
            <w:pPr>
              <w:widowControl w:val="0"/>
              <w:wordWrap w:val="0"/>
              <w:autoSpaceDE w:val="0"/>
              <w:autoSpaceDN w:val="0"/>
              <w:spacing w:after="0"/>
              <w:jc w:val="both"/>
              <w:textAlignment w:val="baseline"/>
              <w:rPr>
                <w:rFonts w:asciiTheme="minorHAnsi" w:eastAsia="Gulim" w:hAnsiTheme="minorHAnsi" w:cstheme="minorHAnsi"/>
                <w:sz w:val="22"/>
                <w:szCs w:val="22"/>
                <w:lang w:eastAsia="ko-KR"/>
              </w:rPr>
            </w:pPr>
            <w:proofErr w:type="spellStart"/>
            <w:r w:rsidRPr="00C56553">
              <w:rPr>
                <w:rFonts w:asciiTheme="minorHAnsi" w:eastAsia="Malgun Gothic" w:hAnsiTheme="minorHAnsi" w:cstheme="minorHAnsi"/>
                <w:b/>
                <w:bCs/>
                <w:sz w:val="22"/>
                <w:szCs w:val="22"/>
                <w:lang w:eastAsia="ko-KR"/>
              </w:rPr>
              <w:t>TransferSpace</w:t>
            </w:r>
            <w:proofErr w:type="spellEnd"/>
          </w:p>
        </w:tc>
      </w:tr>
      <w:tr w:rsidR="007248A3" w:rsidRPr="00890A67" w14:paraId="34733153" w14:textId="77777777" w:rsidTr="00591098">
        <w:trPr>
          <w:trHeight w:val="255"/>
        </w:trPr>
        <w:tc>
          <w:tcPr>
            <w:tcW w:w="1535" w:type="dxa"/>
            <w:shd w:val="clear" w:color="auto" w:fill="F2F2F2" w:themeFill="background1" w:themeFillShade="F2"/>
            <w:vAlign w:val="center"/>
            <w:hideMark/>
          </w:tcPr>
          <w:p w14:paraId="2F35B869" w14:textId="77777777" w:rsidR="004271DC" w:rsidRPr="00C56553" w:rsidRDefault="004271DC" w:rsidP="00260E6D">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Definition</w:t>
            </w:r>
          </w:p>
        </w:tc>
        <w:tc>
          <w:tcPr>
            <w:tcW w:w="8525" w:type="dxa"/>
            <w:gridSpan w:val="2"/>
            <w:vAlign w:val="center"/>
          </w:tcPr>
          <w:p w14:paraId="3AF06C30" w14:textId="0E283936" w:rsidR="004271DC" w:rsidRPr="00C56553" w:rsidRDefault="00633047" w:rsidP="00260E6D">
            <w:pPr>
              <w:widowControl w:val="0"/>
              <w:wordWrap w:val="0"/>
              <w:autoSpaceDE w:val="0"/>
              <w:autoSpaceDN w:val="0"/>
              <w:spacing w:after="0"/>
              <w:jc w:val="both"/>
              <w:textAlignment w:val="baseline"/>
              <w:rPr>
                <w:rFonts w:eastAsia="Gulim"/>
                <w:sz w:val="22"/>
                <w:szCs w:val="22"/>
                <w:lang w:eastAsia="ko-KR"/>
              </w:rPr>
            </w:pPr>
            <w:r w:rsidRPr="00C56553">
              <w:rPr>
                <w:sz w:val="22"/>
                <w:szCs w:val="22"/>
              </w:rPr>
              <w:t xml:space="preserve">A type of </w:t>
            </w:r>
            <w:proofErr w:type="spellStart"/>
            <w:r w:rsidRPr="00C56553">
              <w:rPr>
                <w:rFonts w:ascii="Calibri" w:hAnsi="Calibri" w:cs="Calibri"/>
                <w:sz w:val="22"/>
                <w:szCs w:val="22"/>
              </w:rPr>
              <w:t>NavigableSpace</w:t>
            </w:r>
            <w:proofErr w:type="spellEnd"/>
            <w:r w:rsidRPr="00C56553">
              <w:rPr>
                <w:sz w:val="22"/>
                <w:szCs w:val="22"/>
              </w:rPr>
              <w:t xml:space="preserve"> </w:t>
            </w:r>
            <w:r w:rsidR="00E9151F" w:rsidRPr="00C56553">
              <w:rPr>
                <w:sz w:val="22"/>
                <w:szCs w:val="22"/>
              </w:rPr>
              <w:t xml:space="preserve">that provides passages between </w:t>
            </w:r>
            <w:proofErr w:type="spellStart"/>
            <w:r w:rsidR="00E9151F" w:rsidRPr="00C56553">
              <w:rPr>
                <w:rFonts w:ascii="Calibri" w:hAnsi="Calibri" w:cs="Calibri"/>
                <w:sz w:val="22"/>
                <w:szCs w:val="22"/>
              </w:rPr>
              <w:t>GeneralSpaces</w:t>
            </w:r>
            <w:proofErr w:type="spellEnd"/>
          </w:p>
        </w:tc>
      </w:tr>
      <w:tr w:rsidR="007248A3" w:rsidRPr="00890A67" w14:paraId="394A4C94" w14:textId="77777777" w:rsidTr="00591098">
        <w:trPr>
          <w:trHeight w:val="117"/>
        </w:trPr>
        <w:tc>
          <w:tcPr>
            <w:tcW w:w="1535" w:type="dxa"/>
            <w:shd w:val="clear" w:color="auto" w:fill="F2F2F2" w:themeFill="background1" w:themeFillShade="F2"/>
            <w:vAlign w:val="center"/>
            <w:hideMark/>
          </w:tcPr>
          <w:p w14:paraId="4238065C" w14:textId="77777777" w:rsidR="004271DC" w:rsidRPr="00C56553" w:rsidRDefault="004271DC" w:rsidP="00260E6D">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Super classes</w:t>
            </w:r>
          </w:p>
        </w:tc>
        <w:tc>
          <w:tcPr>
            <w:tcW w:w="8525" w:type="dxa"/>
            <w:gridSpan w:val="2"/>
            <w:vAlign w:val="center"/>
            <w:hideMark/>
          </w:tcPr>
          <w:p w14:paraId="7A58BCA7" w14:textId="17895716" w:rsidR="004271DC" w:rsidRPr="00C56553" w:rsidRDefault="00E9151F" w:rsidP="00260E6D">
            <w:pPr>
              <w:widowControl w:val="0"/>
              <w:wordWrap w:val="0"/>
              <w:autoSpaceDE w:val="0"/>
              <w:autoSpaceDN w:val="0"/>
              <w:spacing w:after="0"/>
              <w:jc w:val="both"/>
              <w:textAlignment w:val="baseline"/>
              <w:rPr>
                <w:rFonts w:ascii="Calibri" w:eastAsia="Gulim" w:hAnsi="Calibri" w:cs="Calibri"/>
                <w:sz w:val="22"/>
                <w:szCs w:val="22"/>
                <w:lang w:eastAsia="ko-KR"/>
              </w:rPr>
            </w:pPr>
            <w:proofErr w:type="spellStart"/>
            <w:r w:rsidRPr="00C56553">
              <w:rPr>
                <w:rFonts w:ascii="Calibri" w:eastAsia="Malgun Gothic" w:hAnsi="Calibri" w:cs="Calibri"/>
                <w:sz w:val="22"/>
                <w:szCs w:val="22"/>
                <w:lang w:eastAsia="ko-KR"/>
              </w:rPr>
              <w:t>NavigableSpace</w:t>
            </w:r>
            <w:proofErr w:type="spellEnd"/>
          </w:p>
        </w:tc>
      </w:tr>
      <w:tr w:rsidR="007248A3" w:rsidRPr="00890A67" w14:paraId="7B95205F" w14:textId="77777777" w:rsidTr="00591098">
        <w:trPr>
          <w:trHeight w:val="121"/>
        </w:trPr>
        <w:tc>
          <w:tcPr>
            <w:tcW w:w="1535" w:type="dxa"/>
            <w:vMerge w:val="restart"/>
            <w:shd w:val="clear" w:color="auto" w:fill="F2F2F2" w:themeFill="background1" w:themeFillShade="F2"/>
            <w:vAlign w:val="center"/>
            <w:hideMark/>
          </w:tcPr>
          <w:p w14:paraId="5ED76482" w14:textId="77777777" w:rsidR="00E9151F" w:rsidRPr="00C56553" w:rsidRDefault="00E9151F" w:rsidP="00260E6D">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Properties</w:t>
            </w:r>
          </w:p>
        </w:tc>
        <w:tc>
          <w:tcPr>
            <w:tcW w:w="3400" w:type="dxa"/>
            <w:shd w:val="clear" w:color="auto" w:fill="F2F2F2" w:themeFill="background1" w:themeFillShade="F2"/>
            <w:vAlign w:val="center"/>
            <w:hideMark/>
          </w:tcPr>
          <w:p w14:paraId="0837A639" w14:textId="77777777" w:rsidR="00E9151F" w:rsidRPr="00C56553" w:rsidRDefault="00E9151F" w:rsidP="00260E6D">
            <w:pPr>
              <w:widowControl w:val="0"/>
              <w:autoSpaceDE w:val="0"/>
              <w:autoSpaceDN w:val="0"/>
              <w:spacing w:after="0"/>
              <w:textAlignment w:val="baseline"/>
              <w:rPr>
                <w:rFonts w:eastAsia="Gulim"/>
                <w:sz w:val="22"/>
                <w:szCs w:val="22"/>
                <w:lang w:eastAsia="ko-KR"/>
              </w:rPr>
            </w:pPr>
            <w:r w:rsidRPr="00C56553">
              <w:rPr>
                <w:rFonts w:eastAsia="Malgun Gothic"/>
                <w:b/>
                <w:bCs/>
                <w:sz w:val="22"/>
                <w:szCs w:val="22"/>
                <w:lang w:eastAsia="ko-KR"/>
              </w:rPr>
              <w:t>Property name</w:t>
            </w:r>
          </w:p>
        </w:tc>
        <w:tc>
          <w:tcPr>
            <w:tcW w:w="5125" w:type="dxa"/>
            <w:shd w:val="clear" w:color="auto" w:fill="F2F2F2" w:themeFill="background1" w:themeFillShade="F2"/>
            <w:vAlign w:val="center"/>
            <w:hideMark/>
          </w:tcPr>
          <w:p w14:paraId="59F087C3" w14:textId="77777777" w:rsidR="00E9151F" w:rsidRPr="00C56553" w:rsidRDefault="00E9151F" w:rsidP="00260E6D">
            <w:pPr>
              <w:widowControl w:val="0"/>
              <w:autoSpaceDE w:val="0"/>
              <w:autoSpaceDN w:val="0"/>
              <w:spacing w:after="0"/>
              <w:textAlignment w:val="baseline"/>
              <w:rPr>
                <w:rFonts w:eastAsia="Gulim"/>
                <w:sz w:val="22"/>
                <w:szCs w:val="22"/>
                <w:lang w:eastAsia="ko-KR"/>
              </w:rPr>
            </w:pPr>
            <w:r w:rsidRPr="00C56553">
              <w:rPr>
                <w:rFonts w:eastAsia="Malgun Gothic"/>
                <w:b/>
                <w:bCs/>
                <w:sz w:val="22"/>
                <w:szCs w:val="22"/>
                <w:lang w:eastAsia="ko-KR"/>
              </w:rPr>
              <w:t>Type and Cardinality</w:t>
            </w:r>
          </w:p>
        </w:tc>
      </w:tr>
      <w:tr w:rsidR="007248A3" w:rsidRPr="00890A67" w14:paraId="2BEDA8D2" w14:textId="77777777" w:rsidTr="00591098">
        <w:trPr>
          <w:trHeight w:val="139"/>
        </w:trPr>
        <w:tc>
          <w:tcPr>
            <w:tcW w:w="0" w:type="auto"/>
            <w:vMerge/>
            <w:shd w:val="clear" w:color="auto" w:fill="F2F2F2" w:themeFill="background1" w:themeFillShade="F2"/>
            <w:vAlign w:val="center"/>
            <w:hideMark/>
          </w:tcPr>
          <w:p w14:paraId="2307E93B" w14:textId="77777777" w:rsidR="00E9151F" w:rsidRPr="00C56553" w:rsidRDefault="00E9151F" w:rsidP="00260E6D">
            <w:pPr>
              <w:spacing w:after="0"/>
              <w:rPr>
                <w:rFonts w:eastAsia="Gulim"/>
                <w:sz w:val="22"/>
                <w:szCs w:val="22"/>
                <w:lang w:eastAsia="ko-KR"/>
              </w:rPr>
            </w:pPr>
          </w:p>
        </w:tc>
        <w:tc>
          <w:tcPr>
            <w:tcW w:w="3400" w:type="dxa"/>
            <w:vAlign w:val="center"/>
            <w:hideMark/>
          </w:tcPr>
          <w:p w14:paraId="018B34B5" w14:textId="77777777" w:rsidR="00E9151F" w:rsidRPr="00C56553" w:rsidRDefault="00E9151F" w:rsidP="00260E6D">
            <w:pPr>
              <w:widowControl w:val="0"/>
              <w:autoSpaceDE w:val="0"/>
              <w:autoSpaceDN w:val="0"/>
              <w:spacing w:after="0"/>
              <w:textAlignment w:val="baseline"/>
              <w:rPr>
                <w:rFonts w:asciiTheme="minorHAnsi" w:eastAsia="Gulim" w:hAnsiTheme="minorHAnsi" w:cstheme="minorHAnsi"/>
                <w:sz w:val="22"/>
                <w:szCs w:val="22"/>
                <w:lang w:eastAsia="ko-KR"/>
              </w:rPr>
            </w:pPr>
            <w:r w:rsidRPr="00C56553">
              <w:rPr>
                <w:rFonts w:asciiTheme="minorHAnsi" w:eastAsia="Gulim" w:hAnsiTheme="minorHAnsi" w:cstheme="minorHAnsi"/>
                <w:sz w:val="22"/>
                <w:szCs w:val="22"/>
                <w:lang w:eastAsia="ko-KR"/>
              </w:rPr>
              <w:t>function</w:t>
            </w:r>
          </w:p>
        </w:tc>
        <w:tc>
          <w:tcPr>
            <w:tcW w:w="5125" w:type="dxa"/>
            <w:vAlign w:val="center"/>
            <w:hideMark/>
          </w:tcPr>
          <w:p w14:paraId="5471C70A" w14:textId="1DC4E137" w:rsidR="00E9151F" w:rsidRPr="00C56553" w:rsidRDefault="00E9151F" w:rsidP="00260E6D">
            <w:pPr>
              <w:widowControl w:val="0"/>
              <w:autoSpaceDE w:val="0"/>
              <w:autoSpaceDN w:val="0"/>
              <w:spacing w:after="0"/>
              <w:textAlignment w:val="baseline"/>
              <w:rPr>
                <w:rFonts w:eastAsia="Gulim"/>
                <w:sz w:val="22"/>
                <w:szCs w:val="22"/>
                <w:lang w:eastAsia="ko-KR"/>
              </w:rPr>
            </w:pPr>
            <w:proofErr w:type="spellStart"/>
            <w:r w:rsidRPr="00C56553">
              <w:rPr>
                <w:rFonts w:asciiTheme="minorHAnsi" w:eastAsia="Malgun Gothic" w:hAnsiTheme="minorHAnsi" w:cstheme="minorHAnsi"/>
                <w:sz w:val="22"/>
                <w:szCs w:val="22"/>
                <w:lang w:eastAsia="ko-KR"/>
              </w:rPr>
              <w:t>TransferSpaceFunctionType</w:t>
            </w:r>
            <w:proofErr w:type="spellEnd"/>
            <w:r w:rsidRPr="00C56553">
              <w:rPr>
                <w:rFonts w:eastAsia="Malgun Gothic"/>
                <w:sz w:val="22"/>
                <w:szCs w:val="22"/>
                <w:lang w:eastAsia="ko-KR"/>
              </w:rPr>
              <w:t xml:space="preserve"> [</w:t>
            </w:r>
            <w:proofErr w:type="gramStart"/>
            <w:r w:rsidRPr="00C56553">
              <w:rPr>
                <w:rFonts w:eastAsia="Malgun Gothic"/>
                <w:sz w:val="22"/>
                <w:szCs w:val="22"/>
                <w:lang w:eastAsia="ko-KR"/>
              </w:rPr>
              <w:t>1..</w:t>
            </w:r>
            <w:proofErr w:type="gramEnd"/>
            <w:r w:rsidRPr="00C56553">
              <w:rPr>
                <w:rFonts w:eastAsia="Malgun Gothic"/>
                <w:sz w:val="22"/>
                <w:szCs w:val="22"/>
                <w:lang w:eastAsia="ko-KR"/>
              </w:rPr>
              <w:t>1]</w:t>
            </w:r>
          </w:p>
        </w:tc>
      </w:tr>
      <w:tr w:rsidR="007248A3" w:rsidRPr="00890A67" w14:paraId="3730FEE9" w14:textId="77777777" w:rsidTr="00591098">
        <w:trPr>
          <w:trHeight w:val="41"/>
        </w:trPr>
        <w:tc>
          <w:tcPr>
            <w:tcW w:w="1535" w:type="dxa"/>
            <w:vMerge w:val="restart"/>
            <w:shd w:val="clear" w:color="auto" w:fill="F2F2F2" w:themeFill="background1" w:themeFillShade="F2"/>
            <w:vAlign w:val="center"/>
            <w:hideMark/>
          </w:tcPr>
          <w:p w14:paraId="57724B97" w14:textId="77777777" w:rsidR="00E9151F" w:rsidRPr="00C56553" w:rsidRDefault="00E9151F" w:rsidP="00260E6D">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Constraints</w:t>
            </w:r>
          </w:p>
        </w:tc>
        <w:tc>
          <w:tcPr>
            <w:tcW w:w="3400" w:type="dxa"/>
            <w:shd w:val="clear" w:color="auto" w:fill="F2F2F2" w:themeFill="background1" w:themeFillShade="F2"/>
            <w:vAlign w:val="center"/>
            <w:hideMark/>
          </w:tcPr>
          <w:p w14:paraId="56CACEC0" w14:textId="0CBEF7C1" w:rsidR="00E9151F" w:rsidRPr="00C56553" w:rsidRDefault="00617626" w:rsidP="00260E6D">
            <w:pPr>
              <w:widowControl w:val="0"/>
              <w:wordWrap w:val="0"/>
              <w:autoSpaceDE w:val="0"/>
              <w:autoSpaceDN w:val="0"/>
              <w:spacing w:after="0"/>
              <w:jc w:val="both"/>
              <w:textAlignment w:val="baseline"/>
              <w:rPr>
                <w:rFonts w:eastAsia="Gulim"/>
                <w:sz w:val="22"/>
                <w:szCs w:val="22"/>
                <w:lang w:eastAsia="ko-KR"/>
              </w:rPr>
            </w:pPr>
            <w:ins w:id="1294" w:author="Taehoon KIM" w:date="2024-09-20T03:47:00Z" w16du:dateUtc="2024-09-19T18:47:00Z">
              <w:r w:rsidRPr="00C56553">
                <w:rPr>
                  <w:rFonts w:eastAsia="Gulim"/>
                  <w:b/>
                  <w:sz w:val="22"/>
                  <w:szCs w:val="22"/>
                  <w:lang w:eastAsia="ko-KR"/>
                </w:rPr>
                <w:t xml:space="preserve">Constraint </w:t>
              </w:r>
            </w:ins>
            <w:del w:id="1295" w:author="Taehoon KIM" w:date="2024-09-20T03:47:00Z" w16du:dateUtc="2024-09-19T18:47:00Z">
              <w:r w:rsidR="00E9151F" w:rsidRPr="00C56553" w:rsidDel="00617626">
                <w:rPr>
                  <w:rFonts w:eastAsia="Gulim"/>
                  <w:b/>
                  <w:sz w:val="22"/>
                  <w:szCs w:val="22"/>
                  <w:lang w:eastAsia="ko-KR"/>
                </w:rPr>
                <w:delText xml:space="preserve">Requirement </w:delText>
              </w:r>
            </w:del>
            <w:r w:rsidR="00E9151F" w:rsidRPr="00C56553">
              <w:rPr>
                <w:rFonts w:eastAsia="Gulim"/>
                <w:b/>
                <w:sz w:val="22"/>
                <w:szCs w:val="22"/>
                <w:lang w:eastAsia="ko-KR"/>
              </w:rPr>
              <w:t>ID</w:t>
            </w:r>
          </w:p>
        </w:tc>
        <w:tc>
          <w:tcPr>
            <w:tcW w:w="5125" w:type="dxa"/>
            <w:shd w:val="clear" w:color="auto" w:fill="F2F2F2" w:themeFill="background1" w:themeFillShade="F2"/>
            <w:vAlign w:val="center"/>
            <w:hideMark/>
          </w:tcPr>
          <w:p w14:paraId="3D6A6EFF" w14:textId="77777777" w:rsidR="00E9151F" w:rsidRPr="00C56553" w:rsidRDefault="00E9151F" w:rsidP="00260E6D">
            <w:pPr>
              <w:widowControl w:val="0"/>
              <w:wordWrap w:val="0"/>
              <w:autoSpaceDE w:val="0"/>
              <w:autoSpaceDN w:val="0"/>
              <w:spacing w:after="0"/>
              <w:jc w:val="both"/>
              <w:textAlignment w:val="baseline"/>
              <w:rPr>
                <w:rFonts w:eastAsia="Gulim"/>
                <w:sz w:val="22"/>
                <w:szCs w:val="22"/>
                <w:lang w:eastAsia="ko-KR"/>
              </w:rPr>
            </w:pPr>
            <w:r w:rsidRPr="00C56553">
              <w:rPr>
                <w:rFonts w:eastAsia="Gulim"/>
                <w:b/>
                <w:sz w:val="22"/>
                <w:szCs w:val="22"/>
                <w:lang w:eastAsia="ko-KR"/>
              </w:rPr>
              <w:t xml:space="preserve"> Constraint</w:t>
            </w:r>
          </w:p>
        </w:tc>
      </w:tr>
      <w:tr w:rsidR="00CF030F" w:rsidRPr="00890A67" w14:paraId="47C0B608" w14:textId="77777777" w:rsidTr="00181275">
        <w:trPr>
          <w:trHeight w:val="41"/>
        </w:trPr>
        <w:tc>
          <w:tcPr>
            <w:tcW w:w="0" w:type="auto"/>
            <w:vMerge/>
            <w:shd w:val="clear" w:color="auto" w:fill="F2F2F2" w:themeFill="background1" w:themeFillShade="F2"/>
            <w:vAlign w:val="center"/>
            <w:hideMark/>
          </w:tcPr>
          <w:p w14:paraId="6DAFF50D" w14:textId="77777777" w:rsidR="00CF030F" w:rsidRPr="00C56553" w:rsidRDefault="00CF030F" w:rsidP="00260E6D">
            <w:pPr>
              <w:spacing w:after="0"/>
              <w:rPr>
                <w:rFonts w:eastAsia="Gulim"/>
                <w:sz w:val="22"/>
                <w:szCs w:val="22"/>
                <w:lang w:eastAsia="ko-KR"/>
              </w:rPr>
            </w:pPr>
          </w:p>
        </w:tc>
        <w:tc>
          <w:tcPr>
            <w:tcW w:w="8525" w:type="dxa"/>
            <w:gridSpan w:val="2"/>
            <w:vAlign w:val="center"/>
          </w:tcPr>
          <w:p w14:paraId="78A40780" w14:textId="029F0361" w:rsidR="00CF030F" w:rsidRPr="00C56553" w:rsidRDefault="00CF030F" w:rsidP="00260E6D">
            <w:pPr>
              <w:widowControl w:val="0"/>
              <w:autoSpaceDE w:val="0"/>
              <w:autoSpaceDN w:val="0"/>
              <w:spacing w:after="0"/>
              <w:textAlignment w:val="baseline"/>
              <w:rPr>
                <w:rFonts w:eastAsia="Gulim"/>
                <w:sz w:val="22"/>
                <w:szCs w:val="22"/>
                <w:lang w:eastAsia="ko-KR"/>
              </w:rPr>
            </w:pPr>
            <w:bookmarkStart w:id="1296" w:name="OLE_LINK128"/>
            <w:bookmarkStart w:id="1297" w:name="OLE_LINK129"/>
            <w:r>
              <w:rPr>
                <w:rFonts w:eastAsia="Malgun Gothic"/>
                <w:sz w:val="22"/>
                <w:szCs w:val="22"/>
                <w:lang w:eastAsia="ko-KR"/>
              </w:rPr>
              <w:t>n</w:t>
            </w:r>
            <w:r w:rsidRPr="00C56553">
              <w:rPr>
                <w:rFonts w:eastAsia="Malgun Gothic"/>
                <w:sz w:val="22"/>
                <w:szCs w:val="22"/>
                <w:lang w:eastAsia="ko-KR"/>
              </w:rPr>
              <w:t>one</w:t>
            </w:r>
            <w:bookmarkEnd w:id="1296"/>
            <w:bookmarkEnd w:id="1297"/>
          </w:p>
        </w:tc>
      </w:tr>
    </w:tbl>
    <w:p w14:paraId="01E6F9F4" w14:textId="4FE7BDEF" w:rsidR="00BF7173" w:rsidRPr="00890A67" w:rsidRDefault="00BF7173">
      <w:pPr>
        <w:spacing w:after="0"/>
      </w:pPr>
    </w:p>
    <w:p w14:paraId="6872C54E" w14:textId="77777777" w:rsidR="00E9151F" w:rsidRPr="00C56553" w:rsidRDefault="004271DC" w:rsidP="00E9151F">
      <w:pPr>
        <w:pStyle w:val="Heading3"/>
        <w:numPr>
          <w:ilvl w:val="2"/>
          <w:numId w:val="55"/>
        </w:numPr>
        <w:tabs>
          <w:tab w:val="clear" w:pos="720"/>
          <w:tab w:val="left" w:pos="540"/>
          <w:tab w:val="left" w:pos="700"/>
        </w:tabs>
        <w:suppressAutoHyphens/>
        <w:spacing w:after="120" w:line="250" w:lineRule="exact"/>
        <w:jc w:val="both"/>
        <w:rPr>
          <w:rFonts w:cs="Times New Roman"/>
          <w:szCs w:val="24"/>
        </w:rPr>
      </w:pPr>
      <w:bookmarkStart w:id="1298" w:name="_Toc177698599"/>
      <w:proofErr w:type="spellStart"/>
      <w:r w:rsidRPr="00C56553">
        <w:rPr>
          <w:rFonts w:cs="Times New Roman"/>
          <w:szCs w:val="24"/>
        </w:rPr>
        <w:t>ObjectSpace</w:t>
      </w:r>
      <w:bookmarkEnd w:id="1298"/>
      <w:proofErr w:type="spellEnd"/>
    </w:p>
    <w:tbl>
      <w:tblPr>
        <w:tblStyle w:val="TableGrid"/>
        <w:tblW w:w="0" w:type="auto"/>
        <w:tblLook w:val="04A0" w:firstRow="1" w:lastRow="0" w:firstColumn="1" w:lastColumn="0" w:noHBand="0" w:noVBand="1"/>
      </w:tblPr>
      <w:tblGrid>
        <w:gridCol w:w="1535"/>
        <w:gridCol w:w="3138"/>
        <w:gridCol w:w="5387"/>
      </w:tblGrid>
      <w:tr w:rsidR="007248A3" w:rsidRPr="00890A67" w14:paraId="7E341520" w14:textId="77777777" w:rsidTr="004B5677">
        <w:trPr>
          <w:trHeight w:val="135"/>
        </w:trPr>
        <w:tc>
          <w:tcPr>
            <w:tcW w:w="1535" w:type="dxa"/>
            <w:shd w:val="clear" w:color="auto" w:fill="F2F2F2" w:themeFill="background1" w:themeFillShade="F2"/>
            <w:vAlign w:val="center"/>
            <w:hideMark/>
          </w:tcPr>
          <w:p w14:paraId="160838B3" w14:textId="77777777" w:rsidR="00E9151F" w:rsidRPr="00C56553" w:rsidRDefault="00E9151F" w:rsidP="00260E6D">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 xml:space="preserve">Name </w:t>
            </w:r>
          </w:p>
        </w:tc>
        <w:tc>
          <w:tcPr>
            <w:tcW w:w="8525" w:type="dxa"/>
            <w:gridSpan w:val="2"/>
            <w:shd w:val="clear" w:color="auto" w:fill="F2F2F2" w:themeFill="background1" w:themeFillShade="F2"/>
            <w:vAlign w:val="center"/>
            <w:hideMark/>
          </w:tcPr>
          <w:p w14:paraId="5473EC10" w14:textId="07A9658B" w:rsidR="00E9151F" w:rsidRPr="00C56553" w:rsidRDefault="006D2EDB" w:rsidP="00260E6D">
            <w:pPr>
              <w:widowControl w:val="0"/>
              <w:wordWrap w:val="0"/>
              <w:autoSpaceDE w:val="0"/>
              <w:autoSpaceDN w:val="0"/>
              <w:spacing w:after="0"/>
              <w:jc w:val="both"/>
              <w:textAlignment w:val="baseline"/>
              <w:rPr>
                <w:rFonts w:asciiTheme="minorHAnsi" w:eastAsia="Gulim" w:hAnsiTheme="minorHAnsi" w:cstheme="minorHAnsi"/>
                <w:sz w:val="22"/>
                <w:szCs w:val="22"/>
                <w:lang w:eastAsia="ko-KR"/>
              </w:rPr>
            </w:pPr>
            <w:proofErr w:type="spellStart"/>
            <w:r w:rsidRPr="00C56553">
              <w:rPr>
                <w:rFonts w:asciiTheme="minorHAnsi" w:eastAsia="Malgun Gothic" w:hAnsiTheme="minorHAnsi" w:cstheme="minorHAnsi"/>
                <w:b/>
                <w:bCs/>
                <w:sz w:val="22"/>
                <w:szCs w:val="22"/>
                <w:lang w:eastAsia="ko-KR"/>
              </w:rPr>
              <w:t>Object</w:t>
            </w:r>
            <w:r w:rsidR="00E9151F" w:rsidRPr="00C56553">
              <w:rPr>
                <w:rFonts w:asciiTheme="minorHAnsi" w:eastAsia="Malgun Gothic" w:hAnsiTheme="minorHAnsi" w:cstheme="minorHAnsi"/>
                <w:b/>
                <w:bCs/>
                <w:sz w:val="22"/>
                <w:szCs w:val="22"/>
                <w:lang w:eastAsia="ko-KR"/>
              </w:rPr>
              <w:t>Space</w:t>
            </w:r>
            <w:proofErr w:type="spellEnd"/>
          </w:p>
        </w:tc>
      </w:tr>
      <w:tr w:rsidR="007248A3" w:rsidRPr="00890A67" w14:paraId="09D0E28C" w14:textId="77777777" w:rsidTr="004B5677">
        <w:trPr>
          <w:trHeight w:val="41"/>
        </w:trPr>
        <w:tc>
          <w:tcPr>
            <w:tcW w:w="1535" w:type="dxa"/>
            <w:shd w:val="clear" w:color="auto" w:fill="F2F2F2" w:themeFill="background1" w:themeFillShade="F2"/>
            <w:vAlign w:val="center"/>
            <w:hideMark/>
          </w:tcPr>
          <w:p w14:paraId="2F1B5B5F" w14:textId="77777777" w:rsidR="00E9151F" w:rsidRPr="00C56553" w:rsidRDefault="00E9151F" w:rsidP="00260E6D">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Definition</w:t>
            </w:r>
          </w:p>
        </w:tc>
        <w:tc>
          <w:tcPr>
            <w:tcW w:w="8525" w:type="dxa"/>
            <w:gridSpan w:val="2"/>
            <w:vAlign w:val="center"/>
          </w:tcPr>
          <w:p w14:paraId="478D10F8" w14:textId="7BCBBFD2" w:rsidR="00E9151F" w:rsidRPr="00C56553" w:rsidRDefault="00E9151F" w:rsidP="00260E6D">
            <w:pPr>
              <w:widowControl w:val="0"/>
              <w:wordWrap w:val="0"/>
              <w:autoSpaceDE w:val="0"/>
              <w:autoSpaceDN w:val="0"/>
              <w:spacing w:after="0"/>
              <w:jc w:val="both"/>
              <w:textAlignment w:val="baseline"/>
              <w:rPr>
                <w:rFonts w:eastAsia="Gulim"/>
                <w:sz w:val="22"/>
                <w:szCs w:val="22"/>
                <w:lang w:eastAsia="ko-KR"/>
              </w:rPr>
            </w:pPr>
            <w:r w:rsidRPr="00C56553">
              <w:rPr>
                <w:sz w:val="22"/>
                <w:szCs w:val="22"/>
              </w:rPr>
              <w:t xml:space="preserve">A </w:t>
            </w:r>
            <w:r w:rsidR="00633047" w:rsidRPr="00C56553">
              <w:rPr>
                <w:sz w:val="22"/>
                <w:szCs w:val="22"/>
              </w:rPr>
              <w:t xml:space="preserve">type of </w:t>
            </w:r>
            <w:proofErr w:type="spellStart"/>
            <w:r w:rsidR="00633047" w:rsidRPr="00C56553">
              <w:rPr>
                <w:rFonts w:ascii="Calibri" w:hAnsi="Calibri" w:cs="Calibri"/>
                <w:sz w:val="22"/>
                <w:szCs w:val="22"/>
              </w:rPr>
              <w:t>NonNavigableSpace</w:t>
            </w:r>
            <w:proofErr w:type="spellEnd"/>
            <w:r w:rsidR="00633047" w:rsidRPr="00C56553">
              <w:rPr>
                <w:sz w:val="22"/>
                <w:szCs w:val="22"/>
              </w:rPr>
              <w:t xml:space="preserve"> </w:t>
            </w:r>
            <w:r w:rsidRPr="00C56553">
              <w:rPr>
                <w:sz w:val="22"/>
                <w:szCs w:val="22"/>
              </w:rPr>
              <w:t>contain</w:t>
            </w:r>
            <w:r w:rsidR="006D2EDB" w:rsidRPr="00C56553">
              <w:rPr>
                <w:sz w:val="22"/>
                <w:szCs w:val="22"/>
              </w:rPr>
              <w:t xml:space="preserve">ing </w:t>
            </w:r>
            <w:r w:rsidRPr="00C56553">
              <w:rPr>
                <w:sz w:val="22"/>
                <w:szCs w:val="22"/>
              </w:rPr>
              <w:t>objects that make it non-navigable</w:t>
            </w:r>
          </w:p>
        </w:tc>
      </w:tr>
      <w:tr w:rsidR="007248A3" w:rsidRPr="00890A67" w14:paraId="11F22ED0" w14:textId="77777777" w:rsidTr="004B5677">
        <w:trPr>
          <w:trHeight w:val="157"/>
        </w:trPr>
        <w:tc>
          <w:tcPr>
            <w:tcW w:w="1535" w:type="dxa"/>
            <w:shd w:val="clear" w:color="auto" w:fill="F2F2F2" w:themeFill="background1" w:themeFillShade="F2"/>
            <w:vAlign w:val="center"/>
            <w:hideMark/>
          </w:tcPr>
          <w:p w14:paraId="2D8FD047" w14:textId="77777777" w:rsidR="00E9151F" w:rsidRPr="00C56553" w:rsidRDefault="00E9151F" w:rsidP="00260E6D">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Super classes</w:t>
            </w:r>
          </w:p>
        </w:tc>
        <w:tc>
          <w:tcPr>
            <w:tcW w:w="8525" w:type="dxa"/>
            <w:gridSpan w:val="2"/>
            <w:vAlign w:val="center"/>
            <w:hideMark/>
          </w:tcPr>
          <w:p w14:paraId="01360F36" w14:textId="4C997CBB" w:rsidR="00E9151F" w:rsidRPr="00C56553" w:rsidRDefault="006D2EDB" w:rsidP="00260E6D">
            <w:pPr>
              <w:widowControl w:val="0"/>
              <w:wordWrap w:val="0"/>
              <w:autoSpaceDE w:val="0"/>
              <w:autoSpaceDN w:val="0"/>
              <w:spacing w:after="0"/>
              <w:jc w:val="both"/>
              <w:textAlignment w:val="baseline"/>
              <w:rPr>
                <w:rFonts w:ascii="Calibri" w:eastAsia="Gulim" w:hAnsi="Calibri" w:cs="Calibri"/>
                <w:sz w:val="22"/>
                <w:szCs w:val="22"/>
                <w:lang w:eastAsia="ko-KR"/>
              </w:rPr>
            </w:pPr>
            <w:proofErr w:type="spellStart"/>
            <w:r w:rsidRPr="00C56553">
              <w:rPr>
                <w:rFonts w:ascii="Calibri" w:eastAsia="Malgun Gothic" w:hAnsi="Calibri" w:cs="Calibri"/>
                <w:sz w:val="22"/>
                <w:szCs w:val="22"/>
                <w:lang w:eastAsia="ko-KR"/>
              </w:rPr>
              <w:t>Non</w:t>
            </w:r>
            <w:r w:rsidR="00E9151F" w:rsidRPr="00C56553">
              <w:rPr>
                <w:rFonts w:ascii="Calibri" w:eastAsia="Malgun Gothic" w:hAnsi="Calibri" w:cs="Calibri"/>
                <w:sz w:val="22"/>
                <w:szCs w:val="22"/>
                <w:lang w:eastAsia="ko-KR"/>
              </w:rPr>
              <w:t>NavigableSpace</w:t>
            </w:r>
            <w:proofErr w:type="spellEnd"/>
          </w:p>
        </w:tc>
      </w:tr>
      <w:tr w:rsidR="00617626" w:rsidRPr="00890A67" w14:paraId="2421873C" w14:textId="77777777" w:rsidTr="00EF6182">
        <w:trPr>
          <w:trHeight w:val="41"/>
        </w:trPr>
        <w:tc>
          <w:tcPr>
            <w:tcW w:w="1535" w:type="dxa"/>
            <w:vMerge w:val="restart"/>
            <w:shd w:val="clear" w:color="auto" w:fill="F2F2F2" w:themeFill="background1" w:themeFillShade="F2"/>
            <w:vAlign w:val="center"/>
            <w:hideMark/>
          </w:tcPr>
          <w:p w14:paraId="12FA8AC7" w14:textId="77777777" w:rsidR="00617626" w:rsidRPr="00C56553" w:rsidRDefault="00617626" w:rsidP="00BF7173">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Properties</w:t>
            </w:r>
          </w:p>
        </w:tc>
        <w:tc>
          <w:tcPr>
            <w:tcW w:w="3138" w:type="dxa"/>
            <w:shd w:val="clear" w:color="auto" w:fill="F2F2F2" w:themeFill="background1" w:themeFillShade="F2"/>
            <w:vAlign w:val="center"/>
            <w:hideMark/>
          </w:tcPr>
          <w:p w14:paraId="30AAAF86" w14:textId="77777777" w:rsidR="00617626" w:rsidRPr="00C56553" w:rsidRDefault="00617626" w:rsidP="00BF7173">
            <w:pPr>
              <w:widowControl w:val="0"/>
              <w:autoSpaceDE w:val="0"/>
              <w:autoSpaceDN w:val="0"/>
              <w:spacing w:after="0"/>
              <w:textAlignment w:val="baseline"/>
              <w:rPr>
                <w:rFonts w:eastAsia="Gulim"/>
                <w:sz w:val="22"/>
                <w:szCs w:val="22"/>
                <w:lang w:eastAsia="ko-KR"/>
              </w:rPr>
            </w:pPr>
            <w:r w:rsidRPr="00C56553">
              <w:rPr>
                <w:rFonts w:eastAsia="Malgun Gothic"/>
                <w:b/>
                <w:bCs/>
                <w:sz w:val="22"/>
                <w:szCs w:val="22"/>
                <w:lang w:eastAsia="ko-KR"/>
              </w:rPr>
              <w:t>Property name</w:t>
            </w:r>
          </w:p>
        </w:tc>
        <w:tc>
          <w:tcPr>
            <w:tcW w:w="5387" w:type="dxa"/>
            <w:shd w:val="clear" w:color="auto" w:fill="F2F2F2" w:themeFill="background1" w:themeFillShade="F2"/>
            <w:vAlign w:val="center"/>
            <w:hideMark/>
          </w:tcPr>
          <w:p w14:paraId="1F1C84DB" w14:textId="77777777" w:rsidR="00617626" w:rsidRPr="00C56553" w:rsidRDefault="00617626" w:rsidP="00BF7173">
            <w:pPr>
              <w:widowControl w:val="0"/>
              <w:autoSpaceDE w:val="0"/>
              <w:autoSpaceDN w:val="0"/>
              <w:spacing w:after="0"/>
              <w:textAlignment w:val="baseline"/>
              <w:rPr>
                <w:rFonts w:eastAsia="Gulim"/>
                <w:sz w:val="22"/>
                <w:szCs w:val="22"/>
                <w:lang w:eastAsia="ko-KR"/>
              </w:rPr>
            </w:pPr>
            <w:r w:rsidRPr="00C56553">
              <w:rPr>
                <w:rFonts w:eastAsia="Malgun Gothic"/>
                <w:b/>
                <w:bCs/>
                <w:sz w:val="22"/>
                <w:szCs w:val="22"/>
                <w:lang w:eastAsia="ko-KR"/>
              </w:rPr>
              <w:t>Type and Cardinality</w:t>
            </w:r>
          </w:p>
        </w:tc>
      </w:tr>
      <w:tr w:rsidR="00617626" w:rsidRPr="00890A67" w14:paraId="7D0A2A77" w14:textId="77777777" w:rsidTr="00EF6182">
        <w:trPr>
          <w:trHeight w:val="60"/>
        </w:trPr>
        <w:tc>
          <w:tcPr>
            <w:tcW w:w="0" w:type="auto"/>
            <w:vMerge/>
            <w:shd w:val="clear" w:color="auto" w:fill="F2F2F2" w:themeFill="background1" w:themeFillShade="F2"/>
            <w:vAlign w:val="center"/>
            <w:hideMark/>
          </w:tcPr>
          <w:p w14:paraId="354DD76F" w14:textId="77777777" w:rsidR="00617626" w:rsidRPr="00C56553" w:rsidRDefault="00617626" w:rsidP="00BF7173">
            <w:pPr>
              <w:spacing w:after="0"/>
              <w:rPr>
                <w:rFonts w:eastAsia="Gulim"/>
                <w:sz w:val="22"/>
                <w:szCs w:val="22"/>
                <w:lang w:eastAsia="ko-KR"/>
              </w:rPr>
            </w:pPr>
          </w:p>
        </w:tc>
        <w:tc>
          <w:tcPr>
            <w:tcW w:w="3138" w:type="dxa"/>
            <w:vAlign w:val="center"/>
            <w:hideMark/>
          </w:tcPr>
          <w:p w14:paraId="064E9C3A" w14:textId="57C4B129" w:rsidR="00617626" w:rsidRPr="00C56553" w:rsidRDefault="00617626" w:rsidP="00BF7173">
            <w:pPr>
              <w:widowControl w:val="0"/>
              <w:autoSpaceDE w:val="0"/>
              <w:autoSpaceDN w:val="0"/>
              <w:spacing w:after="0"/>
              <w:textAlignment w:val="baseline"/>
              <w:rPr>
                <w:rFonts w:asciiTheme="minorHAnsi" w:eastAsia="Gulim" w:hAnsiTheme="minorHAnsi" w:cstheme="minorHAnsi"/>
                <w:sz w:val="22"/>
                <w:szCs w:val="22"/>
                <w:lang w:eastAsia="ko-KR"/>
              </w:rPr>
            </w:pPr>
            <w:proofErr w:type="spellStart"/>
            <w:r w:rsidRPr="00C56553">
              <w:rPr>
                <w:rFonts w:asciiTheme="minorHAnsi" w:eastAsia="Gulim" w:hAnsiTheme="minorHAnsi" w:cstheme="minorHAnsi"/>
                <w:sz w:val="22"/>
                <w:szCs w:val="22"/>
                <w:lang w:eastAsia="ko-KR"/>
              </w:rPr>
              <w:t>containedFeature</w:t>
            </w:r>
            <w:proofErr w:type="spellEnd"/>
          </w:p>
        </w:tc>
        <w:tc>
          <w:tcPr>
            <w:tcW w:w="5387" w:type="dxa"/>
            <w:vAlign w:val="center"/>
            <w:hideMark/>
          </w:tcPr>
          <w:p w14:paraId="10CBFF34" w14:textId="3C9959F1" w:rsidR="00617626" w:rsidRPr="00C56553" w:rsidRDefault="00617626" w:rsidP="00BF7173">
            <w:pPr>
              <w:widowControl w:val="0"/>
              <w:autoSpaceDE w:val="0"/>
              <w:autoSpaceDN w:val="0"/>
              <w:spacing w:after="0"/>
              <w:textAlignment w:val="baseline"/>
              <w:rPr>
                <w:rFonts w:eastAsia="Gulim"/>
                <w:sz w:val="22"/>
                <w:szCs w:val="22"/>
                <w:lang w:eastAsia="ko-KR"/>
              </w:rPr>
            </w:pPr>
            <w:del w:id="1299" w:author="Taehoon KIM" w:date="2024-09-20T03:50:00Z" w16du:dateUtc="2024-09-19T18:50:00Z">
              <w:r w:rsidRPr="00C56553" w:rsidDel="00231917">
                <w:rPr>
                  <w:rFonts w:asciiTheme="minorHAnsi" w:eastAsia="Malgun Gothic" w:hAnsiTheme="minorHAnsi" w:cstheme="minorHAnsi"/>
                  <w:sz w:val="22"/>
                  <w:szCs w:val="22"/>
                  <w:lang w:eastAsia="ko-KR"/>
                </w:rPr>
                <w:delText>integer</w:delText>
              </w:r>
              <w:r w:rsidRPr="00C56553" w:rsidDel="00231917">
                <w:rPr>
                  <w:rFonts w:eastAsia="Malgun Gothic"/>
                  <w:sz w:val="22"/>
                  <w:szCs w:val="22"/>
                  <w:lang w:eastAsia="ko-KR"/>
                </w:rPr>
                <w:delText xml:space="preserve"> </w:delText>
              </w:r>
            </w:del>
            <w:ins w:id="1300" w:author="Taehoon KIM" w:date="2024-09-20T03:50:00Z" w16du:dateUtc="2024-09-19T18:50:00Z">
              <w:r w:rsidR="00231917">
                <w:rPr>
                  <w:rFonts w:asciiTheme="minorHAnsi" w:eastAsia="Malgun Gothic" w:hAnsiTheme="minorHAnsi" w:cstheme="minorHAnsi"/>
                  <w:sz w:val="22"/>
                  <w:szCs w:val="22"/>
                  <w:lang w:eastAsia="ko-KR"/>
                </w:rPr>
                <w:t>I</w:t>
              </w:r>
              <w:r w:rsidR="00231917" w:rsidRPr="00C56553">
                <w:rPr>
                  <w:rFonts w:asciiTheme="minorHAnsi" w:eastAsia="Malgun Gothic" w:hAnsiTheme="minorHAnsi" w:cstheme="minorHAnsi"/>
                  <w:sz w:val="22"/>
                  <w:szCs w:val="22"/>
                  <w:lang w:eastAsia="ko-KR"/>
                </w:rPr>
                <w:t>nteger</w:t>
              </w:r>
              <w:r w:rsidR="00231917" w:rsidRPr="00C56553">
                <w:rPr>
                  <w:rFonts w:eastAsia="Malgun Gothic"/>
                  <w:sz w:val="22"/>
                  <w:szCs w:val="22"/>
                  <w:lang w:eastAsia="ko-KR"/>
                </w:rPr>
                <w:t xml:space="preserve"> </w:t>
              </w:r>
            </w:ins>
            <w:r w:rsidRPr="00C56553">
              <w:rPr>
                <w:rFonts w:eastAsia="Malgun Gothic"/>
                <w:sz w:val="22"/>
                <w:szCs w:val="22"/>
                <w:lang w:eastAsia="ko-KR"/>
              </w:rPr>
              <w:t>[</w:t>
            </w:r>
            <w:proofErr w:type="gramStart"/>
            <w:r w:rsidRPr="00C56553">
              <w:rPr>
                <w:rFonts w:eastAsia="Malgun Gothic"/>
                <w:sz w:val="22"/>
                <w:szCs w:val="22"/>
                <w:lang w:eastAsia="ko-KR"/>
              </w:rPr>
              <w:t>0..</w:t>
            </w:r>
            <w:proofErr w:type="gramEnd"/>
            <w:r w:rsidRPr="00C56553">
              <w:rPr>
                <w:rFonts w:eastAsia="Malgun Gothic"/>
                <w:sz w:val="22"/>
                <w:szCs w:val="22"/>
                <w:lang w:eastAsia="ko-KR"/>
              </w:rPr>
              <w:t>1]</w:t>
            </w:r>
          </w:p>
        </w:tc>
      </w:tr>
      <w:tr w:rsidR="00617626" w:rsidRPr="00890A67" w14:paraId="0ED758C0" w14:textId="77777777" w:rsidTr="00EF6182">
        <w:trPr>
          <w:trHeight w:val="205"/>
        </w:trPr>
        <w:tc>
          <w:tcPr>
            <w:tcW w:w="0" w:type="auto"/>
            <w:vMerge/>
            <w:shd w:val="clear" w:color="auto" w:fill="F2F2F2" w:themeFill="background1" w:themeFillShade="F2"/>
            <w:vAlign w:val="center"/>
          </w:tcPr>
          <w:p w14:paraId="0E5EBDC3" w14:textId="77777777" w:rsidR="00617626" w:rsidRPr="00C56553" w:rsidRDefault="00617626" w:rsidP="00BF7173">
            <w:pPr>
              <w:spacing w:after="0"/>
              <w:rPr>
                <w:rFonts w:eastAsia="Gulim"/>
                <w:sz w:val="22"/>
                <w:szCs w:val="22"/>
                <w:lang w:eastAsia="ko-KR"/>
              </w:rPr>
            </w:pPr>
          </w:p>
        </w:tc>
        <w:tc>
          <w:tcPr>
            <w:tcW w:w="3138" w:type="dxa"/>
            <w:vAlign w:val="center"/>
          </w:tcPr>
          <w:p w14:paraId="63A2A593" w14:textId="3B05666F" w:rsidR="00617626" w:rsidRPr="00C56553" w:rsidRDefault="00617626" w:rsidP="00BF7173">
            <w:pPr>
              <w:widowControl w:val="0"/>
              <w:autoSpaceDE w:val="0"/>
              <w:autoSpaceDN w:val="0"/>
              <w:spacing w:after="0"/>
              <w:textAlignment w:val="baseline"/>
              <w:rPr>
                <w:rFonts w:asciiTheme="minorHAnsi" w:eastAsia="Gulim" w:hAnsiTheme="minorHAnsi" w:cstheme="minorHAnsi"/>
                <w:strike/>
                <w:sz w:val="22"/>
                <w:szCs w:val="22"/>
                <w:lang w:eastAsia="ko-KR"/>
              </w:rPr>
            </w:pPr>
            <w:r w:rsidRPr="00C56553">
              <w:rPr>
                <w:rFonts w:asciiTheme="minorHAnsi" w:eastAsia="Gulim" w:hAnsiTheme="minorHAnsi" w:cstheme="minorHAnsi"/>
                <w:sz w:val="22"/>
                <w:szCs w:val="22"/>
                <w:lang w:eastAsia="ko-KR"/>
              </w:rPr>
              <w:t>description</w:t>
            </w:r>
          </w:p>
        </w:tc>
        <w:tc>
          <w:tcPr>
            <w:tcW w:w="5387" w:type="dxa"/>
            <w:vAlign w:val="center"/>
          </w:tcPr>
          <w:p w14:paraId="71B6DA08" w14:textId="1D2AF390" w:rsidR="00617626" w:rsidRPr="00C56553" w:rsidRDefault="00231917" w:rsidP="00BF7173">
            <w:pPr>
              <w:widowControl w:val="0"/>
              <w:autoSpaceDE w:val="0"/>
              <w:autoSpaceDN w:val="0"/>
              <w:spacing w:after="0"/>
              <w:textAlignment w:val="baseline"/>
              <w:rPr>
                <w:rFonts w:eastAsia="Malgun Gothic"/>
                <w:strike/>
                <w:sz w:val="22"/>
                <w:szCs w:val="22"/>
                <w:lang w:eastAsia="ko-KR"/>
              </w:rPr>
            </w:pPr>
            <w:proofErr w:type="spellStart"/>
            <w:ins w:id="1301" w:author="Taehoon KIM" w:date="2024-09-20T03:50:00Z" w16du:dateUtc="2024-09-19T18:50:00Z">
              <w:r w:rsidRPr="00C56553">
                <w:rPr>
                  <w:rFonts w:asciiTheme="minorHAnsi" w:eastAsia="Malgun Gothic" w:hAnsiTheme="minorHAnsi" w:cstheme="minorHAnsi"/>
                  <w:sz w:val="22"/>
                  <w:szCs w:val="22"/>
                  <w:lang w:eastAsia="ko-KR"/>
                </w:rPr>
                <w:t>CharacterString</w:t>
              </w:r>
              <w:proofErr w:type="spellEnd"/>
              <w:r w:rsidRPr="00C56553">
                <w:rPr>
                  <w:rFonts w:eastAsia="Malgun Gothic"/>
                  <w:sz w:val="22"/>
                  <w:szCs w:val="22"/>
                  <w:lang w:eastAsia="ko-KR"/>
                </w:rPr>
                <w:t xml:space="preserve"> </w:t>
              </w:r>
            </w:ins>
            <w:del w:id="1302" w:author="Taehoon KIM" w:date="2024-09-20T03:50:00Z" w16du:dateUtc="2024-09-19T18:50:00Z">
              <w:r w:rsidR="00617626" w:rsidRPr="00C56553" w:rsidDel="00231917">
                <w:rPr>
                  <w:rFonts w:asciiTheme="minorHAnsi" w:eastAsia="Malgun Gothic" w:hAnsiTheme="minorHAnsi" w:cstheme="minorHAnsi"/>
                  <w:sz w:val="22"/>
                  <w:szCs w:val="22"/>
                  <w:lang w:eastAsia="ko-KR"/>
                </w:rPr>
                <w:delText>string</w:delText>
              </w:r>
              <w:r w:rsidR="00617626" w:rsidRPr="00C56553" w:rsidDel="00231917">
                <w:rPr>
                  <w:rFonts w:eastAsia="Malgun Gothic"/>
                  <w:sz w:val="22"/>
                  <w:szCs w:val="22"/>
                  <w:lang w:eastAsia="ko-KR"/>
                </w:rPr>
                <w:delText xml:space="preserve"> </w:delText>
              </w:r>
            </w:del>
            <w:r w:rsidR="00617626" w:rsidRPr="00C56553">
              <w:rPr>
                <w:rFonts w:eastAsia="Malgun Gothic"/>
                <w:sz w:val="22"/>
                <w:szCs w:val="22"/>
                <w:lang w:eastAsia="ko-KR"/>
              </w:rPr>
              <w:t>[</w:t>
            </w:r>
            <w:proofErr w:type="gramStart"/>
            <w:r w:rsidR="00617626" w:rsidRPr="00C56553">
              <w:rPr>
                <w:rFonts w:eastAsia="Malgun Gothic"/>
                <w:sz w:val="22"/>
                <w:szCs w:val="22"/>
                <w:lang w:eastAsia="ko-KR"/>
              </w:rPr>
              <w:t>0..</w:t>
            </w:r>
            <w:proofErr w:type="gramEnd"/>
            <w:r w:rsidR="00617626" w:rsidRPr="00C56553">
              <w:rPr>
                <w:rFonts w:eastAsia="Malgun Gothic"/>
                <w:sz w:val="22"/>
                <w:szCs w:val="22"/>
                <w:lang w:eastAsia="ko-KR"/>
              </w:rPr>
              <w:t>1]</w:t>
            </w:r>
          </w:p>
        </w:tc>
      </w:tr>
      <w:tr w:rsidR="00617626" w:rsidRPr="00890A67" w14:paraId="0E3058ED" w14:textId="77777777" w:rsidTr="00EF6182">
        <w:trPr>
          <w:trHeight w:val="68"/>
        </w:trPr>
        <w:tc>
          <w:tcPr>
            <w:tcW w:w="0" w:type="auto"/>
            <w:vMerge w:val="restart"/>
            <w:shd w:val="clear" w:color="auto" w:fill="F2F2F2" w:themeFill="background1" w:themeFillShade="F2"/>
            <w:vAlign w:val="center"/>
          </w:tcPr>
          <w:p w14:paraId="51094A2C" w14:textId="03B63813" w:rsidR="00617626" w:rsidRPr="00C56553" w:rsidRDefault="00617626" w:rsidP="00BF7173">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Constraints</w:t>
            </w:r>
          </w:p>
        </w:tc>
        <w:tc>
          <w:tcPr>
            <w:tcW w:w="3138" w:type="dxa"/>
            <w:shd w:val="clear" w:color="auto" w:fill="F2F2F2" w:themeFill="background1" w:themeFillShade="F2"/>
            <w:vAlign w:val="center"/>
          </w:tcPr>
          <w:p w14:paraId="6C6F656E" w14:textId="61D57500" w:rsidR="00617626" w:rsidRPr="00C56553" w:rsidRDefault="00617626" w:rsidP="00BF7173">
            <w:pPr>
              <w:widowControl w:val="0"/>
              <w:autoSpaceDE w:val="0"/>
              <w:autoSpaceDN w:val="0"/>
              <w:spacing w:after="0"/>
              <w:textAlignment w:val="baseline"/>
              <w:rPr>
                <w:rFonts w:asciiTheme="minorHAnsi" w:eastAsia="Gulim" w:hAnsiTheme="minorHAnsi" w:cstheme="minorHAnsi"/>
                <w:sz w:val="22"/>
                <w:szCs w:val="22"/>
                <w:lang w:eastAsia="ko-KR"/>
              </w:rPr>
            </w:pPr>
            <w:ins w:id="1303" w:author="Taehoon KIM" w:date="2024-09-20T03:47:00Z" w16du:dateUtc="2024-09-19T18:47:00Z">
              <w:r w:rsidRPr="00C56553">
                <w:rPr>
                  <w:rFonts w:eastAsia="Gulim"/>
                  <w:b/>
                  <w:sz w:val="22"/>
                  <w:szCs w:val="22"/>
                  <w:lang w:eastAsia="ko-KR"/>
                </w:rPr>
                <w:t xml:space="preserve">Constraint </w:t>
              </w:r>
            </w:ins>
            <w:del w:id="1304" w:author="Taehoon KIM" w:date="2024-09-20T03:47:00Z" w16du:dateUtc="2024-09-19T18:47:00Z">
              <w:r w:rsidRPr="00C56553" w:rsidDel="00617626">
                <w:rPr>
                  <w:rFonts w:eastAsia="Gulim"/>
                  <w:b/>
                  <w:sz w:val="22"/>
                  <w:szCs w:val="22"/>
                  <w:lang w:eastAsia="ko-KR"/>
                </w:rPr>
                <w:delText xml:space="preserve">Requirement </w:delText>
              </w:r>
            </w:del>
            <w:r w:rsidRPr="00C56553">
              <w:rPr>
                <w:rFonts w:eastAsia="Gulim"/>
                <w:b/>
                <w:sz w:val="22"/>
                <w:szCs w:val="22"/>
                <w:lang w:eastAsia="ko-KR"/>
              </w:rPr>
              <w:t>ID</w:t>
            </w:r>
          </w:p>
        </w:tc>
        <w:tc>
          <w:tcPr>
            <w:tcW w:w="5387" w:type="dxa"/>
            <w:shd w:val="clear" w:color="auto" w:fill="F2F2F2" w:themeFill="background1" w:themeFillShade="F2"/>
            <w:vAlign w:val="center"/>
          </w:tcPr>
          <w:p w14:paraId="089318F0" w14:textId="07F4A03F" w:rsidR="00617626" w:rsidRPr="00C56553" w:rsidRDefault="00617626" w:rsidP="00BF7173">
            <w:pPr>
              <w:widowControl w:val="0"/>
              <w:autoSpaceDE w:val="0"/>
              <w:autoSpaceDN w:val="0"/>
              <w:spacing w:after="0"/>
              <w:textAlignment w:val="baseline"/>
              <w:rPr>
                <w:rFonts w:eastAsia="Malgun Gothic"/>
                <w:sz w:val="22"/>
                <w:szCs w:val="22"/>
                <w:lang w:eastAsia="ko-KR"/>
              </w:rPr>
            </w:pPr>
            <w:r w:rsidRPr="00C56553">
              <w:rPr>
                <w:rFonts w:eastAsia="Gulim"/>
                <w:b/>
                <w:sz w:val="22"/>
                <w:szCs w:val="22"/>
                <w:lang w:eastAsia="ko-KR"/>
              </w:rPr>
              <w:t xml:space="preserve"> Constraint</w:t>
            </w:r>
          </w:p>
        </w:tc>
      </w:tr>
      <w:tr w:rsidR="00617626" w:rsidRPr="00890A67" w14:paraId="503FCAB8" w14:textId="77777777" w:rsidTr="00EF6182">
        <w:trPr>
          <w:trHeight w:val="1928"/>
        </w:trPr>
        <w:tc>
          <w:tcPr>
            <w:tcW w:w="1535" w:type="dxa"/>
            <w:vMerge/>
            <w:shd w:val="clear" w:color="auto" w:fill="F2F2F2" w:themeFill="background1" w:themeFillShade="F2"/>
            <w:vAlign w:val="center"/>
            <w:hideMark/>
          </w:tcPr>
          <w:p w14:paraId="0A0C251C" w14:textId="0FDBF0EC" w:rsidR="00617626" w:rsidRPr="00C56553" w:rsidRDefault="00617626" w:rsidP="00BF7173">
            <w:pPr>
              <w:widowControl w:val="0"/>
              <w:autoSpaceDE w:val="0"/>
              <w:autoSpaceDN w:val="0"/>
              <w:spacing w:after="0"/>
              <w:jc w:val="center"/>
              <w:textAlignment w:val="baseline"/>
              <w:rPr>
                <w:rFonts w:eastAsia="Gulim"/>
                <w:sz w:val="22"/>
                <w:szCs w:val="22"/>
                <w:lang w:eastAsia="ko-KR"/>
              </w:rPr>
            </w:pPr>
          </w:p>
        </w:tc>
        <w:tc>
          <w:tcPr>
            <w:tcW w:w="3138" w:type="dxa"/>
            <w:vAlign w:val="center"/>
          </w:tcPr>
          <w:p w14:paraId="4A635CC1" w14:textId="5799DCA1" w:rsidR="00617626" w:rsidRPr="00EF6182" w:rsidDel="00FD5D5C" w:rsidRDefault="00617626" w:rsidP="00591098">
            <w:pPr>
              <w:widowControl w:val="0"/>
              <w:wordWrap w:val="0"/>
              <w:autoSpaceDE w:val="0"/>
              <w:autoSpaceDN w:val="0"/>
              <w:spacing w:after="0"/>
              <w:jc w:val="both"/>
              <w:textAlignment w:val="baseline"/>
              <w:rPr>
                <w:del w:id="1305" w:author="Taehoon KIM" w:date="2024-09-20T04:06:00Z" w16du:dateUtc="2024-09-19T19:06:00Z"/>
                <w:rFonts w:asciiTheme="minorHAnsi" w:eastAsia="Malgun Gothic" w:hAnsiTheme="minorHAnsi"/>
                <w:sz w:val="22"/>
                <w:szCs w:val="22"/>
                <w:lang w:eastAsia="ko-KR"/>
              </w:rPr>
            </w:pPr>
            <w:del w:id="1306" w:author="Taehoon KIM" w:date="2024-09-20T04:06:00Z" w16du:dateUtc="2024-09-19T19:06:00Z">
              <w:r w:rsidRPr="00EF6182" w:rsidDel="00FD5D5C">
                <w:rPr>
                  <w:rFonts w:asciiTheme="minorHAnsi" w:eastAsia="Malgun Gothic" w:hAnsiTheme="minorHAnsi"/>
                  <w:sz w:val="22"/>
                  <w:szCs w:val="22"/>
                  <w:lang w:eastAsia="ko-KR"/>
                </w:rPr>
                <w:delText>Indoorgml2</w:delText>
              </w:r>
            </w:del>
            <w:r w:rsidRPr="00EF6182">
              <w:rPr>
                <w:rFonts w:asciiTheme="minorHAnsi" w:eastAsia="Malgun Gothic" w:hAnsiTheme="minorHAnsi"/>
                <w:sz w:val="22"/>
                <w:szCs w:val="22"/>
                <w:lang w:eastAsia="ko-KR"/>
              </w:rPr>
              <w:t>/constraints/</w:t>
            </w:r>
            <w:proofErr w:type="spellStart"/>
          </w:p>
          <w:p w14:paraId="0EF8676F" w14:textId="62B70E3F" w:rsidR="00617626" w:rsidRPr="00C56553" w:rsidRDefault="00617626">
            <w:pPr>
              <w:widowControl w:val="0"/>
              <w:wordWrap w:val="0"/>
              <w:autoSpaceDE w:val="0"/>
              <w:autoSpaceDN w:val="0"/>
              <w:spacing w:after="0"/>
              <w:jc w:val="both"/>
              <w:textAlignment w:val="baseline"/>
              <w:rPr>
                <w:rFonts w:eastAsia="Gulim"/>
                <w:sz w:val="22"/>
                <w:szCs w:val="22"/>
                <w:lang w:eastAsia="ko-KR"/>
              </w:rPr>
              <w:pPrChange w:id="1307" w:author="Taehoon KIM" w:date="2024-09-20T04:06:00Z" w16du:dateUtc="2024-09-19T19:06:00Z">
                <w:pPr>
                  <w:widowControl w:val="0"/>
                  <w:autoSpaceDE w:val="0"/>
                  <w:autoSpaceDN w:val="0"/>
                  <w:spacing w:after="0"/>
                  <w:textAlignment w:val="baseline"/>
                </w:pPr>
              </w:pPrChange>
            </w:pPr>
            <w:r w:rsidRPr="00EF6182">
              <w:rPr>
                <w:rFonts w:asciiTheme="minorHAnsi" w:eastAsia="Malgun Gothic" w:hAnsiTheme="minorHAnsi"/>
                <w:sz w:val="22"/>
                <w:szCs w:val="22"/>
                <w:lang w:eastAsia="ko-KR"/>
              </w:rPr>
              <w:t>objectspace</w:t>
            </w:r>
            <w:proofErr w:type="spellEnd"/>
            <w:r w:rsidRPr="00EF6182">
              <w:rPr>
                <w:rFonts w:asciiTheme="minorHAnsi" w:eastAsia="Malgun Gothic" w:hAnsiTheme="minorHAnsi"/>
                <w:sz w:val="22"/>
                <w:szCs w:val="22"/>
                <w:lang w:eastAsia="ko-KR"/>
              </w:rPr>
              <w:t xml:space="preserve"> </w:t>
            </w:r>
          </w:p>
        </w:tc>
        <w:tc>
          <w:tcPr>
            <w:tcW w:w="5387" w:type="dxa"/>
            <w:vAlign w:val="center"/>
          </w:tcPr>
          <w:p w14:paraId="6AA4D301" w14:textId="6F2D1EC8" w:rsidR="00617626" w:rsidRPr="00C56553" w:rsidRDefault="00617626" w:rsidP="00EF6182">
            <w:pPr>
              <w:widowControl w:val="0"/>
              <w:wordWrap w:val="0"/>
              <w:autoSpaceDE w:val="0"/>
              <w:autoSpaceDN w:val="0"/>
              <w:spacing w:after="0"/>
              <w:textAlignment w:val="baseline"/>
              <w:rPr>
                <w:rFonts w:eastAsia="Gulim"/>
                <w:sz w:val="22"/>
                <w:szCs w:val="22"/>
                <w:lang w:eastAsia="ko-KR"/>
              </w:rPr>
            </w:pPr>
            <w:bookmarkStart w:id="1308" w:name="OLE_LINK133"/>
            <w:bookmarkStart w:id="1309" w:name="OLE_LINK134"/>
            <w:proofErr w:type="spellStart"/>
            <w:r w:rsidRPr="00C56553">
              <w:rPr>
                <w:rFonts w:eastAsia="Gulim"/>
                <w:sz w:val="22"/>
                <w:szCs w:val="22"/>
                <w:lang w:eastAsia="ko-KR"/>
              </w:rPr>
              <w:t>ObjectSpace</w:t>
            </w:r>
            <w:proofErr w:type="spellEnd"/>
            <w:r w:rsidRPr="00C56553">
              <w:rPr>
                <w:rFonts w:eastAsia="Gulim"/>
                <w:sz w:val="22"/>
                <w:szCs w:val="22"/>
                <w:lang w:eastAsia="ko-KR"/>
              </w:rPr>
              <w:t xml:space="preserve"> instances also fall under the non-overlapping constraint of </w:t>
            </w:r>
            <w:proofErr w:type="spellStart"/>
            <w:r w:rsidRPr="00C56553">
              <w:rPr>
                <w:rFonts w:eastAsia="Gulim"/>
                <w:sz w:val="22"/>
                <w:szCs w:val="22"/>
                <w:lang w:eastAsia="ko-KR"/>
              </w:rPr>
              <w:t>CellSpaces</w:t>
            </w:r>
            <w:proofErr w:type="spellEnd"/>
            <w:r w:rsidRPr="00C56553">
              <w:rPr>
                <w:rFonts w:eastAsia="Gulim"/>
                <w:sz w:val="22"/>
                <w:szCs w:val="22"/>
                <w:lang w:eastAsia="ko-KR"/>
              </w:rPr>
              <w:t xml:space="preserve">. As such, they </w:t>
            </w:r>
            <w:r>
              <w:rPr>
                <w:rFonts w:eastAsia="Gulim"/>
                <w:sz w:val="22"/>
                <w:szCs w:val="22"/>
                <w:lang w:eastAsia="ko-KR"/>
              </w:rPr>
              <w:t>SHOULD</w:t>
            </w:r>
            <w:r w:rsidRPr="00C56553">
              <w:rPr>
                <w:rFonts w:eastAsia="Gulim"/>
                <w:sz w:val="22"/>
                <w:szCs w:val="22"/>
                <w:lang w:eastAsia="ko-KR"/>
              </w:rPr>
              <w:t xml:space="preserve"> not overlap with any other </w:t>
            </w:r>
            <w:proofErr w:type="spellStart"/>
            <w:r w:rsidRPr="00C56553">
              <w:rPr>
                <w:rFonts w:eastAsia="Gulim"/>
                <w:sz w:val="22"/>
                <w:szCs w:val="22"/>
                <w:lang w:eastAsia="ko-KR"/>
              </w:rPr>
              <w:t>CellSpace</w:t>
            </w:r>
            <w:proofErr w:type="spellEnd"/>
            <w:r w:rsidRPr="00C56553">
              <w:rPr>
                <w:rFonts w:eastAsia="Gulim"/>
                <w:sz w:val="22"/>
                <w:szCs w:val="22"/>
                <w:lang w:eastAsia="ko-KR"/>
              </w:rPr>
              <w:t xml:space="preserve"> or its specialized classes. Therefore, </w:t>
            </w:r>
            <w:proofErr w:type="spellStart"/>
            <w:r w:rsidRPr="00C56553">
              <w:rPr>
                <w:rFonts w:eastAsia="Gulim"/>
                <w:sz w:val="22"/>
                <w:szCs w:val="22"/>
                <w:lang w:eastAsia="ko-KR"/>
              </w:rPr>
              <w:t>ObjectSpace</w:t>
            </w:r>
            <w:proofErr w:type="spellEnd"/>
            <w:r w:rsidRPr="00C56553">
              <w:rPr>
                <w:rFonts w:eastAsia="Gulim"/>
                <w:sz w:val="22"/>
                <w:szCs w:val="22"/>
                <w:lang w:eastAsia="ko-KR"/>
              </w:rPr>
              <w:t xml:space="preserve"> can either be carved out of the space containing them or they can be defined in different layers (to avoid complex Boolean operations for example).</w:t>
            </w:r>
            <w:r>
              <w:rPr>
                <w:rFonts w:eastAsia="Gulim"/>
                <w:sz w:val="22"/>
                <w:szCs w:val="22"/>
                <w:lang w:eastAsia="ko-KR"/>
              </w:rPr>
              <w:t xml:space="preserve"> </w:t>
            </w:r>
            <w:bookmarkEnd w:id="1308"/>
            <w:bookmarkEnd w:id="1309"/>
            <w:r>
              <w:rPr>
                <w:rFonts w:eastAsia="Gulim"/>
                <w:sz w:val="22"/>
                <w:szCs w:val="22"/>
                <w:lang w:eastAsia="ko-KR"/>
              </w:rPr>
              <w:t>(Requirement ID: /</w:t>
            </w:r>
            <w:r w:rsidRPr="00EF6182">
              <w:rPr>
                <w:rFonts w:asciiTheme="minorHAnsi" w:eastAsia="Gulim" w:hAnsiTheme="minorHAnsi"/>
                <w:sz w:val="22"/>
                <w:szCs w:val="22"/>
                <w:lang w:eastAsia="ko-KR"/>
              </w:rPr>
              <w:t>req/</w:t>
            </w:r>
            <w:proofErr w:type="spellStart"/>
            <w:r w:rsidRPr="00EF6182">
              <w:rPr>
                <w:rFonts w:asciiTheme="minorHAnsi" w:eastAsia="Gulim" w:hAnsiTheme="minorHAnsi"/>
                <w:sz w:val="22"/>
                <w:szCs w:val="22"/>
                <w:lang w:eastAsia="ko-KR"/>
              </w:rPr>
              <w:t>objectspace</w:t>
            </w:r>
            <w:proofErr w:type="spellEnd"/>
            <w:r>
              <w:rPr>
                <w:rFonts w:eastAsia="Gulim"/>
                <w:sz w:val="22"/>
                <w:szCs w:val="22"/>
                <w:lang w:eastAsia="ko-KR"/>
              </w:rPr>
              <w:t>)</w:t>
            </w:r>
          </w:p>
        </w:tc>
      </w:tr>
    </w:tbl>
    <w:p w14:paraId="6369F3CD" w14:textId="77777777" w:rsidR="00D54754" w:rsidRPr="00C56553" w:rsidRDefault="00D54754" w:rsidP="00D54754">
      <w:pPr>
        <w:pStyle w:val="Heading3"/>
        <w:numPr>
          <w:ilvl w:val="2"/>
          <w:numId w:val="55"/>
        </w:numPr>
        <w:tabs>
          <w:tab w:val="clear" w:pos="720"/>
          <w:tab w:val="left" w:pos="540"/>
          <w:tab w:val="left" w:pos="700"/>
        </w:tabs>
        <w:suppressAutoHyphens/>
        <w:spacing w:after="120" w:line="250" w:lineRule="exact"/>
        <w:jc w:val="both"/>
        <w:rPr>
          <w:rFonts w:cs="Times New Roman"/>
          <w:szCs w:val="24"/>
        </w:rPr>
      </w:pPr>
      <w:bookmarkStart w:id="1310" w:name="_Toc177698600"/>
      <w:proofErr w:type="spellStart"/>
      <w:r w:rsidRPr="00C56553">
        <w:rPr>
          <w:rFonts w:cs="Times New Roman"/>
          <w:szCs w:val="24"/>
        </w:rPr>
        <w:lastRenderedPageBreak/>
        <w:t>NavigableBoundary</w:t>
      </w:r>
      <w:bookmarkEnd w:id="1310"/>
      <w:proofErr w:type="spellEnd"/>
    </w:p>
    <w:tbl>
      <w:tblPr>
        <w:tblStyle w:val="TableGrid"/>
        <w:tblW w:w="0" w:type="auto"/>
        <w:tblLook w:val="04A0" w:firstRow="1" w:lastRow="0" w:firstColumn="1" w:lastColumn="0" w:noHBand="0" w:noVBand="1"/>
      </w:tblPr>
      <w:tblGrid>
        <w:gridCol w:w="1535"/>
        <w:gridCol w:w="3400"/>
        <w:gridCol w:w="5125"/>
      </w:tblGrid>
      <w:tr w:rsidR="00890A67" w:rsidRPr="00890A67" w14:paraId="4808359C" w14:textId="77777777" w:rsidTr="00591098">
        <w:trPr>
          <w:trHeight w:val="194"/>
        </w:trPr>
        <w:tc>
          <w:tcPr>
            <w:tcW w:w="1535" w:type="dxa"/>
            <w:shd w:val="clear" w:color="auto" w:fill="F2F2F2" w:themeFill="background1" w:themeFillShade="F2"/>
            <w:vAlign w:val="center"/>
            <w:hideMark/>
          </w:tcPr>
          <w:p w14:paraId="72BAF6D5" w14:textId="77777777" w:rsidR="00D54754" w:rsidRPr="00C56553" w:rsidRDefault="00D54754" w:rsidP="00B86452">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 xml:space="preserve">Name </w:t>
            </w:r>
          </w:p>
        </w:tc>
        <w:tc>
          <w:tcPr>
            <w:tcW w:w="8525" w:type="dxa"/>
            <w:gridSpan w:val="2"/>
            <w:shd w:val="clear" w:color="auto" w:fill="F2F2F2" w:themeFill="background1" w:themeFillShade="F2"/>
            <w:vAlign w:val="center"/>
          </w:tcPr>
          <w:p w14:paraId="099C30C9" w14:textId="77777777" w:rsidR="00D54754" w:rsidRPr="00C56553" w:rsidRDefault="00D54754" w:rsidP="00B86452">
            <w:pPr>
              <w:widowControl w:val="0"/>
              <w:wordWrap w:val="0"/>
              <w:autoSpaceDE w:val="0"/>
              <w:autoSpaceDN w:val="0"/>
              <w:spacing w:after="0"/>
              <w:jc w:val="both"/>
              <w:textAlignment w:val="baseline"/>
              <w:rPr>
                <w:rFonts w:asciiTheme="minorHAnsi" w:eastAsia="Gulim" w:hAnsiTheme="minorHAnsi" w:cstheme="minorHAnsi"/>
                <w:sz w:val="22"/>
                <w:szCs w:val="22"/>
                <w:lang w:eastAsia="ko-KR"/>
              </w:rPr>
            </w:pPr>
            <w:proofErr w:type="spellStart"/>
            <w:r w:rsidRPr="00C56553">
              <w:rPr>
                <w:rFonts w:asciiTheme="minorHAnsi" w:eastAsia="Gulim" w:hAnsiTheme="minorHAnsi" w:cstheme="minorHAnsi"/>
                <w:sz w:val="22"/>
                <w:szCs w:val="22"/>
                <w:lang w:eastAsia="ko-KR"/>
              </w:rPr>
              <w:t>NavigableBoundary</w:t>
            </w:r>
            <w:proofErr w:type="spellEnd"/>
          </w:p>
        </w:tc>
      </w:tr>
      <w:tr w:rsidR="00890A67" w:rsidRPr="00890A67" w14:paraId="3DB0DD48" w14:textId="77777777" w:rsidTr="00591098">
        <w:trPr>
          <w:trHeight w:val="56"/>
        </w:trPr>
        <w:tc>
          <w:tcPr>
            <w:tcW w:w="1535" w:type="dxa"/>
            <w:shd w:val="clear" w:color="auto" w:fill="F2F2F2" w:themeFill="background1" w:themeFillShade="F2"/>
            <w:vAlign w:val="center"/>
            <w:hideMark/>
          </w:tcPr>
          <w:p w14:paraId="7DFD6A0D" w14:textId="77777777" w:rsidR="00D54754" w:rsidRPr="00C56553" w:rsidRDefault="00D54754" w:rsidP="00B86452">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Definition</w:t>
            </w:r>
          </w:p>
        </w:tc>
        <w:tc>
          <w:tcPr>
            <w:tcW w:w="8525" w:type="dxa"/>
            <w:gridSpan w:val="2"/>
            <w:vAlign w:val="center"/>
          </w:tcPr>
          <w:p w14:paraId="7DDA6064" w14:textId="00797A5F" w:rsidR="00D54754" w:rsidRPr="00C56553" w:rsidRDefault="00D54754" w:rsidP="00B86452">
            <w:pPr>
              <w:widowControl w:val="0"/>
              <w:wordWrap w:val="0"/>
              <w:autoSpaceDE w:val="0"/>
              <w:autoSpaceDN w:val="0"/>
              <w:spacing w:after="0"/>
              <w:jc w:val="both"/>
              <w:textAlignment w:val="baseline"/>
              <w:rPr>
                <w:rFonts w:eastAsia="Gulim"/>
                <w:sz w:val="22"/>
                <w:szCs w:val="22"/>
                <w:lang w:eastAsia="ko-KR"/>
              </w:rPr>
            </w:pPr>
            <w:r w:rsidRPr="00C56553">
              <w:rPr>
                <w:rFonts w:eastAsia="Gulim" w:hint="eastAsia"/>
                <w:sz w:val="22"/>
                <w:szCs w:val="22"/>
                <w:lang w:eastAsia="ko-KR"/>
              </w:rPr>
              <w:t>A</w:t>
            </w:r>
            <w:r w:rsidRPr="00C56553">
              <w:rPr>
                <w:rFonts w:eastAsia="Gulim"/>
                <w:sz w:val="22"/>
                <w:szCs w:val="22"/>
                <w:lang w:eastAsia="ko-KR"/>
              </w:rPr>
              <w:t xml:space="preserve"> type of </w:t>
            </w:r>
            <w:proofErr w:type="spellStart"/>
            <w:r w:rsidRPr="00C56553">
              <w:rPr>
                <w:rFonts w:asciiTheme="minorHAnsi" w:eastAsia="Gulim" w:hAnsiTheme="minorHAnsi" w:cstheme="minorHAnsi"/>
                <w:sz w:val="22"/>
                <w:szCs w:val="22"/>
                <w:lang w:eastAsia="ko-KR"/>
              </w:rPr>
              <w:t>CellBoundary</w:t>
            </w:r>
            <w:proofErr w:type="spellEnd"/>
            <w:r w:rsidRPr="00C56553">
              <w:rPr>
                <w:rFonts w:eastAsia="Gulim"/>
                <w:sz w:val="22"/>
                <w:szCs w:val="22"/>
                <w:lang w:eastAsia="ko-KR"/>
              </w:rPr>
              <w:t>, which agents can pass through.</w:t>
            </w:r>
          </w:p>
        </w:tc>
      </w:tr>
      <w:tr w:rsidR="00890A67" w:rsidRPr="00890A67" w14:paraId="6A45562C" w14:textId="77777777" w:rsidTr="00591098">
        <w:trPr>
          <w:trHeight w:val="61"/>
        </w:trPr>
        <w:tc>
          <w:tcPr>
            <w:tcW w:w="1535" w:type="dxa"/>
            <w:shd w:val="clear" w:color="auto" w:fill="F2F2F2" w:themeFill="background1" w:themeFillShade="F2"/>
            <w:vAlign w:val="center"/>
            <w:hideMark/>
          </w:tcPr>
          <w:p w14:paraId="4525DDDC" w14:textId="77777777" w:rsidR="00D54754" w:rsidRPr="00C56553" w:rsidRDefault="00D54754" w:rsidP="00B86452">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Super classes</w:t>
            </w:r>
          </w:p>
        </w:tc>
        <w:tc>
          <w:tcPr>
            <w:tcW w:w="8525" w:type="dxa"/>
            <w:gridSpan w:val="2"/>
            <w:vAlign w:val="center"/>
          </w:tcPr>
          <w:p w14:paraId="58BD1E6E" w14:textId="77777777" w:rsidR="00D54754" w:rsidRPr="00C56553" w:rsidRDefault="00D54754" w:rsidP="00B86452">
            <w:pPr>
              <w:widowControl w:val="0"/>
              <w:wordWrap w:val="0"/>
              <w:autoSpaceDE w:val="0"/>
              <w:autoSpaceDN w:val="0"/>
              <w:spacing w:after="0"/>
              <w:jc w:val="both"/>
              <w:textAlignment w:val="baseline"/>
              <w:rPr>
                <w:rFonts w:ascii="Calibri" w:eastAsia="Gulim" w:hAnsi="Calibri" w:cs="Calibri"/>
                <w:sz w:val="22"/>
                <w:szCs w:val="22"/>
                <w:lang w:eastAsia="ko-KR"/>
              </w:rPr>
            </w:pPr>
            <w:proofErr w:type="spellStart"/>
            <w:r w:rsidRPr="00C56553">
              <w:rPr>
                <w:rFonts w:ascii="Calibri" w:eastAsia="Gulim" w:hAnsi="Calibri" w:cs="Calibri"/>
                <w:sz w:val="22"/>
                <w:szCs w:val="22"/>
                <w:lang w:eastAsia="ko-KR"/>
              </w:rPr>
              <w:t>CellBoundary</w:t>
            </w:r>
            <w:proofErr w:type="spellEnd"/>
          </w:p>
        </w:tc>
      </w:tr>
      <w:tr w:rsidR="00890A67" w:rsidRPr="00890A67" w14:paraId="7331C972" w14:textId="77777777" w:rsidTr="00591098">
        <w:trPr>
          <w:trHeight w:val="206"/>
        </w:trPr>
        <w:tc>
          <w:tcPr>
            <w:tcW w:w="1535" w:type="dxa"/>
            <w:vMerge w:val="restart"/>
            <w:shd w:val="clear" w:color="auto" w:fill="F2F2F2" w:themeFill="background1" w:themeFillShade="F2"/>
            <w:vAlign w:val="center"/>
            <w:hideMark/>
          </w:tcPr>
          <w:p w14:paraId="0107CBA0" w14:textId="77777777" w:rsidR="00D54754" w:rsidRPr="00C56553" w:rsidRDefault="00D54754" w:rsidP="00B86452">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Properties</w:t>
            </w:r>
          </w:p>
        </w:tc>
        <w:tc>
          <w:tcPr>
            <w:tcW w:w="3400" w:type="dxa"/>
            <w:shd w:val="clear" w:color="auto" w:fill="F2F2F2" w:themeFill="background1" w:themeFillShade="F2"/>
            <w:vAlign w:val="center"/>
          </w:tcPr>
          <w:p w14:paraId="231B7359" w14:textId="77777777" w:rsidR="00D54754" w:rsidRPr="00C56553" w:rsidRDefault="00D54754" w:rsidP="00B86452">
            <w:pPr>
              <w:widowControl w:val="0"/>
              <w:wordWrap w:val="0"/>
              <w:autoSpaceDE w:val="0"/>
              <w:autoSpaceDN w:val="0"/>
              <w:spacing w:after="0"/>
              <w:jc w:val="both"/>
              <w:textAlignment w:val="baseline"/>
              <w:rPr>
                <w:rFonts w:eastAsia="Gulim"/>
                <w:sz w:val="22"/>
                <w:szCs w:val="22"/>
                <w:lang w:eastAsia="ko-KR"/>
              </w:rPr>
            </w:pPr>
            <w:r w:rsidRPr="00C56553">
              <w:rPr>
                <w:rFonts w:eastAsia="Malgun Gothic"/>
                <w:b/>
                <w:bCs/>
                <w:sz w:val="22"/>
                <w:szCs w:val="22"/>
                <w:lang w:eastAsia="ko-KR"/>
              </w:rPr>
              <w:t>Property name</w:t>
            </w:r>
          </w:p>
        </w:tc>
        <w:tc>
          <w:tcPr>
            <w:tcW w:w="5125" w:type="dxa"/>
            <w:shd w:val="clear" w:color="auto" w:fill="F2F2F2" w:themeFill="background1" w:themeFillShade="F2"/>
            <w:vAlign w:val="center"/>
          </w:tcPr>
          <w:p w14:paraId="6F24D5FA" w14:textId="77777777" w:rsidR="00D54754" w:rsidRPr="00C56553" w:rsidRDefault="00D54754" w:rsidP="00B86452">
            <w:pPr>
              <w:widowControl w:val="0"/>
              <w:wordWrap w:val="0"/>
              <w:autoSpaceDE w:val="0"/>
              <w:autoSpaceDN w:val="0"/>
              <w:spacing w:after="0"/>
              <w:jc w:val="both"/>
              <w:textAlignment w:val="baseline"/>
              <w:rPr>
                <w:rFonts w:eastAsia="Gulim"/>
                <w:sz w:val="22"/>
                <w:szCs w:val="22"/>
                <w:lang w:eastAsia="ko-KR"/>
              </w:rPr>
            </w:pPr>
            <w:r w:rsidRPr="00C56553">
              <w:rPr>
                <w:rFonts w:eastAsia="Malgun Gothic"/>
                <w:b/>
                <w:bCs/>
                <w:sz w:val="22"/>
                <w:szCs w:val="22"/>
                <w:lang w:eastAsia="ko-KR"/>
              </w:rPr>
              <w:t>Type and Cardinality</w:t>
            </w:r>
          </w:p>
        </w:tc>
      </w:tr>
      <w:tr w:rsidR="00890A67" w:rsidRPr="00890A67" w14:paraId="77B55685" w14:textId="77777777" w:rsidTr="00591098">
        <w:trPr>
          <w:trHeight w:val="82"/>
        </w:trPr>
        <w:tc>
          <w:tcPr>
            <w:tcW w:w="0" w:type="auto"/>
            <w:vMerge/>
            <w:shd w:val="clear" w:color="auto" w:fill="F2F2F2" w:themeFill="background1" w:themeFillShade="F2"/>
            <w:vAlign w:val="center"/>
          </w:tcPr>
          <w:p w14:paraId="580A191E" w14:textId="77777777" w:rsidR="00D54754" w:rsidRPr="00C56553" w:rsidRDefault="00D54754" w:rsidP="00B86452">
            <w:pPr>
              <w:spacing w:after="0"/>
              <w:rPr>
                <w:rFonts w:eastAsia="Gulim"/>
                <w:sz w:val="22"/>
                <w:szCs w:val="22"/>
                <w:lang w:eastAsia="ko-KR"/>
              </w:rPr>
            </w:pPr>
          </w:p>
        </w:tc>
        <w:tc>
          <w:tcPr>
            <w:tcW w:w="3400" w:type="dxa"/>
            <w:vAlign w:val="center"/>
          </w:tcPr>
          <w:p w14:paraId="167273BC" w14:textId="0C4A5D3A" w:rsidR="00D54754" w:rsidRPr="00C56553" w:rsidRDefault="00D54754" w:rsidP="00B86452">
            <w:pPr>
              <w:widowControl w:val="0"/>
              <w:autoSpaceDE w:val="0"/>
              <w:autoSpaceDN w:val="0"/>
              <w:spacing w:after="0"/>
              <w:textAlignment w:val="baseline"/>
              <w:rPr>
                <w:rFonts w:ascii="Calibri" w:eastAsia="Malgun Gothic" w:hAnsi="Calibri" w:cs="Calibri"/>
                <w:sz w:val="22"/>
                <w:szCs w:val="22"/>
                <w:lang w:eastAsia="ko-KR"/>
              </w:rPr>
            </w:pPr>
            <w:proofErr w:type="spellStart"/>
            <w:r w:rsidRPr="00C56553">
              <w:rPr>
                <w:rFonts w:ascii="Calibri" w:eastAsia="Malgun Gothic" w:hAnsi="Calibri" w:cs="Calibri"/>
                <w:sz w:val="22"/>
                <w:szCs w:val="22"/>
                <w:lang w:eastAsia="ko-KR"/>
              </w:rPr>
              <w:t>boundaryOrientation</w:t>
            </w:r>
            <w:proofErr w:type="spellEnd"/>
          </w:p>
        </w:tc>
        <w:tc>
          <w:tcPr>
            <w:tcW w:w="5125" w:type="dxa"/>
            <w:vAlign w:val="center"/>
          </w:tcPr>
          <w:p w14:paraId="3FCEB2FC" w14:textId="18BC9FDF" w:rsidR="00D54754" w:rsidRPr="00C56553" w:rsidRDefault="00D54754" w:rsidP="00B86452">
            <w:pPr>
              <w:widowControl w:val="0"/>
              <w:autoSpaceDE w:val="0"/>
              <w:autoSpaceDN w:val="0"/>
              <w:spacing w:after="0"/>
              <w:textAlignment w:val="baseline"/>
              <w:rPr>
                <w:rFonts w:eastAsia="Malgun Gothic"/>
                <w:sz w:val="22"/>
                <w:szCs w:val="22"/>
                <w:lang w:eastAsia="ko-KR"/>
              </w:rPr>
            </w:pPr>
            <w:r w:rsidRPr="00C56553">
              <w:rPr>
                <w:rFonts w:ascii="Calibri" w:eastAsia="Malgun Gothic" w:hAnsi="Calibri" w:cs="Calibri"/>
                <w:sz w:val="22"/>
                <w:szCs w:val="22"/>
                <w:lang w:eastAsia="ko-KR"/>
              </w:rPr>
              <w:t>Boolean</w:t>
            </w:r>
            <w:r w:rsidRPr="00C56553">
              <w:rPr>
                <w:rFonts w:eastAsia="Malgun Gothic"/>
                <w:sz w:val="22"/>
                <w:szCs w:val="22"/>
                <w:lang w:eastAsia="ko-KR"/>
              </w:rPr>
              <w:t xml:space="preserve"> [</w:t>
            </w:r>
            <w:proofErr w:type="gramStart"/>
            <w:r w:rsidRPr="00C56553">
              <w:rPr>
                <w:rFonts w:eastAsia="Malgun Gothic"/>
                <w:sz w:val="22"/>
                <w:szCs w:val="22"/>
                <w:lang w:eastAsia="ko-KR"/>
              </w:rPr>
              <w:t>0..</w:t>
            </w:r>
            <w:proofErr w:type="gramEnd"/>
            <w:r w:rsidRPr="00C56553">
              <w:rPr>
                <w:rFonts w:eastAsia="Malgun Gothic"/>
                <w:sz w:val="22"/>
                <w:szCs w:val="22"/>
                <w:lang w:eastAsia="ko-KR"/>
              </w:rPr>
              <w:t>1]</w:t>
            </w:r>
          </w:p>
        </w:tc>
      </w:tr>
      <w:tr w:rsidR="00890A67" w:rsidRPr="00890A67" w14:paraId="009B6151" w14:textId="77777777" w:rsidTr="00591098">
        <w:trPr>
          <w:trHeight w:val="227"/>
        </w:trPr>
        <w:tc>
          <w:tcPr>
            <w:tcW w:w="0" w:type="auto"/>
            <w:vMerge/>
            <w:shd w:val="clear" w:color="auto" w:fill="F2F2F2" w:themeFill="background1" w:themeFillShade="F2"/>
            <w:vAlign w:val="center"/>
          </w:tcPr>
          <w:p w14:paraId="2B57201D" w14:textId="77777777" w:rsidR="00D54754" w:rsidRPr="00C56553" w:rsidRDefault="00D54754" w:rsidP="00B86452">
            <w:pPr>
              <w:spacing w:after="0"/>
              <w:rPr>
                <w:rFonts w:eastAsia="Gulim"/>
                <w:sz w:val="22"/>
                <w:szCs w:val="22"/>
                <w:lang w:eastAsia="ko-KR"/>
              </w:rPr>
            </w:pPr>
          </w:p>
        </w:tc>
        <w:tc>
          <w:tcPr>
            <w:tcW w:w="3400" w:type="dxa"/>
            <w:vAlign w:val="center"/>
          </w:tcPr>
          <w:p w14:paraId="4877B8F9" w14:textId="19DD13C9" w:rsidR="00D54754" w:rsidRPr="00C56553" w:rsidRDefault="00B86452" w:rsidP="00B86452">
            <w:pPr>
              <w:widowControl w:val="0"/>
              <w:autoSpaceDE w:val="0"/>
              <w:autoSpaceDN w:val="0"/>
              <w:spacing w:after="0"/>
              <w:textAlignment w:val="baseline"/>
              <w:rPr>
                <w:rFonts w:asciiTheme="minorHAnsi" w:eastAsia="Malgun Gothic" w:hAnsiTheme="minorHAnsi" w:cstheme="minorHAnsi"/>
                <w:sz w:val="22"/>
                <w:szCs w:val="22"/>
                <w:lang w:eastAsia="ko-KR"/>
              </w:rPr>
            </w:pPr>
            <w:proofErr w:type="spellStart"/>
            <w:r w:rsidRPr="00C56553">
              <w:rPr>
                <w:rFonts w:asciiTheme="minorHAnsi" w:eastAsia="Malgun Gothic" w:hAnsiTheme="minorHAnsi" w:cstheme="minorHAnsi"/>
                <w:sz w:val="22"/>
                <w:szCs w:val="22"/>
                <w:lang w:eastAsia="ko-KR"/>
              </w:rPr>
              <w:t>navigableBoundaryFunction</w:t>
            </w:r>
            <w:proofErr w:type="spellEnd"/>
          </w:p>
        </w:tc>
        <w:tc>
          <w:tcPr>
            <w:tcW w:w="5125" w:type="dxa"/>
            <w:vAlign w:val="center"/>
          </w:tcPr>
          <w:p w14:paraId="34000A64" w14:textId="042573D6" w:rsidR="00D54754" w:rsidRPr="00C56553" w:rsidRDefault="00B86452" w:rsidP="00B86452">
            <w:pPr>
              <w:widowControl w:val="0"/>
              <w:autoSpaceDE w:val="0"/>
              <w:autoSpaceDN w:val="0"/>
              <w:spacing w:after="0"/>
              <w:textAlignment w:val="baseline"/>
              <w:rPr>
                <w:rFonts w:ascii="Calibri" w:eastAsia="Malgun Gothic" w:hAnsi="Calibri" w:cs="Calibri"/>
                <w:sz w:val="22"/>
                <w:szCs w:val="22"/>
                <w:lang w:eastAsia="ko-KR"/>
              </w:rPr>
            </w:pPr>
            <w:proofErr w:type="spellStart"/>
            <w:r w:rsidRPr="00C56553">
              <w:rPr>
                <w:rFonts w:ascii="Calibri" w:eastAsia="Malgun Gothic" w:hAnsi="Calibri" w:cs="Calibri" w:hint="eastAsia"/>
                <w:sz w:val="22"/>
                <w:szCs w:val="22"/>
                <w:lang w:eastAsia="ko-KR"/>
              </w:rPr>
              <w:t>N</w:t>
            </w:r>
            <w:r w:rsidRPr="00C56553">
              <w:rPr>
                <w:rFonts w:ascii="Calibri" w:eastAsia="Malgun Gothic" w:hAnsi="Calibri" w:cs="Calibri"/>
                <w:sz w:val="22"/>
                <w:szCs w:val="22"/>
                <w:lang w:eastAsia="ko-KR"/>
              </w:rPr>
              <w:t>avigableBoundaryFunct</w:t>
            </w:r>
            <w:del w:id="1311" w:author="Taehoon KIM" w:date="2024-09-20T03:49:00Z" w16du:dateUtc="2024-09-19T18:49:00Z">
              <w:r w:rsidRPr="00C56553" w:rsidDel="00231917">
                <w:rPr>
                  <w:rFonts w:ascii="Calibri" w:eastAsia="Malgun Gothic" w:hAnsi="Calibri" w:cs="Calibri"/>
                  <w:sz w:val="22"/>
                  <w:szCs w:val="22"/>
                  <w:lang w:eastAsia="ko-KR"/>
                </w:rPr>
                <w:delText>u</w:delText>
              </w:r>
            </w:del>
            <w:r w:rsidRPr="00C56553">
              <w:rPr>
                <w:rFonts w:ascii="Calibri" w:eastAsia="Malgun Gothic" w:hAnsi="Calibri" w:cs="Calibri"/>
                <w:sz w:val="22"/>
                <w:szCs w:val="22"/>
                <w:lang w:eastAsia="ko-KR"/>
              </w:rPr>
              <w:t>i</w:t>
            </w:r>
            <w:ins w:id="1312" w:author="Taehoon KIM" w:date="2024-09-20T03:49:00Z" w16du:dateUtc="2024-09-19T18:49:00Z">
              <w:r w:rsidR="00231917">
                <w:rPr>
                  <w:rFonts w:ascii="Calibri" w:eastAsia="Malgun Gothic" w:hAnsi="Calibri" w:cs="Calibri"/>
                  <w:sz w:val="22"/>
                  <w:szCs w:val="22"/>
                  <w:lang w:eastAsia="ko-KR"/>
                </w:rPr>
                <w:t>o</w:t>
              </w:r>
            </w:ins>
            <w:r w:rsidRPr="00C56553">
              <w:rPr>
                <w:rFonts w:ascii="Calibri" w:eastAsia="Malgun Gothic" w:hAnsi="Calibri" w:cs="Calibri"/>
                <w:sz w:val="22"/>
                <w:szCs w:val="22"/>
                <w:lang w:eastAsia="ko-KR"/>
              </w:rPr>
              <w:t>nType</w:t>
            </w:r>
            <w:proofErr w:type="spellEnd"/>
            <w:r w:rsidRPr="00C56553">
              <w:rPr>
                <w:rFonts w:ascii="Calibri" w:eastAsia="Malgun Gothic" w:hAnsi="Calibri" w:cs="Calibri"/>
                <w:sz w:val="22"/>
                <w:szCs w:val="22"/>
                <w:lang w:eastAsia="ko-KR"/>
              </w:rPr>
              <w:t xml:space="preserve"> [</w:t>
            </w:r>
            <w:proofErr w:type="gramStart"/>
            <w:r w:rsidRPr="00C56553">
              <w:rPr>
                <w:rFonts w:ascii="Calibri" w:eastAsia="Malgun Gothic" w:hAnsi="Calibri" w:cs="Calibri"/>
                <w:sz w:val="22"/>
                <w:szCs w:val="22"/>
                <w:lang w:eastAsia="ko-KR"/>
              </w:rPr>
              <w:t>1..</w:t>
            </w:r>
            <w:proofErr w:type="gramEnd"/>
            <w:r w:rsidRPr="00C56553">
              <w:rPr>
                <w:rFonts w:ascii="Calibri" w:eastAsia="Malgun Gothic" w:hAnsi="Calibri" w:cs="Calibri"/>
                <w:sz w:val="22"/>
                <w:szCs w:val="22"/>
                <w:lang w:eastAsia="ko-KR"/>
              </w:rPr>
              <w:t>1]</w:t>
            </w:r>
          </w:p>
        </w:tc>
      </w:tr>
      <w:tr w:rsidR="00890A67" w:rsidRPr="00890A67" w14:paraId="6BD6730F" w14:textId="77777777" w:rsidTr="00591098">
        <w:trPr>
          <w:trHeight w:val="232"/>
        </w:trPr>
        <w:tc>
          <w:tcPr>
            <w:tcW w:w="1535" w:type="dxa"/>
            <w:vMerge w:val="restart"/>
            <w:shd w:val="clear" w:color="auto" w:fill="F2F2F2" w:themeFill="background1" w:themeFillShade="F2"/>
            <w:vAlign w:val="center"/>
            <w:hideMark/>
          </w:tcPr>
          <w:p w14:paraId="02C51884" w14:textId="77777777" w:rsidR="00D54754" w:rsidRPr="00C56553" w:rsidRDefault="00D54754" w:rsidP="00B86452">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Constraints</w:t>
            </w:r>
          </w:p>
        </w:tc>
        <w:tc>
          <w:tcPr>
            <w:tcW w:w="3400" w:type="dxa"/>
            <w:shd w:val="clear" w:color="auto" w:fill="F2F2F2" w:themeFill="background1" w:themeFillShade="F2"/>
            <w:vAlign w:val="center"/>
          </w:tcPr>
          <w:p w14:paraId="5E4A3E84" w14:textId="1DF22D69" w:rsidR="00D54754" w:rsidRPr="00C56553" w:rsidRDefault="00617626" w:rsidP="00B86452">
            <w:pPr>
              <w:widowControl w:val="0"/>
              <w:wordWrap w:val="0"/>
              <w:autoSpaceDE w:val="0"/>
              <w:autoSpaceDN w:val="0"/>
              <w:spacing w:after="0"/>
              <w:jc w:val="both"/>
              <w:textAlignment w:val="baseline"/>
              <w:rPr>
                <w:rFonts w:eastAsia="Gulim"/>
                <w:b/>
                <w:sz w:val="22"/>
                <w:szCs w:val="22"/>
                <w:lang w:eastAsia="ko-KR"/>
              </w:rPr>
            </w:pPr>
            <w:ins w:id="1313" w:author="Taehoon KIM" w:date="2024-09-20T03:47:00Z" w16du:dateUtc="2024-09-19T18:47:00Z">
              <w:r w:rsidRPr="00C56553">
                <w:rPr>
                  <w:rFonts w:eastAsia="Gulim"/>
                  <w:b/>
                  <w:sz w:val="22"/>
                  <w:szCs w:val="22"/>
                  <w:lang w:eastAsia="ko-KR"/>
                </w:rPr>
                <w:t xml:space="preserve">Constraint </w:t>
              </w:r>
            </w:ins>
            <w:del w:id="1314" w:author="Taehoon KIM" w:date="2024-09-20T03:47:00Z" w16du:dateUtc="2024-09-19T18:47:00Z">
              <w:r w:rsidR="00D54754" w:rsidRPr="00C56553" w:rsidDel="00617626">
                <w:rPr>
                  <w:rFonts w:eastAsia="Gulim"/>
                  <w:b/>
                  <w:sz w:val="22"/>
                  <w:szCs w:val="22"/>
                  <w:lang w:eastAsia="ko-KR"/>
                </w:rPr>
                <w:delText xml:space="preserve">Requirement </w:delText>
              </w:r>
            </w:del>
            <w:r w:rsidR="00D54754" w:rsidRPr="00C56553">
              <w:rPr>
                <w:rFonts w:eastAsia="Gulim"/>
                <w:b/>
                <w:sz w:val="22"/>
                <w:szCs w:val="22"/>
                <w:lang w:eastAsia="ko-KR"/>
              </w:rPr>
              <w:t>ID</w:t>
            </w:r>
          </w:p>
        </w:tc>
        <w:tc>
          <w:tcPr>
            <w:tcW w:w="5125" w:type="dxa"/>
            <w:shd w:val="clear" w:color="auto" w:fill="F2F2F2" w:themeFill="background1" w:themeFillShade="F2"/>
            <w:vAlign w:val="center"/>
          </w:tcPr>
          <w:p w14:paraId="614D417E" w14:textId="77777777" w:rsidR="00D54754" w:rsidRPr="00C56553" w:rsidRDefault="00D54754" w:rsidP="00B86452">
            <w:pPr>
              <w:widowControl w:val="0"/>
              <w:wordWrap w:val="0"/>
              <w:autoSpaceDE w:val="0"/>
              <w:autoSpaceDN w:val="0"/>
              <w:spacing w:after="0"/>
              <w:jc w:val="both"/>
              <w:textAlignment w:val="baseline"/>
              <w:rPr>
                <w:rFonts w:eastAsia="Gulim"/>
                <w:b/>
                <w:sz w:val="22"/>
                <w:szCs w:val="22"/>
                <w:lang w:eastAsia="ko-KR"/>
              </w:rPr>
            </w:pPr>
            <w:r w:rsidRPr="00C56553">
              <w:rPr>
                <w:rFonts w:eastAsia="Gulim"/>
                <w:b/>
                <w:sz w:val="22"/>
                <w:szCs w:val="22"/>
                <w:lang w:eastAsia="ko-KR"/>
              </w:rPr>
              <w:t xml:space="preserve"> Constraint</w:t>
            </w:r>
          </w:p>
        </w:tc>
      </w:tr>
      <w:tr w:rsidR="00B964D3" w:rsidRPr="00890A67" w14:paraId="1429352C" w14:textId="77777777" w:rsidTr="00181275">
        <w:trPr>
          <w:trHeight w:val="107"/>
        </w:trPr>
        <w:tc>
          <w:tcPr>
            <w:tcW w:w="1535" w:type="dxa"/>
            <w:vMerge/>
            <w:shd w:val="clear" w:color="auto" w:fill="F2F2F2" w:themeFill="background1" w:themeFillShade="F2"/>
            <w:vAlign w:val="center"/>
          </w:tcPr>
          <w:p w14:paraId="1D09030F" w14:textId="77777777" w:rsidR="00B964D3" w:rsidRPr="00C56553" w:rsidRDefault="00B964D3" w:rsidP="00B86452">
            <w:pPr>
              <w:widowControl w:val="0"/>
              <w:autoSpaceDE w:val="0"/>
              <w:autoSpaceDN w:val="0"/>
              <w:spacing w:after="0"/>
              <w:jc w:val="center"/>
              <w:textAlignment w:val="baseline"/>
              <w:rPr>
                <w:rFonts w:eastAsia="Malgun Gothic"/>
                <w:b/>
                <w:bCs/>
                <w:sz w:val="22"/>
                <w:szCs w:val="22"/>
                <w:lang w:eastAsia="ko-KR"/>
              </w:rPr>
            </w:pPr>
          </w:p>
        </w:tc>
        <w:tc>
          <w:tcPr>
            <w:tcW w:w="8525" w:type="dxa"/>
            <w:gridSpan w:val="2"/>
            <w:vAlign w:val="center"/>
          </w:tcPr>
          <w:p w14:paraId="583C161D" w14:textId="474D8BD3" w:rsidR="00B964D3" w:rsidRPr="00C56553" w:rsidRDefault="00B964D3" w:rsidP="00B86452">
            <w:pPr>
              <w:widowControl w:val="0"/>
              <w:wordWrap w:val="0"/>
              <w:autoSpaceDE w:val="0"/>
              <w:autoSpaceDN w:val="0"/>
              <w:spacing w:after="0"/>
              <w:jc w:val="both"/>
              <w:textAlignment w:val="baseline"/>
              <w:rPr>
                <w:rFonts w:eastAsia="Malgun Gothic"/>
                <w:sz w:val="22"/>
                <w:szCs w:val="22"/>
                <w:lang w:eastAsia="ko-KR"/>
              </w:rPr>
            </w:pPr>
            <w:r>
              <w:rPr>
                <w:rFonts w:eastAsia="Malgun Gothic"/>
                <w:sz w:val="22"/>
                <w:szCs w:val="22"/>
                <w:lang w:eastAsia="ko-KR"/>
              </w:rPr>
              <w:t>none</w:t>
            </w:r>
          </w:p>
        </w:tc>
      </w:tr>
    </w:tbl>
    <w:p w14:paraId="12C76F02" w14:textId="167C3A88" w:rsidR="00252DB5" w:rsidRPr="00890A67" w:rsidRDefault="00252DB5">
      <w:pPr>
        <w:spacing w:after="0"/>
      </w:pPr>
    </w:p>
    <w:p w14:paraId="1D2B44A4" w14:textId="6C138E2C" w:rsidR="00D54754" w:rsidRPr="00C56553" w:rsidRDefault="00D54754" w:rsidP="00D54754">
      <w:pPr>
        <w:pStyle w:val="Heading3"/>
        <w:numPr>
          <w:ilvl w:val="2"/>
          <w:numId w:val="55"/>
        </w:numPr>
        <w:tabs>
          <w:tab w:val="clear" w:pos="720"/>
          <w:tab w:val="left" w:pos="540"/>
          <w:tab w:val="left" w:pos="700"/>
        </w:tabs>
        <w:suppressAutoHyphens/>
        <w:spacing w:after="120" w:line="250" w:lineRule="exact"/>
        <w:jc w:val="both"/>
        <w:rPr>
          <w:rFonts w:cs="Times New Roman"/>
          <w:szCs w:val="24"/>
        </w:rPr>
      </w:pPr>
      <w:bookmarkStart w:id="1315" w:name="_Toc177698601"/>
      <w:proofErr w:type="spellStart"/>
      <w:r w:rsidRPr="00C56553">
        <w:rPr>
          <w:rFonts w:cs="Times New Roman"/>
          <w:szCs w:val="24"/>
        </w:rPr>
        <w:t>NonNavigableBoundary</w:t>
      </w:r>
      <w:bookmarkEnd w:id="1315"/>
      <w:proofErr w:type="spellEnd"/>
    </w:p>
    <w:tbl>
      <w:tblPr>
        <w:tblStyle w:val="TableGrid"/>
        <w:tblW w:w="0" w:type="auto"/>
        <w:tblLook w:val="04A0" w:firstRow="1" w:lastRow="0" w:firstColumn="1" w:lastColumn="0" w:noHBand="0" w:noVBand="1"/>
      </w:tblPr>
      <w:tblGrid>
        <w:gridCol w:w="1535"/>
        <w:gridCol w:w="3400"/>
        <w:gridCol w:w="5125"/>
      </w:tblGrid>
      <w:tr w:rsidR="00890A67" w:rsidRPr="00890A67" w14:paraId="26A11F17" w14:textId="77777777" w:rsidTr="00591098">
        <w:trPr>
          <w:trHeight w:val="81"/>
        </w:trPr>
        <w:tc>
          <w:tcPr>
            <w:tcW w:w="1535" w:type="dxa"/>
            <w:shd w:val="clear" w:color="auto" w:fill="F2F2F2" w:themeFill="background1" w:themeFillShade="F2"/>
            <w:vAlign w:val="center"/>
            <w:hideMark/>
          </w:tcPr>
          <w:p w14:paraId="1FF5047F" w14:textId="77777777" w:rsidR="00D54754" w:rsidRPr="00C56553" w:rsidRDefault="00D54754" w:rsidP="00B86452">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 xml:space="preserve">Name </w:t>
            </w:r>
          </w:p>
        </w:tc>
        <w:tc>
          <w:tcPr>
            <w:tcW w:w="8525" w:type="dxa"/>
            <w:gridSpan w:val="2"/>
            <w:shd w:val="clear" w:color="auto" w:fill="F2F2F2" w:themeFill="background1" w:themeFillShade="F2"/>
            <w:vAlign w:val="center"/>
          </w:tcPr>
          <w:p w14:paraId="15BA4977" w14:textId="77777777" w:rsidR="00D54754" w:rsidRPr="00C56553" w:rsidRDefault="00D54754" w:rsidP="00B86452">
            <w:pPr>
              <w:widowControl w:val="0"/>
              <w:wordWrap w:val="0"/>
              <w:autoSpaceDE w:val="0"/>
              <w:autoSpaceDN w:val="0"/>
              <w:spacing w:after="0"/>
              <w:jc w:val="both"/>
              <w:textAlignment w:val="baseline"/>
              <w:rPr>
                <w:rFonts w:asciiTheme="minorHAnsi" w:eastAsia="Gulim" w:hAnsiTheme="minorHAnsi" w:cstheme="minorHAnsi"/>
                <w:sz w:val="22"/>
                <w:szCs w:val="22"/>
                <w:lang w:eastAsia="ko-KR"/>
              </w:rPr>
            </w:pPr>
            <w:proofErr w:type="spellStart"/>
            <w:r w:rsidRPr="00C56553">
              <w:rPr>
                <w:rFonts w:asciiTheme="minorHAnsi" w:eastAsia="Gulim" w:hAnsiTheme="minorHAnsi" w:cstheme="minorHAnsi"/>
                <w:sz w:val="22"/>
                <w:szCs w:val="22"/>
                <w:lang w:eastAsia="ko-KR"/>
              </w:rPr>
              <w:t>NavigableBoundary</w:t>
            </w:r>
            <w:proofErr w:type="spellEnd"/>
          </w:p>
        </w:tc>
      </w:tr>
      <w:tr w:rsidR="00890A67" w:rsidRPr="00890A67" w14:paraId="2F5F972E" w14:textId="77777777" w:rsidTr="00591098">
        <w:trPr>
          <w:trHeight w:val="227"/>
        </w:trPr>
        <w:tc>
          <w:tcPr>
            <w:tcW w:w="1535" w:type="dxa"/>
            <w:shd w:val="clear" w:color="auto" w:fill="F2F2F2" w:themeFill="background1" w:themeFillShade="F2"/>
            <w:vAlign w:val="center"/>
            <w:hideMark/>
          </w:tcPr>
          <w:p w14:paraId="0E328C6D" w14:textId="77777777" w:rsidR="00D54754" w:rsidRPr="00C56553" w:rsidRDefault="00D54754" w:rsidP="00B86452">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Definition</w:t>
            </w:r>
          </w:p>
        </w:tc>
        <w:tc>
          <w:tcPr>
            <w:tcW w:w="8525" w:type="dxa"/>
            <w:gridSpan w:val="2"/>
            <w:vAlign w:val="center"/>
          </w:tcPr>
          <w:p w14:paraId="4441E79F" w14:textId="77777777" w:rsidR="00D54754" w:rsidRPr="00C56553" w:rsidRDefault="00D54754" w:rsidP="00B86452">
            <w:pPr>
              <w:widowControl w:val="0"/>
              <w:wordWrap w:val="0"/>
              <w:autoSpaceDE w:val="0"/>
              <w:autoSpaceDN w:val="0"/>
              <w:spacing w:after="0"/>
              <w:jc w:val="both"/>
              <w:textAlignment w:val="baseline"/>
              <w:rPr>
                <w:rFonts w:eastAsia="Gulim"/>
                <w:sz w:val="22"/>
                <w:szCs w:val="22"/>
                <w:lang w:eastAsia="ko-KR"/>
              </w:rPr>
            </w:pPr>
            <w:r w:rsidRPr="00C56553">
              <w:rPr>
                <w:rFonts w:eastAsia="Gulim" w:hint="eastAsia"/>
                <w:sz w:val="22"/>
                <w:szCs w:val="22"/>
                <w:lang w:eastAsia="ko-KR"/>
              </w:rPr>
              <w:t>A</w:t>
            </w:r>
            <w:r w:rsidRPr="00C56553">
              <w:rPr>
                <w:rFonts w:eastAsia="Gulim"/>
                <w:sz w:val="22"/>
                <w:szCs w:val="22"/>
                <w:lang w:eastAsia="ko-KR"/>
              </w:rPr>
              <w:t xml:space="preserve"> type of </w:t>
            </w:r>
            <w:proofErr w:type="spellStart"/>
            <w:r w:rsidRPr="00C56553">
              <w:rPr>
                <w:rFonts w:asciiTheme="minorHAnsi" w:eastAsia="Gulim" w:hAnsiTheme="minorHAnsi" w:cstheme="minorHAnsi"/>
                <w:sz w:val="22"/>
                <w:szCs w:val="22"/>
                <w:lang w:eastAsia="ko-KR"/>
              </w:rPr>
              <w:t>CellBoundary</w:t>
            </w:r>
            <w:proofErr w:type="spellEnd"/>
            <w:r w:rsidRPr="00C56553">
              <w:rPr>
                <w:rFonts w:eastAsia="Gulim"/>
                <w:sz w:val="22"/>
                <w:szCs w:val="22"/>
                <w:lang w:eastAsia="ko-KR"/>
              </w:rPr>
              <w:t>, which does not allow passage.</w:t>
            </w:r>
          </w:p>
        </w:tc>
      </w:tr>
      <w:tr w:rsidR="00890A67" w:rsidRPr="00890A67" w14:paraId="328792C2" w14:textId="77777777" w:rsidTr="00591098">
        <w:trPr>
          <w:trHeight w:val="103"/>
        </w:trPr>
        <w:tc>
          <w:tcPr>
            <w:tcW w:w="1535" w:type="dxa"/>
            <w:shd w:val="clear" w:color="auto" w:fill="F2F2F2" w:themeFill="background1" w:themeFillShade="F2"/>
            <w:vAlign w:val="center"/>
            <w:hideMark/>
          </w:tcPr>
          <w:p w14:paraId="01378014" w14:textId="77777777" w:rsidR="00D54754" w:rsidRPr="00C56553" w:rsidRDefault="00D54754" w:rsidP="00B86452">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Super classes</w:t>
            </w:r>
          </w:p>
        </w:tc>
        <w:tc>
          <w:tcPr>
            <w:tcW w:w="8525" w:type="dxa"/>
            <w:gridSpan w:val="2"/>
            <w:vAlign w:val="center"/>
          </w:tcPr>
          <w:p w14:paraId="493933DD" w14:textId="77777777" w:rsidR="00D54754" w:rsidRPr="00C56553" w:rsidRDefault="00D54754" w:rsidP="00B86452">
            <w:pPr>
              <w:widowControl w:val="0"/>
              <w:wordWrap w:val="0"/>
              <w:autoSpaceDE w:val="0"/>
              <w:autoSpaceDN w:val="0"/>
              <w:spacing w:after="0"/>
              <w:jc w:val="both"/>
              <w:textAlignment w:val="baseline"/>
              <w:rPr>
                <w:rFonts w:ascii="Calibri" w:eastAsia="Gulim" w:hAnsi="Calibri" w:cs="Calibri"/>
                <w:sz w:val="22"/>
                <w:szCs w:val="22"/>
                <w:lang w:eastAsia="ko-KR"/>
              </w:rPr>
            </w:pPr>
            <w:proofErr w:type="spellStart"/>
            <w:r w:rsidRPr="00C56553">
              <w:rPr>
                <w:rFonts w:ascii="Calibri" w:eastAsia="Gulim" w:hAnsi="Calibri" w:cs="Calibri"/>
                <w:sz w:val="22"/>
                <w:szCs w:val="22"/>
                <w:lang w:eastAsia="ko-KR"/>
              </w:rPr>
              <w:t>CellBoundary</w:t>
            </w:r>
            <w:proofErr w:type="spellEnd"/>
          </w:p>
        </w:tc>
      </w:tr>
      <w:tr w:rsidR="00890A67" w:rsidRPr="00890A67" w14:paraId="1A515187" w14:textId="77777777" w:rsidTr="00591098">
        <w:trPr>
          <w:trHeight w:val="94"/>
        </w:trPr>
        <w:tc>
          <w:tcPr>
            <w:tcW w:w="1535" w:type="dxa"/>
            <w:vMerge w:val="restart"/>
            <w:shd w:val="clear" w:color="auto" w:fill="F2F2F2" w:themeFill="background1" w:themeFillShade="F2"/>
            <w:vAlign w:val="center"/>
            <w:hideMark/>
          </w:tcPr>
          <w:p w14:paraId="1615E9E1" w14:textId="77777777" w:rsidR="00D54754" w:rsidRPr="00C56553" w:rsidRDefault="00D54754" w:rsidP="00B86452">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Properties</w:t>
            </w:r>
          </w:p>
        </w:tc>
        <w:tc>
          <w:tcPr>
            <w:tcW w:w="3400" w:type="dxa"/>
            <w:shd w:val="clear" w:color="auto" w:fill="F2F2F2" w:themeFill="background1" w:themeFillShade="F2"/>
            <w:vAlign w:val="center"/>
          </w:tcPr>
          <w:p w14:paraId="61BA2890" w14:textId="77777777" w:rsidR="00D54754" w:rsidRPr="00C56553" w:rsidRDefault="00D54754" w:rsidP="00B86452">
            <w:pPr>
              <w:widowControl w:val="0"/>
              <w:wordWrap w:val="0"/>
              <w:autoSpaceDE w:val="0"/>
              <w:autoSpaceDN w:val="0"/>
              <w:spacing w:after="0"/>
              <w:jc w:val="both"/>
              <w:textAlignment w:val="baseline"/>
              <w:rPr>
                <w:rFonts w:eastAsia="Gulim"/>
                <w:sz w:val="22"/>
                <w:szCs w:val="22"/>
                <w:lang w:eastAsia="ko-KR"/>
              </w:rPr>
            </w:pPr>
            <w:r w:rsidRPr="00C56553">
              <w:rPr>
                <w:rFonts w:eastAsia="Malgun Gothic"/>
                <w:b/>
                <w:bCs/>
                <w:sz w:val="22"/>
                <w:szCs w:val="22"/>
                <w:lang w:eastAsia="ko-KR"/>
              </w:rPr>
              <w:t>Property name</w:t>
            </w:r>
          </w:p>
        </w:tc>
        <w:tc>
          <w:tcPr>
            <w:tcW w:w="5125" w:type="dxa"/>
            <w:shd w:val="clear" w:color="auto" w:fill="F2F2F2" w:themeFill="background1" w:themeFillShade="F2"/>
            <w:vAlign w:val="center"/>
          </w:tcPr>
          <w:p w14:paraId="3DB3159F" w14:textId="77777777" w:rsidR="00D54754" w:rsidRPr="00C56553" w:rsidRDefault="00D54754" w:rsidP="00B86452">
            <w:pPr>
              <w:widowControl w:val="0"/>
              <w:wordWrap w:val="0"/>
              <w:autoSpaceDE w:val="0"/>
              <w:autoSpaceDN w:val="0"/>
              <w:spacing w:after="0"/>
              <w:jc w:val="both"/>
              <w:textAlignment w:val="baseline"/>
              <w:rPr>
                <w:rFonts w:eastAsia="Gulim"/>
                <w:sz w:val="22"/>
                <w:szCs w:val="22"/>
                <w:lang w:eastAsia="ko-KR"/>
              </w:rPr>
            </w:pPr>
            <w:r w:rsidRPr="00C56553">
              <w:rPr>
                <w:rFonts w:eastAsia="Malgun Gothic"/>
                <w:b/>
                <w:bCs/>
                <w:sz w:val="22"/>
                <w:szCs w:val="22"/>
                <w:lang w:eastAsia="ko-KR"/>
              </w:rPr>
              <w:t>Type and Cardinality</w:t>
            </w:r>
          </w:p>
        </w:tc>
      </w:tr>
      <w:tr w:rsidR="00890A67" w:rsidRPr="00890A67" w14:paraId="66163FE3" w14:textId="77777777" w:rsidTr="00591098">
        <w:trPr>
          <w:trHeight w:val="111"/>
        </w:trPr>
        <w:tc>
          <w:tcPr>
            <w:tcW w:w="0" w:type="auto"/>
            <w:vMerge/>
            <w:shd w:val="clear" w:color="auto" w:fill="F2F2F2" w:themeFill="background1" w:themeFillShade="F2"/>
            <w:vAlign w:val="center"/>
          </w:tcPr>
          <w:p w14:paraId="3CB15693" w14:textId="77777777" w:rsidR="00D54754" w:rsidRPr="00C56553" w:rsidRDefault="00D54754" w:rsidP="00B86452">
            <w:pPr>
              <w:spacing w:after="0"/>
              <w:rPr>
                <w:rFonts w:eastAsia="Gulim"/>
                <w:sz w:val="22"/>
                <w:szCs w:val="22"/>
                <w:lang w:eastAsia="ko-KR"/>
              </w:rPr>
            </w:pPr>
          </w:p>
        </w:tc>
        <w:tc>
          <w:tcPr>
            <w:tcW w:w="3400" w:type="dxa"/>
            <w:vAlign w:val="center"/>
          </w:tcPr>
          <w:p w14:paraId="7A531785" w14:textId="1434F73B" w:rsidR="00D54754" w:rsidRPr="00C56553" w:rsidRDefault="00D54754" w:rsidP="00B86452">
            <w:pPr>
              <w:widowControl w:val="0"/>
              <w:autoSpaceDE w:val="0"/>
              <w:autoSpaceDN w:val="0"/>
              <w:spacing w:after="0"/>
              <w:textAlignment w:val="baseline"/>
              <w:rPr>
                <w:rFonts w:eastAsia="Malgun Gothic"/>
                <w:sz w:val="22"/>
                <w:szCs w:val="22"/>
                <w:lang w:eastAsia="ko-KR"/>
              </w:rPr>
            </w:pPr>
            <w:del w:id="1316" w:author="Taehoon KIM" w:date="2024-09-20T03:44:00Z" w16du:dateUtc="2024-09-19T18:44:00Z">
              <w:r w:rsidRPr="00C56553" w:rsidDel="00617626">
                <w:rPr>
                  <w:rFonts w:eastAsia="Malgun Gothic" w:hint="eastAsia"/>
                  <w:sz w:val="22"/>
                  <w:szCs w:val="22"/>
                  <w:lang w:eastAsia="ko-KR"/>
                </w:rPr>
                <w:delText>N</w:delText>
              </w:r>
              <w:r w:rsidRPr="00C56553" w:rsidDel="00617626">
                <w:rPr>
                  <w:rFonts w:eastAsia="Malgun Gothic"/>
                  <w:sz w:val="22"/>
                  <w:szCs w:val="22"/>
                  <w:lang w:eastAsia="ko-KR"/>
                </w:rPr>
                <w:delText>one</w:delText>
              </w:r>
            </w:del>
            <w:ins w:id="1317" w:author="Taehoon KIM" w:date="2024-09-20T03:44:00Z" w16du:dateUtc="2024-09-19T18:44:00Z">
              <w:r w:rsidR="00617626">
                <w:rPr>
                  <w:rFonts w:eastAsia="Malgun Gothic"/>
                  <w:sz w:val="22"/>
                  <w:szCs w:val="22"/>
                  <w:lang w:eastAsia="ko-KR"/>
                </w:rPr>
                <w:t>n</w:t>
              </w:r>
              <w:r w:rsidR="00617626" w:rsidRPr="00C56553">
                <w:rPr>
                  <w:rFonts w:eastAsia="Malgun Gothic"/>
                  <w:sz w:val="22"/>
                  <w:szCs w:val="22"/>
                  <w:lang w:eastAsia="ko-KR"/>
                </w:rPr>
                <w:t>one</w:t>
              </w:r>
            </w:ins>
          </w:p>
        </w:tc>
        <w:tc>
          <w:tcPr>
            <w:tcW w:w="5125" w:type="dxa"/>
            <w:vAlign w:val="center"/>
          </w:tcPr>
          <w:p w14:paraId="60BA4C84" w14:textId="77777777" w:rsidR="00D54754" w:rsidRPr="00C56553" w:rsidRDefault="00D54754" w:rsidP="00B86452">
            <w:pPr>
              <w:widowControl w:val="0"/>
              <w:autoSpaceDE w:val="0"/>
              <w:autoSpaceDN w:val="0"/>
              <w:spacing w:after="0"/>
              <w:textAlignment w:val="baseline"/>
              <w:rPr>
                <w:rFonts w:eastAsia="Malgun Gothic"/>
                <w:sz w:val="22"/>
                <w:szCs w:val="22"/>
                <w:lang w:eastAsia="ko-KR"/>
              </w:rPr>
            </w:pPr>
          </w:p>
        </w:tc>
      </w:tr>
      <w:tr w:rsidR="00890A67" w:rsidRPr="00890A67" w14:paraId="4BD3DCA1" w14:textId="77777777" w:rsidTr="00591098">
        <w:trPr>
          <w:trHeight w:val="41"/>
        </w:trPr>
        <w:tc>
          <w:tcPr>
            <w:tcW w:w="1535" w:type="dxa"/>
            <w:vMerge w:val="restart"/>
            <w:shd w:val="clear" w:color="auto" w:fill="F2F2F2" w:themeFill="background1" w:themeFillShade="F2"/>
            <w:vAlign w:val="center"/>
            <w:hideMark/>
          </w:tcPr>
          <w:p w14:paraId="7E9DE2CB" w14:textId="77777777" w:rsidR="00D54754" w:rsidRPr="00C56553" w:rsidRDefault="00D54754" w:rsidP="00B86452">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Constraints</w:t>
            </w:r>
          </w:p>
        </w:tc>
        <w:tc>
          <w:tcPr>
            <w:tcW w:w="3400" w:type="dxa"/>
            <w:shd w:val="clear" w:color="auto" w:fill="F2F2F2" w:themeFill="background1" w:themeFillShade="F2"/>
            <w:vAlign w:val="center"/>
          </w:tcPr>
          <w:p w14:paraId="0A128534" w14:textId="72ECC2B7" w:rsidR="00D54754" w:rsidRPr="00C56553" w:rsidRDefault="00617626" w:rsidP="00B86452">
            <w:pPr>
              <w:widowControl w:val="0"/>
              <w:wordWrap w:val="0"/>
              <w:autoSpaceDE w:val="0"/>
              <w:autoSpaceDN w:val="0"/>
              <w:spacing w:after="0"/>
              <w:jc w:val="both"/>
              <w:textAlignment w:val="baseline"/>
              <w:rPr>
                <w:rFonts w:eastAsia="Gulim"/>
                <w:b/>
                <w:sz w:val="22"/>
                <w:szCs w:val="22"/>
                <w:lang w:eastAsia="ko-KR"/>
              </w:rPr>
            </w:pPr>
            <w:ins w:id="1318" w:author="Taehoon KIM" w:date="2024-09-20T03:47:00Z" w16du:dateUtc="2024-09-19T18:47:00Z">
              <w:r w:rsidRPr="00C56553">
                <w:rPr>
                  <w:rFonts w:eastAsia="Gulim"/>
                  <w:b/>
                  <w:sz w:val="22"/>
                  <w:szCs w:val="22"/>
                  <w:lang w:eastAsia="ko-KR"/>
                </w:rPr>
                <w:t xml:space="preserve">Constraint </w:t>
              </w:r>
            </w:ins>
            <w:del w:id="1319" w:author="Taehoon KIM" w:date="2024-09-20T03:47:00Z" w16du:dateUtc="2024-09-19T18:47:00Z">
              <w:r w:rsidR="00D54754" w:rsidRPr="00C56553" w:rsidDel="00617626">
                <w:rPr>
                  <w:rFonts w:eastAsia="Gulim"/>
                  <w:b/>
                  <w:sz w:val="22"/>
                  <w:szCs w:val="22"/>
                  <w:lang w:eastAsia="ko-KR"/>
                </w:rPr>
                <w:delText xml:space="preserve">Requirement </w:delText>
              </w:r>
            </w:del>
            <w:r w:rsidR="00D54754" w:rsidRPr="00C56553">
              <w:rPr>
                <w:rFonts w:eastAsia="Gulim"/>
                <w:b/>
                <w:sz w:val="22"/>
                <w:szCs w:val="22"/>
                <w:lang w:eastAsia="ko-KR"/>
              </w:rPr>
              <w:t>ID</w:t>
            </w:r>
          </w:p>
        </w:tc>
        <w:tc>
          <w:tcPr>
            <w:tcW w:w="5125" w:type="dxa"/>
            <w:shd w:val="clear" w:color="auto" w:fill="F2F2F2" w:themeFill="background1" w:themeFillShade="F2"/>
            <w:vAlign w:val="center"/>
          </w:tcPr>
          <w:p w14:paraId="038CCE52" w14:textId="77777777" w:rsidR="00D54754" w:rsidRPr="00C56553" w:rsidRDefault="00D54754" w:rsidP="00B86452">
            <w:pPr>
              <w:widowControl w:val="0"/>
              <w:wordWrap w:val="0"/>
              <w:autoSpaceDE w:val="0"/>
              <w:autoSpaceDN w:val="0"/>
              <w:spacing w:after="0"/>
              <w:jc w:val="both"/>
              <w:textAlignment w:val="baseline"/>
              <w:rPr>
                <w:rFonts w:eastAsia="Gulim"/>
                <w:b/>
                <w:sz w:val="22"/>
                <w:szCs w:val="22"/>
                <w:lang w:eastAsia="ko-KR"/>
              </w:rPr>
            </w:pPr>
            <w:r w:rsidRPr="00C56553">
              <w:rPr>
                <w:rFonts w:eastAsia="Gulim"/>
                <w:b/>
                <w:sz w:val="22"/>
                <w:szCs w:val="22"/>
                <w:lang w:eastAsia="ko-KR"/>
              </w:rPr>
              <w:t xml:space="preserve"> Constraint</w:t>
            </w:r>
          </w:p>
        </w:tc>
      </w:tr>
      <w:tr w:rsidR="00B964D3" w:rsidRPr="00890A67" w14:paraId="694D4E56" w14:textId="77777777" w:rsidTr="00181275">
        <w:trPr>
          <w:trHeight w:val="161"/>
        </w:trPr>
        <w:tc>
          <w:tcPr>
            <w:tcW w:w="1535" w:type="dxa"/>
            <w:vMerge/>
            <w:shd w:val="clear" w:color="auto" w:fill="F2F2F2" w:themeFill="background1" w:themeFillShade="F2"/>
            <w:vAlign w:val="center"/>
          </w:tcPr>
          <w:p w14:paraId="19C3F936" w14:textId="77777777" w:rsidR="00B964D3" w:rsidRPr="00C56553" w:rsidRDefault="00B964D3" w:rsidP="00B86452">
            <w:pPr>
              <w:widowControl w:val="0"/>
              <w:autoSpaceDE w:val="0"/>
              <w:autoSpaceDN w:val="0"/>
              <w:spacing w:after="0"/>
              <w:jc w:val="center"/>
              <w:textAlignment w:val="baseline"/>
              <w:rPr>
                <w:rFonts w:eastAsia="Malgun Gothic"/>
                <w:b/>
                <w:bCs/>
                <w:sz w:val="22"/>
                <w:szCs w:val="22"/>
                <w:lang w:eastAsia="ko-KR"/>
              </w:rPr>
            </w:pPr>
          </w:p>
        </w:tc>
        <w:tc>
          <w:tcPr>
            <w:tcW w:w="8525" w:type="dxa"/>
            <w:gridSpan w:val="2"/>
            <w:vAlign w:val="center"/>
          </w:tcPr>
          <w:p w14:paraId="3BACA546" w14:textId="37A1DE60" w:rsidR="00B964D3" w:rsidRPr="00C56553" w:rsidRDefault="00B964D3" w:rsidP="00B86452">
            <w:pPr>
              <w:widowControl w:val="0"/>
              <w:wordWrap w:val="0"/>
              <w:autoSpaceDE w:val="0"/>
              <w:autoSpaceDN w:val="0"/>
              <w:spacing w:after="0"/>
              <w:jc w:val="both"/>
              <w:textAlignment w:val="baseline"/>
              <w:rPr>
                <w:rFonts w:eastAsia="Malgun Gothic"/>
                <w:sz w:val="22"/>
                <w:szCs w:val="22"/>
                <w:lang w:eastAsia="ko-KR"/>
              </w:rPr>
            </w:pPr>
            <w:r>
              <w:rPr>
                <w:rFonts w:eastAsia="Malgun Gothic"/>
                <w:sz w:val="22"/>
                <w:szCs w:val="22"/>
                <w:lang w:eastAsia="ko-KR"/>
              </w:rPr>
              <w:t>n</w:t>
            </w:r>
            <w:r w:rsidRPr="00C56553">
              <w:rPr>
                <w:rFonts w:eastAsia="Malgun Gothic"/>
                <w:sz w:val="22"/>
                <w:szCs w:val="22"/>
                <w:lang w:eastAsia="ko-KR"/>
              </w:rPr>
              <w:t>one</w:t>
            </w:r>
          </w:p>
        </w:tc>
      </w:tr>
    </w:tbl>
    <w:p w14:paraId="55C32643" w14:textId="77777777" w:rsidR="00D54754" w:rsidRPr="00890A67" w:rsidRDefault="00D54754" w:rsidP="00D54754"/>
    <w:p w14:paraId="7D3C6073" w14:textId="1BB6D836" w:rsidR="004271DC" w:rsidRPr="00C56553" w:rsidRDefault="004271DC" w:rsidP="004271DC">
      <w:pPr>
        <w:pStyle w:val="Heading3"/>
        <w:numPr>
          <w:ilvl w:val="2"/>
          <w:numId w:val="55"/>
        </w:numPr>
        <w:tabs>
          <w:tab w:val="clear" w:pos="720"/>
          <w:tab w:val="left" w:pos="540"/>
          <w:tab w:val="left" w:pos="700"/>
        </w:tabs>
        <w:suppressAutoHyphens/>
        <w:spacing w:after="120" w:line="250" w:lineRule="exact"/>
        <w:jc w:val="both"/>
        <w:rPr>
          <w:rFonts w:cs="Times New Roman"/>
          <w:szCs w:val="24"/>
        </w:rPr>
      </w:pPr>
      <w:bookmarkStart w:id="1320" w:name="_Toc177698602"/>
      <w:r w:rsidRPr="00C56553">
        <w:rPr>
          <w:rFonts w:cs="Times New Roman"/>
          <w:szCs w:val="24"/>
        </w:rPr>
        <w:t>Route</w:t>
      </w:r>
      <w:bookmarkEnd w:id="1320"/>
    </w:p>
    <w:tbl>
      <w:tblPr>
        <w:tblStyle w:val="TableGrid"/>
        <w:tblW w:w="0" w:type="auto"/>
        <w:tblLook w:val="04A0" w:firstRow="1" w:lastRow="0" w:firstColumn="1" w:lastColumn="0" w:noHBand="0" w:noVBand="1"/>
      </w:tblPr>
      <w:tblGrid>
        <w:gridCol w:w="1535"/>
        <w:gridCol w:w="3400"/>
        <w:gridCol w:w="5125"/>
      </w:tblGrid>
      <w:tr w:rsidR="00890A67" w:rsidRPr="00890A67" w14:paraId="0A5A37BE" w14:textId="77777777" w:rsidTr="00591098">
        <w:trPr>
          <w:trHeight w:val="41"/>
        </w:trPr>
        <w:tc>
          <w:tcPr>
            <w:tcW w:w="1535" w:type="dxa"/>
            <w:shd w:val="clear" w:color="auto" w:fill="F2F2F2" w:themeFill="background1" w:themeFillShade="F2"/>
            <w:vAlign w:val="center"/>
            <w:hideMark/>
          </w:tcPr>
          <w:p w14:paraId="104D22CD" w14:textId="77777777" w:rsidR="004271DC" w:rsidRPr="00C56553" w:rsidRDefault="004271DC" w:rsidP="00260E6D">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 xml:space="preserve">Name </w:t>
            </w:r>
          </w:p>
        </w:tc>
        <w:tc>
          <w:tcPr>
            <w:tcW w:w="8525" w:type="dxa"/>
            <w:gridSpan w:val="2"/>
            <w:shd w:val="clear" w:color="auto" w:fill="F2F2F2" w:themeFill="background1" w:themeFillShade="F2"/>
            <w:vAlign w:val="center"/>
          </w:tcPr>
          <w:p w14:paraId="7A3CD23C" w14:textId="77E8DB85" w:rsidR="004271DC" w:rsidRPr="00C56553" w:rsidRDefault="00B86452" w:rsidP="00260E6D">
            <w:pPr>
              <w:widowControl w:val="0"/>
              <w:wordWrap w:val="0"/>
              <w:autoSpaceDE w:val="0"/>
              <w:autoSpaceDN w:val="0"/>
              <w:spacing w:after="0"/>
              <w:jc w:val="both"/>
              <w:textAlignment w:val="baseline"/>
              <w:rPr>
                <w:rFonts w:asciiTheme="minorHAnsi" w:eastAsia="Gulim" w:hAnsiTheme="minorHAnsi" w:cstheme="minorHAnsi"/>
                <w:sz w:val="22"/>
                <w:szCs w:val="22"/>
                <w:lang w:eastAsia="ko-KR"/>
              </w:rPr>
            </w:pPr>
            <w:r w:rsidRPr="00C56553">
              <w:rPr>
                <w:rFonts w:asciiTheme="minorHAnsi" w:eastAsia="Gulim" w:hAnsiTheme="minorHAnsi" w:cstheme="minorHAnsi"/>
                <w:sz w:val="22"/>
                <w:szCs w:val="22"/>
                <w:lang w:eastAsia="ko-KR"/>
              </w:rPr>
              <w:t>Route</w:t>
            </w:r>
          </w:p>
        </w:tc>
      </w:tr>
      <w:tr w:rsidR="00890A67" w:rsidRPr="00890A67" w14:paraId="7B0D7B61" w14:textId="77777777" w:rsidTr="00850D4C">
        <w:trPr>
          <w:trHeight w:val="482"/>
        </w:trPr>
        <w:tc>
          <w:tcPr>
            <w:tcW w:w="1535" w:type="dxa"/>
            <w:shd w:val="clear" w:color="auto" w:fill="F2F2F2" w:themeFill="background1" w:themeFillShade="F2"/>
            <w:vAlign w:val="center"/>
            <w:hideMark/>
          </w:tcPr>
          <w:p w14:paraId="421935E3" w14:textId="77777777" w:rsidR="004271DC" w:rsidRPr="00C56553" w:rsidRDefault="004271DC" w:rsidP="00260E6D">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Definition</w:t>
            </w:r>
          </w:p>
        </w:tc>
        <w:tc>
          <w:tcPr>
            <w:tcW w:w="8525" w:type="dxa"/>
            <w:gridSpan w:val="2"/>
            <w:vAlign w:val="center"/>
          </w:tcPr>
          <w:p w14:paraId="3627D8BD" w14:textId="77777777" w:rsidR="004271DC" w:rsidRPr="00C56553" w:rsidRDefault="00B86452" w:rsidP="00260E6D">
            <w:pPr>
              <w:widowControl w:val="0"/>
              <w:wordWrap w:val="0"/>
              <w:autoSpaceDE w:val="0"/>
              <w:autoSpaceDN w:val="0"/>
              <w:spacing w:after="0"/>
              <w:jc w:val="both"/>
              <w:textAlignment w:val="baseline"/>
              <w:rPr>
                <w:rFonts w:eastAsia="Gulim"/>
                <w:sz w:val="22"/>
                <w:szCs w:val="22"/>
                <w:lang w:eastAsia="ko-KR"/>
              </w:rPr>
            </w:pPr>
            <w:r w:rsidRPr="00C56553">
              <w:rPr>
                <w:rFonts w:eastAsia="Gulim"/>
                <w:sz w:val="22"/>
                <w:szCs w:val="22"/>
                <w:lang w:eastAsia="ko-KR"/>
              </w:rPr>
              <w:t>A path to navigate between two nodes</w:t>
            </w:r>
          </w:p>
          <w:p w14:paraId="5C351257" w14:textId="542D7877" w:rsidR="00C60AAD" w:rsidRPr="00617626" w:rsidRDefault="00C60AAD" w:rsidP="00260E6D">
            <w:pPr>
              <w:widowControl w:val="0"/>
              <w:wordWrap w:val="0"/>
              <w:autoSpaceDE w:val="0"/>
              <w:autoSpaceDN w:val="0"/>
              <w:spacing w:after="0"/>
              <w:jc w:val="both"/>
              <w:textAlignment w:val="baseline"/>
              <w:rPr>
                <w:rFonts w:eastAsia="Gulim"/>
                <w:strike/>
                <w:sz w:val="22"/>
                <w:szCs w:val="22"/>
                <w:lang w:eastAsia="ko-KR"/>
                <w:rPrChange w:id="1321" w:author="Taehoon KIM" w:date="2024-09-20T03:42:00Z" w16du:dateUtc="2024-09-19T18:42:00Z">
                  <w:rPr>
                    <w:rFonts w:eastAsia="Gulim"/>
                    <w:sz w:val="22"/>
                    <w:szCs w:val="22"/>
                    <w:lang w:eastAsia="ko-KR"/>
                  </w:rPr>
                </w:rPrChange>
              </w:rPr>
            </w:pPr>
            <w:commentRangeStart w:id="1322"/>
            <w:r w:rsidRPr="00617626">
              <w:rPr>
                <w:rFonts w:eastAsia="Gulim"/>
                <w:strike/>
                <w:sz w:val="22"/>
                <w:szCs w:val="22"/>
                <w:lang w:eastAsia="ko-KR"/>
                <w:rPrChange w:id="1323" w:author="Taehoon KIM" w:date="2024-09-20T03:42:00Z" w16du:dateUtc="2024-09-19T18:42:00Z">
                  <w:rPr>
                    <w:rFonts w:eastAsia="Gulim"/>
                    <w:sz w:val="22"/>
                    <w:szCs w:val="22"/>
                    <w:lang w:eastAsia="ko-KR"/>
                  </w:rPr>
                </w:rPrChange>
              </w:rPr>
              <w:t>(look at any other OGC or ISO TC 204?)</w:t>
            </w:r>
            <w:commentRangeEnd w:id="1322"/>
            <w:r w:rsidR="00617626">
              <w:rPr>
                <w:rStyle w:val="CommentReference"/>
                <w:rFonts w:eastAsia="Malgun Gothic"/>
                <w:lang w:val="en-GB"/>
              </w:rPr>
              <w:commentReference w:id="1322"/>
            </w:r>
          </w:p>
        </w:tc>
      </w:tr>
      <w:tr w:rsidR="00890A67" w:rsidRPr="00890A67" w14:paraId="2D59B48B" w14:textId="77777777" w:rsidTr="00591098">
        <w:trPr>
          <w:trHeight w:val="345"/>
        </w:trPr>
        <w:tc>
          <w:tcPr>
            <w:tcW w:w="1535" w:type="dxa"/>
            <w:shd w:val="clear" w:color="auto" w:fill="F2F2F2" w:themeFill="background1" w:themeFillShade="F2"/>
            <w:vAlign w:val="center"/>
            <w:hideMark/>
          </w:tcPr>
          <w:p w14:paraId="4F432808" w14:textId="77777777" w:rsidR="004271DC" w:rsidRPr="00C56553" w:rsidRDefault="004271DC" w:rsidP="00260E6D">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Super classes</w:t>
            </w:r>
          </w:p>
        </w:tc>
        <w:tc>
          <w:tcPr>
            <w:tcW w:w="8525" w:type="dxa"/>
            <w:gridSpan w:val="2"/>
            <w:vAlign w:val="center"/>
          </w:tcPr>
          <w:p w14:paraId="5E63950B" w14:textId="6949AAC7" w:rsidR="004271DC" w:rsidRPr="00C56553" w:rsidRDefault="00B86452" w:rsidP="00260E6D">
            <w:pPr>
              <w:widowControl w:val="0"/>
              <w:wordWrap w:val="0"/>
              <w:autoSpaceDE w:val="0"/>
              <w:autoSpaceDN w:val="0"/>
              <w:spacing w:after="0"/>
              <w:jc w:val="both"/>
              <w:textAlignment w:val="baseline"/>
              <w:rPr>
                <w:rFonts w:ascii="Calibri" w:eastAsia="Gulim" w:hAnsi="Calibri" w:cs="Calibri"/>
                <w:sz w:val="22"/>
                <w:szCs w:val="22"/>
                <w:lang w:eastAsia="ko-KR"/>
              </w:rPr>
            </w:pPr>
            <w:r w:rsidRPr="00C56553">
              <w:rPr>
                <w:rFonts w:ascii="Calibri" w:eastAsia="Gulim" w:hAnsi="Calibri" w:cs="Calibri"/>
                <w:sz w:val="22"/>
                <w:szCs w:val="22"/>
                <w:lang w:eastAsia="ko-KR"/>
              </w:rPr>
              <w:t xml:space="preserve">GML </w:t>
            </w:r>
            <w:proofErr w:type="spellStart"/>
            <w:r w:rsidRPr="00C56553">
              <w:rPr>
                <w:rFonts w:ascii="Calibri" w:eastAsia="Gulim" w:hAnsi="Calibri" w:cs="Calibri"/>
                <w:sz w:val="22"/>
                <w:szCs w:val="22"/>
                <w:lang w:eastAsia="ko-KR"/>
              </w:rPr>
              <w:t>AbstractFeature</w:t>
            </w:r>
            <w:proofErr w:type="spellEnd"/>
          </w:p>
        </w:tc>
      </w:tr>
      <w:tr w:rsidR="00890A67" w:rsidRPr="00890A67" w14:paraId="1B33F975" w14:textId="77777777" w:rsidTr="00591098">
        <w:trPr>
          <w:trHeight w:val="41"/>
        </w:trPr>
        <w:tc>
          <w:tcPr>
            <w:tcW w:w="1535" w:type="dxa"/>
            <w:vMerge w:val="restart"/>
            <w:shd w:val="clear" w:color="auto" w:fill="F2F2F2" w:themeFill="background1" w:themeFillShade="F2"/>
            <w:vAlign w:val="center"/>
            <w:hideMark/>
          </w:tcPr>
          <w:p w14:paraId="65700166" w14:textId="77777777" w:rsidR="00252DB5" w:rsidRPr="00C56553" w:rsidRDefault="00252DB5" w:rsidP="00252DB5">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Association</w:t>
            </w:r>
          </w:p>
        </w:tc>
        <w:tc>
          <w:tcPr>
            <w:tcW w:w="3400" w:type="dxa"/>
            <w:shd w:val="clear" w:color="auto" w:fill="F2F2F2" w:themeFill="background1" w:themeFillShade="F2"/>
            <w:vAlign w:val="center"/>
          </w:tcPr>
          <w:p w14:paraId="14F29C25" w14:textId="46381081" w:rsidR="00252DB5" w:rsidRPr="00C56553" w:rsidRDefault="00252DB5" w:rsidP="00252DB5">
            <w:pPr>
              <w:widowControl w:val="0"/>
              <w:autoSpaceDE w:val="0"/>
              <w:autoSpaceDN w:val="0"/>
              <w:spacing w:after="0"/>
              <w:textAlignment w:val="baseline"/>
              <w:rPr>
                <w:rFonts w:eastAsia="Gulim"/>
                <w:sz w:val="22"/>
                <w:szCs w:val="22"/>
                <w:lang w:eastAsia="ko-KR"/>
              </w:rPr>
            </w:pPr>
            <w:r w:rsidRPr="00C56553">
              <w:rPr>
                <w:rFonts w:eastAsia="Malgun Gothic"/>
                <w:b/>
                <w:bCs/>
                <w:sz w:val="22"/>
                <w:szCs w:val="22"/>
                <w:lang w:eastAsia="ko-KR"/>
              </w:rPr>
              <w:t>Role name</w:t>
            </w:r>
          </w:p>
        </w:tc>
        <w:tc>
          <w:tcPr>
            <w:tcW w:w="5125" w:type="dxa"/>
            <w:shd w:val="clear" w:color="auto" w:fill="F2F2F2" w:themeFill="background1" w:themeFillShade="F2"/>
            <w:vAlign w:val="center"/>
          </w:tcPr>
          <w:p w14:paraId="3A5CF51C" w14:textId="2F4B7877" w:rsidR="00252DB5" w:rsidRPr="00C56553" w:rsidRDefault="00252DB5" w:rsidP="00252DB5">
            <w:pPr>
              <w:widowControl w:val="0"/>
              <w:autoSpaceDE w:val="0"/>
              <w:autoSpaceDN w:val="0"/>
              <w:spacing w:after="0"/>
              <w:textAlignment w:val="baseline"/>
              <w:rPr>
                <w:rFonts w:eastAsia="Gulim"/>
                <w:sz w:val="22"/>
                <w:szCs w:val="22"/>
                <w:lang w:eastAsia="ko-KR"/>
              </w:rPr>
            </w:pPr>
            <w:r w:rsidRPr="00C56553">
              <w:rPr>
                <w:rFonts w:eastAsia="Malgun Gothic"/>
                <w:b/>
                <w:bCs/>
                <w:sz w:val="22"/>
                <w:szCs w:val="22"/>
                <w:lang w:eastAsia="ko-KR"/>
              </w:rPr>
              <w:t>Associated Class and Cardinality</w:t>
            </w:r>
          </w:p>
        </w:tc>
      </w:tr>
      <w:tr w:rsidR="00890A67" w:rsidRPr="00890A67" w14:paraId="6EF38FE9" w14:textId="77777777" w:rsidTr="00591098">
        <w:trPr>
          <w:trHeight w:val="141"/>
        </w:trPr>
        <w:tc>
          <w:tcPr>
            <w:tcW w:w="0" w:type="auto"/>
            <w:vMerge/>
            <w:shd w:val="clear" w:color="auto" w:fill="F2F2F2" w:themeFill="background1" w:themeFillShade="F2"/>
            <w:vAlign w:val="center"/>
            <w:hideMark/>
          </w:tcPr>
          <w:p w14:paraId="33F5BF84" w14:textId="77777777" w:rsidR="00252DB5" w:rsidRPr="00C56553" w:rsidRDefault="00252DB5" w:rsidP="00252DB5">
            <w:pPr>
              <w:spacing w:after="0"/>
              <w:rPr>
                <w:rFonts w:eastAsia="Gulim"/>
                <w:sz w:val="22"/>
                <w:szCs w:val="22"/>
                <w:lang w:eastAsia="ko-KR"/>
              </w:rPr>
            </w:pPr>
          </w:p>
        </w:tc>
        <w:tc>
          <w:tcPr>
            <w:tcW w:w="3400" w:type="dxa"/>
            <w:vAlign w:val="center"/>
          </w:tcPr>
          <w:p w14:paraId="75C105C3" w14:textId="42B1456C" w:rsidR="00252DB5" w:rsidRPr="00C56553" w:rsidRDefault="00252DB5" w:rsidP="00252DB5">
            <w:pPr>
              <w:widowControl w:val="0"/>
              <w:autoSpaceDE w:val="0"/>
              <w:autoSpaceDN w:val="0"/>
              <w:spacing w:after="0"/>
              <w:textAlignment w:val="baseline"/>
              <w:rPr>
                <w:rFonts w:asciiTheme="minorHAnsi" w:eastAsia="Gulim" w:hAnsiTheme="minorHAnsi" w:cstheme="minorHAnsi"/>
                <w:sz w:val="22"/>
                <w:szCs w:val="22"/>
                <w:lang w:eastAsia="ko-KR"/>
              </w:rPr>
            </w:pPr>
            <w:proofErr w:type="spellStart"/>
            <w:r w:rsidRPr="00C56553">
              <w:rPr>
                <w:rFonts w:asciiTheme="minorHAnsi" w:eastAsia="Gulim" w:hAnsiTheme="minorHAnsi" w:cstheme="minorHAnsi"/>
                <w:sz w:val="22"/>
                <w:szCs w:val="22"/>
                <w:lang w:eastAsia="ko-KR"/>
              </w:rPr>
              <w:t>routeNode</w:t>
            </w:r>
            <w:proofErr w:type="spellEnd"/>
          </w:p>
        </w:tc>
        <w:tc>
          <w:tcPr>
            <w:tcW w:w="5125" w:type="dxa"/>
            <w:vAlign w:val="center"/>
          </w:tcPr>
          <w:p w14:paraId="09070FBE" w14:textId="1343CF7A" w:rsidR="00252DB5" w:rsidRPr="00C56553" w:rsidRDefault="00252DB5" w:rsidP="00252DB5">
            <w:pPr>
              <w:widowControl w:val="0"/>
              <w:autoSpaceDE w:val="0"/>
              <w:autoSpaceDN w:val="0"/>
              <w:spacing w:after="0"/>
              <w:textAlignment w:val="baseline"/>
              <w:rPr>
                <w:rFonts w:eastAsia="Gulim"/>
                <w:sz w:val="22"/>
                <w:szCs w:val="22"/>
                <w:lang w:eastAsia="ko-KR"/>
              </w:rPr>
            </w:pPr>
            <w:r w:rsidRPr="00C56553">
              <w:rPr>
                <w:rFonts w:asciiTheme="minorHAnsi" w:eastAsia="Gulim" w:hAnsiTheme="minorHAnsi" w:cstheme="minorHAnsi"/>
                <w:sz w:val="22"/>
                <w:szCs w:val="22"/>
                <w:lang w:eastAsia="ko-KR"/>
              </w:rPr>
              <w:t>Node</w:t>
            </w:r>
            <w:r w:rsidRPr="00C56553">
              <w:rPr>
                <w:rFonts w:eastAsia="Gulim"/>
                <w:sz w:val="22"/>
                <w:szCs w:val="22"/>
                <w:lang w:eastAsia="ko-KR"/>
              </w:rPr>
              <w:t xml:space="preserve"> [</w:t>
            </w:r>
            <w:proofErr w:type="gramStart"/>
            <w:r w:rsidRPr="00C56553">
              <w:rPr>
                <w:rFonts w:eastAsia="Gulim"/>
                <w:sz w:val="22"/>
                <w:szCs w:val="22"/>
                <w:lang w:eastAsia="ko-KR"/>
              </w:rPr>
              <w:t>2..</w:t>
            </w:r>
            <w:proofErr w:type="gramEnd"/>
            <w:r w:rsidRPr="00C56553">
              <w:rPr>
                <w:rFonts w:eastAsia="Gulim"/>
                <w:sz w:val="22"/>
                <w:szCs w:val="22"/>
                <w:lang w:eastAsia="ko-KR"/>
              </w:rPr>
              <w:t>*]</w:t>
            </w:r>
          </w:p>
        </w:tc>
      </w:tr>
      <w:tr w:rsidR="00890A67" w:rsidRPr="00890A67" w14:paraId="6443DD3A" w14:textId="77777777" w:rsidTr="00591098">
        <w:trPr>
          <w:trHeight w:val="145"/>
        </w:trPr>
        <w:tc>
          <w:tcPr>
            <w:tcW w:w="0" w:type="auto"/>
            <w:vMerge/>
            <w:shd w:val="clear" w:color="auto" w:fill="F2F2F2" w:themeFill="background1" w:themeFillShade="F2"/>
            <w:vAlign w:val="center"/>
            <w:hideMark/>
          </w:tcPr>
          <w:p w14:paraId="10E4DE13" w14:textId="77777777" w:rsidR="00252DB5" w:rsidRPr="00C56553" w:rsidRDefault="00252DB5" w:rsidP="00252DB5">
            <w:pPr>
              <w:spacing w:after="0"/>
              <w:rPr>
                <w:rFonts w:eastAsia="Gulim"/>
                <w:sz w:val="22"/>
                <w:szCs w:val="22"/>
                <w:lang w:eastAsia="ko-KR"/>
              </w:rPr>
            </w:pPr>
          </w:p>
        </w:tc>
        <w:tc>
          <w:tcPr>
            <w:tcW w:w="3400" w:type="dxa"/>
            <w:vAlign w:val="center"/>
          </w:tcPr>
          <w:p w14:paraId="37283F44" w14:textId="27F66218" w:rsidR="00252DB5" w:rsidRPr="00C56553" w:rsidRDefault="00252DB5" w:rsidP="00252DB5">
            <w:pPr>
              <w:widowControl w:val="0"/>
              <w:autoSpaceDE w:val="0"/>
              <w:autoSpaceDN w:val="0"/>
              <w:spacing w:after="0"/>
              <w:textAlignment w:val="baseline"/>
              <w:rPr>
                <w:rFonts w:asciiTheme="minorHAnsi" w:eastAsia="Gulim" w:hAnsiTheme="minorHAnsi" w:cstheme="minorHAnsi"/>
                <w:sz w:val="22"/>
                <w:szCs w:val="22"/>
                <w:lang w:eastAsia="ko-KR"/>
              </w:rPr>
            </w:pPr>
            <w:proofErr w:type="spellStart"/>
            <w:r w:rsidRPr="00C56553">
              <w:rPr>
                <w:rFonts w:asciiTheme="minorHAnsi" w:eastAsia="Gulim" w:hAnsiTheme="minorHAnsi" w:cstheme="minorHAnsi"/>
                <w:sz w:val="22"/>
                <w:szCs w:val="22"/>
                <w:lang w:eastAsia="ko-KR"/>
              </w:rPr>
              <w:t>routeEdge</w:t>
            </w:r>
            <w:proofErr w:type="spellEnd"/>
          </w:p>
        </w:tc>
        <w:tc>
          <w:tcPr>
            <w:tcW w:w="5125" w:type="dxa"/>
            <w:vAlign w:val="center"/>
          </w:tcPr>
          <w:p w14:paraId="1E0FEEAB" w14:textId="33C98A03" w:rsidR="00252DB5" w:rsidRPr="00C56553" w:rsidRDefault="00252DB5" w:rsidP="00252DB5">
            <w:pPr>
              <w:widowControl w:val="0"/>
              <w:autoSpaceDE w:val="0"/>
              <w:autoSpaceDN w:val="0"/>
              <w:spacing w:after="0"/>
              <w:textAlignment w:val="baseline"/>
              <w:rPr>
                <w:rFonts w:eastAsia="Gulim"/>
                <w:sz w:val="22"/>
                <w:szCs w:val="22"/>
                <w:lang w:eastAsia="ko-KR"/>
              </w:rPr>
            </w:pPr>
            <w:r w:rsidRPr="00C56553">
              <w:rPr>
                <w:rFonts w:asciiTheme="minorHAnsi" w:eastAsia="Gulim" w:hAnsiTheme="minorHAnsi" w:cstheme="minorHAnsi"/>
                <w:sz w:val="22"/>
                <w:szCs w:val="22"/>
                <w:lang w:eastAsia="ko-KR"/>
              </w:rPr>
              <w:t>Edge</w:t>
            </w:r>
            <w:r w:rsidRPr="00C56553">
              <w:rPr>
                <w:rFonts w:eastAsia="Gulim"/>
                <w:sz w:val="22"/>
                <w:szCs w:val="22"/>
                <w:lang w:eastAsia="ko-KR"/>
              </w:rPr>
              <w:t xml:space="preserve"> [</w:t>
            </w:r>
            <w:proofErr w:type="gramStart"/>
            <w:r w:rsidR="00037B59" w:rsidRPr="00C56553">
              <w:rPr>
                <w:rFonts w:eastAsia="Gulim"/>
                <w:sz w:val="22"/>
                <w:szCs w:val="22"/>
                <w:lang w:eastAsia="ko-KR"/>
              </w:rPr>
              <w:t>1</w:t>
            </w:r>
            <w:r w:rsidRPr="00C56553">
              <w:rPr>
                <w:rFonts w:eastAsia="Gulim"/>
                <w:sz w:val="22"/>
                <w:szCs w:val="22"/>
                <w:lang w:eastAsia="ko-KR"/>
              </w:rPr>
              <w:t>..</w:t>
            </w:r>
            <w:proofErr w:type="gramEnd"/>
            <w:r w:rsidR="00037B59" w:rsidRPr="00C56553">
              <w:rPr>
                <w:rFonts w:eastAsia="Gulim"/>
                <w:sz w:val="22"/>
                <w:szCs w:val="22"/>
                <w:lang w:eastAsia="ko-KR"/>
              </w:rPr>
              <w:t>*</w:t>
            </w:r>
            <w:r w:rsidRPr="00C56553">
              <w:rPr>
                <w:rFonts w:eastAsia="Gulim"/>
                <w:sz w:val="22"/>
                <w:szCs w:val="22"/>
                <w:lang w:eastAsia="ko-KR"/>
              </w:rPr>
              <w:t>]</w:t>
            </w:r>
          </w:p>
        </w:tc>
      </w:tr>
      <w:tr w:rsidR="00890A67" w:rsidRPr="00890A67" w14:paraId="6204DE48" w14:textId="77777777" w:rsidTr="00591098">
        <w:trPr>
          <w:trHeight w:val="149"/>
        </w:trPr>
        <w:tc>
          <w:tcPr>
            <w:tcW w:w="1535" w:type="dxa"/>
            <w:vMerge w:val="restart"/>
            <w:shd w:val="clear" w:color="auto" w:fill="F2F2F2" w:themeFill="background1" w:themeFillShade="F2"/>
            <w:vAlign w:val="center"/>
            <w:hideMark/>
          </w:tcPr>
          <w:p w14:paraId="1A8AE260" w14:textId="75C3B015" w:rsidR="00252DB5" w:rsidRPr="00C56553" w:rsidRDefault="00252DB5" w:rsidP="00252DB5">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Properties</w:t>
            </w:r>
          </w:p>
        </w:tc>
        <w:tc>
          <w:tcPr>
            <w:tcW w:w="3400" w:type="dxa"/>
            <w:shd w:val="clear" w:color="auto" w:fill="F2F2F2" w:themeFill="background1" w:themeFillShade="F2"/>
            <w:vAlign w:val="center"/>
          </w:tcPr>
          <w:p w14:paraId="5D1B2A5B" w14:textId="2808089E" w:rsidR="00252DB5" w:rsidRPr="00C56553" w:rsidRDefault="00252DB5" w:rsidP="00252DB5">
            <w:pPr>
              <w:widowControl w:val="0"/>
              <w:wordWrap w:val="0"/>
              <w:autoSpaceDE w:val="0"/>
              <w:autoSpaceDN w:val="0"/>
              <w:spacing w:after="0"/>
              <w:jc w:val="both"/>
              <w:textAlignment w:val="baseline"/>
              <w:rPr>
                <w:rFonts w:eastAsia="Gulim"/>
                <w:sz w:val="22"/>
                <w:szCs w:val="22"/>
                <w:lang w:eastAsia="ko-KR"/>
              </w:rPr>
            </w:pPr>
            <w:r w:rsidRPr="00C56553">
              <w:rPr>
                <w:rFonts w:eastAsia="Malgun Gothic"/>
                <w:b/>
                <w:bCs/>
                <w:sz w:val="22"/>
                <w:szCs w:val="22"/>
                <w:lang w:eastAsia="ko-KR"/>
              </w:rPr>
              <w:t>Property name</w:t>
            </w:r>
          </w:p>
        </w:tc>
        <w:tc>
          <w:tcPr>
            <w:tcW w:w="5125" w:type="dxa"/>
            <w:shd w:val="clear" w:color="auto" w:fill="F2F2F2" w:themeFill="background1" w:themeFillShade="F2"/>
            <w:vAlign w:val="center"/>
          </w:tcPr>
          <w:p w14:paraId="7634C8B6" w14:textId="573F706F" w:rsidR="00252DB5" w:rsidRPr="00C56553" w:rsidRDefault="00252DB5" w:rsidP="00252DB5">
            <w:pPr>
              <w:widowControl w:val="0"/>
              <w:wordWrap w:val="0"/>
              <w:autoSpaceDE w:val="0"/>
              <w:autoSpaceDN w:val="0"/>
              <w:spacing w:after="0"/>
              <w:jc w:val="both"/>
              <w:textAlignment w:val="baseline"/>
              <w:rPr>
                <w:rFonts w:eastAsia="Gulim"/>
                <w:sz w:val="22"/>
                <w:szCs w:val="22"/>
                <w:lang w:eastAsia="ko-KR"/>
              </w:rPr>
            </w:pPr>
            <w:r w:rsidRPr="00C56553">
              <w:rPr>
                <w:rFonts w:eastAsia="Malgun Gothic"/>
                <w:b/>
                <w:bCs/>
                <w:sz w:val="22"/>
                <w:szCs w:val="22"/>
                <w:lang w:eastAsia="ko-KR"/>
              </w:rPr>
              <w:t>Type and Cardinality</w:t>
            </w:r>
          </w:p>
        </w:tc>
      </w:tr>
      <w:tr w:rsidR="00890A67" w:rsidRPr="00890A67" w14:paraId="3E5624E2" w14:textId="77777777" w:rsidTr="00591098">
        <w:trPr>
          <w:trHeight w:val="167"/>
        </w:trPr>
        <w:tc>
          <w:tcPr>
            <w:tcW w:w="0" w:type="auto"/>
            <w:vMerge/>
            <w:shd w:val="clear" w:color="auto" w:fill="F2F2F2" w:themeFill="background1" w:themeFillShade="F2"/>
            <w:vAlign w:val="center"/>
            <w:hideMark/>
          </w:tcPr>
          <w:p w14:paraId="6FD06D35" w14:textId="77777777" w:rsidR="00252DB5" w:rsidRPr="00C56553" w:rsidRDefault="00252DB5" w:rsidP="00252DB5">
            <w:pPr>
              <w:spacing w:after="0"/>
              <w:rPr>
                <w:rFonts w:eastAsia="Gulim"/>
                <w:sz w:val="22"/>
                <w:szCs w:val="22"/>
                <w:lang w:eastAsia="ko-KR"/>
              </w:rPr>
            </w:pPr>
          </w:p>
        </w:tc>
        <w:tc>
          <w:tcPr>
            <w:tcW w:w="3400" w:type="dxa"/>
            <w:vAlign w:val="center"/>
          </w:tcPr>
          <w:p w14:paraId="29FA9087" w14:textId="464A48E5" w:rsidR="00252DB5" w:rsidRPr="00C56553" w:rsidRDefault="00252DB5" w:rsidP="00252DB5">
            <w:pPr>
              <w:widowControl w:val="0"/>
              <w:autoSpaceDE w:val="0"/>
              <w:autoSpaceDN w:val="0"/>
              <w:spacing w:after="0"/>
              <w:textAlignment w:val="baseline"/>
              <w:rPr>
                <w:rFonts w:ascii="Calibri" w:eastAsia="Gulim" w:hAnsi="Calibri" w:cs="Calibri"/>
                <w:sz w:val="22"/>
                <w:szCs w:val="22"/>
                <w:lang w:eastAsia="ko-KR"/>
              </w:rPr>
            </w:pPr>
            <w:proofErr w:type="spellStart"/>
            <w:r w:rsidRPr="00C56553">
              <w:rPr>
                <w:rFonts w:ascii="Calibri" w:eastAsia="Gulim" w:hAnsi="Calibri" w:cs="Calibri"/>
                <w:sz w:val="22"/>
                <w:szCs w:val="22"/>
                <w:lang w:eastAsia="ko-KR"/>
              </w:rPr>
              <w:t>creationDate</w:t>
            </w:r>
            <w:proofErr w:type="spellEnd"/>
          </w:p>
        </w:tc>
        <w:tc>
          <w:tcPr>
            <w:tcW w:w="5125" w:type="dxa"/>
            <w:vAlign w:val="center"/>
          </w:tcPr>
          <w:p w14:paraId="0C8751B4" w14:textId="312165B1" w:rsidR="00252DB5" w:rsidRPr="00C56553" w:rsidRDefault="00252DB5" w:rsidP="00252DB5">
            <w:pPr>
              <w:widowControl w:val="0"/>
              <w:autoSpaceDE w:val="0"/>
              <w:autoSpaceDN w:val="0"/>
              <w:spacing w:after="0"/>
              <w:textAlignment w:val="baseline"/>
              <w:rPr>
                <w:rFonts w:eastAsia="Gulim"/>
                <w:sz w:val="22"/>
                <w:szCs w:val="22"/>
                <w:lang w:eastAsia="ko-KR"/>
              </w:rPr>
            </w:pPr>
            <w:proofErr w:type="spellStart"/>
            <w:r w:rsidRPr="00C56553">
              <w:rPr>
                <w:rFonts w:ascii="Calibri" w:eastAsia="Gulim" w:hAnsi="Calibri" w:cs="Calibri"/>
                <w:sz w:val="22"/>
                <w:szCs w:val="22"/>
                <w:lang w:eastAsia="ko-KR"/>
              </w:rPr>
              <w:t>DateTime</w:t>
            </w:r>
            <w:proofErr w:type="spellEnd"/>
            <w:r w:rsidRPr="00C56553">
              <w:rPr>
                <w:rFonts w:eastAsia="Gulim"/>
                <w:sz w:val="22"/>
                <w:szCs w:val="22"/>
                <w:lang w:eastAsia="ko-KR"/>
              </w:rPr>
              <w:t xml:space="preserve"> [</w:t>
            </w:r>
            <w:proofErr w:type="gramStart"/>
            <w:r w:rsidR="006371DE" w:rsidRPr="00C56553">
              <w:rPr>
                <w:rFonts w:eastAsia="Gulim"/>
                <w:sz w:val="22"/>
                <w:szCs w:val="22"/>
                <w:lang w:eastAsia="ko-KR"/>
              </w:rPr>
              <w:t>0</w:t>
            </w:r>
            <w:r w:rsidRPr="00C56553">
              <w:rPr>
                <w:rFonts w:eastAsia="Gulim"/>
                <w:sz w:val="22"/>
                <w:szCs w:val="22"/>
                <w:lang w:eastAsia="ko-KR"/>
              </w:rPr>
              <w:t>..</w:t>
            </w:r>
            <w:proofErr w:type="gramEnd"/>
            <w:r w:rsidR="006371DE" w:rsidRPr="00C56553">
              <w:rPr>
                <w:rFonts w:eastAsia="Gulim"/>
                <w:sz w:val="22"/>
                <w:szCs w:val="22"/>
                <w:lang w:eastAsia="ko-KR"/>
              </w:rPr>
              <w:t>1</w:t>
            </w:r>
            <w:r w:rsidRPr="00C56553">
              <w:rPr>
                <w:rFonts w:eastAsia="Gulim"/>
                <w:sz w:val="22"/>
                <w:szCs w:val="22"/>
                <w:lang w:eastAsia="ko-KR"/>
              </w:rPr>
              <w:t>]</w:t>
            </w:r>
          </w:p>
        </w:tc>
      </w:tr>
      <w:tr w:rsidR="00890A67" w:rsidRPr="00890A67" w14:paraId="1A69579F" w14:textId="77777777" w:rsidTr="00591098">
        <w:trPr>
          <w:trHeight w:val="185"/>
        </w:trPr>
        <w:tc>
          <w:tcPr>
            <w:tcW w:w="1535" w:type="dxa"/>
            <w:vMerge w:val="restart"/>
            <w:shd w:val="clear" w:color="auto" w:fill="F2F2F2" w:themeFill="background1" w:themeFillShade="F2"/>
            <w:vAlign w:val="center"/>
            <w:hideMark/>
          </w:tcPr>
          <w:p w14:paraId="53AD5AED" w14:textId="77777777" w:rsidR="00252DB5" w:rsidRPr="00C56553" w:rsidRDefault="00252DB5" w:rsidP="00252DB5">
            <w:pPr>
              <w:widowControl w:val="0"/>
              <w:autoSpaceDE w:val="0"/>
              <w:autoSpaceDN w:val="0"/>
              <w:spacing w:after="0"/>
              <w:jc w:val="center"/>
              <w:textAlignment w:val="baseline"/>
              <w:rPr>
                <w:rFonts w:eastAsia="Gulim"/>
                <w:sz w:val="22"/>
                <w:szCs w:val="22"/>
                <w:lang w:eastAsia="ko-KR"/>
              </w:rPr>
            </w:pPr>
            <w:r w:rsidRPr="00C56553">
              <w:rPr>
                <w:rFonts w:eastAsia="Malgun Gothic"/>
                <w:b/>
                <w:bCs/>
                <w:sz w:val="22"/>
                <w:szCs w:val="22"/>
                <w:lang w:eastAsia="ko-KR"/>
              </w:rPr>
              <w:t>Constraints</w:t>
            </w:r>
          </w:p>
        </w:tc>
        <w:tc>
          <w:tcPr>
            <w:tcW w:w="3400" w:type="dxa"/>
            <w:shd w:val="clear" w:color="auto" w:fill="F2F2F2" w:themeFill="background1" w:themeFillShade="F2"/>
            <w:vAlign w:val="center"/>
            <w:hideMark/>
          </w:tcPr>
          <w:p w14:paraId="3C860572" w14:textId="35834789" w:rsidR="00252DB5" w:rsidRPr="00C56553" w:rsidRDefault="00617626" w:rsidP="00252DB5">
            <w:pPr>
              <w:widowControl w:val="0"/>
              <w:wordWrap w:val="0"/>
              <w:autoSpaceDE w:val="0"/>
              <w:autoSpaceDN w:val="0"/>
              <w:spacing w:after="0"/>
              <w:jc w:val="both"/>
              <w:textAlignment w:val="baseline"/>
              <w:rPr>
                <w:rFonts w:eastAsia="Gulim"/>
                <w:b/>
                <w:sz w:val="22"/>
                <w:szCs w:val="22"/>
                <w:lang w:eastAsia="ko-KR"/>
              </w:rPr>
            </w:pPr>
            <w:ins w:id="1324" w:author="Taehoon KIM" w:date="2024-09-20T03:47:00Z" w16du:dateUtc="2024-09-19T18:47:00Z">
              <w:r w:rsidRPr="00C56553">
                <w:rPr>
                  <w:rFonts w:eastAsia="Gulim"/>
                  <w:b/>
                  <w:sz w:val="22"/>
                  <w:szCs w:val="22"/>
                  <w:lang w:eastAsia="ko-KR"/>
                </w:rPr>
                <w:t xml:space="preserve">Constraint </w:t>
              </w:r>
            </w:ins>
            <w:del w:id="1325" w:author="Taehoon KIM" w:date="2024-09-20T03:47:00Z" w16du:dateUtc="2024-09-19T18:47:00Z">
              <w:r w:rsidR="00252DB5" w:rsidRPr="00C56553" w:rsidDel="00617626">
                <w:rPr>
                  <w:rFonts w:eastAsia="Gulim"/>
                  <w:b/>
                  <w:sz w:val="22"/>
                  <w:szCs w:val="22"/>
                  <w:lang w:eastAsia="ko-KR"/>
                </w:rPr>
                <w:delText xml:space="preserve">Requirement </w:delText>
              </w:r>
            </w:del>
            <w:r w:rsidR="00252DB5" w:rsidRPr="00C56553">
              <w:rPr>
                <w:rFonts w:eastAsia="Gulim"/>
                <w:b/>
                <w:sz w:val="22"/>
                <w:szCs w:val="22"/>
                <w:lang w:eastAsia="ko-KR"/>
              </w:rPr>
              <w:t>ID</w:t>
            </w:r>
          </w:p>
        </w:tc>
        <w:tc>
          <w:tcPr>
            <w:tcW w:w="5125" w:type="dxa"/>
            <w:shd w:val="clear" w:color="auto" w:fill="F2F2F2" w:themeFill="background1" w:themeFillShade="F2"/>
            <w:vAlign w:val="center"/>
          </w:tcPr>
          <w:p w14:paraId="7C8BCDF6" w14:textId="77777777" w:rsidR="00252DB5" w:rsidRPr="00C56553" w:rsidRDefault="00252DB5" w:rsidP="00252DB5">
            <w:pPr>
              <w:widowControl w:val="0"/>
              <w:wordWrap w:val="0"/>
              <w:autoSpaceDE w:val="0"/>
              <w:autoSpaceDN w:val="0"/>
              <w:spacing w:after="0"/>
              <w:jc w:val="both"/>
              <w:textAlignment w:val="baseline"/>
              <w:rPr>
                <w:rFonts w:eastAsia="Gulim"/>
                <w:b/>
                <w:sz w:val="22"/>
                <w:szCs w:val="22"/>
                <w:lang w:eastAsia="ko-KR"/>
              </w:rPr>
            </w:pPr>
            <w:r w:rsidRPr="00C56553">
              <w:rPr>
                <w:rFonts w:eastAsia="Gulim"/>
                <w:b/>
                <w:sz w:val="22"/>
                <w:szCs w:val="22"/>
                <w:lang w:eastAsia="ko-KR"/>
              </w:rPr>
              <w:t xml:space="preserve"> Constraint</w:t>
            </w:r>
          </w:p>
        </w:tc>
      </w:tr>
      <w:tr w:rsidR="00EF6182" w:rsidRPr="00890A67" w14:paraId="3D80D143" w14:textId="77777777" w:rsidTr="00EF6182">
        <w:trPr>
          <w:trHeight w:val="203"/>
        </w:trPr>
        <w:tc>
          <w:tcPr>
            <w:tcW w:w="1535" w:type="dxa"/>
            <w:vMerge/>
            <w:shd w:val="clear" w:color="auto" w:fill="F2F2F2" w:themeFill="background1" w:themeFillShade="F2"/>
            <w:vAlign w:val="center"/>
          </w:tcPr>
          <w:p w14:paraId="56532EF9" w14:textId="77777777" w:rsidR="00EF6182" w:rsidRPr="00C56553" w:rsidRDefault="00EF6182" w:rsidP="00591098">
            <w:pPr>
              <w:widowControl w:val="0"/>
              <w:autoSpaceDE w:val="0"/>
              <w:autoSpaceDN w:val="0"/>
              <w:spacing w:after="0"/>
              <w:jc w:val="center"/>
              <w:textAlignment w:val="baseline"/>
              <w:rPr>
                <w:rFonts w:eastAsia="Malgun Gothic"/>
                <w:b/>
                <w:bCs/>
                <w:sz w:val="22"/>
                <w:szCs w:val="22"/>
                <w:lang w:eastAsia="ko-KR"/>
              </w:rPr>
            </w:pPr>
          </w:p>
        </w:tc>
        <w:tc>
          <w:tcPr>
            <w:tcW w:w="8525" w:type="dxa"/>
            <w:gridSpan w:val="2"/>
            <w:vAlign w:val="center"/>
          </w:tcPr>
          <w:p w14:paraId="74A6C92E" w14:textId="20871B9C" w:rsidR="00EF6182" w:rsidRPr="00C56553" w:rsidRDefault="00EF6182" w:rsidP="00EF6182">
            <w:pPr>
              <w:widowControl w:val="0"/>
              <w:wordWrap w:val="0"/>
              <w:autoSpaceDE w:val="0"/>
              <w:autoSpaceDN w:val="0"/>
              <w:spacing w:after="0"/>
              <w:jc w:val="both"/>
              <w:textAlignment w:val="baseline"/>
              <w:rPr>
                <w:rFonts w:eastAsia="Malgun Gothic"/>
                <w:sz w:val="22"/>
                <w:szCs w:val="22"/>
                <w:lang w:eastAsia="ko-KR"/>
              </w:rPr>
            </w:pPr>
            <w:r>
              <w:rPr>
                <w:rFonts w:eastAsia="Malgun Gothic"/>
                <w:sz w:val="22"/>
                <w:szCs w:val="22"/>
                <w:lang w:eastAsia="ko-KR"/>
              </w:rPr>
              <w:t>none</w:t>
            </w:r>
          </w:p>
        </w:tc>
      </w:tr>
    </w:tbl>
    <w:p w14:paraId="11E8D261" w14:textId="77777777" w:rsidR="004271DC" w:rsidRPr="003B756B" w:rsidRDefault="004271DC" w:rsidP="004271DC"/>
    <w:p w14:paraId="00AC83EE" w14:textId="77777777" w:rsidR="004271DC" w:rsidRPr="003B756B" w:rsidRDefault="004271DC" w:rsidP="004271DC"/>
    <w:p w14:paraId="404013D2" w14:textId="1AAA5B32" w:rsidR="0061560E" w:rsidRPr="003B756B" w:rsidRDefault="0061560E" w:rsidP="0061560E">
      <w:pPr>
        <w:rPr>
          <w:color w:val="FF0000"/>
          <w:lang w:eastAsia="ko-KR"/>
        </w:rPr>
      </w:pPr>
    </w:p>
    <w:p w14:paraId="3C659CFD" w14:textId="21447020" w:rsidR="0061560E" w:rsidRPr="003B756B" w:rsidRDefault="00C8315C" w:rsidP="00C8315C">
      <w:pPr>
        <w:spacing w:after="0"/>
      </w:pPr>
      <w:r w:rsidRPr="003B756B">
        <w:br w:type="page"/>
      </w:r>
    </w:p>
    <w:p w14:paraId="58AAB33B" w14:textId="19BB905B" w:rsidR="002446A5" w:rsidRPr="002446A5" w:rsidRDefault="002446A5" w:rsidP="002446A5">
      <w:pPr>
        <w:pStyle w:val="Heading2"/>
        <w:numPr>
          <w:ilvl w:val="0"/>
          <w:numId w:val="59"/>
        </w:numPr>
        <w:suppressAutoHyphens/>
        <w:spacing w:before="60" w:after="120" w:line="-250" w:lineRule="auto"/>
        <w:jc w:val="both"/>
        <w:rPr>
          <w:sz w:val="28"/>
          <w:szCs w:val="24"/>
          <w:lang w:eastAsia="ko-KR"/>
        </w:rPr>
      </w:pPr>
      <w:bookmarkStart w:id="1326" w:name="_Toc157097267"/>
      <w:bookmarkStart w:id="1327" w:name="_Toc177698603"/>
      <w:bookmarkStart w:id="1328" w:name="_Ref157096818"/>
      <w:r>
        <w:rPr>
          <w:rFonts w:hint="eastAsia"/>
          <w:sz w:val="28"/>
          <w:szCs w:val="24"/>
          <w:lang w:eastAsia="ko-KR"/>
        </w:rPr>
        <w:lastRenderedPageBreak/>
        <w:t>A</w:t>
      </w:r>
      <w:r>
        <w:rPr>
          <w:sz w:val="28"/>
          <w:szCs w:val="24"/>
          <w:lang w:eastAsia="ko-KR"/>
        </w:rPr>
        <w:t>nnex A (Normative) Abstract Test Suite</w:t>
      </w:r>
      <w:bookmarkEnd w:id="1326"/>
      <w:bookmarkEnd w:id="1327"/>
    </w:p>
    <w:p w14:paraId="27AAC1A4" w14:textId="77777777" w:rsidR="002446A5" w:rsidRPr="00CC7E1B" w:rsidRDefault="002446A5" w:rsidP="002446A5">
      <w:pPr>
        <w:pStyle w:val="Heading2"/>
        <w:numPr>
          <w:ilvl w:val="1"/>
          <w:numId w:val="59"/>
        </w:numPr>
        <w:suppressAutoHyphens/>
        <w:spacing w:before="60" w:after="120" w:line="-250" w:lineRule="auto"/>
        <w:jc w:val="both"/>
        <w:rPr>
          <w:szCs w:val="24"/>
          <w:lang w:eastAsia="ko-KR"/>
        </w:rPr>
      </w:pPr>
      <w:bookmarkStart w:id="1329" w:name="_Toc157097268"/>
      <w:bookmarkStart w:id="1330" w:name="_Toc177698604"/>
      <w:bookmarkEnd w:id="1328"/>
      <w:r>
        <w:rPr>
          <w:szCs w:val="24"/>
          <w:lang w:eastAsia="ko-KR"/>
        </w:rPr>
        <w:t>Introduction</w:t>
      </w:r>
      <w:bookmarkEnd w:id="1329"/>
      <w:bookmarkEnd w:id="1330"/>
    </w:p>
    <w:p w14:paraId="5CD376EF" w14:textId="77777777" w:rsidR="002446A5" w:rsidRDefault="002446A5" w:rsidP="002446A5">
      <w:pPr>
        <w:jc w:val="both"/>
        <w:rPr>
          <w:lang w:eastAsia="ko-KR"/>
        </w:rPr>
      </w:pPr>
      <w:bookmarkStart w:id="1331" w:name="_Hlk177696797"/>
      <w:bookmarkStart w:id="1332" w:name="OLE_LINK135"/>
      <w:r>
        <w:rPr>
          <w:lang w:eastAsia="ko-KR"/>
        </w:rPr>
        <w:t xml:space="preserve">This normative annex specifies the test suite, which will be used for the conformance test of OGC IndoorGML 2.0 Part I. As OGC IndoorGML 2.0 Part I is a conceptual model, this test suite is an abstract one and its executable test suite shall depend on the implementation of OGC IndoorGML 2.0 Part I, more precisely the encoding system of OGC IndoorGML 2.0 such as XML, JSON, or SQL. </w:t>
      </w:r>
    </w:p>
    <w:p w14:paraId="37869E2B" w14:textId="77777777" w:rsidR="002446A5" w:rsidRPr="00CC7E1B" w:rsidRDefault="002446A5" w:rsidP="002446A5">
      <w:pPr>
        <w:pStyle w:val="Heading2"/>
        <w:numPr>
          <w:ilvl w:val="1"/>
          <w:numId w:val="59"/>
        </w:numPr>
        <w:suppressAutoHyphens/>
        <w:spacing w:before="60" w:after="120" w:line="-250" w:lineRule="auto"/>
        <w:jc w:val="both"/>
        <w:rPr>
          <w:szCs w:val="24"/>
          <w:lang w:eastAsia="ko-KR"/>
        </w:rPr>
      </w:pPr>
      <w:bookmarkStart w:id="1333" w:name="_Toc177698605"/>
      <w:bookmarkEnd w:id="1331"/>
      <w:bookmarkEnd w:id="1332"/>
      <w:r>
        <w:rPr>
          <w:rFonts w:hint="eastAsia"/>
          <w:szCs w:val="24"/>
          <w:lang w:eastAsia="ko-KR"/>
        </w:rPr>
        <w:t>G</w:t>
      </w:r>
      <w:r>
        <w:rPr>
          <w:szCs w:val="24"/>
          <w:lang w:eastAsia="ko-KR"/>
        </w:rPr>
        <w:t>eneral Tests</w:t>
      </w:r>
      <w:bookmarkEnd w:id="1333"/>
    </w:p>
    <w:p w14:paraId="426EAE50" w14:textId="1F64B882" w:rsidR="002446A5" w:rsidRDefault="002446A5" w:rsidP="002446A5">
      <w:pPr>
        <w:jc w:val="both"/>
        <w:rPr>
          <w:lang w:eastAsia="ko-KR"/>
        </w:rPr>
      </w:pPr>
      <w:bookmarkStart w:id="1334" w:name="OLE_LINK136"/>
      <w:r>
        <w:rPr>
          <w:lang w:eastAsia="ko-KR"/>
        </w:rPr>
        <w:t xml:space="preserve">Since OGC </w:t>
      </w:r>
      <w:bookmarkStart w:id="1335" w:name="OLE_LINK137"/>
      <w:r>
        <w:rPr>
          <w:lang w:eastAsia="ko-KR"/>
        </w:rPr>
        <w:t>IndoorGML 2</w:t>
      </w:r>
      <w:bookmarkEnd w:id="1335"/>
      <w:ins w:id="1336" w:author="Taehoon KIM" w:date="2024-09-20T03:54:00Z" w16du:dateUtc="2024-09-19T18:54:00Z">
        <w:r w:rsidR="00231917">
          <w:rPr>
            <w:lang w:eastAsia="ko-KR"/>
          </w:rPr>
          <w:t>.0</w:t>
        </w:r>
      </w:ins>
      <w:r>
        <w:rPr>
          <w:lang w:eastAsia="ko-KR"/>
        </w:rPr>
        <w:t xml:space="preserve"> is based on ISO 19103:2015, ISO 19107:2019, ISO 19109:2015, ISO 19110:2016, and ISO 19111:2019, the abstract tests of these precedent standards shall be applied to OGC IndoorGML 2.</w:t>
      </w:r>
      <w:ins w:id="1337" w:author="Taehoon KIM" w:date="2024-09-20T03:55:00Z" w16du:dateUtc="2024-09-19T18:55:00Z">
        <w:r w:rsidR="00231917">
          <w:rPr>
            <w:lang w:eastAsia="ko-KR"/>
          </w:rPr>
          <w:t>0.</w:t>
        </w:r>
      </w:ins>
      <w:r>
        <w:rPr>
          <w:lang w:eastAsia="ko-KR"/>
        </w:rPr>
        <w:t xml:space="preserve"> </w:t>
      </w:r>
    </w:p>
    <w:p w14:paraId="2B2212F9" w14:textId="560149F7" w:rsidR="002446A5" w:rsidRPr="00CC7E1B" w:rsidRDefault="007D5D8E" w:rsidP="002446A5">
      <w:pPr>
        <w:pStyle w:val="Heading2"/>
        <w:numPr>
          <w:ilvl w:val="1"/>
          <w:numId w:val="59"/>
        </w:numPr>
        <w:suppressAutoHyphens/>
        <w:spacing w:before="60" w:after="120" w:line="-250" w:lineRule="auto"/>
        <w:jc w:val="both"/>
        <w:rPr>
          <w:szCs w:val="24"/>
          <w:lang w:eastAsia="ko-KR"/>
        </w:rPr>
      </w:pPr>
      <w:bookmarkStart w:id="1338" w:name="_Toc177698606"/>
      <w:bookmarkEnd w:id="1334"/>
      <w:r>
        <w:rPr>
          <w:szCs w:val="24"/>
          <w:lang w:eastAsia="ko-KR"/>
        </w:rPr>
        <w:t>UML Data Model</w:t>
      </w:r>
      <w:bookmarkEnd w:id="1338"/>
    </w:p>
    <w:tbl>
      <w:tblPr>
        <w:tblStyle w:val="TableGrid"/>
        <w:tblW w:w="0" w:type="auto"/>
        <w:tblLook w:val="04A0" w:firstRow="1" w:lastRow="0" w:firstColumn="1" w:lastColumn="0" w:noHBand="0" w:noVBand="1"/>
      </w:tblPr>
      <w:tblGrid>
        <w:gridCol w:w="1838"/>
        <w:gridCol w:w="8232"/>
      </w:tblGrid>
      <w:tr w:rsidR="002446A5" w14:paraId="49765489" w14:textId="77777777" w:rsidTr="00BC6A63">
        <w:trPr>
          <w:trHeight w:val="265"/>
        </w:trPr>
        <w:tc>
          <w:tcPr>
            <w:tcW w:w="1838" w:type="dxa"/>
            <w:shd w:val="clear" w:color="auto" w:fill="F2F2F2" w:themeFill="background1" w:themeFillShade="F2"/>
          </w:tcPr>
          <w:p w14:paraId="553EA11D" w14:textId="77777777" w:rsidR="002446A5" w:rsidRPr="00F4002F" w:rsidRDefault="002446A5" w:rsidP="00BC6A63">
            <w:pPr>
              <w:spacing w:after="0"/>
              <w:rPr>
                <w:b/>
                <w:color w:val="000000" w:themeColor="text1"/>
                <w:sz w:val="22"/>
                <w:szCs w:val="22"/>
                <w:lang w:eastAsia="ko-KR"/>
              </w:rPr>
            </w:pPr>
            <w:r w:rsidRPr="00F4002F">
              <w:rPr>
                <w:rFonts w:hint="eastAsia"/>
                <w:b/>
                <w:color w:val="000000" w:themeColor="text1"/>
                <w:sz w:val="22"/>
                <w:szCs w:val="22"/>
                <w:lang w:eastAsia="ko-KR"/>
              </w:rPr>
              <w:t>I</w:t>
            </w:r>
            <w:r w:rsidRPr="00F4002F">
              <w:rPr>
                <w:b/>
                <w:color w:val="000000" w:themeColor="text1"/>
                <w:sz w:val="22"/>
                <w:szCs w:val="22"/>
                <w:lang w:eastAsia="ko-KR"/>
              </w:rPr>
              <w:t>D</w:t>
            </w:r>
          </w:p>
        </w:tc>
        <w:tc>
          <w:tcPr>
            <w:tcW w:w="8232" w:type="dxa"/>
          </w:tcPr>
          <w:p w14:paraId="5EB7BA63" w14:textId="4D4321E3" w:rsidR="002446A5" w:rsidRPr="008A41CE" w:rsidRDefault="002446A5" w:rsidP="00BC6A63">
            <w:pPr>
              <w:spacing w:after="0"/>
              <w:rPr>
                <w:rFonts w:ascii="Calibri" w:hAnsi="Calibri" w:cs="Calibri"/>
                <w:color w:val="000000" w:themeColor="text1"/>
                <w:sz w:val="22"/>
                <w:szCs w:val="22"/>
                <w:lang w:eastAsia="ko-KR"/>
              </w:rPr>
            </w:pPr>
            <w:del w:id="1339" w:author="Taehoon KIM" w:date="2024-09-20T04:01:00Z" w16du:dateUtc="2024-09-19T19:01:00Z">
              <w:r w:rsidRPr="008A41CE" w:rsidDel="00E86BD3">
                <w:rPr>
                  <w:rFonts w:ascii="Calibri" w:eastAsia="Malgun Gothic" w:hAnsi="Calibri" w:cs="Calibri"/>
                  <w:color w:val="000000" w:themeColor="text1"/>
                  <w:sz w:val="22"/>
                  <w:szCs w:val="22"/>
                  <w:lang w:eastAsia="ko-KR"/>
                </w:rPr>
                <w:delText>Indoorgml2</w:delText>
              </w:r>
            </w:del>
            <w:r w:rsidRPr="008A41CE">
              <w:rPr>
                <w:rFonts w:ascii="Calibri" w:eastAsia="Malgun Gothic" w:hAnsi="Calibri" w:cs="Calibri"/>
                <w:color w:val="000000" w:themeColor="text1"/>
                <w:sz w:val="22"/>
                <w:szCs w:val="22"/>
                <w:lang w:eastAsia="ko-KR"/>
              </w:rPr>
              <w:t>/</w:t>
            </w:r>
            <w:commentRangeStart w:id="1340"/>
            <w:del w:id="1341" w:author="Taehoon KIM" w:date="2024-09-20T04:04:00Z" w16du:dateUtc="2024-09-19T19:04:00Z">
              <w:r w:rsidRPr="008A41CE" w:rsidDel="00E86BD3">
                <w:rPr>
                  <w:rFonts w:ascii="Calibri" w:eastAsia="Malgun Gothic" w:hAnsi="Calibri" w:cs="Calibri"/>
                  <w:color w:val="000000" w:themeColor="text1"/>
                  <w:sz w:val="22"/>
                  <w:szCs w:val="22"/>
                  <w:lang w:eastAsia="ko-KR"/>
                </w:rPr>
                <w:delText>ate</w:delText>
              </w:r>
            </w:del>
            <w:ins w:id="1342" w:author="Taehoon KIM" w:date="2024-09-20T04:04:00Z" w16du:dateUtc="2024-09-19T19:04:00Z">
              <w:r w:rsidR="00E86BD3" w:rsidRPr="008A41CE">
                <w:rPr>
                  <w:rFonts w:ascii="Calibri" w:eastAsia="Malgun Gothic" w:hAnsi="Calibri" w:cs="Calibri"/>
                  <w:color w:val="000000" w:themeColor="text1"/>
                  <w:sz w:val="22"/>
                  <w:szCs w:val="22"/>
                  <w:lang w:eastAsia="ko-KR"/>
                </w:rPr>
                <w:t>at</w:t>
              </w:r>
              <w:r w:rsidR="00E86BD3">
                <w:rPr>
                  <w:rFonts w:ascii="Calibri" w:eastAsia="Malgun Gothic" w:hAnsi="Calibri" w:cs="Calibri"/>
                  <w:color w:val="000000" w:themeColor="text1"/>
                  <w:sz w:val="22"/>
                  <w:szCs w:val="22"/>
                  <w:lang w:eastAsia="ko-KR"/>
                </w:rPr>
                <w:t>s</w:t>
              </w:r>
            </w:ins>
            <w:commentRangeEnd w:id="1340"/>
            <w:ins w:id="1343" w:author="Taehoon KIM" w:date="2024-09-20T04:47:00Z" w16du:dateUtc="2024-09-19T19:47:00Z">
              <w:r w:rsidR="00281CE2">
                <w:rPr>
                  <w:rStyle w:val="CommentReference"/>
                  <w:rFonts w:eastAsia="Malgun Gothic"/>
                  <w:lang w:val="en-GB"/>
                </w:rPr>
                <w:commentReference w:id="1340"/>
              </w:r>
            </w:ins>
            <w:r w:rsidRPr="008A41CE">
              <w:rPr>
                <w:rFonts w:ascii="Calibri" w:eastAsia="Malgun Gothic" w:hAnsi="Calibri" w:cs="Calibri"/>
                <w:color w:val="000000" w:themeColor="text1"/>
                <w:sz w:val="22"/>
                <w:szCs w:val="22"/>
                <w:lang w:eastAsia="ko-KR"/>
              </w:rPr>
              <w:t>/</w:t>
            </w:r>
            <w:proofErr w:type="spellStart"/>
            <w:r w:rsidR="007D5D8E">
              <w:rPr>
                <w:rFonts w:ascii="Calibri" w:eastAsia="Malgun Gothic" w:hAnsi="Calibri" w:cs="Calibri"/>
                <w:color w:val="000000" w:themeColor="text1"/>
                <w:sz w:val="22"/>
                <w:szCs w:val="22"/>
                <w:lang w:eastAsia="ko-KR"/>
              </w:rPr>
              <w:t>umldatamodel</w:t>
            </w:r>
            <w:proofErr w:type="spellEnd"/>
          </w:p>
        </w:tc>
      </w:tr>
      <w:tr w:rsidR="002446A5" w14:paraId="4635C751" w14:textId="77777777" w:rsidTr="00BC6A63">
        <w:tc>
          <w:tcPr>
            <w:tcW w:w="1838" w:type="dxa"/>
            <w:shd w:val="clear" w:color="auto" w:fill="F2F2F2" w:themeFill="background1" w:themeFillShade="F2"/>
          </w:tcPr>
          <w:p w14:paraId="5B95ED2D" w14:textId="77777777" w:rsidR="002446A5" w:rsidRPr="00F4002F" w:rsidRDefault="002446A5" w:rsidP="00BC6A63">
            <w:pPr>
              <w:spacing w:after="0"/>
              <w:rPr>
                <w:b/>
                <w:color w:val="000000" w:themeColor="text1"/>
                <w:sz w:val="22"/>
                <w:szCs w:val="22"/>
                <w:lang w:eastAsia="ko-KR"/>
              </w:rPr>
            </w:pPr>
            <w:r w:rsidRPr="00F4002F">
              <w:rPr>
                <w:rFonts w:hint="eastAsia"/>
                <w:b/>
                <w:color w:val="000000" w:themeColor="text1"/>
                <w:sz w:val="22"/>
                <w:szCs w:val="22"/>
                <w:lang w:eastAsia="ko-KR"/>
              </w:rPr>
              <w:t>R</w:t>
            </w:r>
            <w:r w:rsidRPr="00F4002F">
              <w:rPr>
                <w:b/>
                <w:color w:val="000000" w:themeColor="text1"/>
                <w:sz w:val="22"/>
                <w:szCs w:val="22"/>
                <w:lang w:eastAsia="ko-KR"/>
              </w:rPr>
              <w:t>equirement</w:t>
            </w:r>
          </w:p>
        </w:tc>
        <w:tc>
          <w:tcPr>
            <w:tcW w:w="8232" w:type="dxa"/>
          </w:tcPr>
          <w:p w14:paraId="46FCA182" w14:textId="376C3B8B" w:rsidR="00557714" w:rsidRDefault="00557714" w:rsidP="00BC6A63">
            <w:pPr>
              <w:spacing w:after="0"/>
              <w:rPr>
                <w:color w:val="000000" w:themeColor="text1"/>
                <w:sz w:val="22"/>
                <w:szCs w:val="22"/>
                <w:lang w:eastAsia="ko-KR"/>
              </w:rPr>
            </w:pPr>
            <w:bookmarkStart w:id="1344" w:name="OLE_LINK140"/>
            <w:r>
              <w:rPr>
                <w:color w:val="000000" w:themeColor="text1"/>
                <w:sz w:val="22"/>
                <w:szCs w:val="22"/>
                <w:lang w:eastAsia="ko-KR"/>
              </w:rPr>
              <w:t>UML class diagram defined in section 8 SHALL be correctly applied to any implementation of IndoorGML Part 2 – Conceptual Model</w:t>
            </w:r>
          </w:p>
          <w:bookmarkEnd w:id="1344"/>
          <w:p w14:paraId="21B8B649" w14:textId="3004739C" w:rsidR="002446A5" w:rsidRPr="00F4002F" w:rsidRDefault="00557714" w:rsidP="00BC6A63">
            <w:pPr>
              <w:spacing w:after="0"/>
              <w:rPr>
                <w:color w:val="000000" w:themeColor="text1"/>
                <w:sz w:val="22"/>
                <w:szCs w:val="22"/>
                <w:lang w:eastAsia="ko-KR"/>
              </w:rPr>
            </w:pPr>
            <w:r>
              <w:rPr>
                <w:color w:val="000000" w:themeColor="text1"/>
                <w:sz w:val="22"/>
                <w:szCs w:val="22"/>
                <w:lang w:eastAsia="ko-KR"/>
              </w:rPr>
              <w:t xml:space="preserve">Requirement ID: </w:t>
            </w:r>
            <w:ins w:id="1345" w:author="Taehoon KIM" w:date="2024-09-20T04:14:00Z" w16du:dateUtc="2024-09-19T19:14:00Z">
              <w:r w:rsidR="00CC251C">
                <w:rPr>
                  <w:color w:val="000000" w:themeColor="text1"/>
                  <w:sz w:val="22"/>
                  <w:szCs w:val="22"/>
                  <w:lang w:eastAsia="ko-KR"/>
                </w:rPr>
                <w:t>/</w:t>
              </w:r>
            </w:ins>
            <w:r>
              <w:rPr>
                <w:color w:val="000000" w:themeColor="text1"/>
                <w:sz w:val="22"/>
                <w:szCs w:val="22"/>
                <w:lang w:eastAsia="ko-KR"/>
              </w:rPr>
              <w:t>req/</w:t>
            </w:r>
            <w:proofErr w:type="spellStart"/>
            <w:r>
              <w:rPr>
                <w:lang w:val="en-GB" w:eastAsia="ko-KR"/>
              </w:rPr>
              <w:t>umlclassdiagram</w:t>
            </w:r>
            <w:proofErr w:type="spellEnd"/>
          </w:p>
        </w:tc>
      </w:tr>
      <w:tr w:rsidR="002446A5" w14:paraId="78207BF9" w14:textId="77777777" w:rsidTr="00BC6A63">
        <w:trPr>
          <w:trHeight w:val="54"/>
        </w:trPr>
        <w:tc>
          <w:tcPr>
            <w:tcW w:w="1838" w:type="dxa"/>
            <w:shd w:val="clear" w:color="auto" w:fill="F2F2F2" w:themeFill="background1" w:themeFillShade="F2"/>
          </w:tcPr>
          <w:p w14:paraId="182C3C21" w14:textId="77777777" w:rsidR="002446A5" w:rsidRPr="00F4002F" w:rsidRDefault="002446A5" w:rsidP="00BC6A63">
            <w:pPr>
              <w:spacing w:after="0"/>
              <w:rPr>
                <w:b/>
                <w:color w:val="000000" w:themeColor="text1"/>
                <w:sz w:val="22"/>
                <w:szCs w:val="22"/>
                <w:lang w:eastAsia="ko-KR"/>
              </w:rPr>
            </w:pPr>
            <w:r>
              <w:rPr>
                <w:rFonts w:hint="eastAsia"/>
                <w:b/>
                <w:color w:val="000000" w:themeColor="text1"/>
                <w:sz w:val="22"/>
                <w:szCs w:val="22"/>
                <w:lang w:eastAsia="ko-KR"/>
              </w:rPr>
              <w:t>T</w:t>
            </w:r>
            <w:r>
              <w:rPr>
                <w:b/>
                <w:color w:val="000000" w:themeColor="text1"/>
                <w:sz w:val="22"/>
                <w:szCs w:val="22"/>
                <w:lang w:eastAsia="ko-KR"/>
              </w:rPr>
              <w:t>est Method</w:t>
            </w:r>
          </w:p>
        </w:tc>
        <w:tc>
          <w:tcPr>
            <w:tcW w:w="8232" w:type="dxa"/>
          </w:tcPr>
          <w:p w14:paraId="740B7F53" w14:textId="77777777" w:rsidR="002446A5" w:rsidRPr="00F4002F" w:rsidRDefault="002446A5" w:rsidP="00BC6A63">
            <w:pPr>
              <w:spacing w:after="0"/>
              <w:rPr>
                <w:color w:val="000000" w:themeColor="text1"/>
                <w:sz w:val="22"/>
                <w:szCs w:val="22"/>
                <w:lang w:eastAsia="ko-KR"/>
              </w:rPr>
            </w:pPr>
            <w:r>
              <w:rPr>
                <w:rFonts w:hint="eastAsia"/>
                <w:color w:val="000000" w:themeColor="text1"/>
                <w:sz w:val="22"/>
                <w:szCs w:val="22"/>
                <w:lang w:eastAsia="ko-KR"/>
              </w:rPr>
              <w:t>M</w:t>
            </w:r>
            <w:r>
              <w:rPr>
                <w:color w:val="000000" w:themeColor="text1"/>
                <w:sz w:val="22"/>
                <w:szCs w:val="22"/>
                <w:lang w:eastAsia="ko-KR"/>
              </w:rPr>
              <w:t>anual or automated inspection</w:t>
            </w:r>
          </w:p>
        </w:tc>
      </w:tr>
    </w:tbl>
    <w:p w14:paraId="453739D8" w14:textId="77777777" w:rsidR="002446A5" w:rsidRPr="00CC7E1B" w:rsidRDefault="002446A5" w:rsidP="002446A5">
      <w:pPr>
        <w:pStyle w:val="Heading2"/>
        <w:numPr>
          <w:ilvl w:val="1"/>
          <w:numId w:val="59"/>
        </w:numPr>
        <w:suppressAutoHyphens/>
        <w:spacing w:after="120" w:line="250" w:lineRule="exact"/>
        <w:jc w:val="both"/>
        <w:rPr>
          <w:szCs w:val="24"/>
          <w:lang w:eastAsia="ko-KR"/>
        </w:rPr>
      </w:pPr>
      <w:bookmarkStart w:id="1346" w:name="_Toc177698607"/>
      <w:r>
        <w:rPr>
          <w:szCs w:val="24"/>
          <w:lang w:eastAsia="ko-KR"/>
        </w:rPr>
        <w:t xml:space="preserve">Class </w:t>
      </w:r>
      <w:proofErr w:type="spellStart"/>
      <w:r w:rsidRPr="008A41CE">
        <w:rPr>
          <w:rFonts w:ascii="Calibri" w:hAnsi="Calibri" w:cs="Calibri"/>
          <w:szCs w:val="24"/>
          <w:lang w:eastAsia="ko-KR"/>
        </w:rPr>
        <w:t>ThematicLayer</w:t>
      </w:r>
      <w:bookmarkEnd w:id="1346"/>
      <w:proofErr w:type="spellEnd"/>
    </w:p>
    <w:tbl>
      <w:tblPr>
        <w:tblStyle w:val="TableGrid"/>
        <w:tblW w:w="0" w:type="auto"/>
        <w:tblLook w:val="04A0" w:firstRow="1" w:lastRow="0" w:firstColumn="1" w:lastColumn="0" w:noHBand="0" w:noVBand="1"/>
      </w:tblPr>
      <w:tblGrid>
        <w:gridCol w:w="1838"/>
        <w:gridCol w:w="8232"/>
      </w:tblGrid>
      <w:tr w:rsidR="002446A5" w14:paraId="26861F3D" w14:textId="77777777" w:rsidTr="00BC6A63">
        <w:trPr>
          <w:trHeight w:val="265"/>
        </w:trPr>
        <w:tc>
          <w:tcPr>
            <w:tcW w:w="1838" w:type="dxa"/>
            <w:shd w:val="clear" w:color="auto" w:fill="F2F2F2" w:themeFill="background1" w:themeFillShade="F2"/>
          </w:tcPr>
          <w:p w14:paraId="72B2E0CB" w14:textId="77777777" w:rsidR="002446A5" w:rsidRPr="00F4002F" w:rsidRDefault="002446A5" w:rsidP="00BC6A63">
            <w:pPr>
              <w:spacing w:after="0"/>
              <w:rPr>
                <w:b/>
                <w:color w:val="000000" w:themeColor="text1"/>
                <w:sz w:val="22"/>
                <w:szCs w:val="22"/>
                <w:lang w:eastAsia="ko-KR"/>
              </w:rPr>
            </w:pPr>
            <w:r w:rsidRPr="00F4002F">
              <w:rPr>
                <w:rFonts w:hint="eastAsia"/>
                <w:b/>
                <w:color w:val="000000" w:themeColor="text1"/>
                <w:sz w:val="22"/>
                <w:szCs w:val="22"/>
                <w:lang w:eastAsia="ko-KR"/>
              </w:rPr>
              <w:t>I</w:t>
            </w:r>
            <w:r w:rsidRPr="00F4002F">
              <w:rPr>
                <w:b/>
                <w:color w:val="000000" w:themeColor="text1"/>
                <w:sz w:val="22"/>
                <w:szCs w:val="22"/>
                <w:lang w:eastAsia="ko-KR"/>
              </w:rPr>
              <w:t>D</w:t>
            </w:r>
          </w:p>
        </w:tc>
        <w:tc>
          <w:tcPr>
            <w:tcW w:w="8232" w:type="dxa"/>
          </w:tcPr>
          <w:p w14:paraId="5366B6F8" w14:textId="618B3E05" w:rsidR="002446A5" w:rsidRPr="008A41CE" w:rsidRDefault="002446A5" w:rsidP="00BC6A63">
            <w:pPr>
              <w:spacing w:after="0"/>
              <w:rPr>
                <w:rFonts w:ascii="Calibri" w:hAnsi="Calibri" w:cs="Calibri"/>
                <w:color w:val="000000" w:themeColor="text1"/>
                <w:sz w:val="22"/>
                <w:szCs w:val="22"/>
                <w:lang w:eastAsia="ko-KR"/>
              </w:rPr>
            </w:pPr>
            <w:del w:id="1347" w:author="Taehoon KIM" w:date="2024-09-20T04:01:00Z" w16du:dateUtc="2024-09-19T19:01:00Z">
              <w:r w:rsidRPr="008A41CE" w:rsidDel="00E86BD3">
                <w:rPr>
                  <w:rFonts w:ascii="Calibri" w:eastAsia="Malgun Gothic" w:hAnsi="Calibri" w:cs="Calibri"/>
                  <w:color w:val="000000" w:themeColor="text1"/>
                  <w:sz w:val="22"/>
                  <w:szCs w:val="22"/>
                  <w:lang w:eastAsia="ko-KR"/>
                </w:rPr>
                <w:delText>Indoorgml2</w:delText>
              </w:r>
            </w:del>
            <w:r w:rsidRPr="008A41CE">
              <w:rPr>
                <w:rFonts w:ascii="Calibri" w:eastAsia="Malgun Gothic" w:hAnsi="Calibri" w:cs="Calibri"/>
                <w:color w:val="000000" w:themeColor="text1"/>
                <w:sz w:val="22"/>
                <w:szCs w:val="22"/>
                <w:lang w:eastAsia="ko-KR"/>
              </w:rPr>
              <w:t>/</w:t>
            </w:r>
            <w:del w:id="1348" w:author="Taehoon KIM" w:date="2024-09-20T04:04:00Z" w16du:dateUtc="2024-09-19T19:04:00Z">
              <w:r w:rsidRPr="008A41CE" w:rsidDel="00E86BD3">
                <w:rPr>
                  <w:rFonts w:ascii="Calibri" w:eastAsia="Malgun Gothic" w:hAnsi="Calibri" w:cs="Calibri"/>
                  <w:color w:val="000000" w:themeColor="text1"/>
                  <w:sz w:val="22"/>
                  <w:szCs w:val="22"/>
                  <w:lang w:eastAsia="ko-KR"/>
                </w:rPr>
                <w:delText>ate</w:delText>
              </w:r>
            </w:del>
            <w:ins w:id="1349" w:author="Taehoon KIM" w:date="2024-09-20T04:04:00Z" w16du:dateUtc="2024-09-19T19:04:00Z">
              <w:r w:rsidR="00E86BD3" w:rsidRPr="008A41CE">
                <w:rPr>
                  <w:rFonts w:ascii="Calibri" w:eastAsia="Malgun Gothic" w:hAnsi="Calibri" w:cs="Calibri"/>
                  <w:color w:val="000000" w:themeColor="text1"/>
                  <w:sz w:val="22"/>
                  <w:szCs w:val="22"/>
                  <w:lang w:eastAsia="ko-KR"/>
                </w:rPr>
                <w:t>at</w:t>
              </w:r>
              <w:r w:rsidR="00E86BD3">
                <w:rPr>
                  <w:rFonts w:ascii="Calibri" w:eastAsia="Malgun Gothic" w:hAnsi="Calibri" w:cs="Calibri"/>
                  <w:color w:val="000000" w:themeColor="text1"/>
                  <w:sz w:val="22"/>
                  <w:szCs w:val="22"/>
                  <w:lang w:eastAsia="ko-KR"/>
                </w:rPr>
                <w:t>s</w:t>
              </w:r>
            </w:ins>
            <w:r w:rsidRPr="008A41CE">
              <w:rPr>
                <w:rFonts w:ascii="Calibri" w:eastAsia="Malgun Gothic" w:hAnsi="Calibri" w:cs="Calibri"/>
                <w:color w:val="000000" w:themeColor="text1"/>
                <w:sz w:val="22"/>
                <w:szCs w:val="22"/>
                <w:lang w:eastAsia="ko-KR"/>
              </w:rPr>
              <w:t>/</w:t>
            </w:r>
            <w:proofErr w:type="spellStart"/>
            <w:r w:rsidRPr="008A41CE">
              <w:rPr>
                <w:rFonts w:ascii="Calibri" w:eastAsia="Malgun Gothic" w:hAnsi="Calibri" w:cs="Calibri"/>
                <w:color w:val="000000" w:themeColor="text1"/>
                <w:sz w:val="22"/>
                <w:szCs w:val="22"/>
                <w:lang w:eastAsia="ko-KR"/>
              </w:rPr>
              <w:t>thematiclayer</w:t>
            </w:r>
            <w:proofErr w:type="spellEnd"/>
          </w:p>
        </w:tc>
      </w:tr>
      <w:tr w:rsidR="00557714" w14:paraId="169055F9" w14:textId="77777777" w:rsidTr="00BC6A63">
        <w:tc>
          <w:tcPr>
            <w:tcW w:w="1838" w:type="dxa"/>
            <w:shd w:val="clear" w:color="auto" w:fill="F2F2F2" w:themeFill="background1" w:themeFillShade="F2"/>
          </w:tcPr>
          <w:p w14:paraId="02692428" w14:textId="77777777" w:rsidR="00557714" w:rsidRPr="00F4002F" w:rsidRDefault="00557714" w:rsidP="00557714">
            <w:pPr>
              <w:spacing w:after="0"/>
              <w:rPr>
                <w:b/>
                <w:color w:val="000000" w:themeColor="text1"/>
                <w:sz w:val="22"/>
                <w:szCs w:val="22"/>
                <w:lang w:eastAsia="ko-KR"/>
              </w:rPr>
            </w:pPr>
            <w:r w:rsidRPr="00F4002F">
              <w:rPr>
                <w:rFonts w:hint="eastAsia"/>
                <w:b/>
                <w:color w:val="000000" w:themeColor="text1"/>
                <w:sz w:val="22"/>
                <w:szCs w:val="22"/>
                <w:lang w:eastAsia="ko-KR"/>
              </w:rPr>
              <w:t>R</w:t>
            </w:r>
            <w:r w:rsidRPr="00F4002F">
              <w:rPr>
                <w:b/>
                <w:color w:val="000000" w:themeColor="text1"/>
                <w:sz w:val="22"/>
                <w:szCs w:val="22"/>
                <w:lang w:eastAsia="ko-KR"/>
              </w:rPr>
              <w:t>equirement</w:t>
            </w:r>
          </w:p>
        </w:tc>
        <w:tc>
          <w:tcPr>
            <w:tcW w:w="8232" w:type="dxa"/>
            <w:vAlign w:val="center"/>
          </w:tcPr>
          <w:p w14:paraId="2A79684A" w14:textId="77777777" w:rsidR="00557714" w:rsidRDefault="00557714" w:rsidP="00557714">
            <w:pPr>
              <w:spacing w:after="0"/>
              <w:rPr>
                <w:rFonts w:ascii="Calibri" w:eastAsia="Malgun Gothic" w:hAnsi="Calibri" w:cs="Calibri"/>
                <w:color w:val="000000" w:themeColor="text1"/>
                <w:sz w:val="22"/>
                <w:szCs w:val="22"/>
                <w:lang w:eastAsia="ko-KR"/>
              </w:rPr>
            </w:pPr>
            <w:bookmarkStart w:id="1350" w:name="OLE_LINK141"/>
            <w:bookmarkStart w:id="1351" w:name="OLE_LINK142"/>
            <w:r w:rsidRPr="00C56553">
              <w:rPr>
                <w:rFonts w:eastAsia="Malgun Gothic" w:hint="eastAsia"/>
                <w:sz w:val="22"/>
                <w:szCs w:val="22"/>
                <w:lang w:eastAsia="ko-KR"/>
              </w:rPr>
              <w:t>A</w:t>
            </w:r>
            <w:r w:rsidRPr="00C56553">
              <w:rPr>
                <w:rFonts w:eastAsia="Malgun Gothic"/>
                <w:sz w:val="22"/>
                <w:szCs w:val="22"/>
                <w:lang w:eastAsia="ko-KR"/>
              </w:rPr>
              <w:t xml:space="preserve">ny feature of a thematic layer </w:t>
            </w:r>
            <w:r>
              <w:rPr>
                <w:rFonts w:eastAsia="Malgun Gothic"/>
                <w:sz w:val="22"/>
                <w:szCs w:val="22"/>
                <w:lang w:eastAsia="ko-KR"/>
              </w:rPr>
              <w:t>SHALL</w:t>
            </w:r>
            <w:r w:rsidRPr="00C56553">
              <w:rPr>
                <w:rFonts w:eastAsia="Malgun Gothic"/>
                <w:sz w:val="22"/>
                <w:szCs w:val="22"/>
                <w:lang w:eastAsia="ko-KR"/>
              </w:rPr>
              <w:t xml:space="preserve"> belong to the same theme.</w:t>
            </w:r>
            <w:bookmarkEnd w:id="1350"/>
            <w:bookmarkEnd w:id="1351"/>
            <w:r>
              <w:rPr>
                <w:rFonts w:ascii="Calibri" w:eastAsia="Malgun Gothic" w:hAnsi="Calibri" w:cs="Calibri"/>
                <w:color w:val="000000" w:themeColor="text1"/>
                <w:sz w:val="22"/>
                <w:szCs w:val="22"/>
                <w:lang w:eastAsia="ko-KR"/>
              </w:rPr>
              <w:t xml:space="preserve"> </w:t>
            </w:r>
          </w:p>
          <w:p w14:paraId="169CC077" w14:textId="555CFEF5" w:rsidR="00557714" w:rsidRPr="008A41CE" w:rsidRDefault="00557714" w:rsidP="00557714">
            <w:pPr>
              <w:spacing w:after="0"/>
              <w:rPr>
                <w:rFonts w:ascii="Calibri" w:hAnsi="Calibri" w:cs="Calibri"/>
                <w:color w:val="000000" w:themeColor="text1"/>
                <w:sz w:val="22"/>
                <w:szCs w:val="22"/>
                <w:lang w:eastAsia="ko-KR"/>
              </w:rPr>
            </w:pPr>
            <w:r>
              <w:rPr>
                <w:rFonts w:ascii="Calibri" w:eastAsia="Malgun Gothic" w:hAnsi="Calibri" w:cs="Calibri"/>
                <w:color w:val="000000" w:themeColor="text1"/>
                <w:sz w:val="22"/>
                <w:szCs w:val="22"/>
                <w:lang w:eastAsia="ko-KR"/>
              </w:rPr>
              <w:t>Requirement ID</w:t>
            </w:r>
            <w:r w:rsidRPr="00EF6182">
              <w:rPr>
                <w:rFonts w:asciiTheme="minorHAnsi" w:eastAsia="Malgun Gothic" w:hAnsiTheme="minorHAnsi" w:cstheme="minorHAnsi"/>
                <w:color w:val="000000" w:themeColor="text1"/>
                <w:sz w:val="22"/>
                <w:szCs w:val="22"/>
                <w:lang w:eastAsia="ko-KR"/>
              </w:rPr>
              <w:t xml:space="preserve">: </w:t>
            </w:r>
            <w:ins w:id="1352" w:author="Taehoon KIM" w:date="2024-09-20T04:14:00Z" w16du:dateUtc="2024-09-19T19:14:00Z">
              <w:r w:rsidR="00CC251C">
                <w:rPr>
                  <w:rFonts w:asciiTheme="minorHAnsi" w:eastAsia="Malgun Gothic" w:hAnsiTheme="minorHAnsi" w:cstheme="minorHAnsi"/>
                  <w:color w:val="000000" w:themeColor="text1"/>
                  <w:sz w:val="22"/>
                  <w:szCs w:val="22"/>
                  <w:lang w:eastAsia="ko-KR"/>
                </w:rPr>
                <w:t>/</w:t>
              </w:r>
            </w:ins>
            <w:r w:rsidRPr="00EF6182">
              <w:rPr>
                <w:rFonts w:asciiTheme="minorHAnsi" w:eastAsia="Malgun Gothic" w:hAnsiTheme="minorHAnsi" w:cstheme="minorHAnsi"/>
                <w:color w:val="000000" w:themeColor="text1"/>
                <w:sz w:val="22"/>
                <w:szCs w:val="22"/>
                <w:lang w:eastAsia="ko-KR"/>
              </w:rPr>
              <w:t>req/</w:t>
            </w:r>
            <w:proofErr w:type="spellStart"/>
            <w:r w:rsidRPr="00EF6182">
              <w:rPr>
                <w:rFonts w:asciiTheme="minorHAnsi" w:hAnsiTheme="minorHAnsi" w:cstheme="minorHAnsi"/>
                <w:lang w:val="en-GB" w:eastAsia="ko-KR"/>
              </w:rPr>
              <w:t>thematiclayer</w:t>
            </w:r>
            <w:proofErr w:type="spellEnd"/>
          </w:p>
        </w:tc>
      </w:tr>
      <w:tr w:rsidR="002446A5" w14:paraId="6F2F7F75" w14:textId="77777777" w:rsidTr="00BC6A63">
        <w:trPr>
          <w:trHeight w:val="54"/>
        </w:trPr>
        <w:tc>
          <w:tcPr>
            <w:tcW w:w="1838" w:type="dxa"/>
            <w:shd w:val="clear" w:color="auto" w:fill="F2F2F2" w:themeFill="background1" w:themeFillShade="F2"/>
          </w:tcPr>
          <w:p w14:paraId="3A3EF98A" w14:textId="77777777" w:rsidR="002446A5" w:rsidRPr="00F4002F" w:rsidRDefault="002446A5" w:rsidP="00BC6A63">
            <w:pPr>
              <w:spacing w:after="0"/>
              <w:rPr>
                <w:b/>
                <w:color w:val="000000" w:themeColor="text1"/>
                <w:sz w:val="22"/>
                <w:szCs w:val="22"/>
                <w:lang w:eastAsia="ko-KR"/>
              </w:rPr>
            </w:pPr>
            <w:r>
              <w:rPr>
                <w:rFonts w:hint="eastAsia"/>
                <w:b/>
                <w:color w:val="000000" w:themeColor="text1"/>
                <w:sz w:val="22"/>
                <w:szCs w:val="22"/>
                <w:lang w:eastAsia="ko-KR"/>
              </w:rPr>
              <w:t>T</w:t>
            </w:r>
            <w:r>
              <w:rPr>
                <w:b/>
                <w:color w:val="000000" w:themeColor="text1"/>
                <w:sz w:val="22"/>
                <w:szCs w:val="22"/>
                <w:lang w:eastAsia="ko-KR"/>
              </w:rPr>
              <w:t>est Method</w:t>
            </w:r>
          </w:p>
        </w:tc>
        <w:tc>
          <w:tcPr>
            <w:tcW w:w="8232" w:type="dxa"/>
          </w:tcPr>
          <w:p w14:paraId="1CF7F2EF" w14:textId="77777777" w:rsidR="002446A5" w:rsidRPr="00F4002F" w:rsidRDefault="002446A5" w:rsidP="00BC6A63">
            <w:pPr>
              <w:spacing w:after="0"/>
              <w:rPr>
                <w:color w:val="000000" w:themeColor="text1"/>
                <w:sz w:val="22"/>
                <w:szCs w:val="22"/>
                <w:lang w:eastAsia="ko-KR"/>
              </w:rPr>
            </w:pPr>
            <w:r>
              <w:rPr>
                <w:rFonts w:hint="eastAsia"/>
                <w:color w:val="000000" w:themeColor="text1"/>
                <w:sz w:val="22"/>
                <w:szCs w:val="22"/>
                <w:lang w:eastAsia="ko-KR"/>
              </w:rPr>
              <w:t>M</w:t>
            </w:r>
            <w:r>
              <w:rPr>
                <w:color w:val="000000" w:themeColor="text1"/>
                <w:sz w:val="22"/>
                <w:szCs w:val="22"/>
                <w:lang w:eastAsia="ko-KR"/>
              </w:rPr>
              <w:t>anual or automated inspection</w:t>
            </w:r>
          </w:p>
        </w:tc>
      </w:tr>
    </w:tbl>
    <w:p w14:paraId="0C399408" w14:textId="77777777" w:rsidR="002446A5" w:rsidRPr="00CC7E1B" w:rsidRDefault="002446A5" w:rsidP="002446A5">
      <w:pPr>
        <w:pStyle w:val="Heading2"/>
        <w:numPr>
          <w:ilvl w:val="1"/>
          <w:numId w:val="59"/>
        </w:numPr>
        <w:suppressAutoHyphens/>
        <w:spacing w:after="120" w:line="250" w:lineRule="exact"/>
        <w:jc w:val="both"/>
        <w:rPr>
          <w:szCs w:val="24"/>
          <w:lang w:eastAsia="ko-KR"/>
        </w:rPr>
      </w:pPr>
      <w:bookmarkStart w:id="1353" w:name="_Toc177698608"/>
      <w:r>
        <w:rPr>
          <w:szCs w:val="24"/>
          <w:lang w:eastAsia="ko-KR"/>
        </w:rPr>
        <w:t xml:space="preserve">Class </w:t>
      </w:r>
      <w:proofErr w:type="spellStart"/>
      <w:r>
        <w:rPr>
          <w:rFonts w:ascii="Calibri" w:hAnsi="Calibri" w:cs="Calibri"/>
          <w:szCs w:val="24"/>
          <w:lang w:eastAsia="ko-KR"/>
        </w:rPr>
        <w:t>CellSpace</w:t>
      </w:r>
      <w:bookmarkEnd w:id="1353"/>
      <w:proofErr w:type="spellEnd"/>
    </w:p>
    <w:tbl>
      <w:tblPr>
        <w:tblStyle w:val="TableGrid"/>
        <w:tblW w:w="0" w:type="auto"/>
        <w:tblLook w:val="04A0" w:firstRow="1" w:lastRow="0" w:firstColumn="1" w:lastColumn="0" w:noHBand="0" w:noVBand="1"/>
      </w:tblPr>
      <w:tblGrid>
        <w:gridCol w:w="1838"/>
        <w:gridCol w:w="8232"/>
      </w:tblGrid>
      <w:tr w:rsidR="002446A5" w14:paraId="7FB567F3" w14:textId="77777777" w:rsidTr="00BC6A63">
        <w:trPr>
          <w:trHeight w:val="265"/>
        </w:trPr>
        <w:tc>
          <w:tcPr>
            <w:tcW w:w="1838" w:type="dxa"/>
            <w:shd w:val="clear" w:color="auto" w:fill="F2F2F2" w:themeFill="background1" w:themeFillShade="F2"/>
          </w:tcPr>
          <w:p w14:paraId="17F0B95F" w14:textId="77777777" w:rsidR="002446A5" w:rsidRPr="00F4002F" w:rsidRDefault="002446A5" w:rsidP="00BC6A63">
            <w:pPr>
              <w:spacing w:after="0"/>
              <w:rPr>
                <w:b/>
                <w:color w:val="000000" w:themeColor="text1"/>
                <w:sz w:val="22"/>
                <w:szCs w:val="22"/>
                <w:lang w:eastAsia="ko-KR"/>
              </w:rPr>
            </w:pPr>
            <w:r w:rsidRPr="00F4002F">
              <w:rPr>
                <w:rFonts w:hint="eastAsia"/>
                <w:b/>
                <w:color w:val="000000" w:themeColor="text1"/>
                <w:sz w:val="22"/>
                <w:szCs w:val="22"/>
                <w:lang w:eastAsia="ko-KR"/>
              </w:rPr>
              <w:t>I</w:t>
            </w:r>
            <w:r w:rsidRPr="00F4002F">
              <w:rPr>
                <w:b/>
                <w:color w:val="000000" w:themeColor="text1"/>
                <w:sz w:val="22"/>
                <w:szCs w:val="22"/>
                <w:lang w:eastAsia="ko-KR"/>
              </w:rPr>
              <w:t>D</w:t>
            </w:r>
          </w:p>
        </w:tc>
        <w:tc>
          <w:tcPr>
            <w:tcW w:w="8232" w:type="dxa"/>
          </w:tcPr>
          <w:p w14:paraId="09042969" w14:textId="3BB79FC6" w:rsidR="002446A5" w:rsidRPr="00F4002F" w:rsidRDefault="002446A5" w:rsidP="00BC6A63">
            <w:pPr>
              <w:spacing w:after="0"/>
              <w:rPr>
                <w:color w:val="000000" w:themeColor="text1"/>
                <w:sz w:val="22"/>
                <w:szCs w:val="22"/>
                <w:lang w:eastAsia="ko-KR"/>
              </w:rPr>
            </w:pPr>
            <w:del w:id="1354" w:author="Taehoon KIM" w:date="2024-09-20T04:01:00Z" w16du:dateUtc="2024-09-19T19:01:00Z">
              <w:r w:rsidRPr="00F4002F" w:rsidDel="00E86BD3">
                <w:rPr>
                  <w:rFonts w:eastAsia="Malgun Gothic"/>
                  <w:color w:val="000000" w:themeColor="text1"/>
                  <w:sz w:val="22"/>
                  <w:szCs w:val="22"/>
                  <w:lang w:eastAsia="ko-KR"/>
                </w:rPr>
                <w:delText>Indoorgml2</w:delText>
              </w:r>
            </w:del>
            <w:r w:rsidRPr="00F4002F">
              <w:rPr>
                <w:rFonts w:eastAsia="Malgun Gothic"/>
                <w:color w:val="000000" w:themeColor="text1"/>
                <w:sz w:val="22"/>
                <w:szCs w:val="22"/>
                <w:lang w:eastAsia="ko-KR"/>
              </w:rPr>
              <w:t>/</w:t>
            </w:r>
            <w:del w:id="1355" w:author="Taehoon KIM" w:date="2024-09-20T04:04:00Z" w16du:dateUtc="2024-09-19T19:04:00Z">
              <w:r w:rsidRPr="00F4002F" w:rsidDel="00E86BD3">
                <w:rPr>
                  <w:rFonts w:eastAsia="Malgun Gothic"/>
                  <w:color w:val="000000" w:themeColor="text1"/>
                  <w:sz w:val="22"/>
                  <w:szCs w:val="22"/>
                  <w:lang w:eastAsia="ko-KR"/>
                </w:rPr>
                <w:delText>ate</w:delText>
              </w:r>
            </w:del>
            <w:ins w:id="1356" w:author="Taehoon KIM" w:date="2024-09-20T04:04:00Z" w16du:dateUtc="2024-09-19T19:04:00Z">
              <w:r w:rsidR="00E86BD3" w:rsidRPr="00F4002F">
                <w:rPr>
                  <w:rFonts w:eastAsia="Malgun Gothic"/>
                  <w:color w:val="000000" w:themeColor="text1"/>
                  <w:sz w:val="22"/>
                  <w:szCs w:val="22"/>
                  <w:lang w:eastAsia="ko-KR"/>
                </w:rPr>
                <w:t>at</w:t>
              </w:r>
              <w:r w:rsidR="00E86BD3">
                <w:rPr>
                  <w:rFonts w:eastAsia="Malgun Gothic"/>
                  <w:color w:val="000000" w:themeColor="text1"/>
                  <w:sz w:val="22"/>
                  <w:szCs w:val="22"/>
                  <w:lang w:eastAsia="ko-KR"/>
                </w:rPr>
                <w:t>s</w:t>
              </w:r>
            </w:ins>
            <w:r w:rsidRPr="00F4002F">
              <w:rPr>
                <w:rFonts w:eastAsia="Malgun Gothic"/>
                <w:color w:val="000000" w:themeColor="text1"/>
                <w:sz w:val="22"/>
                <w:szCs w:val="22"/>
                <w:lang w:eastAsia="ko-KR"/>
              </w:rPr>
              <w:t>/</w:t>
            </w:r>
            <w:proofErr w:type="spellStart"/>
            <w:r>
              <w:rPr>
                <w:rFonts w:eastAsia="Malgun Gothic"/>
                <w:color w:val="000000" w:themeColor="text1"/>
                <w:sz w:val="22"/>
                <w:szCs w:val="22"/>
                <w:lang w:eastAsia="ko-KR"/>
              </w:rPr>
              <w:t>cellspace</w:t>
            </w:r>
            <w:proofErr w:type="spellEnd"/>
          </w:p>
        </w:tc>
      </w:tr>
      <w:tr w:rsidR="00557714" w14:paraId="04C9EF19" w14:textId="77777777" w:rsidTr="00BC6A63">
        <w:tc>
          <w:tcPr>
            <w:tcW w:w="1838" w:type="dxa"/>
            <w:shd w:val="clear" w:color="auto" w:fill="F2F2F2" w:themeFill="background1" w:themeFillShade="F2"/>
          </w:tcPr>
          <w:p w14:paraId="6D61C811" w14:textId="77777777" w:rsidR="00557714" w:rsidRPr="00F4002F" w:rsidRDefault="00557714" w:rsidP="00557714">
            <w:pPr>
              <w:spacing w:after="0"/>
              <w:rPr>
                <w:b/>
                <w:color w:val="000000" w:themeColor="text1"/>
                <w:sz w:val="22"/>
                <w:szCs w:val="22"/>
                <w:lang w:eastAsia="ko-KR"/>
              </w:rPr>
            </w:pPr>
            <w:r w:rsidRPr="00F4002F">
              <w:rPr>
                <w:rFonts w:hint="eastAsia"/>
                <w:b/>
                <w:color w:val="000000" w:themeColor="text1"/>
                <w:sz w:val="22"/>
                <w:szCs w:val="22"/>
                <w:lang w:eastAsia="ko-KR"/>
              </w:rPr>
              <w:t>R</w:t>
            </w:r>
            <w:r w:rsidRPr="00F4002F">
              <w:rPr>
                <w:b/>
                <w:color w:val="000000" w:themeColor="text1"/>
                <w:sz w:val="22"/>
                <w:szCs w:val="22"/>
                <w:lang w:eastAsia="ko-KR"/>
              </w:rPr>
              <w:t>equirement</w:t>
            </w:r>
          </w:p>
        </w:tc>
        <w:tc>
          <w:tcPr>
            <w:tcW w:w="8232" w:type="dxa"/>
            <w:vAlign w:val="center"/>
          </w:tcPr>
          <w:p w14:paraId="22593458" w14:textId="1F410987" w:rsidR="00557714" w:rsidRDefault="00CC251C" w:rsidP="00557714">
            <w:pPr>
              <w:spacing w:after="0"/>
              <w:rPr>
                <w:rFonts w:eastAsia="Malgun Gothic"/>
                <w:sz w:val="22"/>
                <w:szCs w:val="22"/>
                <w:lang w:eastAsia="ko-KR"/>
              </w:rPr>
            </w:pPr>
            <w:bookmarkStart w:id="1357" w:name="OLE_LINK143"/>
            <w:bookmarkStart w:id="1358" w:name="OLE_LINK144"/>
            <w:ins w:id="1359" w:author="Taehoon KIM" w:date="2024-09-20T04:12:00Z" w16du:dateUtc="2024-09-19T19:12:00Z">
              <w:r w:rsidRPr="00511073">
                <w:rPr>
                  <w:rFonts w:eastAsia="Malgun Gothic"/>
                  <w:sz w:val="22"/>
                  <w:szCs w:val="22"/>
                  <w:lang w:eastAsia="ko-KR"/>
                </w:rPr>
                <w:t>Cell belonging to the same primal space layer SHALL not intersect.</w:t>
              </w:r>
            </w:ins>
            <w:del w:id="1360" w:author="Taehoon KIM" w:date="2024-09-20T04:12:00Z" w16du:dateUtc="2024-09-19T19:12:00Z">
              <w:r w:rsidR="00557714" w:rsidRPr="00C56553" w:rsidDel="00CC251C">
                <w:rPr>
                  <w:rFonts w:eastAsia="Malgun Gothic" w:hint="eastAsia"/>
                  <w:sz w:val="22"/>
                  <w:szCs w:val="22"/>
                  <w:lang w:eastAsia="ko-KR"/>
                </w:rPr>
                <w:delText>A</w:delText>
              </w:r>
              <w:r w:rsidR="00557714" w:rsidRPr="00C56553" w:rsidDel="00CC251C">
                <w:rPr>
                  <w:rFonts w:eastAsia="Malgun Gothic"/>
                  <w:sz w:val="22"/>
                  <w:szCs w:val="22"/>
                  <w:lang w:eastAsia="ko-KR"/>
                </w:rPr>
                <w:delText xml:space="preserve">ny feature of a thematic layer </w:delText>
              </w:r>
              <w:r w:rsidR="00557714" w:rsidDel="00CC251C">
                <w:rPr>
                  <w:rFonts w:eastAsia="Malgun Gothic"/>
                  <w:sz w:val="22"/>
                  <w:szCs w:val="22"/>
                  <w:lang w:eastAsia="ko-KR"/>
                </w:rPr>
                <w:delText>SHALL</w:delText>
              </w:r>
              <w:r w:rsidR="00557714" w:rsidRPr="00C56553" w:rsidDel="00CC251C">
                <w:rPr>
                  <w:rFonts w:eastAsia="Malgun Gothic"/>
                  <w:sz w:val="22"/>
                  <w:szCs w:val="22"/>
                  <w:lang w:eastAsia="ko-KR"/>
                </w:rPr>
                <w:delText xml:space="preserve"> belong to the same theme.</w:delText>
              </w:r>
              <w:r w:rsidR="00557714" w:rsidDel="00CC251C">
                <w:rPr>
                  <w:rFonts w:eastAsia="Malgun Gothic"/>
                  <w:sz w:val="22"/>
                  <w:szCs w:val="22"/>
                  <w:lang w:eastAsia="ko-KR"/>
                </w:rPr>
                <w:delText xml:space="preserve"> </w:delText>
              </w:r>
            </w:del>
            <w:bookmarkEnd w:id="1357"/>
            <w:bookmarkEnd w:id="1358"/>
          </w:p>
          <w:p w14:paraId="5B451881" w14:textId="1E7E5833" w:rsidR="00557714" w:rsidRPr="00405A24" w:rsidRDefault="00557714" w:rsidP="00557714">
            <w:pPr>
              <w:spacing w:after="0"/>
              <w:rPr>
                <w:sz w:val="22"/>
                <w:szCs w:val="22"/>
                <w:lang w:eastAsia="ko-KR"/>
              </w:rPr>
            </w:pPr>
            <w:r>
              <w:rPr>
                <w:rFonts w:hint="eastAsia"/>
                <w:sz w:val="22"/>
                <w:szCs w:val="22"/>
                <w:lang w:eastAsia="ko-KR"/>
              </w:rPr>
              <w:t>R</w:t>
            </w:r>
            <w:r>
              <w:rPr>
                <w:sz w:val="22"/>
                <w:szCs w:val="22"/>
                <w:lang w:eastAsia="ko-KR"/>
              </w:rPr>
              <w:t>equirement ID</w:t>
            </w:r>
            <w:r w:rsidRPr="00EF6182">
              <w:rPr>
                <w:rFonts w:asciiTheme="minorHAnsi" w:hAnsiTheme="minorHAnsi" w:cstheme="minorHAnsi"/>
                <w:sz w:val="22"/>
                <w:szCs w:val="22"/>
                <w:lang w:eastAsia="ko-KR"/>
              </w:rPr>
              <w:t xml:space="preserve">: </w:t>
            </w:r>
            <w:ins w:id="1361" w:author="Taehoon KIM" w:date="2024-09-20T04:14:00Z" w16du:dateUtc="2024-09-19T19:14:00Z">
              <w:r w:rsidR="00CC251C">
                <w:rPr>
                  <w:rFonts w:asciiTheme="minorHAnsi" w:hAnsiTheme="minorHAnsi" w:cstheme="minorHAnsi"/>
                  <w:sz w:val="22"/>
                  <w:szCs w:val="22"/>
                  <w:lang w:eastAsia="ko-KR"/>
                </w:rPr>
                <w:t>/</w:t>
              </w:r>
            </w:ins>
            <w:r w:rsidRPr="00EF6182">
              <w:rPr>
                <w:rFonts w:asciiTheme="minorHAnsi" w:hAnsiTheme="minorHAnsi" w:cstheme="minorHAnsi"/>
                <w:sz w:val="22"/>
                <w:szCs w:val="22"/>
                <w:lang w:eastAsia="ko-KR"/>
              </w:rPr>
              <w:t>req/</w:t>
            </w:r>
            <w:proofErr w:type="spellStart"/>
            <w:r w:rsidR="00A53670" w:rsidRPr="00EF6182">
              <w:rPr>
                <w:rFonts w:asciiTheme="minorHAnsi" w:hAnsiTheme="minorHAnsi" w:cstheme="minorHAnsi"/>
                <w:sz w:val="22"/>
                <w:szCs w:val="22"/>
                <w:lang w:eastAsia="ko-KR"/>
              </w:rPr>
              <w:t>cellspace</w:t>
            </w:r>
            <w:proofErr w:type="spellEnd"/>
          </w:p>
        </w:tc>
      </w:tr>
      <w:tr w:rsidR="002446A5" w14:paraId="321A73D4" w14:textId="77777777" w:rsidTr="00BC6A63">
        <w:trPr>
          <w:trHeight w:val="54"/>
        </w:trPr>
        <w:tc>
          <w:tcPr>
            <w:tcW w:w="1838" w:type="dxa"/>
            <w:shd w:val="clear" w:color="auto" w:fill="F2F2F2" w:themeFill="background1" w:themeFillShade="F2"/>
          </w:tcPr>
          <w:p w14:paraId="51E64A94" w14:textId="77777777" w:rsidR="002446A5" w:rsidRPr="00F4002F" w:rsidRDefault="002446A5" w:rsidP="00BC6A63">
            <w:pPr>
              <w:spacing w:after="0"/>
              <w:rPr>
                <w:b/>
                <w:color w:val="000000" w:themeColor="text1"/>
                <w:sz w:val="22"/>
                <w:szCs w:val="22"/>
                <w:lang w:eastAsia="ko-KR"/>
              </w:rPr>
            </w:pPr>
            <w:r>
              <w:rPr>
                <w:rFonts w:hint="eastAsia"/>
                <w:b/>
                <w:color w:val="000000" w:themeColor="text1"/>
                <w:sz w:val="22"/>
                <w:szCs w:val="22"/>
                <w:lang w:eastAsia="ko-KR"/>
              </w:rPr>
              <w:t>T</w:t>
            </w:r>
            <w:r>
              <w:rPr>
                <w:b/>
                <w:color w:val="000000" w:themeColor="text1"/>
                <w:sz w:val="22"/>
                <w:szCs w:val="22"/>
                <w:lang w:eastAsia="ko-KR"/>
              </w:rPr>
              <w:t>est Method</w:t>
            </w:r>
          </w:p>
        </w:tc>
        <w:tc>
          <w:tcPr>
            <w:tcW w:w="8232" w:type="dxa"/>
          </w:tcPr>
          <w:p w14:paraId="0AC7E7F6" w14:textId="77777777" w:rsidR="002446A5" w:rsidRPr="00F4002F" w:rsidRDefault="002446A5" w:rsidP="00BC6A63">
            <w:pPr>
              <w:spacing w:after="0"/>
              <w:rPr>
                <w:color w:val="000000" w:themeColor="text1"/>
                <w:sz w:val="22"/>
                <w:szCs w:val="22"/>
                <w:lang w:eastAsia="ko-KR"/>
              </w:rPr>
            </w:pPr>
            <w:r>
              <w:rPr>
                <w:color w:val="000000" w:themeColor="text1"/>
                <w:sz w:val="22"/>
                <w:szCs w:val="22"/>
                <w:lang w:eastAsia="ko-KR"/>
              </w:rPr>
              <w:t>Automated inspection by geometric computation</w:t>
            </w:r>
          </w:p>
        </w:tc>
      </w:tr>
    </w:tbl>
    <w:p w14:paraId="3BDA4CFB" w14:textId="234CB45A" w:rsidR="002446A5" w:rsidDel="00CC251C" w:rsidRDefault="002446A5" w:rsidP="002446A5">
      <w:pPr>
        <w:spacing w:after="0"/>
        <w:rPr>
          <w:del w:id="1362" w:author="Taehoon KIM" w:date="2024-09-20T04:13:00Z" w16du:dateUtc="2024-09-19T19:13:00Z"/>
          <w:rFonts w:cs="Arial"/>
          <w:b/>
          <w:bCs/>
          <w:iCs/>
          <w:lang w:eastAsia="ko-KR"/>
        </w:rPr>
      </w:pPr>
      <w:del w:id="1363" w:author="Taehoon KIM" w:date="2024-09-20T04:13:00Z" w16du:dateUtc="2024-09-19T19:13:00Z">
        <w:r w:rsidDel="00CC251C">
          <w:rPr>
            <w:lang w:eastAsia="ko-KR"/>
          </w:rPr>
          <w:br w:type="page"/>
        </w:r>
      </w:del>
    </w:p>
    <w:p w14:paraId="40C7FF2B" w14:textId="77777777" w:rsidR="002446A5" w:rsidRPr="00CC7E1B" w:rsidRDefault="002446A5" w:rsidP="002446A5">
      <w:pPr>
        <w:pStyle w:val="Heading2"/>
        <w:numPr>
          <w:ilvl w:val="1"/>
          <w:numId w:val="59"/>
        </w:numPr>
        <w:suppressAutoHyphens/>
        <w:spacing w:after="120" w:line="250" w:lineRule="exact"/>
        <w:jc w:val="both"/>
        <w:rPr>
          <w:szCs w:val="24"/>
          <w:lang w:eastAsia="ko-KR"/>
        </w:rPr>
      </w:pPr>
      <w:bookmarkStart w:id="1364" w:name="_Toc177698609"/>
      <w:r>
        <w:rPr>
          <w:szCs w:val="24"/>
          <w:lang w:eastAsia="ko-KR"/>
        </w:rPr>
        <w:t xml:space="preserve">Class </w:t>
      </w:r>
      <w:proofErr w:type="spellStart"/>
      <w:r>
        <w:rPr>
          <w:rFonts w:ascii="Calibri" w:hAnsi="Calibri" w:cs="Calibri"/>
          <w:szCs w:val="24"/>
          <w:lang w:eastAsia="ko-KR"/>
        </w:rPr>
        <w:t>CellBoundary</w:t>
      </w:r>
      <w:bookmarkEnd w:id="1364"/>
      <w:proofErr w:type="spellEnd"/>
    </w:p>
    <w:tbl>
      <w:tblPr>
        <w:tblStyle w:val="TableGrid"/>
        <w:tblW w:w="0" w:type="auto"/>
        <w:tblLook w:val="04A0" w:firstRow="1" w:lastRow="0" w:firstColumn="1" w:lastColumn="0" w:noHBand="0" w:noVBand="1"/>
        <w:tblPrChange w:id="1365" w:author="Taehoon KIM" w:date="2024-09-20T04:06:00Z" w16du:dateUtc="2024-09-19T19:06:00Z">
          <w:tblPr>
            <w:tblStyle w:val="TableGrid"/>
            <w:tblW w:w="0" w:type="auto"/>
            <w:tblLook w:val="04A0" w:firstRow="1" w:lastRow="0" w:firstColumn="1" w:lastColumn="0" w:noHBand="0" w:noVBand="1"/>
          </w:tblPr>
        </w:tblPrChange>
      </w:tblPr>
      <w:tblGrid>
        <w:gridCol w:w="1789"/>
        <w:gridCol w:w="8281"/>
        <w:tblGridChange w:id="1366">
          <w:tblGrid>
            <w:gridCol w:w="1789"/>
            <w:gridCol w:w="7386"/>
            <w:gridCol w:w="895"/>
          </w:tblGrid>
        </w:tblGridChange>
      </w:tblGrid>
      <w:tr w:rsidR="002446A5" w14:paraId="74E544FB" w14:textId="77777777" w:rsidTr="00E86BD3">
        <w:trPr>
          <w:trHeight w:val="265"/>
          <w:trPrChange w:id="1367" w:author="Taehoon KIM" w:date="2024-09-20T04:06:00Z" w16du:dateUtc="2024-09-19T19:06:00Z">
            <w:trPr>
              <w:trHeight w:val="265"/>
            </w:trPr>
          </w:trPrChange>
        </w:trPr>
        <w:tc>
          <w:tcPr>
            <w:tcW w:w="1789" w:type="dxa"/>
            <w:shd w:val="clear" w:color="auto" w:fill="F2F2F2" w:themeFill="background1" w:themeFillShade="F2"/>
            <w:tcPrChange w:id="1368" w:author="Taehoon KIM" w:date="2024-09-20T04:06:00Z" w16du:dateUtc="2024-09-19T19:06:00Z">
              <w:tcPr>
                <w:tcW w:w="1838" w:type="dxa"/>
                <w:shd w:val="clear" w:color="auto" w:fill="F2F2F2" w:themeFill="background1" w:themeFillShade="F2"/>
              </w:tcPr>
            </w:tcPrChange>
          </w:tcPr>
          <w:p w14:paraId="5394E11F" w14:textId="77777777" w:rsidR="002446A5" w:rsidRPr="00F4002F" w:rsidRDefault="002446A5" w:rsidP="00BC6A63">
            <w:pPr>
              <w:spacing w:after="0"/>
              <w:rPr>
                <w:b/>
                <w:color w:val="000000" w:themeColor="text1"/>
                <w:sz w:val="22"/>
                <w:szCs w:val="22"/>
                <w:lang w:eastAsia="ko-KR"/>
              </w:rPr>
            </w:pPr>
            <w:r w:rsidRPr="00F4002F">
              <w:rPr>
                <w:rFonts w:hint="eastAsia"/>
                <w:b/>
                <w:color w:val="000000" w:themeColor="text1"/>
                <w:sz w:val="22"/>
                <w:szCs w:val="22"/>
                <w:lang w:eastAsia="ko-KR"/>
              </w:rPr>
              <w:t>I</w:t>
            </w:r>
            <w:r w:rsidRPr="00F4002F">
              <w:rPr>
                <w:b/>
                <w:color w:val="000000" w:themeColor="text1"/>
                <w:sz w:val="22"/>
                <w:szCs w:val="22"/>
                <w:lang w:eastAsia="ko-KR"/>
              </w:rPr>
              <w:t>D</w:t>
            </w:r>
          </w:p>
        </w:tc>
        <w:tc>
          <w:tcPr>
            <w:tcW w:w="8281" w:type="dxa"/>
            <w:tcPrChange w:id="1369" w:author="Taehoon KIM" w:date="2024-09-20T04:06:00Z" w16du:dateUtc="2024-09-19T19:06:00Z">
              <w:tcPr>
                <w:tcW w:w="8232" w:type="dxa"/>
                <w:gridSpan w:val="2"/>
              </w:tcPr>
            </w:tcPrChange>
          </w:tcPr>
          <w:p w14:paraId="118D4D90" w14:textId="5BCFD0B8" w:rsidR="002446A5" w:rsidRPr="00F4002F" w:rsidRDefault="002446A5" w:rsidP="00BC6A63">
            <w:pPr>
              <w:spacing w:after="0"/>
              <w:rPr>
                <w:color w:val="000000" w:themeColor="text1"/>
                <w:sz w:val="22"/>
                <w:szCs w:val="22"/>
                <w:lang w:eastAsia="ko-KR"/>
              </w:rPr>
            </w:pPr>
            <w:del w:id="1370" w:author="Taehoon KIM" w:date="2024-09-20T04:01:00Z" w16du:dateUtc="2024-09-19T19:01:00Z">
              <w:r w:rsidRPr="00F4002F" w:rsidDel="00E86BD3">
                <w:rPr>
                  <w:rFonts w:eastAsia="Malgun Gothic"/>
                  <w:color w:val="000000" w:themeColor="text1"/>
                  <w:sz w:val="22"/>
                  <w:szCs w:val="22"/>
                  <w:lang w:eastAsia="ko-KR"/>
                </w:rPr>
                <w:delText>Indoorgml2</w:delText>
              </w:r>
            </w:del>
            <w:r w:rsidRPr="00F4002F">
              <w:rPr>
                <w:rFonts w:eastAsia="Malgun Gothic"/>
                <w:color w:val="000000" w:themeColor="text1"/>
                <w:sz w:val="22"/>
                <w:szCs w:val="22"/>
                <w:lang w:eastAsia="ko-KR"/>
              </w:rPr>
              <w:t>/</w:t>
            </w:r>
            <w:del w:id="1371" w:author="Taehoon KIM" w:date="2024-09-20T04:04:00Z" w16du:dateUtc="2024-09-19T19:04:00Z">
              <w:r w:rsidRPr="00F4002F" w:rsidDel="00E86BD3">
                <w:rPr>
                  <w:rFonts w:eastAsia="Malgun Gothic"/>
                  <w:color w:val="000000" w:themeColor="text1"/>
                  <w:sz w:val="22"/>
                  <w:szCs w:val="22"/>
                  <w:lang w:eastAsia="ko-KR"/>
                </w:rPr>
                <w:delText>ate</w:delText>
              </w:r>
            </w:del>
            <w:ins w:id="1372" w:author="Taehoon KIM" w:date="2024-09-20T04:04:00Z" w16du:dateUtc="2024-09-19T19:04:00Z">
              <w:r w:rsidR="00E86BD3" w:rsidRPr="00F4002F">
                <w:rPr>
                  <w:rFonts w:eastAsia="Malgun Gothic"/>
                  <w:color w:val="000000" w:themeColor="text1"/>
                  <w:sz w:val="22"/>
                  <w:szCs w:val="22"/>
                  <w:lang w:eastAsia="ko-KR"/>
                </w:rPr>
                <w:t>at</w:t>
              </w:r>
              <w:r w:rsidR="00E86BD3">
                <w:rPr>
                  <w:rFonts w:eastAsia="Malgun Gothic"/>
                  <w:color w:val="000000" w:themeColor="text1"/>
                  <w:sz w:val="22"/>
                  <w:szCs w:val="22"/>
                  <w:lang w:eastAsia="ko-KR"/>
                </w:rPr>
                <w:t>s</w:t>
              </w:r>
            </w:ins>
            <w:r w:rsidRPr="00F4002F">
              <w:rPr>
                <w:rFonts w:eastAsia="Malgun Gothic"/>
                <w:color w:val="000000" w:themeColor="text1"/>
                <w:sz w:val="22"/>
                <w:szCs w:val="22"/>
                <w:lang w:eastAsia="ko-KR"/>
              </w:rPr>
              <w:t>/</w:t>
            </w:r>
            <w:proofErr w:type="spellStart"/>
            <w:r>
              <w:rPr>
                <w:rFonts w:eastAsia="Malgun Gothic"/>
                <w:color w:val="000000" w:themeColor="text1"/>
                <w:sz w:val="22"/>
                <w:szCs w:val="22"/>
                <w:lang w:eastAsia="ko-KR"/>
              </w:rPr>
              <w:t>cellboundary</w:t>
            </w:r>
            <w:proofErr w:type="spellEnd"/>
          </w:p>
        </w:tc>
      </w:tr>
      <w:tr w:rsidR="00A53670" w14:paraId="507A9AA4" w14:textId="77777777" w:rsidTr="00E86BD3">
        <w:tc>
          <w:tcPr>
            <w:tcW w:w="1789" w:type="dxa"/>
            <w:vMerge w:val="restart"/>
            <w:shd w:val="clear" w:color="auto" w:fill="F2F2F2" w:themeFill="background1" w:themeFillShade="F2"/>
            <w:tcPrChange w:id="1373" w:author="Taehoon KIM" w:date="2024-09-20T04:06:00Z" w16du:dateUtc="2024-09-19T19:06:00Z">
              <w:tcPr>
                <w:tcW w:w="1838" w:type="dxa"/>
                <w:vMerge w:val="restart"/>
                <w:shd w:val="clear" w:color="auto" w:fill="F2F2F2" w:themeFill="background1" w:themeFillShade="F2"/>
              </w:tcPr>
            </w:tcPrChange>
          </w:tcPr>
          <w:p w14:paraId="1A944FD1" w14:textId="17452D1B" w:rsidR="00A53670" w:rsidRPr="00405A24" w:rsidRDefault="00A53670" w:rsidP="00A53670">
            <w:pPr>
              <w:spacing w:after="0"/>
              <w:rPr>
                <w:b/>
                <w:sz w:val="22"/>
                <w:szCs w:val="22"/>
                <w:lang w:eastAsia="ko-KR"/>
              </w:rPr>
            </w:pPr>
            <w:r w:rsidRPr="00405A24">
              <w:rPr>
                <w:rFonts w:hint="eastAsia"/>
                <w:b/>
                <w:sz w:val="22"/>
                <w:szCs w:val="22"/>
                <w:lang w:eastAsia="ko-KR"/>
              </w:rPr>
              <w:t>R</w:t>
            </w:r>
            <w:r w:rsidRPr="00405A24">
              <w:rPr>
                <w:b/>
                <w:sz w:val="22"/>
                <w:szCs w:val="22"/>
                <w:lang w:eastAsia="ko-KR"/>
              </w:rPr>
              <w:t>equirements</w:t>
            </w:r>
          </w:p>
        </w:tc>
        <w:tc>
          <w:tcPr>
            <w:tcW w:w="8281" w:type="dxa"/>
            <w:vAlign w:val="center"/>
            <w:tcPrChange w:id="1374" w:author="Taehoon KIM" w:date="2024-09-20T04:06:00Z" w16du:dateUtc="2024-09-19T19:06:00Z">
              <w:tcPr>
                <w:tcW w:w="8232" w:type="dxa"/>
                <w:gridSpan w:val="2"/>
                <w:vAlign w:val="center"/>
              </w:tcPr>
            </w:tcPrChange>
          </w:tcPr>
          <w:p w14:paraId="46C6B781" w14:textId="7FF94D1A" w:rsidR="00A53670" w:rsidRPr="00EF6182" w:rsidRDefault="00A53670" w:rsidP="00A53670">
            <w:pPr>
              <w:spacing w:after="0"/>
              <w:rPr>
                <w:lang w:val="en-GB" w:eastAsia="ko-KR"/>
              </w:rPr>
            </w:pPr>
            <w:bookmarkStart w:id="1375" w:name="_Hlk177698054"/>
            <w:bookmarkStart w:id="1376" w:name="OLE_LINK146"/>
            <w:r w:rsidRPr="00C56553">
              <w:rPr>
                <w:rFonts w:eastAsia="Malgun Gothic"/>
                <w:sz w:val="22"/>
                <w:szCs w:val="22"/>
                <w:lang w:eastAsia="ko-KR"/>
              </w:rPr>
              <w:t xml:space="preserve">Cell boundaries belonging to the same primal space layer </w:t>
            </w:r>
            <w:r>
              <w:rPr>
                <w:rFonts w:eastAsia="Malgun Gothic"/>
                <w:sz w:val="22"/>
                <w:szCs w:val="22"/>
                <w:lang w:eastAsia="ko-KR"/>
              </w:rPr>
              <w:t>SHALL</w:t>
            </w:r>
            <w:r w:rsidRPr="00C56553">
              <w:rPr>
                <w:rFonts w:eastAsia="Malgun Gothic"/>
                <w:sz w:val="22"/>
                <w:szCs w:val="22"/>
                <w:lang w:eastAsia="ko-KR"/>
              </w:rPr>
              <w:t xml:space="preserve"> not intersect.</w:t>
            </w:r>
            <w:bookmarkEnd w:id="1375"/>
            <w:bookmarkEnd w:id="1376"/>
            <w:r>
              <w:rPr>
                <w:rFonts w:eastAsia="Malgun Gothic"/>
                <w:sz w:val="22"/>
                <w:szCs w:val="22"/>
                <w:lang w:eastAsia="ko-KR"/>
              </w:rPr>
              <w:t xml:space="preserve"> Requirement ID: </w:t>
            </w:r>
            <w:ins w:id="1377" w:author="Taehoon KIM" w:date="2024-09-20T04:14:00Z" w16du:dateUtc="2024-09-19T19:14:00Z">
              <w:r w:rsidR="00CC251C">
                <w:rPr>
                  <w:rFonts w:eastAsia="Malgun Gothic"/>
                  <w:sz w:val="22"/>
                  <w:szCs w:val="22"/>
                  <w:lang w:eastAsia="ko-KR"/>
                </w:rPr>
                <w:t>/</w:t>
              </w:r>
            </w:ins>
            <w:r>
              <w:rPr>
                <w:rFonts w:eastAsia="Malgun Gothic"/>
                <w:sz w:val="22"/>
                <w:szCs w:val="22"/>
                <w:lang w:eastAsia="ko-KR"/>
              </w:rPr>
              <w:t>req/</w:t>
            </w:r>
            <w:del w:id="1378" w:author="Taehoon KIM" w:date="2024-09-20T04:03:00Z" w16du:dateUtc="2024-09-19T19:03:00Z">
              <w:r w:rsidDel="00E86BD3">
                <w:rPr>
                  <w:lang w:val="en-GB" w:eastAsia="ko-KR"/>
                </w:rPr>
                <w:delText xml:space="preserve"> </w:delText>
              </w:r>
            </w:del>
            <w:proofErr w:type="spellStart"/>
            <w:r>
              <w:rPr>
                <w:lang w:val="en-GB" w:eastAsia="ko-KR"/>
              </w:rPr>
              <w:t>cellboundary</w:t>
            </w:r>
            <w:proofErr w:type="spellEnd"/>
            <w:r>
              <w:rPr>
                <w:lang w:val="en-GB" w:eastAsia="ko-KR"/>
              </w:rPr>
              <w:t>-A</w:t>
            </w:r>
          </w:p>
        </w:tc>
      </w:tr>
      <w:tr w:rsidR="00A53670" w14:paraId="28CC04DB" w14:textId="77777777" w:rsidTr="00E86BD3">
        <w:trPr>
          <w:trPrChange w:id="1379" w:author="Taehoon KIM" w:date="2024-09-20T04:06:00Z" w16du:dateUtc="2024-09-19T19:06:00Z">
            <w:trPr>
              <w:gridAfter w:val="0"/>
              <w:wAfter w:w="1054" w:type="dxa"/>
            </w:trPr>
          </w:trPrChange>
        </w:trPr>
        <w:tc>
          <w:tcPr>
            <w:tcW w:w="1789" w:type="dxa"/>
            <w:vMerge/>
            <w:shd w:val="clear" w:color="auto" w:fill="F2F2F2" w:themeFill="background1" w:themeFillShade="F2"/>
            <w:tcPrChange w:id="1380" w:author="Taehoon KIM" w:date="2024-09-20T04:06:00Z" w16du:dateUtc="2024-09-19T19:06:00Z">
              <w:tcPr>
                <w:tcW w:w="1838" w:type="dxa"/>
                <w:vMerge/>
                <w:shd w:val="clear" w:color="auto" w:fill="F2F2F2" w:themeFill="background1" w:themeFillShade="F2"/>
              </w:tcPr>
            </w:tcPrChange>
          </w:tcPr>
          <w:p w14:paraId="3CCA9C1C" w14:textId="77777777" w:rsidR="00A53670" w:rsidRPr="00405A24" w:rsidRDefault="00A53670" w:rsidP="00A53670">
            <w:pPr>
              <w:spacing w:after="0"/>
              <w:rPr>
                <w:b/>
                <w:sz w:val="22"/>
                <w:szCs w:val="22"/>
                <w:lang w:eastAsia="ko-KR"/>
              </w:rPr>
            </w:pPr>
          </w:p>
        </w:tc>
        <w:tc>
          <w:tcPr>
            <w:tcW w:w="8281" w:type="dxa"/>
            <w:vAlign w:val="center"/>
            <w:tcPrChange w:id="1381" w:author="Taehoon KIM" w:date="2024-09-20T04:06:00Z" w16du:dateUtc="2024-09-19T19:06:00Z">
              <w:tcPr>
                <w:tcW w:w="8232" w:type="dxa"/>
                <w:vAlign w:val="center"/>
              </w:tcPr>
            </w:tcPrChange>
          </w:tcPr>
          <w:p w14:paraId="18134A7B" w14:textId="36F6BF24" w:rsidR="00A53670" w:rsidRDefault="00A53670">
            <w:pPr>
              <w:spacing w:after="0"/>
              <w:rPr>
                <w:rFonts w:eastAsia="Malgun Gothic"/>
                <w:sz w:val="22"/>
                <w:szCs w:val="22"/>
                <w:lang w:eastAsia="ko-KR"/>
              </w:rPr>
              <w:pPrChange w:id="1382" w:author="Taehoon KIM" w:date="2024-09-20T04:06:00Z" w16du:dateUtc="2024-09-19T19:06:00Z">
                <w:pPr>
                  <w:spacing w:after="0"/>
                  <w:ind w:leftChars="150" w:left="360"/>
                </w:pPr>
              </w:pPrChange>
            </w:pPr>
            <w:bookmarkStart w:id="1383" w:name="_Hlk177698061"/>
            <w:bookmarkStart w:id="1384" w:name="OLE_LINK147"/>
            <w:r w:rsidRPr="00C56553">
              <w:rPr>
                <w:rFonts w:eastAsia="Malgun Gothic" w:hint="eastAsia"/>
                <w:sz w:val="22"/>
                <w:szCs w:val="22"/>
                <w:lang w:eastAsia="ko-KR"/>
              </w:rPr>
              <w:t>T</w:t>
            </w:r>
            <w:r w:rsidRPr="00C56553">
              <w:rPr>
                <w:rFonts w:eastAsia="Malgun Gothic"/>
                <w:sz w:val="22"/>
                <w:szCs w:val="22"/>
                <w:lang w:eastAsia="ko-KR"/>
              </w:rPr>
              <w:t xml:space="preserve">he geometry of cell boundary </w:t>
            </w:r>
            <w:r>
              <w:rPr>
                <w:rFonts w:eastAsia="Malgun Gothic"/>
                <w:sz w:val="22"/>
                <w:szCs w:val="22"/>
                <w:lang w:eastAsia="ko-KR"/>
              </w:rPr>
              <w:t>SHALL</w:t>
            </w:r>
            <w:r w:rsidRPr="00C56553">
              <w:rPr>
                <w:rFonts w:eastAsia="Malgun Gothic"/>
                <w:sz w:val="22"/>
                <w:szCs w:val="22"/>
                <w:lang w:eastAsia="ko-KR"/>
              </w:rPr>
              <w:t xml:space="preserve"> not exceed the extent of the corresponding cell space</w:t>
            </w:r>
            <w:bookmarkEnd w:id="1383"/>
            <w:bookmarkEnd w:id="1384"/>
            <w:ins w:id="1385" w:author="Taehoon KIM" w:date="2024-09-20T04:14:00Z" w16du:dateUtc="2024-09-19T19:14:00Z">
              <w:r w:rsidR="00CC251C">
                <w:rPr>
                  <w:rFonts w:eastAsia="Malgun Gothic"/>
                  <w:sz w:val="22"/>
                  <w:szCs w:val="22"/>
                  <w:lang w:eastAsia="ko-KR"/>
                </w:rPr>
                <w:t>.</w:t>
              </w:r>
            </w:ins>
            <w:r>
              <w:rPr>
                <w:rFonts w:eastAsia="Malgun Gothic"/>
                <w:sz w:val="22"/>
                <w:szCs w:val="22"/>
                <w:lang w:eastAsia="ko-KR"/>
              </w:rPr>
              <w:t xml:space="preserve"> </w:t>
            </w:r>
          </w:p>
          <w:p w14:paraId="43D3A0C9" w14:textId="750F7EEC" w:rsidR="00A53670" w:rsidRPr="00C56553" w:rsidRDefault="00A53670">
            <w:pPr>
              <w:spacing w:after="0"/>
              <w:rPr>
                <w:rFonts w:eastAsia="Malgun Gothic"/>
                <w:sz w:val="22"/>
                <w:szCs w:val="22"/>
                <w:lang w:eastAsia="ko-KR"/>
              </w:rPr>
              <w:pPrChange w:id="1386" w:author="Taehoon KIM" w:date="2024-09-20T04:06:00Z" w16du:dateUtc="2024-09-19T19:06:00Z">
                <w:pPr>
                  <w:spacing w:after="0"/>
                  <w:ind w:leftChars="150" w:left="360"/>
                </w:pPr>
              </w:pPrChange>
            </w:pPr>
            <w:r>
              <w:rPr>
                <w:rFonts w:eastAsia="Malgun Gothic"/>
                <w:sz w:val="22"/>
                <w:szCs w:val="22"/>
                <w:lang w:eastAsia="ko-KR"/>
              </w:rPr>
              <w:t xml:space="preserve">Requirement ID: </w:t>
            </w:r>
            <w:ins w:id="1387" w:author="Taehoon KIM" w:date="2024-09-20T04:14:00Z" w16du:dateUtc="2024-09-19T19:14:00Z">
              <w:r w:rsidR="00CC251C">
                <w:rPr>
                  <w:rFonts w:eastAsia="Malgun Gothic"/>
                  <w:sz w:val="22"/>
                  <w:szCs w:val="22"/>
                  <w:lang w:eastAsia="ko-KR"/>
                </w:rPr>
                <w:t>/</w:t>
              </w:r>
            </w:ins>
            <w:r>
              <w:rPr>
                <w:rFonts w:eastAsia="Malgun Gothic"/>
                <w:sz w:val="22"/>
                <w:szCs w:val="22"/>
                <w:lang w:eastAsia="ko-KR"/>
              </w:rPr>
              <w:t>req/</w:t>
            </w:r>
            <w:del w:id="1388" w:author="Taehoon KIM" w:date="2024-09-20T04:03:00Z" w16du:dateUtc="2024-09-19T19:03:00Z">
              <w:r w:rsidDel="00E86BD3">
                <w:rPr>
                  <w:lang w:val="en-GB" w:eastAsia="ko-KR"/>
                </w:rPr>
                <w:delText xml:space="preserve"> </w:delText>
              </w:r>
            </w:del>
            <w:proofErr w:type="spellStart"/>
            <w:r>
              <w:rPr>
                <w:lang w:val="en-GB" w:eastAsia="ko-KR"/>
              </w:rPr>
              <w:t>cellboundary</w:t>
            </w:r>
            <w:proofErr w:type="spellEnd"/>
            <w:r>
              <w:rPr>
                <w:lang w:val="en-GB" w:eastAsia="ko-KR"/>
              </w:rPr>
              <w:t>-A</w:t>
            </w:r>
          </w:p>
        </w:tc>
      </w:tr>
      <w:tr w:rsidR="00A53670" w14:paraId="7598335B" w14:textId="77777777" w:rsidTr="00E86BD3">
        <w:trPr>
          <w:trHeight w:val="54"/>
          <w:trPrChange w:id="1389" w:author="Taehoon KIM" w:date="2024-09-20T04:06:00Z" w16du:dateUtc="2024-09-19T19:06:00Z">
            <w:trPr>
              <w:trHeight w:val="54"/>
            </w:trPr>
          </w:trPrChange>
        </w:trPr>
        <w:tc>
          <w:tcPr>
            <w:tcW w:w="1789" w:type="dxa"/>
            <w:shd w:val="clear" w:color="auto" w:fill="F2F2F2" w:themeFill="background1" w:themeFillShade="F2"/>
            <w:tcPrChange w:id="1390" w:author="Taehoon KIM" w:date="2024-09-20T04:06:00Z" w16du:dateUtc="2024-09-19T19:06:00Z">
              <w:tcPr>
                <w:tcW w:w="1838" w:type="dxa"/>
                <w:shd w:val="clear" w:color="auto" w:fill="F2F2F2" w:themeFill="background1" w:themeFillShade="F2"/>
              </w:tcPr>
            </w:tcPrChange>
          </w:tcPr>
          <w:p w14:paraId="0A8B6A10" w14:textId="77777777" w:rsidR="00A53670" w:rsidRPr="00F4002F" w:rsidRDefault="00A53670" w:rsidP="00A53670">
            <w:pPr>
              <w:spacing w:after="0"/>
              <w:rPr>
                <w:b/>
                <w:color w:val="000000" w:themeColor="text1"/>
                <w:sz w:val="22"/>
                <w:szCs w:val="22"/>
                <w:lang w:eastAsia="ko-KR"/>
              </w:rPr>
            </w:pPr>
            <w:r>
              <w:rPr>
                <w:rFonts w:hint="eastAsia"/>
                <w:b/>
                <w:color w:val="000000" w:themeColor="text1"/>
                <w:sz w:val="22"/>
                <w:szCs w:val="22"/>
                <w:lang w:eastAsia="ko-KR"/>
              </w:rPr>
              <w:t>T</w:t>
            </w:r>
            <w:r>
              <w:rPr>
                <w:b/>
                <w:color w:val="000000" w:themeColor="text1"/>
                <w:sz w:val="22"/>
                <w:szCs w:val="22"/>
                <w:lang w:eastAsia="ko-KR"/>
              </w:rPr>
              <w:t>est Method</w:t>
            </w:r>
          </w:p>
        </w:tc>
        <w:tc>
          <w:tcPr>
            <w:tcW w:w="8281" w:type="dxa"/>
            <w:tcPrChange w:id="1391" w:author="Taehoon KIM" w:date="2024-09-20T04:06:00Z" w16du:dateUtc="2024-09-19T19:06:00Z">
              <w:tcPr>
                <w:tcW w:w="8232" w:type="dxa"/>
                <w:gridSpan w:val="2"/>
              </w:tcPr>
            </w:tcPrChange>
          </w:tcPr>
          <w:p w14:paraId="21708B2E" w14:textId="77777777" w:rsidR="00A53670" w:rsidRPr="00F4002F" w:rsidRDefault="00A53670" w:rsidP="00A53670">
            <w:pPr>
              <w:spacing w:after="0"/>
              <w:rPr>
                <w:color w:val="000000" w:themeColor="text1"/>
                <w:sz w:val="22"/>
                <w:szCs w:val="22"/>
                <w:lang w:eastAsia="ko-KR"/>
              </w:rPr>
            </w:pPr>
            <w:r>
              <w:rPr>
                <w:color w:val="000000" w:themeColor="text1"/>
                <w:sz w:val="22"/>
                <w:szCs w:val="22"/>
                <w:lang w:eastAsia="ko-KR"/>
              </w:rPr>
              <w:t>Automated inspection by geometric computation</w:t>
            </w:r>
          </w:p>
        </w:tc>
      </w:tr>
    </w:tbl>
    <w:p w14:paraId="18F603BF" w14:textId="753A1D15" w:rsidR="00CD1AF5" w:rsidRPr="00CC7E1B" w:rsidRDefault="00CD1AF5" w:rsidP="00CD1AF5">
      <w:pPr>
        <w:pStyle w:val="Heading2"/>
        <w:numPr>
          <w:ilvl w:val="1"/>
          <w:numId w:val="59"/>
        </w:numPr>
        <w:suppressAutoHyphens/>
        <w:spacing w:after="120" w:line="250" w:lineRule="exact"/>
        <w:jc w:val="both"/>
        <w:rPr>
          <w:szCs w:val="24"/>
          <w:lang w:eastAsia="ko-KR"/>
        </w:rPr>
      </w:pPr>
      <w:bookmarkStart w:id="1392" w:name="_Toc177698610"/>
      <w:r>
        <w:rPr>
          <w:szCs w:val="24"/>
          <w:lang w:eastAsia="ko-KR"/>
        </w:rPr>
        <w:t xml:space="preserve">Class </w:t>
      </w:r>
      <w:r>
        <w:rPr>
          <w:rFonts w:ascii="Calibri" w:hAnsi="Calibri" w:cs="Calibri"/>
          <w:szCs w:val="24"/>
          <w:lang w:eastAsia="ko-KR"/>
        </w:rPr>
        <w:t>Node</w:t>
      </w:r>
      <w:bookmarkEnd w:id="1392"/>
    </w:p>
    <w:tbl>
      <w:tblPr>
        <w:tblStyle w:val="TableGrid"/>
        <w:tblW w:w="0" w:type="auto"/>
        <w:tblLook w:val="04A0" w:firstRow="1" w:lastRow="0" w:firstColumn="1" w:lastColumn="0" w:noHBand="0" w:noVBand="1"/>
      </w:tblPr>
      <w:tblGrid>
        <w:gridCol w:w="1838"/>
        <w:gridCol w:w="8232"/>
      </w:tblGrid>
      <w:tr w:rsidR="00CD1AF5" w14:paraId="49CC8537" w14:textId="77777777" w:rsidTr="00BC6A63">
        <w:trPr>
          <w:trHeight w:val="265"/>
        </w:trPr>
        <w:tc>
          <w:tcPr>
            <w:tcW w:w="1838" w:type="dxa"/>
            <w:shd w:val="clear" w:color="auto" w:fill="F2F2F2" w:themeFill="background1" w:themeFillShade="F2"/>
          </w:tcPr>
          <w:p w14:paraId="30FA79C0" w14:textId="77777777" w:rsidR="00CD1AF5" w:rsidRPr="00F4002F" w:rsidRDefault="00CD1AF5" w:rsidP="00BC6A63">
            <w:pPr>
              <w:spacing w:after="0"/>
              <w:rPr>
                <w:b/>
                <w:color w:val="000000" w:themeColor="text1"/>
                <w:sz w:val="22"/>
                <w:szCs w:val="22"/>
                <w:lang w:eastAsia="ko-KR"/>
              </w:rPr>
            </w:pPr>
            <w:r w:rsidRPr="00F4002F">
              <w:rPr>
                <w:rFonts w:hint="eastAsia"/>
                <w:b/>
                <w:color w:val="000000" w:themeColor="text1"/>
                <w:sz w:val="22"/>
                <w:szCs w:val="22"/>
                <w:lang w:eastAsia="ko-KR"/>
              </w:rPr>
              <w:t>I</w:t>
            </w:r>
            <w:r w:rsidRPr="00F4002F">
              <w:rPr>
                <w:b/>
                <w:color w:val="000000" w:themeColor="text1"/>
                <w:sz w:val="22"/>
                <w:szCs w:val="22"/>
                <w:lang w:eastAsia="ko-KR"/>
              </w:rPr>
              <w:t>D</w:t>
            </w:r>
          </w:p>
        </w:tc>
        <w:tc>
          <w:tcPr>
            <w:tcW w:w="8232" w:type="dxa"/>
          </w:tcPr>
          <w:p w14:paraId="141D798B" w14:textId="75F9775E" w:rsidR="00CD1AF5" w:rsidRPr="00F4002F" w:rsidRDefault="00CD1AF5" w:rsidP="00BC6A63">
            <w:pPr>
              <w:spacing w:after="0"/>
              <w:rPr>
                <w:color w:val="000000" w:themeColor="text1"/>
                <w:sz w:val="22"/>
                <w:szCs w:val="22"/>
                <w:lang w:eastAsia="ko-KR"/>
              </w:rPr>
            </w:pPr>
            <w:del w:id="1393" w:author="Taehoon KIM" w:date="2024-09-20T04:01:00Z" w16du:dateUtc="2024-09-19T19:01:00Z">
              <w:r w:rsidRPr="00F4002F" w:rsidDel="00E86BD3">
                <w:rPr>
                  <w:rFonts w:eastAsia="Malgun Gothic"/>
                  <w:color w:val="000000" w:themeColor="text1"/>
                  <w:sz w:val="22"/>
                  <w:szCs w:val="22"/>
                  <w:lang w:eastAsia="ko-KR"/>
                </w:rPr>
                <w:delText>Indoorgml2</w:delText>
              </w:r>
            </w:del>
            <w:r w:rsidRPr="00F4002F">
              <w:rPr>
                <w:rFonts w:eastAsia="Malgun Gothic"/>
                <w:color w:val="000000" w:themeColor="text1"/>
                <w:sz w:val="22"/>
                <w:szCs w:val="22"/>
                <w:lang w:eastAsia="ko-KR"/>
              </w:rPr>
              <w:t>/</w:t>
            </w:r>
            <w:del w:id="1394" w:author="Taehoon KIM" w:date="2024-09-20T04:04:00Z" w16du:dateUtc="2024-09-19T19:04:00Z">
              <w:r w:rsidRPr="00F4002F" w:rsidDel="00E86BD3">
                <w:rPr>
                  <w:rFonts w:eastAsia="Malgun Gothic"/>
                  <w:color w:val="000000" w:themeColor="text1"/>
                  <w:sz w:val="22"/>
                  <w:szCs w:val="22"/>
                  <w:lang w:eastAsia="ko-KR"/>
                </w:rPr>
                <w:delText>ate</w:delText>
              </w:r>
            </w:del>
            <w:ins w:id="1395" w:author="Taehoon KIM" w:date="2024-09-20T04:04:00Z" w16du:dateUtc="2024-09-19T19:04:00Z">
              <w:r w:rsidR="00E86BD3" w:rsidRPr="00F4002F">
                <w:rPr>
                  <w:rFonts w:eastAsia="Malgun Gothic"/>
                  <w:color w:val="000000" w:themeColor="text1"/>
                  <w:sz w:val="22"/>
                  <w:szCs w:val="22"/>
                  <w:lang w:eastAsia="ko-KR"/>
                </w:rPr>
                <w:t>at</w:t>
              </w:r>
              <w:r w:rsidR="00E86BD3">
                <w:rPr>
                  <w:rFonts w:eastAsia="Malgun Gothic"/>
                  <w:color w:val="000000" w:themeColor="text1"/>
                  <w:sz w:val="22"/>
                  <w:szCs w:val="22"/>
                  <w:lang w:eastAsia="ko-KR"/>
                </w:rPr>
                <w:t>s</w:t>
              </w:r>
            </w:ins>
            <w:r w:rsidRPr="00F4002F">
              <w:rPr>
                <w:rFonts w:eastAsia="Malgun Gothic"/>
                <w:color w:val="000000" w:themeColor="text1"/>
                <w:sz w:val="22"/>
                <w:szCs w:val="22"/>
                <w:lang w:eastAsia="ko-KR"/>
              </w:rPr>
              <w:t>/</w:t>
            </w:r>
            <w:r>
              <w:rPr>
                <w:rFonts w:eastAsia="Malgun Gothic"/>
                <w:color w:val="000000" w:themeColor="text1"/>
                <w:sz w:val="22"/>
                <w:szCs w:val="22"/>
                <w:lang w:eastAsia="ko-KR"/>
              </w:rPr>
              <w:t>node</w:t>
            </w:r>
          </w:p>
        </w:tc>
      </w:tr>
      <w:tr w:rsidR="00A53670" w:rsidRPr="00405A24" w14:paraId="734B0F92" w14:textId="77777777" w:rsidTr="00BC6A63">
        <w:tc>
          <w:tcPr>
            <w:tcW w:w="1838" w:type="dxa"/>
            <w:shd w:val="clear" w:color="auto" w:fill="F2F2F2" w:themeFill="background1" w:themeFillShade="F2"/>
          </w:tcPr>
          <w:p w14:paraId="461F5FE7" w14:textId="77777777" w:rsidR="00A53670" w:rsidRPr="00405A24" w:rsidRDefault="00A53670" w:rsidP="00A53670">
            <w:pPr>
              <w:spacing w:after="0"/>
              <w:rPr>
                <w:b/>
                <w:sz w:val="22"/>
                <w:szCs w:val="22"/>
                <w:lang w:eastAsia="ko-KR"/>
              </w:rPr>
            </w:pPr>
            <w:r w:rsidRPr="00405A24">
              <w:rPr>
                <w:rFonts w:hint="eastAsia"/>
                <w:b/>
                <w:sz w:val="22"/>
                <w:szCs w:val="22"/>
                <w:lang w:eastAsia="ko-KR"/>
              </w:rPr>
              <w:t>R</w:t>
            </w:r>
            <w:r w:rsidRPr="00405A24">
              <w:rPr>
                <w:b/>
                <w:sz w:val="22"/>
                <w:szCs w:val="22"/>
                <w:lang w:eastAsia="ko-KR"/>
              </w:rPr>
              <w:t>equirement</w:t>
            </w:r>
          </w:p>
        </w:tc>
        <w:tc>
          <w:tcPr>
            <w:tcW w:w="8232" w:type="dxa"/>
            <w:vAlign w:val="center"/>
          </w:tcPr>
          <w:p w14:paraId="34938958" w14:textId="77777777" w:rsidR="00A53670" w:rsidRDefault="00A53670" w:rsidP="00A53670">
            <w:pPr>
              <w:spacing w:after="0"/>
              <w:rPr>
                <w:rFonts w:eastAsia="Malgun Gothic"/>
                <w:sz w:val="22"/>
                <w:szCs w:val="22"/>
                <w:lang w:eastAsia="ko-KR"/>
              </w:rPr>
            </w:pPr>
            <w:bookmarkStart w:id="1396" w:name="OLE_LINK148"/>
            <w:bookmarkStart w:id="1397" w:name="OLE_LINK149"/>
            <w:r w:rsidRPr="00A76A96">
              <w:rPr>
                <w:rFonts w:eastAsia="Malgun Gothic"/>
                <w:lang w:eastAsia="ko-KR"/>
              </w:rPr>
              <w:t xml:space="preserve">When the </w:t>
            </w:r>
            <w:proofErr w:type="spellStart"/>
            <w:r w:rsidRPr="00A76A96">
              <w:rPr>
                <w:rFonts w:eastAsia="Malgun Gothic"/>
                <w:lang w:eastAsia="ko-KR"/>
              </w:rPr>
              <w:t>isLogical</w:t>
            </w:r>
            <w:proofErr w:type="spellEnd"/>
            <w:r w:rsidRPr="00A76A96">
              <w:rPr>
                <w:rFonts w:eastAsia="Malgun Gothic"/>
                <w:lang w:eastAsia="ko-KR"/>
              </w:rPr>
              <w:t xml:space="preserve"> property of a </w:t>
            </w:r>
            <w:proofErr w:type="spellStart"/>
            <w:r w:rsidRPr="00A76A96">
              <w:rPr>
                <w:rFonts w:eastAsia="Malgun Gothic"/>
                <w:lang w:eastAsia="ko-KR"/>
              </w:rPr>
              <w:t>DualSpaceLayer</w:t>
            </w:r>
            <w:proofErr w:type="spellEnd"/>
            <w:r w:rsidRPr="00A76A96">
              <w:rPr>
                <w:rFonts w:eastAsia="Malgun Gothic"/>
                <w:lang w:eastAsia="ko-KR"/>
              </w:rPr>
              <w:t xml:space="preserve"> is set to TRUE, the geometries of its Node instances SHALL be spatially located inside of their corresponding </w:t>
            </w:r>
            <w:proofErr w:type="spellStart"/>
            <w:r w:rsidRPr="00A76A96">
              <w:rPr>
                <w:rFonts w:eastAsia="Malgun Gothic"/>
                <w:lang w:eastAsia="ko-KR"/>
              </w:rPr>
              <w:t>CellSpaces</w:t>
            </w:r>
            <w:proofErr w:type="spellEnd"/>
            <w:r w:rsidRPr="00A76A96">
              <w:rPr>
                <w:rFonts w:eastAsia="Malgun Gothic"/>
                <w:lang w:eastAsia="ko-KR"/>
              </w:rPr>
              <w:t>.</w:t>
            </w:r>
          </w:p>
          <w:bookmarkEnd w:id="1396"/>
          <w:bookmarkEnd w:id="1397"/>
          <w:p w14:paraId="20D3AAC5" w14:textId="389F2FAF" w:rsidR="00A53670" w:rsidRPr="00405A24" w:rsidRDefault="00A53670" w:rsidP="00A53670">
            <w:pPr>
              <w:spacing w:after="0"/>
              <w:rPr>
                <w:rFonts w:eastAsia="Malgun Gothic"/>
                <w:sz w:val="22"/>
                <w:szCs w:val="22"/>
                <w:lang w:eastAsia="ko-KR"/>
              </w:rPr>
            </w:pPr>
            <w:r>
              <w:rPr>
                <w:rFonts w:eastAsia="Malgun Gothic" w:hint="eastAsia"/>
                <w:sz w:val="22"/>
                <w:szCs w:val="22"/>
                <w:lang w:eastAsia="ko-KR"/>
              </w:rPr>
              <w:lastRenderedPageBreak/>
              <w:t>R</w:t>
            </w:r>
            <w:r>
              <w:rPr>
                <w:rFonts w:eastAsia="Malgun Gothic"/>
                <w:sz w:val="22"/>
                <w:szCs w:val="22"/>
                <w:lang w:eastAsia="ko-KR"/>
              </w:rPr>
              <w:t xml:space="preserve">equirement ID: </w:t>
            </w:r>
            <w:ins w:id="1398" w:author="Taehoon KIM" w:date="2024-09-20T04:14:00Z" w16du:dateUtc="2024-09-19T19:14:00Z">
              <w:r w:rsidR="00CC251C">
                <w:rPr>
                  <w:rFonts w:eastAsia="Malgun Gothic"/>
                  <w:sz w:val="22"/>
                  <w:szCs w:val="22"/>
                  <w:lang w:eastAsia="ko-KR"/>
                </w:rPr>
                <w:t>/</w:t>
              </w:r>
            </w:ins>
            <w:r>
              <w:rPr>
                <w:rFonts w:eastAsia="Malgun Gothic"/>
                <w:sz w:val="22"/>
                <w:szCs w:val="22"/>
                <w:lang w:eastAsia="ko-KR"/>
              </w:rPr>
              <w:t>req/node</w:t>
            </w:r>
          </w:p>
        </w:tc>
      </w:tr>
      <w:tr w:rsidR="00CD1AF5" w:rsidRPr="00405A24" w14:paraId="20839260" w14:textId="77777777" w:rsidTr="00BC6A63">
        <w:trPr>
          <w:trHeight w:val="54"/>
        </w:trPr>
        <w:tc>
          <w:tcPr>
            <w:tcW w:w="1838" w:type="dxa"/>
            <w:shd w:val="clear" w:color="auto" w:fill="F2F2F2" w:themeFill="background1" w:themeFillShade="F2"/>
          </w:tcPr>
          <w:p w14:paraId="21A1433C" w14:textId="77777777" w:rsidR="00CD1AF5" w:rsidRPr="00405A24" w:rsidRDefault="00CD1AF5" w:rsidP="00BC6A63">
            <w:pPr>
              <w:spacing w:after="0"/>
              <w:rPr>
                <w:b/>
                <w:sz w:val="22"/>
                <w:szCs w:val="22"/>
                <w:lang w:eastAsia="ko-KR"/>
              </w:rPr>
            </w:pPr>
            <w:r w:rsidRPr="00405A24">
              <w:rPr>
                <w:rFonts w:hint="eastAsia"/>
                <w:b/>
                <w:sz w:val="22"/>
                <w:szCs w:val="22"/>
                <w:lang w:eastAsia="ko-KR"/>
              </w:rPr>
              <w:lastRenderedPageBreak/>
              <w:t>T</w:t>
            </w:r>
            <w:r w:rsidRPr="00405A24">
              <w:rPr>
                <w:b/>
                <w:sz w:val="22"/>
                <w:szCs w:val="22"/>
                <w:lang w:eastAsia="ko-KR"/>
              </w:rPr>
              <w:t>est Method</w:t>
            </w:r>
          </w:p>
        </w:tc>
        <w:tc>
          <w:tcPr>
            <w:tcW w:w="8232" w:type="dxa"/>
          </w:tcPr>
          <w:p w14:paraId="429D1D8D" w14:textId="77777777" w:rsidR="00CD1AF5" w:rsidRPr="00405A24" w:rsidRDefault="00CD1AF5" w:rsidP="00BC6A63">
            <w:pPr>
              <w:spacing w:after="0"/>
              <w:rPr>
                <w:sz w:val="22"/>
                <w:szCs w:val="22"/>
                <w:lang w:eastAsia="ko-KR"/>
              </w:rPr>
            </w:pPr>
            <w:r w:rsidRPr="00405A24">
              <w:rPr>
                <w:sz w:val="22"/>
                <w:szCs w:val="22"/>
                <w:lang w:eastAsia="ko-KR"/>
              </w:rPr>
              <w:t>Automated inspection by geometric computation</w:t>
            </w:r>
          </w:p>
        </w:tc>
      </w:tr>
    </w:tbl>
    <w:p w14:paraId="4CA3226D" w14:textId="1F4C5A9D" w:rsidR="00CD1AF5" w:rsidRPr="00405A24" w:rsidRDefault="00CD1AF5" w:rsidP="00CD1AF5">
      <w:pPr>
        <w:pStyle w:val="Heading2"/>
        <w:numPr>
          <w:ilvl w:val="1"/>
          <w:numId w:val="59"/>
        </w:numPr>
        <w:suppressAutoHyphens/>
        <w:spacing w:after="120" w:line="250" w:lineRule="exact"/>
        <w:jc w:val="both"/>
        <w:rPr>
          <w:szCs w:val="24"/>
          <w:lang w:eastAsia="ko-KR"/>
        </w:rPr>
      </w:pPr>
      <w:bookmarkStart w:id="1399" w:name="_Toc177698611"/>
      <w:r w:rsidRPr="00405A24">
        <w:rPr>
          <w:szCs w:val="24"/>
          <w:lang w:eastAsia="ko-KR"/>
        </w:rPr>
        <w:t xml:space="preserve">Class </w:t>
      </w:r>
      <w:r w:rsidRPr="00405A24">
        <w:rPr>
          <w:rFonts w:ascii="Calibri" w:hAnsi="Calibri" w:cs="Calibri"/>
          <w:szCs w:val="24"/>
          <w:lang w:eastAsia="ko-KR"/>
        </w:rPr>
        <w:t>Edge</w:t>
      </w:r>
      <w:bookmarkEnd w:id="1399"/>
    </w:p>
    <w:tbl>
      <w:tblPr>
        <w:tblStyle w:val="TableGrid"/>
        <w:tblW w:w="0" w:type="auto"/>
        <w:tblLook w:val="04A0" w:firstRow="1" w:lastRow="0" w:firstColumn="1" w:lastColumn="0" w:noHBand="0" w:noVBand="1"/>
        <w:tblPrChange w:id="1400" w:author="Taehoon KIM" w:date="2024-09-20T04:05:00Z" w16du:dateUtc="2024-09-19T19:05:00Z">
          <w:tblPr>
            <w:tblStyle w:val="TableGrid"/>
            <w:tblW w:w="0" w:type="auto"/>
            <w:tblLook w:val="04A0" w:firstRow="1" w:lastRow="0" w:firstColumn="1" w:lastColumn="0" w:noHBand="0" w:noVBand="1"/>
          </w:tblPr>
        </w:tblPrChange>
      </w:tblPr>
      <w:tblGrid>
        <w:gridCol w:w="1838"/>
        <w:gridCol w:w="8232"/>
        <w:tblGridChange w:id="1401">
          <w:tblGrid>
            <w:gridCol w:w="1587"/>
            <w:gridCol w:w="251"/>
            <w:gridCol w:w="8232"/>
          </w:tblGrid>
        </w:tblGridChange>
      </w:tblGrid>
      <w:tr w:rsidR="00CD1AF5" w:rsidRPr="00405A24" w14:paraId="16E534FB" w14:textId="77777777" w:rsidTr="00E86BD3">
        <w:trPr>
          <w:trHeight w:val="265"/>
          <w:trPrChange w:id="1402" w:author="Taehoon KIM" w:date="2024-09-20T04:05:00Z" w16du:dateUtc="2024-09-19T19:05:00Z">
            <w:trPr>
              <w:trHeight w:val="265"/>
            </w:trPr>
          </w:trPrChange>
        </w:trPr>
        <w:tc>
          <w:tcPr>
            <w:tcW w:w="1838" w:type="dxa"/>
            <w:shd w:val="clear" w:color="auto" w:fill="F2F2F2" w:themeFill="background1" w:themeFillShade="F2"/>
            <w:tcPrChange w:id="1403" w:author="Taehoon KIM" w:date="2024-09-20T04:05:00Z" w16du:dateUtc="2024-09-19T19:05:00Z">
              <w:tcPr>
                <w:tcW w:w="1838" w:type="dxa"/>
                <w:shd w:val="clear" w:color="auto" w:fill="F2F2F2" w:themeFill="background1" w:themeFillShade="F2"/>
              </w:tcPr>
            </w:tcPrChange>
          </w:tcPr>
          <w:p w14:paraId="296C7DAD" w14:textId="77777777" w:rsidR="00CD1AF5" w:rsidRPr="00405A24" w:rsidRDefault="00CD1AF5" w:rsidP="00BC6A63">
            <w:pPr>
              <w:spacing w:after="0"/>
              <w:rPr>
                <w:b/>
                <w:sz w:val="22"/>
                <w:szCs w:val="22"/>
                <w:lang w:eastAsia="ko-KR"/>
              </w:rPr>
            </w:pPr>
            <w:r w:rsidRPr="00405A24">
              <w:rPr>
                <w:rFonts w:hint="eastAsia"/>
                <w:b/>
                <w:sz w:val="22"/>
                <w:szCs w:val="22"/>
                <w:lang w:eastAsia="ko-KR"/>
              </w:rPr>
              <w:t>I</w:t>
            </w:r>
            <w:r w:rsidRPr="00405A24">
              <w:rPr>
                <w:b/>
                <w:sz w:val="22"/>
                <w:szCs w:val="22"/>
                <w:lang w:eastAsia="ko-KR"/>
              </w:rPr>
              <w:t>D</w:t>
            </w:r>
          </w:p>
        </w:tc>
        <w:tc>
          <w:tcPr>
            <w:tcW w:w="8232" w:type="dxa"/>
            <w:tcPrChange w:id="1404" w:author="Taehoon KIM" w:date="2024-09-20T04:05:00Z" w16du:dateUtc="2024-09-19T19:05:00Z">
              <w:tcPr>
                <w:tcW w:w="8232" w:type="dxa"/>
                <w:gridSpan w:val="2"/>
              </w:tcPr>
            </w:tcPrChange>
          </w:tcPr>
          <w:p w14:paraId="421E13AA" w14:textId="4681F20F" w:rsidR="00CD1AF5" w:rsidRPr="00405A24" w:rsidRDefault="00CD1AF5" w:rsidP="00BC6A63">
            <w:pPr>
              <w:spacing w:after="0"/>
              <w:rPr>
                <w:sz w:val="22"/>
                <w:szCs w:val="22"/>
                <w:lang w:eastAsia="ko-KR"/>
              </w:rPr>
            </w:pPr>
            <w:del w:id="1405" w:author="Taehoon KIM" w:date="2024-09-20T04:01:00Z" w16du:dateUtc="2024-09-19T19:01:00Z">
              <w:r w:rsidRPr="00405A24" w:rsidDel="00E86BD3">
                <w:rPr>
                  <w:rFonts w:eastAsia="Malgun Gothic"/>
                  <w:sz w:val="22"/>
                  <w:szCs w:val="22"/>
                  <w:lang w:eastAsia="ko-KR"/>
                </w:rPr>
                <w:delText>Indoorgml2</w:delText>
              </w:r>
            </w:del>
            <w:r w:rsidRPr="00405A24">
              <w:rPr>
                <w:rFonts w:eastAsia="Malgun Gothic"/>
                <w:sz w:val="22"/>
                <w:szCs w:val="22"/>
                <w:lang w:eastAsia="ko-KR"/>
              </w:rPr>
              <w:t>/</w:t>
            </w:r>
            <w:del w:id="1406" w:author="Taehoon KIM" w:date="2024-09-20T04:04:00Z" w16du:dateUtc="2024-09-19T19:04:00Z">
              <w:r w:rsidRPr="00405A24" w:rsidDel="00E86BD3">
                <w:rPr>
                  <w:rFonts w:eastAsia="Malgun Gothic"/>
                  <w:sz w:val="22"/>
                  <w:szCs w:val="22"/>
                  <w:lang w:eastAsia="ko-KR"/>
                </w:rPr>
                <w:delText>ate</w:delText>
              </w:r>
            </w:del>
            <w:ins w:id="1407" w:author="Taehoon KIM" w:date="2024-09-20T04:04:00Z" w16du:dateUtc="2024-09-19T19:04:00Z">
              <w:r w:rsidR="00E86BD3" w:rsidRPr="00405A24">
                <w:rPr>
                  <w:rFonts w:eastAsia="Malgun Gothic"/>
                  <w:sz w:val="22"/>
                  <w:szCs w:val="22"/>
                  <w:lang w:eastAsia="ko-KR"/>
                </w:rPr>
                <w:t>at</w:t>
              </w:r>
              <w:r w:rsidR="00E86BD3">
                <w:rPr>
                  <w:rFonts w:eastAsia="Malgun Gothic"/>
                  <w:sz w:val="22"/>
                  <w:szCs w:val="22"/>
                  <w:lang w:eastAsia="ko-KR"/>
                </w:rPr>
                <w:t>s</w:t>
              </w:r>
            </w:ins>
            <w:r w:rsidRPr="00405A24">
              <w:rPr>
                <w:rFonts w:eastAsia="Malgun Gothic"/>
                <w:sz w:val="22"/>
                <w:szCs w:val="22"/>
                <w:lang w:eastAsia="ko-KR"/>
              </w:rPr>
              <w:t>/edge</w:t>
            </w:r>
          </w:p>
        </w:tc>
      </w:tr>
      <w:tr w:rsidR="00E86BD3" w:rsidRPr="00405A24" w14:paraId="5F2E6987" w14:textId="77777777" w:rsidTr="00E86BD3">
        <w:tc>
          <w:tcPr>
            <w:tcW w:w="1838" w:type="dxa"/>
            <w:vMerge w:val="restart"/>
            <w:shd w:val="clear" w:color="auto" w:fill="F2F2F2" w:themeFill="background1" w:themeFillShade="F2"/>
            <w:tcPrChange w:id="1408" w:author="Taehoon KIM" w:date="2024-09-20T04:05:00Z" w16du:dateUtc="2024-09-19T19:05:00Z">
              <w:tcPr>
                <w:tcW w:w="1587" w:type="dxa"/>
                <w:vMerge w:val="restart"/>
                <w:shd w:val="clear" w:color="auto" w:fill="F2F2F2" w:themeFill="background1" w:themeFillShade="F2"/>
              </w:tcPr>
            </w:tcPrChange>
          </w:tcPr>
          <w:p w14:paraId="722E3AF3" w14:textId="77777777" w:rsidR="00E86BD3" w:rsidRPr="00405A24" w:rsidRDefault="00E86BD3" w:rsidP="00A53670">
            <w:pPr>
              <w:spacing w:after="0"/>
              <w:rPr>
                <w:b/>
                <w:sz w:val="22"/>
                <w:szCs w:val="22"/>
                <w:lang w:eastAsia="ko-KR"/>
              </w:rPr>
            </w:pPr>
            <w:r w:rsidRPr="00405A24">
              <w:rPr>
                <w:rFonts w:hint="eastAsia"/>
                <w:b/>
                <w:sz w:val="22"/>
                <w:szCs w:val="22"/>
                <w:lang w:eastAsia="ko-KR"/>
              </w:rPr>
              <w:t>R</w:t>
            </w:r>
            <w:r w:rsidRPr="00405A24">
              <w:rPr>
                <w:b/>
                <w:sz w:val="22"/>
                <w:szCs w:val="22"/>
                <w:lang w:eastAsia="ko-KR"/>
              </w:rPr>
              <w:t>equirement</w:t>
            </w:r>
          </w:p>
        </w:tc>
        <w:tc>
          <w:tcPr>
            <w:tcW w:w="8232" w:type="dxa"/>
            <w:vAlign w:val="center"/>
            <w:tcPrChange w:id="1409" w:author="Taehoon KIM" w:date="2024-09-20T04:05:00Z" w16du:dateUtc="2024-09-19T19:05:00Z">
              <w:tcPr>
                <w:tcW w:w="8483" w:type="dxa"/>
                <w:gridSpan w:val="2"/>
                <w:vAlign w:val="center"/>
              </w:tcPr>
            </w:tcPrChange>
          </w:tcPr>
          <w:p w14:paraId="2C1F6744" w14:textId="77777777" w:rsidR="00E86BD3" w:rsidRDefault="00E86BD3" w:rsidP="00A53670">
            <w:pPr>
              <w:spacing w:after="0"/>
              <w:rPr>
                <w:rFonts w:eastAsia="Malgun Gothic"/>
                <w:sz w:val="22"/>
                <w:szCs w:val="22"/>
                <w:lang w:eastAsia="ko-KR"/>
              </w:rPr>
            </w:pPr>
            <w:bookmarkStart w:id="1410" w:name="OLE_LINK150"/>
            <w:r w:rsidRPr="00A76A96">
              <w:rPr>
                <w:rFonts w:eastAsia="Malgun Gothic"/>
                <w:szCs w:val="22"/>
                <w:lang w:eastAsia="ko-KR"/>
              </w:rPr>
              <w:t>No self-intersection is allowed when its geometry is given.</w:t>
            </w:r>
            <w:bookmarkEnd w:id="1410"/>
          </w:p>
          <w:p w14:paraId="72987E33" w14:textId="6A9E55A1" w:rsidR="00E86BD3" w:rsidRPr="00405A24" w:rsidRDefault="00E86BD3" w:rsidP="00A53670">
            <w:pPr>
              <w:spacing w:after="0"/>
              <w:rPr>
                <w:rFonts w:eastAsia="Malgun Gothic"/>
                <w:sz w:val="22"/>
                <w:szCs w:val="22"/>
                <w:lang w:eastAsia="ko-KR"/>
              </w:rPr>
            </w:pPr>
            <w:r>
              <w:rPr>
                <w:rFonts w:eastAsia="Malgun Gothic" w:hint="eastAsia"/>
                <w:sz w:val="22"/>
                <w:szCs w:val="22"/>
                <w:lang w:eastAsia="ko-KR"/>
              </w:rPr>
              <w:t>R</w:t>
            </w:r>
            <w:r>
              <w:rPr>
                <w:rFonts w:eastAsia="Malgun Gothic"/>
                <w:sz w:val="22"/>
                <w:szCs w:val="22"/>
                <w:lang w:eastAsia="ko-KR"/>
              </w:rPr>
              <w:t xml:space="preserve">equirement ID: </w:t>
            </w:r>
            <w:ins w:id="1411" w:author="Taehoon KIM" w:date="2024-09-20T04:14:00Z" w16du:dateUtc="2024-09-19T19:14:00Z">
              <w:r w:rsidR="00CC251C">
                <w:rPr>
                  <w:rFonts w:eastAsia="Malgun Gothic"/>
                  <w:sz w:val="22"/>
                  <w:szCs w:val="22"/>
                  <w:lang w:eastAsia="ko-KR"/>
                </w:rPr>
                <w:t>/</w:t>
              </w:r>
            </w:ins>
            <w:r>
              <w:rPr>
                <w:rFonts w:eastAsia="Malgun Gothic"/>
                <w:sz w:val="22"/>
                <w:szCs w:val="22"/>
                <w:lang w:eastAsia="ko-KR"/>
              </w:rPr>
              <w:t>req/edge-A</w:t>
            </w:r>
          </w:p>
        </w:tc>
      </w:tr>
      <w:tr w:rsidR="00E86BD3" w:rsidRPr="00405A24" w14:paraId="25E0815B" w14:textId="77777777" w:rsidTr="00E86BD3">
        <w:tc>
          <w:tcPr>
            <w:tcW w:w="1838" w:type="dxa"/>
            <w:vMerge/>
            <w:shd w:val="clear" w:color="auto" w:fill="F2F2F2" w:themeFill="background1" w:themeFillShade="F2"/>
            <w:tcPrChange w:id="1412" w:author="Taehoon KIM" w:date="2024-09-20T04:05:00Z" w16du:dateUtc="2024-09-19T19:05:00Z">
              <w:tcPr>
                <w:tcW w:w="1587" w:type="dxa"/>
                <w:vMerge/>
                <w:shd w:val="clear" w:color="auto" w:fill="F2F2F2" w:themeFill="background1" w:themeFillShade="F2"/>
              </w:tcPr>
            </w:tcPrChange>
          </w:tcPr>
          <w:p w14:paraId="783FB0E1" w14:textId="77777777" w:rsidR="00E86BD3" w:rsidRPr="00405A24" w:rsidRDefault="00E86BD3" w:rsidP="00A53670">
            <w:pPr>
              <w:spacing w:after="0"/>
              <w:rPr>
                <w:b/>
                <w:sz w:val="22"/>
                <w:szCs w:val="22"/>
                <w:lang w:eastAsia="ko-KR"/>
              </w:rPr>
            </w:pPr>
          </w:p>
        </w:tc>
        <w:tc>
          <w:tcPr>
            <w:tcW w:w="8232" w:type="dxa"/>
            <w:vAlign w:val="center"/>
            <w:tcPrChange w:id="1413" w:author="Taehoon KIM" w:date="2024-09-20T04:05:00Z" w16du:dateUtc="2024-09-19T19:05:00Z">
              <w:tcPr>
                <w:tcW w:w="8483" w:type="dxa"/>
                <w:gridSpan w:val="2"/>
                <w:vAlign w:val="center"/>
              </w:tcPr>
            </w:tcPrChange>
          </w:tcPr>
          <w:p w14:paraId="4B0C9256" w14:textId="77777777" w:rsidR="00E86BD3" w:rsidRDefault="00E86BD3">
            <w:pPr>
              <w:spacing w:after="0"/>
              <w:rPr>
                <w:rFonts w:eastAsia="Malgun Gothic"/>
                <w:szCs w:val="22"/>
                <w:lang w:eastAsia="ko-KR"/>
              </w:rPr>
              <w:pPrChange w:id="1414" w:author="Taehoon KIM" w:date="2024-09-20T04:05:00Z" w16du:dateUtc="2024-09-19T19:05:00Z">
                <w:pPr>
                  <w:spacing w:after="0"/>
                  <w:ind w:leftChars="150" w:left="360"/>
                </w:pPr>
              </w:pPrChange>
            </w:pPr>
            <w:bookmarkStart w:id="1415" w:name="OLE_LINK151"/>
            <w:bookmarkStart w:id="1416" w:name="OLE_LINK152"/>
            <w:r w:rsidRPr="00A76A96">
              <w:rPr>
                <w:rFonts w:eastAsia="Malgun Gothic"/>
                <w:szCs w:val="22"/>
                <w:lang w:eastAsia="ko-KR"/>
              </w:rPr>
              <w:t xml:space="preserve">If </w:t>
            </w:r>
            <w:proofErr w:type="spellStart"/>
            <w:r w:rsidRPr="00A76A96">
              <w:rPr>
                <w:rFonts w:eastAsia="Malgun Gothic"/>
                <w:szCs w:val="22"/>
                <w:lang w:eastAsia="ko-KR"/>
              </w:rPr>
              <w:t>dualspaceLayer.directed</w:t>
            </w:r>
            <w:proofErr w:type="spellEnd"/>
            <w:r w:rsidRPr="00A76A96">
              <w:rPr>
                <w:rFonts w:eastAsia="Malgun Gothic"/>
                <w:szCs w:val="22"/>
                <w:lang w:eastAsia="ko-KR"/>
              </w:rPr>
              <w:t>=true, then the order of nodes represents the direction.</w:t>
            </w:r>
            <w:bookmarkEnd w:id="1415"/>
            <w:bookmarkEnd w:id="1416"/>
          </w:p>
          <w:p w14:paraId="3E719150" w14:textId="15105231" w:rsidR="00E86BD3" w:rsidRPr="00405A24" w:rsidRDefault="00E86BD3">
            <w:pPr>
              <w:spacing w:after="0"/>
              <w:rPr>
                <w:rFonts w:eastAsia="Malgun Gothic"/>
                <w:sz w:val="22"/>
                <w:szCs w:val="22"/>
                <w:lang w:eastAsia="ko-KR"/>
              </w:rPr>
              <w:pPrChange w:id="1417" w:author="Taehoon KIM" w:date="2024-09-20T04:05:00Z" w16du:dateUtc="2024-09-19T19:05:00Z">
                <w:pPr>
                  <w:spacing w:after="0"/>
                  <w:ind w:leftChars="150" w:left="360"/>
                </w:pPr>
              </w:pPrChange>
            </w:pPr>
            <w:r>
              <w:rPr>
                <w:rFonts w:eastAsia="Malgun Gothic" w:hint="eastAsia"/>
                <w:sz w:val="22"/>
                <w:szCs w:val="22"/>
                <w:lang w:eastAsia="ko-KR"/>
              </w:rPr>
              <w:t>R</w:t>
            </w:r>
            <w:r>
              <w:rPr>
                <w:rFonts w:eastAsia="Malgun Gothic"/>
                <w:sz w:val="22"/>
                <w:szCs w:val="22"/>
                <w:lang w:eastAsia="ko-KR"/>
              </w:rPr>
              <w:t xml:space="preserve">equirement ID: </w:t>
            </w:r>
            <w:ins w:id="1418" w:author="Taehoon KIM" w:date="2024-09-20T04:14:00Z" w16du:dateUtc="2024-09-19T19:14:00Z">
              <w:r w:rsidR="00CC251C">
                <w:rPr>
                  <w:rFonts w:eastAsia="Malgun Gothic"/>
                  <w:sz w:val="22"/>
                  <w:szCs w:val="22"/>
                  <w:lang w:eastAsia="ko-KR"/>
                </w:rPr>
                <w:t>/</w:t>
              </w:r>
            </w:ins>
            <w:r>
              <w:rPr>
                <w:rFonts w:eastAsia="Malgun Gothic"/>
                <w:sz w:val="22"/>
                <w:szCs w:val="22"/>
                <w:lang w:eastAsia="ko-KR"/>
              </w:rPr>
              <w:t>req/</w:t>
            </w:r>
            <w:del w:id="1419" w:author="Taehoon KIM" w:date="2024-09-20T04:03:00Z" w16du:dateUtc="2024-09-19T19:03:00Z">
              <w:r w:rsidDel="00E86BD3">
                <w:rPr>
                  <w:rFonts w:eastAsia="Malgun Gothic"/>
                  <w:sz w:val="22"/>
                  <w:szCs w:val="22"/>
                  <w:lang w:eastAsia="ko-KR"/>
                </w:rPr>
                <w:delText xml:space="preserve"> </w:delText>
              </w:r>
            </w:del>
            <w:r>
              <w:rPr>
                <w:rFonts w:eastAsia="Malgun Gothic"/>
                <w:sz w:val="22"/>
                <w:szCs w:val="22"/>
                <w:lang w:eastAsia="ko-KR"/>
              </w:rPr>
              <w:t>edge-B</w:t>
            </w:r>
          </w:p>
        </w:tc>
      </w:tr>
      <w:tr w:rsidR="00A53670" w:rsidRPr="00405A24" w14:paraId="6B19CFE6" w14:textId="77777777" w:rsidTr="00E86BD3">
        <w:trPr>
          <w:trHeight w:val="54"/>
          <w:trPrChange w:id="1420" w:author="Taehoon KIM" w:date="2024-09-20T04:05:00Z" w16du:dateUtc="2024-09-19T19:05:00Z">
            <w:trPr>
              <w:trHeight w:val="54"/>
            </w:trPr>
          </w:trPrChange>
        </w:trPr>
        <w:tc>
          <w:tcPr>
            <w:tcW w:w="1838" w:type="dxa"/>
            <w:shd w:val="clear" w:color="auto" w:fill="F2F2F2" w:themeFill="background1" w:themeFillShade="F2"/>
            <w:tcPrChange w:id="1421" w:author="Taehoon KIM" w:date="2024-09-20T04:05:00Z" w16du:dateUtc="2024-09-19T19:05:00Z">
              <w:tcPr>
                <w:tcW w:w="1838" w:type="dxa"/>
                <w:shd w:val="clear" w:color="auto" w:fill="F2F2F2" w:themeFill="background1" w:themeFillShade="F2"/>
              </w:tcPr>
            </w:tcPrChange>
          </w:tcPr>
          <w:p w14:paraId="12935BC1" w14:textId="77777777" w:rsidR="00A53670" w:rsidRPr="00405A24" w:rsidRDefault="00A53670" w:rsidP="00A53670">
            <w:pPr>
              <w:spacing w:after="0"/>
              <w:rPr>
                <w:b/>
                <w:sz w:val="22"/>
                <w:szCs w:val="22"/>
                <w:lang w:eastAsia="ko-KR"/>
              </w:rPr>
            </w:pPr>
            <w:r w:rsidRPr="00405A24">
              <w:rPr>
                <w:rFonts w:hint="eastAsia"/>
                <w:b/>
                <w:sz w:val="22"/>
                <w:szCs w:val="22"/>
                <w:lang w:eastAsia="ko-KR"/>
              </w:rPr>
              <w:t>T</w:t>
            </w:r>
            <w:r w:rsidRPr="00405A24">
              <w:rPr>
                <w:b/>
                <w:sz w:val="22"/>
                <w:szCs w:val="22"/>
                <w:lang w:eastAsia="ko-KR"/>
              </w:rPr>
              <w:t>est Method</w:t>
            </w:r>
          </w:p>
        </w:tc>
        <w:tc>
          <w:tcPr>
            <w:tcW w:w="8232" w:type="dxa"/>
            <w:tcPrChange w:id="1422" w:author="Taehoon KIM" w:date="2024-09-20T04:05:00Z" w16du:dateUtc="2024-09-19T19:05:00Z">
              <w:tcPr>
                <w:tcW w:w="8232" w:type="dxa"/>
                <w:gridSpan w:val="2"/>
              </w:tcPr>
            </w:tcPrChange>
          </w:tcPr>
          <w:p w14:paraId="3A33AA52" w14:textId="77777777" w:rsidR="00A53670" w:rsidRPr="00405A24" w:rsidRDefault="00A53670" w:rsidP="00A53670">
            <w:pPr>
              <w:spacing w:after="0"/>
              <w:rPr>
                <w:sz w:val="22"/>
                <w:szCs w:val="22"/>
                <w:lang w:eastAsia="ko-KR"/>
              </w:rPr>
            </w:pPr>
            <w:r w:rsidRPr="00405A24">
              <w:rPr>
                <w:sz w:val="22"/>
                <w:szCs w:val="22"/>
                <w:lang w:eastAsia="ko-KR"/>
              </w:rPr>
              <w:t>Automated inspection by geometric computation</w:t>
            </w:r>
          </w:p>
        </w:tc>
      </w:tr>
    </w:tbl>
    <w:p w14:paraId="4C4D5BA3" w14:textId="77777777" w:rsidR="00A53670" w:rsidRPr="00405A24" w:rsidRDefault="00A53670" w:rsidP="00A53670">
      <w:pPr>
        <w:pStyle w:val="Heading2"/>
        <w:numPr>
          <w:ilvl w:val="1"/>
          <w:numId w:val="59"/>
        </w:numPr>
        <w:suppressAutoHyphens/>
        <w:spacing w:after="120" w:line="250" w:lineRule="exact"/>
        <w:jc w:val="both"/>
        <w:rPr>
          <w:szCs w:val="24"/>
          <w:lang w:eastAsia="ko-KR"/>
        </w:rPr>
      </w:pPr>
      <w:bookmarkStart w:id="1423" w:name="_Toc177698612"/>
      <w:r w:rsidRPr="00405A24">
        <w:rPr>
          <w:szCs w:val="24"/>
          <w:lang w:eastAsia="ko-KR"/>
        </w:rPr>
        <w:t xml:space="preserve">Class </w:t>
      </w:r>
      <w:proofErr w:type="spellStart"/>
      <w:r>
        <w:rPr>
          <w:rFonts w:ascii="Calibri" w:hAnsi="Calibri" w:cs="Calibri"/>
          <w:szCs w:val="24"/>
          <w:lang w:eastAsia="ko-KR"/>
        </w:rPr>
        <w:t>InterLayerConnection</w:t>
      </w:r>
      <w:bookmarkEnd w:id="1423"/>
      <w:proofErr w:type="spellEnd"/>
    </w:p>
    <w:tbl>
      <w:tblPr>
        <w:tblStyle w:val="TableGrid"/>
        <w:tblW w:w="0" w:type="auto"/>
        <w:tblLook w:val="04A0" w:firstRow="1" w:lastRow="0" w:firstColumn="1" w:lastColumn="0" w:noHBand="0" w:noVBand="1"/>
        <w:tblPrChange w:id="1424" w:author="Taehoon KIM" w:date="2024-09-20T04:06:00Z" w16du:dateUtc="2024-09-19T19:06:00Z">
          <w:tblPr>
            <w:tblStyle w:val="TableGrid"/>
            <w:tblW w:w="0" w:type="auto"/>
            <w:tblLook w:val="04A0" w:firstRow="1" w:lastRow="0" w:firstColumn="1" w:lastColumn="0" w:noHBand="0" w:noVBand="1"/>
          </w:tblPr>
        </w:tblPrChange>
      </w:tblPr>
      <w:tblGrid>
        <w:gridCol w:w="1838"/>
        <w:gridCol w:w="8232"/>
        <w:tblGridChange w:id="1425">
          <w:tblGrid>
            <w:gridCol w:w="1655"/>
            <w:gridCol w:w="183"/>
            <w:gridCol w:w="7352"/>
            <w:gridCol w:w="880"/>
          </w:tblGrid>
        </w:tblGridChange>
      </w:tblGrid>
      <w:tr w:rsidR="00A53670" w:rsidRPr="00405A24" w14:paraId="64DFAF40" w14:textId="77777777" w:rsidTr="00E86BD3">
        <w:trPr>
          <w:trHeight w:val="265"/>
          <w:trPrChange w:id="1426" w:author="Taehoon KIM" w:date="2024-09-20T04:06:00Z" w16du:dateUtc="2024-09-19T19:06:00Z">
            <w:trPr>
              <w:trHeight w:val="265"/>
            </w:trPr>
          </w:trPrChange>
        </w:trPr>
        <w:tc>
          <w:tcPr>
            <w:tcW w:w="1838" w:type="dxa"/>
            <w:shd w:val="clear" w:color="auto" w:fill="F2F2F2" w:themeFill="background1" w:themeFillShade="F2"/>
            <w:tcPrChange w:id="1427" w:author="Taehoon KIM" w:date="2024-09-20T04:06:00Z" w16du:dateUtc="2024-09-19T19:06:00Z">
              <w:tcPr>
                <w:tcW w:w="1696" w:type="dxa"/>
                <w:shd w:val="clear" w:color="auto" w:fill="F2F2F2" w:themeFill="background1" w:themeFillShade="F2"/>
              </w:tcPr>
            </w:tcPrChange>
          </w:tcPr>
          <w:p w14:paraId="4EC14A24" w14:textId="77777777" w:rsidR="00A53670" w:rsidRPr="00405A24" w:rsidRDefault="00A53670" w:rsidP="00181275">
            <w:pPr>
              <w:spacing w:after="0"/>
              <w:rPr>
                <w:b/>
                <w:sz w:val="22"/>
                <w:szCs w:val="22"/>
                <w:lang w:eastAsia="ko-KR"/>
              </w:rPr>
            </w:pPr>
            <w:r w:rsidRPr="00405A24">
              <w:rPr>
                <w:rFonts w:hint="eastAsia"/>
                <w:b/>
                <w:sz w:val="22"/>
                <w:szCs w:val="22"/>
                <w:lang w:eastAsia="ko-KR"/>
              </w:rPr>
              <w:t>I</w:t>
            </w:r>
            <w:r w:rsidRPr="00405A24">
              <w:rPr>
                <w:b/>
                <w:sz w:val="22"/>
                <w:szCs w:val="22"/>
                <w:lang w:eastAsia="ko-KR"/>
              </w:rPr>
              <w:t>D</w:t>
            </w:r>
          </w:p>
        </w:tc>
        <w:tc>
          <w:tcPr>
            <w:tcW w:w="8232" w:type="dxa"/>
            <w:tcPrChange w:id="1428" w:author="Taehoon KIM" w:date="2024-09-20T04:06:00Z" w16du:dateUtc="2024-09-19T19:06:00Z">
              <w:tcPr>
                <w:tcW w:w="8374" w:type="dxa"/>
                <w:gridSpan w:val="3"/>
              </w:tcPr>
            </w:tcPrChange>
          </w:tcPr>
          <w:p w14:paraId="68461D52" w14:textId="2E561F9D" w:rsidR="00A53670" w:rsidRPr="00405A24" w:rsidRDefault="00A53670" w:rsidP="00181275">
            <w:pPr>
              <w:spacing w:after="0"/>
              <w:rPr>
                <w:sz w:val="22"/>
                <w:szCs w:val="22"/>
                <w:lang w:eastAsia="ko-KR"/>
              </w:rPr>
            </w:pPr>
            <w:del w:id="1429" w:author="Taehoon KIM" w:date="2024-09-20T04:02:00Z" w16du:dateUtc="2024-09-19T19:02:00Z">
              <w:r w:rsidRPr="00405A24" w:rsidDel="00E86BD3">
                <w:rPr>
                  <w:rFonts w:eastAsia="Malgun Gothic"/>
                  <w:sz w:val="22"/>
                  <w:szCs w:val="22"/>
                  <w:lang w:eastAsia="ko-KR"/>
                </w:rPr>
                <w:delText>Indoorgml2</w:delText>
              </w:r>
            </w:del>
            <w:r w:rsidRPr="00405A24">
              <w:rPr>
                <w:rFonts w:eastAsia="Malgun Gothic"/>
                <w:sz w:val="22"/>
                <w:szCs w:val="22"/>
                <w:lang w:eastAsia="ko-KR"/>
              </w:rPr>
              <w:t>/</w:t>
            </w:r>
            <w:del w:id="1430" w:author="Taehoon KIM" w:date="2024-09-20T04:06:00Z" w16du:dateUtc="2024-09-19T19:06:00Z">
              <w:r w:rsidRPr="00405A24" w:rsidDel="00E86BD3">
                <w:rPr>
                  <w:rFonts w:eastAsia="Malgun Gothic"/>
                  <w:sz w:val="22"/>
                  <w:szCs w:val="22"/>
                  <w:lang w:eastAsia="ko-KR"/>
                </w:rPr>
                <w:delText>ate</w:delText>
              </w:r>
            </w:del>
            <w:ins w:id="1431" w:author="Taehoon KIM" w:date="2024-09-20T04:06:00Z" w16du:dateUtc="2024-09-19T19:06:00Z">
              <w:r w:rsidR="00E86BD3" w:rsidRPr="00405A24">
                <w:rPr>
                  <w:rFonts w:eastAsia="Malgun Gothic"/>
                  <w:sz w:val="22"/>
                  <w:szCs w:val="22"/>
                  <w:lang w:eastAsia="ko-KR"/>
                </w:rPr>
                <w:t>at</w:t>
              </w:r>
              <w:r w:rsidR="00E86BD3">
                <w:rPr>
                  <w:rFonts w:eastAsia="Malgun Gothic"/>
                  <w:sz w:val="22"/>
                  <w:szCs w:val="22"/>
                  <w:lang w:eastAsia="ko-KR"/>
                </w:rPr>
                <w:t>s</w:t>
              </w:r>
            </w:ins>
            <w:r w:rsidRPr="00405A24">
              <w:rPr>
                <w:rFonts w:eastAsia="Malgun Gothic"/>
                <w:sz w:val="22"/>
                <w:szCs w:val="22"/>
                <w:lang w:eastAsia="ko-KR"/>
              </w:rPr>
              <w:t>/</w:t>
            </w:r>
            <w:proofErr w:type="spellStart"/>
            <w:r>
              <w:rPr>
                <w:rFonts w:eastAsia="Malgun Gothic"/>
                <w:sz w:val="22"/>
                <w:szCs w:val="22"/>
                <w:lang w:eastAsia="ko-KR"/>
              </w:rPr>
              <w:t>interlayerconnection</w:t>
            </w:r>
            <w:proofErr w:type="spellEnd"/>
          </w:p>
        </w:tc>
      </w:tr>
      <w:tr w:rsidR="00A53670" w:rsidRPr="00405A24" w14:paraId="1168F961" w14:textId="77777777" w:rsidTr="00281CE2">
        <w:trPr>
          <w:trPrChange w:id="1432" w:author="Taehoon KIM" w:date="2024-09-20T04:47:00Z" w16du:dateUtc="2024-09-19T19:47:00Z">
            <w:trPr>
              <w:gridAfter w:val="0"/>
              <w:wAfter w:w="1054" w:type="dxa"/>
            </w:trPr>
          </w:trPrChange>
        </w:trPr>
        <w:tc>
          <w:tcPr>
            <w:tcW w:w="1838" w:type="dxa"/>
            <w:vMerge w:val="restart"/>
            <w:shd w:val="clear" w:color="auto" w:fill="F2F2F2" w:themeFill="background1" w:themeFillShade="F2"/>
            <w:tcPrChange w:id="1433" w:author="Taehoon KIM" w:date="2024-09-20T04:47:00Z" w16du:dateUtc="2024-09-19T19:47:00Z">
              <w:tcPr>
                <w:tcW w:w="1696" w:type="dxa"/>
                <w:vMerge w:val="restart"/>
                <w:shd w:val="clear" w:color="auto" w:fill="F2F2F2" w:themeFill="background1" w:themeFillShade="F2"/>
              </w:tcPr>
            </w:tcPrChange>
          </w:tcPr>
          <w:p w14:paraId="745309A1" w14:textId="77777777" w:rsidR="00A53670" w:rsidRPr="00405A24" w:rsidRDefault="00A53670" w:rsidP="00A53670">
            <w:pPr>
              <w:spacing w:after="0"/>
              <w:rPr>
                <w:b/>
                <w:sz w:val="22"/>
                <w:szCs w:val="22"/>
                <w:lang w:eastAsia="ko-KR"/>
              </w:rPr>
            </w:pPr>
            <w:r w:rsidRPr="00405A24">
              <w:rPr>
                <w:rFonts w:hint="eastAsia"/>
                <w:b/>
                <w:sz w:val="22"/>
                <w:szCs w:val="22"/>
                <w:lang w:eastAsia="ko-KR"/>
              </w:rPr>
              <w:t>R</w:t>
            </w:r>
            <w:r w:rsidRPr="00405A24">
              <w:rPr>
                <w:b/>
                <w:sz w:val="22"/>
                <w:szCs w:val="22"/>
                <w:lang w:eastAsia="ko-KR"/>
              </w:rPr>
              <w:t>equirement</w:t>
            </w:r>
          </w:p>
        </w:tc>
        <w:tc>
          <w:tcPr>
            <w:tcW w:w="8232" w:type="dxa"/>
            <w:vAlign w:val="center"/>
            <w:tcPrChange w:id="1434" w:author="Taehoon KIM" w:date="2024-09-20T04:47:00Z" w16du:dateUtc="2024-09-19T19:47:00Z">
              <w:tcPr>
                <w:tcW w:w="8374" w:type="dxa"/>
                <w:gridSpan w:val="2"/>
                <w:vAlign w:val="center"/>
              </w:tcPr>
            </w:tcPrChange>
          </w:tcPr>
          <w:p w14:paraId="43B86D1B" w14:textId="580B5993" w:rsidR="00A53670" w:rsidRDefault="00A53670" w:rsidP="00A53670">
            <w:pPr>
              <w:spacing w:after="0"/>
              <w:ind w:leftChars="150" w:left="360"/>
              <w:rPr>
                <w:rFonts w:eastAsia="Malgun Gothic"/>
                <w:lang w:eastAsia="ko-KR"/>
              </w:rPr>
            </w:pPr>
            <w:bookmarkStart w:id="1435" w:name="OLE_LINK153"/>
            <w:bookmarkStart w:id="1436" w:name="OLE_LINK154"/>
            <w:bookmarkStart w:id="1437" w:name="OLE_LINK155"/>
            <w:r w:rsidRPr="00A76A96">
              <w:rPr>
                <w:rFonts w:eastAsia="Malgun Gothic"/>
                <w:lang w:eastAsia="ko-KR"/>
              </w:rPr>
              <w:t>Two target cell spaces (or nodes) SHALL not belong to a same primal space layer (or dual space layer)</w:t>
            </w:r>
            <w:ins w:id="1438" w:author="Taehoon KIM" w:date="2024-09-20T04:19:00Z" w16du:dateUtc="2024-09-19T19:19:00Z">
              <w:r w:rsidR="00F42383">
                <w:rPr>
                  <w:rFonts w:eastAsia="Malgun Gothic"/>
                  <w:lang w:eastAsia="ko-KR"/>
                </w:rPr>
                <w:t>.</w:t>
              </w:r>
            </w:ins>
          </w:p>
          <w:bookmarkEnd w:id="1435"/>
          <w:bookmarkEnd w:id="1436"/>
          <w:bookmarkEnd w:id="1437"/>
          <w:p w14:paraId="1F9E27C8" w14:textId="105D38C6" w:rsidR="00A53670" w:rsidRPr="00405A24" w:rsidRDefault="00A53670" w:rsidP="00A53670">
            <w:pPr>
              <w:spacing w:after="0"/>
              <w:ind w:leftChars="150" w:left="360"/>
              <w:rPr>
                <w:rFonts w:eastAsia="Malgun Gothic"/>
                <w:sz w:val="22"/>
                <w:szCs w:val="22"/>
                <w:lang w:eastAsia="ko-KR"/>
              </w:rPr>
            </w:pPr>
            <w:r>
              <w:rPr>
                <w:rFonts w:eastAsia="Malgun Gothic" w:hint="eastAsia"/>
                <w:sz w:val="22"/>
                <w:szCs w:val="22"/>
                <w:lang w:eastAsia="ko-KR"/>
              </w:rPr>
              <w:t>R</w:t>
            </w:r>
            <w:r>
              <w:rPr>
                <w:rFonts w:eastAsia="Malgun Gothic"/>
                <w:sz w:val="22"/>
                <w:szCs w:val="22"/>
                <w:lang w:eastAsia="ko-KR"/>
              </w:rPr>
              <w:t xml:space="preserve">equirement ID: </w:t>
            </w:r>
            <w:ins w:id="1439" w:author="Taehoon KIM" w:date="2024-09-20T04:14:00Z" w16du:dateUtc="2024-09-19T19:14:00Z">
              <w:r w:rsidR="00CC251C">
                <w:rPr>
                  <w:rFonts w:eastAsia="Malgun Gothic"/>
                  <w:sz w:val="22"/>
                  <w:szCs w:val="22"/>
                  <w:lang w:eastAsia="ko-KR"/>
                </w:rPr>
                <w:t>/</w:t>
              </w:r>
            </w:ins>
            <w:proofErr w:type="spellStart"/>
            <w:r w:rsidRPr="00605835">
              <w:rPr>
                <w:lang w:val="en-GB" w:eastAsia="ko-KR"/>
              </w:rPr>
              <w:t>req</w:t>
            </w:r>
            <w:proofErr w:type="spellEnd"/>
            <w:r w:rsidRPr="00605835">
              <w:rPr>
                <w:lang w:val="en-GB" w:eastAsia="ko-KR"/>
              </w:rPr>
              <w:t>/</w:t>
            </w:r>
            <w:proofErr w:type="spellStart"/>
            <w:r w:rsidRPr="00605835">
              <w:rPr>
                <w:lang w:val="en-GB" w:eastAsia="ko-KR"/>
              </w:rPr>
              <w:t>interlayerconnection</w:t>
            </w:r>
            <w:proofErr w:type="spellEnd"/>
            <w:r>
              <w:rPr>
                <w:lang w:val="en-GB" w:eastAsia="ko-KR"/>
              </w:rPr>
              <w:t>-A</w:t>
            </w:r>
          </w:p>
        </w:tc>
      </w:tr>
      <w:tr w:rsidR="00A53670" w:rsidRPr="00405A24" w14:paraId="0C96147B" w14:textId="77777777" w:rsidTr="00281CE2">
        <w:trPr>
          <w:trPrChange w:id="1440" w:author="Taehoon KIM" w:date="2024-09-20T04:47:00Z" w16du:dateUtc="2024-09-19T19:47:00Z">
            <w:trPr>
              <w:gridAfter w:val="0"/>
              <w:wAfter w:w="1054" w:type="dxa"/>
            </w:trPr>
          </w:trPrChange>
        </w:trPr>
        <w:tc>
          <w:tcPr>
            <w:tcW w:w="1838" w:type="dxa"/>
            <w:vMerge/>
            <w:shd w:val="clear" w:color="auto" w:fill="F2F2F2" w:themeFill="background1" w:themeFillShade="F2"/>
            <w:tcPrChange w:id="1441" w:author="Taehoon KIM" w:date="2024-09-20T04:47:00Z" w16du:dateUtc="2024-09-19T19:47:00Z">
              <w:tcPr>
                <w:tcW w:w="1696" w:type="dxa"/>
                <w:vMerge/>
                <w:shd w:val="clear" w:color="auto" w:fill="F2F2F2" w:themeFill="background1" w:themeFillShade="F2"/>
              </w:tcPr>
            </w:tcPrChange>
          </w:tcPr>
          <w:p w14:paraId="6101ADBC" w14:textId="77777777" w:rsidR="00A53670" w:rsidRPr="00405A24" w:rsidRDefault="00A53670" w:rsidP="00A53670">
            <w:pPr>
              <w:spacing w:after="0"/>
              <w:ind w:leftChars="150" w:left="360"/>
              <w:rPr>
                <w:b/>
                <w:sz w:val="22"/>
                <w:szCs w:val="22"/>
                <w:lang w:eastAsia="ko-KR"/>
              </w:rPr>
            </w:pPr>
          </w:p>
        </w:tc>
        <w:tc>
          <w:tcPr>
            <w:tcW w:w="8232" w:type="dxa"/>
            <w:vAlign w:val="center"/>
            <w:tcPrChange w:id="1442" w:author="Taehoon KIM" w:date="2024-09-20T04:47:00Z" w16du:dateUtc="2024-09-19T19:47:00Z">
              <w:tcPr>
                <w:tcW w:w="8374" w:type="dxa"/>
                <w:gridSpan w:val="2"/>
                <w:vAlign w:val="center"/>
              </w:tcPr>
            </w:tcPrChange>
          </w:tcPr>
          <w:p w14:paraId="45DFA625" w14:textId="58340B6C" w:rsidR="00A53670" w:rsidRDefault="00A53670" w:rsidP="00A53670">
            <w:pPr>
              <w:spacing w:after="0"/>
              <w:ind w:leftChars="150" w:left="360"/>
              <w:rPr>
                <w:rFonts w:eastAsia="Malgun Gothic"/>
                <w:lang w:eastAsia="ko-KR"/>
              </w:rPr>
            </w:pPr>
            <w:bookmarkStart w:id="1443" w:name="OLE_LINK156"/>
            <w:bookmarkStart w:id="1444" w:name="OLE_LINK157"/>
            <w:r w:rsidRPr="00A76A96">
              <w:rPr>
                <w:rFonts w:eastAsia="Malgun Gothic"/>
                <w:lang w:eastAsia="ko-KR"/>
              </w:rPr>
              <w:t>Connected nodes or connected cells SHALL be consistent with connected layers. This means that the target cell spaces (or nodes) SHALL belong to primal space layer (or dual space layer) of the connected layer</w:t>
            </w:r>
            <w:bookmarkEnd w:id="1443"/>
            <w:bookmarkEnd w:id="1444"/>
            <w:ins w:id="1445" w:author="Taehoon KIM" w:date="2024-09-20T04:19:00Z" w16du:dateUtc="2024-09-19T19:19:00Z">
              <w:r w:rsidR="00F42383">
                <w:rPr>
                  <w:rFonts w:eastAsia="Malgun Gothic"/>
                  <w:lang w:eastAsia="ko-KR"/>
                </w:rPr>
                <w:t>.</w:t>
              </w:r>
            </w:ins>
            <w:r>
              <w:rPr>
                <w:rFonts w:eastAsia="Malgun Gothic"/>
                <w:lang w:eastAsia="ko-KR"/>
              </w:rPr>
              <w:t xml:space="preserve"> </w:t>
            </w:r>
          </w:p>
          <w:p w14:paraId="1872F10C" w14:textId="4DC0D38E" w:rsidR="00A53670" w:rsidRPr="00EF6182" w:rsidRDefault="00A53670" w:rsidP="00A53670">
            <w:pPr>
              <w:spacing w:after="0"/>
              <w:ind w:leftChars="150" w:left="360"/>
              <w:rPr>
                <w:rFonts w:eastAsia="Malgun Gothic"/>
                <w:lang w:eastAsia="ko-KR"/>
              </w:rPr>
            </w:pPr>
            <w:bookmarkStart w:id="1446" w:name="OLE_LINK138"/>
            <w:bookmarkStart w:id="1447" w:name="OLE_LINK139"/>
            <w:r>
              <w:rPr>
                <w:rFonts w:eastAsia="Malgun Gothic" w:hint="eastAsia"/>
                <w:sz w:val="22"/>
                <w:szCs w:val="22"/>
                <w:lang w:eastAsia="ko-KR"/>
              </w:rPr>
              <w:t>R</w:t>
            </w:r>
            <w:r>
              <w:rPr>
                <w:rFonts w:eastAsia="Malgun Gothic"/>
                <w:sz w:val="22"/>
                <w:szCs w:val="22"/>
                <w:lang w:eastAsia="ko-KR"/>
              </w:rPr>
              <w:t xml:space="preserve">equirement ID: </w:t>
            </w:r>
            <w:ins w:id="1448" w:author="Taehoon KIM" w:date="2024-09-20T04:14:00Z" w16du:dateUtc="2024-09-19T19:14:00Z">
              <w:r w:rsidR="00CC251C">
                <w:rPr>
                  <w:rFonts w:eastAsia="Malgun Gothic"/>
                  <w:sz w:val="22"/>
                  <w:szCs w:val="22"/>
                  <w:lang w:eastAsia="ko-KR"/>
                </w:rPr>
                <w:t>/</w:t>
              </w:r>
            </w:ins>
            <w:proofErr w:type="spellStart"/>
            <w:r w:rsidRPr="00605835">
              <w:rPr>
                <w:lang w:val="en-GB" w:eastAsia="ko-KR"/>
              </w:rPr>
              <w:t>req</w:t>
            </w:r>
            <w:proofErr w:type="spellEnd"/>
            <w:r w:rsidRPr="00605835">
              <w:rPr>
                <w:lang w:val="en-GB" w:eastAsia="ko-KR"/>
              </w:rPr>
              <w:t>/</w:t>
            </w:r>
            <w:proofErr w:type="spellStart"/>
            <w:r w:rsidRPr="00605835">
              <w:rPr>
                <w:lang w:val="en-GB" w:eastAsia="ko-KR"/>
              </w:rPr>
              <w:t>interlayerconnection</w:t>
            </w:r>
            <w:proofErr w:type="spellEnd"/>
            <w:r>
              <w:rPr>
                <w:lang w:val="en-GB" w:eastAsia="ko-KR"/>
              </w:rPr>
              <w:t>-B</w:t>
            </w:r>
            <w:bookmarkEnd w:id="1446"/>
            <w:bookmarkEnd w:id="1447"/>
          </w:p>
        </w:tc>
      </w:tr>
      <w:tr w:rsidR="00A53670" w:rsidRPr="00405A24" w14:paraId="0C2C1179" w14:textId="77777777" w:rsidTr="00281CE2">
        <w:trPr>
          <w:trPrChange w:id="1449" w:author="Taehoon KIM" w:date="2024-09-20T04:47:00Z" w16du:dateUtc="2024-09-19T19:47:00Z">
            <w:trPr>
              <w:gridAfter w:val="0"/>
              <w:wAfter w:w="1054" w:type="dxa"/>
            </w:trPr>
          </w:trPrChange>
        </w:trPr>
        <w:tc>
          <w:tcPr>
            <w:tcW w:w="1838" w:type="dxa"/>
            <w:vMerge/>
            <w:shd w:val="clear" w:color="auto" w:fill="F2F2F2" w:themeFill="background1" w:themeFillShade="F2"/>
            <w:tcPrChange w:id="1450" w:author="Taehoon KIM" w:date="2024-09-20T04:47:00Z" w16du:dateUtc="2024-09-19T19:47:00Z">
              <w:tcPr>
                <w:tcW w:w="1696" w:type="dxa"/>
                <w:vMerge/>
                <w:shd w:val="clear" w:color="auto" w:fill="F2F2F2" w:themeFill="background1" w:themeFillShade="F2"/>
              </w:tcPr>
            </w:tcPrChange>
          </w:tcPr>
          <w:p w14:paraId="3BECA08A" w14:textId="77777777" w:rsidR="00A53670" w:rsidRPr="00405A24" w:rsidRDefault="00A53670" w:rsidP="00A53670">
            <w:pPr>
              <w:spacing w:after="0"/>
              <w:ind w:leftChars="150" w:left="360"/>
              <w:rPr>
                <w:b/>
                <w:sz w:val="22"/>
                <w:szCs w:val="22"/>
                <w:lang w:eastAsia="ko-KR"/>
              </w:rPr>
            </w:pPr>
          </w:p>
        </w:tc>
        <w:tc>
          <w:tcPr>
            <w:tcW w:w="8232" w:type="dxa"/>
            <w:vAlign w:val="center"/>
            <w:tcPrChange w:id="1451" w:author="Taehoon KIM" w:date="2024-09-20T04:47:00Z" w16du:dateUtc="2024-09-19T19:47:00Z">
              <w:tcPr>
                <w:tcW w:w="8374" w:type="dxa"/>
                <w:gridSpan w:val="2"/>
                <w:vAlign w:val="center"/>
              </w:tcPr>
            </w:tcPrChange>
          </w:tcPr>
          <w:p w14:paraId="6FA56A88" w14:textId="47F2333F" w:rsidR="00A53670" w:rsidRDefault="00A53670" w:rsidP="00A53670">
            <w:pPr>
              <w:spacing w:after="0"/>
              <w:ind w:leftChars="150" w:left="360"/>
              <w:rPr>
                <w:rFonts w:eastAsia="Malgun Gothic"/>
                <w:lang w:eastAsia="ko-KR"/>
              </w:rPr>
            </w:pPr>
            <w:bookmarkStart w:id="1452" w:name="OLE_LINK158"/>
            <w:bookmarkStart w:id="1453" w:name="OLE_LINK159"/>
            <w:r w:rsidRPr="00A76A96">
              <w:rPr>
                <w:rFonts w:eastAsia="Malgun Gothic"/>
                <w:lang w:eastAsia="ko-KR"/>
              </w:rPr>
              <w:t xml:space="preserve">The cardinalities of Node and </w:t>
            </w:r>
            <w:proofErr w:type="spellStart"/>
            <w:r w:rsidRPr="00A76A96">
              <w:rPr>
                <w:rFonts w:eastAsia="Malgun Gothic"/>
                <w:lang w:eastAsia="ko-KR"/>
              </w:rPr>
              <w:t>CellSpace</w:t>
            </w:r>
            <w:proofErr w:type="spellEnd"/>
            <w:r w:rsidRPr="00A76A96">
              <w:rPr>
                <w:rFonts w:eastAsia="Malgun Gothic"/>
                <w:lang w:eastAsia="ko-KR"/>
              </w:rPr>
              <w:t xml:space="preserve"> SHALL either be 0 or 2 but can never be 1.</w:t>
            </w:r>
            <w:bookmarkEnd w:id="1452"/>
            <w:bookmarkEnd w:id="1453"/>
            <w:r>
              <w:rPr>
                <w:rFonts w:eastAsia="Malgun Gothic"/>
                <w:lang w:eastAsia="ko-KR"/>
              </w:rPr>
              <w:t xml:space="preserve"> </w:t>
            </w:r>
          </w:p>
          <w:p w14:paraId="7FD792EA" w14:textId="4946DE42" w:rsidR="00A53670" w:rsidRPr="00EF6182" w:rsidRDefault="00A53670" w:rsidP="00A53670">
            <w:pPr>
              <w:spacing w:after="0"/>
              <w:ind w:leftChars="150" w:left="360"/>
              <w:rPr>
                <w:rFonts w:eastAsia="Malgun Gothic"/>
                <w:lang w:eastAsia="ko-KR"/>
              </w:rPr>
            </w:pPr>
            <w:r>
              <w:rPr>
                <w:rFonts w:eastAsia="Malgun Gothic" w:hint="eastAsia"/>
                <w:sz w:val="22"/>
                <w:szCs w:val="22"/>
                <w:lang w:eastAsia="ko-KR"/>
              </w:rPr>
              <w:t>R</w:t>
            </w:r>
            <w:r>
              <w:rPr>
                <w:rFonts w:eastAsia="Malgun Gothic"/>
                <w:sz w:val="22"/>
                <w:szCs w:val="22"/>
                <w:lang w:eastAsia="ko-KR"/>
              </w:rPr>
              <w:t xml:space="preserve">equirement ID: </w:t>
            </w:r>
            <w:ins w:id="1454" w:author="Taehoon KIM" w:date="2024-09-20T04:14:00Z" w16du:dateUtc="2024-09-19T19:14:00Z">
              <w:r w:rsidR="00CC251C">
                <w:rPr>
                  <w:rFonts w:eastAsia="Malgun Gothic"/>
                  <w:sz w:val="22"/>
                  <w:szCs w:val="22"/>
                  <w:lang w:eastAsia="ko-KR"/>
                </w:rPr>
                <w:t>/</w:t>
              </w:r>
            </w:ins>
            <w:proofErr w:type="spellStart"/>
            <w:r w:rsidRPr="00605835">
              <w:rPr>
                <w:lang w:val="en-GB" w:eastAsia="ko-KR"/>
              </w:rPr>
              <w:t>req</w:t>
            </w:r>
            <w:proofErr w:type="spellEnd"/>
            <w:r w:rsidRPr="00605835">
              <w:rPr>
                <w:lang w:val="en-GB" w:eastAsia="ko-KR"/>
              </w:rPr>
              <w:t>/</w:t>
            </w:r>
            <w:proofErr w:type="spellStart"/>
            <w:r w:rsidRPr="00605835">
              <w:rPr>
                <w:lang w:val="en-GB" w:eastAsia="ko-KR"/>
              </w:rPr>
              <w:t>interlayerconnection</w:t>
            </w:r>
            <w:proofErr w:type="spellEnd"/>
            <w:r>
              <w:rPr>
                <w:lang w:val="en-GB" w:eastAsia="ko-KR"/>
              </w:rPr>
              <w:t>-C</w:t>
            </w:r>
          </w:p>
        </w:tc>
      </w:tr>
      <w:tr w:rsidR="00A53670" w:rsidRPr="00405A24" w14:paraId="7D93AB86" w14:textId="77777777" w:rsidTr="00281CE2">
        <w:trPr>
          <w:trPrChange w:id="1455" w:author="Taehoon KIM" w:date="2024-09-20T04:47:00Z" w16du:dateUtc="2024-09-19T19:47:00Z">
            <w:trPr>
              <w:gridAfter w:val="0"/>
              <w:wAfter w:w="1054" w:type="dxa"/>
            </w:trPr>
          </w:trPrChange>
        </w:trPr>
        <w:tc>
          <w:tcPr>
            <w:tcW w:w="1838" w:type="dxa"/>
            <w:vMerge/>
            <w:shd w:val="clear" w:color="auto" w:fill="F2F2F2" w:themeFill="background1" w:themeFillShade="F2"/>
            <w:tcPrChange w:id="1456" w:author="Taehoon KIM" w:date="2024-09-20T04:47:00Z" w16du:dateUtc="2024-09-19T19:47:00Z">
              <w:tcPr>
                <w:tcW w:w="1696" w:type="dxa"/>
                <w:vMerge/>
                <w:shd w:val="clear" w:color="auto" w:fill="F2F2F2" w:themeFill="background1" w:themeFillShade="F2"/>
              </w:tcPr>
            </w:tcPrChange>
          </w:tcPr>
          <w:p w14:paraId="3F53A330" w14:textId="77777777" w:rsidR="00A53670" w:rsidRPr="00405A24" w:rsidRDefault="00A53670" w:rsidP="00A53670">
            <w:pPr>
              <w:spacing w:after="0"/>
              <w:ind w:leftChars="150" w:left="360"/>
              <w:rPr>
                <w:b/>
                <w:sz w:val="22"/>
                <w:szCs w:val="22"/>
                <w:lang w:eastAsia="ko-KR"/>
              </w:rPr>
            </w:pPr>
          </w:p>
        </w:tc>
        <w:tc>
          <w:tcPr>
            <w:tcW w:w="8232" w:type="dxa"/>
            <w:vAlign w:val="center"/>
            <w:tcPrChange w:id="1457" w:author="Taehoon KIM" w:date="2024-09-20T04:47:00Z" w16du:dateUtc="2024-09-19T19:47:00Z">
              <w:tcPr>
                <w:tcW w:w="8374" w:type="dxa"/>
                <w:gridSpan w:val="2"/>
                <w:vAlign w:val="center"/>
              </w:tcPr>
            </w:tcPrChange>
          </w:tcPr>
          <w:p w14:paraId="13A64984" w14:textId="77777777" w:rsidR="00A53670" w:rsidRDefault="00A53670" w:rsidP="00A53670">
            <w:pPr>
              <w:spacing w:after="0"/>
              <w:ind w:leftChars="150" w:left="360"/>
              <w:rPr>
                <w:rFonts w:eastAsia="Malgun Gothic"/>
                <w:lang w:eastAsia="ko-KR"/>
              </w:rPr>
            </w:pPr>
            <w:bookmarkStart w:id="1458" w:name="_Hlk177698376"/>
            <w:bookmarkStart w:id="1459" w:name="OLE_LINK160"/>
            <w:r w:rsidRPr="00A76A96">
              <w:rPr>
                <w:rFonts w:eastAsia="Malgun Gothic"/>
                <w:lang w:eastAsia="ko-KR"/>
              </w:rPr>
              <w:t xml:space="preserve">Two </w:t>
            </w:r>
            <w:proofErr w:type="spellStart"/>
            <w:r w:rsidRPr="00A76A96">
              <w:rPr>
                <w:rFonts w:eastAsia="Malgun Gothic"/>
                <w:lang w:eastAsia="ko-KR"/>
              </w:rPr>
              <w:t>connectedNodes</w:t>
            </w:r>
            <w:proofErr w:type="spellEnd"/>
            <w:r w:rsidRPr="00A76A96">
              <w:rPr>
                <w:rFonts w:eastAsia="Malgun Gothic"/>
                <w:lang w:eastAsia="ko-KR"/>
              </w:rPr>
              <w:t xml:space="preserve"> are not commutative. For example, "node </w:t>
            </w:r>
            <w:r w:rsidRPr="00A76A96">
              <w:rPr>
                <w:rFonts w:eastAsia="Malgun Gothic"/>
                <w:i/>
                <w:lang w:eastAsia="ko-KR"/>
              </w:rPr>
              <w:t>A</w:t>
            </w:r>
            <w:r w:rsidRPr="00A76A96">
              <w:rPr>
                <w:rFonts w:eastAsia="Malgun Gothic"/>
                <w:lang w:eastAsia="ko-KR"/>
              </w:rPr>
              <w:t xml:space="preserve"> contains node B” does not mean “node </w:t>
            </w:r>
            <w:r w:rsidRPr="00A76A96">
              <w:rPr>
                <w:rFonts w:eastAsia="Malgun Gothic"/>
                <w:i/>
                <w:lang w:eastAsia="ko-KR"/>
              </w:rPr>
              <w:t>B</w:t>
            </w:r>
            <w:r w:rsidRPr="00A76A96">
              <w:rPr>
                <w:rFonts w:eastAsia="Malgun Gothic"/>
                <w:lang w:eastAsia="ko-KR"/>
              </w:rPr>
              <w:t xml:space="preserve"> contains node A”.</w:t>
            </w:r>
          </w:p>
          <w:bookmarkEnd w:id="1458"/>
          <w:bookmarkEnd w:id="1459"/>
          <w:p w14:paraId="06A83205" w14:textId="5848BD04" w:rsidR="00A53670" w:rsidRPr="00405A24" w:rsidRDefault="00A53670" w:rsidP="00A53670">
            <w:pPr>
              <w:spacing w:after="0"/>
              <w:ind w:leftChars="150" w:left="360"/>
              <w:rPr>
                <w:rFonts w:eastAsia="Malgun Gothic"/>
                <w:sz w:val="22"/>
                <w:szCs w:val="22"/>
                <w:lang w:eastAsia="ko-KR"/>
              </w:rPr>
            </w:pPr>
            <w:r>
              <w:rPr>
                <w:rFonts w:eastAsia="Malgun Gothic" w:hint="eastAsia"/>
                <w:sz w:val="22"/>
                <w:szCs w:val="22"/>
                <w:lang w:eastAsia="ko-KR"/>
              </w:rPr>
              <w:t>R</w:t>
            </w:r>
            <w:r>
              <w:rPr>
                <w:rFonts w:eastAsia="Malgun Gothic"/>
                <w:sz w:val="22"/>
                <w:szCs w:val="22"/>
                <w:lang w:eastAsia="ko-KR"/>
              </w:rPr>
              <w:t xml:space="preserve">equirement ID: </w:t>
            </w:r>
            <w:ins w:id="1460" w:author="Taehoon KIM" w:date="2024-09-20T04:15:00Z" w16du:dateUtc="2024-09-19T19:15:00Z">
              <w:r w:rsidR="00CC251C">
                <w:rPr>
                  <w:rFonts w:eastAsia="Malgun Gothic"/>
                  <w:sz w:val="22"/>
                  <w:szCs w:val="22"/>
                  <w:lang w:eastAsia="ko-KR"/>
                </w:rPr>
                <w:t>/</w:t>
              </w:r>
            </w:ins>
            <w:proofErr w:type="spellStart"/>
            <w:r w:rsidRPr="00605835">
              <w:rPr>
                <w:lang w:val="en-GB" w:eastAsia="ko-KR"/>
              </w:rPr>
              <w:t>req</w:t>
            </w:r>
            <w:proofErr w:type="spellEnd"/>
            <w:r w:rsidRPr="00605835">
              <w:rPr>
                <w:lang w:val="en-GB" w:eastAsia="ko-KR"/>
              </w:rPr>
              <w:t>/</w:t>
            </w:r>
            <w:proofErr w:type="spellStart"/>
            <w:r w:rsidRPr="00605835">
              <w:rPr>
                <w:lang w:val="en-GB" w:eastAsia="ko-KR"/>
              </w:rPr>
              <w:t>interlayerconnection</w:t>
            </w:r>
            <w:proofErr w:type="spellEnd"/>
            <w:r>
              <w:rPr>
                <w:lang w:val="en-GB" w:eastAsia="ko-KR"/>
              </w:rPr>
              <w:t>-D</w:t>
            </w:r>
          </w:p>
        </w:tc>
      </w:tr>
      <w:tr w:rsidR="00A53670" w:rsidRPr="00405A24" w14:paraId="618D2BEE" w14:textId="77777777" w:rsidTr="00E86BD3">
        <w:trPr>
          <w:trHeight w:val="54"/>
          <w:trPrChange w:id="1461" w:author="Taehoon KIM" w:date="2024-09-20T04:06:00Z" w16du:dateUtc="2024-09-19T19:06:00Z">
            <w:trPr>
              <w:trHeight w:val="54"/>
            </w:trPr>
          </w:trPrChange>
        </w:trPr>
        <w:tc>
          <w:tcPr>
            <w:tcW w:w="1838" w:type="dxa"/>
            <w:shd w:val="clear" w:color="auto" w:fill="F2F2F2" w:themeFill="background1" w:themeFillShade="F2"/>
            <w:tcPrChange w:id="1462" w:author="Taehoon KIM" w:date="2024-09-20T04:06:00Z" w16du:dateUtc="2024-09-19T19:06:00Z">
              <w:tcPr>
                <w:tcW w:w="1696" w:type="dxa"/>
                <w:shd w:val="clear" w:color="auto" w:fill="F2F2F2" w:themeFill="background1" w:themeFillShade="F2"/>
              </w:tcPr>
            </w:tcPrChange>
          </w:tcPr>
          <w:p w14:paraId="0333A9ED" w14:textId="77777777" w:rsidR="00A53670" w:rsidRPr="00405A24" w:rsidRDefault="00A53670" w:rsidP="00A53670">
            <w:pPr>
              <w:spacing w:after="0"/>
              <w:rPr>
                <w:b/>
                <w:sz w:val="22"/>
                <w:szCs w:val="22"/>
                <w:lang w:eastAsia="ko-KR"/>
              </w:rPr>
            </w:pPr>
            <w:r w:rsidRPr="00405A24">
              <w:rPr>
                <w:rFonts w:hint="eastAsia"/>
                <w:b/>
                <w:sz w:val="22"/>
                <w:szCs w:val="22"/>
                <w:lang w:eastAsia="ko-KR"/>
              </w:rPr>
              <w:t>T</w:t>
            </w:r>
            <w:r w:rsidRPr="00405A24">
              <w:rPr>
                <w:b/>
                <w:sz w:val="22"/>
                <w:szCs w:val="22"/>
                <w:lang w:eastAsia="ko-KR"/>
              </w:rPr>
              <w:t>est Method</w:t>
            </w:r>
          </w:p>
        </w:tc>
        <w:tc>
          <w:tcPr>
            <w:tcW w:w="8232" w:type="dxa"/>
            <w:tcPrChange w:id="1463" w:author="Taehoon KIM" w:date="2024-09-20T04:06:00Z" w16du:dateUtc="2024-09-19T19:06:00Z">
              <w:tcPr>
                <w:tcW w:w="8374" w:type="dxa"/>
                <w:gridSpan w:val="3"/>
              </w:tcPr>
            </w:tcPrChange>
          </w:tcPr>
          <w:p w14:paraId="700A9899" w14:textId="77777777" w:rsidR="00A53670" w:rsidRPr="00405A24" w:rsidRDefault="00A53670" w:rsidP="00A53670">
            <w:pPr>
              <w:spacing w:after="0"/>
              <w:rPr>
                <w:sz w:val="22"/>
                <w:szCs w:val="22"/>
                <w:lang w:eastAsia="ko-KR"/>
              </w:rPr>
            </w:pPr>
            <w:r w:rsidRPr="00405A24">
              <w:rPr>
                <w:sz w:val="22"/>
                <w:szCs w:val="22"/>
                <w:lang w:eastAsia="ko-KR"/>
              </w:rPr>
              <w:t>Automated inspection by geometric computation</w:t>
            </w:r>
          </w:p>
        </w:tc>
      </w:tr>
    </w:tbl>
    <w:p w14:paraId="751C551A" w14:textId="77777777" w:rsidR="00D2451F" w:rsidRPr="00405A24" w:rsidRDefault="00D2451F" w:rsidP="00D2451F">
      <w:pPr>
        <w:pStyle w:val="Heading2"/>
        <w:numPr>
          <w:ilvl w:val="1"/>
          <w:numId w:val="59"/>
        </w:numPr>
        <w:suppressAutoHyphens/>
        <w:spacing w:after="120" w:line="250" w:lineRule="exact"/>
        <w:jc w:val="both"/>
        <w:rPr>
          <w:szCs w:val="24"/>
          <w:lang w:eastAsia="ko-KR"/>
        </w:rPr>
      </w:pPr>
      <w:bookmarkStart w:id="1464" w:name="_Toc177698613"/>
      <w:r w:rsidRPr="00405A24">
        <w:rPr>
          <w:szCs w:val="24"/>
          <w:lang w:eastAsia="ko-KR"/>
        </w:rPr>
        <w:t xml:space="preserve">Class </w:t>
      </w:r>
      <w:proofErr w:type="spellStart"/>
      <w:r w:rsidRPr="00405A24">
        <w:rPr>
          <w:rFonts w:ascii="Calibri" w:hAnsi="Calibri" w:cs="Calibri"/>
          <w:szCs w:val="24"/>
          <w:lang w:eastAsia="ko-KR"/>
        </w:rPr>
        <w:t>ObjectSpace</w:t>
      </w:r>
      <w:bookmarkEnd w:id="1464"/>
      <w:proofErr w:type="spellEnd"/>
    </w:p>
    <w:tbl>
      <w:tblPr>
        <w:tblStyle w:val="TableGrid"/>
        <w:tblW w:w="0" w:type="auto"/>
        <w:tblLook w:val="04A0" w:firstRow="1" w:lastRow="0" w:firstColumn="1" w:lastColumn="0" w:noHBand="0" w:noVBand="1"/>
      </w:tblPr>
      <w:tblGrid>
        <w:gridCol w:w="1838"/>
        <w:gridCol w:w="8232"/>
      </w:tblGrid>
      <w:tr w:rsidR="00D2451F" w:rsidRPr="00405A24" w14:paraId="25506BF0" w14:textId="77777777" w:rsidTr="006C3AE7">
        <w:trPr>
          <w:trHeight w:val="265"/>
        </w:trPr>
        <w:tc>
          <w:tcPr>
            <w:tcW w:w="1838" w:type="dxa"/>
            <w:shd w:val="clear" w:color="auto" w:fill="F2F2F2" w:themeFill="background1" w:themeFillShade="F2"/>
          </w:tcPr>
          <w:p w14:paraId="5AF9C942" w14:textId="77777777" w:rsidR="00D2451F" w:rsidRPr="00405A24" w:rsidRDefault="00D2451F" w:rsidP="006C3AE7">
            <w:pPr>
              <w:spacing w:after="0"/>
              <w:rPr>
                <w:b/>
                <w:sz w:val="22"/>
                <w:szCs w:val="22"/>
                <w:lang w:eastAsia="ko-KR"/>
              </w:rPr>
            </w:pPr>
            <w:r w:rsidRPr="00405A24">
              <w:rPr>
                <w:rFonts w:hint="eastAsia"/>
                <w:b/>
                <w:sz w:val="22"/>
                <w:szCs w:val="22"/>
                <w:lang w:eastAsia="ko-KR"/>
              </w:rPr>
              <w:t>I</w:t>
            </w:r>
            <w:r w:rsidRPr="00405A24">
              <w:rPr>
                <w:b/>
                <w:sz w:val="22"/>
                <w:szCs w:val="22"/>
                <w:lang w:eastAsia="ko-KR"/>
              </w:rPr>
              <w:t>D</w:t>
            </w:r>
          </w:p>
        </w:tc>
        <w:tc>
          <w:tcPr>
            <w:tcW w:w="8232" w:type="dxa"/>
          </w:tcPr>
          <w:p w14:paraId="3BAADF97" w14:textId="7D4FBF7F" w:rsidR="00D2451F" w:rsidRPr="00405A24" w:rsidRDefault="00D2451F" w:rsidP="006C3AE7">
            <w:pPr>
              <w:spacing w:after="0"/>
              <w:rPr>
                <w:sz w:val="22"/>
                <w:szCs w:val="22"/>
                <w:lang w:eastAsia="ko-KR"/>
              </w:rPr>
            </w:pPr>
            <w:del w:id="1465" w:author="Taehoon KIM" w:date="2024-09-20T04:02:00Z" w16du:dateUtc="2024-09-19T19:02:00Z">
              <w:r w:rsidRPr="00405A24" w:rsidDel="00E86BD3">
                <w:rPr>
                  <w:rFonts w:eastAsia="Malgun Gothic"/>
                  <w:sz w:val="22"/>
                  <w:szCs w:val="22"/>
                  <w:lang w:eastAsia="ko-KR"/>
                </w:rPr>
                <w:delText>Indoorgml2</w:delText>
              </w:r>
            </w:del>
            <w:r w:rsidRPr="00405A24">
              <w:rPr>
                <w:rFonts w:eastAsia="Malgun Gothic"/>
                <w:sz w:val="22"/>
                <w:szCs w:val="22"/>
                <w:lang w:eastAsia="ko-KR"/>
              </w:rPr>
              <w:t>/</w:t>
            </w:r>
            <w:del w:id="1466" w:author="Taehoon KIM" w:date="2024-09-20T04:06:00Z" w16du:dateUtc="2024-09-19T19:06:00Z">
              <w:r w:rsidRPr="00405A24" w:rsidDel="00E86BD3">
                <w:rPr>
                  <w:rFonts w:eastAsia="Malgun Gothic"/>
                  <w:sz w:val="22"/>
                  <w:szCs w:val="22"/>
                  <w:lang w:eastAsia="ko-KR"/>
                </w:rPr>
                <w:delText>ate</w:delText>
              </w:r>
            </w:del>
            <w:ins w:id="1467" w:author="Taehoon KIM" w:date="2024-09-20T04:06:00Z" w16du:dateUtc="2024-09-19T19:06:00Z">
              <w:r w:rsidR="00E86BD3" w:rsidRPr="00405A24">
                <w:rPr>
                  <w:rFonts w:eastAsia="Malgun Gothic"/>
                  <w:sz w:val="22"/>
                  <w:szCs w:val="22"/>
                  <w:lang w:eastAsia="ko-KR"/>
                </w:rPr>
                <w:t>at</w:t>
              </w:r>
              <w:r w:rsidR="00E86BD3">
                <w:rPr>
                  <w:rFonts w:eastAsia="Malgun Gothic"/>
                  <w:sz w:val="22"/>
                  <w:szCs w:val="22"/>
                  <w:lang w:eastAsia="ko-KR"/>
                </w:rPr>
                <w:t>s</w:t>
              </w:r>
            </w:ins>
            <w:r w:rsidRPr="00405A24">
              <w:rPr>
                <w:rFonts w:eastAsia="Malgun Gothic"/>
                <w:sz w:val="22"/>
                <w:szCs w:val="22"/>
                <w:lang w:eastAsia="ko-KR"/>
              </w:rPr>
              <w:t>/</w:t>
            </w:r>
            <w:proofErr w:type="spellStart"/>
            <w:r w:rsidRPr="00405A24">
              <w:rPr>
                <w:rFonts w:eastAsia="Malgun Gothic"/>
                <w:sz w:val="22"/>
                <w:szCs w:val="22"/>
                <w:lang w:eastAsia="ko-KR"/>
              </w:rPr>
              <w:t>objectspace</w:t>
            </w:r>
            <w:proofErr w:type="spellEnd"/>
          </w:p>
        </w:tc>
      </w:tr>
      <w:tr w:rsidR="00D2451F" w:rsidRPr="00405A24" w14:paraId="57028005" w14:textId="77777777" w:rsidTr="006C3AE7">
        <w:tc>
          <w:tcPr>
            <w:tcW w:w="1838" w:type="dxa"/>
            <w:shd w:val="clear" w:color="auto" w:fill="F2F2F2" w:themeFill="background1" w:themeFillShade="F2"/>
          </w:tcPr>
          <w:p w14:paraId="1949A5FD" w14:textId="77777777" w:rsidR="00D2451F" w:rsidRPr="00405A24" w:rsidRDefault="00D2451F" w:rsidP="006C3AE7">
            <w:pPr>
              <w:spacing w:after="0"/>
              <w:rPr>
                <w:b/>
                <w:sz w:val="22"/>
                <w:szCs w:val="22"/>
                <w:lang w:eastAsia="ko-KR"/>
              </w:rPr>
            </w:pPr>
            <w:r w:rsidRPr="00405A24">
              <w:rPr>
                <w:rFonts w:hint="eastAsia"/>
                <w:b/>
                <w:sz w:val="22"/>
                <w:szCs w:val="22"/>
                <w:lang w:eastAsia="ko-KR"/>
              </w:rPr>
              <w:t>R</w:t>
            </w:r>
            <w:r w:rsidRPr="00405A24">
              <w:rPr>
                <w:b/>
                <w:sz w:val="22"/>
                <w:szCs w:val="22"/>
                <w:lang w:eastAsia="ko-KR"/>
              </w:rPr>
              <w:t>equirement</w:t>
            </w:r>
          </w:p>
        </w:tc>
        <w:tc>
          <w:tcPr>
            <w:tcW w:w="8232" w:type="dxa"/>
            <w:vAlign w:val="center"/>
          </w:tcPr>
          <w:p w14:paraId="3F39E438" w14:textId="69B11107" w:rsidR="00E86BD3" w:rsidRPr="00E86BD3" w:rsidRDefault="00E86BD3" w:rsidP="00E86BD3">
            <w:pPr>
              <w:spacing w:after="0"/>
              <w:rPr>
                <w:ins w:id="1468" w:author="Taehoon KIM" w:date="2024-09-20T04:04:00Z"/>
                <w:rFonts w:eastAsia="Malgun Gothic"/>
                <w:sz w:val="22"/>
                <w:szCs w:val="22"/>
                <w:lang w:val="en-JP" w:eastAsia="ko-KR"/>
              </w:rPr>
            </w:pPr>
            <w:bookmarkStart w:id="1469" w:name="_Hlk177698424"/>
            <w:bookmarkStart w:id="1470" w:name="OLE_LINK161"/>
            <w:ins w:id="1471" w:author="Taehoon KIM" w:date="2024-09-20T04:04:00Z" w16du:dateUtc="2024-09-19T19:04:00Z">
              <w:r>
                <w:rPr>
                  <w:rFonts w:eastAsia="Malgun Gothic"/>
                  <w:sz w:val="22"/>
                  <w:szCs w:val="22"/>
                  <w:lang w:val="en-JP" w:eastAsia="ko-KR"/>
                </w:rPr>
                <w:t>O</w:t>
              </w:r>
            </w:ins>
            <w:ins w:id="1472" w:author="Taehoon KIM" w:date="2024-09-20T04:04:00Z">
              <w:r w:rsidRPr="00E86BD3">
                <w:rPr>
                  <w:rFonts w:eastAsia="Malgun Gothic"/>
                  <w:sz w:val="22"/>
                  <w:szCs w:val="22"/>
                  <w:lang w:val="en-JP" w:eastAsia="ko-KR"/>
                </w:rPr>
                <w:t>bjectSpace instances also fall under the non-overlapping constraint of CellSpaces. As such, they SHOULD not overlap with any other CellSpace or its specialized classes. Therefore, ObjectSpace can either be carved out of the space containing them or they can be defined in different layers (to avoid complex Boolean operations for example).</w:t>
              </w:r>
            </w:ins>
          </w:p>
          <w:bookmarkEnd w:id="1469"/>
          <w:bookmarkEnd w:id="1470"/>
          <w:p w14:paraId="39719F8C" w14:textId="51A18113" w:rsidR="00D2451F" w:rsidRPr="00405A24" w:rsidRDefault="00E86BD3" w:rsidP="006C3AE7">
            <w:pPr>
              <w:spacing w:after="0"/>
              <w:rPr>
                <w:rFonts w:eastAsia="Malgun Gothic"/>
                <w:sz w:val="22"/>
                <w:szCs w:val="22"/>
                <w:lang w:eastAsia="ko-KR"/>
              </w:rPr>
            </w:pPr>
            <w:ins w:id="1473" w:author="Taehoon KIM" w:date="2024-09-20T04:04:00Z" w16du:dateUtc="2024-09-19T19:04:00Z">
              <w:r>
                <w:rPr>
                  <w:rFonts w:eastAsia="Malgun Gothic" w:hint="eastAsia"/>
                  <w:sz w:val="22"/>
                  <w:szCs w:val="22"/>
                  <w:lang w:eastAsia="ko-KR"/>
                </w:rPr>
                <w:t>R</w:t>
              </w:r>
              <w:r>
                <w:rPr>
                  <w:rFonts w:eastAsia="Malgun Gothic"/>
                  <w:sz w:val="22"/>
                  <w:szCs w:val="22"/>
                  <w:lang w:eastAsia="ko-KR"/>
                </w:rPr>
                <w:t xml:space="preserve">equirement ID: </w:t>
              </w:r>
            </w:ins>
            <w:ins w:id="1474" w:author="Taehoon KIM" w:date="2024-09-20T04:15:00Z" w16du:dateUtc="2024-09-19T19:15:00Z">
              <w:r w:rsidR="00CC251C">
                <w:rPr>
                  <w:rFonts w:eastAsia="Malgun Gothic"/>
                  <w:sz w:val="22"/>
                  <w:szCs w:val="22"/>
                  <w:lang w:eastAsia="ko-KR"/>
                </w:rPr>
                <w:t>/</w:t>
              </w:r>
            </w:ins>
            <w:proofErr w:type="spellStart"/>
            <w:ins w:id="1475" w:author="Taehoon KIM" w:date="2024-09-20T04:04:00Z" w16du:dateUtc="2024-09-19T19:04:00Z">
              <w:r w:rsidRPr="00605835">
                <w:rPr>
                  <w:lang w:val="en-GB" w:eastAsia="ko-KR"/>
                </w:rPr>
                <w:t>req</w:t>
              </w:r>
              <w:proofErr w:type="spellEnd"/>
              <w:r w:rsidRPr="00605835">
                <w:rPr>
                  <w:lang w:val="en-GB" w:eastAsia="ko-KR"/>
                </w:rPr>
                <w:t>/</w:t>
              </w:r>
              <w:proofErr w:type="spellStart"/>
              <w:r>
                <w:rPr>
                  <w:lang w:val="en-GB" w:eastAsia="ko-KR"/>
                </w:rPr>
                <w:t>objectspace</w:t>
              </w:r>
              <w:proofErr w:type="spellEnd"/>
              <w:r w:rsidRPr="00405A24" w:rsidDel="00E86BD3">
                <w:rPr>
                  <w:rFonts w:eastAsia="Malgun Gothic"/>
                  <w:sz w:val="22"/>
                  <w:szCs w:val="22"/>
                  <w:lang w:eastAsia="ko-KR"/>
                </w:rPr>
                <w:t xml:space="preserve"> </w:t>
              </w:r>
            </w:ins>
            <w:del w:id="1476" w:author="Taehoon KIM" w:date="2024-09-20T04:04:00Z" w16du:dateUtc="2024-09-19T19:04:00Z">
              <w:r w:rsidR="00D2451F" w:rsidRPr="00405A24" w:rsidDel="00E86BD3">
                <w:rPr>
                  <w:rFonts w:eastAsia="Malgun Gothic"/>
                  <w:sz w:val="22"/>
                  <w:szCs w:val="22"/>
                  <w:lang w:eastAsia="ko-KR"/>
                </w:rPr>
                <w:delText>Indoorgml2/constraints/objectspace-1</w:delText>
              </w:r>
            </w:del>
          </w:p>
        </w:tc>
      </w:tr>
      <w:tr w:rsidR="00D2451F" w:rsidRPr="00405A24" w14:paraId="6A140A05" w14:textId="77777777" w:rsidTr="006C3AE7">
        <w:trPr>
          <w:trHeight w:val="54"/>
        </w:trPr>
        <w:tc>
          <w:tcPr>
            <w:tcW w:w="1838" w:type="dxa"/>
            <w:shd w:val="clear" w:color="auto" w:fill="F2F2F2" w:themeFill="background1" w:themeFillShade="F2"/>
          </w:tcPr>
          <w:p w14:paraId="15F62892" w14:textId="77777777" w:rsidR="00D2451F" w:rsidRPr="00405A24" w:rsidRDefault="00D2451F" w:rsidP="006C3AE7">
            <w:pPr>
              <w:spacing w:after="0"/>
              <w:rPr>
                <w:b/>
                <w:sz w:val="22"/>
                <w:szCs w:val="22"/>
                <w:lang w:eastAsia="ko-KR"/>
              </w:rPr>
            </w:pPr>
            <w:r w:rsidRPr="00405A24">
              <w:rPr>
                <w:rFonts w:hint="eastAsia"/>
                <w:b/>
                <w:sz w:val="22"/>
                <w:szCs w:val="22"/>
                <w:lang w:eastAsia="ko-KR"/>
              </w:rPr>
              <w:t>T</w:t>
            </w:r>
            <w:r w:rsidRPr="00405A24">
              <w:rPr>
                <w:b/>
                <w:sz w:val="22"/>
                <w:szCs w:val="22"/>
                <w:lang w:eastAsia="ko-KR"/>
              </w:rPr>
              <w:t>est Method</w:t>
            </w:r>
          </w:p>
        </w:tc>
        <w:tc>
          <w:tcPr>
            <w:tcW w:w="8232" w:type="dxa"/>
          </w:tcPr>
          <w:p w14:paraId="1F7F19F8" w14:textId="77777777" w:rsidR="00D2451F" w:rsidRPr="00405A24" w:rsidRDefault="00D2451F" w:rsidP="006C3AE7">
            <w:pPr>
              <w:spacing w:after="0"/>
              <w:rPr>
                <w:sz w:val="22"/>
                <w:szCs w:val="22"/>
                <w:lang w:eastAsia="ko-KR"/>
              </w:rPr>
            </w:pPr>
            <w:r w:rsidRPr="00405A24">
              <w:rPr>
                <w:sz w:val="22"/>
                <w:szCs w:val="22"/>
                <w:lang w:eastAsia="ko-KR"/>
              </w:rPr>
              <w:t>Automated inspection by geometric computation</w:t>
            </w:r>
          </w:p>
        </w:tc>
      </w:tr>
    </w:tbl>
    <w:p w14:paraId="69D57725" w14:textId="41142E82" w:rsidR="002446A5" w:rsidRDefault="002446A5" w:rsidP="00037B59">
      <w:pPr>
        <w:rPr>
          <w:lang w:eastAsia="ko-KR"/>
        </w:rPr>
      </w:pPr>
    </w:p>
    <w:p w14:paraId="7C5B9153" w14:textId="77777777" w:rsidR="002446A5" w:rsidRDefault="002446A5">
      <w:pPr>
        <w:spacing w:after="0"/>
        <w:rPr>
          <w:lang w:eastAsia="ko-KR"/>
        </w:rPr>
      </w:pPr>
      <w:r>
        <w:rPr>
          <w:lang w:eastAsia="ko-KR"/>
        </w:rPr>
        <w:br w:type="page"/>
      </w:r>
    </w:p>
    <w:p w14:paraId="44B257FC" w14:textId="77777777" w:rsidR="002446A5" w:rsidRPr="00935F3F" w:rsidRDefault="002446A5" w:rsidP="002446A5">
      <w:pPr>
        <w:pStyle w:val="Heading2"/>
        <w:numPr>
          <w:ilvl w:val="0"/>
          <w:numId w:val="59"/>
        </w:numPr>
        <w:suppressAutoHyphens/>
        <w:spacing w:before="60" w:after="120" w:line="-250" w:lineRule="auto"/>
        <w:jc w:val="both"/>
        <w:rPr>
          <w:sz w:val="28"/>
        </w:rPr>
      </w:pPr>
      <w:bookmarkStart w:id="1477" w:name="_Toc157097269"/>
      <w:bookmarkStart w:id="1478" w:name="_Toc177698614"/>
      <w:r w:rsidRPr="00935F3F">
        <w:rPr>
          <w:rFonts w:hint="eastAsia"/>
          <w:sz w:val="28"/>
          <w:lang w:eastAsia="ko-KR"/>
        </w:rPr>
        <w:lastRenderedPageBreak/>
        <w:t>A</w:t>
      </w:r>
      <w:r w:rsidRPr="00935F3F">
        <w:rPr>
          <w:sz w:val="28"/>
          <w:lang w:eastAsia="ko-KR"/>
        </w:rPr>
        <w:t xml:space="preserve">nnex B </w:t>
      </w:r>
      <w:r w:rsidRPr="00935F3F">
        <w:rPr>
          <w:sz w:val="28"/>
        </w:rPr>
        <w:t>Bibliography</w:t>
      </w:r>
      <w:bookmarkEnd w:id="1477"/>
      <w:bookmarkEnd w:id="1478"/>
    </w:p>
    <w:sdt>
      <w:sdtPr>
        <w:rPr>
          <w:rFonts w:asciiTheme="minorHAnsi" w:eastAsiaTheme="minorHAnsi" w:hAnsiTheme="minorHAnsi" w:cstheme="minorBidi"/>
          <w:b w:val="0"/>
          <w:bCs w:val="0"/>
          <w:caps/>
          <w:sz w:val="24"/>
          <w:szCs w:val="22"/>
          <w:lang w:val="en-AU"/>
        </w:rPr>
        <w:id w:val="152269147"/>
        <w:docPartObj>
          <w:docPartGallery w:val="Bibliographies"/>
          <w:docPartUnique/>
        </w:docPartObj>
      </w:sdtPr>
      <w:sdtEndPr>
        <w:rPr>
          <w:caps w:val="0"/>
          <w:sz w:val="22"/>
        </w:rPr>
      </w:sdtEndPr>
      <w:sdtContent>
        <w:p w14:paraId="7C47227A" w14:textId="70C32B7B" w:rsidR="00181604" w:rsidRPr="003228DA" w:rsidRDefault="00181604" w:rsidP="00181604">
          <w:pPr>
            <w:pStyle w:val="Heading1"/>
            <w:numPr>
              <w:ilvl w:val="0"/>
              <w:numId w:val="0"/>
            </w:numPr>
            <w:tabs>
              <w:tab w:val="left" w:pos="400"/>
              <w:tab w:val="left" w:pos="560"/>
            </w:tabs>
            <w:suppressAutoHyphens/>
            <w:spacing w:before="270" w:after="120" w:line="-270" w:lineRule="auto"/>
            <w:jc w:val="both"/>
            <w:rPr>
              <w:rStyle w:val="Heading3Char"/>
              <w:b/>
              <w:bCs/>
              <w:sz w:val="28"/>
            </w:rPr>
          </w:pPr>
        </w:p>
        <w:p w14:paraId="5002A645" w14:textId="55A1EEA7" w:rsidR="00181604" w:rsidRDefault="00181604" w:rsidP="00132BE4">
          <w:pPr>
            <w:pStyle w:val="ListParagraph"/>
            <w:numPr>
              <w:ilvl w:val="0"/>
              <w:numId w:val="43"/>
            </w:numPr>
            <w:ind w:leftChars="0" w:left="0"/>
            <w:rPr>
              <w:rFonts w:eastAsiaTheme="minorHAnsi"/>
              <w:noProof/>
            </w:rPr>
          </w:pPr>
          <w:r w:rsidRPr="00826850">
            <w:rPr>
              <w:rFonts w:eastAsiaTheme="minorHAnsi"/>
              <w:noProof/>
            </w:rPr>
            <w:t>Alattas A, S. Zlatanova, P. van Oosterom P, E. Chatzinikolaou, C. Lemmen and K-J. Li (2017) Supporting Indoor Navigation Using Access Rights to Spaces Based on Combined Use of IndoorGML and LADM Models, ISPRS International Journal of Geoinformation, vol. 6 (12), pp. 384</w:t>
          </w:r>
        </w:p>
        <w:p w14:paraId="404D7082" w14:textId="5C8DD3AA" w:rsidR="00DB5231" w:rsidRPr="00DB5231" w:rsidRDefault="00DB5231" w:rsidP="00132BE4">
          <w:pPr>
            <w:pStyle w:val="ListParagraph"/>
            <w:numPr>
              <w:ilvl w:val="0"/>
              <w:numId w:val="43"/>
            </w:numPr>
            <w:ind w:leftChars="0" w:left="0"/>
            <w:rPr>
              <w:rFonts w:eastAsiaTheme="minorHAnsi"/>
              <w:noProof/>
            </w:rPr>
          </w:pPr>
          <w:r>
            <w:rPr>
              <w:rFonts w:hint="eastAsia"/>
              <w:noProof/>
              <w:lang w:eastAsia="ko-KR"/>
            </w:rPr>
            <w:t>B</w:t>
          </w:r>
          <w:r>
            <w:rPr>
              <w:noProof/>
              <w:lang w:eastAsia="ko-KR"/>
            </w:rPr>
            <w:t xml:space="preserve">ecker, T., Nagel, C., and Kolbe, T. H., (2009) </w:t>
          </w:r>
          <w:r w:rsidRPr="001507E9">
            <w:rPr>
              <w:noProof/>
              <w:lang w:val="en-US" w:eastAsia="ko-KR"/>
            </w:rPr>
            <w:t>A Multilayered Space-Event Model for Navigation in Indoor Spaces</w:t>
          </w:r>
          <w:r>
            <w:rPr>
              <w:noProof/>
              <w:lang w:val="en-US" w:eastAsia="ko-KR"/>
            </w:rPr>
            <w:t>, Proc. 3</w:t>
          </w:r>
          <w:r w:rsidRPr="00DF57B1">
            <w:rPr>
              <w:noProof/>
              <w:vertAlign w:val="superscript"/>
              <w:lang w:val="en-US" w:eastAsia="ko-KR"/>
            </w:rPr>
            <w:t>rd</w:t>
          </w:r>
          <w:r>
            <w:rPr>
              <w:noProof/>
              <w:lang w:val="en-US" w:eastAsia="ko-KR"/>
            </w:rPr>
            <w:t xml:space="preserve"> International Workshop on 3D Geoinformation</w:t>
          </w:r>
        </w:p>
        <w:p w14:paraId="10B179F7" w14:textId="593A48F4" w:rsidR="00181604" w:rsidRPr="00826850" w:rsidRDefault="00181604" w:rsidP="00EF6182">
          <w:pPr>
            <w:pStyle w:val="Bibliography"/>
            <w:numPr>
              <w:ilvl w:val="0"/>
              <w:numId w:val="43"/>
            </w:numPr>
            <w:spacing w:after="0"/>
            <w:ind w:left="0"/>
            <w:rPr>
              <w:rFonts w:ascii="Times New Roman" w:hAnsi="Times New Roman" w:cs="Times New Roman"/>
              <w:noProof/>
              <w:sz w:val="24"/>
              <w:szCs w:val="24"/>
              <w:lang w:val="en-GB"/>
            </w:rPr>
          </w:pPr>
          <w:r w:rsidRPr="00EF6182">
            <w:rPr>
              <w:rFonts w:ascii="Times New Roman" w:hAnsi="Times New Roman" w:cs="Times New Roman"/>
              <w:noProof/>
              <w:sz w:val="24"/>
              <w:szCs w:val="24"/>
              <w:lang w:val="it-IT"/>
            </w:rPr>
            <w:t xml:space="preserve">Diakité, A. A. and S. Zlatanova (2018). </w:t>
          </w:r>
          <w:r w:rsidRPr="00826850">
            <w:rPr>
              <w:rFonts w:ascii="Times New Roman" w:hAnsi="Times New Roman" w:cs="Times New Roman"/>
              <w:noProof/>
              <w:sz w:val="24"/>
              <w:szCs w:val="24"/>
              <w:lang w:val="en-GB"/>
            </w:rPr>
            <w:t>Spatial subdivision of complex indoor environments for 3D indoor navigation. International Journal of Geographical Information Science, 213-235.</w:t>
          </w:r>
        </w:p>
        <w:p w14:paraId="03A0A47E" w14:textId="77777777" w:rsidR="00181604" w:rsidRPr="00826850" w:rsidRDefault="00181604" w:rsidP="00132BE4">
          <w:pPr>
            <w:pStyle w:val="ListParagraph"/>
            <w:numPr>
              <w:ilvl w:val="0"/>
              <w:numId w:val="43"/>
            </w:numPr>
            <w:ind w:leftChars="0" w:left="0"/>
            <w:rPr>
              <w:rFonts w:eastAsiaTheme="minorHAnsi"/>
              <w:noProof/>
            </w:rPr>
          </w:pPr>
          <w:r w:rsidRPr="00826850">
            <w:rPr>
              <w:rFonts w:eastAsiaTheme="minorHAnsi"/>
              <w:noProof/>
            </w:rPr>
            <w:t xml:space="preserve">Egenhofer M.J. (1989) A formal definition of binary topological relationships. In: Litwin W., Schek HJ. (eds) Foundations of Data Organization and Algorithms. FODO 1989. Lecture Notes in Computer Science, vol 367. Springer, Berlin, Heidelberg. </w:t>
          </w:r>
          <w:hyperlink r:id="rId64" w:history="1">
            <w:r w:rsidRPr="00826850">
              <w:rPr>
                <w:rFonts w:eastAsiaTheme="minorHAnsi"/>
                <w:noProof/>
              </w:rPr>
              <w:t>https://doi.org/10.1007/3-540-51295-0_148</w:t>
            </w:r>
          </w:hyperlink>
        </w:p>
        <w:p w14:paraId="44D32C3F" w14:textId="77777777" w:rsidR="00181604" w:rsidRPr="00826850" w:rsidRDefault="00181604" w:rsidP="00132BE4">
          <w:pPr>
            <w:pStyle w:val="ListParagraph"/>
            <w:numPr>
              <w:ilvl w:val="0"/>
              <w:numId w:val="43"/>
            </w:numPr>
            <w:ind w:leftChars="0" w:left="0"/>
            <w:rPr>
              <w:rFonts w:eastAsiaTheme="minorHAnsi"/>
              <w:noProof/>
            </w:rPr>
          </w:pPr>
          <w:r w:rsidRPr="00826850">
            <w:rPr>
              <w:rFonts w:eastAsiaTheme="minorHAnsi"/>
              <w:noProof/>
            </w:rPr>
            <w:t xml:space="preserve">Gröger, G., B. George (2012) Geometry and Topology, in Kresse and Danko (eds) Handbook of Geographic Information, Springer 10.1007/978-3-540-72680-7, pp. 303-321 </w:t>
          </w:r>
        </w:p>
        <w:p w14:paraId="745548BF" w14:textId="77777777" w:rsidR="00181604" w:rsidRPr="00826850" w:rsidRDefault="00181604" w:rsidP="00132BE4">
          <w:pPr>
            <w:pStyle w:val="ListParagraph"/>
            <w:numPr>
              <w:ilvl w:val="0"/>
              <w:numId w:val="43"/>
            </w:numPr>
            <w:ind w:leftChars="0" w:left="0"/>
            <w:rPr>
              <w:rFonts w:eastAsiaTheme="minorHAnsi"/>
              <w:noProof/>
            </w:rPr>
          </w:pPr>
          <w:r w:rsidRPr="00826850">
            <w:rPr>
              <w:rFonts w:eastAsiaTheme="minorHAnsi"/>
              <w:noProof/>
            </w:rPr>
            <w:t>ISO (2012) ISO 19152:2012, Geographic Information – Land Administration Domain Model (LADM)</w:t>
          </w:r>
        </w:p>
        <w:p w14:paraId="06D4BBC1" w14:textId="77777777" w:rsidR="00181604" w:rsidRPr="00826850" w:rsidRDefault="00181604" w:rsidP="00132BE4">
          <w:pPr>
            <w:pStyle w:val="ListParagraph"/>
            <w:numPr>
              <w:ilvl w:val="0"/>
              <w:numId w:val="43"/>
            </w:numPr>
            <w:ind w:leftChars="0" w:left="0"/>
            <w:rPr>
              <w:rFonts w:eastAsiaTheme="minorHAnsi"/>
              <w:noProof/>
            </w:rPr>
          </w:pPr>
          <w:r w:rsidRPr="00826850">
            <w:rPr>
              <w:rFonts w:eastAsiaTheme="minorHAnsi"/>
              <w:noProof/>
            </w:rPr>
            <w:t xml:space="preserve">ISO (2018) ISO 16739-1:2018, Industry Foundation Classes (IFC) for data sharing in the construction and facility management industries — Part 1: Data schema, </w:t>
          </w:r>
        </w:p>
        <w:p w14:paraId="2A33920A" w14:textId="77777777" w:rsidR="00181604" w:rsidRPr="00826850" w:rsidRDefault="00181604" w:rsidP="00EF6182">
          <w:pPr>
            <w:pStyle w:val="Bibliography"/>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ISO. (2019). ISO 19107:2019, Geographic information - Spatial Schema. Retrieved 02 10, 2020, from International Organization for Standardization: https://www.iso.org/standard/66175.html</w:t>
          </w:r>
        </w:p>
        <w:p w14:paraId="30A410EA" w14:textId="77777777" w:rsidR="00DB5231" w:rsidRPr="00826850" w:rsidRDefault="00DB5231" w:rsidP="00EF6182">
          <w:pPr>
            <w:pStyle w:val="Bibliography"/>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Lee, J. (2004). A spatial access-oriented implementation of a 3D GIS topological data model for urban entities. GeoInformatica, 237-264.</w:t>
          </w:r>
        </w:p>
        <w:p w14:paraId="17764295" w14:textId="77777777" w:rsidR="00181604" w:rsidRPr="00826850" w:rsidRDefault="00181604" w:rsidP="00EF6182">
          <w:pPr>
            <w:pStyle w:val="Bibliography"/>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Morris, S. (2019). Topology Without Tears. Retrieved 02 10, 2020, from Topology Without Tears Online Book: http://www.topologywithouttears.net/topbook.pdf</w:t>
          </w:r>
        </w:p>
        <w:p w14:paraId="2EE50367" w14:textId="77777777" w:rsidR="00181604" w:rsidRPr="00826850" w:rsidRDefault="00181604" w:rsidP="00EF6182">
          <w:pPr>
            <w:pStyle w:val="Bibliography"/>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Munkres, J. R. (2018). Elements of algebraic topology. CRC Press.</w:t>
          </w:r>
        </w:p>
        <w:p w14:paraId="4A112BF3" w14:textId="77777777" w:rsidR="00181604" w:rsidRPr="00826850" w:rsidRDefault="00181604" w:rsidP="00132BE4">
          <w:pPr>
            <w:pStyle w:val="ListParagraph"/>
            <w:numPr>
              <w:ilvl w:val="0"/>
              <w:numId w:val="43"/>
            </w:numPr>
            <w:ind w:leftChars="0" w:left="0"/>
            <w:rPr>
              <w:rFonts w:eastAsiaTheme="minorHAnsi"/>
              <w:noProof/>
            </w:rPr>
          </w:pPr>
          <w:r w:rsidRPr="00826850">
            <w:rPr>
              <w:rFonts w:eastAsiaTheme="minorHAnsi"/>
              <w:noProof/>
            </w:rPr>
            <w:t>OGC (2012) City Geography Markup Language (CityGML) Encoding Standard, Open Geospatial Consortium</w:t>
          </w:r>
        </w:p>
        <w:p w14:paraId="0FCFE07F" w14:textId="77777777" w:rsidR="00181604" w:rsidRPr="00826850" w:rsidRDefault="00181604" w:rsidP="00132BE4">
          <w:pPr>
            <w:pStyle w:val="ListParagraph"/>
            <w:numPr>
              <w:ilvl w:val="0"/>
              <w:numId w:val="43"/>
            </w:numPr>
            <w:ind w:leftChars="0" w:left="0"/>
            <w:rPr>
              <w:rFonts w:eastAsiaTheme="minorHAnsi"/>
              <w:noProof/>
            </w:rPr>
          </w:pPr>
          <w:r w:rsidRPr="00826850">
            <w:rPr>
              <w:rFonts w:eastAsiaTheme="minorHAnsi"/>
              <w:noProof/>
            </w:rPr>
            <w:t>OGC (2015) OGC KML 2.3, Encoding Standard, Open Geospatial Consortium</w:t>
          </w:r>
        </w:p>
        <w:p w14:paraId="34E42C19" w14:textId="77777777" w:rsidR="00181604" w:rsidRPr="00826850" w:rsidRDefault="00181604" w:rsidP="00132BE4">
          <w:pPr>
            <w:pStyle w:val="ListParagraph"/>
            <w:numPr>
              <w:ilvl w:val="0"/>
              <w:numId w:val="43"/>
            </w:numPr>
            <w:ind w:leftChars="0" w:left="0"/>
            <w:rPr>
              <w:rFonts w:eastAsiaTheme="minorHAnsi"/>
              <w:noProof/>
            </w:rPr>
          </w:pPr>
          <w:r w:rsidRPr="00826850">
            <w:rPr>
              <w:rFonts w:eastAsiaTheme="minorHAnsi"/>
              <w:noProof/>
            </w:rPr>
            <w:t xml:space="preserve">OGC (2021) Indoor Mapping Data Format, OGC community standard  </w:t>
          </w:r>
        </w:p>
        <w:p w14:paraId="307C8B42" w14:textId="77777777" w:rsidR="00181604" w:rsidRPr="00826850" w:rsidRDefault="00181604" w:rsidP="00EF6182">
          <w:pPr>
            <w:pStyle w:val="Bibliography"/>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OGC. (2009). The Specification Model – A Standard for Modular specifications. Open Geospatial Consortium.</w:t>
          </w:r>
        </w:p>
        <w:p w14:paraId="34F72417" w14:textId="77777777" w:rsidR="00181604" w:rsidRPr="00826850" w:rsidRDefault="00181604" w:rsidP="00EF6182">
          <w:pPr>
            <w:pStyle w:val="Bibliography"/>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OGC. (2015). IndoorGML. Retrieved 02 06, 2020, from https://www.opengeospatial.org/standards/indoorgml</w:t>
          </w:r>
        </w:p>
        <w:p w14:paraId="08305A47" w14:textId="77777777" w:rsidR="00181604" w:rsidRPr="00826850" w:rsidRDefault="00181604" w:rsidP="00EF6182">
          <w:pPr>
            <w:pStyle w:val="Bibliography"/>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Princeton University. (2010). About Wordnet. (Princeton University) Retrieved 02 06, 2020, from https://wordnet.princeton.edu/</w:t>
          </w:r>
        </w:p>
        <w:p w14:paraId="42041A0E" w14:textId="77777777" w:rsidR="00181604" w:rsidRPr="00826850" w:rsidRDefault="00181604" w:rsidP="00132BE4">
          <w:pPr>
            <w:pStyle w:val="Bibliography"/>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fr-FR"/>
            </w:rPr>
            <w:t xml:space="preserve">Yan, J., Diakité, A. A., &amp; Zlatanova, S. (2019). </w:t>
          </w:r>
          <w:r w:rsidRPr="00826850">
            <w:rPr>
              <w:rFonts w:ascii="Times New Roman" w:hAnsi="Times New Roman" w:cs="Times New Roman"/>
              <w:noProof/>
              <w:sz w:val="24"/>
              <w:szCs w:val="24"/>
              <w:lang w:val="en-GB"/>
            </w:rPr>
            <w:t>A generic space definition framework to support seamless indoor/outdoor navigation systems. Transactions in GIS, 23(6), 1273-1295.</w:t>
          </w:r>
        </w:p>
        <w:p w14:paraId="326850C5" w14:textId="77777777" w:rsidR="00181604" w:rsidRPr="00826850" w:rsidRDefault="00181604" w:rsidP="00132BE4">
          <w:pPr>
            <w:pStyle w:val="Bibliography"/>
            <w:numPr>
              <w:ilvl w:val="0"/>
              <w:numId w:val="43"/>
            </w:numPr>
            <w:spacing w:after="0"/>
            <w:ind w:left="0"/>
            <w:rPr>
              <w:rFonts w:ascii="Times New Roman" w:hAnsi="Times New Roman" w:cs="Times New Roman"/>
              <w:noProof/>
              <w:sz w:val="24"/>
              <w:szCs w:val="24"/>
              <w:lang w:val="en-GB"/>
            </w:rPr>
          </w:pPr>
          <w:r w:rsidRPr="00826850">
            <w:rPr>
              <w:rFonts w:ascii="Times New Roman" w:hAnsi="Times New Roman" w:cs="Times New Roman"/>
              <w:noProof/>
              <w:sz w:val="24"/>
              <w:szCs w:val="24"/>
              <w:lang w:val="en-GB"/>
            </w:rPr>
            <w:t>Zlatanova, S., Yan, J., Wang, Y., Diakité, A., Isikdag, U., Sithole, G., &amp; Barton, J. (2020). Spaces in Spatial Science and Urban Applications—State of the Art Review. ISPRS International Journal of Geo-Information, 9(1), 58.</w:t>
          </w:r>
        </w:p>
      </w:sdtContent>
    </w:sdt>
    <w:p w14:paraId="3297B057" w14:textId="6605B8A8" w:rsidR="004A5507" w:rsidRPr="00165E04" w:rsidRDefault="004A5507" w:rsidP="00181604">
      <w:pPr>
        <w:pStyle w:val="OGCtableheader"/>
      </w:pPr>
    </w:p>
    <w:sectPr w:rsidR="004A5507" w:rsidRPr="00165E04" w:rsidSect="00B52322">
      <w:footerReference w:type="default" r:id="rId65"/>
      <w:pgSz w:w="12240" w:h="15840" w:code="1"/>
      <w:pgMar w:top="1440" w:right="1080" w:bottom="1440" w:left="108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672" w:author="Taehoon KIM" w:date="2024-09-20T04:24:00Z" w:initials="MOU">
    <w:p w14:paraId="4842E723" w14:textId="77777777" w:rsidR="00EC3F7B" w:rsidRDefault="00EC3F7B" w:rsidP="00EC3F7B">
      <w:r>
        <w:rPr>
          <w:rStyle w:val="CommentReference"/>
        </w:rPr>
        <w:annotationRef/>
      </w:r>
      <w:r>
        <w:rPr>
          <w:rFonts w:eastAsia="Malgun Gothic"/>
          <w:color w:val="000000"/>
          <w:sz w:val="20"/>
          <w:szCs w:val="20"/>
          <w:lang w:val="en-GB"/>
        </w:rPr>
        <w:t>Add missing abbreviations</w:t>
      </w:r>
    </w:p>
  </w:comment>
  <w:comment w:id="683" w:author="Taehoon KIM" w:date="2024-09-20T06:07:00Z" w:initials="MOU">
    <w:p w14:paraId="61161D44" w14:textId="77777777" w:rsidR="0068618E" w:rsidRDefault="0068618E" w:rsidP="0068618E">
      <w:r>
        <w:rPr>
          <w:rStyle w:val="CommentReference"/>
        </w:rPr>
        <w:annotationRef/>
      </w:r>
      <w:r>
        <w:rPr>
          <w:rFonts w:eastAsia="Malgun Gothic"/>
          <w:color w:val="000000"/>
          <w:sz w:val="20"/>
          <w:szCs w:val="20"/>
          <w:lang w:val="en-GB"/>
        </w:rPr>
        <w:t xml:space="preserve">The definition of &lt;&lt;FeatureType&gt;&gt; is taken from GML 3.2.2 and CityGML 3.0 Part 1. </w:t>
      </w:r>
    </w:p>
  </w:comment>
  <w:comment w:id="846" w:author="Taehoon KIM" w:date="2024-09-20T04:29:00Z" w:initials="MOU">
    <w:p w14:paraId="789640EB" w14:textId="33CE8400" w:rsidR="00A12191" w:rsidRDefault="00A12191" w:rsidP="00A12191">
      <w:r>
        <w:rPr>
          <w:rStyle w:val="CommentReference"/>
        </w:rPr>
        <w:annotationRef/>
      </w:r>
      <w:r>
        <w:rPr>
          <w:rFonts w:eastAsia="Malgun Gothic"/>
          <w:color w:val="000000"/>
          <w:sz w:val="20"/>
          <w:szCs w:val="20"/>
          <w:lang w:val="en-GB"/>
        </w:rPr>
        <w:t xml:space="preserve">As a result of our previous meeting, I recall that we decided to change the name to cellSpaceName because it overlapped with a property name in the AbstractFeature. </w:t>
      </w:r>
    </w:p>
  </w:comment>
  <w:comment w:id="850" w:author="Taehoon KIM" w:date="2024-09-20T04:31:00Z" w:initials="MOU">
    <w:p w14:paraId="16BA02B8" w14:textId="77777777" w:rsidR="00A12191" w:rsidRDefault="00A12191" w:rsidP="00A12191">
      <w:r>
        <w:rPr>
          <w:rStyle w:val="CommentReference"/>
        </w:rPr>
        <w:annotationRef/>
      </w:r>
      <w:r>
        <w:rPr>
          <w:rFonts w:eastAsia="Malgun Gothic"/>
          <w:color w:val="000000"/>
          <w:sz w:val="20"/>
          <w:szCs w:val="20"/>
          <w:lang w:val="en-GB"/>
        </w:rPr>
        <w:t xml:space="preserve">We should use types from the 5.2 UML Notation wherever possible. </w:t>
      </w:r>
    </w:p>
  </w:comment>
  <w:comment w:id="853" w:author="Taehoon KIM" w:date="2024-09-20T04:32:00Z" w:initials="MOU">
    <w:p w14:paraId="6F458F78" w14:textId="77777777" w:rsidR="002800B0" w:rsidRDefault="002800B0" w:rsidP="002800B0">
      <w:r>
        <w:rPr>
          <w:rStyle w:val="CommentReference"/>
        </w:rPr>
        <w:annotationRef/>
      </w:r>
      <w:r>
        <w:rPr>
          <w:rFonts w:eastAsia="Malgun Gothic"/>
          <w:color w:val="000000"/>
          <w:sz w:val="20"/>
          <w:szCs w:val="20"/>
          <w:lang w:val="en-GB"/>
        </w:rPr>
        <w:t xml:space="preserve">It's better to use types in UML diagrams rather than just ‘url’. </w:t>
      </w:r>
    </w:p>
  </w:comment>
  <w:comment w:id="875" w:author="Taehoon KIM" w:date="2024-09-20T04:33:00Z" w:initials="MOU">
    <w:p w14:paraId="62E6EB27" w14:textId="77777777" w:rsidR="002800B0" w:rsidRDefault="002800B0" w:rsidP="002800B0">
      <w:r>
        <w:rPr>
          <w:rStyle w:val="CommentReference"/>
        </w:rPr>
        <w:annotationRef/>
      </w:r>
      <w:r>
        <w:rPr>
          <w:rFonts w:eastAsia="Malgun Gothic"/>
          <w:color w:val="000000"/>
          <w:sz w:val="20"/>
          <w:szCs w:val="20"/>
          <w:lang w:val="en-GB"/>
        </w:rPr>
        <w:t xml:space="preserve">CellBoundary? or cellBoundaryGeom? </w:t>
      </w:r>
    </w:p>
  </w:comment>
  <w:comment w:id="920" w:author="Taehoon KIM" w:date="2024-09-20T04:36:00Z" w:initials="MOU">
    <w:p w14:paraId="043E0752" w14:textId="77777777" w:rsidR="002800B0" w:rsidRDefault="002800B0" w:rsidP="002800B0">
      <w:r>
        <w:rPr>
          <w:rStyle w:val="CommentReference"/>
        </w:rPr>
        <w:annotationRef/>
      </w:r>
      <w:r>
        <w:rPr>
          <w:rFonts w:eastAsia="Malgun Gothic"/>
          <w:color w:val="000000"/>
          <w:sz w:val="20"/>
          <w:szCs w:val="20"/>
          <w:lang w:val="en-GB"/>
        </w:rPr>
        <w:t xml:space="preserve">Figure 23 has 'crosses', but the text has 'covers', 'coveredBy' instead. Which is correct? </w:t>
      </w:r>
    </w:p>
  </w:comment>
  <w:comment w:id="960" w:author="Taehoon KIM" w:date="2024-09-20T04:39:00Z" w:initials="MOU">
    <w:p w14:paraId="1F9B9039" w14:textId="77777777" w:rsidR="002800B0" w:rsidRDefault="002800B0" w:rsidP="002800B0">
      <w:r>
        <w:rPr>
          <w:rStyle w:val="CommentReference"/>
        </w:rPr>
        <w:annotationRef/>
      </w:r>
      <w:r>
        <w:rPr>
          <w:rFonts w:eastAsia="Malgun Gothic"/>
          <w:color w:val="000000"/>
          <w:sz w:val="20"/>
          <w:szCs w:val="20"/>
          <w:lang w:val="en-GB"/>
        </w:rPr>
        <w:t xml:space="preserve">Instead of mentioning the class of gml, it would be better to use the GM_class from 19107 that we used earlier. </w:t>
      </w:r>
    </w:p>
    <w:p w14:paraId="175D47E7" w14:textId="77777777" w:rsidR="002800B0" w:rsidRDefault="002800B0" w:rsidP="002800B0"/>
  </w:comment>
  <w:comment w:id="970" w:author="Taehoon KIM" w:date="2024-09-20T02:15:00Z" w:initials="MOU">
    <w:p w14:paraId="6A6EDE5C" w14:textId="38197D35" w:rsidR="00B43B7D" w:rsidRDefault="00B43B7D" w:rsidP="00B43B7D">
      <w:r>
        <w:rPr>
          <w:rStyle w:val="CommentReference"/>
        </w:rPr>
        <w:annotationRef/>
      </w:r>
      <w:r>
        <w:rPr>
          <w:rFonts w:eastAsia="Malgun Gothic"/>
          <w:color w:val="000000"/>
          <w:sz w:val="20"/>
          <w:szCs w:val="20"/>
          <w:lang w:val="en-GB"/>
        </w:rPr>
        <w:t>There is no specific reference (OmniClass, 2021) in Annex B. Bibliography</w:t>
      </w:r>
    </w:p>
  </w:comment>
  <w:comment w:id="1290" w:author="Taehoon KIM" w:date="2024-09-20T04:43:00Z" w:initials="MOU">
    <w:p w14:paraId="2C73D955" w14:textId="77777777" w:rsidR="00281CE2" w:rsidRDefault="00281CE2" w:rsidP="00281CE2">
      <w:r>
        <w:rPr>
          <w:rStyle w:val="CommentReference"/>
        </w:rPr>
        <w:annotationRef/>
      </w:r>
      <w:r>
        <w:rPr>
          <w:rFonts w:eastAsia="Malgun Gothic"/>
          <w:sz w:val="20"/>
          <w:szCs w:val="20"/>
          <w:lang w:val="en-GB"/>
        </w:rPr>
        <w:t xml:space="preserve">Constraint ID? Requirement ID? Which is correct? </w:t>
      </w:r>
    </w:p>
    <w:p w14:paraId="7059F3FE" w14:textId="77777777" w:rsidR="00281CE2" w:rsidRDefault="00281CE2" w:rsidP="00281CE2">
      <w:r>
        <w:rPr>
          <w:rFonts w:eastAsia="Malgun Gothic"/>
          <w:sz w:val="20"/>
          <w:szCs w:val="20"/>
          <w:lang w:val="en-GB"/>
        </w:rPr>
        <w:t xml:space="preserve">I think it's better to use the Requirement ID directly, because the content is the same, and you're not using the Constraint ID anywhere else. </w:t>
      </w:r>
    </w:p>
  </w:comment>
  <w:comment w:id="1322" w:author="Taehoon KIM" w:date="2024-09-20T03:43:00Z" w:initials="MOU">
    <w:p w14:paraId="32BECD92" w14:textId="1113CF5C" w:rsidR="00617626" w:rsidRDefault="00617626" w:rsidP="00617626">
      <w:r>
        <w:rPr>
          <w:rStyle w:val="CommentReference"/>
        </w:rPr>
        <w:annotationRef/>
      </w:r>
      <w:r>
        <w:rPr>
          <w:rFonts w:eastAsia="Malgun Gothic"/>
          <w:color w:val="000000"/>
          <w:sz w:val="20"/>
          <w:szCs w:val="20"/>
          <w:lang w:val="en-GB"/>
        </w:rPr>
        <w:t>I think this is a comment</w:t>
      </w:r>
    </w:p>
  </w:comment>
  <w:comment w:id="1340" w:author="Taehoon KIM" w:date="2024-09-20T04:47:00Z" w:initials="MOU">
    <w:p w14:paraId="649A8FE1" w14:textId="77777777" w:rsidR="00281CE2" w:rsidRDefault="00281CE2" w:rsidP="00281CE2">
      <w:r>
        <w:rPr>
          <w:rStyle w:val="CommentReference"/>
        </w:rPr>
        <w:annotationRef/>
      </w:r>
      <w:r>
        <w:rPr>
          <w:rFonts w:eastAsia="Malgun Gothic"/>
          <w:color w:val="000000"/>
          <w:sz w:val="20"/>
          <w:szCs w:val="20"/>
          <w:lang w:val="en-GB"/>
        </w:rPr>
        <w:t xml:space="preserve">Since it's an abstract test suite, it's probably better to use ‘/ats/‘ or ‘/conf/‘, which stands for conformance class. </w:t>
      </w:r>
    </w:p>
    <w:p w14:paraId="1E457862" w14:textId="77777777" w:rsidR="00281CE2" w:rsidRDefault="00281CE2" w:rsidP="00281CE2">
      <w:r>
        <w:rPr>
          <w:rFonts w:eastAsia="Malgun Gothic"/>
          <w:color w:val="000000"/>
          <w:sz w:val="20"/>
          <w:szCs w:val="20"/>
          <w:lang w:val="en-GB"/>
        </w:rPr>
        <w:t xml:space="preserve">For Indoorgml2 in the previous part, I removed it because we can use only the part after the URI specified in section 5.4 Identifier.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842E723" w15:done="0"/>
  <w15:commentEx w15:paraId="61161D44" w15:done="0"/>
  <w15:commentEx w15:paraId="789640EB" w15:done="0"/>
  <w15:commentEx w15:paraId="16BA02B8" w15:done="0"/>
  <w15:commentEx w15:paraId="6F458F78" w15:done="0"/>
  <w15:commentEx w15:paraId="62E6EB27" w15:done="0"/>
  <w15:commentEx w15:paraId="043E0752" w15:done="0"/>
  <w15:commentEx w15:paraId="175D47E7" w15:done="0"/>
  <w15:commentEx w15:paraId="6A6EDE5C" w15:done="0"/>
  <w15:commentEx w15:paraId="7059F3FE" w15:done="0"/>
  <w15:commentEx w15:paraId="32BECD92" w15:done="0"/>
  <w15:commentEx w15:paraId="1E45786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618971A" w16cex:dateUtc="2024-09-19T19:24:00Z"/>
  <w16cex:commentExtensible w16cex:durableId="14E7D071" w16cex:dateUtc="2024-09-19T21:07:00Z"/>
  <w16cex:commentExtensible w16cex:durableId="64DA8A58" w16cex:dateUtc="2024-09-19T19:29:00Z"/>
  <w16cex:commentExtensible w16cex:durableId="45CB011D" w16cex:dateUtc="2024-09-19T19:31:00Z"/>
  <w16cex:commentExtensible w16cex:durableId="20D5EA52" w16cex:dateUtc="2024-09-19T19:32:00Z"/>
  <w16cex:commentExtensible w16cex:durableId="00A3EF88" w16cex:dateUtc="2024-09-19T19:33:00Z"/>
  <w16cex:commentExtensible w16cex:durableId="3357DF62" w16cex:dateUtc="2024-09-19T19:36:00Z"/>
  <w16cex:commentExtensible w16cex:durableId="2666EB44" w16cex:dateUtc="2024-09-19T19:39:00Z"/>
  <w16cex:commentExtensible w16cex:durableId="58EE6E5F" w16cex:dateUtc="2024-09-19T17:15:00Z"/>
  <w16cex:commentExtensible w16cex:durableId="3DD3284B" w16cex:dateUtc="2024-09-19T19:43:00Z"/>
  <w16cex:commentExtensible w16cex:durableId="6C736398" w16cex:dateUtc="2024-09-19T18:43:00Z"/>
  <w16cex:commentExtensible w16cex:durableId="56E3D4F0" w16cex:dateUtc="2024-09-19T19:4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842E723" w16cid:durableId="7618971A"/>
  <w16cid:commentId w16cid:paraId="61161D44" w16cid:durableId="14E7D071"/>
  <w16cid:commentId w16cid:paraId="789640EB" w16cid:durableId="64DA8A58"/>
  <w16cid:commentId w16cid:paraId="16BA02B8" w16cid:durableId="45CB011D"/>
  <w16cid:commentId w16cid:paraId="6F458F78" w16cid:durableId="20D5EA52"/>
  <w16cid:commentId w16cid:paraId="62E6EB27" w16cid:durableId="00A3EF88"/>
  <w16cid:commentId w16cid:paraId="043E0752" w16cid:durableId="3357DF62"/>
  <w16cid:commentId w16cid:paraId="175D47E7" w16cid:durableId="2666EB44"/>
  <w16cid:commentId w16cid:paraId="6A6EDE5C" w16cid:durableId="58EE6E5F"/>
  <w16cid:commentId w16cid:paraId="7059F3FE" w16cid:durableId="3DD3284B"/>
  <w16cid:commentId w16cid:paraId="32BECD92" w16cid:durableId="6C736398"/>
  <w16cid:commentId w16cid:paraId="1E457862" w16cid:durableId="56E3D4F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4BB597" w14:textId="77777777" w:rsidR="007023F5" w:rsidRDefault="007023F5">
      <w:pPr>
        <w:spacing w:after="0"/>
      </w:pPr>
      <w:r>
        <w:separator/>
      </w:r>
    </w:p>
  </w:endnote>
  <w:endnote w:type="continuationSeparator" w:id="0">
    <w:p w14:paraId="26B9997A" w14:textId="77777777" w:rsidR="007023F5" w:rsidRDefault="007023F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Courier">
    <w:panose1 w:val="00000000000000000000"/>
    <w:charset w:val="00"/>
    <w:family w:val="modern"/>
    <w:pitch w:val="fixed"/>
    <w:sig w:usb0="E0002AFF" w:usb1="C0007843" w:usb2="00000009" w:usb3="00000000" w:csb0="000001FF" w:csb1="00000000"/>
  </w:font>
  <w:font w:name="Times">
    <w:panose1 w:val="00000500000000020000"/>
    <w:charset w:val="00"/>
    <w:family w:val="roman"/>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함초롬바탕">
    <w:panose1 w:val="020B0604020202020204"/>
    <w:charset w:val="81"/>
    <w:family w:val="roman"/>
    <w:pitch w:val="variable"/>
    <w:sig w:usb0="F7002EFF" w:usb1="19DFFFFF" w:usb2="001BFDD7" w:usb3="00000000" w:csb0="001F01FF" w:csb1="00000000"/>
  </w:font>
  <w:font w:name="Gulim">
    <w:altName w:val="굴림"/>
    <w:panose1 w:val="020B0600000101010101"/>
    <w:charset w:val="81"/>
    <w:family w:val="swiss"/>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37450079"/>
      <w:docPartObj>
        <w:docPartGallery w:val="Page Numbers (Bottom of Page)"/>
        <w:docPartUnique/>
      </w:docPartObj>
    </w:sdtPr>
    <w:sdtEndPr>
      <w:rPr>
        <w:noProof/>
      </w:rPr>
    </w:sdtEndPr>
    <w:sdtContent>
      <w:p w14:paraId="7B12340C" w14:textId="77777777" w:rsidR="00234460" w:rsidRDefault="00234460">
        <w:pPr>
          <w:pStyle w:val="Footer"/>
          <w:jc w:val="center"/>
        </w:pPr>
        <w:r>
          <w:fldChar w:fldCharType="begin"/>
        </w:r>
        <w:r>
          <w:instrText xml:space="preserve"> PAGE   \* MERGEFORMAT </w:instrText>
        </w:r>
        <w:r>
          <w:fldChar w:fldCharType="separate"/>
        </w:r>
        <w:r>
          <w:rPr>
            <w:noProof/>
          </w:rPr>
          <w:t>4</w:t>
        </w:r>
        <w:r>
          <w:rPr>
            <w:noProof/>
          </w:rPr>
          <w:fldChar w:fldCharType="end"/>
        </w:r>
      </w:p>
    </w:sdtContent>
  </w:sdt>
  <w:p w14:paraId="0463BD01" w14:textId="3412328C" w:rsidR="00234460" w:rsidRPr="0079517D" w:rsidRDefault="00234460" w:rsidP="0079517D">
    <w:pPr>
      <w:pStyle w:val="Footer"/>
      <w:jc w:val="right"/>
      <w:rPr>
        <w:sz w:val="16"/>
        <w:szCs w:val="16"/>
      </w:rPr>
    </w:pPr>
    <w:r w:rsidRPr="0079517D">
      <w:rPr>
        <w:sz w:val="16"/>
        <w:szCs w:val="16"/>
      </w:rPr>
      <w:t xml:space="preserve">Copyright © </w:t>
    </w:r>
    <w:r>
      <w:rPr>
        <w:sz w:val="16"/>
        <w:szCs w:val="16"/>
      </w:rPr>
      <w:t>2024</w:t>
    </w:r>
    <w:r w:rsidRPr="004203F0">
      <w:rPr>
        <w:color w:val="FF0000"/>
        <w:sz w:val="16"/>
        <w:szCs w:val="16"/>
      </w:rPr>
      <w:t xml:space="preserve"> </w:t>
    </w:r>
    <w:r w:rsidRPr="0079517D">
      <w:rPr>
        <w:sz w:val="16"/>
        <w:szCs w:val="16"/>
      </w:rPr>
      <w:t>Open Geospatial Consortium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BDA191" w14:textId="77777777" w:rsidR="007023F5" w:rsidRDefault="007023F5">
      <w:pPr>
        <w:spacing w:after="0"/>
      </w:pPr>
      <w:r>
        <w:separator/>
      </w:r>
    </w:p>
  </w:footnote>
  <w:footnote w:type="continuationSeparator" w:id="0">
    <w:p w14:paraId="43A82F4A" w14:textId="77777777" w:rsidR="007023F5" w:rsidRDefault="007023F5">
      <w:pPr>
        <w:spacing w:after="0"/>
      </w:pPr>
      <w:r>
        <w:continuationSeparator/>
      </w:r>
    </w:p>
  </w:footnote>
  <w:footnote w:id="1">
    <w:p w14:paraId="6A87CE7C" w14:textId="137CAD5D" w:rsidR="00234460" w:rsidRDefault="00234460">
      <w:pPr>
        <w:pStyle w:val="FootnoteText"/>
      </w:pPr>
      <w:r>
        <w:rPr>
          <w:rStyle w:val="FootnoteReference"/>
        </w:rPr>
        <w:footnoteRef/>
      </w:r>
      <w:r>
        <w:t xml:space="preserve"> </w:t>
      </w:r>
      <w:bookmarkStart w:id="658" w:name="OLE_LINK21"/>
      <w:bookmarkStart w:id="659" w:name="OLE_LINK22"/>
      <w:bookmarkStart w:id="660" w:name="OLE_LINK24"/>
      <w:r>
        <w:fldChar w:fldCharType="begin"/>
      </w:r>
      <w:r>
        <w:instrText>HYPERLINK "https://portal.ogc.org/public_ogc/directives/directives.php"</w:instrText>
      </w:r>
      <w:r>
        <w:fldChar w:fldCharType="separate"/>
      </w:r>
      <w:r w:rsidRPr="00850603">
        <w:rPr>
          <w:rStyle w:val="Hyperlink"/>
        </w:rPr>
        <w:t>https://portal.ogc.org/public_ogc/directives/directives.php</w:t>
      </w:r>
      <w:r>
        <w:rPr>
          <w:rStyle w:val="Hyperlink"/>
        </w:rPr>
        <w:fldChar w:fldCharType="end"/>
      </w:r>
      <w:bookmarkEnd w:id="658"/>
      <w:bookmarkEnd w:id="659"/>
      <w:bookmarkEnd w:id="660"/>
      <w:r>
        <w:t xml:space="preserve"> </w:t>
      </w:r>
    </w:p>
  </w:footnote>
  <w:footnote w:id="2">
    <w:p w14:paraId="6C803E6F" w14:textId="264A2145" w:rsidR="00FD3E4D" w:rsidRPr="00FD3E4D" w:rsidRDefault="00FD3E4D">
      <w:pPr>
        <w:pStyle w:val="FootnoteText"/>
        <w:rPr>
          <w:lang w:val="en-AU"/>
          <w:rPrChange w:id="797" w:author="Abdou D" w:date="2024-09-17T08:49:00Z" w16du:dateUtc="2024-09-16T22:49:00Z">
            <w:rPr/>
          </w:rPrChange>
        </w:rPr>
      </w:pPr>
      <w:ins w:id="798" w:author="Abdou D" w:date="2024-09-17T08:49:00Z" w16du:dateUtc="2024-09-16T22:49:00Z">
        <w:r>
          <w:rPr>
            <w:rStyle w:val="FootnoteReference"/>
          </w:rPr>
          <w:footnoteRef/>
        </w:r>
        <w:r>
          <w:t xml:space="preserve"> </w:t>
        </w:r>
      </w:ins>
      <w:ins w:id="799" w:author="Abdou D" w:date="2024-09-17T08:50:00Z" w16du:dateUtc="2024-09-16T22:50:00Z">
        <w:r w:rsidR="00477637">
          <w:rPr>
            <w:lang w:val="en-AU"/>
          </w:rPr>
          <w:t xml:space="preserve">While the reference to Wi-Fi and RFID </w:t>
        </w:r>
        <w:r w:rsidR="0009632F">
          <w:rPr>
            <w:lang w:val="en-AU"/>
          </w:rPr>
          <w:t xml:space="preserve">as Indoor Positioning Systems (IPS) is essentially indicative, </w:t>
        </w:r>
      </w:ins>
      <w:ins w:id="800" w:author="Abdou D" w:date="2024-09-17T08:51:00Z" w16du:dateUtc="2024-09-16T22:51:00Z">
        <w:r w:rsidR="00B15E11">
          <w:rPr>
            <w:lang w:val="en-AU"/>
          </w:rPr>
          <w:t>a wider family of IPS technologies</w:t>
        </w:r>
        <w:r w:rsidR="00C2680F">
          <w:rPr>
            <w:lang w:val="en-AU"/>
          </w:rPr>
          <w:t xml:space="preserve"> known as Real-</w:t>
        </w:r>
      </w:ins>
      <w:ins w:id="801" w:author="Abdou D" w:date="2024-09-17T08:52:00Z" w16du:dateUtc="2024-09-16T22:52:00Z">
        <w:r w:rsidR="00C2680F">
          <w:rPr>
            <w:lang w:val="en-AU"/>
          </w:rPr>
          <w:t>T</w:t>
        </w:r>
      </w:ins>
      <w:ins w:id="802" w:author="Abdou D" w:date="2024-09-17T08:51:00Z" w16du:dateUtc="2024-09-16T22:51:00Z">
        <w:r w:rsidR="00C2680F">
          <w:rPr>
            <w:lang w:val="en-AU"/>
          </w:rPr>
          <w:t>ime Loca</w:t>
        </w:r>
      </w:ins>
      <w:ins w:id="803" w:author="Abdou D" w:date="2024-09-17T08:52:00Z" w16du:dateUtc="2024-09-16T22:52:00Z">
        <w:r w:rsidR="00C2680F">
          <w:rPr>
            <w:lang w:val="en-AU"/>
          </w:rPr>
          <w:t>ting Systems (RTLS)</w:t>
        </w:r>
      </w:ins>
      <w:ins w:id="804" w:author="Abdou D" w:date="2024-09-17T08:55:00Z" w16du:dateUtc="2024-09-16T22:55:00Z">
        <w:r w:rsidR="00454B71">
          <w:rPr>
            <w:lang w:val="en-AU"/>
          </w:rPr>
          <w:t xml:space="preserve"> are increasingly being adopted</w:t>
        </w:r>
      </w:ins>
      <w:ins w:id="805" w:author="Abdou D" w:date="2024-09-17T08:52:00Z" w16du:dateUtc="2024-09-16T22:52:00Z">
        <w:r w:rsidR="00421153">
          <w:rPr>
            <w:lang w:val="en-AU"/>
          </w:rPr>
          <w:t xml:space="preserve">. Future versions of </w:t>
        </w:r>
      </w:ins>
      <w:ins w:id="806" w:author="Abdou D" w:date="2024-09-17T08:55:00Z" w16du:dateUtc="2024-09-16T22:55:00Z">
        <w:r w:rsidR="00454B71">
          <w:rPr>
            <w:lang w:val="en-AU"/>
          </w:rPr>
          <w:t xml:space="preserve">IndoorGML </w:t>
        </w:r>
      </w:ins>
      <w:ins w:id="807" w:author="Abdou D" w:date="2024-09-17T08:52:00Z" w16du:dateUtc="2024-09-16T22:52:00Z">
        <w:r w:rsidR="00421153">
          <w:rPr>
            <w:lang w:val="en-AU"/>
          </w:rPr>
          <w:t xml:space="preserve">will consider </w:t>
        </w:r>
        <w:r w:rsidR="001E5CD9">
          <w:rPr>
            <w:lang w:val="en-AU"/>
          </w:rPr>
          <w:t>a better integratio</w:t>
        </w:r>
      </w:ins>
      <w:ins w:id="808" w:author="Abdou D" w:date="2024-09-17T08:53:00Z" w16du:dateUtc="2024-09-16T22:53:00Z">
        <w:r w:rsidR="001E5CD9">
          <w:rPr>
            <w:lang w:val="en-AU"/>
          </w:rPr>
          <w:t xml:space="preserve">n to such technologies through, for example, integration with </w:t>
        </w:r>
        <w:r w:rsidR="009D0056">
          <w:rPr>
            <w:lang w:val="en-AU"/>
          </w:rPr>
          <w:t>existing</w:t>
        </w:r>
      </w:ins>
      <w:ins w:id="809" w:author="Abdou D" w:date="2024-09-17T08:57:00Z" w16du:dateUtc="2024-09-16T22:57:00Z">
        <w:r w:rsidR="00A76A23">
          <w:rPr>
            <w:lang w:val="en-AU"/>
          </w:rPr>
          <w:t xml:space="preserve"> open</w:t>
        </w:r>
      </w:ins>
      <w:ins w:id="810" w:author="Abdou D" w:date="2024-09-17T08:53:00Z" w16du:dateUtc="2024-09-16T22:53:00Z">
        <w:r w:rsidR="009D0056">
          <w:rPr>
            <w:lang w:val="en-AU"/>
          </w:rPr>
          <w:t xml:space="preserve"> standards in that space such as </w:t>
        </w:r>
        <w:proofErr w:type="spellStart"/>
        <w:r w:rsidR="009D0056">
          <w:rPr>
            <w:lang w:val="en-AU"/>
          </w:rPr>
          <w:t>Omlox</w:t>
        </w:r>
        <w:proofErr w:type="spellEnd"/>
        <w:r w:rsidR="009D0056">
          <w:rPr>
            <w:lang w:val="en-AU"/>
          </w:rPr>
          <w:t xml:space="preserve"> </w:t>
        </w:r>
      </w:ins>
      <w:ins w:id="811" w:author="Abdou D" w:date="2024-09-17T08:57:00Z" w16du:dateUtc="2024-09-16T22:57:00Z">
        <w:r w:rsidR="00A76A23">
          <w:rPr>
            <w:lang w:val="en-AU"/>
          </w:rPr>
          <w:t>(</w:t>
        </w:r>
        <w:r w:rsidR="00CF5F59" w:rsidRPr="00CF5F59">
          <w:rPr>
            <w:lang w:val="en-AU"/>
          </w:rPr>
          <w:t>https://omlox.com/</w:t>
        </w:r>
        <w:r w:rsidR="00A76A23">
          <w:rPr>
            <w:lang w:val="en-AU"/>
          </w:rPr>
          <w:t>)</w:t>
        </w:r>
        <w:r w:rsidR="00CF5F59">
          <w:rPr>
            <w:lang w:val="en-AU"/>
          </w:rPr>
          <w:t>.</w:t>
        </w:r>
      </w:ins>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15D79"/>
    <w:multiLevelType w:val="singleLevel"/>
    <w:tmpl w:val="6468815E"/>
    <w:lvl w:ilvl="0">
      <w:start w:val="1"/>
      <w:numFmt w:val="lowerRoman"/>
      <w:pStyle w:val="OGCClause"/>
      <w:lvlText w:val="%1."/>
      <w:lvlJc w:val="right"/>
      <w:pPr>
        <w:tabs>
          <w:tab w:val="num" w:pos="504"/>
        </w:tabs>
        <w:ind w:left="504" w:hanging="504"/>
      </w:pPr>
      <w:rPr>
        <w:rFonts w:cs="Times New Roman" w:hint="default"/>
      </w:rPr>
    </w:lvl>
  </w:abstractNum>
  <w:abstractNum w:abstractNumId="1" w15:restartNumberingAfterBreak="0">
    <w:nsid w:val="007E07E1"/>
    <w:multiLevelType w:val="hybridMultilevel"/>
    <w:tmpl w:val="EB9EB2E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086411F"/>
    <w:multiLevelType w:val="hybridMultilevel"/>
    <w:tmpl w:val="EAE4F45E"/>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3" w15:restartNumberingAfterBreak="0">
    <w:nsid w:val="01A84369"/>
    <w:multiLevelType w:val="hybridMultilevel"/>
    <w:tmpl w:val="0BF8AC62"/>
    <w:lvl w:ilvl="0" w:tplc="A774834C">
      <w:start w:val="1"/>
      <w:numFmt w:val="bullet"/>
      <w:pStyle w:val="Textkrper2"/>
      <w:lvlText w:val=""/>
      <w:lvlJc w:val="left"/>
      <w:pPr>
        <w:tabs>
          <w:tab w:val="num" w:pos="360"/>
        </w:tabs>
        <w:ind w:left="360" w:hanging="360"/>
      </w:pPr>
      <w:rPr>
        <w:rFonts w:ascii="Symbol" w:hAnsi="Symbol" w:hint="default"/>
      </w:rPr>
    </w:lvl>
    <w:lvl w:ilvl="1" w:tplc="04090003">
      <w:start w:val="1"/>
      <w:numFmt w:val="bullet"/>
      <w:lvlText w:val="o"/>
      <w:lvlJc w:val="left"/>
      <w:pPr>
        <w:tabs>
          <w:tab w:val="num" w:pos="2102"/>
        </w:tabs>
        <w:ind w:left="2102" w:hanging="360"/>
      </w:pPr>
      <w:rPr>
        <w:rFonts w:ascii="Courier New" w:hAnsi="Courier New" w:hint="default"/>
      </w:rPr>
    </w:lvl>
    <w:lvl w:ilvl="2" w:tplc="04090005" w:tentative="1">
      <w:start w:val="1"/>
      <w:numFmt w:val="bullet"/>
      <w:lvlText w:val=""/>
      <w:lvlJc w:val="left"/>
      <w:pPr>
        <w:tabs>
          <w:tab w:val="num" w:pos="2822"/>
        </w:tabs>
        <w:ind w:left="2822" w:hanging="360"/>
      </w:pPr>
      <w:rPr>
        <w:rFonts w:ascii="Wingdings" w:hAnsi="Wingdings" w:hint="default"/>
      </w:rPr>
    </w:lvl>
    <w:lvl w:ilvl="3" w:tplc="04090001" w:tentative="1">
      <w:start w:val="1"/>
      <w:numFmt w:val="bullet"/>
      <w:lvlText w:val=""/>
      <w:lvlJc w:val="left"/>
      <w:pPr>
        <w:tabs>
          <w:tab w:val="num" w:pos="3542"/>
        </w:tabs>
        <w:ind w:left="3542" w:hanging="360"/>
      </w:pPr>
      <w:rPr>
        <w:rFonts w:ascii="Symbol" w:hAnsi="Symbol" w:hint="default"/>
      </w:rPr>
    </w:lvl>
    <w:lvl w:ilvl="4" w:tplc="04090003" w:tentative="1">
      <w:start w:val="1"/>
      <w:numFmt w:val="bullet"/>
      <w:lvlText w:val="o"/>
      <w:lvlJc w:val="left"/>
      <w:pPr>
        <w:tabs>
          <w:tab w:val="num" w:pos="4262"/>
        </w:tabs>
        <w:ind w:left="4262" w:hanging="360"/>
      </w:pPr>
      <w:rPr>
        <w:rFonts w:ascii="Courier New" w:hAnsi="Courier New" w:hint="default"/>
      </w:rPr>
    </w:lvl>
    <w:lvl w:ilvl="5" w:tplc="04090005" w:tentative="1">
      <w:start w:val="1"/>
      <w:numFmt w:val="bullet"/>
      <w:lvlText w:val=""/>
      <w:lvlJc w:val="left"/>
      <w:pPr>
        <w:tabs>
          <w:tab w:val="num" w:pos="4982"/>
        </w:tabs>
        <w:ind w:left="4982" w:hanging="360"/>
      </w:pPr>
      <w:rPr>
        <w:rFonts w:ascii="Wingdings" w:hAnsi="Wingdings" w:hint="default"/>
      </w:rPr>
    </w:lvl>
    <w:lvl w:ilvl="6" w:tplc="04090001" w:tentative="1">
      <w:start w:val="1"/>
      <w:numFmt w:val="bullet"/>
      <w:lvlText w:val=""/>
      <w:lvlJc w:val="left"/>
      <w:pPr>
        <w:tabs>
          <w:tab w:val="num" w:pos="5702"/>
        </w:tabs>
        <w:ind w:left="5702" w:hanging="360"/>
      </w:pPr>
      <w:rPr>
        <w:rFonts w:ascii="Symbol" w:hAnsi="Symbol" w:hint="default"/>
      </w:rPr>
    </w:lvl>
    <w:lvl w:ilvl="7" w:tplc="04090003" w:tentative="1">
      <w:start w:val="1"/>
      <w:numFmt w:val="bullet"/>
      <w:lvlText w:val="o"/>
      <w:lvlJc w:val="left"/>
      <w:pPr>
        <w:tabs>
          <w:tab w:val="num" w:pos="6422"/>
        </w:tabs>
        <w:ind w:left="6422" w:hanging="360"/>
      </w:pPr>
      <w:rPr>
        <w:rFonts w:ascii="Courier New" w:hAnsi="Courier New" w:hint="default"/>
      </w:rPr>
    </w:lvl>
    <w:lvl w:ilvl="8" w:tplc="04090005" w:tentative="1">
      <w:start w:val="1"/>
      <w:numFmt w:val="bullet"/>
      <w:lvlText w:val=""/>
      <w:lvlJc w:val="left"/>
      <w:pPr>
        <w:tabs>
          <w:tab w:val="num" w:pos="7142"/>
        </w:tabs>
        <w:ind w:left="7142" w:hanging="360"/>
      </w:pPr>
      <w:rPr>
        <w:rFonts w:ascii="Wingdings" w:hAnsi="Wingdings" w:hint="default"/>
      </w:rPr>
    </w:lvl>
  </w:abstractNum>
  <w:abstractNum w:abstractNumId="4" w15:restartNumberingAfterBreak="0">
    <w:nsid w:val="01B80EE3"/>
    <w:multiLevelType w:val="hybridMultilevel"/>
    <w:tmpl w:val="B5504886"/>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5" w15:restartNumberingAfterBreak="0">
    <w:nsid w:val="038E0E2F"/>
    <w:multiLevelType w:val="hybridMultilevel"/>
    <w:tmpl w:val="84088BFC"/>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6" w15:restartNumberingAfterBreak="0">
    <w:nsid w:val="047360CC"/>
    <w:multiLevelType w:val="hybridMultilevel"/>
    <w:tmpl w:val="268EA13A"/>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099B214E"/>
    <w:multiLevelType w:val="hybridMultilevel"/>
    <w:tmpl w:val="C6B6C8F8"/>
    <w:lvl w:ilvl="0" w:tplc="126AD682">
      <w:start w:val="1"/>
      <w:numFmt w:val="lowerLetter"/>
      <w:lvlText w:val="%1)"/>
      <w:lvlJc w:val="left"/>
      <w:pPr>
        <w:ind w:left="3120" w:hanging="360"/>
      </w:pPr>
      <w:rPr>
        <w:rFonts w:hint="default"/>
        <w:color w:val="auto"/>
      </w:rPr>
    </w:lvl>
    <w:lvl w:ilvl="1" w:tplc="0C090019" w:tentative="1">
      <w:start w:val="1"/>
      <w:numFmt w:val="lowerLetter"/>
      <w:lvlText w:val="%2."/>
      <w:lvlJc w:val="left"/>
      <w:pPr>
        <w:ind w:left="3840" w:hanging="360"/>
      </w:pPr>
    </w:lvl>
    <w:lvl w:ilvl="2" w:tplc="0C09001B" w:tentative="1">
      <w:start w:val="1"/>
      <w:numFmt w:val="lowerRoman"/>
      <w:lvlText w:val="%3."/>
      <w:lvlJc w:val="right"/>
      <w:pPr>
        <w:ind w:left="4560" w:hanging="180"/>
      </w:pPr>
    </w:lvl>
    <w:lvl w:ilvl="3" w:tplc="0C09000F" w:tentative="1">
      <w:start w:val="1"/>
      <w:numFmt w:val="decimal"/>
      <w:lvlText w:val="%4."/>
      <w:lvlJc w:val="left"/>
      <w:pPr>
        <w:ind w:left="5280" w:hanging="360"/>
      </w:pPr>
    </w:lvl>
    <w:lvl w:ilvl="4" w:tplc="0C090019" w:tentative="1">
      <w:start w:val="1"/>
      <w:numFmt w:val="lowerLetter"/>
      <w:lvlText w:val="%5."/>
      <w:lvlJc w:val="left"/>
      <w:pPr>
        <w:ind w:left="6000" w:hanging="360"/>
      </w:pPr>
    </w:lvl>
    <w:lvl w:ilvl="5" w:tplc="0C09001B" w:tentative="1">
      <w:start w:val="1"/>
      <w:numFmt w:val="lowerRoman"/>
      <w:lvlText w:val="%6."/>
      <w:lvlJc w:val="right"/>
      <w:pPr>
        <w:ind w:left="6720" w:hanging="180"/>
      </w:pPr>
    </w:lvl>
    <w:lvl w:ilvl="6" w:tplc="0C09000F" w:tentative="1">
      <w:start w:val="1"/>
      <w:numFmt w:val="decimal"/>
      <w:lvlText w:val="%7."/>
      <w:lvlJc w:val="left"/>
      <w:pPr>
        <w:ind w:left="7440" w:hanging="360"/>
      </w:pPr>
    </w:lvl>
    <w:lvl w:ilvl="7" w:tplc="0C090019" w:tentative="1">
      <w:start w:val="1"/>
      <w:numFmt w:val="lowerLetter"/>
      <w:lvlText w:val="%8."/>
      <w:lvlJc w:val="left"/>
      <w:pPr>
        <w:ind w:left="8160" w:hanging="360"/>
      </w:pPr>
    </w:lvl>
    <w:lvl w:ilvl="8" w:tplc="0C09001B" w:tentative="1">
      <w:start w:val="1"/>
      <w:numFmt w:val="lowerRoman"/>
      <w:lvlText w:val="%9."/>
      <w:lvlJc w:val="right"/>
      <w:pPr>
        <w:ind w:left="8880" w:hanging="180"/>
      </w:pPr>
    </w:lvl>
  </w:abstractNum>
  <w:abstractNum w:abstractNumId="8" w15:restartNumberingAfterBreak="0">
    <w:nsid w:val="09E42729"/>
    <w:multiLevelType w:val="hybridMultilevel"/>
    <w:tmpl w:val="2968E2F8"/>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9" w15:restartNumberingAfterBreak="0">
    <w:nsid w:val="0D7449E1"/>
    <w:multiLevelType w:val="hybridMultilevel"/>
    <w:tmpl w:val="FBCEC11A"/>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10" w15:restartNumberingAfterBreak="0">
    <w:nsid w:val="158E29B9"/>
    <w:multiLevelType w:val="hybridMultilevel"/>
    <w:tmpl w:val="C9266678"/>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11" w15:restartNumberingAfterBreak="0">
    <w:nsid w:val="16B252F9"/>
    <w:multiLevelType w:val="hybridMultilevel"/>
    <w:tmpl w:val="BA2C9DC4"/>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12" w15:restartNumberingAfterBreak="0">
    <w:nsid w:val="18DB5197"/>
    <w:multiLevelType w:val="hybridMultilevel"/>
    <w:tmpl w:val="BE1AA52A"/>
    <w:lvl w:ilvl="0" w:tplc="9BE2B4D4">
      <w:start w:val="1"/>
      <w:numFmt w:val="bullet"/>
      <w:pStyle w:val="BulletItem"/>
      <w:lvlText w:val=""/>
      <w:lvlJc w:val="left"/>
      <w:pPr>
        <w:tabs>
          <w:tab w:val="num" w:pos="1295"/>
        </w:tabs>
        <w:ind w:left="1162" w:hanging="227"/>
      </w:pPr>
      <w:rPr>
        <w:rFonts w:ascii="Symbol" w:hAnsi="Symbol" w:hint="default"/>
        <w:sz w:val="22"/>
      </w:rPr>
    </w:lvl>
    <w:lvl w:ilvl="1" w:tplc="04070003">
      <w:start w:val="1"/>
      <w:numFmt w:val="bullet"/>
      <w:lvlText w:val="o"/>
      <w:lvlJc w:val="left"/>
      <w:pPr>
        <w:tabs>
          <w:tab w:val="num" w:pos="2375"/>
        </w:tabs>
        <w:ind w:left="2375" w:hanging="360"/>
      </w:pPr>
      <w:rPr>
        <w:rFonts w:ascii="Courier New" w:hAnsi="Courier New" w:hint="default"/>
      </w:rPr>
    </w:lvl>
    <w:lvl w:ilvl="2" w:tplc="04070005" w:tentative="1">
      <w:start w:val="1"/>
      <w:numFmt w:val="bullet"/>
      <w:lvlText w:val=""/>
      <w:lvlJc w:val="left"/>
      <w:pPr>
        <w:tabs>
          <w:tab w:val="num" w:pos="3095"/>
        </w:tabs>
        <w:ind w:left="3095" w:hanging="360"/>
      </w:pPr>
      <w:rPr>
        <w:rFonts w:ascii="Wingdings" w:hAnsi="Wingdings" w:hint="default"/>
      </w:rPr>
    </w:lvl>
    <w:lvl w:ilvl="3" w:tplc="04070001" w:tentative="1">
      <w:start w:val="1"/>
      <w:numFmt w:val="bullet"/>
      <w:lvlText w:val=""/>
      <w:lvlJc w:val="left"/>
      <w:pPr>
        <w:tabs>
          <w:tab w:val="num" w:pos="3815"/>
        </w:tabs>
        <w:ind w:left="3815" w:hanging="360"/>
      </w:pPr>
      <w:rPr>
        <w:rFonts w:ascii="Symbol" w:hAnsi="Symbol" w:hint="default"/>
      </w:rPr>
    </w:lvl>
    <w:lvl w:ilvl="4" w:tplc="04070003" w:tentative="1">
      <w:start w:val="1"/>
      <w:numFmt w:val="bullet"/>
      <w:lvlText w:val="o"/>
      <w:lvlJc w:val="left"/>
      <w:pPr>
        <w:tabs>
          <w:tab w:val="num" w:pos="4535"/>
        </w:tabs>
        <w:ind w:left="4535" w:hanging="360"/>
      </w:pPr>
      <w:rPr>
        <w:rFonts w:ascii="Courier New" w:hAnsi="Courier New" w:hint="default"/>
      </w:rPr>
    </w:lvl>
    <w:lvl w:ilvl="5" w:tplc="04070005" w:tentative="1">
      <w:start w:val="1"/>
      <w:numFmt w:val="bullet"/>
      <w:lvlText w:val=""/>
      <w:lvlJc w:val="left"/>
      <w:pPr>
        <w:tabs>
          <w:tab w:val="num" w:pos="5255"/>
        </w:tabs>
        <w:ind w:left="5255" w:hanging="360"/>
      </w:pPr>
      <w:rPr>
        <w:rFonts w:ascii="Wingdings" w:hAnsi="Wingdings" w:hint="default"/>
      </w:rPr>
    </w:lvl>
    <w:lvl w:ilvl="6" w:tplc="04070001" w:tentative="1">
      <w:start w:val="1"/>
      <w:numFmt w:val="bullet"/>
      <w:lvlText w:val=""/>
      <w:lvlJc w:val="left"/>
      <w:pPr>
        <w:tabs>
          <w:tab w:val="num" w:pos="5975"/>
        </w:tabs>
        <w:ind w:left="5975" w:hanging="360"/>
      </w:pPr>
      <w:rPr>
        <w:rFonts w:ascii="Symbol" w:hAnsi="Symbol" w:hint="default"/>
      </w:rPr>
    </w:lvl>
    <w:lvl w:ilvl="7" w:tplc="04070003" w:tentative="1">
      <w:start w:val="1"/>
      <w:numFmt w:val="bullet"/>
      <w:lvlText w:val="o"/>
      <w:lvlJc w:val="left"/>
      <w:pPr>
        <w:tabs>
          <w:tab w:val="num" w:pos="6695"/>
        </w:tabs>
        <w:ind w:left="6695" w:hanging="360"/>
      </w:pPr>
      <w:rPr>
        <w:rFonts w:ascii="Courier New" w:hAnsi="Courier New" w:hint="default"/>
      </w:rPr>
    </w:lvl>
    <w:lvl w:ilvl="8" w:tplc="04070005" w:tentative="1">
      <w:start w:val="1"/>
      <w:numFmt w:val="bullet"/>
      <w:lvlText w:val=""/>
      <w:lvlJc w:val="left"/>
      <w:pPr>
        <w:tabs>
          <w:tab w:val="num" w:pos="7415"/>
        </w:tabs>
        <w:ind w:left="7415" w:hanging="360"/>
      </w:pPr>
      <w:rPr>
        <w:rFonts w:ascii="Wingdings" w:hAnsi="Wingdings" w:hint="default"/>
      </w:rPr>
    </w:lvl>
  </w:abstractNum>
  <w:abstractNum w:abstractNumId="13" w15:restartNumberingAfterBreak="0">
    <w:nsid w:val="1AAB4CF0"/>
    <w:multiLevelType w:val="multilevel"/>
    <w:tmpl w:val="AB6CFCF8"/>
    <w:lvl w:ilvl="0">
      <w:start w:val="1"/>
      <w:numFmt w:val="decimal"/>
      <w:pStyle w:val="Heading1"/>
      <w:lvlText w:val="%1"/>
      <w:lvlJc w:val="left"/>
      <w:pPr>
        <w:tabs>
          <w:tab w:val="num" w:pos="432"/>
        </w:tabs>
        <w:ind w:left="432" w:hanging="432"/>
      </w:pPr>
      <w:rPr>
        <w:rFonts w:hint="default"/>
        <w:b/>
        <w:sz w:val="28"/>
      </w:rPr>
    </w:lvl>
    <w:lvl w:ilvl="1">
      <w:start w:val="4"/>
      <w:numFmt w:val="decimal"/>
      <w:pStyle w:val="Heading2"/>
      <w:lvlText w:val="%1.%2"/>
      <w:lvlJc w:val="left"/>
      <w:pPr>
        <w:tabs>
          <w:tab w:val="num" w:pos="576"/>
        </w:tabs>
        <w:ind w:left="576" w:hanging="576"/>
      </w:pPr>
      <w:rPr>
        <w:rFonts w:hint="eastAsia"/>
        <w:sz w:val="24"/>
        <w:szCs w:val="24"/>
      </w:rPr>
    </w:lvl>
    <w:lvl w:ilvl="2">
      <w:start w:val="1"/>
      <w:numFmt w:val="decimal"/>
      <w:lvlRestart w:val="0"/>
      <w:pStyle w:val="Heading3"/>
      <w:lvlText w:val="%1.%2.%3"/>
      <w:lvlJc w:val="left"/>
      <w:pPr>
        <w:tabs>
          <w:tab w:val="num" w:pos="720"/>
        </w:tabs>
        <w:ind w:left="720" w:hanging="72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4" w15:restartNumberingAfterBreak="0">
    <w:nsid w:val="1D5F7A87"/>
    <w:multiLevelType w:val="singleLevel"/>
    <w:tmpl w:val="14BCD474"/>
    <w:lvl w:ilvl="0">
      <w:start w:val="1"/>
      <w:numFmt w:val="lowerLetter"/>
      <w:pStyle w:val="List1OGCletters"/>
      <w:lvlText w:val="%1)"/>
      <w:lvlJc w:val="left"/>
      <w:pPr>
        <w:tabs>
          <w:tab w:val="num" w:pos="720"/>
        </w:tabs>
        <w:ind w:left="720" w:hanging="360"/>
      </w:pPr>
      <w:rPr>
        <w:rFonts w:ascii="Times New Roman" w:hAnsi="Times New Roman" w:cs="Times New Roman"/>
      </w:rPr>
    </w:lvl>
  </w:abstractNum>
  <w:abstractNum w:abstractNumId="15" w15:restartNumberingAfterBreak="0">
    <w:nsid w:val="1DF445B9"/>
    <w:multiLevelType w:val="hybridMultilevel"/>
    <w:tmpl w:val="F79A6F38"/>
    <w:lvl w:ilvl="0" w:tplc="08C4959E">
      <w:start w:val="1"/>
      <w:numFmt w:val="lowerRoman"/>
      <w:pStyle w:val="Vorbemerkungen"/>
      <w:lvlText w:val="%1."/>
      <w:lvlJc w:val="left"/>
      <w:pPr>
        <w:tabs>
          <w:tab w:val="num" w:pos="1968"/>
        </w:tabs>
        <w:ind w:left="1428" w:hanging="18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6" w15:restartNumberingAfterBreak="0">
    <w:nsid w:val="1E184840"/>
    <w:multiLevelType w:val="hybridMultilevel"/>
    <w:tmpl w:val="4F40C02E"/>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1E5B3F09"/>
    <w:multiLevelType w:val="hybridMultilevel"/>
    <w:tmpl w:val="DF9884B8"/>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18" w15:restartNumberingAfterBreak="0">
    <w:nsid w:val="2491763C"/>
    <w:multiLevelType w:val="hybridMultilevel"/>
    <w:tmpl w:val="5B4275DA"/>
    <w:lvl w:ilvl="0" w:tplc="B4FA5F52">
      <w:start w:val="1"/>
      <w:numFmt w:val="decimal"/>
      <w:pStyle w:val="Requirement"/>
      <w:lvlText w:val="Req %1"/>
      <w:lvlJc w:val="left"/>
      <w:pPr>
        <w:tabs>
          <w:tab w:val="num" w:pos="900"/>
        </w:tabs>
      </w:pPr>
      <w:rPr>
        <w:rFonts w:ascii="Times New Roman" w:hAnsi="Times New Roman" w:cs="Times New Roman" w:hint="default"/>
        <w:b/>
        <w:i w:val="0"/>
      </w:rPr>
    </w:lvl>
    <w:lvl w:ilvl="1" w:tplc="04070003">
      <w:start w:val="1"/>
      <w:numFmt w:val="lowerLetter"/>
      <w:lvlText w:val="%2."/>
      <w:lvlJc w:val="left"/>
      <w:pPr>
        <w:tabs>
          <w:tab w:val="num" w:pos="1620"/>
        </w:tabs>
        <w:ind w:left="1620" w:hanging="360"/>
      </w:pPr>
      <w:rPr>
        <w:rFonts w:ascii="Times New Roman" w:hAnsi="Times New Roman" w:cs="Times New Roman"/>
      </w:rPr>
    </w:lvl>
    <w:lvl w:ilvl="2" w:tplc="04070005">
      <w:start w:val="1"/>
      <w:numFmt w:val="lowerRoman"/>
      <w:lvlText w:val="%3."/>
      <w:lvlJc w:val="right"/>
      <w:pPr>
        <w:tabs>
          <w:tab w:val="num" w:pos="2340"/>
        </w:tabs>
        <w:ind w:left="2340" w:hanging="180"/>
      </w:pPr>
      <w:rPr>
        <w:rFonts w:ascii="Times New Roman" w:hAnsi="Times New Roman" w:cs="Times New Roman"/>
      </w:rPr>
    </w:lvl>
    <w:lvl w:ilvl="3" w:tplc="04070001">
      <w:start w:val="1"/>
      <w:numFmt w:val="decimal"/>
      <w:lvlText w:val="%4."/>
      <w:lvlJc w:val="left"/>
      <w:pPr>
        <w:tabs>
          <w:tab w:val="num" w:pos="3060"/>
        </w:tabs>
        <w:ind w:left="3060" w:hanging="360"/>
      </w:pPr>
      <w:rPr>
        <w:rFonts w:ascii="Times New Roman" w:hAnsi="Times New Roman" w:cs="Times New Roman"/>
      </w:rPr>
    </w:lvl>
    <w:lvl w:ilvl="4" w:tplc="04070003">
      <w:start w:val="1"/>
      <w:numFmt w:val="lowerLetter"/>
      <w:lvlText w:val="%5."/>
      <w:lvlJc w:val="left"/>
      <w:pPr>
        <w:tabs>
          <w:tab w:val="num" w:pos="3780"/>
        </w:tabs>
        <w:ind w:left="3780" w:hanging="360"/>
      </w:pPr>
      <w:rPr>
        <w:rFonts w:ascii="Times New Roman" w:hAnsi="Times New Roman" w:cs="Times New Roman"/>
      </w:rPr>
    </w:lvl>
    <w:lvl w:ilvl="5" w:tplc="04070005">
      <w:start w:val="1"/>
      <w:numFmt w:val="lowerRoman"/>
      <w:lvlText w:val="%6."/>
      <w:lvlJc w:val="right"/>
      <w:pPr>
        <w:tabs>
          <w:tab w:val="num" w:pos="4500"/>
        </w:tabs>
        <w:ind w:left="4500" w:hanging="180"/>
      </w:pPr>
      <w:rPr>
        <w:rFonts w:ascii="Times New Roman" w:hAnsi="Times New Roman" w:cs="Times New Roman"/>
      </w:rPr>
    </w:lvl>
    <w:lvl w:ilvl="6" w:tplc="04070001">
      <w:start w:val="1"/>
      <w:numFmt w:val="decimal"/>
      <w:lvlText w:val="%7."/>
      <w:lvlJc w:val="left"/>
      <w:pPr>
        <w:tabs>
          <w:tab w:val="num" w:pos="5220"/>
        </w:tabs>
        <w:ind w:left="5220" w:hanging="360"/>
      </w:pPr>
      <w:rPr>
        <w:rFonts w:ascii="Times New Roman" w:hAnsi="Times New Roman" w:cs="Times New Roman"/>
      </w:rPr>
    </w:lvl>
    <w:lvl w:ilvl="7" w:tplc="04070003">
      <w:start w:val="1"/>
      <w:numFmt w:val="lowerLetter"/>
      <w:lvlText w:val="%8."/>
      <w:lvlJc w:val="left"/>
      <w:pPr>
        <w:tabs>
          <w:tab w:val="num" w:pos="5940"/>
        </w:tabs>
        <w:ind w:left="5940" w:hanging="360"/>
      </w:pPr>
      <w:rPr>
        <w:rFonts w:ascii="Times New Roman" w:hAnsi="Times New Roman" w:cs="Times New Roman"/>
      </w:rPr>
    </w:lvl>
    <w:lvl w:ilvl="8" w:tplc="04070005">
      <w:start w:val="1"/>
      <w:numFmt w:val="lowerRoman"/>
      <w:lvlText w:val="%9."/>
      <w:lvlJc w:val="right"/>
      <w:pPr>
        <w:tabs>
          <w:tab w:val="num" w:pos="6660"/>
        </w:tabs>
        <w:ind w:left="6660" w:hanging="180"/>
      </w:pPr>
      <w:rPr>
        <w:rFonts w:ascii="Times New Roman" w:hAnsi="Times New Roman" w:cs="Times New Roman"/>
      </w:rPr>
    </w:lvl>
  </w:abstractNum>
  <w:abstractNum w:abstractNumId="19" w15:restartNumberingAfterBreak="0">
    <w:nsid w:val="264C69DF"/>
    <w:multiLevelType w:val="hybridMultilevel"/>
    <w:tmpl w:val="B31251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2667650B"/>
    <w:multiLevelType w:val="hybridMultilevel"/>
    <w:tmpl w:val="654EF594"/>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21" w15:restartNumberingAfterBreak="0">
    <w:nsid w:val="27FB7A3C"/>
    <w:multiLevelType w:val="singleLevel"/>
    <w:tmpl w:val="70AE539E"/>
    <w:lvl w:ilvl="0">
      <w:start w:val="1"/>
      <w:numFmt w:val="decimal"/>
      <w:pStyle w:val="TermNum"/>
      <w:lvlText w:val="4.%1"/>
      <w:lvlJc w:val="left"/>
      <w:pPr>
        <w:tabs>
          <w:tab w:val="num" w:pos="720"/>
        </w:tabs>
        <w:ind w:left="720" w:hanging="720"/>
      </w:pPr>
      <w:rPr>
        <w:rFonts w:ascii="Arial" w:hAnsi="Arial" w:cs="Arial" w:hint="default"/>
        <w:b/>
        <w:i w:val="0"/>
      </w:rPr>
    </w:lvl>
  </w:abstractNum>
  <w:abstractNum w:abstractNumId="22" w15:restartNumberingAfterBreak="0">
    <w:nsid w:val="2A8E5315"/>
    <w:multiLevelType w:val="hybridMultilevel"/>
    <w:tmpl w:val="33860D42"/>
    <w:lvl w:ilvl="0" w:tplc="12161CEE">
      <w:start w:val="1"/>
      <w:numFmt w:val="bullet"/>
      <w:pStyle w:val="List2OGCbullets"/>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AA8275B"/>
    <w:multiLevelType w:val="hybridMultilevel"/>
    <w:tmpl w:val="0D0CC94E"/>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24" w15:restartNumberingAfterBreak="0">
    <w:nsid w:val="32D717B2"/>
    <w:multiLevelType w:val="hybridMultilevel"/>
    <w:tmpl w:val="8788FF9A"/>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25" w15:restartNumberingAfterBreak="0">
    <w:nsid w:val="35AA7DCC"/>
    <w:multiLevelType w:val="multilevel"/>
    <w:tmpl w:val="65249020"/>
    <w:lvl w:ilvl="0">
      <w:start w:val="1"/>
      <w:numFmt w:val="upperLetter"/>
      <w:pStyle w:val="zzForward"/>
      <w:lvlText w:val="Annex %1"/>
      <w:lvlJc w:val="left"/>
      <w:pPr>
        <w:tabs>
          <w:tab w:val="num" w:pos="432"/>
        </w:tabs>
        <w:ind w:left="432" w:hanging="432"/>
      </w:pPr>
      <w:rPr>
        <w:rFonts w:ascii="Times New Roman" w:hAnsi="Times New Roman" w:cs="Times New Roman" w:hint="default"/>
      </w:rPr>
    </w:lvl>
    <w:lvl w:ilvl="1">
      <w:start w:val="1"/>
      <w:numFmt w:val="decimal"/>
      <w:pStyle w:val="AnnexLevel2"/>
      <w:lvlText w:val="%1.%2"/>
      <w:lvlJc w:val="left"/>
      <w:pPr>
        <w:tabs>
          <w:tab w:val="num" w:pos="576"/>
        </w:tabs>
        <w:ind w:left="576" w:hanging="576"/>
      </w:pPr>
      <w:rPr>
        <w:rFonts w:ascii="Times New Roman" w:hAnsi="Times New Roman" w:cs="Times New Roman" w:hint="default"/>
      </w:rPr>
    </w:lvl>
    <w:lvl w:ilvl="2">
      <w:start w:val="1"/>
      <w:numFmt w:val="decimal"/>
      <w:pStyle w:val="Annexlevel3"/>
      <w:lvlText w:val="%1.%2.%3"/>
      <w:lvlJc w:val="left"/>
      <w:pPr>
        <w:tabs>
          <w:tab w:val="num" w:pos="720"/>
        </w:tabs>
        <w:ind w:left="720" w:hanging="720"/>
      </w:pPr>
      <w:rPr>
        <w:rFonts w:ascii="Times New Roman" w:hAnsi="Times New Roman" w:cs="Times New Roman" w:hint="default"/>
      </w:rPr>
    </w:lvl>
    <w:lvl w:ilvl="3">
      <w:start w:val="1"/>
      <w:numFmt w:val="decimal"/>
      <w:lvlText w:val="%1.%2.%3.%4"/>
      <w:lvlJc w:val="left"/>
      <w:pPr>
        <w:tabs>
          <w:tab w:val="num" w:pos="864"/>
        </w:tabs>
        <w:ind w:left="864" w:hanging="864"/>
      </w:pPr>
      <w:rPr>
        <w:rFonts w:ascii="Times New Roman" w:hAnsi="Times New Roman" w:cs="Times New Roman" w:hint="default"/>
      </w:rPr>
    </w:lvl>
    <w:lvl w:ilvl="4">
      <w:start w:val="1"/>
      <w:numFmt w:val="decimal"/>
      <w:pStyle w:val="a5"/>
      <w:lvlText w:val="%1.%2.%3.%4.%5"/>
      <w:lvlJc w:val="left"/>
      <w:pPr>
        <w:tabs>
          <w:tab w:val="num" w:pos="1008"/>
        </w:tabs>
        <w:ind w:left="1008" w:hanging="1008"/>
      </w:pPr>
      <w:rPr>
        <w:rFonts w:ascii="Times New Roman" w:hAnsi="Times New Roman" w:cs="Times New Roman" w:hint="default"/>
      </w:rPr>
    </w:lvl>
    <w:lvl w:ilvl="5">
      <w:start w:val="1"/>
      <w:numFmt w:val="decimal"/>
      <w:pStyle w:val="a6"/>
      <w:lvlText w:val="%1.%2.%3.%4.%5.%6"/>
      <w:lvlJc w:val="left"/>
      <w:pPr>
        <w:tabs>
          <w:tab w:val="num" w:pos="1152"/>
        </w:tabs>
        <w:ind w:left="1152" w:hanging="1152"/>
      </w:pPr>
      <w:rPr>
        <w:rFonts w:ascii="Times New Roman" w:hAnsi="Times New Roman" w:cs="Times New Roman" w:hint="default"/>
      </w:rPr>
    </w:lvl>
    <w:lvl w:ilvl="6">
      <w:start w:val="1"/>
      <w:numFmt w:val="decimal"/>
      <w:lvlText w:val="%1.%2.%3.%4.%5.%6.%7"/>
      <w:lvlJc w:val="left"/>
      <w:pPr>
        <w:tabs>
          <w:tab w:val="num" w:pos="1296"/>
        </w:tabs>
        <w:ind w:left="1296" w:hanging="1296"/>
      </w:pPr>
      <w:rPr>
        <w:rFonts w:ascii="Times New Roman" w:hAnsi="Times New Roman" w:cs="Times New Roman" w:hint="default"/>
      </w:rPr>
    </w:lvl>
    <w:lvl w:ilvl="7">
      <w:start w:val="1"/>
      <w:numFmt w:val="decimal"/>
      <w:lvlText w:val="%1.%2.%3.%4.%5.%6.%7.%8"/>
      <w:lvlJc w:val="left"/>
      <w:pPr>
        <w:tabs>
          <w:tab w:val="num" w:pos="1440"/>
        </w:tabs>
        <w:ind w:left="1440" w:hanging="1440"/>
      </w:pPr>
      <w:rPr>
        <w:rFonts w:ascii="Times New Roman" w:hAnsi="Times New Roman" w:cs="Times New Roman" w:hint="default"/>
      </w:rPr>
    </w:lvl>
    <w:lvl w:ilvl="8">
      <w:start w:val="1"/>
      <w:numFmt w:val="decimal"/>
      <w:lvlText w:val="%1.%2.%3.%4.%5.%6.%7.%8.%9"/>
      <w:lvlJc w:val="left"/>
      <w:pPr>
        <w:tabs>
          <w:tab w:val="num" w:pos="1584"/>
        </w:tabs>
        <w:ind w:left="1584" w:hanging="1584"/>
      </w:pPr>
      <w:rPr>
        <w:rFonts w:ascii="Times New Roman" w:hAnsi="Times New Roman" w:cs="Times New Roman" w:hint="default"/>
      </w:rPr>
    </w:lvl>
  </w:abstractNum>
  <w:abstractNum w:abstractNumId="26" w15:restartNumberingAfterBreak="0">
    <w:nsid w:val="367C7667"/>
    <w:multiLevelType w:val="hybridMultilevel"/>
    <w:tmpl w:val="432E8C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3B2364ED"/>
    <w:multiLevelType w:val="hybridMultilevel"/>
    <w:tmpl w:val="191CA88A"/>
    <w:lvl w:ilvl="0" w:tplc="D220BD4A">
      <w:start w:val="1"/>
      <w:numFmt w:val="bullet"/>
      <w:pStyle w:val="ListContinue2"/>
      <w:lvlText w:val=""/>
      <w:lvlJc w:val="left"/>
      <w:pPr>
        <w:tabs>
          <w:tab w:val="num" w:pos="360"/>
        </w:tabs>
        <w:ind w:left="360" w:hanging="360"/>
      </w:pPr>
      <w:rPr>
        <w:rFonts w:ascii="Symbol" w:hAnsi="Symbol" w:hint="default"/>
      </w:rPr>
    </w:lvl>
    <w:lvl w:ilvl="1" w:tplc="77B02782">
      <w:numFmt w:val="decimal"/>
      <w:lvlText w:val=""/>
      <w:lvlJc w:val="left"/>
    </w:lvl>
    <w:lvl w:ilvl="2" w:tplc="1B1E8E4A">
      <w:numFmt w:val="decimal"/>
      <w:lvlText w:val=""/>
      <w:lvlJc w:val="left"/>
    </w:lvl>
    <w:lvl w:ilvl="3" w:tplc="50D6A500">
      <w:numFmt w:val="decimal"/>
      <w:lvlText w:val=""/>
      <w:lvlJc w:val="left"/>
    </w:lvl>
    <w:lvl w:ilvl="4" w:tplc="89726E2A">
      <w:numFmt w:val="decimal"/>
      <w:lvlText w:val=""/>
      <w:lvlJc w:val="left"/>
    </w:lvl>
    <w:lvl w:ilvl="5" w:tplc="C812CD58">
      <w:numFmt w:val="decimal"/>
      <w:lvlText w:val=""/>
      <w:lvlJc w:val="left"/>
    </w:lvl>
    <w:lvl w:ilvl="6" w:tplc="3494912E">
      <w:numFmt w:val="decimal"/>
      <w:lvlText w:val=""/>
      <w:lvlJc w:val="left"/>
    </w:lvl>
    <w:lvl w:ilvl="7" w:tplc="06B6CD56">
      <w:numFmt w:val="decimal"/>
      <w:lvlText w:val=""/>
      <w:lvlJc w:val="left"/>
    </w:lvl>
    <w:lvl w:ilvl="8" w:tplc="02501326">
      <w:numFmt w:val="decimal"/>
      <w:lvlText w:val=""/>
      <w:lvlJc w:val="left"/>
    </w:lvl>
  </w:abstractNum>
  <w:abstractNum w:abstractNumId="28" w15:restartNumberingAfterBreak="0">
    <w:nsid w:val="3C9F51CC"/>
    <w:multiLevelType w:val="hybridMultilevel"/>
    <w:tmpl w:val="6F5EC108"/>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40925DE3"/>
    <w:multiLevelType w:val="multilevel"/>
    <w:tmpl w:val="0409001D"/>
    <w:numStyleLink w:val="1"/>
  </w:abstractNum>
  <w:abstractNum w:abstractNumId="30" w15:restartNumberingAfterBreak="0">
    <w:nsid w:val="41FC101E"/>
    <w:multiLevelType w:val="hybridMultilevel"/>
    <w:tmpl w:val="EA0EAE1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43265B63"/>
    <w:multiLevelType w:val="hybridMultilevel"/>
    <w:tmpl w:val="39840528"/>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32" w15:restartNumberingAfterBreak="0">
    <w:nsid w:val="43985B1A"/>
    <w:multiLevelType w:val="hybridMultilevel"/>
    <w:tmpl w:val="94D67E42"/>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33" w15:restartNumberingAfterBreak="0">
    <w:nsid w:val="46E1659D"/>
    <w:multiLevelType w:val="hybridMultilevel"/>
    <w:tmpl w:val="13C85D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47875BE2"/>
    <w:multiLevelType w:val="hybridMultilevel"/>
    <w:tmpl w:val="824652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47EE2834"/>
    <w:multiLevelType w:val="hybridMultilevel"/>
    <w:tmpl w:val="5C0836B0"/>
    <w:lvl w:ilvl="0" w:tplc="C6729478">
      <w:start w:val="1"/>
      <w:numFmt w:val="lowerLetter"/>
      <w:lvlText w:val="%1)"/>
      <w:lvlJc w:val="left"/>
      <w:pPr>
        <w:ind w:left="720" w:hanging="360"/>
      </w:pPr>
      <w:rPr>
        <w:rFonts w:hint="default"/>
        <w:color w:val="00000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6" w15:restartNumberingAfterBreak="0">
    <w:nsid w:val="49837613"/>
    <w:multiLevelType w:val="hybridMultilevel"/>
    <w:tmpl w:val="661251F6"/>
    <w:lvl w:ilvl="0" w:tplc="DAFCAEF4">
      <w:numFmt w:val="bullet"/>
      <w:lvlText w:val=""/>
      <w:lvlJc w:val="left"/>
      <w:pPr>
        <w:ind w:left="760" w:hanging="360"/>
      </w:pPr>
      <w:rPr>
        <w:rFonts w:ascii="Wingdings" w:eastAsia="Malgun Gothic"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7" w15:restartNumberingAfterBreak="0">
    <w:nsid w:val="4AB0029C"/>
    <w:multiLevelType w:val="multilevel"/>
    <w:tmpl w:val="444EB8DE"/>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8" w15:restartNumberingAfterBreak="0">
    <w:nsid w:val="55100350"/>
    <w:multiLevelType w:val="hybridMultilevel"/>
    <w:tmpl w:val="98DEFD6C"/>
    <w:lvl w:ilvl="0" w:tplc="36DE2FFE">
      <w:numFmt w:val="bullet"/>
      <w:lvlText w:val="-"/>
      <w:lvlJc w:val="left"/>
      <w:pPr>
        <w:ind w:left="760" w:hanging="360"/>
      </w:pPr>
      <w:rPr>
        <w:rFonts w:ascii="Times New Roman" w:eastAsia="Batang"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9" w15:restartNumberingAfterBreak="0">
    <w:nsid w:val="5D9142D1"/>
    <w:multiLevelType w:val="hybridMultilevel"/>
    <w:tmpl w:val="40E872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5DF00DE9"/>
    <w:multiLevelType w:val="multilevel"/>
    <w:tmpl w:val="0409001D"/>
    <w:styleLink w:val="1"/>
    <w:lvl w:ilvl="0">
      <w:start w:val="1"/>
      <w:numFmt w:val="upperLetter"/>
      <w:lvlText w:val="%1"/>
      <w:lvlJc w:val="left"/>
      <w:pPr>
        <w:ind w:left="425" w:hanging="425"/>
      </w:pPr>
      <w:rPr>
        <w:rFonts w:hint="eastAsia"/>
      </w:rPr>
    </w:lvl>
    <w:lvl w:ilvl="1">
      <w:start w:val="1"/>
      <w:numFmt w:val="decimal"/>
      <w:lvlText w:val="%1.%2"/>
      <w:lvlJc w:val="left"/>
      <w:pPr>
        <w:ind w:left="567"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1" w15:restartNumberingAfterBreak="0">
    <w:nsid w:val="5FF75ED9"/>
    <w:multiLevelType w:val="hybridMultilevel"/>
    <w:tmpl w:val="6408034A"/>
    <w:lvl w:ilvl="0" w:tplc="0C090017">
      <w:start w:val="1"/>
      <w:numFmt w:val="low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2" w15:restartNumberingAfterBreak="0">
    <w:nsid w:val="60624DC5"/>
    <w:multiLevelType w:val="hybridMultilevel"/>
    <w:tmpl w:val="8580F41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3" w15:restartNumberingAfterBreak="0">
    <w:nsid w:val="645F664A"/>
    <w:multiLevelType w:val="hybridMultilevel"/>
    <w:tmpl w:val="658ABF6C"/>
    <w:lvl w:ilvl="0" w:tplc="EA5EB8CE">
      <w:numFmt w:val="bullet"/>
      <w:lvlText w:val=""/>
      <w:lvlJc w:val="left"/>
      <w:pPr>
        <w:ind w:left="760" w:hanging="360"/>
      </w:pPr>
      <w:rPr>
        <w:rFonts w:ascii="Wingdings" w:eastAsia="Malgun Gothic" w:hAnsi="Wingdings"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4" w15:restartNumberingAfterBreak="0">
    <w:nsid w:val="6A0B63E4"/>
    <w:multiLevelType w:val="hybridMultilevel"/>
    <w:tmpl w:val="ED50968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6B223BBE"/>
    <w:multiLevelType w:val="hybridMultilevel"/>
    <w:tmpl w:val="229046E8"/>
    <w:name w:val="numbered list2"/>
    <w:lvl w:ilvl="0" w:tplc="465A7760">
      <w:start w:val="1"/>
      <w:numFmt w:val="lowerLetter"/>
      <w:lvlText w:val="%1)"/>
      <w:lvlJc w:val="left"/>
      <w:pPr>
        <w:tabs>
          <w:tab w:val="num" w:pos="360"/>
        </w:tabs>
        <w:ind w:left="400" w:hanging="400"/>
      </w:pPr>
    </w:lvl>
    <w:lvl w:ilvl="1" w:tplc="2662C91A">
      <w:start w:val="1"/>
      <w:numFmt w:val="decimal"/>
      <w:lvlText w:val="%2)"/>
      <w:lvlJc w:val="left"/>
      <w:pPr>
        <w:tabs>
          <w:tab w:val="num" w:pos="1080"/>
        </w:tabs>
        <w:ind w:left="800" w:hanging="400"/>
      </w:pPr>
    </w:lvl>
    <w:lvl w:ilvl="2" w:tplc="6A06FB00">
      <w:start w:val="1"/>
      <w:numFmt w:val="lowerRoman"/>
      <w:lvlText w:val="%3)"/>
      <w:lvlJc w:val="left"/>
      <w:pPr>
        <w:tabs>
          <w:tab w:val="num" w:pos="1800"/>
        </w:tabs>
        <w:ind w:left="1200" w:hanging="400"/>
      </w:pPr>
    </w:lvl>
    <w:lvl w:ilvl="3" w:tplc="F8161C0A">
      <w:start w:val="1"/>
      <w:numFmt w:val="upperRoman"/>
      <w:lvlText w:val="%4)"/>
      <w:lvlJc w:val="left"/>
      <w:pPr>
        <w:tabs>
          <w:tab w:val="num" w:pos="2520"/>
        </w:tabs>
        <w:ind w:left="1600" w:hanging="400"/>
      </w:pPr>
    </w:lvl>
    <w:lvl w:ilvl="4" w:tplc="29CCD47A">
      <w:start w:val="1"/>
      <w:numFmt w:val="none"/>
      <w:suff w:val="nothing"/>
      <w:lvlText w:val=" "/>
      <w:lvlJc w:val="left"/>
      <w:pPr>
        <w:tabs>
          <w:tab w:val="num" w:pos="3240"/>
        </w:tabs>
        <w:ind w:left="0" w:firstLine="0"/>
      </w:pPr>
    </w:lvl>
    <w:lvl w:ilvl="5" w:tplc="00E8FD72">
      <w:start w:val="1"/>
      <w:numFmt w:val="none"/>
      <w:suff w:val="nothing"/>
      <w:lvlText w:val=" "/>
      <w:lvlJc w:val="left"/>
      <w:pPr>
        <w:tabs>
          <w:tab w:val="num" w:pos="3960"/>
        </w:tabs>
        <w:ind w:left="0" w:firstLine="0"/>
      </w:pPr>
    </w:lvl>
    <w:lvl w:ilvl="6" w:tplc="C88C5138">
      <w:start w:val="1"/>
      <w:numFmt w:val="lowerRoman"/>
      <w:lvlText w:val="(%7)"/>
      <w:lvlJc w:val="left"/>
      <w:pPr>
        <w:tabs>
          <w:tab w:val="num" w:pos="4680"/>
        </w:tabs>
        <w:ind w:left="4320" w:firstLine="0"/>
      </w:pPr>
    </w:lvl>
    <w:lvl w:ilvl="7" w:tplc="4454E04C">
      <w:start w:val="1"/>
      <w:numFmt w:val="lowerLetter"/>
      <w:lvlText w:val="(%8)"/>
      <w:lvlJc w:val="left"/>
      <w:pPr>
        <w:tabs>
          <w:tab w:val="num" w:pos="5400"/>
        </w:tabs>
        <w:ind w:left="5040" w:firstLine="0"/>
      </w:pPr>
    </w:lvl>
    <w:lvl w:ilvl="8" w:tplc="7898BB34">
      <w:start w:val="1"/>
      <w:numFmt w:val="lowerRoman"/>
      <w:lvlText w:val="(%9)"/>
      <w:lvlJc w:val="left"/>
      <w:pPr>
        <w:tabs>
          <w:tab w:val="num" w:pos="6120"/>
        </w:tabs>
        <w:ind w:left="5760" w:firstLine="0"/>
      </w:pPr>
    </w:lvl>
  </w:abstractNum>
  <w:abstractNum w:abstractNumId="46" w15:restartNumberingAfterBreak="0">
    <w:nsid w:val="6C194582"/>
    <w:multiLevelType w:val="hybridMultilevel"/>
    <w:tmpl w:val="1E4CAF9A"/>
    <w:lvl w:ilvl="0" w:tplc="78BC2BE4">
      <w:numFmt w:val="bullet"/>
      <w:lvlText w:val="-"/>
      <w:lvlJc w:val="left"/>
      <w:pPr>
        <w:ind w:left="760" w:hanging="360"/>
      </w:pPr>
      <w:rPr>
        <w:rFonts w:ascii="Times New Roman" w:eastAsia="Batang"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7" w15:restartNumberingAfterBreak="0">
    <w:nsid w:val="6F50181D"/>
    <w:multiLevelType w:val="hybridMultilevel"/>
    <w:tmpl w:val="67DE1752"/>
    <w:lvl w:ilvl="0" w:tplc="0C090001">
      <w:start w:val="1"/>
      <w:numFmt w:val="bullet"/>
      <w:lvlText w:val=""/>
      <w:lvlJc w:val="left"/>
      <w:pPr>
        <w:ind w:left="960" w:hanging="360"/>
      </w:pPr>
      <w:rPr>
        <w:rFonts w:ascii="Symbol" w:hAnsi="Symbol" w:hint="default"/>
      </w:rPr>
    </w:lvl>
    <w:lvl w:ilvl="1" w:tplc="0C090003" w:tentative="1">
      <w:start w:val="1"/>
      <w:numFmt w:val="bullet"/>
      <w:lvlText w:val="o"/>
      <w:lvlJc w:val="left"/>
      <w:pPr>
        <w:ind w:left="1680" w:hanging="360"/>
      </w:pPr>
      <w:rPr>
        <w:rFonts w:ascii="Courier New" w:hAnsi="Courier New" w:cs="Courier New" w:hint="default"/>
      </w:rPr>
    </w:lvl>
    <w:lvl w:ilvl="2" w:tplc="0C090005" w:tentative="1">
      <w:start w:val="1"/>
      <w:numFmt w:val="bullet"/>
      <w:lvlText w:val=""/>
      <w:lvlJc w:val="left"/>
      <w:pPr>
        <w:ind w:left="2400" w:hanging="360"/>
      </w:pPr>
      <w:rPr>
        <w:rFonts w:ascii="Wingdings" w:hAnsi="Wingdings" w:hint="default"/>
      </w:rPr>
    </w:lvl>
    <w:lvl w:ilvl="3" w:tplc="0C090001" w:tentative="1">
      <w:start w:val="1"/>
      <w:numFmt w:val="bullet"/>
      <w:lvlText w:val=""/>
      <w:lvlJc w:val="left"/>
      <w:pPr>
        <w:ind w:left="3120" w:hanging="360"/>
      </w:pPr>
      <w:rPr>
        <w:rFonts w:ascii="Symbol" w:hAnsi="Symbol" w:hint="default"/>
      </w:rPr>
    </w:lvl>
    <w:lvl w:ilvl="4" w:tplc="0C090003" w:tentative="1">
      <w:start w:val="1"/>
      <w:numFmt w:val="bullet"/>
      <w:lvlText w:val="o"/>
      <w:lvlJc w:val="left"/>
      <w:pPr>
        <w:ind w:left="3840" w:hanging="360"/>
      </w:pPr>
      <w:rPr>
        <w:rFonts w:ascii="Courier New" w:hAnsi="Courier New" w:cs="Courier New" w:hint="default"/>
      </w:rPr>
    </w:lvl>
    <w:lvl w:ilvl="5" w:tplc="0C090005" w:tentative="1">
      <w:start w:val="1"/>
      <w:numFmt w:val="bullet"/>
      <w:lvlText w:val=""/>
      <w:lvlJc w:val="left"/>
      <w:pPr>
        <w:ind w:left="4560" w:hanging="360"/>
      </w:pPr>
      <w:rPr>
        <w:rFonts w:ascii="Wingdings" w:hAnsi="Wingdings" w:hint="default"/>
      </w:rPr>
    </w:lvl>
    <w:lvl w:ilvl="6" w:tplc="0C090001" w:tentative="1">
      <w:start w:val="1"/>
      <w:numFmt w:val="bullet"/>
      <w:lvlText w:val=""/>
      <w:lvlJc w:val="left"/>
      <w:pPr>
        <w:ind w:left="5280" w:hanging="360"/>
      </w:pPr>
      <w:rPr>
        <w:rFonts w:ascii="Symbol" w:hAnsi="Symbol" w:hint="default"/>
      </w:rPr>
    </w:lvl>
    <w:lvl w:ilvl="7" w:tplc="0C090003" w:tentative="1">
      <w:start w:val="1"/>
      <w:numFmt w:val="bullet"/>
      <w:lvlText w:val="o"/>
      <w:lvlJc w:val="left"/>
      <w:pPr>
        <w:ind w:left="6000" w:hanging="360"/>
      </w:pPr>
      <w:rPr>
        <w:rFonts w:ascii="Courier New" w:hAnsi="Courier New" w:cs="Courier New" w:hint="default"/>
      </w:rPr>
    </w:lvl>
    <w:lvl w:ilvl="8" w:tplc="0C090005" w:tentative="1">
      <w:start w:val="1"/>
      <w:numFmt w:val="bullet"/>
      <w:lvlText w:val=""/>
      <w:lvlJc w:val="left"/>
      <w:pPr>
        <w:ind w:left="6720" w:hanging="360"/>
      </w:pPr>
      <w:rPr>
        <w:rFonts w:ascii="Wingdings" w:hAnsi="Wingdings" w:hint="default"/>
      </w:rPr>
    </w:lvl>
  </w:abstractNum>
  <w:abstractNum w:abstractNumId="48" w15:restartNumberingAfterBreak="0">
    <w:nsid w:val="72880A28"/>
    <w:multiLevelType w:val="multilevel"/>
    <w:tmpl w:val="229046E8"/>
    <w:name w:val="numbered list"/>
    <w:lvl w:ilvl="0">
      <w:start w:val="1"/>
      <w:numFmt w:val="lowerLetter"/>
      <w:lvlText w:val="%1)"/>
      <w:lvlJc w:val="left"/>
      <w:pPr>
        <w:tabs>
          <w:tab w:val="num" w:pos="360"/>
        </w:tabs>
        <w:ind w:left="400" w:hanging="400"/>
      </w:pPr>
    </w:lvl>
    <w:lvl w:ilvl="1">
      <w:start w:val="1"/>
      <w:numFmt w:val="decimal"/>
      <w:lvlText w:val="%2)"/>
      <w:lvlJc w:val="left"/>
      <w:pPr>
        <w:tabs>
          <w:tab w:val="num" w:pos="1080"/>
        </w:tabs>
        <w:ind w:left="800" w:hanging="400"/>
      </w:pPr>
    </w:lvl>
    <w:lvl w:ilvl="2">
      <w:start w:val="1"/>
      <w:numFmt w:val="lowerRoman"/>
      <w:lvlText w:val="%3)"/>
      <w:lvlJc w:val="left"/>
      <w:pPr>
        <w:tabs>
          <w:tab w:val="num" w:pos="1800"/>
        </w:tabs>
        <w:ind w:left="1200" w:hanging="400"/>
      </w:pPr>
    </w:lvl>
    <w:lvl w:ilvl="3">
      <w:start w:val="1"/>
      <w:numFmt w:val="upperRoman"/>
      <w:lvlText w:val="%4)"/>
      <w:lvlJc w:val="left"/>
      <w:pPr>
        <w:tabs>
          <w:tab w:val="num" w:pos="2520"/>
        </w:tabs>
        <w:ind w:left="1600" w:hanging="400"/>
      </w:pPr>
    </w:lvl>
    <w:lvl w:ilvl="4">
      <w:start w:val="1"/>
      <w:numFmt w:val="none"/>
      <w:suff w:val="nothing"/>
      <w:lvlText w:val=" "/>
      <w:lvlJc w:val="left"/>
      <w:pPr>
        <w:tabs>
          <w:tab w:val="num" w:pos="3240"/>
        </w:tabs>
        <w:ind w:left="0" w:firstLine="0"/>
      </w:pPr>
    </w:lvl>
    <w:lvl w:ilvl="5">
      <w:start w:val="1"/>
      <w:numFmt w:val="none"/>
      <w:suff w:val="nothing"/>
      <w:lvlText w:val=" "/>
      <w:lvlJc w:val="left"/>
      <w:pPr>
        <w:tabs>
          <w:tab w:val="num" w:pos="3960"/>
        </w:tabs>
        <w:ind w:left="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49" w15:restartNumberingAfterBreak="0">
    <w:nsid w:val="73722853"/>
    <w:multiLevelType w:val="hybridMultilevel"/>
    <w:tmpl w:val="D982F372"/>
    <w:lvl w:ilvl="0" w:tplc="A32C66C8">
      <w:start w:val="1"/>
      <w:numFmt w:val="lowerLetter"/>
      <w:pStyle w:val="ListNumber"/>
      <w:lvlText w:val="%1)"/>
      <w:lvlJc w:val="left"/>
      <w:pPr>
        <w:tabs>
          <w:tab w:val="num" w:pos="405"/>
        </w:tabs>
        <w:ind w:left="405" w:hanging="405"/>
      </w:pPr>
      <w:rPr>
        <w:rFonts w:hint="default"/>
      </w:rPr>
    </w:lvl>
    <w:lvl w:ilvl="1" w:tplc="882A5A22">
      <w:numFmt w:val="decimal"/>
      <w:lvlText w:val=""/>
      <w:lvlJc w:val="left"/>
    </w:lvl>
    <w:lvl w:ilvl="2" w:tplc="4EA21EA6">
      <w:numFmt w:val="decimal"/>
      <w:lvlText w:val=""/>
      <w:lvlJc w:val="left"/>
    </w:lvl>
    <w:lvl w:ilvl="3" w:tplc="3F8658B2">
      <w:numFmt w:val="decimal"/>
      <w:lvlText w:val=""/>
      <w:lvlJc w:val="left"/>
    </w:lvl>
    <w:lvl w:ilvl="4" w:tplc="F746DE16">
      <w:numFmt w:val="decimal"/>
      <w:lvlText w:val=""/>
      <w:lvlJc w:val="left"/>
    </w:lvl>
    <w:lvl w:ilvl="5" w:tplc="970E641E">
      <w:numFmt w:val="decimal"/>
      <w:lvlText w:val=""/>
      <w:lvlJc w:val="left"/>
    </w:lvl>
    <w:lvl w:ilvl="6" w:tplc="5598355A">
      <w:numFmt w:val="decimal"/>
      <w:lvlText w:val=""/>
      <w:lvlJc w:val="left"/>
    </w:lvl>
    <w:lvl w:ilvl="7" w:tplc="49DE19BE">
      <w:numFmt w:val="decimal"/>
      <w:lvlText w:val=""/>
      <w:lvlJc w:val="left"/>
    </w:lvl>
    <w:lvl w:ilvl="8" w:tplc="F320A268">
      <w:numFmt w:val="decimal"/>
      <w:lvlText w:val=""/>
      <w:lvlJc w:val="left"/>
    </w:lvl>
  </w:abstractNum>
  <w:abstractNum w:abstractNumId="50" w15:restartNumberingAfterBreak="0">
    <w:nsid w:val="75FC139F"/>
    <w:multiLevelType w:val="hybridMultilevel"/>
    <w:tmpl w:val="A8D472DE"/>
    <w:lvl w:ilvl="0" w:tplc="EDD839E6">
      <w:numFmt w:val="bullet"/>
      <w:lvlText w:val="-"/>
      <w:lvlJc w:val="left"/>
      <w:pPr>
        <w:ind w:left="480" w:hanging="360"/>
      </w:pPr>
      <w:rPr>
        <w:rFonts w:ascii="Times New Roman" w:eastAsia="Batang" w:hAnsi="Times New Roman" w:cs="Times New Roman" w:hint="default"/>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abstractNum w:abstractNumId="51" w15:restartNumberingAfterBreak="0">
    <w:nsid w:val="77DB4C92"/>
    <w:multiLevelType w:val="hybridMultilevel"/>
    <w:tmpl w:val="7DF80264"/>
    <w:lvl w:ilvl="0" w:tplc="0C090001">
      <w:start w:val="1"/>
      <w:numFmt w:val="bullet"/>
      <w:lvlText w:val=""/>
      <w:lvlJc w:val="left"/>
      <w:pPr>
        <w:ind w:left="760" w:hanging="360"/>
      </w:pPr>
      <w:rPr>
        <w:rFonts w:ascii="Symbol" w:hAnsi="Symbol"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2" w15:restartNumberingAfterBreak="0">
    <w:nsid w:val="793D6CE6"/>
    <w:multiLevelType w:val="hybridMultilevel"/>
    <w:tmpl w:val="0CC2E498"/>
    <w:lvl w:ilvl="0" w:tplc="AF8E5FE0">
      <w:start w:val="1"/>
      <w:numFmt w:val="lowerRoman"/>
      <w:pStyle w:val="ListNumber3"/>
      <w:lvlText w:val="%1)"/>
      <w:lvlJc w:val="left"/>
      <w:pPr>
        <w:tabs>
          <w:tab w:val="num" w:pos="1800"/>
        </w:tabs>
        <w:ind w:left="1440" w:hanging="360"/>
      </w:pPr>
    </w:lvl>
    <w:lvl w:ilvl="1" w:tplc="7FD0F5C6">
      <w:numFmt w:val="decimal"/>
      <w:lvlText w:val=""/>
      <w:lvlJc w:val="left"/>
    </w:lvl>
    <w:lvl w:ilvl="2" w:tplc="3560F102">
      <w:numFmt w:val="decimal"/>
      <w:lvlText w:val=""/>
      <w:lvlJc w:val="left"/>
    </w:lvl>
    <w:lvl w:ilvl="3" w:tplc="6E288B08">
      <w:numFmt w:val="decimal"/>
      <w:lvlText w:val=""/>
      <w:lvlJc w:val="left"/>
    </w:lvl>
    <w:lvl w:ilvl="4" w:tplc="53985524">
      <w:numFmt w:val="decimal"/>
      <w:lvlText w:val=""/>
      <w:lvlJc w:val="left"/>
    </w:lvl>
    <w:lvl w:ilvl="5" w:tplc="C5ACFDF4">
      <w:numFmt w:val="decimal"/>
      <w:lvlText w:val=""/>
      <w:lvlJc w:val="left"/>
    </w:lvl>
    <w:lvl w:ilvl="6" w:tplc="248211B2">
      <w:numFmt w:val="decimal"/>
      <w:lvlText w:val=""/>
      <w:lvlJc w:val="left"/>
    </w:lvl>
    <w:lvl w:ilvl="7" w:tplc="4CB66F7C">
      <w:numFmt w:val="decimal"/>
      <w:lvlText w:val=""/>
      <w:lvlJc w:val="left"/>
    </w:lvl>
    <w:lvl w:ilvl="8" w:tplc="80BE911A">
      <w:numFmt w:val="decimal"/>
      <w:lvlText w:val=""/>
      <w:lvlJc w:val="left"/>
    </w:lvl>
  </w:abstractNum>
  <w:num w:numId="1" w16cid:durableId="1034380492">
    <w:abstractNumId w:val="0"/>
  </w:num>
  <w:num w:numId="2" w16cid:durableId="570819874">
    <w:abstractNumId w:val="14"/>
  </w:num>
  <w:num w:numId="3" w16cid:durableId="1735080795">
    <w:abstractNumId w:val="22"/>
  </w:num>
  <w:num w:numId="4" w16cid:durableId="879438798">
    <w:abstractNumId w:val="21"/>
  </w:num>
  <w:num w:numId="5" w16cid:durableId="1186863727">
    <w:abstractNumId w:val="18"/>
  </w:num>
  <w:num w:numId="6" w16cid:durableId="449397943">
    <w:abstractNumId w:val="25"/>
  </w:num>
  <w:num w:numId="7" w16cid:durableId="1766264826">
    <w:abstractNumId w:val="34"/>
  </w:num>
  <w:num w:numId="8" w16cid:durableId="1461997945">
    <w:abstractNumId w:val="44"/>
  </w:num>
  <w:num w:numId="9" w16cid:durableId="389693419">
    <w:abstractNumId w:val="30"/>
  </w:num>
  <w:num w:numId="10" w16cid:durableId="474103354">
    <w:abstractNumId w:val="13"/>
  </w:num>
  <w:num w:numId="11" w16cid:durableId="435439988">
    <w:abstractNumId w:val="1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383256537">
    <w:abstractNumId w:val="1"/>
  </w:num>
  <w:num w:numId="13" w16cid:durableId="1426613580">
    <w:abstractNumId w:val="26"/>
  </w:num>
  <w:num w:numId="14" w16cid:durableId="2125492586">
    <w:abstractNumId w:val="49"/>
  </w:num>
  <w:num w:numId="15" w16cid:durableId="1509910330">
    <w:abstractNumId w:val="27"/>
  </w:num>
  <w:num w:numId="16" w16cid:durableId="1791125870">
    <w:abstractNumId w:val="52"/>
  </w:num>
  <w:num w:numId="17" w16cid:durableId="1591306462">
    <w:abstractNumId w:val="12"/>
  </w:num>
  <w:num w:numId="18" w16cid:durableId="2133591780">
    <w:abstractNumId w:val="3"/>
  </w:num>
  <w:num w:numId="19" w16cid:durableId="2137605324">
    <w:abstractNumId w:val="15"/>
  </w:num>
  <w:num w:numId="20" w16cid:durableId="1492060394">
    <w:abstractNumId w:val="37"/>
  </w:num>
  <w:num w:numId="21" w16cid:durableId="1798260898">
    <w:abstractNumId w:val="1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981304566">
    <w:abstractNumId w:val="51"/>
  </w:num>
  <w:num w:numId="23" w16cid:durableId="519976204">
    <w:abstractNumId w:val="1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601261301">
    <w:abstractNumId w:val="19"/>
  </w:num>
  <w:num w:numId="25" w16cid:durableId="1754349910">
    <w:abstractNumId w:val="31"/>
  </w:num>
  <w:num w:numId="26" w16cid:durableId="668413311">
    <w:abstractNumId w:val="47"/>
  </w:num>
  <w:num w:numId="27" w16cid:durableId="559097410">
    <w:abstractNumId w:val="10"/>
  </w:num>
  <w:num w:numId="28" w16cid:durableId="707921469">
    <w:abstractNumId w:val="23"/>
  </w:num>
  <w:num w:numId="29" w16cid:durableId="487094722">
    <w:abstractNumId w:val="33"/>
  </w:num>
  <w:num w:numId="30" w16cid:durableId="910114362">
    <w:abstractNumId w:val="20"/>
  </w:num>
  <w:num w:numId="31" w16cid:durableId="1797337539">
    <w:abstractNumId w:val="17"/>
  </w:num>
  <w:num w:numId="32" w16cid:durableId="817377461">
    <w:abstractNumId w:val="9"/>
  </w:num>
  <w:num w:numId="33" w16cid:durableId="1083985916">
    <w:abstractNumId w:val="2"/>
  </w:num>
  <w:num w:numId="34" w16cid:durableId="640620744">
    <w:abstractNumId w:val="8"/>
  </w:num>
  <w:num w:numId="35" w16cid:durableId="1917350365">
    <w:abstractNumId w:val="5"/>
  </w:num>
  <w:num w:numId="36" w16cid:durableId="1309048007">
    <w:abstractNumId w:val="4"/>
  </w:num>
  <w:num w:numId="37" w16cid:durableId="71047938">
    <w:abstractNumId w:val="32"/>
  </w:num>
  <w:num w:numId="38" w16cid:durableId="322779675">
    <w:abstractNumId w:val="39"/>
  </w:num>
  <w:num w:numId="39" w16cid:durableId="705133067">
    <w:abstractNumId w:val="7"/>
  </w:num>
  <w:num w:numId="40" w16cid:durableId="1489444641">
    <w:abstractNumId w:val="11"/>
  </w:num>
  <w:num w:numId="41" w16cid:durableId="2026787439">
    <w:abstractNumId w:val="24"/>
  </w:num>
  <w:num w:numId="42" w16cid:durableId="149895781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770853279">
    <w:abstractNumId w:val="42"/>
  </w:num>
  <w:num w:numId="44" w16cid:durableId="1237863450">
    <w:abstractNumId w:val="6"/>
  </w:num>
  <w:num w:numId="45" w16cid:durableId="1549418842">
    <w:abstractNumId w:val="16"/>
  </w:num>
  <w:num w:numId="46" w16cid:durableId="1700474246">
    <w:abstractNumId w:val="28"/>
  </w:num>
  <w:num w:numId="47" w16cid:durableId="1829052041">
    <w:abstractNumId w:val="41"/>
  </w:num>
  <w:num w:numId="48" w16cid:durableId="730494747">
    <w:abstractNumId w:val="35"/>
  </w:num>
  <w:num w:numId="49" w16cid:durableId="1851024917">
    <w:abstractNumId w:val="1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637026230">
    <w:abstractNumId w:val="13"/>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364792845">
    <w:abstractNumId w:val="13"/>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756903403">
    <w:abstractNumId w:val="13"/>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857353447">
    <w:abstractNumId w:val="13"/>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238756981">
    <w:abstractNumId w:val="13"/>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405344528">
    <w:abstractNumId w:val="13"/>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296451655">
    <w:abstractNumId w:val="46"/>
  </w:num>
  <w:num w:numId="57" w16cid:durableId="1561481889">
    <w:abstractNumId w:val="36"/>
  </w:num>
  <w:num w:numId="58" w16cid:durableId="136412104">
    <w:abstractNumId w:val="40"/>
  </w:num>
  <w:num w:numId="59" w16cid:durableId="776026332">
    <w:abstractNumId w:val="29"/>
    <w:lvlOverride w:ilvl="0">
      <w:lvl w:ilvl="0">
        <w:start w:val="1"/>
        <w:numFmt w:val="upperLetter"/>
        <w:lvlText w:val="%1"/>
        <w:lvlJc w:val="left"/>
        <w:pPr>
          <w:ind w:left="425" w:hanging="425"/>
        </w:pPr>
        <w:rPr>
          <w:rFonts w:hint="eastAsia"/>
          <w:sz w:val="28"/>
        </w:rPr>
      </w:lvl>
    </w:lvlOverride>
  </w:num>
  <w:num w:numId="60" w16cid:durableId="1177040129">
    <w:abstractNumId w:val="43"/>
  </w:num>
  <w:num w:numId="61" w16cid:durableId="2035769090">
    <w:abstractNumId w:val="13"/>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601913221">
    <w:abstractNumId w:val="13"/>
    <w:lvlOverride w:ilvl="0">
      <w:startOverride w:val="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236985896">
    <w:abstractNumId w:val="50"/>
  </w:num>
  <w:num w:numId="64" w16cid:durableId="803890468">
    <w:abstractNumId w:val="38"/>
  </w:num>
  <w:numIdMacAtCleanup w:val="6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Taehoon KIM">
    <w15:presenceInfo w15:providerId="AD" w15:userId="S::kim.taehoon@aist.go.jp::d76c232e-bf1b-4ae7-b3fb-7df49e71629b"/>
  </w15:person>
  <w15:person w15:author="Abdou D">
    <w15:presenceInfo w15:providerId="Windows Live" w15:userId="fe3e8b0f259d2dc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bordersDoNotSurroundHeader/>
  <w:bordersDoNotSurroundFooter/>
  <w:proofState w:spelling="clean" w:grammar="clean"/>
  <w:trackRevisions/>
  <w:defaultTabStop w:val="720"/>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36E0"/>
    <w:rsid w:val="000009F5"/>
    <w:rsid w:val="00004D04"/>
    <w:rsid w:val="000104F7"/>
    <w:rsid w:val="000225BC"/>
    <w:rsid w:val="000254AF"/>
    <w:rsid w:val="000255E3"/>
    <w:rsid w:val="00026E4A"/>
    <w:rsid w:val="000270EA"/>
    <w:rsid w:val="00027A80"/>
    <w:rsid w:val="00034E81"/>
    <w:rsid w:val="00037B59"/>
    <w:rsid w:val="00042037"/>
    <w:rsid w:val="00042C7B"/>
    <w:rsid w:val="000430D2"/>
    <w:rsid w:val="00043430"/>
    <w:rsid w:val="00043C93"/>
    <w:rsid w:val="00052161"/>
    <w:rsid w:val="00063F92"/>
    <w:rsid w:val="00064CC3"/>
    <w:rsid w:val="000757DC"/>
    <w:rsid w:val="0009632F"/>
    <w:rsid w:val="00096D6D"/>
    <w:rsid w:val="000B1D73"/>
    <w:rsid w:val="000B251E"/>
    <w:rsid w:val="000B3ABA"/>
    <w:rsid w:val="000B67BB"/>
    <w:rsid w:val="000C3C32"/>
    <w:rsid w:val="000C6ECE"/>
    <w:rsid w:val="000D0711"/>
    <w:rsid w:val="000D4DFB"/>
    <w:rsid w:val="000D7633"/>
    <w:rsid w:val="000E2EBF"/>
    <w:rsid w:val="000E670A"/>
    <w:rsid w:val="000E6E49"/>
    <w:rsid w:val="000E72CC"/>
    <w:rsid w:val="000F462E"/>
    <w:rsid w:val="001038A5"/>
    <w:rsid w:val="00107D02"/>
    <w:rsid w:val="00115C4B"/>
    <w:rsid w:val="00116BB0"/>
    <w:rsid w:val="00120FBD"/>
    <w:rsid w:val="0012391C"/>
    <w:rsid w:val="0012724F"/>
    <w:rsid w:val="00131CCB"/>
    <w:rsid w:val="0013283D"/>
    <w:rsid w:val="00132BE4"/>
    <w:rsid w:val="00134931"/>
    <w:rsid w:val="0013640F"/>
    <w:rsid w:val="00136DB5"/>
    <w:rsid w:val="00137E9F"/>
    <w:rsid w:val="00143902"/>
    <w:rsid w:val="00144570"/>
    <w:rsid w:val="0014502E"/>
    <w:rsid w:val="00145522"/>
    <w:rsid w:val="001471CE"/>
    <w:rsid w:val="00150B0D"/>
    <w:rsid w:val="00154114"/>
    <w:rsid w:val="00156710"/>
    <w:rsid w:val="001647A4"/>
    <w:rsid w:val="00165E04"/>
    <w:rsid w:val="00166F9C"/>
    <w:rsid w:val="001811FA"/>
    <w:rsid w:val="00181275"/>
    <w:rsid w:val="00181604"/>
    <w:rsid w:val="001953CD"/>
    <w:rsid w:val="001A64A9"/>
    <w:rsid w:val="001A77FF"/>
    <w:rsid w:val="001B6B39"/>
    <w:rsid w:val="001B6CCC"/>
    <w:rsid w:val="001B771E"/>
    <w:rsid w:val="001C2151"/>
    <w:rsid w:val="001C2DF1"/>
    <w:rsid w:val="001C4DF6"/>
    <w:rsid w:val="001D1791"/>
    <w:rsid w:val="001D26C3"/>
    <w:rsid w:val="001E14FF"/>
    <w:rsid w:val="001E2815"/>
    <w:rsid w:val="001E4D41"/>
    <w:rsid w:val="001E5CD9"/>
    <w:rsid w:val="001E70D8"/>
    <w:rsid w:val="001F1FB8"/>
    <w:rsid w:val="001F5280"/>
    <w:rsid w:val="001F5384"/>
    <w:rsid w:val="002015C7"/>
    <w:rsid w:val="002032F3"/>
    <w:rsid w:val="00205D9C"/>
    <w:rsid w:val="00210D21"/>
    <w:rsid w:val="002115DA"/>
    <w:rsid w:val="00211657"/>
    <w:rsid w:val="00211CF3"/>
    <w:rsid w:val="00212872"/>
    <w:rsid w:val="00213159"/>
    <w:rsid w:val="0021436B"/>
    <w:rsid w:val="00217A6E"/>
    <w:rsid w:val="00220E56"/>
    <w:rsid w:val="00223836"/>
    <w:rsid w:val="00223BF6"/>
    <w:rsid w:val="002254D9"/>
    <w:rsid w:val="00226DDE"/>
    <w:rsid w:val="00231198"/>
    <w:rsid w:val="00231917"/>
    <w:rsid w:val="00234460"/>
    <w:rsid w:val="00234A0E"/>
    <w:rsid w:val="00235B6E"/>
    <w:rsid w:val="00235E3E"/>
    <w:rsid w:val="0023655F"/>
    <w:rsid w:val="002411DC"/>
    <w:rsid w:val="002411F8"/>
    <w:rsid w:val="002446A5"/>
    <w:rsid w:val="002465DC"/>
    <w:rsid w:val="00252DB5"/>
    <w:rsid w:val="002544C8"/>
    <w:rsid w:val="00255A88"/>
    <w:rsid w:val="00256139"/>
    <w:rsid w:val="00260E6D"/>
    <w:rsid w:val="00265456"/>
    <w:rsid w:val="00266E8F"/>
    <w:rsid w:val="0026708D"/>
    <w:rsid w:val="002707D3"/>
    <w:rsid w:val="00271E47"/>
    <w:rsid w:val="00274AAD"/>
    <w:rsid w:val="00275AE8"/>
    <w:rsid w:val="002773F9"/>
    <w:rsid w:val="002800B0"/>
    <w:rsid w:val="00280670"/>
    <w:rsid w:val="00281CE2"/>
    <w:rsid w:val="0028358E"/>
    <w:rsid w:val="00285837"/>
    <w:rsid w:val="00286BEE"/>
    <w:rsid w:val="0029204C"/>
    <w:rsid w:val="002969DD"/>
    <w:rsid w:val="00296D4A"/>
    <w:rsid w:val="0029771A"/>
    <w:rsid w:val="00297B28"/>
    <w:rsid w:val="00297DE9"/>
    <w:rsid w:val="002A15F5"/>
    <w:rsid w:val="002A37DF"/>
    <w:rsid w:val="002A63A3"/>
    <w:rsid w:val="002B1397"/>
    <w:rsid w:val="002B210A"/>
    <w:rsid w:val="002C0B9E"/>
    <w:rsid w:val="002C1219"/>
    <w:rsid w:val="002C387D"/>
    <w:rsid w:val="002C4745"/>
    <w:rsid w:val="002C47C6"/>
    <w:rsid w:val="002D4A9B"/>
    <w:rsid w:val="002D769B"/>
    <w:rsid w:val="002E052F"/>
    <w:rsid w:val="002E113A"/>
    <w:rsid w:val="003003DF"/>
    <w:rsid w:val="00301EB8"/>
    <w:rsid w:val="0030641B"/>
    <w:rsid w:val="003132AC"/>
    <w:rsid w:val="00313ACF"/>
    <w:rsid w:val="0031438E"/>
    <w:rsid w:val="003228DA"/>
    <w:rsid w:val="00327F83"/>
    <w:rsid w:val="00331BAF"/>
    <w:rsid w:val="003334F1"/>
    <w:rsid w:val="003336D8"/>
    <w:rsid w:val="003357A6"/>
    <w:rsid w:val="00335EAD"/>
    <w:rsid w:val="003373B4"/>
    <w:rsid w:val="0034194E"/>
    <w:rsid w:val="00343783"/>
    <w:rsid w:val="00344CD7"/>
    <w:rsid w:val="00347953"/>
    <w:rsid w:val="003501D9"/>
    <w:rsid w:val="00353C18"/>
    <w:rsid w:val="003566B5"/>
    <w:rsid w:val="00363924"/>
    <w:rsid w:val="00377235"/>
    <w:rsid w:val="00384761"/>
    <w:rsid w:val="00391877"/>
    <w:rsid w:val="00392635"/>
    <w:rsid w:val="00392EFF"/>
    <w:rsid w:val="003A38A0"/>
    <w:rsid w:val="003B1B86"/>
    <w:rsid w:val="003B5D4E"/>
    <w:rsid w:val="003B72C4"/>
    <w:rsid w:val="003B756B"/>
    <w:rsid w:val="003C05AB"/>
    <w:rsid w:val="003C0D55"/>
    <w:rsid w:val="003C2749"/>
    <w:rsid w:val="003C3661"/>
    <w:rsid w:val="003C454F"/>
    <w:rsid w:val="003C646D"/>
    <w:rsid w:val="003C7EB5"/>
    <w:rsid w:val="003D129A"/>
    <w:rsid w:val="003D5F6D"/>
    <w:rsid w:val="003E1EE6"/>
    <w:rsid w:val="003E46D5"/>
    <w:rsid w:val="003E7307"/>
    <w:rsid w:val="003F3666"/>
    <w:rsid w:val="003F5248"/>
    <w:rsid w:val="003F57DE"/>
    <w:rsid w:val="003F70DF"/>
    <w:rsid w:val="00405A24"/>
    <w:rsid w:val="004111ED"/>
    <w:rsid w:val="004151E8"/>
    <w:rsid w:val="00417119"/>
    <w:rsid w:val="004203F0"/>
    <w:rsid w:val="00421153"/>
    <w:rsid w:val="00423C22"/>
    <w:rsid w:val="00425201"/>
    <w:rsid w:val="004271DC"/>
    <w:rsid w:val="004335AB"/>
    <w:rsid w:val="00442C56"/>
    <w:rsid w:val="0044777B"/>
    <w:rsid w:val="00453638"/>
    <w:rsid w:val="00453CC2"/>
    <w:rsid w:val="00454B71"/>
    <w:rsid w:val="0046640A"/>
    <w:rsid w:val="004724FE"/>
    <w:rsid w:val="0047498D"/>
    <w:rsid w:val="004764D7"/>
    <w:rsid w:val="00477637"/>
    <w:rsid w:val="00481D5E"/>
    <w:rsid w:val="004828D9"/>
    <w:rsid w:val="00487162"/>
    <w:rsid w:val="0049681B"/>
    <w:rsid w:val="004A5507"/>
    <w:rsid w:val="004A61B0"/>
    <w:rsid w:val="004B4956"/>
    <w:rsid w:val="004B4E92"/>
    <w:rsid w:val="004B55E1"/>
    <w:rsid w:val="004B5677"/>
    <w:rsid w:val="004B6A2F"/>
    <w:rsid w:val="004B6F25"/>
    <w:rsid w:val="004C1E9F"/>
    <w:rsid w:val="004C43DA"/>
    <w:rsid w:val="004C5549"/>
    <w:rsid w:val="004C7E45"/>
    <w:rsid w:val="004D2798"/>
    <w:rsid w:val="004D2D26"/>
    <w:rsid w:val="004D4AAE"/>
    <w:rsid w:val="004E325F"/>
    <w:rsid w:val="004E43D5"/>
    <w:rsid w:val="004E5FD7"/>
    <w:rsid w:val="004F0010"/>
    <w:rsid w:val="004F4A4D"/>
    <w:rsid w:val="004F51E1"/>
    <w:rsid w:val="004F69E5"/>
    <w:rsid w:val="00502600"/>
    <w:rsid w:val="00502612"/>
    <w:rsid w:val="005046D7"/>
    <w:rsid w:val="00505742"/>
    <w:rsid w:val="00511073"/>
    <w:rsid w:val="00511C1E"/>
    <w:rsid w:val="005269A0"/>
    <w:rsid w:val="00527E55"/>
    <w:rsid w:val="00531C9B"/>
    <w:rsid w:val="00532C15"/>
    <w:rsid w:val="00540ED5"/>
    <w:rsid w:val="005434C7"/>
    <w:rsid w:val="00545A22"/>
    <w:rsid w:val="00550EC7"/>
    <w:rsid w:val="005518AA"/>
    <w:rsid w:val="0055655C"/>
    <w:rsid w:val="00557714"/>
    <w:rsid w:val="00576707"/>
    <w:rsid w:val="00576FC2"/>
    <w:rsid w:val="005811DC"/>
    <w:rsid w:val="00581B8F"/>
    <w:rsid w:val="00583692"/>
    <w:rsid w:val="00584D32"/>
    <w:rsid w:val="00586711"/>
    <w:rsid w:val="00587622"/>
    <w:rsid w:val="00590B0A"/>
    <w:rsid w:val="00591098"/>
    <w:rsid w:val="005A1B3F"/>
    <w:rsid w:val="005A3302"/>
    <w:rsid w:val="005A721F"/>
    <w:rsid w:val="005A7ADE"/>
    <w:rsid w:val="005C0ECD"/>
    <w:rsid w:val="005C4861"/>
    <w:rsid w:val="005C6D6F"/>
    <w:rsid w:val="005D0298"/>
    <w:rsid w:val="005D2148"/>
    <w:rsid w:val="005D2E0A"/>
    <w:rsid w:val="005E64C0"/>
    <w:rsid w:val="005F4285"/>
    <w:rsid w:val="005F667D"/>
    <w:rsid w:val="005F72A1"/>
    <w:rsid w:val="005F72F4"/>
    <w:rsid w:val="00601140"/>
    <w:rsid w:val="00601CAA"/>
    <w:rsid w:val="00604542"/>
    <w:rsid w:val="00605835"/>
    <w:rsid w:val="00606C3F"/>
    <w:rsid w:val="00606F26"/>
    <w:rsid w:val="006073C1"/>
    <w:rsid w:val="00611D04"/>
    <w:rsid w:val="006136E0"/>
    <w:rsid w:val="0061560E"/>
    <w:rsid w:val="00617626"/>
    <w:rsid w:val="006177E8"/>
    <w:rsid w:val="00623C0D"/>
    <w:rsid w:val="006265C8"/>
    <w:rsid w:val="0063253C"/>
    <w:rsid w:val="00632F28"/>
    <w:rsid w:val="00633047"/>
    <w:rsid w:val="00634D55"/>
    <w:rsid w:val="00636C5A"/>
    <w:rsid w:val="006371DE"/>
    <w:rsid w:val="00644EF0"/>
    <w:rsid w:val="00651C57"/>
    <w:rsid w:val="0066083E"/>
    <w:rsid w:val="006653CA"/>
    <w:rsid w:val="00670646"/>
    <w:rsid w:val="00670B8C"/>
    <w:rsid w:val="0067237C"/>
    <w:rsid w:val="00674C60"/>
    <w:rsid w:val="0068001F"/>
    <w:rsid w:val="006811D6"/>
    <w:rsid w:val="00684525"/>
    <w:rsid w:val="00684C85"/>
    <w:rsid w:val="00685785"/>
    <w:rsid w:val="0068618E"/>
    <w:rsid w:val="00687BA6"/>
    <w:rsid w:val="00690406"/>
    <w:rsid w:val="0069778F"/>
    <w:rsid w:val="006A6311"/>
    <w:rsid w:val="006A74BD"/>
    <w:rsid w:val="006B0B2C"/>
    <w:rsid w:val="006B1B25"/>
    <w:rsid w:val="006B264B"/>
    <w:rsid w:val="006B40B2"/>
    <w:rsid w:val="006C3AE7"/>
    <w:rsid w:val="006C4141"/>
    <w:rsid w:val="006C46AB"/>
    <w:rsid w:val="006C523F"/>
    <w:rsid w:val="006D2EDB"/>
    <w:rsid w:val="006D6B92"/>
    <w:rsid w:val="006E3A11"/>
    <w:rsid w:val="006E501E"/>
    <w:rsid w:val="006E6188"/>
    <w:rsid w:val="006E7F3A"/>
    <w:rsid w:val="006F688F"/>
    <w:rsid w:val="007023F5"/>
    <w:rsid w:val="007071B9"/>
    <w:rsid w:val="007116E2"/>
    <w:rsid w:val="007248A3"/>
    <w:rsid w:val="00726E7E"/>
    <w:rsid w:val="007370D4"/>
    <w:rsid w:val="00737795"/>
    <w:rsid w:val="00742553"/>
    <w:rsid w:val="0074630C"/>
    <w:rsid w:val="007473E6"/>
    <w:rsid w:val="00747887"/>
    <w:rsid w:val="00750DD2"/>
    <w:rsid w:val="007542BB"/>
    <w:rsid w:val="007544A3"/>
    <w:rsid w:val="0075776A"/>
    <w:rsid w:val="007622E6"/>
    <w:rsid w:val="00765890"/>
    <w:rsid w:val="00766C73"/>
    <w:rsid w:val="007707C9"/>
    <w:rsid w:val="00772BD2"/>
    <w:rsid w:val="007817D4"/>
    <w:rsid w:val="00782E36"/>
    <w:rsid w:val="00785359"/>
    <w:rsid w:val="007927D6"/>
    <w:rsid w:val="00793920"/>
    <w:rsid w:val="00793CC8"/>
    <w:rsid w:val="007946D7"/>
    <w:rsid w:val="0079517D"/>
    <w:rsid w:val="0079523E"/>
    <w:rsid w:val="007B274B"/>
    <w:rsid w:val="007B2F4F"/>
    <w:rsid w:val="007B731A"/>
    <w:rsid w:val="007C6126"/>
    <w:rsid w:val="007D405E"/>
    <w:rsid w:val="007D5D8E"/>
    <w:rsid w:val="007E2CA2"/>
    <w:rsid w:val="007E3261"/>
    <w:rsid w:val="007E74B7"/>
    <w:rsid w:val="007E75E7"/>
    <w:rsid w:val="007F4D46"/>
    <w:rsid w:val="007F5A87"/>
    <w:rsid w:val="007F6680"/>
    <w:rsid w:val="008004F7"/>
    <w:rsid w:val="0080152D"/>
    <w:rsid w:val="00805C39"/>
    <w:rsid w:val="008075D5"/>
    <w:rsid w:val="008105E9"/>
    <w:rsid w:val="00810DD8"/>
    <w:rsid w:val="008111EF"/>
    <w:rsid w:val="00816044"/>
    <w:rsid w:val="008200D3"/>
    <w:rsid w:val="0082404D"/>
    <w:rsid w:val="008366A6"/>
    <w:rsid w:val="00841CC7"/>
    <w:rsid w:val="008439F4"/>
    <w:rsid w:val="008442C6"/>
    <w:rsid w:val="00844934"/>
    <w:rsid w:val="00850D4C"/>
    <w:rsid w:val="00850D5F"/>
    <w:rsid w:val="00852052"/>
    <w:rsid w:val="00855DC2"/>
    <w:rsid w:val="0086074D"/>
    <w:rsid w:val="00872B63"/>
    <w:rsid w:val="00877243"/>
    <w:rsid w:val="00882F34"/>
    <w:rsid w:val="00890A67"/>
    <w:rsid w:val="00890B16"/>
    <w:rsid w:val="00892662"/>
    <w:rsid w:val="00895B17"/>
    <w:rsid w:val="0089639D"/>
    <w:rsid w:val="00896ABF"/>
    <w:rsid w:val="008A08B4"/>
    <w:rsid w:val="008A190B"/>
    <w:rsid w:val="008A47BD"/>
    <w:rsid w:val="008A4A86"/>
    <w:rsid w:val="008A4C00"/>
    <w:rsid w:val="008A610C"/>
    <w:rsid w:val="008B2C60"/>
    <w:rsid w:val="008B41FF"/>
    <w:rsid w:val="008B6D62"/>
    <w:rsid w:val="008C0AED"/>
    <w:rsid w:val="008C0C7D"/>
    <w:rsid w:val="008C16BF"/>
    <w:rsid w:val="008C350A"/>
    <w:rsid w:val="008D1AF1"/>
    <w:rsid w:val="008D4DD5"/>
    <w:rsid w:val="008D5EF0"/>
    <w:rsid w:val="008D60B2"/>
    <w:rsid w:val="008E50E3"/>
    <w:rsid w:val="008E696E"/>
    <w:rsid w:val="008E7212"/>
    <w:rsid w:val="008F0882"/>
    <w:rsid w:val="008F4C2B"/>
    <w:rsid w:val="008F601D"/>
    <w:rsid w:val="009020A5"/>
    <w:rsid w:val="00904644"/>
    <w:rsid w:val="00910861"/>
    <w:rsid w:val="0091297F"/>
    <w:rsid w:val="009135AE"/>
    <w:rsid w:val="00913BA0"/>
    <w:rsid w:val="00927754"/>
    <w:rsid w:val="009323F9"/>
    <w:rsid w:val="009358C0"/>
    <w:rsid w:val="00935D09"/>
    <w:rsid w:val="00937289"/>
    <w:rsid w:val="00937AFA"/>
    <w:rsid w:val="00940AB7"/>
    <w:rsid w:val="009412CB"/>
    <w:rsid w:val="00947A46"/>
    <w:rsid w:val="00960DE7"/>
    <w:rsid w:val="009616A0"/>
    <w:rsid w:val="00961F32"/>
    <w:rsid w:val="00965BFC"/>
    <w:rsid w:val="00986157"/>
    <w:rsid w:val="009A04AC"/>
    <w:rsid w:val="009A07F2"/>
    <w:rsid w:val="009A3044"/>
    <w:rsid w:val="009A6232"/>
    <w:rsid w:val="009A77F1"/>
    <w:rsid w:val="009A7B37"/>
    <w:rsid w:val="009A7B50"/>
    <w:rsid w:val="009B2B9A"/>
    <w:rsid w:val="009C0FFD"/>
    <w:rsid w:val="009C1D56"/>
    <w:rsid w:val="009C2817"/>
    <w:rsid w:val="009C35DB"/>
    <w:rsid w:val="009C3D7D"/>
    <w:rsid w:val="009C5957"/>
    <w:rsid w:val="009D0056"/>
    <w:rsid w:val="009D07C6"/>
    <w:rsid w:val="009E106A"/>
    <w:rsid w:val="009E3085"/>
    <w:rsid w:val="009E50F8"/>
    <w:rsid w:val="009E5243"/>
    <w:rsid w:val="009F2EA0"/>
    <w:rsid w:val="009F2FB7"/>
    <w:rsid w:val="009F373D"/>
    <w:rsid w:val="00A03187"/>
    <w:rsid w:val="00A12191"/>
    <w:rsid w:val="00A12405"/>
    <w:rsid w:val="00A15F7B"/>
    <w:rsid w:val="00A2474B"/>
    <w:rsid w:val="00A30A9B"/>
    <w:rsid w:val="00A31937"/>
    <w:rsid w:val="00A33B79"/>
    <w:rsid w:val="00A35280"/>
    <w:rsid w:val="00A35C02"/>
    <w:rsid w:val="00A362EC"/>
    <w:rsid w:val="00A37EDC"/>
    <w:rsid w:val="00A43ABB"/>
    <w:rsid w:val="00A53670"/>
    <w:rsid w:val="00A60EA0"/>
    <w:rsid w:val="00A67053"/>
    <w:rsid w:val="00A710B3"/>
    <w:rsid w:val="00A76A23"/>
    <w:rsid w:val="00A7757F"/>
    <w:rsid w:val="00A824C0"/>
    <w:rsid w:val="00A84EE1"/>
    <w:rsid w:val="00A86664"/>
    <w:rsid w:val="00A92EEC"/>
    <w:rsid w:val="00A95313"/>
    <w:rsid w:val="00AA1A79"/>
    <w:rsid w:val="00AA4D53"/>
    <w:rsid w:val="00AB25DF"/>
    <w:rsid w:val="00AB5ACC"/>
    <w:rsid w:val="00AC28CF"/>
    <w:rsid w:val="00AC2ADC"/>
    <w:rsid w:val="00AC2E40"/>
    <w:rsid w:val="00AC5166"/>
    <w:rsid w:val="00AC559D"/>
    <w:rsid w:val="00AE0777"/>
    <w:rsid w:val="00AE19E8"/>
    <w:rsid w:val="00AE31C2"/>
    <w:rsid w:val="00AE5002"/>
    <w:rsid w:val="00AE5491"/>
    <w:rsid w:val="00AE5B7E"/>
    <w:rsid w:val="00AF16E7"/>
    <w:rsid w:val="00AF39A3"/>
    <w:rsid w:val="00B02327"/>
    <w:rsid w:val="00B03754"/>
    <w:rsid w:val="00B05E46"/>
    <w:rsid w:val="00B060A7"/>
    <w:rsid w:val="00B06F8E"/>
    <w:rsid w:val="00B1567E"/>
    <w:rsid w:val="00B15E11"/>
    <w:rsid w:val="00B2093E"/>
    <w:rsid w:val="00B2452F"/>
    <w:rsid w:val="00B3008C"/>
    <w:rsid w:val="00B30B68"/>
    <w:rsid w:val="00B31486"/>
    <w:rsid w:val="00B324FE"/>
    <w:rsid w:val="00B43B7D"/>
    <w:rsid w:val="00B471EE"/>
    <w:rsid w:val="00B50CC4"/>
    <w:rsid w:val="00B5136B"/>
    <w:rsid w:val="00B52322"/>
    <w:rsid w:val="00B54B22"/>
    <w:rsid w:val="00B56A3C"/>
    <w:rsid w:val="00B61EA7"/>
    <w:rsid w:val="00B77F4D"/>
    <w:rsid w:val="00B82484"/>
    <w:rsid w:val="00B82E3D"/>
    <w:rsid w:val="00B84AE0"/>
    <w:rsid w:val="00B86452"/>
    <w:rsid w:val="00B86DD5"/>
    <w:rsid w:val="00B8767A"/>
    <w:rsid w:val="00B94A5D"/>
    <w:rsid w:val="00B95C0E"/>
    <w:rsid w:val="00B95E96"/>
    <w:rsid w:val="00B964D3"/>
    <w:rsid w:val="00BA2DB1"/>
    <w:rsid w:val="00BB17A9"/>
    <w:rsid w:val="00BB17D8"/>
    <w:rsid w:val="00BB20AF"/>
    <w:rsid w:val="00BB64E3"/>
    <w:rsid w:val="00BC09AF"/>
    <w:rsid w:val="00BC6A63"/>
    <w:rsid w:val="00BD4230"/>
    <w:rsid w:val="00BD6527"/>
    <w:rsid w:val="00BD7744"/>
    <w:rsid w:val="00BE1A09"/>
    <w:rsid w:val="00BE3A60"/>
    <w:rsid w:val="00BE4466"/>
    <w:rsid w:val="00BF10A4"/>
    <w:rsid w:val="00BF1205"/>
    <w:rsid w:val="00BF491E"/>
    <w:rsid w:val="00BF7173"/>
    <w:rsid w:val="00BF77A5"/>
    <w:rsid w:val="00C004B4"/>
    <w:rsid w:val="00C03175"/>
    <w:rsid w:val="00C0406A"/>
    <w:rsid w:val="00C0552D"/>
    <w:rsid w:val="00C05FB1"/>
    <w:rsid w:val="00C0677E"/>
    <w:rsid w:val="00C10BE0"/>
    <w:rsid w:val="00C2680F"/>
    <w:rsid w:val="00C270E2"/>
    <w:rsid w:val="00C320FB"/>
    <w:rsid w:val="00C32ECC"/>
    <w:rsid w:val="00C347D8"/>
    <w:rsid w:val="00C34CDD"/>
    <w:rsid w:val="00C35F6F"/>
    <w:rsid w:val="00C425B1"/>
    <w:rsid w:val="00C42DEE"/>
    <w:rsid w:val="00C430AA"/>
    <w:rsid w:val="00C4493C"/>
    <w:rsid w:val="00C461DE"/>
    <w:rsid w:val="00C46942"/>
    <w:rsid w:val="00C5017D"/>
    <w:rsid w:val="00C55193"/>
    <w:rsid w:val="00C56553"/>
    <w:rsid w:val="00C60AAD"/>
    <w:rsid w:val="00C62141"/>
    <w:rsid w:val="00C66ABB"/>
    <w:rsid w:val="00C674AD"/>
    <w:rsid w:val="00C675A6"/>
    <w:rsid w:val="00C7222C"/>
    <w:rsid w:val="00C72945"/>
    <w:rsid w:val="00C7304E"/>
    <w:rsid w:val="00C737E4"/>
    <w:rsid w:val="00C75674"/>
    <w:rsid w:val="00C804DA"/>
    <w:rsid w:val="00C8315C"/>
    <w:rsid w:val="00C83351"/>
    <w:rsid w:val="00C87742"/>
    <w:rsid w:val="00C93168"/>
    <w:rsid w:val="00C93833"/>
    <w:rsid w:val="00CA03F1"/>
    <w:rsid w:val="00CA3818"/>
    <w:rsid w:val="00CA4FF6"/>
    <w:rsid w:val="00CA65C3"/>
    <w:rsid w:val="00CA6A84"/>
    <w:rsid w:val="00CB02AA"/>
    <w:rsid w:val="00CB234B"/>
    <w:rsid w:val="00CB311C"/>
    <w:rsid w:val="00CB6B31"/>
    <w:rsid w:val="00CC0A95"/>
    <w:rsid w:val="00CC12F5"/>
    <w:rsid w:val="00CC251C"/>
    <w:rsid w:val="00CC5184"/>
    <w:rsid w:val="00CD1AF5"/>
    <w:rsid w:val="00CD353E"/>
    <w:rsid w:val="00CD56A6"/>
    <w:rsid w:val="00CD58B6"/>
    <w:rsid w:val="00CD5A30"/>
    <w:rsid w:val="00CE31C4"/>
    <w:rsid w:val="00CE3F46"/>
    <w:rsid w:val="00CE5265"/>
    <w:rsid w:val="00CE64BE"/>
    <w:rsid w:val="00CE7E39"/>
    <w:rsid w:val="00CF030F"/>
    <w:rsid w:val="00CF2FF2"/>
    <w:rsid w:val="00CF5F59"/>
    <w:rsid w:val="00D05E54"/>
    <w:rsid w:val="00D07922"/>
    <w:rsid w:val="00D1121F"/>
    <w:rsid w:val="00D2451F"/>
    <w:rsid w:val="00D249FF"/>
    <w:rsid w:val="00D25E39"/>
    <w:rsid w:val="00D31294"/>
    <w:rsid w:val="00D349EC"/>
    <w:rsid w:val="00D36AD4"/>
    <w:rsid w:val="00D40FC6"/>
    <w:rsid w:val="00D51CC2"/>
    <w:rsid w:val="00D534CD"/>
    <w:rsid w:val="00D54754"/>
    <w:rsid w:val="00D56A17"/>
    <w:rsid w:val="00D5712A"/>
    <w:rsid w:val="00D576A2"/>
    <w:rsid w:val="00D71423"/>
    <w:rsid w:val="00D75B15"/>
    <w:rsid w:val="00D77E67"/>
    <w:rsid w:val="00D8437F"/>
    <w:rsid w:val="00D859B2"/>
    <w:rsid w:val="00D92F21"/>
    <w:rsid w:val="00D9365A"/>
    <w:rsid w:val="00D97DB8"/>
    <w:rsid w:val="00DA2A1B"/>
    <w:rsid w:val="00DA2E92"/>
    <w:rsid w:val="00DA3C07"/>
    <w:rsid w:val="00DA52E4"/>
    <w:rsid w:val="00DA532D"/>
    <w:rsid w:val="00DB0FEE"/>
    <w:rsid w:val="00DB1F99"/>
    <w:rsid w:val="00DB5231"/>
    <w:rsid w:val="00DC065D"/>
    <w:rsid w:val="00DC1526"/>
    <w:rsid w:val="00DC15C4"/>
    <w:rsid w:val="00DC5440"/>
    <w:rsid w:val="00DC5FE4"/>
    <w:rsid w:val="00DC6019"/>
    <w:rsid w:val="00DD133F"/>
    <w:rsid w:val="00DD157D"/>
    <w:rsid w:val="00DD62F1"/>
    <w:rsid w:val="00DE7363"/>
    <w:rsid w:val="00DE7A41"/>
    <w:rsid w:val="00DF41BA"/>
    <w:rsid w:val="00DF7E28"/>
    <w:rsid w:val="00E01A7D"/>
    <w:rsid w:val="00E04311"/>
    <w:rsid w:val="00E1633A"/>
    <w:rsid w:val="00E22027"/>
    <w:rsid w:val="00E22C0F"/>
    <w:rsid w:val="00E326F4"/>
    <w:rsid w:val="00E349F7"/>
    <w:rsid w:val="00E36F49"/>
    <w:rsid w:val="00E40B8F"/>
    <w:rsid w:val="00E50715"/>
    <w:rsid w:val="00E50724"/>
    <w:rsid w:val="00E518F7"/>
    <w:rsid w:val="00E543CE"/>
    <w:rsid w:val="00E60535"/>
    <w:rsid w:val="00E62168"/>
    <w:rsid w:val="00E63252"/>
    <w:rsid w:val="00E65185"/>
    <w:rsid w:val="00E6598D"/>
    <w:rsid w:val="00E70397"/>
    <w:rsid w:val="00E72FBA"/>
    <w:rsid w:val="00E74EC0"/>
    <w:rsid w:val="00E77C8C"/>
    <w:rsid w:val="00E837A9"/>
    <w:rsid w:val="00E86BD3"/>
    <w:rsid w:val="00E90933"/>
    <w:rsid w:val="00E9151F"/>
    <w:rsid w:val="00E93731"/>
    <w:rsid w:val="00E974AD"/>
    <w:rsid w:val="00EA37D0"/>
    <w:rsid w:val="00EA4738"/>
    <w:rsid w:val="00EB1B2A"/>
    <w:rsid w:val="00EB5B24"/>
    <w:rsid w:val="00EC0D1D"/>
    <w:rsid w:val="00EC2A9D"/>
    <w:rsid w:val="00EC3F7B"/>
    <w:rsid w:val="00ED09B2"/>
    <w:rsid w:val="00ED0A7A"/>
    <w:rsid w:val="00ED3122"/>
    <w:rsid w:val="00ED7EEB"/>
    <w:rsid w:val="00EE046F"/>
    <w:rsid w:val="00EE0C4A"/>
    <w:rsid w:val="00EF6182"/>
    <w:rsid w:val="00EF741B"/>
    <w:rsid w:val="00F04576"/>
    <w:rsid w:val="00F06A07"/>
    <w:rsid w:val="00F24DBB"/>
    <w:rsid w:val="00F27D5A"/>
    <w:rsid w:val="00F335C0"/>
    <w:rsid w:val="00F33A46"/>
    <w:rsid w:val="00F3754E"/>
    <w:rsid w:val="00F42383"/>
    <w:rsid w:val="00F424D2"/>
    <w:rsid w:val="00F43891"/>
    <w:rsid w:val="00F45A2D"/>
    <w:rsid w:val="00F46DBF"/>
    <w:rsid w:val="00F5510C"/>
    <w:rsid w:val="00F60CB2"/>
    <w:rsid w:val="00F613EF"/>
    <w:rsid w:val="00F64927"/>
    <w:rsid w:val="00F66693"/>
    <w:rsid w:val="00F81F4B"/>
    <w:rsid w:val="00F87A19"/>
    <w:rsid w:val="00FA0358"/>
    <w:rsid w:val="00FB2E48"/>
    <w:rsid w:val="00FB7722"/>
    <w:rsid w:val="00FC2757"/>
    <w:rsid w:val="00FC6921"/>
    <w:rsid w:val="00FC6FB7"/>
    <w:rsid w:val="00FD20B1"/>
    <w:rsid w:val="00FD3E4D"/>
    <w:rsid w:val="00FD4329"/>
    <w:rsid w:val="00FD5D5C"/>
    <w:rsid w:val="00FD65D7"/>
    <w:rsid w:val="00FD7DA3"/>
    <w:rsid w:val="00FE0219"/>
    <w:rsid w:val="00FE2CA4"/>
    <w:rsid w:val="00FE7AA9"/>
    <w:rsid w:val="00FF696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0513FE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Batang"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iPriority="0"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iPriority="0"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7248A3"/>
    <w:pPr>
      <w:spacing w:after="240"/>
    </w:pPr>
    <w:rPr>
      <w:sz w:val="24"/>
      <w:szCs w:val="24"/>
    </w:rPr>
  </w:style>
  <w:style w:type="paragraph" w:styleId="Heading1">
    <w:name w:val="heading 1"/>
    <w:aliases w:val="OGC Header Level 1,numbered,h1,clause,H1"/>
    <w:basedOn w:val="Normal"/>
    <w:next w:val="Normal"/>
    <w:link w:val="Heading1Char"/>
    <w:qFormat/>
    <w:rsid w:val="00F27D5A"/>
    <w:pPr>
      <w:keepNext/>
      <w:numPr>
        <w:numId w:val="10"/>
      </w:numPr>
      <w:spacing w:before="480" w:line="360" w:lineRule="auto"/>
      <w:outlineLvl w:val="0"/>
    </w:pPr>
    <w:rPr>
      <w:b/>
      <w:bCs/>
      <w:sz w:val="28"/>
    </w:rPr>
  </w:style>
  <w:style w:type="paragraph" w:styleId="Heading2">
    <w:name w:val="heading 2"/>
    <w:aliases w:val="OGC Heading 2,h2,sub-clause 2,H2"/>
    <w:basedOn w:val="Normal"/>
    <w:next w:val="Normal"/>
    <w:link w:val="Heading2Char"/>
    <w:qFormat/>
    <w:rsid w:val="00F27D5A"/>
    <w:pPr>
      <w:keepNext/>
      <w:numPr>
        <w:ilvl w:val="1"/>
        <w:numId w:val="10"/>
      </w:numPr>
      <w:spacing w:before="240" w:after="60"/>
      <w:outlineLvl w:val="1"/>
    </w:pPr>
    <w:rPr>
      <w:rFonts w:cs="Arial"/>
      <w:b/>
      <w:bCs/>
      <w:iCs/>
      <w:szCs w:val="28"/>
    </w:rPr>
  </w:style>
  <w:style w:type="paragraph" w:styleId="Heading3">
    <w:name w:val="heading 3"/>
    <w:aliases w:val="OGC Heading 3,h3,sub-clause 3,H3,hd3"/>
    <w:basedOn w:val="Normal"/>
    <w:next w:val="Normal"/>
    <w:link w:val="Heading3Char"/>
    <w:qFormat/>
    <w:rsid w:val="00F27D5A"/>
    <w:pPr>
      <w:keepNext/>
      <w:numPr>
        <w:ilvl w:val="2"/>
        <w:numId w:val="10"/>
      </w:numPr>
      <w:spacing w:before="240" w:after="60"/>
      <w:outlineLvl w:val="2"/>
    </w:pPr>
    <w:rPr>
      <w:rFonts w:cs="Arial"/>
      <w:b/>
      <w:bCs/>
      <w:szCs w:val="26"/>
    </w:rPr>
  </w:style>
  <w:style w:type="paragraph" w:styleId="Heading4">
    <w:name w:val="heading 4"/>
    <w:aliases w:val="OGC Heading 4,h4,sub-clause 4,heading 4,H4,hd4"/>
    <w:basedOn w:val="Normal"/>
    <w:next w:val="Normal"/>
    <w:link w:val="Heading4Char"/>
    <w:qFormat/>
    <w:rsid w:val="00F27D5A"/>
    <w:pPr>
      <w:keepNext/>
      <w:numPr>
        <w:ilvl w:val="3"/>
        <w:numId w:val="10"/>
      </w:numPr>
      <w:spacing w:before="240" w:after="60"/>
      <w:outlineLvl w:val="3"/>
    </w:pPr>
    <w:rPr>
      <w:b/>
      <w:bCs/>
      <w:szCs w:val="28"/>
    </w:rPr>
  </w:style>
  <w:style w:type="paragraph" w:styleId="Heading5">
    <w:name w:val="heading 5"/>
    <w:aliases w:val="h5,sub-clause 5,H5"/>
    <w:basedOn w:val="Normal"/>
    <w:next w:val="Normal"/>
    <w:link w:val="Heading5Char"/>
    <w:qFormat/>
    <w:rsid w:val="00F27D5A"/>
    <w:pPr>
      <w:numPr>
        <w:ilvl w:val="4"/>
        <w:numId w:val="10"/>
      </w:numPr>
      <w:spacing w:before="240" w:after="60"/>
      <w:outlineLvl w:val="4"/>
    </w:pPr>
    <w:rPr>
      <w:b/>
      <w:bCs/>
      <w:i/>
      <w:iCs/>
      <w:sz w:val="26"/>
      <w:szCs w:val="26"/>
    </w:rPr>
  </w:style>
  <w:style w:type="paragraph" w:styleId="Heading6">
    <w:name w:val="heading 6"/>
    <w:aliases w:val="h6,sub-clause 6,H6"/>
    <w:basedOn w:val="Normal"/>
    <w:next w:val="Normal"/>
    <w:link w:val="Heading6Char"/>
    <w:qFormat/>
    <w:rsid w:val="00F27D5A"/>
    <w:pPr>
      <w:numPr>
        <w:ilvl w:val="5"/>
        <w:numId w:val="10"/>
      </w:numPr>
      <w:spacing w:before="240" w:after="60"/>
      <w:outlineLvl w:val="5"/>
    </w:pPr>
    <w:rPr>
      <w:b/>
      <w:bCs/>
      <w:sz w:val="22"/>
      <w:szCs w:val="22"/>
    </w:rPr>
  </w:style>
  <w:style w:type="paragraph" w:styleId="Heading7">
    <w:name w:val="heading 7"/>
    <w:basedOn w:val="Normal"/>
    <w:next w:val="Normal"/>
    <w:link w:val="Heading7Char"/>
    <w:qFormat/>
    <w:rsid w:val="00F27D5A"/>
    <w:pPr>
      <w:numPr>
        <w:ilvl w:val="6"/>
        <w:numId w:val="10"/>
      </w:numPr>
      <w:spacing w:before="240" w:after="60"/>
      <w:outlineLvl w:val="6"/>
    </w:pPr>
  </w:style>
  <w:style w:type="paragraph" w:styleId="Heading8">
    <w:name w:val="heading 8"/>
    <w:basedOn w:val="Normal"/>
    <w:next w:val="Normal"/>
    <w:link w:val="Heading8Char"/>
    <w:qFormat/>
    <w:rsid w:val="00F27D5A"/>
    <w:pPr>
      <w:numPr>
        <w:ilvl w:val="7"/>
        <w:numId w:val="10"/>
      </w:numPr>
      <w:spacing w:before="240" w:after="60"/>
      <w:outlineLvl w:val="7"/>
    </w:pPr>
    <w:rPr>
      <w:i/>
      <w:iCs/>
    </w:rPr>
  </w:style>
  <w:style w:type="paragraph" w:styleId="Heading9">
    <w:name w:val="heading 9"/>
    <w:basedOn w:val="Normal"/>
    <w:next w:val="Normal"/>
    <w:link w:val="Heading9Char"/>
    <w:qFormat/>
    <w:rsid w:val="00F27D5A"/>
    <w:pPr>
      <w:numPr>
        <w:ilvl w:val="8"/>
        <w:numId w:val="10"/>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OGC Header Level 1 Char,numbered Char,h1 Char,clause Char,H1 Char"/>
    <w:basedOn w:val="DefaultParagraphFont"/>
    <w:link w:val="Heading1"/>
    <w:rsid w:val="00D56A17"/>
    <w:rPr>
      <w:b/>
      <w:bCs/>
      <w:sz w:val="28"/>
      <w:szCs w:val="24"/>
    </w:rPr>
  </w:style>
  <w:style w:type="character" w:customStyle="1" w:styleId="Heading2Char">
    <w:name w:val="Heading 2 Char"/>
    <w:aliases w:val="OGC Heading 2 Char,h2 Char,sub-clause 2 Char,H2 Char"/>
    <w:basedOn w:val="DefaultParagraphFont"/>
    <w:link w:val="Heading2"/>
    <w:rsid w:val="004A5507"/>
    <w:rPr>
      <w:rFonts w:cs="Arial"/>
      <w:b/>
      <w:bCs/>
      <w:iCs/>
      <w:sz w:val="24"/>
      <w:szCs w:val="28"/>
    </w:rPr>
  </w:style>
  <w:style w:type="character" w:customStyle="1" w:styleId="Heading3Char">
    <w:name w:val="Heading 3 Char"/>
    <w:aliases w:val="OGC Heading 3 Char,h3 Char,sub-clause 3 Char,H3 Char,hd3 Char"/>
    <w:basedOn w:val="DefaultParagraphFont"/>
    <w:link w:val="Heading3"/>
    <w:rsid w:val="00D56A17"/>
    <w:rPr>
      <w:rFonts w:cs="Arial"/>
      <w:b/>
      <w:bCs/>
      <w:sz w:val="24"/>
      <w:szCs w:val="26"/>
    </w:rPr>
  </w:style>
  <w:style w:type="character" w:customStyle="1" w:styleId="Heading4Char">
    <w:name w:val="Heading 4 Char"/>
    <w:aliases w:val="OGC Heading 4 Char,h4 Char,sub-clause 4 Char,heading 4 Char,H4 Char,hd4 Char"/>
    <w:basedOn w:val="DefaultParagraphFont"/>
    <w:link w:val="Heading4"/>
    <w:rsid w:val="00D56A17"/>
    <w:rPr>
      <w:b/>
      <w:bCs/>
      <w:sz w:val="24"/>
      <w:szCs w:val="28"/>
    </w:rPr>
  </w:style>
  <w:style w:type="character" w:customStyle="1" w:styleId="Heading5Char">
    <w:name w:val="Heading 5 Char"/>
    <w:aliases w:val="h5 Char,sub-clause 5 Char,H5 Char"/>
    <w:basedOn w:val="DefaultParagraphFont"/>
    <w:link w:val="Heading5"/>
    <w:rsid w:val="00D56A17"/>
    <w:rPr>
      <w:b/>
      <w:bCs/>
      <w:i/>
      <w:iCs/>
      <w:sz w:val="26"/>
      <w:szCs w:val="26"/>
    </w:rPr>
  </w:style>
  <w:style w:type="character" w:customStyle="1" w:styleId="Heading6Char">
    <w:name w:val="Heading 6 Char"/>
    <w:aliases w:val="h6 Char,sub-clause 6 Char,H6 Char"/>
    <w:basedOn w:val="DefaultParagraphFont"/>
    <w:link w:val="Heading6"/>
    <w:rsid w:val="00D56A17"/>
    <w:rPr>
      <w:b/>
      <w:bCs/>
      <w:sz w:val="22"/>
      <w:szCs w:val="22"/>
    </w:rPr>
  </w:style>
  <w:style w:type="character" w:customStyle="1" w:styleId="Heading7Char">
    <w:name w:val="Heading 7 Char"/>
    <w:basedOn w:val="DefaultParagraphFont"/>
    <w:link w:val="Heading7"/>
    <w:rsid w:val="00D56A17"/>
    <w:rPr>
      <w:sz w:val="24"/>
      <w:szCs w:val="24"/>
    </w:rPr>
  </w:style>
  <w:style w:type="character" w:customStyle="1" w:styleId="Heading8Char">
    <w:name w:val="Heading 8 Char"/>
    <w:basedOn w:val="DefaultParagraphFont"/>
    <w:link w:val="Heading8"/>
    <w:rsid w:val="00D56A17"/>
    <w:rPr>
      <w:i/>
      <w:iCs/>
      <w:sz w:val="24"/>
      <w:szCs w:val="24"/>
    </w:rPr>
  </w:style>
  <w:style w:type="character" w:customStyle="1" w:styleId="Heading9Char">
    <w:name w:val="Heading 9 Char"/>
    <w:basedOn w:val="DefaultParagraphFont"/>
    <w:link w:val="Heading9"/>
    <w:rsid w:val="00D56A17"/>
    <w:rPr>
      <w:rFonts w:ascii="Arial" w:hAnsi="Arial" w:cs="Arial"/>
      <w:sz w:val="22"/>
      <w:szCs w:val="22"/>
    </w:rPr>
  </w:style>
  <w:style w:type="paragraph" w:customStyle="1" w:styleId="p2">
    <w:name w:val="p2"/>
    <w:basedOn w:val="Normal"/>
    <w:next w:val="Normal"/>
    <w:rsid w:val="00F27D5A"/>
    <w:pPr>
      <w:tabs>
        <w:tab w:val="left" w:pos="560"/>
      </w:tabs>
    </w:pPr>
    <w:rPr>
      <w:szCs w:val="20"/>
      <w:lang w:val="en-GB"/>
    </w:rPr>
  </w:style>
  <w:style w:type="paragraph" w:customStyle="1" w:styleId="OGCClause">
    <w:name w:val="OGC Clause"/>
    <w:basedOn w:val="Normal"/>
    <w:next w:val="Normal"/>
    <w:autoRedefine/>
    <w:rsid w:val="00F27D5A"/>
    <w:pPr>
      <w:keepNext/>
      <w:numPr>
        <w:numId w:val="1"/>
      </w:numPr>
      <w:tabs>
        <w:tab w:val="left" w:pos="400"/>
      </w:tabs>
      <w:spacing w:before="960" w:after="310"/>
    </w:pPr>
    <w:rPr>
      <w:b/>
      <w:sz w:val="28"/>
      <w:szCs w:val="20"/>
    </w:rPr>
  </w:style>
  <w:style w:type="paragraph" w:customStyle="1" w:styleId="introelements">
    <w:name w:val="intro elements"/>
    <w:basedOn w:val="OGCClause"/>
    <w:qFormat/>
    <w:rsid w:val="007F6680"/>
    <w:pPr>
      <w:spacing w:before="360" w:after="70"/>
    </w:pPr>
  </w:style>
  <w:style w:type="paragraph" w:customStyle="1" w:styleId="zzCopyright">
    <w:name w:val="zzCopyright"/>
    <w:basedOn w:val="Normal"/>
    <w:next w:val="Normal"/>
    <w:rsid w:val="00F27D5A"/>
    <w:pPr>
      <w:pBdr>
        <w:top w:val="single" w:sz="6" w:space="1" w:color="auto"/>
        <w:left w:val="single" w:sz="6" w:space="4" w:color="auto"/>
        <w:bottom w:val="single" w:sz="6" w:space="1" w:color="auto"/>
        <w:right w:val="single" w:sz="6" w:space="4" w:color="auto"/>
      </w:pBdr>
      <w:tabs>
        <w:tab w:val="left" w:pos="514"/>
        <w:tab w:val="left" w:pos="9623"/>
      </w:tabs>
      <w:ind w:left="284" w:right="284"/>
    </w:pPr>
    <w:rPr>
      <w:color w:val="0000FF"/>
      <w:szCs w:val="20"/>
      <w:lang w:val="en-GB"/>
    </w:rPr>
  </w:style>
  <w:style w:type="paragraph" w:customStyle="1" w:styleId="zzCover">
    <w:name w:val="zzCover"/>
    <w:basedOn w:val="Normal"/>
    <w:rsid w:val="00F27D5A"/>
    <w:pPr>
      <w:spacing w:after="220"/>
      <w:jc w:val="right"/>
    </w:pPr>
    <w:rPr>
      <w:b/>
      <w:color w:val="000000"/>
      <w:szCs w:val="20"/>
      <w:lang w:val="en-GB"/>
    </w:rPr>
  </w:style>
  <w:style w:type="character" w:styleId="Hyperlink">
    <w:name w:val="Hyperlink"/>
    <w:basedOn w:val="DefaultParagraphFont"/>
    <w:uiPriority w:val="99"/>
    <w:rsid w:val="00F27D5A"/>
    <w:rPr>
      <w:rFonts w:cs="Times New Roman"/>
      <w:color w:val="0000FF"/>
      <w:u w:val="single"/>
    </w:rPr>
  </w:style>
  <w:style w:type="paragraph" w:customStyle="1" w:styleId="OGCtableheader">
    <w:name w:val="OGC table header"/>
    <w:basedOn w:val="Normal"/>
    <w:autoRedefine/>
    <w:qFormat/>
    <w:rsid w:val="00165E04"/>
    <w:pPr>
      <w:spacing w:before="60" w:after="60" w:line="211" w:lineRule="auto"/>
    </w:pPr>
    <w:rPr>
      <w:color w:val="FF0000"/>
      <w:lang w:val="en-GB"/>
    </w:rPr>
  </w:style>
  <w:style w:type="paragraph" w:customStyle="1" w:styleId="OGCtabletext">
    <w:name w:val="OGC table text"/>
    <w:basedOn w:val="OGCtableheader"/>
    <w:autoRedefine/>
    <w:rsid w:val="00F27D5A"/>
    <w:rPr>
      <w:b/>
      <w:color w:val="008000"/>
    </w:rPr>
  </w:style>
  <w:style w:type="paragraph" w:customStyle="1" w:styleId="List1OGCletters">
    <w:name w:val="List 1 OGC letters"/>
    <w:basedOn w:val="Normal"/>
    <w:qFormat/>
    <w:rsid w:val="00F27D5A"/>
    <w:pPr>
      <w:numPr>
        <w:numId w:val="2"/>
      </w:numPr>
      <w:tabs>
        <w:tab w:val="clear" w:pos="720"/>
        <w:tab w:val="num" w:pos="360"/>
      </w:tabs>
      <w:ind w:left="360"/>
    </w:pPr>
    <w:rPr>
      <w:szCs w:val="20"/>
      <w:lang w:val="en-GB"/>
    </w:rPr>
  </w:style>
  <w:style w:type="paragraph" w:styleId="FootnoteText">
    <w:name w:val="footnote text"/>
    <w:basedOn w:val="Normal"/>
    <w:link w:val="FootnoteTextChar"/>
    <w:semiHidden/>
    <w:rsid w:val="00F27D5A"/>
    <w:rPr>
      <w:sz w:val="20"/>
      <w:szCs w:val="20"/>
    </w:rPr>
  </w:style>
  <w:style w:type="character" w:customStyle="1" w:styleId="FootnoteTextChar">
    <w:name w:val="Footnote Text Char"/>
    <w:basedOn w:val="DefaultParagraphFont"/>
    <w:link w:val="FootnoteText"/>
    <w:semiHidden/>
    <w:rsid w:val="00D56A17"/>
  </w:style>
  <w:style w:type="character" w:customStyle="1" w:styleId="Codefragment">
    <w:name w:val="Codefragment"/>
    <w:basedOn w:val="DefaultParagraphFont"/>
    <w:rsid w:val="00F27D5A"/>
    <w:rPr>
      <w:rFonts w:ascii="Courier New" w:hAnsi="Courier New" w:cs="Courier New"/>
      <w:noProof/>
      <w:sz w:val="22"/>
      <w:szCs w:val="22"/>
      <w:lang w:val="en-US"/>
    </w:rPr>
  </w:style>
  <w:style w:type="paragraph" w:customStyle="1" w:styleId="List2OGCbullets">
    <w:name w:val="List 2 OGC bullets"/>
    <w:basedOn w:val="Normal"/>
    <w:qFormat/>
    <w:rsid w:val="00F27D5A"/>
    <w:pPr>
      <w:numPr>
        <w:numId w:val="3"/>
      </w:numPr>
    </w:pPr>
  </w:style>
  <w:style w:type="paragraph" w:customStyle="1" w:styleId="Definition">
    <w:name w:val="Definition"/>
    <w:basedOn w:val="Normal"/>
    <w:next w:val="TermNum"/>
    <w:qFormat/>
    <w:rsid w:val="00F27D5A"/>
    <w:rPr>
      <w:szCs w:val="20"/>
      <w:lang w:val="en-GB"/>
    </w:rPr>
  </w:style>
  <w:style w:type="paragraph" w:customStyle="1" w:styleId="TermNum">
    <w:name w:val="TermNum"/>
    <w:basedOn w:val="Normal"/>
    <w:next w:val="Terms"/>
    <w:qFormat/>
    <w:rsid w:val="00F27D5A"/>
    <w:pPr>
      <w:keepNext/>
      <w:numPr>
        <w:numId w:val="4"/>
      </w:numPr>
      <w:spacing w:after="0"/>
    </w:pPr>
    <w:rPr>
      <w:b/>
      <w:szCs w:val="20"/>
      <w:lang w:val="en-GB"/>
    </w:rPr>
  </w:style>
  <w:style w:type="paragraph" w:customStyle="1" w:styleId="Terms">
    <w:name w:val="Term(s)"/>
    <w:basedOn w:val="Normal"/>
    <w:next w:val="Definition"/>
    <w:qFormat/>
    <w:rsid w:val="00F27D5A"/>
    <w:pPr>
      <w:keepNext/>
      <w:suppressAutoHyphens/>
      <w:spacing w:after="0"/>
    </w:pPr>
    <w:rPr>
      <w:b/>
      <w:szCs w:val="20"/>
      <w:lang w:val="en-GB"/>
    </w:rPr>
  </w:style>
  <w:style w:type="paragraph" w:customStyle="1" w:styleId="Requirement">
    <w:name w:val="Requirement"/>
    <w:basedOn w:val="Normal"/>
    <w:next w:val="Normal"/>
    <w:qFormat/>
    <w:rsid w:val="00F27D5A"/>
    <w:pPr>
      <w:numPr>
        <w:numId w:val="5"/>
      </w:numPr>
      <w:tabs>
        <w:tab w:val="left" w:pos="964"/>
      </w:tabs>
    </w:pPr>
    <w:rPr>
      <w:noProof/>
      <w:sz w:val="23"/>
      <w:lang w:val="en-GB"/>
    </w:rPr>
  </w:style>
  <w:style w:type="paragraph" w:customStyle="1" w:styleId="AnnexLevel1main">
    <w:name w:val="Annex Level 1 (main)"/>
    <w:basedOn w:val="Normal"/>
    <w:next w:val="Normal"/>
    <w:link w:val="AnnexLevel1mainChar"/>
    <w:rsid w:val="00F27D5A"/>
    <w:pPr>
      <w:spacing w:after="200" w:line="276" w:lineRule="auto"/>
      <w:jc w:val="center"/>
    </w:pPr>
    <w:rPr>
      <w:b/>
      <w:sz w:val="28"/>
      <w:szCs w:val="22"/>
    </w:rPr>
  </w:style>
  <w:style w:type="character" w:customStyle="1" w:styleId="AnnexLevel1mainChar">
    <w:name w:val="Annex Level 1 (main) Char"/>
    <w:basedOn w:val="DefaultParagraphFont"/>
    <w:link w:val="AnnexLevel1main"/>
    <w:rsid w:val="004A5507"/>
    <w:rPr>
      <w:b/>
      <w:sz w:val="28"/>
      <w:szCs w:val="22"/>
    </w:rPr>
  </w:style>
  <w:style w:type="paragraph" w:customStyle="1" w:styleId="Annexlevel3">
    <w:name w:val="Annex level 3"/>
    <w:basedOn w:val="Heading3"/>
    <w:next w:val="Normal"/>
    <w:rsid w:val="00F27D5A"/>
    <w:pPr>
      <w:numPr>
        <w:numId w:val="6"/>
      </w:numPr>
      <w:tabs>
        <w:tab w:val="left" w:pos="660"/>
        <w:tab w:val="left" w:pos="880"/>
      </w:tabs>
      <w:suppressAutoHyphens/>
      <w:spacing w:before="60" w:after="240" w:line="-230" w:lineRule="auto"/>
      <w:ind w:left="432" w:hanging="432"/>
    </w:pPr>
    <w:rPr>
      <w:rFonts w:cs="Times New Roman"/>
      <w:bCs w:val="0"/>
      <w:sz w:val="20"/>
      <w:szCs w:val="20"/>
      <w:lang w:val="en-AU" w:eastAsia="en-AU"/>
    </w:rPr>
  </w:style>
  <w:style w:type="paragraph" w:styleId="NoSpacing">
    <w:name w:val="No Spacing"/>
    <w:uiPriority w:val="1"/>
    <w:qFormat/>
    <w:rsid w:val="004A5507"/>
    <w:rPr>
      <w:sz w:val="24"/>
      <w:szCs w:val="24"/>
    </w:rPr>
  </w:style>
  <w:style w:type="paragraph" w:customStyle="1" w:styleId="AnnexLevel2">
    <w:name w:val="Annex Level 2"/>
    <w:basedOn w:val="Heading2"/>
    <w:link w:val="AnnexLevel2Char"/>
    <w:rsid w:val="00F27D5A"/>
    <w:pPr>
      <w:numPr>
        <w:numId w:val="6"/>
      </w:numPr>
      <w:tabs>
        <w:tab w:val="left" w:pos="540"/>
        <w:tab w:val="left" w:pos="700"/>
      </w:tabs>
      <w:suppressAutoHyphens/>
      <w:spacing w:before="100" w:beforeAutospacing="1" w:after="240" w:line="250" w:lineRule="exact"/>
    </w:pPr>
    <w:rPr>
      <w:rFonts w:cs="Times New Roman"/>
      <w:bCs w:val="0"/>
      <w:iCs w:val="0"/>
      <w:sz w:val="22"/>
      <w:szCs w:val="20"/>
      <w:lang w:val="en-AU" w:eastAsia="en-AU"/>
    </w:rPr>
  </w:style>
  <w:style w:type="character" w:customStyle="1" w:styleId="AnnexLevel2Char">
    <w:name w:val="Annex Level 2 Char"/>
    <w:basedOn w:val="Heading2Char"/>
    <w:link w:val="AnnexLevel2"/>
    <w:rsid w:val="004A5507"/>
    <w:rPr>
      <w:rFonts w:cs="Arial"/>
      <w:b/>
      <w:bCs w:val="0"/>
      <w:iCs w:val="0"/>
      <w:sz w:val="22"/>
      <w:szCs w:val="28"/>
      <w:lang w:val="en-AU" w:eastAsia="en-AU"/>
    </w:rPr>
  </w:style>
  <w:style w:type="paragraph" w:styleId="ListBullet">
    <w:name w:val="List Bullet"/>
    <w:basedOn w:val="List"/>
    <w:autoRedefine/>
    <w:semiHidden/>
    <w:rsid w:val="00F27D5A"/>
    <w:pPr>
      <w:spacing w:after="120"/>
      <w:ind w:left="1440"/>
    </w:pPr>
    <w:rPr>
      <w:szCs w:val="20"/>
      <w:lang w:val="en-GB"/>
    </w:rPr>
  </w:style>
  <w:style w:type="paragraph" w:styleId="List">
    <w:name w:val="List"/>
    <w:basedOn w:val="Normal"/>
    <w:semiHidden/>
    <w:rsid w:val="00F27D5A"/>
    <w:pPr>
      <w:ind w:left="360" w:hanging="360"/>
    </w:pPr>
  </w:style>
  <w:style w:type="paragraph" w:customStyle="1" w:styleId="Annex">
    <w:name w:val="Annex"/>
    <w:basedOn w:val="AnnexLevel1main"/>
    <w:next w:val="Normal"/>
    <w:link w:val="AnnexChar"/>
    <w:qFormat/>
    <w:rsid w:val="004A5507"/>
  </w:style>
  <w:style w:type="character" w:customStyle="1" w:styleId="AnnexChar">
    <w:name w:val="Annex Char"/>
    <w:basedOn w:val="AnnexLevel1mainChar"/>
    <w:link w:val="Annex"/>
    <w:rsid w:val="004A5507"/>
    <w:rPr>
      <w:b/>
      <w:sz w:val="28"/>
      <w:szCs w:val="22"/>
    </w:rPr>
  </w:style>
  <w:style w:type="paragraph" w:customStyle="1" w:styleId="AnnexNumbered">
    <w:name w:val="Annex Numbered"/>
    <w:basedOn w:val="AnnexLevel2"/>
    <w:link w:val="AnnexNumberedChar"/>
    <w:qFormat/>
    <w:rsid w:val="004A5507"/>
  </w:style>
  <w:style w:type="character" w:customStyle="1" w:styleId="AnnexNumberedChar">
    <w:name w:val="Annex Numbered Char"/>
    <w:basedOn w:val="AnnexLevel2Char"/>
    <w:link w:val="AnnexNumbered"/>
    <w:rsid w:val="004A5507"/>
    <w:rPr>
      <w:rFonts w:cs="Arial"/>
      <w:b/>
      <w:bCs w:val="0"/>
      <w:iCs w:val="0"/>
      <w:sz w:val="22"/>
      <w:szCs w:val="28"/>
      <w:lang w:val="en-AU" w:eastAsia="en-AU"/>
    </w:rPr>
  </w:style>
  <w:style w:type="paragraph" w:customStyle="1" w:styleId="a4">
    <w:name w:val="a4"/>
    <w:basedOn w:val="Heading4"/>
    <w:next w:val="Normal"/>
    <w:rsid w:val="00F60CB2"/>
    <w:pPr>
      <w:numPr>
        <w:ilvl w:val="0"/>
        <w:numId w:val="0"/>
      </w:numPr>
      <w:tabs>
        <w:tab w:val="left" w:pos="860"/>
        <w:tab w:val="left" w:pos="1060"/>
      </w:tabs>
      <w:suppressAutoHyphens/>
      <w:spacing w:before="60" w:after="240" w:line="-230" w:lineRule="auto"/>
      <w:outlineLvl w:val="9"/>
    </w:pPr>
    <w:rPr>
      <w:noProof/>
      <w:sz w:val="22"/>
      <w:szCs w:val="20"/>
    </w:rPr>
  </w:style>
  <w:style w:type="paragraph" w:styleId="TOCHeading">
    <w:name w:val="TOC Heading"/>
    <w:basedOn w:val="Heading1"/>
    <w:next w:val="Normal"/>
    <w:uiPriority w:val="39"/>
    <w:semiHidden/>
    <w:unhideWhenUsed/>
    <w:qFormat/>
    <w:rsid w:val="00F60CB2"/>
    <w:pPr>
      <w:keepLines/>
      <w:numPr>
        <w:numId w:val="0"/>
      </w:numPr>
      <w:spacing w:after="0" w:line="276" w:lineRule="auto"/>
      <w:outlineLvl w:val="9"/>
    </w:pPr>
    <w:rPr>
      <w:rFonts w:ascii="Cambria" w:hAnsi="Cambria"/>
      <w:color w:val="365F91"/>
      <w:szCs w:val="28"/>
    </w:rPr>
  </w:style>
  <w:style w:type="paragraph" w:styleId="TOC1">
    <w:name w:val="toc 1"/>
    <w:basedOn w:val="Normal"/>
    <w:next w:val="Normal"/>
    <w:autoRedefine/>
    <w:uiPriority w:val="39"/>
    <w:unhideWhenUsed/>
    <w:rsid w:val="00F60CB2"/>
  </w:style>
  <w:style w:type="paragraph" w:styleId="TOC2">
    <w:name w:val="toc 2"/>
    <w:basedOn w:val="Normal"/>
    <w:next w:val="Normal"/>
    <w:autoRedefine/>
    <w:uiPriority w:val="39"/>
    <w:unhideWhenUsed/>
    <w:rsid w:val="00136DB5"/>
    <w:pPr>
      <w:tabs>
        <w:tab w:val="left" w:pos="1440"/>
        <w:tab w:val="right" w:leader="dot" w:pos="10070"/>
      </w:tabs>
      <w:ind w:left="240"/>
    </w:pPr>
  </w:style>
  <w:style w:type="paragraph" w:styleId="TOC3">
    <w:name w:val="toc 3"/>
    <w:basedOn w:val="Normal"/>
    <w:next w:val="Normal"/>
    <w:autoRedefine/>
    <w:uiPriority w:val="39"/>
    <w:unhideWhenUsed/>
    <w:rsid w:val="00275AE8"/>
    <w:pPr>
      <w:tabs>
        <w:tab w:val="left" w:pos="1440"/>
        <w:tab w:val="right" w:leader="dot" w:pos="8630"/>
      </w:tabs>
      <w:spacing w:after="120"/>
      <w:ind w:left="482"/>
    </w:pPr>
  </w:style>
  <w:style w:type="paragraph" w:styleId="Header">
    <w:name w:val="header"/>
    <w:basedOn w:val="Normal"/>
    <w:link w:val="HeaderChar"/>
    <w:uiPriority w:val="99"/>
    <w:unhideWhenUsed/>
    <w:rsid w:val="0079517D"/>
    <w:pPr>
      <w:tabs>
        <w:tab w:val="center" w:pos="4680"/>
        <w:tab w:val="right" w:pos="9360"/>
      </w:tabs>
      <w:spacing w:after="0"/>
    </w:pPr>
  </w:style>
  <w:style w:type="character" w:customStyle="1" w:styleId="HeaderChar">
    <w:name w:val="Header Char"/>
    <w:basedOn w:val="DefaultParagraphFont"/>
    <w:link w:val="Header"/>
    <w:uiPriority w:val="99"/>
    <w:rsid w:val="0079517D"/>
    <w:rPr>
      <w:sz w:val="24"/>
      <w:szCs w:val="24"/>
    </w:rPr>
  </w:style>
  <w:style w:type="paragraph" w:styleId="Footer">
    <w:name w:val="footer"/>
    <w:basedOn w:val="Normal"/>
    <w:link w:val="FooterChar"/>
    <w:uiPriority w:val="99"/>
    <w:unhideWhenUsed/>
    <w:rsid w:val="0079517D"/>
    <w:pPr>
      <w:tabs>
        <w:tab w:val="center" w:pos="4680"/>
        <w:tab w:val="right" w:pos="9360"/>
      </w:tabs>
      <w:spacing w:after="0"/>
    </w:pPr>
  </w:style>
  <w:style w:type="character" w:customStyle="1" w:styleId="FooterChar">
    <w:name w:val="Footer Char"/>
    <w:basedOn w:val="DefaultParagraphFont"/>
    <w:link w:val="Footer"/>
    <w:uiPriority w:val="99"/>
    <w:rsid w:val="0079517D"/>
    <w:rPr>
      <w:sz w:val="24"/>
      <w:szCs w:val="24"/>
    </w:rPr>
  </w:style>
  <w:style w:type="paragraph" w:styleId="BodyTextIndent">
    <w:name w:val="Body Text Indent"/>
    <w:basedOn w:val="Normal"/>
    <w:link w:val="BodyTextIndentChar"/>
    <w:rsid w:val="00FE0219"/>
    <w:pPr>
      <w:spacing w:before="40" w:after="40" w:line="211" w:lineRule="auto"/>
      <w:ind w:left="144" w:hanging="144"/>
    </w:pPr>
    <w:rPr>
      <w:sz w:val="22"/>
      <w:szCs w:val="22"/>
    </w:rPr>
  </w:style>
  <w:style w:type="character" w:customStyle="1" w:styleId="BodyTextIndentChar">
    <w:name w:val="Body Text Indent Char"/>
    <w:basedOn w:val="DefaultParagraphFont"/>
    <w:link w:val="BodyTextIndent"/>
    <w:rsid w:val="00FE0219"/>
    <w:rPr>
      <w:sz w:val="22"/>
      <w:szCs w:val="22"/>
    </w:rPr>
  </w:style>
  <w:style w:type="paragraph" w:customStyle="1" w:styleId="TablefootnoteChar">
    <w:name w:val="Table footnote Char"/>
    <w:basedOn w:val="Normal"/>
    <w:rsid w:val="00FE0219"/>
    <w:pPr>
      <w:tabs>
        <w:tab w:val="left" w:pos="340"/>
      </w:tabs>
      <w:spacing w:before="60" w:after="60" w:line="210" w:lineRule="auto"/>
    </w:pPr>
    <w:rPr>
      <w:sz w:val="18"/>
      <w:szCs w:val="18"/>
    </w:rPr>
  </w:style>
  <w:style w:type="character" w:styleId="FollowedHyperlink">
    <w:name w:val="FollowedHyperlink"/>
    <w:basedOn w:val="DefaultParagraphFont"/>
    <w:unhideWhenUsed/>
    <w:rsid w:val="004111ED"/>
    <w:rPr>
      <w:color w:val="800080" w:themeColor="followedHyperlink"/>
      <w:u w:val="single"/>
    </w:rPr>
  </w:style>
  <w:style w:type="paragraph" w:styleId="DocumentMap">
    <w:name w:val="Document Map"/>
    <w:basedOn w:val="Normal"/>
    <w:link w:val="DocumentMapChar"/>
    <w:semiHidden/>
    <w:unhideWhenUsed/>
    <w:rsid w:val="006136E0"/>
    <w:pPr>
      <w:spacing w:after="0"/>
    </w:pPr>
  </w:style>
  <w:style w:type="character" w:customStyle="1" w:styleId="DocumentMapChar">
    <w:name w:val="Document Map Char"/>
    <w:basedOn w:val="DefaultParagraphFont"/>
    <w:link w:val="DocumentMap"/>
    <w:semiHidden/>
    <w:rsid w:val="006136E0"/>
    <w:rPr>
      <w:sz w:val="24"/>
      <w:szCs w:val="24"/>
    </w:rPr>
  </w:style>
  <w:style w:type="table" w:styleId="TableGrid">
    <w:name w:val="Table Grid"/>
    <w:basedOn w:val="TableNormal"/>
    <w:uiPriority w:val="59"/>
    <w:rsid w:val="001038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rsid w:val="00107D02"/>
    <w:rPr>
      <w:color w:val="605E5C"/>
      <w:shd w:val="clear" w:color="auto" w:fill="E1DFDD"/>
    </w:rPr>
  </w:style>
  <w:style w:type="character" w:styleId="FootnoteReference">
    <w:name w:val="footnote reference"/>
    <w:basedOn w:val="DefaultParagraphFont"/>
    <w:semiHidden/>
    <w:unhideWhenUsed/>
    <w:rsid w:val="00107D02"/>
    <w:rPr>
      <w:vertAlign w:val="superscript"/>
    </w:rPr>
  </w:style>
  <w:style w:type="paragraph" w:styleId="ListParagraph">
    <w:name w:val="List Paragraph"/>
    <w:basedOn w:val="Normal"/>
    <w:uiPriority w:val="34"/>
    <w:qFormat/>
    <w:rsid w:val="00027A80"/>
    <w:pPr>
      <w:spacing w:after="0"/>
      <w:ind w:leftChars="400" w:left="800"/>
      <w:jc w:val="both"/>
    </w:pPr>
    <w:rPr>
      <w:rFonts w:eastAsia="Malgun Gothic"/>
      <w:lang w:val="en-GB"/>
    </w:rPr>
  </w:style>
  <w:style w:type="paragraph" w:styleId="Caption">
    <w:name w:val="caption"/>
    <w:basedOn w:val="Normal"/>
    <w:next w:val="Normal"/>
    <w:qFormat/>
    <w:rsid w:val="00D56A17"/>
    <w:pPr>
      <w:spacing w:before="120" w:after="120"/>
      <w:jc w:val="center"/>
    </w:pPr>
    <w:rPr>
      <w:rFonts w:eastAsia="Malgun Gothic" w:cs="Arial"/>
      <w:szCs w:val="20"/>
      <w:lang w:val="de-DE"/>
    </w:rPr>
  </w:style>
  <w:style w:type="paragraph" w:styleId="BalloonText">
    <w:name w:val="Balloon Text"/>
    <w:basedOn w:val="Normal"/>
    <w:link w:val="BalloonTextChar"/>
    <w:uiPriority w:val="99"/>
    <w:semiHidden/>
    <w:unhideWhenUsed/>
    <w:rsid w:val="00D56A17"/>
    <w:pPr>
      <w:spacing w:after="0"/>
      <w:jc w:val="both"/>
    </w:pPr>
    <w:rPr>
      <w:rFonts w:ascii="Segoe UI" w:eastAsia="Malgun Gothic" w:hAnsi="Segoe UI" w:cs="Segoe UI"/>
      <w:sz w:val="18"/>
      <w:szCs w:val="18"/>
      <w:lang w:val="en-GB"/>
    </w:rPr>
  </w:style>
  <w:style w:type="character" w:customStyle="1" w:styleId="BalloonTextChar">
    <w:name w:val="Balloon Text Char"/>
    <w:basedOn w:val="DefaultParagraphFont"/>
    <w:link w:val="BalloonText"/>
    <w:uiPriority w:val="99"/>
    <w:semiHidden/>
    <w:rsid w:val="00D56A17"/>
    <w:rPr>
      <w:rFonts w:ascii="Segoe UI" w:eastAsia="Malgun Gothic" w:hAnsi="Segoe UI" w:cs="Segoe UI"/>
      <w:sz w:val="18"/>
      <w:szCs w:val="18"/>
      <w:lang w:val="en-GB"/>
    </w:rPr>
  </w:style>
  <w:style w:type="paragraph" w:customStyle="1" w:styleId="a2">
    <w:name w:val="a2"/>
    <w:basedOn w:val="Heading2"/>
    <w:next w:val="Normal"/>
    <w:rsid w:val="00D56A17"/>
    <w:pPr>
      <w:numPr>
        <w:ilvl w:val="0"/>
        <w:numId w:val="0"/>
      </w:numPr>
      <w:tabs>
        <w:tab w:val="left" w:pos="500"/>
        <w:tab w:val="left" w:pos="720"/>
      </w:tabs>
      <w:suppressAutoHyphens/>
      <w:spacing w:before="270" w:after="120" w:line="-270" w:lineRule="auto"/>
      <w:jc w:val="both"/>
      <w:outlineLvl w:val="9"/>
    </w:pPr>
    <w:rPr>
      <w:rFonts w:eastAsia="Malgun Gothic" w:cs="Times New Roman"/>
      <w:bCs w:val="0"/>
      <w:iCs w:val="0"/>
      <w:szCs w:val="20"/>
      <w:lang w:val="en-GB"/>
    </w:rPr>
  </w:style>
  <w:style w:type="paragraph" w:customStyle="1" w:styleId="a3">
    <w:name w:val="a3"/>
    <w:basedOn w:val="Heading3"/>
    <w:next w:val="Normal"/>
    <w:rsid w:val="00D56A17"/>
    <w:pPr>
      <w:numPr>
        <w:ilvl w:val="0"/>
        <w:numId w:val="0"/>
      </w:numPr>
      <w:tabs>
        <w:tab w:val="left" w:pos="640"/>
        <w:tab w:val="num" w:pos="720"/>
        <w:tab w:val="left" w:pos="880"/>
      </w:tabs>
      <w:suppressAutoHyphens/>
      <w:spacing w:before="60" w:after="120" w:line="-250" w:lineRule="auto"/>
      <w:ind w:left="720" w:hanging="720"/>
      <w:jc w:val="both"/>
      <w:outlineLvl w:val="9"/>
    </w:pPr>
    <w:rPr>
      <w:rFonts w:eastAsia="Malgun Gothic" w:cs="Times New Roman"/>
      <w:bCs w:val="0"/>
      <w:sz w:val="22"/>
      <w:szCs w:val="20"/>
      <w:lang w:val="en-GB"/>
    </w:rPr>
  </w:style>
  <w:style w:type="paragraph" w:customStyle="1" w:styleId="a5">
    <w:name w:val="a5"/>
    <w:basedOn w:val="Heading5"/>
    <w:next w:val="Normal"/>
    <w:rsid w:val="00D56A17"/>
    <w:pPr>
      <w:keepNext/>
      <w:numPr>
        <w:numId w:val="6"/>
      </w:numPr>
      <w:tabs>
        <w:tab w:val="left" w:pos="1140"/>
        <w:tab w:val="left" w:pos="1360"/>
      </w:tabs>
      <w:suppressAutoHyphens/>
      <w:spacing w:before="60" w:after="120" w:line="-230" w:lineRule="auto"/>
      <w:jc w:val="both"/>
      <w:outlineLvl w:val="9"/>
    </w:pPr>
    <w:rPr>
      <w:rFonts w:eastAsia="Malgun Gothic"/>
      <w:bCs w:val="0"/>
      <w:i w:val="0"/>
      <w:iCs w:val="0"/>
      <w:sz w:val="20"/>
      <w:szCs w:val="20"/>
      <w:lang w:val="en-GB"/>
    </w:rPr>
  </w:style>
  <w:style w:type="paragraph" w:customStyle="1" w:styleId="a6">
    <w:name w:val="a6"/>
    <w:basedOn w:val="Heading6"/>
    <w:next w:val="Normal"/>
    <w:rsid w:val="00D56A17"/>
    <w:pPr>
      <w:keepNext/>
      <w:numPr>
        <w:numId w:val="6"/>
      </w:numPr>
      <w:tabs>
        <w:tab w:val="clear" w:pos="1152"/>
        <w:tab w:val="left" w:pos="360"/>
        <w:tab w:val="left" w:pos="1140"/>
        <w:tab w:val="left" w:pos="1360"/>
      </w:tabs>
      <w:suppressAutoHyphens/>
      <w:spacing w:before="60" w:after="120" w:line="-230" w:lineRule="auto"/>
      <w:ind w:left="360" w:hanging="360"/>
      <w:jc w:val="both"/>
      <w:outlineLvl w:val="9"/>
    </w:pPr>
    <w:rPr>
      <w:rFonts w:eastAsia="Malgun Gothic"/>
      <w:bCs w:val="0"/>
      <w:sz w:val="20"/>
      <w:szCs w:val="20"/>
      <w:lang w:val="en-GB"/>
    </w:rPr>
  </w:style>
  <w:style w:type="paragraph" w:customStyle="1" w:styleId="ANNEX0">
    <w:name w:val="ANNEX"/>
    <w:basedOn w:val="Normal"/>
    <w:next w:val="Normal"/>
    <w:rsid w:val="00D56A17"/>
    <w:pPr>
      <w:keepNext/>
      <w:pageBreakBefore/>
      <w:spacing w:after="760" w:line="-310" w:lineRule="auto"/>
      <w:jc w:val="center"/>
    </w:pPr>
    <w:rPr>
      <w:rFonts w:eastAsia="Malgun Gothic"/>
      <w:b/>
      <w:sz w:val="28"/>
      <w:szCs w:val="20"/>
      <w:lang w:val="en-GB"/>
    </w:rPr>
  </w:style>
  <w:style w:type="paragraph" w:customStyle="1" w:styleId="10">
    <w:name w:val="참고 문헌1"/>
    <w:basedOn w:val="Normal"/>
    <w:rsid w:val="00D56A17"/>
    <w:pPr>
      <w:tabs>
        <w:tab w:val="left" w:pos="660"/>
      </w:tabs>
      <w:spacing w:after="120"/>
      <w:ind w:left="658" w:hanging="658"/>
      <w:jc w:val="both"/>
    </w:pPr>
    <w:rPr>
      <w:rFonts w:eastAsia="Malgun Gothic"/>
      <w:szCs w:val="20"/>
      <w:lang w:val="en-GB"/>
    </w:rPr>
  </w:style>
  <w:style w:type="paragraph" w:styleId="BodyText">
    <w:name w:val="Body Text"/>
    <w:basedOn w:val="Normal"/>
    <w:link w:val="BodyTextChar"/>
    <w:rsid w:val="00D56A17"/>
    <w:pPr>
      <w:spacing w:before="60" w:after="60"/>
      <w:jc w:val="both"/>
    </w:pPr>
    <w:rPr>
      <w:rFonts w:eastAsia="Malgun Gothic"/>
      <w:szCs w:val="20"/>
      <w:lang w:val="en-GB"/>
    </w:rPr>
  </w:style>
  <w:style w:type="character" w:customStyle="1" w:styleId="BodyTextChar">
    <w:name w:val="Body Text Char"/>
    <w:basedOn w:val="DefaultParagraphFont"/>
    <w:link w:val="BodyText"/>
    <w:rsid w:val="00D56A17"/>
    <w:rPr>
      <w:rFonts w:eastAsia="Malgun Gothic"/>
      <w:sz w:val="24"/>
      <w:lang w:val="en-GB"/>
    </w:rPr>
  </w:style>
  <w:style w:type="paragraph" w:styleId="BodyText3">
    <w:name w:val="Body Text 3"/>
    <w:basedOn w:val="Normal"/>
    <w:link w:val="BodyText3Char"/>
    <w:rsid w:val="00D56A17"/>
    <w:pPr>
      <w:spacing w:before="20" w:after="20"/>
      <w:jc w:val="both"/>
    </w:pPr>
    <w:rPr>
      <w:rFonts w:eastAsia="Malgun Gothic"/>
      <w:sz w:val="18"/>
      <w:szCs w:val="20"/>
      <w:lang w:val="en-GB"/>
    </w:rPr>
  </w:style>
  <w:style w:type="character" w:customStyle="1" w:styleId="BodyText3Char">
    <w:name w:val="Body Text 3 Char"/>
    <w:basedOn w:val="DefaultParagraphFont"/>
    <w:link w:val="BodyText3"/>
    <w:rsid w:val="00D56A17"/>
    <w:rPr>
      <w:rFonts w:eastAsia="Malgun Gothic"/>
      <w:sz w:val="18"/>
      <w:lang w:val="en-GB"/>
    </w:rPr>
  </w:style>
  <w:style w:type="character" w:customStyle="1" w:styleId="Defterms">
    <w:name w:val="Defterms"/>
    <w:rsid w:val="00D56A17"/>
    <w:rPr>
      <w:color w:val="auto"/>
    </w:rPr>
  </w:style>
  <w:style w:type="paragraph" w:customStyle="1" w:styleId="Example">
    <w:name w:val="Example"/>
    <w:basedOn w:val="Normal"/>
    <w:next w:val="Normal"/>
    <w:rsid w:val="00D56A17"/>
    <w:pPr>
      <w:tabs>
        <w:tab w:val="left" w:pos="1360"/>
      </w:tabs>
      <w:spacing w:after="120" w:line="210" w:lineRule="auto"/>
      <w:jc w:val="both"/>
    </w:pPr>
    <w:rPr>
      <w:rFonts w:eastAsia="Malgun Gothic"/>
      <w:sz w:val="18"/>
      <w:szCs w:val="20"/>
      <w:lang w:val="en-GB"/>
    </w:rPr>
  </w:style>
  <w:style w:type="paragraph" w:customStyle="1" w:styleId="Figurefootnote">
    <w:name w:val="Figure footnote"/>
    <w:basedOn w:val="Normal"/>
    <w:rsid w:val="00D56A17"/>
    <w:pPr>
      <w:keepNext/>
      <w:tabs>
        <w:tab w:val="left" w:pos="340"/>
      </w:tabs>
      <w:spacing w:after="60" w:line="210" w:lineRule="auto"/>
      <w:jc w:val="both"/>
    </w:pPr>
    <w:rPr>
      <w:rFonts w:eastAsia="Malgun Gothic"/>
      <w:sz w:val="18"/>
      <w:szCs w:val="20"/>
      <w:lang w:val="en-GB"/>
    </w:rPr>
  </w:style>
  <w:style w:type="paragraph" w:customStyle="1" w:styleId="Figuretitle">
    <w:name w:val="Figure title"/>
    <w:basedOn w:val="Normal"/>
    <w:next w:val="Normal"/>
    <w:rsid w:val="00D56A17"/>
    <w:pPr>
      <w:suppressAutoHyphens/>
      <w:spacing w:before="220" w:after="220"/>
      <w:jc w:val="center"/>
    </w:pPr>
    <w:rPr>
      <w:rFonts w:eastAsia="Malgun Gothic"/>
      <w:b/>
      <w:szCs w:val="20"/>
      <w:lang w:val="en-GB"/>
    </w:rPr>
  </w:style>
  <w:style w:type="paragraph" w:customStyle="1" w:styleId="Foreword">
    <w:name w:val="Foreword"/>
    <w:basedOn w:val="Normal"/>
    <w:rsid w:val="00D56A17"/>
    <w:pPr>
      <w:spacing w:after="120"/>
      <w:jc w:val="both"/>
    </w:pPr>
    <w:rPr>
      <w:rFonts w:eastAsia="Malgun Gothic"/>
      <w:color w:val="0000FF"/>
      <w:szCs w:val="20"/>
      <w:lang w:val="en-GB"/>
    </w:rPr>
  </w:style>
  <w:style w:type="paragraph" w:customStyle="1" w:styleId="Formula">
    <w:name w:val="Formula"/>
    <w:basedOn w:val="Normal"/>
    <w:next w:val="Normal"/>
    <w:rsid w:val="00D56A17"/>
    <w:pPr>
      <w:keepNext/>
      <w:tabs>
        <w:tab w:val="right" w:pos="8640"/>
      </w:tabs>
      <w:spacing w:after="220"/>
      <w:ind w:left="400"/>
      <w:jc w:val="both"/>
    </w:pPr>
    <w:rPr>
      <w:rFonts w:eastAsia="Malgun Gothic"/>
      <w:szCs w:val="20"/>
      <w:lang w:val="en-GB"/>
    </w:rPr>
  </w:style>
  <w:style w:type="paragraph" w:styleId="Index1">
    <w:name w:val="index 1"/>
    <w:basedOn w:val="Normal"/>
    <w:next w:val="Normal"/>
    <w:autoRedefine/>
    <w:semiHidden/>
    <w:rsid w:val="00D56A17"/>
    <w:pPr>
      <w:spacing w:after="120" w:line="210" w:lineRule="auto"/>
      <w:ind w:left="340" w:hanging="340"/>
      <w:jc w:val="both"/>
    </w:pPr>
    <w:rPr>
      <w:rFonts w:eastAsia="Malgun Gothic"/>
      <w:b/>
      <w:sz w:val="18"/>
      <w:szCs w:val="20"/>
      <w:lang w:val="en-GB"/>
    </w:rPr>
  </w:style>
  <w:style w:type="paragraph" w:customStyle="1" w:styleId="Introduction">
    <w:name w:val="Introduction"/>
    <w:basedOn w:val="Normal"/>
    <w:next w:val="Normal"/>
    <w:rsid w:val="00D56A17"/>
    <w:pPr>
      <w:pageBreakBefore/>
      <w:tabs>
        <w:tab w:val="left" w:pos="400"/>
      </w:tabs>
      <w:spacing w:before="960" w:after="310" w:line="-310" w:lineRule="auto"/>
      <w:jc w:val="both"/>
    </w:pPr>
    <w:rPr>
      <w:rFonts w:eastAsia="Malgun Gothic"/>
      <w:b/>
      <w:sz w:val="28"/>
      <w:szCs w:val="20"/>
      <w:lang w:val="en-GB"/>
    </w:rPr>
  </w:style>
  <w:style w:type="paragraph" w:styleId="ListNumber">
    <w:name w:val="List Number"/>
    <w:aliases w:val="List Number Char"/>
    <w:basedOn w:val="Normal"/>
    <w:rsid w:val="00D56A17"/>
    <w:pPr>
      <w:numPr>
        <w:numId w:val="14"/>
      </w:numPr>
      <w:spacing w:after="120"/>
      <w:jc w:val="both"/>
    </w:pPr>
    <w:rPr>
      <w:rFonts w:eastAsia="Malgun Gothic"/>
      <w:szCs w:val="20"/>
      <w:lang w:val="en-GB"/>
    </w:rPr>
  </w:style>
  <w:style w:type="paragraph" w:styleId="ListNumber2">
    <w:name w:val="List Number 2"/>
    <w:basedOn w:val="Normal"/>
    <w:semiHidden/>
    <w:rsid w:val="00D56A17"/>
    <w:pPr>
      <w:tabs>
        <w:tab w:val="left" w:pos="800"/>
      </w:tabs>
      <w:spacing w:after="120"/>
      <w:ind w:left="800" w:hanging="400"/>
      <w:jc w:val="both"/>
    </w:pPr>
    <w:rPr>
      <w:rFonts w:eastAsia="Malgun Gothic"/>
      <w:szCs w:val="20"/>
      <w:lang w:val="en-GB"/>
    </w:rPr>
  </w:style>
  <w:style w:type="paragraph" w:styleId="ListNumber3">
    <w:name w:val="List Number 3"/>
    <w:basedOn w:val="Normal"/>
    <w:semiHidden/>
    <w:rsid w:val="00D56A17"/>
    <w:pPr>
      <w:numPr>
        <w:numId w:val="16"/>
      </w:numPr>
      <w:tabs>
        <w:tab w:val="clear" w:pos="1800"/>
        <w:tab w:val="left" w:pos="1080"/>
        <w:tab w:val="num" w:pos="1520"/>
      </w:tabs>
      <w:spacing w:after="120"/>
      <w:ind w:left="1080"/>
      <w:jc w:val="both"/>
    </w:pPr>
    <w:rPr>
      <w:rFonts w:eastAsia="Malgun Gothic"/>
      <w:szCs w:val="20"/>
      <w:lang w:val="en-GB"/>
    </w:rPr>
  </w:style>
  <w:style w:type="paragraph" w:styleId="ListNumber4">
    <w:name w:val="List Number 4"/>
    <w:basedOn w:val="Normal"/>
    <w:semiHidden/>
    <w:rsid w:val="00D56A17"/>
    <w:pPr>
      <w:tabs>
        <w:tab w:val="left" w:pos="1600"/>
      </w:tabs>
      <w:spacing w:after="120"/>
      <w:ind w:left="1600" w:hanging="400"/>
      <w:jc w:val="both"/>
    </w:pPr>
    <w:rPr>
      <w:rFonts w:eastAsia="Malgun Gothic"/>
      <w:szCs w:val="20"/>
      <w:lang w:val="en-GB"/>
    </w:rPr>
  </w:style>
  <w:style w:type="paragraph" w:styleId="ListContinue">
    <w:name w:val="List Continue"/>
    <w:aliases w:val="list-1"/>
    <w:basedOn w:val="Normal"/>
    <w:semiHidden/>
    <w:rsid w:val="00D56A17"/>
    <w:pPr>
      <w:tabs>
        <w:tab w:val="left" w:pos="400"/>
        <w:tab w:val="num" w:pos="1440"/>
      </w:tabs>
      <w:spacing w:after="120"/>
      <w:ind w:left="1440" w:hanging="360"/>
      <w:jc w:val="both"/>
    </w:pPr>
    <w:rPr>
      <w:rFonts w:eastAsia="Malgun Gothic"/>
      <w:szCs w:val="20"/>
      <w:lang w:val="en-GB"/>
    </w:rPr>
  </w:style>
  <w:style w:type="paragraph" w:styleId="ListContinue2">
    <w:name w:val="List Continue 2"/>
    <w:aliases w:val="list-2"/>
    <w:basedOn w:val="ListContinue"/>
    <w:semiHidden/>
    <w:rsid w:val="00D56A17"/>
    <w:pPr>
      <w:numPr>
        <w:numId w:val="15"/>
      </w:numPr>
      <w:tabs>
        <w:tab w:val="clear" w:pos="360"/>
        <w:tab w:val="clear" w:pos="400"/>
      </w:tabs>
      <w:ind w:left="720"/>
    </w:pPr>
  </w:style>
  <w:style w:type="paragraph" w:styleId="ListContinue3">
    <w:name w:val="List Continue 3"/>
    <w:aliases w:val="list-3"/>
    <w:basedOn w:val="ListContinue"/>
    <w:semiHidden/>
    <w:rsid w:val="00D56A17"/>
    <w:pPr>
      <w:tabs>
        <w:tab w:val="clear" w:pos="400"/>
        <w:tab w:val="clear" w:pos="1440"/>
      </w:tabs>
      <w:ind w:left="1080"/>
    </w:pPr>
  </w:style>
  <w:style w:type="paragraph" w:styleId="ListContinue4">
    <w:name w:val="List Continue 4"/>
    <w:basedOn w:val="ListContinue"/>
    <w:semiHidden/>
    <w:rsid w:val="00D56A17"/>
    <w:pPr>
      <w:tabs>
        <w:tab w:val="clear" w:pos="400"/>
        <w:tab w:val="left" w:pos="1600"/>
      </w:tabs>
      <w:ind w:left="1600"/>
    </w:pPr>
  </w:style>
  <w:style w:type="paragraph" w:customStyle="1" w:styleId="Note">
    <w:name w:val="Note"/>
    <w:basedOn w:val="Normal"/>
    <w:next w:val="Normal"/>
    <w:rsid w:val="00D56A17"/>
    <w:pPr>
      <w:tabs>
        <w:tab w:val="left" w:pos="960"/>
      </w:tabs>
      <w:spacing w:after="120" w:line="210" w:lineRule="auto"/>
      <w:jc w:val="both"/>
    </w:pPr>
    <w:rPr>
      <w:rFonts w:eastAsia="Malgun Gothic"/>
      <w:sz w:val="18"/>
      <w:szCs w:val="20"/>
      <w:lang w:val="en-GB"/>
    </w:rPr>
  </w:style>
  <w:style w:type="character" w:styleId="PageNumber">
    <w:name w:val="page number"/>
    <w:basedOn w:val="DefaultParagraphFont"/>
    <w:rsid w:val="00D56A17"/>
  </w:style>
  <w:style w:type="paragraph" w:customStyle="1" w:styleId="p3">
    <w:name w:val="p3"/>
    <w:basedOn w:val="Normal"/>
    <w:next w:val="Normal"/>
    <w:rsid w:val="00D56A17"/>
    <w:pPr>
      <w:tabs>
        <w:tab w:val="left" w:pos="720"/>
      </w:tabs>
      <w:spacing w:after="120"/>
      <w:jc w:val="both"/>
    </w:pPr>
    <w:rPr>
      <w:rFonts w:eastAsia="Malgun Gothic"/>
      <w:szCs w:val="20"/>
      <w:lang w:val="en-GB"/>
    </w:rPr>
  </w:style>
  <w:style w:type="paragraph" w:customStyle="1" w:styleId="p4">
    <w:name w:val="p4"/>
    <w:basedOn w:val="Normal"/>
    <w:next w:val="Normal"/>
    <w:rsid w:val="00D56A17"/>
    <w:pPr>
      <w:tabs>
        <w:tab w:val="left" w:pos="1100"/>
      </w:tabs>
      <w:spacing w:after="120"/>
      <w:jc w:val="both"/>
    </w:pPr>
    <w:rPr>
      <w:rFonts w:eastAsia="Malgun Gothic"/>
      <w:szCs w:val="20"/>
      <w:lang w:val="en-GB"/>
    </w:rPr>
  </w:style>
  <w:style w:type="paragraph" w:customStyle="1" w:styleId="p5">
    <w:name w:val="p5"/>
    <w:basedOn w:val="Normal"/>
    <w:next w:val="Normal"/>
    <w:rsid w:val="00D56A17"/>
    <w:pPr>
      <w:tabs>
        <w:tab w:val="left" w:pos="1100"/>
      </w:tabs>
      <w:spacing w:after="120"/>
      <w:jc w:val="both"/>
    </w:pPr>
    <w:rPr>
      <w:rFonts w:eastAsia="Malgun Gothic"/>
      <w:szCs w:val="20"/>
      <w:lang w:val="en-GB"/>
    </w:rPr>
  </w:style>
  <w:style w:type="paragraph" w:customStyle="1" w:styleId="p6">
    <w:name w:val="p6"/>
    <w:basedOn w:val="Normal"/>
    <w:next w:val="Normal"/>
    <w:rsid w:val="00D56A17"/>
    <w:pPr>
      <w:tabs>
        <w:tab w:val="left" w:pos="1440"/>
      </w:tabs>
      <w:spacing w:after="120"/>
      <w:jc w:val="both"/>
    </w:pPr>
    <w:rPr>
      <w:rFonts w:eastAsia="Malgun Gothic"/>
      <w:szCs w:val="20"/>
      <w:lang w:val="en-GB"/>
    </w:rPr>
  </w:style>
  <w:style w:type="paragraph" w:customStyle="1" w:styleId="RefNorm">
    <w:name w:val="RefNorm"/>
    <w:basedOn w:val="Normal"/>
    <w:next w:val="Normal"/>
    <w:rsid w:val="00D56A17"/>
    <w:pPr>
      <w:spacing w:after="120"/>
      <w:jc w:val="both"/>
    </w:pPr>
    <w:rPr>
      <w:rFonts w:eastAsia="Malgun Gothic"/>
      <w:szCs w:val="20"/>
      <w:lang w:val="en-GB"/>
    </w:rPr>
  </w:style>
  <w:style w:type="paragraph" w:customStyle="1" w:styleId="Special">
    <w:name w:val="Special"/>
    <w:basedOn w:val="Normal"/>
    <w:next w:val="Normal"/>
    <w:rsid w:val="00D56A17"/>
    <w:pPr>
      <w:spacing w:after="120"/>
      <w:jc w:val="both"/>
    </w:pPr>
    <w:rPr>
      <w:rFonts w:eastAsia="Malgun Gothic"/>
      <w:szCs w:val="20"/>
      <w:lang w:val="en-GB"/>
    </w:rPr>
  </w:style>
  <w:style w:type="paragraph" w:customStyle="1" w:styleId="Tablefootnote">
    <w:name w:val="Table footnote"/>
    <w:basedOn w:val="Normal"/>
    <w:rsid w:val="00D56A17"/>
    <w:pPr>
      <w:tabs>
        <w:tab w:val="left" w:pos="340"/>
      </w:tabs>
      <w:spacing w:before="60" w:after="60" w:line="210" w:lineRule="auto"/>
      <w:jc w:val="both"/>
    </w:pPr>
    <w:rPr>
      <w:rFonts w:eastAsia="Malgun Gothic"/>
      <w:sz w:val="18"/>
      <w:szCs w:val="20"/>
      <w:lang w:val="en-GB"/>
    </w:rPr>
  </w:style>
  <w:style w:type="paragraph" w:customStyle="1" w:styleId="Tabletitle">
    <w:name w:val="Table title"/>
    <w:basedOn w:val="Normal"/>
    <w:next w:val="Normal"/>
    <w:rsid w:val="00D56A17"/>
    <w:pPr>
      <w:keepNext/>
      <w:suppressAutoHyphens/>
      <w:spacing w:before="120" w:after="120" w:line="-230" w:lineRule="auto"/>
      <w:jc w:val="center"/>
    </w:pPr>
    <w:rPr>
      <w:rFonts w:eastAsia="Malgun Gothic"/>
      <w:b/>
      <w:szCs w:val="20"/>
      <w:lang w:val="en-GB"/>
    </w:rPr>
  </w:style>
  <w:style w:type="character" w:customStyle="1" w:styleId="TableFootNoteXref">
    <w:name w:val="TableFootNoteXref"/>
    <w:rsid w:val="00D56A17"/>
    <w:rPr>
      <w:position w:val="6"/>
      <w:sz w:val="16"/>
    </w:rPr>
  </w:style>
  <w:style w:type="paragraph" w:styleId="IndexHeading">
    <w:name w:val="index heading"/>
    <w:basedOn w:val="Normal"/>
    <w:next w:val="Index1"/>
    <w:semiHidden/>
    <w:rsid w:val="00D56A17"/>
    <w:pPr>
      <w:keepNext/>
      <w:spacing w:before="480" w:after="210"/>
      <w:jc w:val="center"/>
    </w:pPr>
    <w:rPr>
      <w:rFonts w:eastAsia="Malgun Gothic"/>
      <w:szCs w:val="20"/>
      <w:lang w:val="en-GB"/>
    </w:rPr>
  </w:style>
  <w:style w:type="paragraph" w:styleId="TOC4">
    <w:name w:val="toc 4"/>
    <w:basedOn w:val="TOC2"/>
    <w:next w:val="Normal"/>
    <w:autoRedefine/>
    <w:uiPriority w:val="39"/>
    <w:rsid w:val="00D56A17"/>
    <w:pPr>
      <w:tabs>
        <w:tab w:val="right" w:leader="dot" w:pos="8640"/>
      </w:tabs>
      <w:suppressAutoHyphens/>
      <w:spacing w:after="0"/>
      <w:ind w:left="1440" w:right="500" w:hanging="1440"/>
      <w:jc w:val="both"/>
    </w:pPr>
    <w:rPr>
      <w:rFonts w:eastAsia="Malgun Gothic"/>
      <w:b/>
      <w:noProof/>
      <w:szCs w:val="20"/>
      <w:lang w:val="en-GB"/>
    </w:rPr>
  </w:style>
  <w:style w:type="paragraph" w:styleId="TOC5">
    <w:name w:val="toc 5"/>
    <w:basedOn w:val="TOC4"/>
    <w:next w:val="Normal"/>
    <w:autoRedefine/>
    <w:uiPriority w:val="39"/>
    <w:rsid w:val="00D56A17"/>
  </w:style>
  <w:style w:type="paragraph" w:styleId="TOC6">
    <w:name w:val="toc 6"/>
    <w:basedOn w:val="TOC4"/>
    <w:next w:val="Normal"/>
    <w:autoRedefine/>
    <w:uiPriority w:val="39"/>
    <w:rsid w:val="00D56A17"/>
  </w:style>
  <w:style w:type="paragraph" w:styleId="TOC9">
    <w:name w:val="toc 9"/>
    <w:basedOn w:val="TOC1"/>
    <w:next w:val="Normal"/>
    <w:autoRedefine/>
    <w:uiPriority w:val="39"/>
    <w:rsid w:val="00D56A17"/>
    <w:pPr>
      <w:tabs>
        <w:tab w:val="right" w:leader="dot" w:pos="8640"/>
      </w:tabs>
      <w:suppressAutoHyphens/>
      <w:spacing w:before="120" w:after="0"/>
      <w:ind w:right="500"/>
      <w:jc w:val="both"/>
    </w:pPr>
    <w:rPr>
      <w:rFonts w:eastAsia="Malgun Gothic"/>
      <w:b/>
      <w:noProof/>
      <w:szCs w:val="20"/>
      <w:lang w:val="en-GB"/>
    </w:rPr>
  </w:style>
  <w:style w:type="paragraph" w:customStyle="1" w:styleId="zzBiblio">
    <w:name w:val="zzBiblio"/>
    <w:basedOn w:val="Normal"/>
    <w:next w:val="10"/>
    <w:rsid w:val="00D56A17"/>
    <w:pPr>
      <w:pageBreakBefore/>
      <w:spacing w:after="760" w:line="-310" w:lineRule="auto"/>
      <w:jc w:val="center"/>
    </w:pPr>
    <w:rPr>
      <w:rFonts w:eastAsia="Malgun Gothic"/>
      <w:b/>
      <w:sz w:val="28"/>
      <w:szCs w:val="20"/>
      <w:lang w:val="en-GB"/>
    </w:rPr>
  </w:style>
  <w:style w:type="paragraph" w:customStyle="1" w:styleId="zzContents">
    <w:name w:val="zzContents"/>
    <w:basedOn w:val="Introduction"/>
    <w:next w:val="TOC1"/>
    <w:rsid w:val="00D56A17"/>
  </w:style>
  <w:style w:type="paragraph" w:customStyle="1" w:styleId="zzForeword">
    <w:name w:val="zzForeword"/>
    <w:basedOn w:val="Introduction"/>
    <w:next w:val="Normal"/>
    <w:rsid w:val="00D56A17"/>
    <w:rPr>
      <w:color w:val="0000FF"/>
    </w:rPr>
  </w:style>
  <w:style w:type="paragraph" w:customStyle="1" w:styleId="zzHelp">
    <w:name w:val="zzHelp"/>
    <w:basedOn w:val="Normal"/>
    <w:rsid w:val="00D56A17"/>
    <w:pPr>
      <w:spacing w:after="120"/>
      <w:jc w:val="both"/>
    </w:pPr>
    <w:rPr>
      <w:rFonts w:eastAsia="Malgun Gothic"/>
      <w:color w:val="008000"/>
      <w:szCs w:val="20"/>
      <w:lang w:val="en-GB"/>
    </w:rPr>
  </w:style>
  <w:style w:type="paragraph" w:customStyle="1" w:styleId="zzIndex">
    <w:name w:val="zzIndex"/>
    <w:basedOn w:val="zzBiblio"/>
    <w:next w:val="Normal"/>
    <w:rsid w:val="00D56A17"/>
  </w:style>
  <w:style w:type="paragraph" w:customStyle="1" w:styleId="zzSTDTitle">
    <w:name w:val="zzSTDTitle"/>
    <w:basedOn w:val="Normal"/>
    <w:next w:val="Normal"/>
    <w:rsid w:val="00D56A17"/>
    <w:pPr>
      <w:suppressAutoHyphens/>
      <w:spacing w:before="400" w:after="760" w:line="-350" w:lineRule="auto"/>
      <w:jc w:val="both"/>
    </w:pPr>
    <w:rPr>
      <w:rFonts w:eastAsia="Malgun Gothic"/>
      <w:b/>
      <w:color w:val="0000FF"/>
      <w:sz w:val="32"/>
      <w:szCs w:val="20"/>
      <w:lang w:val="en-GB"/>
    </w:rPr>
  </w:style>
  <w:style w:type="character" w:customStyle="1" w:styleId="ExtXref">
    <w:name w:val="ExtXref"/>
    <w:rsid w:val="00D56A17"/>
    <w:rPr>
      <w:color w:val="auto"/>
    </w:rPr>
  </w:style>
  <w:style w:type="paragraph" w:customStyle="1" w:styleId="a1">
    <w:name w:val="a1"/>
    <w:basedOn w:val="Normal"/>
    <w:next w:val="Normal"/>
    <w:rsid w:val="00D56A17"/>
    <w:pPr>
      <w:tabs>
        <w:tab w:val="num" w:pos="1080"/>
      </w:tabs>
      <w:spacing w:after="120"/>
      <w:ind w:left="432" w:hanging="432"/>
      <w:jc w:val="both"/>
    </w:pPr>
    <w:rPr>
      <w:rFonts w:eastAsia="Malgun Gothic"/>
      <w:b/>
      <w:szCs w:val="20"/>
      <w:lang w:val="en-GB"/>
    </w:rPr>
  </w:style>
  <w:style w:type="paragraph" w:customStyle="1" w:styleId="ListBulletLast">
    <w:name w:val="List Bullet Last"/>
    <w:basedOn w:val="ListBullet"/>
    <w:next w:val="BodyText"/>
    <w:rsid w:val="00D56A17"/>
    <w:pPr>
      <w:spacing w:after="240"/>
      <w:jc w:val="both"/>
    </w:pPr>
    <w:rPr>
      <w:rFonts w:eastAsia="Malgun Gothic"/>
    </w:rPr>
  </w:style>
  <w:style w:type="paragraph" w:styleId="BodyTextIndent3">
    <w:name w:val="Body Text Indent 3"/>
    <w:basedOn w:val="Normal"/>
    <w:link w:val="BodyTextIndent3Char"/>
    <w:rsid w:val="00D56A17"/>
    <w:pPr>
      <w:spacing w:after="0"/>
      <w:ind w:left="450" w:hanging="270"/>
      <w:jc w:val="both"/>
    </w:pPr>
    <w:rPr>
      <w:rFonts w:eastAsia="Malgun Gothic"/>
      <w:szCs w:val="20"/>
    </w:rPr>
  </w:style>
  <w:style w:type="character" w:customStyle="1" w:styleId="BodyTextIndent3Char">
    <w:name w:val="Body Text Indent 3 Char"/>
    <w:basedOn w:val="DefaultParagraphFont"/>
    <w:link w:val="BodyTextIndent3"/>
    <w:rsid w:val="00D56A17"/>
    <w:rPr>
      <w:rFonts w:eastAsia="Malgun Gothic"/>
      <w:sz w:val="24"/>
    </w:rPr>
  </w:style>
  <w:style w:type="paragraph" w:styleId="TOC7">
    <w:name w:val="toc 7"/>
    <w:basedOn w:val="Normal"/>
    <w:next w:val="Normal"/>
    <w:autoRedefine/>
    <w:uiPriority w:val="39"/>
    <w:rsid w:val="00D56A17"/>
    <w:pPr>
      <w:spacing w:after="120"/>
      <w:ind w:left="1200"/>
      <w:jc w:val="both"/>
    </w:pPr>
    <w:rPr>
      <w:rFonts w:eastAsia="Malgun Gothic"/>
      <w:szCs w:val="20"/>
      <w:lang w:val="en-GB"/>
    </w:rPr>
  </w:style>
  <w:style w:type="paragraph" w:styleId="TOC8">
    <w:name w:val="toc 8"/>
    <w:basedOn w:val="Normal"/>
    <w:next w:val="Normal"/>
    <w:autoRedefine/>
    <w:uiPriority w:val="39"/>
    <w:rsid w:val="00D56A17"/>
    <w:pPr>
      <w:spacing w:after="120"/>
      <w:ind w:left="1400"/>
      <w:jc w:val="both"/>
    </w:pPr>
    <w:rPr>
      <w:rFonts w:eastAsia="Malgun Gothic"/>
      <w:szCs w:val="20"/>
      <w:lang w:val="en-GB"/>
    </w:rPr>
  </w:style>
  <w:style w:type="paragraph" w:customStyle="1" w:styleId="List1">
    <w:name w:val="List 1"/>
    <w:basedOn w:val="Normal"/>
    <w:rsid w:val="00D56A17"/>
    <w:pPr>
      <w:tabs>
        <w:tab w:val="num" w:pos="360"/>
      </w:tabs>
      <w:spacing w:after="120"/>
      <w:ind w:left="360" w:hanging="360"/>
      <w:jc w:val="both"/>
    </w:pPr>
    <w:rPr>
      <w:rFonts w:eastAsia="Malgun Gothic"/>
      <w:szCs w:val="20"/>
      <w:lang w:val="en-GB"/>
    </w:rPr>
  </w:style>
  <w:style w:type="paragraph" w:styleId="BodyText2">
    <w:name w:val="Body Text 2"/>
    <w:basedOn w:val="Normal"/>
    <w:link w:val="BodyText2Char"/>
    <w:rsid w:val="00D56A17"/>
    <w:pPr>
      <w:spacing w:before="40" w:after="40"/>
      <w:jc w:val="both"/>
    </w:pPr>
    <w:rPr>
      <w:rFonts w:eastAsia="Malgun Gothic"/>
      <w:sz w:val="20"/>
      <w:szCs w:val="20"/>
      <w:lang w:val="en-GB"/>
    </w:rPr>
  </w:style>
  <w:style w:type="character" w:customStyle="1" w:styleId="BodyText2Char">
    <w:name w:val="Body Text 2 Char"/>
    <w:basedOn w:val="DefaultParagraphFont"/>
    <w:link w:val="BodyText2"/>
    <w:rsid w:val="00D56A17"/>
    <w:rPr>
      <w:rFonts w:eastAsia="Malgun Gothic"/>
      <w:lang w:val="en-GB"/>
    </w:rPr>
  </w:style>
  <w:style w:type="paragraph" w:styleId="List4">
    <w:name w:val="List 4"/>
    <w:basedOn w:val="List"/>
    <w:semiHidden/>
    <w:rsid w:val="00D56A17"/>
    <w:pPr>
      <w:tabs>
        <w:tab w:val="left" w:pos="1800"/>
        <w:tab w:val="left" w:pos="2160"/>
      </w:tabs>
      <w:spacing w:after="80"/>
      <w:ind w:left="1800"/>
      <w:jc w:val="both"/>
    </w:pPr>
    <w:rPr>
      <w:rFonts w:eastAsia="Malgun Gothic"/>
      <w:sz w:val="18"/>
      <w:szCs w:val="20"/>
    </w:rPr>
  </w:style>
  <w:style w:type="paragraph" w:customStyle="1" w:styleId="Code1">
    <w:name w:val="Code 1"/>
    <w:basedOn w:val="Normal"/>
    <w:rsid w:val="00D56A17"/>
    <w:pPr>
      <w:keepLines/>
      <w:spacing w:after="0"/>
      <w:ind w:left="720" w:hanging="720"/>
      <w:jc w:val="both"/>
    </w:pPr>
    <w:rPr>
      <w:rFonts w:ascii="Courier" w:eastAsia="Malgun Gothic" w:hAnsi="Courier"/>
      <w:snapToGrid w:val="0"/>
      <w:sz w:val="22"/>
      <w:szCs w:val="20"/>
      <w:lang w:val="en-GB"/>
    </w:rPr>
  </w:style>
  <w:style w:type="paragraph" w:customStyle="1" w:styleId="Code10">
    <w:name w:val="Code 10"/>
    <w:basedOn w:val="Normal"/>
    <w:rsid w:val="00D56A17"/>
    <w:pPr>
      <w:keepLines/>
      <w:spacing w:after="0"/>
      <w:ind w:left="3600" w:hanging="360"/>
      <w:jc w:val="both"/>
    </w:pPr>
    <w:rPr>
      <w:rFonts w:ascii="Courier" w:eastAsia="Malgun Gothic" w:hAnsi="Courier"/>
      <w:snapToGrid w:val="0"/>
      <w:sz w:val="22"/>
      <w:szCs w:val="20"/>
      <w:lang w:val="en-GB"/>
    </w:rPr>
  </w:style>
  <w:style w:type="paragraph" w:customStyle="1" w:styleId="Code11">
    <w:name w:val="Code 11"/>
    <w:basedOn w:val="Normal"/>
    <w:rsid w:val="00D56A17"/>
    <w:pPr>
      <w:keepLines/>
      <w:spacing w:after="0"/>
      <w:ind w:left="4320" w:hanging="720"/>
      <w:jc w:val="both"/>
    </w:pPr>
    <w:rPr>
      <w:rFonts w:ascii="Courier" w:eastAsia="Malgun Gothic" w:hAnsi="Courier"/>
      <w:snapToGrid w:val="0"/>
      <w:sz w:val="22"/>
      <w:szCs w:val="20"/>
      <w:lang w:val="en-GB"/>
    </w:rPr>
  </w:style>
  <w:style w:type="paragraph" w:customStyle="1" w:styleId="Code2">
    <w:name w:val="Code 2"/>
    <w:basedOn w:val="Normal"/>
    <w:rsid w:val="00D56A17"/>
    <w:pPr>
      <w:keepLines/>
      <w:spacing w:after="0"/>
      <w:ind w:left="1080" w:hanging="720"/>
      <w:jc w:val="both"/>
    </w:pPr>
    <w:rPr>
      <w:rFonts w:ascii="Courier" w:eastAsia="Malgun Gothic" w:hAnsi="Courier"/>
      <w:snapToGrid w:val="0"/>
      <w:sz w:val="22"/>
      <w:szCs w:val="20"/>
      <w:lang w:val="en-GB"/>
    </w:rPr>
  </w:style>
  <w:style w:type="paragraph" w:customStyle="1" w:styleId="Code3">
    <w:name w:val="Code 3"/>
    <w:basedOn w:val="Normal"/>
    <w:rsid w:val="00D56A17"/>
    <w:pPr>
      <w:keepLines/>
      <w:spacing w:after="0"/>
      <w:ind w:left="1440" w:hanging="720"/>
      <w:jc w:val="both"/>
    </w:pPr>
    <w:rPr>
      <w:rFonts w:ascii="Courier" w:eastAsia="Malgun Gothic" w:hAnsi="Courier"/>
      <w:snapToGrid w:val="0"/>
      <w:sz w:val="22"/>
      <w:szCs w:val="20"/>
      <w:lang w:val="en-GB"/>
    </w:rPr>
  </w:style>
  <w:style w:type="paragraph" w:customStyle="1" w:styleId="Code4">
    <w:name w:val="Code 4"/>
    <w:basedOn w:val="Normal"/>
    <w:rsid w:val="00D56A17"/>
    <w:pPr>
      <w:keepLines/>
      <w:spacing w:after="0"/>
      <w:ind w:left="1800" w:hanging="720"/>
      <w:jc w:val="both"/>
    </w:pPr>
    <w:rPr>
      <w:rFonts w:ascii="Courier" w:eastAsia="Malgun Gothic" w:hAnsi="Courier"/>
      <w:snapToGrid w:val="0"/>
      <w:sz w:val="22"/>
      <w:szCs w:val="20"/>
      <w:lang w:val="en-GB"/>
    </w:rPr>
  </w:style>
  <w:style w:type="paragraph" w:customStyle="1" w:styleId="Code5">
    <w:name w:val="Code 5"/>
    <w:basedOn w:val="Normal"/>
    <w:rsid w:val="00D56A17"/>
    <w:pPr>
      <w:keepLines/>
      <w:spacing w:after="0"/>
      <w:ind w:left="2160" w:hanging="720"/>
      <w:jc w:val="both"/>
    </w:pPr>
    <w:rPr>
      <w:rFonts w:ascii="Courier" w:eastAsia="Malgun Gothic" w:hAnsi="Courier"/>
      <w:snapToGrid w:val="0"/>
      <w:sz w:val="22"/>
      <w:szCs w:val="20"/>
      <w:lang w:val="en-GB"/>
    </w:rPr>
  </w:style>
  <w:style w:type="paragraph" w:customStyle="1" w:styleId="Code6">
    <w:name w:val="Code 6"/>
    <w:basedOn w:val="Normal"/>
    <w:rsid w:val="00D56A17"/>
    <w:pPr>
      <w:keepLines/>
      <w:spacing w:after="0"/>
      <w:ind w:left="2520" w:hanging="720"/>
      <w:jc w:val="both"/>
    </w:pPr>
    <w:rPr>
      <w:rFonts w:ascii="Courier" w:eastAsia="Malgun Gothic" w:hAnsi="Courier"/>
      <w:snapToGrid w:val="0"/>
      <w:sz w:val="22"/>
      <w:szCs w:val="20"/>
      <w:lang w:val="en-GB"/>
    </w:rPr>
  </w:style>
  <w:style w:type="paragraph" w:customStyle="1" w:styleId="Code7">
    <w:name w:val="Code 7"/>
    <w:basedOn w:val="Normal"/>
    <w:rsid w:val="00D56A17"/>
    <w:pPr>
      <w:keepLines/>
      <w:spacing w:after="0"/>
      <w:ind w:left="2880" w:hanging="720"/>
      <w:jc w:val="both"/>
    </w:pPr>
    <w:rPr>
      <w:rFonts w:ascii="Courier" w:eastAsia="Malgun Gothic" w:hAnsi="Courier"/>
      <w:snapToGrid w:val="0"/>
      <w:sz w:val="22"/>
      <w:szCs w:val="20"/>
      <w:lang w:val="en-GB"/>
    </w:rPr>
  </w:style>
  <w:style w:type="paragraph" w:customStyle="1" w:styleId="Code8">
    <w:name w:val="Code 8"/>
    <w:basedOn w:val="Normal"/>
    <w:rsid w:val="00D56A17"/>
    <w:pPr>
      <w:keepLines/>
      <w:spacing w:after="0"/>
      <w:ind w:left="3240" w:hanging="720"/>
      <w:jc w:val="both"/>
    </w:pPr>
    <w:rPr>
      <w:rFonts w:ascii="Courier" w:eastAsia="Malgun Gothic" w:hAnsi="Courier"/>
      <w:snapToGrid w:val="0"/>
      <w:sz w:val="22"/>
      <w:szCs w:val="20"/>
      <w:lang w:val="en-GB"/>
    </w:rPr>
  </w:style>
  <w:style w:type="paragraph" w:customStyle="1" w:styleId="Code9">
    <w:name w:val="Code 9"/>
    <w:basedOn w:val="Normal"/>
    <w:rsid w:val="00D56A17"/>
    <w:pPr>
      <w:keepLines/>
      <w:spacing w:after="0"/>
      <w:ind w:left="3600" w:hanging="720"/>
      <w:jc w:val="both"/>
    </w:pPr>
    <w:rPr>
      <w:rFonts w:ascii="Courier" w:eastAsia="Malgun Gothic" w:hAnsi="Courier"/>
      <w:snapToGrid w:val="0"/>
      <w:sz w:val="22"/>
      <w:szCs w:val="20"/>
      <w:lang w:val="en-GB"/>
    </w:rPr>
  </w:style>
  <w:style w:type="paragraph" w:customStyle="1" w:styleId="Figureart">
    <w:name w:val="Figure art"/>
    <w:basedOn w:val="Normal"/>
    <w:next w:val="Figuretitle"/>
    <w:rsid w:val="00D56A17"/>
    <w:pPr>
      <w:keepNext/>
      <w:spacing w:after="0"/>
      <w:jc w:val="center"/>
    </w:pPr>
    <w:rPr>
      <w:rFonts w:eastAsia="Malgun Gothic"/>
      <w:szCs w:val="20"/>
      <w:lang w:val="en-GB"/>
    </w:rPr>
  </w:style>
  <w:style w:type="paragraph" w:customStyle="1" w:styleId="CODE">
    <w:name w:val="CODE"/>
    <w:basedOn w:val="Normal"/>
    <w:rsid w:val="00D56A17"/>
    <w:pPr>
      <w:keepLines/>
      <w:spacing w:after="0"/>
      <w:jc w:val="both"/>
    </w:pPr>
    <w:rPr>
      <w:rFonts w:ascii="Courier New" w:eastAsia="Malgun Gothic" w:hAnsi="Courier New"/>
      <w:snapToGrid w:val="0"/>
      <w:sz w:val="22"/>
      <w:szCs w:val="20"/>
      <w:lang w:val="en-GB"/>
    </w:rPr>
  </w:style>
  <w:style w:type="paragraph" w:styleId="BlockText">
    <w:name w:val="Block Text"/>
    <w:basedOn w:val="Normal"/>
    <w:semiHidden/>
    <w:rsid w:val="00D56A17"/>
    <w:pPr>
      <w:spacing w:after="120"/>
      <w:ind w:left="1440" w:right="1440"/>
      <w:jc w:val="both"/>
    </w:pPr>
    <w:rPr>
      <w:rFonts w:eastAsia="Malgun Gothic"/>
      <w:szCs w:val="20"/>
      <w:lang w:val="en-GB"/>
    </w:rPr>
  </w:style>
  <w:style w:type="paragraph" w:customStyle="1" w:styleId="StyleCopyrightStuff8ptBlack">
    <w:name w:val="Style CopyrightStuff + 8 pt Black"/>
    <w:basedOn w:val="Normal"/>
    <w:rsid w:val="00D56A17"/>
    <w:pPr>
      <w:autoSpaceDE w:val="0"/>
      <w:autoSpaceDN w:val="0"/>
      <w:adjustRightInd w:val="0"/>
      <w:spacing w:before="120" w:after="0"/>
      <w:jc w:val="both"/>
    </w:pPr>
    <w:rPr>
      <w:rFonts w:eastAsia="Malgun Gothic"/>
      <w:color w:val="000000"/>
      <w:sz w:val="16"/>
    </w:rPr>
  </w:style>
  <w:style w:type="paragraph" w:customStyle="1" w:styleId="Default">
    <w:name w:val="Default"/>
    <w:rsid w:val="00D56A17"/>
    <w:pPr>
      <w:widowControl w:val="0"/>
      <w:autoSpaceDE w:val="0"/>
      <w:autoSpaceDN w:val="0"/>
      <w:adjustRightInd w:val="0"/>
    </w:pPr>
    <w:rPr>
      <w:rFonts w:eastAsia="Malgun Gothic"/>
      <w:color w:val="000000"/>
      <w:sz w:val="24"/>
      <w:szCs w:val="24"/>
      <w:lang w:eastAsia="ko-KR"/>
    </w:rPr>
  </w:style>
  <w:style w:type="paragraph" w:customStyle="1" w:styleId="BulletItem">
    <w:name w:val="Bullet Item"/>
    <w:rsid w:val="00D56A17"/>
    <w:pPr>
      <w:numPr>
        <w:numId w:val="17"/>
      </w:numPr>
      <w:tabs>
        <w:tab w:val="clear" w:pos="1295"/>
        <w:tab w:val="left" w:pos="227"/>
        <w:tab w:val="num" w:pos="360"/>
        <w:tab w:val="left" w:pos="454"/>
      </w:tabs>
      <w:ind w:left="0" w:firstLine="0"/>
      <w:jc w:val="both"/>
    </w:pPr>
    <w:rPr>
      <w:rFonts w:ascii="Times" w:eastAsia="Malgun Gothic" w:hAnsi="Times"/>
      <w:sz w:val="22"/>
      <w:lang w:val="de-DE" w:eastAsia="de-DE"/>
    </w:rPr>
  </w:style>
  <w:style w:type="paragraph" w:customStyle="1" w:styleId="Maintext">
    <w:name w:val="Maintext"/>
    <w:rsid w:val="00D56A17"/>
    <w:pPr>
      <w:ind w:firstLine="284"/>
      <w:jc w:val="both"/>
    </w:pPr>
    <w:rPr>
      <w:rFonts w:eastAsia="Malgun Gothic"/>
      <w:kern w:val="28"/>
      <w:lang w:eastAsia="ko-KR"/>
    </w:rPr>
  </w:style>
  <w:style w:type="paragraph" w:styleId="Title">
    <w:name w:val="Title"/>
    <w:basedOn w:val="Normal"/>
    <w:link w:val="TitleChar"/>
    <w:qFormat/>
    <w:rsid w:val="00D56A17"/>
    <w:pPr>
      <w:spacing w:after="0"/>
      <w:jc w:val="center"/>
    </w:pPr>
    <w:rPr>
      <w:rFonts w:ascii="Arial" w:eastAsia="Malgun Gothic" w:hAnsi="Arial" w:cs="Arial"/>
      <w:b/>
      <w:bCs/>
      <w:sz w:val="28"/>
      <w:lang w:val="de-DE"/>
    </w:rPr>
  </w:style>
  <w:style w:type="character" w:customStyle="1" w:styleId="TitleChar">
    <w:name w:val="Title Char"/>
    <w:basedOn w:val="DefaultParagraphFont"/>
    <w:link w:val="Title"/>
    <w:rsid w:val="00D56A17"/>
    <w:rPr>
      <w:rFonts w:ascii="Arial" w:eastAsia="Malgun Gothic" w:hAnsi="Arial" w:cs="Arial"/>
      <w:b/>
      <w:bCs/>
      <w:sz w:val="28"/>
      <w:szCs w:val="24"/>
      <w:lang w:val="de-DE"/>
    </w:rPr>
  </w:style>
  <w:style w:type="character" w:customStyle="1" w:styleId="Char">
    <w:name w:val="Char"/>
    <w:rsid w:val="00D56A17"/>
    <w:rPr>
      <w:rFonts w:cs="Arial"/>
      <w:szCs w:val="19"/>
      <w:lang w:val="de-DE" w:eastAsia="de-DE" w:bidi="ar-SA"/>
    </w:rPr>
  </w:style>
  <w:style w:type="paragraph" w:styleId="NormalWeb">
    <w:name w:val="Normal (Web)"/>
    <w:basedOn w:val="Normal"/>
    <w:uiPriority w:val="99"/>
    <w:rsid w:val="00D56A17"/>
    <w:pPr>
      <w:spacing w:before="100" w:beforeAutospacing="1" w:after="100" w:afterAutospacing="1"/>
      <w:jc w:val="both"/>
    </w:pPr>
    <w:rPr>
      <w:rFonts w:eastAsia="Malgun Gothic"/>
      <w:lang w:val="en-GB"/>
    </w:rPr>
  </w:style>
  <w:style w:type="paragraph" w:styleId="BodyTextIndent2">
    <w:name w:val="Body Text Indent 2"/>
    <w:basedOn w:val="Normal"/>
    <w:link w:val="BodyTextIndent2Char"/>
    <w:rsid w:val="00D56A17"/>
    <w:pPr>
      <w:spacing w:after="0"/>
      <w:ind w:left="720" w:hanging="712"/>
      <w:jc w:val="both"/>
    </w:pPr>
    <w:rPr>
      <w:rFonts w:ascii="Arial" w:eastAsia="Malgun Gothic" w:hAnsi="Arial"/>
      <w:sz w:val="16"/>
      <w:lang w:val="de-DE"/>
    </w:rPr>
  </w:style>
  <w:style w:type="character" w:customStyle="1" w:styleId="BodyTextIndent2Char">
    <w:name w:val="Body Text Indent 2 Char"/>
    <w:basedOn w:val="DefaultParagraphFont"/>
    <w:link w:val="BodyTextIndent2"/>
    <w:rsid w:val="00D56A17"/>
    <w:rPr>
      <w:rFonts w:ascii="Arial" w:eastAsia="Malgun Gothic" w:hAnsi="Arial"/>
      <w:sz w:val="16"/>
      <w:szCs w:val="24"/>
      <w:lang w:val="de-DE"/>
    </w:rPr>
  </w:style>
  <w:style w:type="paragraph" w:styleId="HTMLPreformatted">
    <w:name w:val="HTML Preformatted"/>
    <w:basedOn w:val="Normal"/>
    <w:link w:val="HTMLPreformattedChar"/>
    <w:rsid w:val="00D56A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pPr>
    <w:rPr>
      <w:rFonts w:ascii="Courier New" w:eastAsia="Courier New" w:hAnsi="Courier New" w:cs="Courier New"/>
      <w:sz w:val="20"/>
      <w:szCs w:val="20"/>
      <w:lang w:val="en-GB"/>
    </w:rPr>
  </w:style>
  <w:style w:type="character" w:customStyle="1" w:styleId="HTMLPreformattedChar">
    <w:name w:val="HTML Preformatted Char"/>
    <w:basedOn w:val="DefaultParagraphFont"/>
    <w:link w:val="HTMLPreformatted"/>
    <w:rsid w:val="00D56A17"/>
    <w:rPr>
      <w:rFonts w:ascii="Courier New" w:eastAsia="Courier New" w:hAnsi="Courier New" w:cs="Courier New"/>
      <w:lang w:val="en-GB"/>
    </w:rPr>
  </w:style>
  <w:style w:type="paragraph" w:customStyle="1" w:styleId="Textkrper2">
    <w:name w:val="Textkörper2"/>
    <w:basedOn w:val="Normal"/>
    <w:rsid w:val="00D56A17"/>
    <w:pPr>
      <w:numPr>
        <w:numId w:val="18"/>
      </w:numPr>
      <w:tabs>
        <w:tab w:val="clear" w:pos="360"/>
        <w:tab w:val="num" w:pos="405"/>
      </w:tabs>
      <w:spacing w:before="80" w:after="0" w:line="264" w:lineRule="auto"/>
      <w:ind w:left="405" w:hanging="405"/>
      <w:jc w:val="both"/>
    </w:pPr>
    <w:rPr>
      <w:rFonts w:ascii="Arial" w:eastAsia="Malgun Gothic" w:hAnsi="Arial" w:cs="Arial"/>
      <w:sz w:val="20"/>
      <w:lang w:val="de-DE"/>
    </w:rPr>
  </w:style>
  <w:style w:type="character" w:customStyle="1" w:styleId="m1">
    <w:name w:val="m1"/>
    <w:rsid w:val="00D56A17"/>
    <w:rPr>
      <w:color w:val="0000FF"/>
    </w:rPr>
  </w:style>
  <w:style w:type="character" w:customStyle="1" w:styleId="pubsearchitem1">
    <w:name w:val="pubsearchitem1"/>
    <w:rsid w:val="00D56A17"/>
    <w:rPr>
      <w:shd w:val="clear" w:color="auto" w:fill="FFFF66"/>
    </w:rPr>
  </w:style>
  <w:style w:type="paragraph" w:styleId="CommentText">
    <w:name w:val="annotation text"/>
    <w:basedOn w:val="Normal"/>
    <w:link w:val="CommentTextChar"/>
    <w:semiHidden/>
    <w:rsid w:val="00D56A17"/>
    <w:pPr>
      <w:spacing w:after="0"/>
      <w:jc w:val="both"/>
    </w:pPr>
    <w:rPr>
      <w:rFonts w:eastAsia="Malgun Gothic"/>
      <w:sz w:val="20"/>
      <w:szCs w:val="20"/>
      <w:lang w:val="en-GB"/>
    </w:rPr>
  </w:style>
  <w:style w:type="character" w:customStyle="1" w:styleId="CommentTextChar">
    <w:name w:val="Comment Text Char"/>
    <w:basedOn w:val="DefaultParagraphFont"/>
    <w:link w:val="CommentText"/>
    <w:semiHidden/>
    <w:rsid w:val="00D56A17"/>
    <w:rPr>
      <w:rFonts w:eastAsia="Malgun Gothic"/>
      <w:lang w:val="en-GB"/>
    </w:rPr>
  </w:style>
  <w:style w:type="character" w:styleId="Strong">
    <w:name w:val="Strong"/>
    <w:qFormat/>
    <w:rsid w:val="00D56A17"/>
    <w:rPr>
      <w:b/>
      <w:bCs/>
    </w:rPr>
  </w:style>
  <w:style w:type="character" w:customStyle="1" w:styleId="moz-txt-citetags">
    <w:name w:val="moz-txt-citetags"/>
    <w:rsid w:val="00D56A17"/>
  </w:style>
  <w:style w:type="paragraph" w:customStyle="1" w:styleId="heading30">
    <w:name w:val="heading3"/>
    <w:basedOn w:val="Normal"/>
    <w:next w:val="Normal"/>
    <w:rsid w:val="00D56A17"/>
    <w:pPr>
      <w:keepNext/>
      <w:keepLines/>
      <w:tabs>
        <w:tab w:val="left" w:pos="284"/>
      </w:tabs>
      <w:suppressAutoHyphens/>
      <w:overflowPunct w:val="0"/>
      <w:autoSpaceDE w:val="0"/>
      <w:autoSpaceDN w:val="0"/>
      <w:adjustRightInd w:val="0"/>
      <w:spacing w:before="320" w:after="160" w:line="220" w:lineRule="exact"/>
      <w:jc w:val="both"/>
      <w:textAlignment w:val="baseline"/>
    </w:pPr>
    <w:rPr>
      <w:rFonts w:ascii="Helvetica" w:eastAsia="Malgun Gothic" w:hAnsi="Helvetica"/>
      <w:b/>
      <w:i/>
      <w:sz w:val="22"/>
      <w:szCs w:val="20"/>
      <w:lang w:eastAsia="de-DE"/>
    </w:rPr>
  </w:style>
  <w:style w:type="paragraph" w:customStyle="1" w:styleId="figlegend">
    <w:name w:val="figlegend"/>
    <w:basedOn w:val="Normal"/>
    <w:next w:val="Normal"/>
    <w:rsid w:val="00D56A17"/>
    <w:pPr>
      <w:keepNext/>
      <w:keepLines/>
      <w:overflowPunct w:val="0"/>
      <w:autoSpaceDE w:val="0"/>
      <w:autoSpaceDN w:val="0"/>
      <w:adjustRightInd w:val="0"/>
      <w:spacing w:before="120" w:after="120"/>
      <w:jc w:val="both"/>
      <w:textAlignment w:val="baseline"/>
    </w:pPr>
    <w:rPr>
      <w:rFonts w:ascii="Times" w:eastAsia="Malgun Gothic" w:hAnsi="Times"/>
      <w:sz w:val="20"/>
      <w:szCs w:val="20"/>
      <w:lang w:eastAsia="de-DE"/>
    </w:rPr>
  </w:style>
  <w:style w:type="paragraph" w:customStyle="1" w:styleId="tablenotes">
    <w:name w:val="tablenotes"/>
    <w:basedOn w:val="Normal"/>
    <w:next w:val="Normal"/>
    <w:rsid w:val="00D56A17"/>
    <w:pPr>
      <w:widowControl w:val="0"/>
      <w:overflowPunct w:val="0"/>
      <w:autoSpaceDE w:val="0"/>
      <w:autoSpaceDN w:val="0"/>
      <w:adjustRightInd w:val="0"/>
      <w:spacing w:after="0"/>
      <w:jc w:val="both"/>
      <w:textAlignment w:val="baseline"/>
    </w:pPr>
    <w:rPr>
      <w:rFonts w:ascii="Times" w:eastAsia="Malgun Gothic" w:hAnsi="Times"/>
      <w:sz w:val="20"/>
      <w:szCs w:val="20"/>
      <w:lang w:val="de-DE" w:eastAsia="de-DE"/>
    </w:rPr>
  </w:style>
  <w:style w:type="paragraph" w:customStyle="1" w:styleId="figurelegend">
    <w:name w:val="figure legend"/>
    <w:basedOn w:val="Normal"/>
    <w:next w:val="Normal"/>
    <w:rsid w:val="00D56A17"/>
    <w:pPr>
      <w:keepLines/>
      <w:overflowPunct w:val="0"/>
      <w:autoSpaceDE w:val="0"/>
      <w:autoSpaceDN w:val="0"/>
      <w:adjustRightInd w:val="0"/>
      <w:spacing w:before="120" w:after="120"/>
      <w:jc w:val="both"/>
      <w:textAlignment w:val="baseline"/>
    </w:pPr>
    <w:rPr>
      <w:rFonts w:ascii="Times" w:eastAsia="Malgun Gothic" w:hAnsi="Times"/>
      <w:sz w:val="20"/>
      <w:szCs w:val="20"/>
      <w:lang w:eastAsia="de-DE"/>
    </w:rPr>
  </w:style>
  <w:style w:type="paragraph" w:customStyle="1" w:styleId="reference">
    <w:name w:val="reference"/>
    <w:basedOn w:val="Normal"/>
    <w:link w:val="referenceZchn"/>
    <w:rsid w:val="00D56A17"/>
    <w:pPr>
      <w:tabs>
        <w:tab w:val="left" w:pos="340"/>
      </w:tabs>
      <w:overflowPunct w:val="0"/>
      <w:autoSpaceDE w:val="0"/>
      <w:autoSpaceDN w:val="0"/>
      <w:adjustRightInd w:val="0"/>
      <w:spacing w:after="120"/>
      <w:ind w:left="340" w:hanging="340"/>
      <w:jc w:val="both"/>
      <w:textAlignment w:val="baseline"/>
    </w:pPr>
    <w:rPr>
      <w:rFonts w:ascii="Times" w:eastAsia="Malgun Gothic" w:hAnsi="Times"/>
      <w:sz w:val="20"/>
      <w:szCs w:val="20"/>
      <w:lang w:eastAsia="de-DE"/>
    </w:rPr>
  </w:style>
  <w:style w:type="character" w:customStyle="1" w:styleId="referenceZchn">
    <w:name w:val="reference Zchn"/>
    <w:link w:val="reference"/>
    <w:rsid w:val="00D56A17"/>
    <w:rPr>
      <w:rFonts w:ascii="Times" w:eastAsia="Malgun Gothic" w:hAnsi="Times"/>
      <w:lang w:eastAsia="de-DE"/>
    </w:rPr>
  </w:style>
  <w:style w:type="paragraph" w:customStyle="1" w:styleId="Firstparagraph">
    <w:name w:val="First paragraph"/>
    <w:basedOn w:val="Normal"/>
    <w:next w:val="Normal"/>
    <w:rsid w:val="00D56A17"/>
    <w:pPr>
      <w:tabs>
        <w:tab w:val="left" w:pos="4706"/>
      </w:tabs>
      <w:overflowPunct w:val="0"/>
      <w:autoSpaceDE w:val="0"/>
      <w:autoSpaceDN w:val="0"/>
      <w:adjustRightInd w:val="0"/>
      <w:spacing w:after="0" w:line="240" w:lineRule="exact"/>
      <w:jc w:val="both"/>
      <w:textAlignment w:val="baseline"/>
    </w:pPr>
    <w:rPr>
      <w:rFonts w:eastAsia="Malgun Gothic"/>
      <w:sz w:val="22"/>
      <w:szCs w:val="20"/>
    </w:rPr>
  </w:style>
  <w:style w:type="character" w:customStyle="1" w:styleId="FirstparagraphZchn">
    <w:name w:val="First paragraph Zchn"/>
    <w:rsid w:val="00D56A17"/>
    <w:rPr>
      <w:sz w:val="22"/>
      <w:lang w:val="en-US" w:eastAsia="en-US" w:bidi="ar-SA"/>
    </w:rPr>
  </w:style>
  <w:style w:type="paragraph" w:customStyle="1" w:styleId="Figurecaption">
    <w:name w:val="Figure caption"/>
    <w:basedOn w:val="Normal"/>
    <w:next w:val="Normal"/>
    <w:rsid w:val="00D56A17"/>
    <w:pPr>
      <w:overflowPunct w:val="0"/>
      <w:autoSpaceDE w:val="0"/>
      <w:autoSpaceDN w:val="0"/>
      <w:adjustRightInd w:val="0"/>
      <w:spacing w:after="0" w:line="220" w:lineRule="exact"/>
      <w:jc w:val="both"/>
      <w:textAlignment w:val="baseline"/>
    </w:pPr>
    <w:rPr>
      <w:rFonts w:eastAsia="Malgun Gothic"/>
      <w:sz w:val="20"/>
      <w:szCs w:val="20"/>
    </w:rPr>
  </w:style>
  <w:style w:type="paragraph" w:customStyle="1" w:styleId="Referencetext">
    <w:name w:val="Reference text"/>
    <w:basedOn w:val="Normal"/>
    <w:rsid w:val="00D56A17"/>
    <w:pPr>
      <w:overflowPunct w:val="0"/>
      <w:autoSpaceDE w:val="0"/>
      <w:autoSpaceDN w:val="0"/>
      <w:adjustRightInd w:val="0"/>
      <w:spacing w:after="0" w:line="220" w:lineRule="exact"/>
      <w:ind w:left="230" w:hanging="230"/>
      <w:jc w:val="both"/>
      <w:textAlignment w:val="baseline"/>
    </w:pPr>
    <w:rPr>
      <w:rFonts w:eastAsia="Malgun Gothic"/>
      <w:sz w:val="20"/>
      <w:szCs w:val="20"/>
    </w:rPr>
  </w:style>
  <w:style w:type="character" w:styleId="Emphasis">
    <w:name w:val="Emphasis"/>
    <w:qFormat/>
    <w:rsid w:val="00D56A17"/>
    <w:rPr>
      <w:i/>
      <w:iCs/>
    </w:rPr>
  </w:style>
  <w:style w:type="character" w:customStyle="1" w:styleId="technicalcommitteestandardslist-content1">
    <w:name w:val="technicalcommitteestandardslist-content1"/>
    <w:rsid w:val="00D56A17"/>
    <w:rPr>
      <w:rFonts w:ascii="Verdana" w:hAnsi="Verdana" w:hint="default"/>
      <w:color w:val="002597"/>
      <w:sz w:val="16"/>
      <w:szCs w:val="16"/>
    </w:rPr>
  </w:style>
  <w:style w:type="paragraph" w:customStyle="1" w:styleId="b">
    <w:name w:val="b"/>
    <w:basedOn w:val="Normal"/>
    <w:rsid w:val="00D56A17"/>
    <w:pPr>
      <w:spacing w:before="100" w:beforeAutospacing="1" w:after="100" w:afterAutospacing="1"/>
      <w:jc w:val="both"/>
    </w:pPr>
    <w:rPr>
      <w:rFonts w:ascii="Courier New" w:eastAsia="Malgun Gothic" w:hAnsi="Courier New" w:cs="Courier New"/>
      <w:b/>
      <w:bCs/>
      <w:color w:val="FF0000"/>
      <w:lang w:val="en-GB"/>
    </w:rPr>
  </w:style>
  <w:style w:type="paragraph" w:customStyle="1" w:styleId="e">
    <w:name w:val="e"/>
    <w:basedOn w:val="Normal"/>
    <w:rsid w:val="00D56A17"/>
    <w:pPr>
      <w:spacing w:before="100" w:beforeAutospacing="1" w:after="100" w:afterAutospacing="1"/>
      <w:ind w:left="240" w:right="240" w:hanging="240"/>
      <w:jc w:val="both"/>
    </w:pPr>
    <w:rPr>
      <w:rFonts w:eastAsia="Malgun Gothic"/>
      <w:lang w:val="en-GB"/>
    </w:rPr>
  </w:style>
  <w:style w:type="paragraph" w:customStyle="1" w:styleId="k">
    <w:name w:val="k"/>
    <w:basedOn w:val="Normal"/>
    <w:rsid w:val="00D56A17"/>
    <w:pPr>
      <w:spacing w:before="100" w:beforeAutospacing="1" w:after="100" w:afterAutospacing="1"/>
      <w:ind w:left="240" w:right="240" w:hanging="240"/>
      <w:jc w:val="both"/>
    </w:pPr>
    <w:rPr>
      <w:rFonts w:eastAsia="Malgun Gothic"/>
      <w:lang w:val="en-GB"/>
    </w:rPr>
  </w:style>
  <w:style w:type="paragraph" w:customStyle="1" w:styleId="t">
    <w:name w:val="t"/>
    <w:basedOn w:val="Normal"/>
    <w:rsid w:val="00D56A17"/>
    <w:pPr>
      <w:spacing w:before="100" w:beforeAutospacing="1" w:after="100" w:afterAutospacing="1"/>
      <w:jc w:val="both"/>
    </w:pPr>
    <w:rPr>
      <w:rFonts w:eastAsia="Malgun Gothic"/>
      <w:color w:val="990000"/>
      <w:lang w:val="en-GB"/>
    </w:rPr>
  </w:style>
  <w:style w:type="paragraph" w:customStyle="1" w:styleId="xt">
    <w:name w:val="xt"/>
    <w:basedOn w:val="Normal"/>
    <w:rsid w:val="00D56A17"/>
    <w:pPr>
      <w:spacing w:before="100" w:beforeAutospacing="1" w:after="100" w:afterAutospacing="1"/>
      <w:jc w:val="both"/>
    </w:pPr>
    <w:rPr>
      <w:rFonts w:eastAsia="Malgun Gothic"/>
      <w:color w:val="990099"/>
      <w:lang w:val="en-GB"/>
    </w:rPr>
  </w:style>
  <w:style w:type="paragraph" w:customStyle="1" w:styleId="dt">
    <w:name w:val="dt"/>
    <w:basedOn w:val="Normal"/>
    <w:rsid w:val="00D56A17"/>
    <w:pPr>
      <w:spacing w:before="100" w:beforeAutospacing="1" w:after="100" w:afterAutospacing="1"/>
      <w:jc w:val="both"/>
    </w:pPr>
    <w:rPr>
      <w:rFonts w:eastAsia="Malgun Gothic"/>
      <w:color w:val="008000"/>
      <w:lang w:val="en-GB"/>
    </w:rPr>
  </w:style>
  <w:style w:type="paragraph" w:customStyle="1" w:styleId="tx">
    <w:name w:val="tx"/>
    <w:basedOn w:val="Normal"/>
    <w:rsid w:val="00D56A17"/>
    <w:pPr>
      <w:spacing w:before="100" w:beforeAutospacing="1" w:after="100" w:afterAutospacing="1"/>
      <w:jc w:val="both"/>
    </w:pPr>
    <w:rPr>
      <w:rFonts w:eastAsia="Malgun Gothic"/>
      <w:b/>
      <w:bCs/>
      <w:lang w:val="en-GB"/>
    </w:rPr>
  </w:style>
  <w:style w:type="paragraph" w:customStyle="1" w:styleId="db">
    <w:name w:val="db"/>
    <w:basedOn w:val="Normal"/>
    <w:rsid w:val="00D56A17"/>
    <w:pPr>
      <w:pBdr>
        <w:left w:val="single" w:sz="4" w:space="4" w:color="CCCCCC"/>
      </w:pBdr>
      <w:spacing w:after="0"/>
      <w:ind w:left="240"/>
      <w:jc w:val="both"/>
    </w:pPr>
    <w:rPr>
      <w:rFonts w:ascii="Courier" w:eastAsia="Malgun Gothic" w:hAnsi="Courier"/>
      <w:lang w:val="en-GB"/>
    </w:rPr>
  </w:style>
  <w:style w:type="paragraph" w:customStyle="1" w:styleId="di">
    <w:name w:val="di"/>
    <w:basedOn w:val="Normal"/>
    <w:rsid w:val="00D56A17"/>
    <w:pPr>
      <w:spacing w:before="100" w:beforeAutospacing="1" w:after="100" w:afterAutospacing="1"/>
      <w:jc w:val="both"/>
    </w:pPr>
    <w:rPr>
      <w:rFonts w:ascii="Courier" w:eastAsia="Malgun Gothic" w:hAnsi="Courier"/>
      <w:lang w:val="en-GB"/>
    </w:rPr>
  </w:style>
  <w:style w:type="paragraph" w:customStyle="1" w:styleId="d">
    <w:name w:val="d"/>
    <w:basedOn w:val="Normal"/>
    <w:rsid w:val="00D56A17"/>
    <w:pPr>
      <w:spacing w:before="100" w:beforeAutospacing="1" w:after="100" w:afterAutospacing="1"/>
      <w:jc w:val="both"/>
    </w:pPr>
    <w:rPr>
      <w:rFonts w:eastAsia="Malgun Gothic"/>
      <w:color w:val="0000FF"/>
      <w:lang w:val="en-GB"/>
    </w:rPr>
  </w:style>
  <w:style w:type="paragraph" w:customStyle="1" w:styleId="cb">
    <w:name w:val="cb"/>
    <w:basedOn w:val="Normal"/>
    <w:rsid w:val="00D56A17"/>
    <w:pPr>
      <w:spacing w:after="0"/>
      <w:ind w:left="240"/>
      <w:jc w:val="both"/>
    </w:pPr>
    <w:rPr>
      <w:rFonts w:ascii="Courier" w:eastAsia="Malgun Gothic" w:hAnsi="Courier"/>
      <w:color w:val="888888"/>
      <w:lang w:val="en-GB"/>
    </w:rPr>
  </w:style>
  <w:style w:type="paragraph" w:customStyle="1" w:styleId="ci">
    <w:name w:val="ci"/>
    <w:basedOn w:val="Normal"/>
    <w:rsid w:val="00D56A17"/>
    <w:pPr>
      <w:spacing w:before="100" w:beforeAutospacing="1" w:after="100" w:afterAutospacing="1"/>
      <w:jc w:val="both"/>
    </w:pPr>
    <w:rPr>
      <w:rFonts w:ascii="Courier" w:eastAsia="Malgun Gothic" w:hAnsi="Courier"/>
      <w:color w:val="888888"/>
      <w:lang w:val="en-GB"/>
    </w:rPr>
  </w:style>
  <w:style w:type="character" w:customStyle="1" w:styleId="t1">
    <w:name w:val="t1"/>
    <w:rsid w:val="00D56A17"/>
    <w:rPr>
      <w:color w:val="990000"/>
    </w:rPr>
  </w:style>
  <w:style w:type="character" w:customStyle="1" w:styleId="ci1">
    <w:name w:val="ci1"/>
    <w:rsid w:val="00D56A17"/>
    <w:rPr>
      <w:rFonts w:ascii="Courier" w:hAnsi="Courier" w:hint="default"/>
      <w:color w:val="888888"/>
      <w:sz w:val="24"/>
      <w:szCs w:val="24"/>
    </w:rPr>
  </w:style>
  <w:style w:type="character" w:customStyle="1" w:styleId="b1">
    <w:name w:val="b1"/>
    <w:rsid w:val="00D56A17"/>
    <w:rPr>
      <w:rFonts w:ascii="Courier New" w:hAnsi="Courier New" w:cs="Courier New" w:hint="default"/>
      <w:b/>
      <w:bCs/>
      <w:strike w:val="0"/>
      <w:dstrike w:val="0"/>
      <w:color w:val="FF0000"/>
      <w:u w:val="none"/>
      <w:effect w:val="none"/>
    </w:rPr>
  </w:style>
  <w:style w:type="character" w:customStyle="1" w:styleId="tx1">
    <w:name w:val="tx1"/>
    <w:rsid w:val="00D56A17"/>
    <w:rPr>
      <w:b/>
      <w:bCs/>
    </w:rPr>
  </w:style>
  <w:style w:type="paragraph" w:customStyle="1" w:styleId="Lliterature">
    <w:name w:val="Lliterature"/>
    <w:basedOn w:val="Normal"/>
    <w:rsid w:val="00D56A17"/>
    <w:pPr>
      <w:tabs>
        <w:tab w:val="left" w:pos="425"/>
      </w:tabs>
      <w:autoSpaceDE w:val="0"/>
      <w:autoSpaceDN w:val="0"/>
      <w:spacing w:before="40" w:after="0" w:line="240" w:lineRule="exact"/>
      <w:ind w:left="567" w:hanging="567"/>
      <w:jc w:val="both"/>
    </w:pPr>
    <w:rPr>
      <w:rFonts w:eastAsia="Malgun Gothic"/>
      <w:sz w:val="22"/>
      <w:szCs w:val="22"/>
      <w:lang w:val="de-DE" w:eastAsia="de-DE"/>
    </w:rPr>
  </w:style>
  <w:style w:type="character" w:customStyle="1" w:styleId="c">
    <w:name w:val="c"/>
    <w:rsid w:val="00D56A17"/>
  </w:style>
  <w:style w:type="character" w:customStyle="1" w:styleId="cb1">
    <w:name w:val="cb1"/>
    <w:rsid w:val="00D56A17"/>
    <w:rPr>
      <w:rFonts w:ascii="Courier" w:hAnsi="Courier" w:hint="default"/>
      <w:color w:val="888888"/>
      <w:w w:val="0"/>
      <w:sz w:val="24"/>
      <w:szCs w:val="24"/>
    </w:rPr>
  </w:style>
  <w:style w:type="character" w:customStyle="1" w:styleId="pi1">
    <w:name w:val="pi1"/>
    <w:rsid w:val="00D56A17"/>
    <w:rPr>
      <w:color w:val="0000FF"/>
    </w:rPr>
  </w:style>
  <w:style w:type="character" w:customStyle="1" w:styleId="ns1">
    <w:name w:val="ns1"/>
    <w:rsid w:val="00D56A17"/>
    <w:rPr>
      <w:color w:val="FF0000"/>
    </w:rPr>
  </w:style>
  <w:style w:type="paragraph" w:customStyle="1" w:styleId="Beitragstitel">
    <w:name w:val="Beitragstitel"/>
    <w:basedOn w:val="Default"/>
    <w:next w:val="Default"/>
    <w:rsid w:val="00D56A17"/>
    <w:pPr>
      <w:widowControl/>
      <w:spacing w:after="240"/>
    </w:pPr>
    <w:rPr>
      <w:color w:val="auto"/>
      <w:lang w:eastAsia="en-US"/>
    </w:rPr>
  </w:style>
  <w:style w:type="paragraph" w:customStyle="1" w:styleId="Vorbemerkungen">
    <w:name w:val="Vorbemerkungen"/>
    <w:basedOn w:val="NormalIndent"/>
    <w:next w:val="BodyText2"/>
    <w:rsid w:val="00D56A17"/>
    <w:pPr>
      <w:numPr>
        <w:numId w:val="19"/>
      </w:numPr>
      <w:tabs>
        <w:tab w:val="clear" w:pos="1968"/>
        <w:tab w:val="num" w:pos="720"/>
        <w:tab w:val="left" w:pos="851"/>
      </w:tabs>
      <w:spacing w:before="240" w:after="240" w:line="264" w:lineRule="auto"/>
      <w:ind w:left="851" w:hanging="851"/>
    </w:pPr>
    <w:rPr>
      <w:b/>
      <w:lang w:val="en-US"/>
    </w:rPr>
  </w:style>
  <w:style w:type="paragraph" w:styleId="NormalIndent">
    <w:name w:val="Normal Indent"/>
    <w:basedOn w:val="Normal"/>
    <w:rsid w:val="00D56A17"/>
    <w:pPr>
      <w:spacing w:after="0"/>
      <w:ind w:left="708"/>
      <w:jc w:val="both"/>
    </w:pPr>
    <w:rPr>
      <w:rFonts w:eastAsia="Malgun Gothic"/>
      <w:lang w:val="en-GB"/>
    </w:rPr>
  </w:style>
  <w:style w:type="paragraph" w:customStyle="1" w:styleId="ns">
    <w:name w:val="ns"/>
    <w:basedOn w:val="Normal"/>
    <w:rsid w:val="00D56A17"/>
    <w:pPr>
      <w:spacing w:before="100" w:beforeAutospacing="1" w:after="100" w:afterAutospacing="1"/>
      <w:jc w:val="both"/>
    </w:pPr>
    <w:rPr>
      <w:rFonts w:eastAsia="Malgun Gothic"/>
      <w:color w:val="FF0000"/>
      <w:lang w:val="en-GB"/>
    </w:rPr>
  </w:style>
  <w:style w:type="paragraph" w:customStyle="1" w:styleId="m">
    <w:name w:val="m"/>
    <w:basedOn w:val="Normal"/>
    <w:rsid w:val="00D56A17"/>
    <w:pPr>
      <w:spacing w:before="100" w:beforeAutospacing="1" w:after="100" w:afterAutospacing="1"/>
      <w:jc w:val="both"/>
    </w:pPr>
    <w:rPr>
      <w:rFonts w:eastAsia="Malgun Gothic"/>
      <w:color w:val="0000FF"/>
      <w:lang w:val="en-GB"/>
    </w:rPr>
  </w:style>
  <w:style w:type="paragraph" w:customStyle="1" w:styleId="pi">
    <w:name w:val="pi"/>
    <w:basedOn w:val="Normal"/>
    <w:rsid w:val="00D56A17"/>
    <w:pPr>
      <w:spacing w:before="100" w:beforeAutospacing="1" w:after="100" w:afterAutospacing="1"/>
      <w:jc w:val="both"/>
    </w:pPr>
    <w:rPr>
      <w:rFonts w:eastAsia="Malgun Gothic"/>
      <w:color w:val="0000FF"/>
      <w:lang w:val="en-GB"/>
    </w:rPr>
  </w:style>
  <w:style w:type="paragraph" w:customStyle="1" w:styleId="FunotentextFootnote">
    <w:name w:val="Fußnotentext.Footnote"/>
    <w:basedOn w:val="Normal"/>
    <w:rsid w:val="00D56A17"/>
    <w:pPr>
      <w:tabs>
        <w:tab w:val="left" w:pos="170"/>
      </w:tabs>
      <w:overflowPunct w:val="0"/>
      <w:autoSpaceDE w:val="0"/>
      <w:autoSpaceDN w:val="0"/>
      <w:adjustRightInd w:val="0"/>
      <w:spacing w:after="0"/>
      <w:ind w:left="170" w:hanging="170"/>
      <w:jc w:val="both"/>
      <w:textAlignment w:val="baseline"/>
    </w:pPr>
    <w:rPr>
      <w:rFonts w:ascii="Times" w:eastAsia="Malgun Gothic" w:hAnsi="Times"/>
      <w:sz w:val="20"/>
      <w:szCs w:val="20"/>
      <w:lang w:eastAsia="de-DE"/>
    </w:rPr>
  </w:style>
  <w:style w:type="paragraph" w:customStyle="1" w:styleId="p1a">
    <w:name w:val="p1a"/>
    <w:basedOn w:val="Normal"/>
    <w:next w:val="Normal"/>
    <w:link w:val="p1aZchn"/>
    <w:rsid w:val="00D56A17"/>
    <w:pPr>
      <w:overflowPunct w:val="0"/>
      <w:autoSpaceDE w:val="0"/>
      <w:autoSpaceDN w:val="0"/>
      <w:adjustRightInd w:val="0"/>
      <w:spacing w:after="0"/>
      <w:jc w:val="both"/>
      <w:textAlignment w:val="baseline"/>
    </w:pPr>
    <w:rPr>
      <w:rFonts w:ascii="Times" w:eastAsia="Malgun Gothic" w:hAnsi="Times"/>
      <w:sz w:val="22"/>
      <w:szCs w:val="20"/>
      <w:lang w:eastAsia="de-DE"/>
    </w:rPr>
  </w:style>
  <w:style w:type="character" w:customStyle="1" w:styleId="p1aZchn">
    <w:name w:val="p1a Zchn"/>
    <w:link w:val="p1a"/>
    <w:rsid w:val="00D56A17"/>
    <w:rPr>
      <w:rFonts w:ascii="Times" w:eastAsia="Malgun Gothic" w:hAnsi="Times"/>
      <w:sz w:val="22"/>
      <w:lang w:eastAsia="de-DE"/>
    </w:rPr>
  </w:style>
  <w:style w:type="paragraph" w:customStyle="1" w:styleId="NumberedItem">
    <w:name w:val="Numbered Item"/>
    <w:basedOn w:val="Normal"/>
    <w:rsid w:val="00D56A17"/>
    <w:pPr>
      <w:tabs>
        <w:tab w:val="num" w:pos="360"/>
      </w:tabs>
      <w:spacing w:after="0"/>
      <w:ind w:left="454" w:hanging="227"/>
      <w:jc w:val="both"/>
    </w:pPr>
    <w:rPr>
      <w:rFonts w:ascii="Times" w:eastAsia="Malgun Gothic" w:hAnsi="Times"/>
      <w:sz w:val="22"/>
      <w:szCs w:val="20"/>
      <w:lang w:val="de-DE" w:eastAsia="de-DE"/>
    </w:rPr>
  </w:style>
  <w:style w:type="paragraph" w:customStyle="1" w:styleId="heading10">
    <w:name w:val="heading1"/>
    <w:basedOn w:val="Normal"/>
    <w:next w:val="p1a"/>
    <w:link w:val="heading1Zchn"/>
    <w:rsid w:val="00D56A17"/>
    <w:pPr>
      <w:keepNext/>
      <w:keepLines/>
      <w:tabs>
        <w:tab w:val="left" w:pos="454"/>
      </w:tabs>
      <w:suppressAutoHyphens/>
      <w:overflowPunct w:val="0"/>
      <w:autoSpaceDE w:val="0"/>
      <w:autoSpaceDN w:val="0"/>
      <w:adjustRightInd w:val="0"/>
      <w:spacing w:before="520" w:after="280" w:line="280" w:lineRule="exact"/>
      <w:jc w:val="both"/>
      <w:textAlignment w:val="baseline"/>
    </w:pPr>
    <w:rPr>
      <w:rFonts w:ascii="Helvetica" w:eastAsia="Malgun Gothic" w:hAnsi="Helvetica"/>
      <w:b/>
      <w:szCs w:val="20"/>
      <w:lang w:eastAsia="de-DE"/>
    </w:rPr>
  </w:style>
  <w:style w:type="character" w:customStyle="1" w:styleId="heading1Zchn">
    <w:name w:val="heading1 Zchn"/>
    <w:link w:val="heading10"/>
    <w:rsid w:val="00D56A17"/>
    <w:rPr>
      <w:rFonts w:ascii="Helvetica" w:eastAsia="Malgun Gothic" w:hAnsi="Helvetica"/>
      <w:b/>
      <w:sz w:val="24"/>
      <w:lang w:eastAsia="de-DE"/>
    </w:rPr>
  </w:style>
  <w:style w:type="paragraph" w:customStyle="1" w:styleId="heading20">
    <w:name w:val="heading2"/>
    <w:basedOn w:val="Normal"/>
    <w:next w:val="p1a"/>
    <w:rsid w:val="00D56A17"/>
    <w:pPr>
      <w:keepNext/>
      <w:keepLines/>
      <w:tabs>
        <w:tab w:val="left" w:pos="510"/>
      </w:tabs>
      <w:suppressAutoHyphens/>
      <w:overflowPunct w:val="0"/>
      <w:autoSpaceDE w:val="0"/>
      <w:autoSpaceDN w:val="0"/>
      <w:adjustRightInd w:val="0"/>
      <w:spacing w:before="440" w:after="220" w:line="240" w:lineRule="exact"/>
      <w:jc w:val="both"/>
      <w:textAlignment w:val="baseline"/>
    </w:pPr>
    <w:rPr>
      <w:rFonts w:ascii="Helvetica" w:eastAsia="Malgun Gothic" w:hAnsi="Helvetica"/>
      <w:b/>
      <w:sz w:val="22"/>
      <w:szCs w:val="20"/>
      <w:lang w:eastAsia="de-DE"/>
    </w:rPr>
  </w:style>
  <w:style w:type="paragraph" w:customStyle="1" w:styleId="FigureandTable">
    <w:name w:val="Figure and Table"/>
    <w:link w:val="FigureandTableZchn"/>
    <w:autoRedefine/>
    <w:rsid w:val="00D56A17"/>
    <w:pPr>
      <w:spacing w:before="120" w:after="120"/>
      <w:jc w:val="center"/>
    </w:pPr>
    <w:rPr>
      <w:rFonts w:ascii="Arial" w:eastAsia="Malgun Gothic" w:hAnsi="Arial"/>
      <w:b/>
      <w:kern w:val="28"/>
      <w:sz w:val="16"/>
      <w:lang w:val="en-GB" w:eastAsia="ko-KR"/>
    </w:rPr>
  </w:style>
  <w:style w:type="character" w:customStyle="1" w:styleId="FigureandTableZchn">
    <w:name w:val="Figure and Table Zchn"/>
    <w:link w:val="FigureandTable"/>
    <w:rsid w:val="00D56A17"/>
    <w:rPr>
      <w:rFonts w:ascii="Arial" w:eastAsia="Malgun Gothic" w:hAnsi="Arial"/>
      <w:b/>
      <w:kern w:val="28"/>
      <w:sz w:val="16"/>
      <w:lang w:val="en-GB" w:eastAsia="ko-KR"/>
    </w:rPr>
  </w:style>
  <w:style w:type="paragraph" w:customStyle="1" w:styleId="FigureandCaptionCaptions">
    <w:name w:val="Figure and Caption Captions"/>
    <w:basedOn w:val="Normal"/>
    <w:link w:val="FigureandCaptionCaptionsZchn"/>
    <w:rsid w:val="00D56A17"/>
    <w:pPr>
      <w:spacing w:before="120" w:after="120"/>
      <w:jc w:val="center"/>
    </w:pPr>
    <w:rPr>
      <w:rFonts w:ascii="Helvetica" w:eastAsia="Malgun Gothic" w:hAnsi="Helvetica"/>
      <w:b/>
      <w:sz w:val="16"/>
      <w:szCs w:val="20"/>
    </w:rPr>
  </w:style>
  <w:style w:type="character" w:customStyle="1" w:styleId="FigureandCaptionCaptionsZchn">
    <w:name w:val="Figure and Caption Captions Zchn"/>
    <w:link w:val="FigureandCaptionCaptions"/>
    <w:rsid w:val="00D56A17"/>
    <w:rPr>
      <w:rFonts w:ascii="Helvetica" w:eastAsia="Malgun Gothic" w:hAnsi="Helvetica"/>
      <w:b/>
      <w:sz w:val="16"/>
    </w:rPr>
  </w:style>
  <w:style w:type="paragraph" w:customStyle="1" w:styleId="zzForward">
    <w:name w:val="zzForward"/>
    <w:basedOn w:val="Heading1"/>
    <w:rsid w:val="00D56A17"/>
    <w:pPr>
      <w:numPr>
        <w:numId w:val="6"/>
      </w:numPr>
      <w:tabs>
        <w:tab w:val="left" w:pos="851"/>
      </w:tabs>
      <w:spacing w:before="240" w:after="120" w:line="264" w:lineRule="auto"/>
      <w:jc w:val="both"/>
    </w:pPr>
    <w:rPr>
      <w:rFonts w:eastAsia="Malgun Gothic" w:cs="Arial"/>
      <w:caps/>
      <w:sz w:val="24"/>
      <w:lang w:val="en-GB"/>
    </w:rPr>
  </w:style>
  <w:style w:type="paragraph" w:customStyle="1" w:styleId="petit">
    <w:name w:val="petit"/>
    <w:basedOn w:val="Normal"/>
    <w:link w:val="petitZchn"/>
    <w:rsid w:val="00D56A17"/>
    <w:pPr>
      <w:overflowPunct w:val="0"/>
      <w:autoSpaceDE w:val="0"/>
      <w:autoSpaceDN w:val="0"/>
      <w:adjustRightInd w:val="0"/>
      <w:spacing w:after="0"/>
      <w:ind w:firstLine="227"/>
      <w:jc w:val="both"/>
      <w:textAlignment w:val="baseline"/>
    </w:pPr>
    <w:rPr>
      <w:rFonts w:ascii="Times" w:eastAsia="Malgun Gothic" w:hAnsi="Times"/>
      <w:sz w:val="20"/>
      <w:szCs w:val="20"/>
      <w:lang w:eastAsia="de-DE"/>
    </w:rPr>
  </w:style>
  <w:style w:type="character" w:customStyle="1" w:styleId="petitZchn">
    <w:name w:val="petit Zchn"/>
    <w:link w:val="petit"/>
    <w:rsid w:val="00D56A17"/>
    <w:rPr>
      <w:rFonts w:ascii="Times" w:eastAsia="Malgun Gothic" w:hAnsi="Times"/>
      <w:lang w:eastAsia="de-DE"/>
    </w:rPr>
  </w:style>
  <w:style w:type="paragraph" w:styleId="CommentSubject">
    <w:name w:val="annotation subject"/>
    <w:basedOn w:val="CommentText"/>
    <w:next w:val="CommentText"/>
    <w:link w:val="CommentSubjectChar"/>
    <w:rsid w:val="00D56A17"/>
    <w:rPr>
      <w:b/>
      <w:bCs/>
    </w:rPr>
  </w:style>
  <w:style w:type="character" w:customStyle="1" w:styleId="CommentSubjectChar">
    <w:name w:val="Comment Subject Char"/>
    <w:basedOn w:val="CommentTextChar"/>
    <w:link w:val="CommentSubject"/>
    <w:rsid w:val="00D56A17"/>
    <w:rPr>
      <w:rFonts w:eastAsia="Malgun Gothic"/>
      <w:b/>
      <w:bCs/>
      <w:lang w:val="en-GB"/>
    </w:rPr>
  </w:style>
  <w:style w:type="paragraph" w:styleId="Revision">
    <w:name w:val="Revision"/>
    <w:hidden/>
    <w:uiPriority w:val="99"/>
    <w:semiHidden/>
    <w:rsid w:val="00D56A17"/>
    <w:rPr>
      <w:rFonts w:eastAsia="Malgun Gothic"/>
      <w:sz w:val="24"/>
      <w:lang w:val="en-GB"/>
    </w:rPr>
  </w:style>
  <w:style w:type="paragraph" w:styleId="Date">
    <w:name w:val="Date"/>
    <w:basedOn w:val="Normal"/>
    <w:next w:val="Normal"/>
    <w:link w:val="DateChar"/>
    <w:uiPriority w:val="99"/>
    <w:semiHidden/>
    <w:unhideWhenUsed/>
    <w:rsid w:val="00D56A17"/>
    <w:pPr>
      <w:spacing w:after="120"/>
      <w:jc w:val="both"/>
    </w:pPr>
    <w:rPr>
      <w:rFonts w:eastAsia="Malgun Gothic"/>
      <w:szCs w:val="20"/>
      <w:lang w:val="en-GB"/>
    </w:rPr>
  </w:style>
  <w:style w:type="character" w:customStyle="1" w:styleId="DateChar">
    <w:name w:val="Date Char"/>
    <w:basedOn w:val="DefaultParagraphFont"/>
    <w:link w:val="Date"/>
    <w:uiPriority w:val="99"/>
    <w:semiHidden/>
    <w:rsid w:val="00D56A17"/>
    <w:rPr>
      <w:rFonts w:eastAsia="Malgun Gothic"/>
      <w:sz w:val="24"/>
      <w:lang w:val="en-GB"/>
    </w:rPr>
  </w:style>
  <w:style w:type="paragraph" w:customStyle="1" w:styleId="default0">
    <w:name w:val="default"/>
    <w:basedOn w:val="Normal"/>
    <w:rsid w:val="00D56A17"/>
    <w:pPr>
      <w:spacing w:after="0"/>
      <w:jc w:val="both"/>
    </w:pPr>
    <w:rPr>
      <w:rFonts w:eastAsiaTheme="minorEastAsia"/>
      <w:lang w:val="en-GB" w:eastAsia="ko-KR"/>
    </w:rPr>
  </w:style>
  <w:style w:type="character" w:customStyle="1" w:styleId="apple-converted-space">
    <w:name w:val="apple-converted-space"/>
    <w:basedOn w:val="DefaultParagraphFont"/>
    <w:rsid w:val="00D56A17"/>
  </w:style>
  <w:style w:type="paragraph" w:styleId="Bibliography">
    <w:name w:val="Bibliography"/>
    <w:basedOn w:val="Normal"/>
    <w:next w:val="Normal"/>
    <w:uiPriority w:val="37"/>
    <w:unhideWhenUsed/>
    <w:rsid w:val="00D56A17"/>
    <w:pPr>
      <w:spacing w:after="160" w:line="259" w:lineRule="auto"/>
      <w:jc w:val="both"/>
    </w:pPr>
    <w:rPr>
      <w:rFonts w:asciiTheme="minorHAnsi" w:eastAsiaTheme="minorHAnsi" w:hAnsiTheme="minorHAnsi" w:cstheme="minorBidi"/>
      <w:sz w:val="22"/>
      <w:szCs w:val="22"/>
      <w:lang w:val="en-AU"/>
    </w:rPr>
  </w:style>
  <w:style w:type="paragraph" w:customStyle="1" w:styleId="msonormal0">
    <w:name w:val="msonormal"/>
    <w:basedOn w:val="Normal"/>
    <w:rsid w:val="00D56A17"/>
    <w:pPr>
      <w:spacing w:before="100" w:beforeAutospacing="1" w:after="100" w:afterAutospacing="1"/>
      <w:jc w:val="both"/>
    </w:pPr>
    <w:rPr>
      <w:rFonts w:eastAsia="Times New Roman"/>
      <w:lang w:val="en-AU" w:eastAsia="en-AU"/>
    </w:rPr>
  </w:style>
  <w:style w:type="paragraph" w:styleId="PlainText">
    <w:name w:val="Plain Text"/>
    <w:basedOn w:val="Normal"/>
    <w:link w:val="PlainTextChar"/>
    <w:uiPriority w:val="99"/>
    <w:unhideWhenUsed/>
    <w:rsid w:val="00D56A17"/>
    <w:pPr>
      <w:spacing w:after="0"/>
    </w:pPr>
    <w:rPr>
      <w:rFonts w:ascii="Consolas" w:eastAsiaTheme="minorHAnsi" w:hAnsi="Consolas" w:cstheme="minorBidi"/>
      <w:sz w:val="21"/>
      <w:szCs w:val="21"/>
      <w:lang w:val="en-AU"/>
    </w:rPr>
  </w:style>
  <w:style w:type="character" w:customStyle="1" w:styleId="PlainTextChar">
    <w:name w:val="Plain Text Char"/>
    <w:basedOn w:val="DefaultParagraphFont"/>
    <w:link w:val="PlainText"/>
    <w:uiPriority w:val="99"/>
    <w:rsid w:val="00D56A17"/>
    <w:rPr>
      <w:rFonts w:ascii="Consolas" w:eastAsiaTheme="minorHAnsi" w:hAnsi="Consolas" w:cstheme="minorBidi"/>
      <w:sz w:val="21"/>
      <w:szCs w:val="21"/>
      <w:lang w:val="en-AU"/>
    </w:rPr>
  </w:style>
  <w:style w:type="character" w:styleId="CommentReference">
    <w:name w:val="annotation reference"/>
    <w:semiHidden/>
    <w:rsid w:val="003228DA"/>
    <w:rPr>
      <w:sz w:val="16"/>
      <w:szCs w:val="16"/>
    </w:rPr>
  </w:style>
  <w:style w:type="paragraph" w:customStyle="1" w:styleId="a">
    <w:name w:val="바탕글"/>
    <w:basedOn w:val="Normal"/>
    <w:rsid w:val="0047498D"/>
    <w:pPr>
      <w:widowControl w:val="0"/>
      <w:wordWrap w:val="0"/>
      <w:autoSpaceDE w:val="0"/>
      <w:autoSpaceDN w:val="0"/>
      <w:spacing w:after="0" w:line="384" w:lineRule="auto"/>
      <w:jc w:val="both"/>
      <w:textAlignment w:val="baseline"/>
    </w:pPr>
    <w:rPr>
      <w:rFonts w:ascii="함초롬바탕" w:eastAsia="Gulim" w:hAnsi="Gulim" w:cs="Gulim"/>
      <w:color w:val="000000"/>
      <w:sz w:val="20"/>
      <w:szCs w:val="20"/>
      <w:lang w:eastAsia="ko-KR"/>
    </w:rPr>
  </w:style>
  <w:style w:type="numbering" w:customStyle="1" w:styleId="1">
    <w:name w:val="스타일1"/>
    <w:uiPriority w:val="99"/>
    <w:rsid w:val="002446A5"/>
    <w:pPr>
      <w:numPr>
        <w:numId w:val="5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01390">
      <w:bodyDiv w:val="1"/>
      <w:marLeft w:val="0"/>
      <w:marRight w:val="0"/>
      <w:marTop w:val="0"/>
      <w:marBottom w:val="0"/>
      <w:divBdr>
        <w:top w:val="none" w:sz="0" w:space="0" w:color="auto"/>
        <w:left w:val="none" w:sz="0" w:space="0" w:color="auto"/>
        <w:bottom w:val="none" w:sz="0" w:space="0" w:color="auto"/>
        <w:right w:val="none" w:sz="0" w:space="0" w:color="auto"/>
      </w:divBdr>
    </w:div>
    <w:div w:id="18088185">
      <w:bodyDiv w:val="1"/>
      <w:marLeft w:val="0"/>
      <w:marRight w:val="0"/>
      <w:marTop w:val="0"/>
      <w:marBottom w:val="0"/>
      <w:divBdr>
        <w:top w:val="none" w:sz="0" w:space="0" w:color="auto"/>
        <w:left w:val="none" w:sz="0" w:space="0" w:color="auto"/>
        <w:bottom w:val="none" w:sz="0" w:space="0" w:color="auto"/>
        <w:right w:val="none" w:sz="0" w:space="0" w:color="auto"/>
      </w:divBdr>
    </w:div>
    <w:div w:id="48962792">
      <w:bodyDiv w:val="1"/>
      <w:marLeft w:val="0"/>
      <w:marRight w:val="0"/>
      <w:marTop w:val="0"/>
      <w:marBottom w:val="0"/>
      <w:divBdr>
        <w:top w:val="none" w:sz="0" w:space="0" w:color="auto"/>
        <w:left w:val="none" w:sz="0" w:space="0" w:color="auto"/>
        <w:bottom w:val="none" w:sz="0" w:space="0" w:color="auto"/>
        <w:right w:val="none" w:sz="0" w:space="0" w:color="auto"/>
      </w:divBdr>
      <w:divsChild>
        <w:div w:id="942878106">
          <w:marLeft w:val="0"/>
          <w:marRight w:val="0"/>
          <w:marTop w:val="0"/>
          <w:marBottom w:val="0"/>
          <w:divBdr>
            <w:top w:val="none" w:sz="0" w:space="0" w:color="auto"/>
            <w:left w:val="none" w:sz="0" w:space="0" w:color="auto"/>
            <w:bottom w:val="none" w:sz="0" w:space="0" w:color="auto"/>
            <w:right w:val="none" w:sz="0" w:space="0" w:color="auto"/>
          </w:divBdr>
        </w:div>
      </w:divsChild>
    </w:div>
    <w:div w:id="54624129">
      <w:bodyDiv w:val="1"/>
      <w:marLeft w:val="0"/>
      <w:marRight w:val="0"/>
      <w:marTop w:val="0"/>
      <w:marBottom w:val="0"/>
      <w:divBdr>
        <w:top w:val="none" w:sz="0" w:space="0" w:color="auto"/>
        <w:left w:val="none" w:sz="0" w:space="0" w:color="auto"/>
        <w:bottom w:val="none" w:sz="0" w:space="0" w:color="auto"/>
        <w:right w:val="none" w:sz="0" w:space="0" w:color="auto"/>
      </w:divBdr>
    </w:div>
    <w:div w:id="61682281">
      <w:bodyDiv w:val="1"/>
      <w:marLeft w:val="0"/>
      <w:marRight w:val="0"/>
      <w:marTop w:val="0"/>
      <w:marBottom w:val="0"/>
      <w:divBdr>
        <w:top w:val="none" w:sz="0" w:space="0" w:color="auto"/>
        <w:left w:val="none" w:sz="0" w:space="0" w:color="auto"/>
        <w:bottom w:val="none" w:sz="0" w:space="0" w:color="auto"/>
        <w:right w:val="none" w:sz="0" w:space="0" w:color="auto"/>
      </w:divBdr>
    </w:div>
    <w:div w:id="72360906">
      <w:bodyDiv w:val="1"/>
      <w:marLeft w:val="0"/>
      <w:marRight w:val="0"/>
      <w:marTop w:val="0"/>
      <w:marBottom w:val="0"/>
      <w:divBdr>
        <w:top w:val="none" w:sz="0" w:space="0" w:color="auto"/>
        <w:left w:val="none" w:sz="0" w:space="0" w:color="auto"/>
        <w:bottom w:val="none" w:sz="0" w:space="0" w:color="auto"/>
        <w:right w:val="none" w:sz="0" w:space="0" w:color="auto"/>
      </w:divBdr>
      <w:divsChild>
        <w:div w:id="685786891">
          <w:marLeft w:val="0"/>
          <w:marRight w:val="0"/>
          <w:marTop w:val="0"/>
          <w:marBottom w:val="0"/>
          <w:divBdr>
            <w:top w:val="none" w:sz="0" w:space="0" w:color="auto"/>
            <w:left w:val="none" w:sz="0" w:space="0" w:color="auto"/>
            <w:bottom w:val="none" w:sz="0" w:space="0" w:color="auto"/>
            <w:right w:val="none" w:sz="0" w:space="0" w:color="auto"/>
          </w:divBdr>
        </w:div>
      </w:divsChild>
    </w:div>
    <w:div w:id="119612180">
      <w:bodyDiv w:val="1"/>
      <w:marLeft w:val="45"/>
      <w:marRight w:val="45"/>
      <w:marTop w:val="45"/>
      <w:marBottom w:val="45"/>
      <w:divBdr>
        <w:top w:val="none" w:sz="0" w:space="0" w:color="auto"/>
        <w:left w:val="none" w:sz="0" w:space="0" w:color="auto"/>
        <w:bottom w:val="none" w:sz="0" w:space="0" w:color="auto"/>
        <w:right w:val="none" w:sz="0" w:space="0" w:color="auto"/>
      </w:divBdr>
      <w:divsChild>
        <w:div w:id="883641800">
          <w:marLeft w:val="0"/>
          <w:marRight w:val="0"/>
          <w:marTop w:val="0"/>
          <w:marBottom w:val="75"/>
          <w:divBdr>
            <w:top w:val="none" w:sz="0" w:space="0" w:color="auto"/>
            <w:left w:val="none" w:sz="0" w:space="0" w:color="auto"/>
            <w:bottom w:val="none" w:sz="0" w:space="0" w:color="auto"/>
            <w:right w:val="none" w:sz="0" w:space="0" w:color="auto"/>
          </w:divBdr>
        </w:div>
      </w:divsChild>
    </w:div>
    <w:div w:id="158010579">
      <w:bodyDiv w:val="1"/>
      <w:marLeft w:val="0"/>
      <w:marRight w:val="0"/>
      <w:marTop w:val="0"/>
      <w:marBottom w:val="0"/>
      <w:divBdr>
        <w:top w:val="none" w:sz="0" w:space="0" w:color="auto"/>
        <w:left w:val="none" w:sz="0" w:space="0" w:color="auto"/>
        <w:bottom w:val="none" w:sz="0" w:space="0" w:color="auto"/>
        <w:right w:val="none" w:sz="0" w:space="0" w:color="auto"/>
      </w:divBdr>
    </w:div>
    <w:div w:id="162623662">
      <w:bodyDiv w:val="1"/>
      <w:marLeft w:val="0"/>
      <w:marRight w:val="0"/>
      <w:marTop w:val="0"/>
      <w:marBottom w:val="0"/>
      <w:divBdr>
        <w:top w:val="none" w:sz="0" w:space="0" w:color="auto"/>
        <w:left w:val="none" w:sz="0" w:space="0" w:color="auto"/>
        <w:bottom w:val="none" w:sz="0" w:space="0" w:color="auto"/>
        <w:right w:val="none" w:sz="0" w:space="0" w:color="auto"/>
      </w:divBdr>
      <w:divsChild>
        <w:div w:id="1125584891">
          <w:marLeft w:val="0"/>
          <w:marRight w:val="0"/>
          <w:marTop w:val="0"/>
          <w:marBottom w:val="0"/>
          <w:divBdr>
            <w:top w:val="none" w:sz="0" w:space="0" w:color="auto"/>
            <w:left w:val="none" w:sz="0" w:space="0" w:color="auto"/>
            <w:bottom w:val="none" w:sz="0" w:space="0" w:color="auto"/>
            <w:right w:val="none" w:sz="0" w:space="0" w:color="auto"/>
          </w:divBdr>
        </w:div>
      </w:divsChild>
    </w:div>
    <w:div w:id="188615862">
      <w:bodyDiv w:val="1"/>
      <w:marLeft w:val="0"/>
      <w:marRight w:val="0"/>
      <w:marTop w:val="0"/>
      <w:marBottom w:val="0"/>
      <w:divBdr>
        <w:top w:val="none" w:sz="0" w:space="0" w:color="auto"/>
        <w:left w:val="none" w:sz="0" w:space="0" w:color="auto"/>
        <w:bottom w:val="none" w:sz="0" w:space="0" w:color="auto"/>
        <w:right w:val="none" w:sz="0" w:space="0" w:color="auto"/>
      </w:divBdr>
    </w:div>
    <w:div w:id="280961970">
      <w:bodyDiv w:val="1"/>
      <w:marLeft w:val="0"/>
      <w:marRight w:val="0"/>
      <w:marTop w:val="0"/>
      <w:marBottom w:val="0"/>
      <w:divBdr>
        <w:top w:val="none" w:sz="0" w:space="0" w:color="auto"/>
        <w:left w:val="none" w:sz="0" w:space="0" w:color="auto"/>
        <w:bottom w:val="none" w:sz="0" w:space="0" w:color="auto"/>
        <w:right w:val="none" w:sz="0" w:space="0" w:color="auto"/>
      </w:divBdr>
    </w:div>
    <w:div w:id="344064108">
      <w:bodyDiv w:val="1"/>
      <w:marLeft w:val="0"/>
      <w:marRight w:val="0"/>
      <w:marTop w:val="0"/>
      <w:marBottom w:val="0"/>
      <w:divBdr>
        <w:top w:val="none" w:sz="0" w:space="0" w:color="auto"/>
        <w:left w:val="none" w:sz="0" w:space="0" w:color="auto"/>
        <w:bottom w:val="none" w:sz="0" w:space="0" w:color="auto"/>
        <w:right w:val="none" w:sz="0" w:space="0" w:color="auto"/>
      </w:divBdr>
    </w:div>
    <w:div w:id="345375220">
      <w:bodyDiv w:val="1"/>
      <w:marLeft w:val="0"/>
      <w:marRight w:val="0"/>
      <w:marTop w:val="0"/>
      <w:marBottom w:val="0"/>
      <w:divBdr>
        <w:top w:val="none" w:sz="0" w:space="0" w:color="auto"/>
        <w:left w:val="none" w:sz="0" w:space="0" w:color="auto"/>
        <w:bottom w:val="none" w:sz="0" w:space="0" w:color="auto"/>
        <w:right w:val="none" w:sz="0" w:space="0" w:color="auto"/>
      </w:divBdr>
      <w:divsChild>
        <w:div w:id="941181741">
          <w:marLeft w:val="0"/>
          <w:marRight w:val="0"/>
          <w:marTop w:val="0"/>
          <w:marBottom w:val="0"/>
          <w:divBdr>
            <w:top w:val="none" w:sz="0" w:space="0" w:color="auto"/>
            <w:left w:val="none" w:sz="0" w:space="0" w:color="auto"/>
            <w:bottom w:val="none" w:sz="0" w:space="0" w:color="auto"/>
            <w:right w:val="none" w:sz="0" w:space="0" w:color="auto"/>
          </w:divBdr>
        </w:div>
      </w:divsChild>
    </w:div>
    <w:div w:id="425271334">
      <w:bodyDiv w:val="1"/>
      <w:marLeft w:val="0"/>
      <w:marRight w:val="0"/>
      <w:marTop w:val="0"/>
      <w:marBottom w:val="0"/>
      <w:divBdr>
        <w:top w:val="none" w:sz="0" w:space="0" w:color="auto"/>
        <w:left w:val="none" w:sz="0" w:space="0" w:color="auto"/>
        <w:bottom w:val="none" w:sz="0" w:space="0" w:color="auto"/>
        <w:right w:val="none" w:sz="0" w:space="0" w:color="auto"/>
      </w:divBdr>
    </w:div>
    <w:div w:id="431364385">
      <w:bodyDiv w:val="1"/>
      <w:marLeft w:val="0"/>
      <w:marRight w:val="0"/>
      <w:marTop w:val="0"/>
      <w:marBottom w:val="0"/>
      <w:divBdr>
        <w:top w:val="none" w:sz="0" w:space="0" w:color="auto"/>
        <w:left w:val="none" w:sz="0" w:space="0" w:color="auto"/>
        <w:bottom w:val="none" w:sz="0" w:space="0" w:color="auto"/>
        <w:right w:val="none" w:sz="0" w:space="0" w:color="auto"/>
      </w:divBdr>
    </w:div>
    <w:div w:id="466778496">
      <w:bodyDiv w:val="1"/>
      <w:marLeft w:val="0"/>
      <w:marRight w:val="0"/>
      <w:marTop w:val="0"/>
      <w:marBottom w:val="0"/>
      <w:divBdr>
        <w:top w:val="none" w:sz="0" w:space="0" w:color="auto"/>
        <w:left w:val="none" w:sz="0" w:space="0" w:color="auto"/>
        <w:bottom w:val="none" w:sz="0" w:space="0" w:color="auto"/>
        <w:right w:val="none" w:sz="0" w:space="0" w:color="auto"/>
      </w:divBdr>
    </w:div>
    <w:div w:id="492523700">
      <w:bodyDiv w:val="1"/>
      <w:marLeft w:val="0"/>
      <w:marRight w:val="0"/>
      <w:marTop w:val="0"/>
      <w:marBottom w:val="0"/>
      <w:divBdr>
        <w:top w:val="none" w:sz="0" w:space="0" w:color="auto"/>
        <w:left w:val="none" w:sz="0" w:space="0" w:color="auto"/>
        <w:bottom w:val="none" w:sz="0" w:space="0" w:color="auto"/>
        <w:right w:val="none" w:sz="0" w:space="0" w:color="auto"/>
      </w:divBdr>
    </w:div>
    <w:div w:id="506794254">
      <w:bodyDiv w:val="1"/>
      <w:marLeft w:val="0"/>
      <w:marRight w:val="0"/>
      <w:marTop w:val="0"/>
      <w:marBottom w:val="0"/>
      <w:divBdr>
        <w:top w:val="none" w:sz="0" w:space="0" w:color="auto"/>
        <w:left w:val="none" w:sz="0" w:space="0" w:color="auto"/>
        <w:bottom w:val="none" w:sz="0" w:space="0" w:color="auto"/>
        <w:right w:val="none" w:sz="0" w:space="0" w:color="auto"/>
      </w:divBdr>
      <w:divsChild>
        <w:div w:id="205071547">
          <w:marLeft w:val="0"/>
          <w:marRight w:val="0"/>
          <w:marTop w:val="0"/>
          <w:marBottom w:val="0"/>
          <w:divBdr>
            <w:top w:val="none" w:sz="0" w:space="0" w:color="auto"/>
            <w:left w:val="none" w:sz="0" w:space="0" w:color="auto"/>
            <w:bottom w:val="none" w:sz="0" w:space="0" w:color="auto"/>
            <w:right w:val="none" w:sz="0" w:space="0" w:color="auto"/>
          </w:divBdr>
        </w:div>
      </w:divsChild>
    </w:div>
    <w:div w:id="519512632">
      <w:bodyDiv w:val="1"/>
      <w:marLeft w:val="0"/>
      <w:marRight w:val="0"/>
      <w:marTop w:val="0"/>
      <w:marBottom w:val="0"/>
      <w:divBdr>
        <w:top w:val="none" w:sz="0" w:space="0" w:color="auto"/>
        <w:left w:val="none" w:sz="0" w:space="0" w:color="auto"/>
        <w:bottom w:val="none" w:sz="0" w:space="0" w:color="auto"/>
        <w:right w:val="none" w:sz="0" w:space="0" w:color="auto"/>
      </w:divBdr>
    </w:div>
    <w:div w:id="529688248">
      <w:bodyDiv w:val="1"/>
      <w:marLeft w:val="0"/>
      <w:marRight w:val="0"/>
      <w:marTop w:val="0"/>
      <w:marBottom w:val="0"/>
      <w:divBdr>
        <w:top w:val="none" w:sz="0" w:space="0" w:color="auto"/>
        <w:left w:val="none" w:sz="0" w:space="0" w:color="auto"/>
        <w:bottom w:val="none" w:sz="0" w:space="0" w:color="auto"/>
        <w:right w:val="none" w:sz="0" w:space="0" w:color="auto"/>
      </w:divBdr>
      <w:divsChild>
        <w:div w:id="1555384950">
          <w:marLeft w:val="0"/>
          <w:marRight w:val="0"/>
          <w:marTop w:val="0"/>
          <w:marBottom w:val="0"/>
          <w:divBdr>
            <w:top w:val="none" w:sz="0" w:space="0" w:color="auto"/>
            <w:left w:val="none" w:sz="0" w:space="0" w:color="auto"/>
            <w:bottom w:val="none" w:sz="0" w:space="0" w:color="auto"/>
            <w:right w:val="none" w:sz="0" w:space="0" w:color="auto"/>
          </w:divBdr>
        </w:div>
      </w:divsChild>
    </w:div>
    <w:div w:id="618730600">
      <w:bodyDiv w:val="1"/>
      <w:marLeft w:val="0"/>
      <w:marRight w:val="0"/>
      <w:marTop w:val="0"/>
      <w:marBottom w:val="0"/>
      <w:divBdr>
        <w:top w:val="none" w:sz="0" w:space="0" w:color="auto"/>
        <w:left w:val="none" w:sz="0" w:space="0" w:color="auto"/>
        <w:bottom w:val="none" w:sz="0" w:space="0" w:color="auto"/>
        <w:right w:val="none" w:sz="0" w:space="0" w:color="auto"/>
      </w:divBdr>
    </w:div>
    <w:div w:id="622421619">
      <w:bodyDiv w:val="1"/>
      <w:marLeft w:val="0"/>
      <w:marRight w:val="0"/>
      <w:marTop w:val="0"/>
      <w:marBottom w:val="0"/>
      <w:divBdr>
        <w:top w:val="none" w:sz="0" w:space="0" w:color="auto"/>
        <w:left w:val="none" w:sz="0" w:space="0" w:color="auto"/>
        <w:bottom w:val="none" w:sz="0" w:space="0" w:color="auto"/>
        <w:right w:val="none" w:sz="0" w:space="0" w:color="auto"/>
      </w:divBdr>
    </w:div>
    <w:div w:id="632563258">
      <w:bodyDiv w:val="1"/>
      <w:marLeft w:val="0"/>
      <w:marRight w:val="0"/>
      <w:marTop w:val="0"/>
      <w:marBottom w:val="0"/>
      <w:divBdr>
        <w:top w:val="none" w:sz="0" w:space="0" w:color="auto"/>
        <w:left w:val="none" w:sz="0" w:space="0" w:color="auto"/>
        <w:bottom w:val="none" w:sz="0" w:space="0" w:color="auto"/>
        <w:right w:val="none" w:sz="0" w:space="0" w:color="auto"/>
      </w:divBdr>
    </w:div>
    <w:div w:id="655376810">
      <w:bodyDiv w:val="1"/>
      <w:marLeft w:val="0"/>
      <w:marRight w:val="0"/>
      <w:marTop w:val="0"/>
      <w:marBottom w:val="0"/>
      <w:divBdr>
        <w:top w:val="none" w:sz="0" w:space="0" w:color="auto"/>
        <w:left w:val="none" w:sz="0" w:space="0" w:color="auto"/>
        <w:bottom w:val="none" w:sz="0" w:space="0" w:color="auto"/>
        <w:right w:val="none" w:sz="0" w:space="0" w:color="auto"/>
      </w:divBdr>
      <w:divsChild>
        <w:div w:id="1139999275">
          <w:marLeft w:val="0"/>
          <w:marRight w:val="0"/>
          <w:marTop w:val="0"/>
          <w:marBottom w:val="0"/>
          <w:divBdr>
            <w:top w:val="none" w:sz="0" w:space="0" w:color="auto"/>
            <w:left w:val="none" w:sz="0" w:space="0" w:color="auto"/>
            <w:bottom w:val="none" w:sz="0" w:space="0" w:color="auto"/>
            <w:right w:val="none" w:sz="0" w:space="0" w:color="auto"/>
          </w:divBdr>
        </w:div>
      </w:divsChild>
    </w:div>
    <w:div w:id="667833110">
      <w:bodyDiv w:val="1"/>
      <w:marLeft w:val="0"/>
      <w:marRight w:val="0"/>
      <w:marTop w:val="0"/>
      <w:marBottom w:val="0"/>
      <w:divBdr>
        <w:top w:val="none" w:sz="0" w:space="0" w:color="auto"/>
        <w:left w:val="none" w:sz="0" w:space="0" w:color="auto"/>
        <w:bottom w:val="none" w:sz="0" w:space="0" w:color="auto"/>
        <w:right w:val="none" w:sz="0" w:space="0" w:color="auto"/>
      </w:divBdr>
    </w:div>
    <w:div w:id="675427007">
      <w:bodyDiv w:val="1"/>
      <w:marLeft w:val="0"/>
      <w:marRight w:val="0"/>
      <w:marTop w:val="0"/>
      <w:marBottom w:val="0"/>
      <w:divBdr>
        <w:top w:val="none" w:sz="0" w:space="0" w:color="auto"/>
        <w:left w:val="none" w:sz="0" w:space="0" w:color="auto"/>
        <w:bottom w:val="none" w:sz="0" w:space="0" w:color="auto"/>
        <w:right w:val="none" w:sz="0" w:space="0" w:color="auto"/>
      </w:divBdr>
    </w:div>
    <w:div w:id="681592704">
      <w:bodyDiv w:val="1"/>
      <w:marLeft w:val="0"/>
      <w:marRight w:val="0"/>
      <w:marTop w:val="0"/>
      <w:marBottom w:val="0"/>
      <w:divBdr>
        <w:top w:val="none" w:sz="0" w:space="0" w:color="auto"/>
        <w:left w:val="none" w:sz="0" w:space="0" w:color="auto"/>
        <w:bottom w:val="none" w:sz="0" w:space="0" w:color="auto"/>
        <w:right w:val="none" w:sz="0" w:space="0" w:color="auto"/>
      </w:divBdr>
    </w:div>
    <w:div w:id="759255176">
      <w:bodyDiv w:val="1"/>
      <w:marLeft w:val="0"/>
      <w:marRight w:val="0"/>
      <w:marTop w:val="0"/>
      <w:marBottom w:val="0"/>
      <w:divBdr>
        <w:top w:val="none" w:sz="0" w:space="0" w:color="auto"/>
        <w:left w:val="none" w:sz="0" w:space="0" w:color="auto"/>
        <w:bottom w:val="none" w:sz="0" w:space="0" w:color="auto"/>
        <w:right w:val="none" w:sz="0" w:space="0" w:color="auto"/>
      </w:divBdr>
      <w:divsChild>
        <w:div w:id="1981693907">
          <w:marLeft w:val="0"/>
          <w:marRight w:val="0"/>
          <w:marTop w:val="0"/>
          <w:marBottom w:val="0"/>
          <w:divBdr>
            <w:top w:val="none" w:sz="0" w:space="0" w:color="auto"/>
            <w:left w:val="none" w:sz="0" w:space="0" w:color="auto"/>
            <w:bottom w:val="none" w:sz="0" w:space="0" w:color="auto"/>
            <w:right w:val="none" w:sz="0" w:space="0" w:color="auto"/>
          </w:divBdr>
        </w:div>
      </w:divsChild>
    </w:div>
    <w:div w:id="776947279">
      <w:bodyDiv w:val="1"/>
      <w:marLeft w:val="0"/>
      <w:marRight w:val="0"/>
      <w:marTop w:val="0"/>
      <w:marBottom w:val="0"/>
      <w:divBdr>
        <w:top w:val="none" w:sz="0" w:space="0" w:color="auto"/>
        <w:left w:val="none" w:sz="0" w:space="0" w:color="auto"/>
        <w:bottom w:val="none" w:sz="0" w:space="0" w:color="auto"/>
        <w:right w:val="none" w:sz="0" w:space="0" w:color="auto"/>
      </w:divBdr>
      <w:divsChild>
        <w:div w:id="1759058263">
          <w:marLeft w:val="0"/>
          <w:marRight w:val="0"/>
          <w:marTop w:val="0"/>
          <w:marBottom w:val="0"/>
          <w:divBdr>
            <w:top w:val="none" w:sz="0" w:space="0" w:color="auto"/>
            <w:left w:val="none" w:sz="0" w:space="0" w:color="auto"/>
            <w:bottom w:val="none" w:sz="0" w:space="0" w:color="auto"/>
            <w:right w:val="none" w:sz="0" w:space="0" w:color="auto"/>
          </w:divBdr>
        </w:div>
      </w:divsChild>
    </w:div>
    <w:div w:id="842165718">
      <w:bodyDiv w:val="1"/>
      <w:marLeft w:val="0"/>
      <w:marRight w:val="0"/>
      <w:marTop w:val="0"/>
      <w:marBottom w:val="0"/>
      <w:divBdr>
        <w:top w:val="none" w:sz="0" w:space="0" w:color="auto"/>
        <w:left w:val="none" w:sz="0" w:space="0" w:color="auto"/>
        <w:bottom w:val="none" w:sz="0" w:space="0" w:color="auto"/>
        <w:right w:val="none" w:sz="0" w:space="0" w:color="auto"/>
      </w:divBdr>
      <w:divsChild>
        <w:div w:id="1308825142">
          <w:marLeft w:val="0"/>
          <w:marRight w:val="0"/>
          <w:marTop w:val="0"/>
          <w:marBottom w:val="0"/>
          <w:divBdr>
            <w:top w:val="none" w:sz="0" w:space="0" w:color="auto"/>
            <w:left w:val="none" w:sz="0" w:space="0" w:color="auto"/>
            <w:bottom w:val="none" w:sz="0" w:space="0" w:color="auto"/>
            <w:right w:val="none" w:sz="0" w:space="0" w:color="auto"/>
          </w:divBdr>
        </w:div>
      </w:divsChild>
    </w:div>
    <w:div w:id="848449243">
      <w:bodyDiv w:val="1"/>
      <w:marLeft w:val="0"/>
      <w:marRight w:val="0"/>
      <w:marTop w:val="0"/>
      <w:marBottom w:val="0"/>
      <w:divBdr>
        <w:top w:val="none" w:sz="0" w:space="0" w:color="auto"/>
        <w:left w:val="none" w:sz="0" w:space="0" w:color="auto"/>
        <w:bottom w:val="none" w:sz="0" w:space="0" w:color="auto"/>
        <w:right w:val="none" w:sz="0" w:space="0" w:color="auto"/>
      </w:divBdr>
      <w:divsChild>
        <w:div w:id="80954878">
          <w:marLeft w:val="0"/>
          <w:marRight w:val="0"/>
          <w:marTop w:val="0"/>
          <w:marBottom w:val="0"/>
          <w:divBdr>
            <w:top w:val="none" w:sz="0" w:space="0" w:color="auto"/>
            <w:left w:val="none" w:sz="0" w:space="0" w:color="auto"/>
            <w:bottom w:val="none" w:sz="0" w:space="0" w:color="auto"/>
            <w:right w:val="none" w:sz="0" w:space="0" w:color="auto"/>
          </w:divBdr>
        </w:div>
      </w:divsChild>
    </w:div>
    <w:div w:id="862598779">
      <w:bodyDiv w:val="1"/>
      <w:marLeft w:val="0"/>
      <w:marRight w:val="0"/>
      <w:marTop w:val="0"/>
      <w:marBottom w:val="0"/>
      <w:divBdr>
        <w:top w:val="none" w:sz="0" w:space="0" w:color="auto"/>
        <w:left w:val="none" w:sz="0" w:space="0" w:color="auto"/>
        <w:bottom w:val="none" w:sz="0" w:space="0" w:color="auto"/>
        <w:right w:val="none" w:sz="0" w:space="0" w:color="auto"/>
      </w:divBdr>
    </w:div>
    <w:div w:id="876359045">
      <w:bodyDiv w:val="1"/>
      <w:marLeft w:val="0"/>
      <w:marRight w:val="0"/>
      <w:marTop w:val="0"/>
      <w:marBottom w:val="0"/>
      <w:divBdr>
        <w:top w:val="none" w:sz="0" w:space="0" w:color="auto"/>
        <w:left w:val="none" w:sz="0" w:space="0" w:color="auto"/>
        <w:bottom w:val="none" w:sz="0" w:space="0" w:color="auto"/>
        <w:right w:val="none" w:sz="0" w:space="0" w:color="auto"/>
      </w:divBdr>
    </w:div>
    <w:div w:id="936444453">
      <w:bodyDiv w:val="1"/>
      <w:marLeft w:val="0"/>
      <w:marRight w:val="0"/>
      <w:marTop w:val="0"/>
      <w:marBottom w:val="0"/>
      <w:divBdr>
        <w:top w:val="none" w:sz="0" w:space="0" w:color="auto"/>
        <w:left w:val="none" w:sz="0" w:space="0" w:color="auto"/>
        <w:bottom w:val="none" w:sz="0" w:space="0" w:color="auto"/>
        <w:right w:val="none" w:sz="0" w:space="0" w:color="auto"/>
      </w:divBdr>
    </w:div>
    <w:div w:id="1054890692">
      <w:bodyDiv w:val="1"/>
      <w:marLeft w:val="0"/>
      <w:marRight w:val="0"/>
      <w:marTop w:val="0"/>
      <w:marBottom w:val="0"/>
      <w:divBdr>
        <w:top w:val="none" w:sz="0" w:space="0" w:color="auto"/>
        <w:left w:val="none" w:sz="0" w:space="0" w:color="auto"/>
        <w:bottom w:val="none" w:sz="0" w:space="0" w:color="auto"/>
        <w:right w:val="none" w:sz="0" w:space="0" w:color="auto"/>
      </w:divBdr>
    </w:div>
    <w:div w:id="1060515418">
      <w:bodyDiv w:val="1"/>
      <w:marLeft w:val="0"/>
      <w:marRight w:val="0"/>
      <w:marTop w:val="0"/>
      <w:marBottom w:val="0"/>
      <w:divBdr>
        <w:top w:val="none" w:sz="0" w:space="0" w:color="auto"/>
        <w:left w:val="none" w:sz="0" w:space="0" w:color="auto"/>
        <w:bottom w:val="none" w:sz="0" w:space="0" w:color="auto"/>
        <w:right w:val="none" w:sz="0" w:space="0" w:color="auto"/>
      </w:divBdr>
      <w:divsChild>
        <w:div w:id="1061901957">
          <w:marLeft w:val="0"/>
          <w:marRight w:val="0"/>
          <w:marTop w:val="0"/>
          <w:marBottom w:val="0"/>
          <w:divBdr>
            <w:top w:val="none" w:sz="0" w:space="0" w:color="auto"/>
            <w:left w:val="none" w:sz="0" w:space="0" w:color="auto"/>
            <w:bottom w:val="none" w:sz="0" w:space="0" w:color="auto"/>
            <w:right w:val="none" w:sz="0" w:space="0" w:color="auto"/>
          </w:divBdr>
        </w:div>
      </w:divsChild>
    </w:div>
    <w:div w:id="1066033927">
      <w:bodyDiv w:val="1"/>
      <w:marLeft w:val="0"/>
      <w:marRight w:val="0"/>
      <w:marTop w:val="0"/>
      <w:marBottom w:val="0"/>
      <w:divBdr>
        <w:top w:val="none" w:sz="0" w:space="0" w:color="auto"/>
        <w:left w:val="none" w:sz="0" w:space="0" w:color="auto"/>
        <w:bottom w:val="none" w:sz="0" w:space="0" w:color="auto"/>
        <w:right w:val="none" w:sz="0" w:space="0" w:color="auto"/>
      </w:divBdr>
    </w:div>
    <w:div w:id="1066956547">
      <w:bodyDiv w:val="1"/>
      <w:marLeft w:val="0"/>
      <w:marRight w:val="0"/>
      <w:marTop w:val="0"/>
      <w:marBottom w:val="0"/>
      <w:divBdr>
        <w:top w:val="none" w:sz="0" w:space="0" w:color="auto"/>
        <w:left w:val="none" w:sz="0" w:space="0" w:color="auto"/>
        <w:bottom w:val="none" w:sz="0" w:space="0" w:color="auto"/>
        <w:right w:val="none" w:sz="0" w:space="0" w:color="auto"/>
      </w:divBdr>
    </w:div>
    <w:div w:id="1083188292">
      <w:bodyDiv w:val="1"/>
      <w:marLeft w:val="0"/>
      <w:marRight w:val="0"/>
      <w:marTop w:val="0"/>
      <w:marBottom w:val="0"/>
      <w:divBdr>
        <w:top w:val="none" w:sz="0" w:space="0" w:color="auto"/>
        <w:left w:val="none" w:sz="0" w:space="0" w:color="auto"/>
        <w:bottom w:val="none" w:sz="0" w:space="0" w:color="auto"/>
        <w:right w:val="none" w:sz="0" w:space="0" w:color="auto"/>
      </w:divBdr>
    </w:div>
    <w:div w:id="1112869352">
      <w:bodyDiv w:val="1"/>
      <w:marLeft w:val="0"/>
      <w:marRight w:val="0"/>
      <w:marTop w:val="0"/>
      <w:marBottom w:val="0"/>
      <w:divBdr>
        <w:top w:val="none" w:sz="0" w:space="0" w:color="auto"/>
        <w:left w:val="none" w:sz="0" w:space="0" w:color="auto"/>
        <w:bottom w:val="none" w:sz="0" w:space="0" w:color="auto"/>
        <w:right w:val="none" w:sz="0" w:space="0" w:color="auto"/>
      </w:divBdr>
    </w:div>
    <w:div w:id="1125931301">
      <w:bodyDiv w:val="1"/>
      <w:marLeft w:val="0"/>
      <w:marRight w:val="0"/>
      <w:marTop w:val="0"/>
      <w:marBottom w:val="0"/>
      <w:divBdr>
        <w:top w:val="none" w:sz="0" w:space="0" w:color="auto"/>
        <w:left w:val="none" w:sz="0" w:space="0" w:color="auto"/>
        <w:bottom w:val="none" w:sz="0" w:space="0" w:color="auto"/>
        <w:right w:val="none" w:sz="0" w:space="0" w:color="auto"/>
      </w:divBdr>
      <w:divsChild>
        <w:div w:id="912272666">
          <w:marLeft w:val="0"/>
          <w:marRight w:val="0"/>
          <w:marTop w:val="0"/>
          <w:marBottom w:val="0"/>
          <w:divBdr>
            <w:top w:val="none" w:sz="0" w:space="0" w:color="auto"/>
            <w:left w:val="none" w:sz="0" w:space="0" w:color="auto"/>
            <w:bottom w:val="none" w:sz="0" w:space="0" w:color="auto"/>
            <w:right w:val="none" w:sz="0" w:space="0" w:color="auto"/>
          </w:divBdr>
        </w:div>
      </w:divsChild>
    </w:div>
    <w:div w:id="1159468793">
      <w:bodyDiv w:val="1"/>
      <w:marLeft w:val="0"/>
      <w:marRight w:val="0"/>
      <w:marTop w:val="0"/>
      <w:marBottom w:val="0"/>
      <w:divBdr>
        <w:top w:val="none" w:sz="0" w:space="0" w:color="auto"/>
        <w:left w:val="none" w:sz="0" w:space="0" w:color="auto"/>
        <w:bottom w:val="none" w:sz="0" w:space="0" w:color="auto"/>
        <w:right w:val="none" w:sz="0" w:space="0" w:color="auto"/>
      </w:divBdr>
      <w:divsChild>
        <w:div w:id="1659727174">
          <w:marLeft w:val="0"/>
          <w:marRight w:val="0"/>
          <w:marTop w:val="0"/>
          <w:marBottom w:val="0"/>
          <w:divBdr>
            <w:top w:val="none" w:sz="0" w:space="0" w:color="auto"/>
            <w:left w:val="none" w:sz="0" w:space="0" w:color="auto"/>
            <w:bottom w:val="none" w:sz="0" w:space="0" w:color="auto"/>
            <w:right w:val="none" w:sz="0" w:space="0" w:color="auto"/>
          </w:divBdr>
        </w:div>
      </w:divsChild>
    </w:div>
    <w:div w:id="1188982251">
      <w:bodyDiv w:val="1"/>
      <w:marLeft w:val="0"/>
      <w:marRight w:val="0"/>
      <w:marTop w:val="0"/>
      <w:marBottom w:val="0"/>
      <w:divBdr>
        <w:top w:val="none" w:sz="0" w:space="0" w:color="auto"/>
        <w:left w:val="none" w:sz="0" w:space="0" w:color="auto"/>
        <w:bottom w:val="none" w:sz="0" w:space="0" w:color="auto"/>
        <w:right w:val="none" w:sz="0" w:space="0" w:color="auto"/>
      </w:divBdr>
    </w:div>
    <w:div w:id="1215965807">
      <w:bodyDiv w:val="1"/>
      <w:marLeft w:val="0"/>
      <w:marRight w:val="0"/>
      <w:marTop w:val="0"/>
      <w:marBottom w:val="0"/>
      <w:divBdr>
        <w:top w:val="none" w:sz="0" w:space="0" w:color="auto"/>
        <w:left w:val="none" w:sz="0" w:space="0" w:color="auto"/>
        <w:bottom w:val="none" w:sz="0" w:space="0" w:color="auto"/>
        <w:right w:val="none" w:sz="0" w:space="0" w:color="auto"/>
      </w:divBdr>
    </w:div>
    <w:div w:id="1220628827">
      <w:bodyDiv w:val="1"/>
      <w:marLeft w:val="0"/>
      <w:marRight w:val="0"/>
      <w:marTop w:val="0"/>
      <w:marBottom w:val="0"/>
      <w:divBdr>
        <w:top w:val="none" w:sz="0" w:space="0" w:color="auto"/>
        <w:left w:val="none" w:sz="0" w:space="0" w:color="auto"/>
        <w:bottom w:val="none" w:sz="0" w:space="0" w:color="auto"/>
        <w:right w:val="none" w:sz="0" w:space="0" w:color="auto"/>
      </w:divBdr>
    </w:div>
    <w:div w:id="1237395316">
      <w:bodyDiv w:val="1"/>
      <w:marLeft w:val="0"/>
      <w:marRight w:val="0"/>
      <w:marTop w:val="0"/>
      <w:marBottom w:val="0"/>
      <w:divBdr>
        <w:top w:val="none" w:sz="0" w:space="0" w:color="auto"/>
        <w:left w:val="none" w:sz="0" w:space="0" w:color="auto"/>
        <w:bottom w:val="none" w:sz="0" w:space="0" w:color="auto"/>
        <w:right w:val="none" w:sz="0" w:space="0" w:color="auto"/>
      </w:divBdr>
    </w:div>
    <w:div w:id="1265914719">
      <w:bodyDiv w:val="1"/>
      <w:marLeft w:val="0"/>
      <w:marRight w:val="0"/>
      <w:marTop w:val="0"/>
      <w:marBottom w:val="0"/>
      <w:divBdr>
        <w:top w:val="none" w:sz="0" w:space="0" w:color="auto"/>
        <w:left w:val="none" w:sz="0" w:space="0" w:color="auto"/>
        <w:bottom w:val="none" w:sz="0" w:space="0" w:color="auto"/>
        <w:right w:val="none" w:sz="0" w:space="0" w:color="auto"/>
      </w:divBdr>
    </w:div>
    <w:div w:id="1273709421">
      <w:bodyDiv w:val="1"/>
      <w:marLeft w:val="0"/>
      <w:marRight w:val="0"/>
      <w:marTop w:val="0"/>
      <w:marBottom w:val="0"/>
      <w:divBdr>
        <w:top w:val="none" w:sz="0" w:space="0" w:color="auto"/>
        <w:left w:val="none" w:sz="0" w:space="0" w:color="auto"/>
        <w:bottom w:val="none" w:sz="0" w:space="0" w:color="auto"/>
        <w:right w:val="none" w:sz="0" w:space="0" w:color="auto"/>
      </w:divBdr>
      <w:divsChild>
        <w:div w:id="430710117">
          <w:marLeft w:val="0"/>
          <w:marRight w:val="0"/>
          <w:marTop w:val="0"/>
          <w:marBottom w:val="0"/>
          <w:divBdr>
            <w:top w:val="none" w:sz="0" w:space="0" w:color="auto"/>
            <w:left w:val="none" w:sz="0" w:space="0" w:color="auto"/>
            <w:bottom w:val="none" w:sz="0" w:space="0" w:color="auto"/>
            <w:right w:val="none" w:sz="0" w:space="0" w:color="auto"/>
          </w:divBdr>
        </w:div>
      </w:divsChild>
    </w:div>
    <w:div w:id="1281646888">
      <w:bodyDiv w:val="1"/>
      <w:marLeft w:val="0"/>
      <w:marRight w:val="0"/>
      <w:marTop w:val="0"/>
      <w:marBottom w:val="0"/>
      <w:divBdr>
        <w:top w:val="none" w:sz="0" w:space="0" w:color="auto"/>
        <w:left w:val="none" w:sz="0" w:space="0" w:color="auto"/>
        <w:bottom w:val="none" w:sz="0" w:space="0" w:color="auto"/>
        <w:right w:val="none" w:sz="0" w:space="0" w:color="auto"/>
      </w:divBdr>
    </w:div>
    <w:div w:id="1327173330">
      <w:bodyDiv w:val="1"/>
      <w:marLeft w:val="0"/>
      <w:marRight w:val="0"/>
      <w:marTop w:val="0"/>
      <w:marBottom w:val="0"/>
      <w:divBdr>
        <w:top w:val="none" w:sz="0" w:space="0" w:color="auto"/>
        <w:left w:val="none" w:sz="0" w:space="0" w:color="auto"/>
        <w:bottom w:val="none" w:sz="0" w:space="0" w:color="auto"/>
        <w:right w:val="none" w:sz="0" w:space="0" w:color="auto"/>
      </w:divBdr>
    </w:div>
    <w:div w:id="1492142328">
      <w:bodyDiv w:val="1"/>
      <w:marLeft w:val="0"/>
      <w:marRight w:val="0"/>
      <w:marTop w:val="0"/>
      <w:marBottom w:val="0"/>
      <w:divBdr>
        <w:top w:val="none" w:sz="0" w:space="0" w:color="auto"/>
        <w:left w:val="none" w:sz="0" w:space="0" w:color="auto"/>
        <w:bottom w:val="none" w:sz="0" w:space="0" w:color="auto"/>
        <w:right w:val="none" w:sz="0" w:space="0" w:color="auto"/>
      </w:divBdr>
      <w:divsChild>
        <w:div w:id="5600894">
          <w:marLeft w:val="0"/>
          <w:marRight w:val="0"/>
          <w:marTop w:val="0"/>
          <w:marBottom w:val="0"/>
          <w:divBdr>
            <w:top w:val="none" w:sz="0" w:space="0" w:color="auto"/>
            <w:left w:val="none" w:sz="0" w:space="0" w:color="auto"/>
            <w:bottom w:val="none" w:sz="0" w:space="0" w:color="auto"/>
            <w:right w:val="none" w:sz="0" w:space="0" w:color="auto"/>
          </w:divBdr>
        </w:div>
      </w:divsChild>
    </w:div>
    <w:div w:id="1509641685">
      <w:bodyDiv w:val="1"/>
      <w:marLeft w:val="0"/>
      <w:marRight w:val="0"/>
      <w:marTop w:val="0"/>
      <w:marBottom w:val="0"/>
      <w:divBdr>
        <w:top w:val="none" w:sz="0" w:space="0" w:color="auto"/>
        <w:left w:val="none" w:sz="0" w:space="0" w:color="auto"/>
        <w:bottom w:val="none" w:sz="0" w:space="0" w:color="auto"/>
        <w:right w:val="none" w:sz="0" w:space="0" w:color="auto"/>
      </w:divBdr>
      <w:divsChild>
        <w:div w:id="1038504701">
          <w:marLeft w:val="0"/>
          <w:marRight w:val="0"/>
          <w:marTop w:val="0"/>
          <w:marBottom w:val="0"/>
          <w:divBdr>
            <w:top w:val="none" w:sz="0" w:space="0" w:color="auto"/>
            <w:left w:val="none" w:sz="0" w:space="0" w:color="auto"/>
            <w:bottom w:val="none" w:sz="0" w:space="0" w:color="auto"/>
            <w:right w:val="none" w:sz="0" w:space="0" w:color="auto"/>
          </w:divBdr>
        </w:div>
      </w:divsChild>
    </w:div>
    <w:div w:id="1545750680">
      <w:bodyDiv w:val="1"/>
      <w:marLeft w:val="0"/>
      <w:marRight w:val="0"/>
      <w:marTop w:val="0"/>
      <w:marBottom w:val="0"/>
      <w:divBdr>
        <w:top w:val="none" w:sz="0" w:space="0" w:color="auto"/>
        <w:left w:val="none" w:sz="0" w:space="0" w:color="auto"/>
        <w:bottom w:val="none" w:sz="0" w:space="0" w:color="auto"/>
        <w:right w:val="none" w:sz="0" w:space="0" w:color="auto"/>
      </w:divBdr>
    </w:div>
    <w:div w:id="1619099013">
      <w:bodyDiv w:val="1"/>
      <w:marLeft w:val="0"/>
      <w:marRight w:val="0"/>
      <w:marTop w:val="0"/>
      <w:marBottom w:val="0"/>
      <w:divBdr>
        <w:top w:val="none" w:sz="0" w:space="0" w:color="auto"/>
        <w:left w:val="none" w:sz="0" w:space="0" w:color="auto"/>
        <w:bottom w:val="none" w:sz="0" w:space="0" w:color="auto"/>
        <w:right w:val="none" w:sz="0" w:space="0" w:color="auto"/>
      </w:divBdr>
      <w:divsChild>
        <w:div w:id="2001107388">
          <w:marLeft w:val="0"/>
          <w:marRight w:val="0"/>
          <w:marTop w:val="0"/>
          <w:marBottom w:val="0"/>
          <w:divBdr>
            <w:top w:val="none" w:sz="0" w:space="0" w:color="auto"/>
            <w:left w:val="none" w:sz="0" w:space="0" w:color="auto"/>
            <w:bottom w:val="none" w:sz="0" w:space="0" w:color="auto"/>
            <w:right w:val="none" w:sz="0" w:space="0" w:color="auto"/>
          </w:divBdr>
        </w:div>
      </w:divsChild>
    </w:div>
    <w:div w:id="1628853399">
      <w:bodyDiv w:val="1"/>
      <w:marLeft w:val="0"/>
      <w:marRight w:val="0"/>
      <w:marTop w:val="0"/>
      <w:marBottom w:val="0"/>
      <w:divBdr>
        <w:top w:val="none" w:sz="0" w:space="0" w:color="auto"/>
        <w:left w:val="none" w:sz="0" w:space="0" w:color="auto"/>
        <w:bottom w:val="none" w:sz="0" w:space="0" w:color="auto"/>
        <w:right w:val="none" w:sz="0" w:space="0" w:color="auto"/>
      </w:divBdr>
    </w:div>
    <w:div w:id="1637682010">
      <w:bodyDiv w:val="1"/>
      <w:marLeft w:val="0"/>
      <w:marRight w:val="0"/>
      <w:marTop w:val="0"/>
      <w:marBottom w:val="0"/>
      <w:divBdr>
        <w:top w:val="none" w:sz="0" w:space="0" w:color="auto"/>
        <w:left w:val="none" w:sz="0" w:space="0" w:color="auto"/>
        <w:bottom w:val="none" w:sz="0" w:space="0" w:color="auto"/>
        <w:right w:val="none" w:sz="0" w:space="0" w:color="auto"/>
      </w:divBdr>
      <w:divsChild>
        <w:div w:id="374164898">
          <w:marLeft w:val="0"/>
          <w:marRight w:val="0"/>
          <w:marTop w:val="0"/>
          <w:marBottom w:val="0"/>
          <w:divBdr>
            <w:top w:val="none" w:sz="0" w:space="0" w:color="auto"/>
            <w:left w:val="none" w:sz="0" w:space="0" w:color="auto"/>
            <w:bottom w:val="none" w:sz="0" w:space="0" w:color="auto"/>
            <w:right w:val="none" w:sz="0" w:space="0" w:color="auto"/>
          </w:divBdr>
        </w:div>
      </w:divsChild>
    </w:div>
    <w:div w:id="1654332708">
      <w:bodyDiv w:val="1"/>
      <w:marLeft w:val="0"/>
      <w:marRight w:val="0"/>
      <w:marTop w:val="0"/>
      <w:marBottom w:val="0"/>
      <w:divBdr>
        <w:top w:val="none" w:sz="0" w:space="0" w:color="auto"/>
        <w:left w:val="none" w:sz="0" w:space="0" w:color="auto"/>
        <w:bottom w:val="none" w:sz="0" w:space="0" w:color="auto"/>
        <w:right w:val="none" w:sz="0" w:space="0" w:color="auto"/>
      </w:divBdr>
    </w:div>
    <w:div w:id="1703165982">
      <w:bodyDiv w:val="1"/>
      <w:marLeft w:val="0"/>
      <w:marRight w:val="0"/>
      <w:marTop w:val="0"/>
      <w:marBottom w:val="0"/>
      <w:divBdr>
        <w:top w:val="none" w:sz="0" w:space="0" w:color="auto"/>
        <w:left w:val="none" w:sz="0" w:space="0" w:color="auto"/>
        <w:bottom w:val="none" w:sz="0" w:space="0" w:color="auto"/>
        <w:right w:val="none" w:sz="0" w:space="0" w:color="auto"/>
      </w:divBdr>
    </w:div>
    <w:div w:id="1726178922">
      <w:bodyDiv w:val="1"/>
      <w:marLeft w:val="0"/>
      <w:marRight w:val="0"/>
      <w:marTop w:val="0"/>
      <w:marBottom w:val="0"/>
      <w:divBdr>
        <w:top w:val="none" w:sz="0" w:space="0" w:color="auto"/>
        <w:left w:val="none" w:sz="0" w:space="0" w:color="auto"/>
        <w:bottom w:val="none" w:sz="0" w:space="0" w:color="auto"/>
        <w:right w:val="none" w:sz="0" w:space="0" w:color="auto"/>
      </w:divBdr>
    </w:div>
    <w:div w:id="1857648414">
      <w:bodyDiv w:val="1"/>
      <w:marLeft w:val="0"/>
      <w:marRight w:val="0"/>
      <w:marTop w:val="0"/>
      <w:marBottom w:val="0"/>
      <w:divBdr>
        <w:top w:val="none" w:sz="0" w:space="0" w:color="auto"/>
        <w:left w:val="none" w:sz="0" w:space="0" w:color="auto"/>
        <w:bottom w:val="none" w:sz="0" w:space="0" w:color="auto"/>
        <w:right w:val="none" w:sz="0" w:space="0" w:color="auto"/>
      </w:divBdr>
      <w:divsChild>
        <w:div w:id="1125200849">
          <w:marLeft w:val="0"/>
          <w:marRight w:val="0"/>
          <w:marTop w:val="0"/>
          <w:marBottom w:val="0"/>
          <w:divBdr>
            <w:top w:val="none" w:sz="0" w:space="0" w:color="auto"/>
            <w:left w:val="none" w:sz="0" w:space="0" w:color="auto"/>
            <w:bottom w:val="none" w:sz="0" w:space="0" w:color="auto"/>
            <w:right w:val="none" w:sz="0" w:space="0" w:color="auto"/>
          </w:divBdr>
        </w:div>
      </w:divsChild>
    </w:div>
    <w:div w:id="1879775784">
      <w:bodyDiv w:val="1"/>
      <w:marLeft w:val="0"/>
      <w:marRight w:val="0"/>
      <w:marTop w:val="0"/>
      <w:marBottom w:val="0"/>
      <w:divBdr>
        <w:top w:val="none" w:sz="0" w:space="0" w:color="auto"/>
        <w:left w:val="none" w:sz="0" w:space="0" w:color="auto"/>
        <w:bottom w:val="none" w:sz="0" w:space="0" w:color="auto"/>
        <w:right w:val="none" w:sz="0" w:space="0" w:color="auto"/>
      </w:divBdr>
      <w:divsChild>
        <w:div w:id="993990977">
          <w:marLeft w:val="0"/>
          <w:marRight w:val="0"/>
          <w:marTop w:val="0"/>
          <w:marBottom w:val="0"/>
          <w:divBdr>
            <w:top w:val="none" w:sz="0" w:space="0" w:color="auto"/>
            <w:left w:val="none" w:sz="0" w:space="0" w:color="auto"/>
            <w:bottom w:val="none" w:sz="0" w:space="0" w:color="auto"/>
            <w:right w:val="none" w:sz="0" w:space="0" w:color="auto"/>
          </w:divBdr>
        </w:div>
      </w:divsChild>
    </w:div>
    <w:div w:id="1907106859">
      <w:bodyDiv w:val="1"/>
      <w:marLeft w:val="0"/>
      <w:marRight w:val="0"/>
      <w:marTop w:val="0"/>
      <w:marBottom w:val="0"/>
      <w:divBdr>
        <w:top w:val="none" w:sz="0" w:space="0" w:color="auto"/>
        <w:left w:val="none" w:sz="0" w:space="0" w:color="auto"/>
        <w:bottom w:val="none" w:sz="0" w:space="0" w:color="auto"/>
        <w:right w:val="none" w:sz="0" w:space="0" w:color="auto"/>
      </w:divBdr>
      <w:divsChild>
        <w:div w:id="2131775827">
          <w:marLeft w:val="0"/>
          <w:marRight w:val="0"/>
          <w:marTop w:val="0"/>
          <w:marBottom w:val="0"/>
          <w:divBdr>
            <w:top w:val="none" w:sz="0" w:space="0" w:color="auto"/>
            <w:left w:val="none" w:sz="0" w:space="0" w:color="auto"/>
            <w:bottom w:val="none" w:sz="0" w:space="0" w:color="auto"/>
            <w:right w:val="none" w:sz="0" w:space="0" w:color="auto"/>
          </w:divBdr>
        </w:div>
      </w:divsChild>
    </w:div>
    <w:div w:id="2016615344">
      <w:bodyDiv w:val="1"/>
      <w:marLeft w:val="0"/>
      <w:marRight w:val="0"/>
      <w:marTop w:val="0"/>
      <w:marBottom w:val="0"/>
      <w:divBdr>
        <w:top w:val="none" w:sz="0" w:space="0" w:color="auto"/>
        <w:left w:val="none" w:sz="0" w:space="0" w:color="auto"/>
        <w:bottom w:val="none" w:sz="0" w:space="0" w:color="auto"/>
        <w:right w:val="none" w:sz="0" w:space="0" w:color="auto"/>
      </w:divBdr>
    </w:div>
    <w:div w:id="2018655562">
      <w:bodyDiv w:val="1"/>
      <w:marLeft w:val="0"/>
      <w:marRight w:val="0"/>
      <w:marTop w:val="0"/>
      <w:marBottom w:val="0"/>
      <w:divBdr>
        <w:top w:val="none" w:sz="0" w:space="0" w:color="auto"/>
        <w:left w:val="none" w:sz="0" w:space="0" w:color="auto"/>
        <w:bottom w:val="none" w:sz="0" w:space="0" w:color="auto"/>
        <w:right w:val="none" w:sz="0" w:space="0" w:color="auto"/>
      </w:divBdr>
    </w:div>
    <w:div w:id="2033334056">
      <w:bodyDiv w:val="1"/>
      <w:marLeft w:val="0"/>
      <w:marRight w:val="0"/>
      <w:marTop w:val="0"/>
      <w:marBottom w:val="0"/>
      <w:divBdr>
        <w:top w:val="none" w:sz="0" w:space="0" w:color="auto"/>
        <w:left w:val="none" w:sz="0" w:space="0" w:color="auto"/>
        <w:bottom w:val="none" w:sz="0" w:space="0" w:color="auto"/>
        <w:right w:val="none" w:sz="0" w:space="0" w:color="auto"/>
      </w:divBdr>
      <w:divsChild>
        <w:div w:id="250092796">
          <w:marLeft w:val="0"/>
          <w:marRight w:val="0"/>
          <w:marTop w:val="0"/>
          <w:marBottom w:val="0"/>
          <w:divBdr>
            <w:top w:val="none" w:sz="0" w:space="0" w:color="auto"/>
            <w:left w:val="none" w:sz="0" w:space="0" w:color="auto"/>
            <w:bottom w:val="none" w:sz="0" w:space="0" w:color="auto"/>
            <w:right w:val="none" w:sz="0" w:space="0" w:color="auto"/>
          </w:divBdr>
        </w:div>
      </w:divsChild>
    </w:div>
    <w:div w:id="2069646209">
      <w:bodyDiv w:val="1"/>
      <w:marLeft w:val="45"/>
      <w:marRight w:val="45"/>
      <w:marTop w:val="45"/>
      <w:marBottom w:val="45"/>
      <w:divBdr>
        <w:top w:val="none" w:sz="0" w:space="0" w:color="auto"/>
        <w:left w:val="none" w:sz="0" w:space="0" w:color="auto"/>
        <w:bottom w:val="none" w:sz="0" w:space="0" w:color="auto"/>
        <w:right w:val="none" w:sz="0" w:space="0" w:color="auto"/>
      </w:divBdr>
      <w:divsChild>
        <w:div w:id="144707054">
          <w:marLeft w:val="0"/>
          <w:marRight w:val="0"/>
          <w:marTop w:val="0"/>
          <w:marBottom w:val="75"/>
          <w:divBdr>
            <w:top w:val="none" w:sz="0" w:space="0" w:color="auto"/>
            <w:left w:val="none" w:sz="0" w:space="0" w:color="auto"/>
            <w:bottom w:val="none" w:sz="0" w:space="0" w:color="auto"/>
            <w:right w:val="none" w:sz="0" w:space="0" w:color="auto"/>
          </w:divBdr>
        </w:div>
      </w:divsChild>
    </w:div>
    <w:div w:id="2092577804">
      <w:bodyDiv w:val="1"/>
      <w:marLeft w:val="0"/>
      <w:marRight w:val="0"/>
      <w:marTop w:val="0"/>
      <w:marBottom w:val="0"/>
      <w:divBdr>
        <w:top w:val="none" w:sz="0" w:space="0" w:color="auto"/>
        <w:left w:val="none" w:sz="0" w:space="0" w:color="auto"/>
        <w:bottom w:val="none" w:sz="0" w:space="0" w:color="auto"/>
        <w:right w:val="none" w:sz="0" w:space="0" w:color="auto"/>
      </w:divBdr>
      <w:divsChild>
        <w:div w:id="763569551">
          <w:marLeft w:val="0"/>
          <w:marRight w:val="0"/>
          <w:marTop w:val="0"/>
          <w:marBottom w:val="0"/>
          <w:divBdr>
            <w:top w:val="none" w:sz="0" w:space="0" w:color="auto"/>
            <w:left w:val="none" w:sz="0" w:space="0" w:color="auto"/>
            <w:bottom w:val="none" w:sz="0" w:space="0" w:color="auto"/>
            <w:right w:val="none" w:sz="0" w:space="0" w:color="auto"/>
          </w:divBdr>
        </w:div>
      </w:divsChild>
    </w:div>
    <w:div w:id="2097285617">
      <w:bodyDiv w:val="1"/>
      <w:marLeft w:val="0"/>
      <w:marRight w:val="0"/>
      <w:marTop w:val="0"/>
      <w:marBottom w:val="0"/>
      <w:divBdr>
        <w:top w:val="none" w:sz="0" w:space="0" w:color="auto"/>
        <w:left w:val="none" w:sz="0" w:space="0" w:color="auto"/>
        <w:bottom w:val="none" w:sz="0" w:space="0" w:color="auto"/>
        <w:right w:val="none" w:sz="0" w:space="0" w:color="auto"/>
      </w:divBdr>
      <w:divsChild>
        <w:div w:id="673656021">
          <w:marLeft w:val="0"/>
          <w:marRight w:val="0"/>
          <w:marTop w:val="0"/>
          <w:marBottom w:val="0"/>
          <w:divBdr>
            <w:top w:val="none" w:sz="0" w:space="0" w:color="auto"/>
            <w:left w:val="none" w:sz="0" w:space="0" w:color="auto"/>
            <w:bottom w:val="none" w:sz="0" w:space="0" w:color="auto"/>
            <w:right w:val="none" w:sz="0" w:space="0" w:color="auto"/>
          </w:divBdr>
        </w:div>
      </w:divsChild>
    </w:div>
    <w:div w:id="2105802883">
      <w:bodyDiv w:val="1"/>
      <w:marLeft w:val="0"/>
      <w:marRight w:val="0"/>
      <w:marTop w:val="0"/>
      <w:marBottom w:val="0"/>
      <w:divBdr>
        <w:top w:val="none" w:sz="0" w:space="0" w:color="auto"/>
        <w:left w:val="none" w:sz="0" w:space="0" w:color="auto"/>
        <w:bottom w:val="none" w:sz="0" w:space="0" w:color="auto"/>
        <w:right w:val="none" w:sz="0" w:space="0" w:color="auto"/>
      </w:divBdr>
    </w:div>
    <w:div w:id="2113667380">
      <w:bodyDiv w:val="1"/>
      <w:marLeft w:val="0"/>
      <w:marRight w:val="0"/>
      <w:marTop w:val="0"/>
      <w:marBottom w:val="0"/>
      <w:divBdr>
        <w:top w:val="none" w:sz="0" w:space="0" w:color="auto"/>
        <w:left w:val="none" w:sz="0" w:space="0" w:color="auto"/>
        <w:bottom w:val="none" w:sz="0" w:space="0" w:color="auto"/>
        <w:right w:val="none" w:sz="0" w:space="0" w:color="auto"/>
      </w:divBdr>
      <w:divsChild>
        <w:div w:id="626081256">
          <w:marLeft w:val="0"/>
          <w:marRight w:val="0"/>
          <w:marTop w:val="0"/>
          <w:marBottom w:val="0"/>
          <w:divBdr>
            <w:top w:val="none" w:sz="0" w:space="0" w:color="auto"/>
            <w:left w:val="none" w:sz="0" w:space="0" w:color="auto"/>
            <w:bottom w:val="none" w:sz="0" w:space="0" w:color="auto"/>
            <w:right w:val="none" w:sz="0" w:space="0" w:color="auto"/>
          </w:divBdr>
        </w:div>
      </w:divsChild>
    </w:div>
    <w:div w:id="2130583689">
      <w:bodyDiv w:val="1"/>
      <w:marLeft w:val="0"/>
      <w:marRight w:val="0"/>
      <w:marTop w:val="0"/>
      <w:marBottom w:val="0"/>
      <w:divBdr>
        <w:top w:val="none" w:sz="0" w:space="0" w:color="auto"/>
        <w:left w:val="none" w:sz="0" w:space="0" w:color="auto"/>
        <w:bottom w:val="none" w:sz="0" w:space="0" w:color="auto"/>
        <w:right w:val="none" w:sz="0" w:space="0" w:color="auto"/>
      </w:divBdr>
      <w:divsChild>
        <w:div w:id="1073819961">
          <w:marLeft w:val="0"/>
          <w:marRight w:val="0"/>
          <w:marTop w:val="0"/>
          <w:marBottom w:val="0"/>
          <w:divBdr>
            <w:top w:val="none" w:sz="0" w:space="0" w:color="auto"/>
            <w:left w:val="none" w:sz="0" w:space="0" w:color="auto"/>
            <w:bottom w:val="none" w:sz="0" w:space="0" w:color="auto"/>
            <w:right w:val="none" w:sz="0" w:space="0" w:color="auto"/>
          </w:divBdr>
        </w:div>
      </w:divsChild>
    </w:div>
    <w:div w:id="2141992232">
      <w:bodyDiv w:val="1"/>
      <w:marLeft w:val="0"/>
      <w:marRight w:val="0"/>
      <w:marTop w:val="0"/>
      <w:marBottom w:val="0"/>
      <w:divBdr>
        <w:top w:val="none" w:sz="0" w:space="0" w:color="auto"/>
        <w:left w:val="none" w:sz="0" w:space="0" w:color="auto"/>
        <w:bottom w:val="none" w:sz="0" w:space="0" w:color="auto"/>
        <w:right w:val="none" w:sz="0" w:space="0" w:color="auto"/>
      </w:divBdr>
      <w:divsChild>
        <w:div w:id="16933343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emf"/><Relationship Id="rId50" Type="http://schemas.openxmlformats.org/officeDocument/2006/relationships/image" Target="media/image34.emf"/><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8/08/relationships/commentsExtensible" Target="commentsExtensible.xml"/><Relationship Id="rId29" Type="http://schemas.openxmlformats.org/officeDocument/2006/relationships/image" Target="media/image13.png"/><Relationship Id="rId11" Type="http://schemas.openxmlformats.org/officeDocument/2006/relationships/hyperlink" Target="http://www.opengis.net/doc/is/IndoorGML/"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emf"/><Relationship Id="rId53" Type="http://schemas.openxmlformats.org/officeDocument/2006/relationships/image" Target="media/image37.emf"/><Relationship Id="rId58" Type="http://schemas.openxmlformats.org/officeDocument/2006/relationships/image" Target="media/image42.emf"/><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5.emf"/><Relationship Id="rId19" Type="http://schemas.openxmlformats.org/officeDocument/2006/relationships/image" Target="media/image3.png"/><Relationship Id="rId14" Type="http://schemas.microsoft.com/office/2011/relationships/commentsExtended" Target="commentsExtended.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emf"/><Relationship Id="rId56" Type="http://schemas.openxmlformats.org/officeDocument/2006/relationships/image" Target="media/image40.emf"/><Relationship Id="rId64" Type="http://schemas.openxmlformats.org/officeDocument/2006/relationships/hyperlink" Target="https://doi.org/10.1007/3-540-51295-0_148" TargetMode="External"/><Relationship Id="rId8" Type="http://schemas.openxmlformats.org/officeDocument/2006/relationships/webSettings" Target="webSettings.xml"/><Relationship Id="rId51" Type="http://schemas.openxmlformats.org/officeDocument/2006/relationships/image" Target="media/image35.emf"/><Relationship Id="rId3" Type="http://schemas.openxmlformats.org/officeDocument/2006/relationships/customXml" Target="../customXml/item3.xml"/><Relationship Id="rId12" Type="http://schemas.openxmlformats.org/officeDocument/2006/relationships/hyperlink" Target="http://www.opengeospatial.org/legal/"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svg"/><Relationship Id="rId46" Type="http://schemas.openxmlformats.org/officeDocument/2006/relationships/image" Target="media/image30.emf"/><Relationship Id="rId59" Type="http://schemas.openxmlformats.org/officeDocument/2006/relationships/image" Target="media/image43.emf"/><Relationship Id="rId67" Type="http://schemas.microsoft.com/office/2011/relationships/people" Target="people.xml"/><Relationship Id="rId20" Type="http://schemas.openxmlformats.org/officeDocument/2006/relationships/image" Target="media/image4.sv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emf"/><Relationship Id="rId1" Type="http://schemas.openxmlformats.org/officeDocument/2006/relationships/customXml" Target="../customXml/item1.xml"/><Relationship Id="rId6" Type="http://schemas.openxmlformats.org/officeDocument/2006/relationships/styles" Target="styles.xml"/><Relationship Id="rId15" Type="http://schemas.microsoft.com/office/2016/09/relationships/commentsIds" Target="commentsIds.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emf"/><Relationship Id="rId57" Type="http://schemas.openxmlformats.org/officeDocument/2006/relationships/image" Target="media/image41.emf"/><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emf"/><Relationship Id="rId52" Type="http://schemas.openxmlformats.org/officeDocument/2006/relationships/image" Target="media/image36.emf"/><Relationship Id="rId60" Type="http://schemas.openxmlformats.org/officeDocument/2006/relationships/image" Target="media/image44.emf"/><Relationship Id="rId65"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comments" Target="comments.xml"/><Relationship Id="rId18" Type="http://schemas.openxmlformats.org/officeDocument/2006/relationships/image" Target="media/image2.png"/><Relationship Id="rId3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AE097834E3204D4197DAA393D96CB536" ma:contentTypeVersion="18" ma:contentTypeDescription="Create a new document." ma:contentTypeScope="" ma:versionID="fd447bfd04763a19dc320e67a4a6bbea">
  <xsd:schema xmlns:xsd="http://www.w3.org/2001/XMLSchema" xmlns:xs="http://www.w3.org/2001/XMLSchema" xmlns:p="http://schemas.microsoft.com/office/2006/metadata/properties" xmlns:ns3="a8c10f67-7462-41f1-a3ca-74ecb6136cde" xmlns:ns4="97124c86-64b2-48a1-9683-ffd536924e57" targetNamespace="http://schemas.microsoft.com/office/2006/metadata/properties" ma:root="true" ma:fieldsID="4247da2a8e06fa9d55a75a9231168838" ns3:_="" ns4:_="">
    <xsd:import namespace="a8c10f67-7462-41f1-a3ca-74ecb6136cde"/>
    <xsd:import namespace="97124c86-64b2-48a1-9683-ffd536924e57"/>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3:MediaServiceLocation" minOccurs="0"/>
                <xsd:element ref="ns4:SharedWithUsers" minOccurs="0"/>
                <xsd:element ref="ns4:SharedWithDetails" minOccurs="0"/>
                <xsd:element ref="ns4:SharingHintHash" minOccurs="0"/>
                <xsd:element ref="ns3:MediaServiceEventHashCode" minOccurs="0"/>
                <xsd:element ref="ns3:MediaServiceGenerationTime" minOccurs="0"/>
                <xsd:element ref="ns3:MediaServiceAutoKeyPoints" minOccurs="0"/>
                <xsd:element ref="ns3:MediaServiceKeyPoints" minOccurs="0"/>
                <xsd:element ref="ns3:MediaLengthInSeconds"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8c10f67-7462-41f1-a3ca-74ecb6136c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Location" ma:index="13" nillable="true" ma:displayName="MediaServiceLocation" ma:internalName="MediaServiceLocation"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7124c86-64b2-48a1-9683-ffd536924e57"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b:Source>
    <b:Tag>Con09</b:Tag>
    <b:SourceType>Report</b:SourceType>
    <b:Guid>{48F51548-0B6C-49D4-8F6F-5D56FB674CE8}</b:Guid>
    <b:Author>
      <b:Author>
        <b:NameList>
          <b:Person>
            <b:Last>OGC</b:Last>
          </b:Person>
        </b:NameList>
      </b:Author>
    </b:Author>
    <b:Title>The Specification Model – A Standard for Modular specifications</b:Title>
    <b:Year>2009</b:Year>
    <b:StandardNumber>OGC 08-131r3</b:StandardNumber>
    <b:Publisher>Open Geospatial Consortium</b:Publisher>
    <b:RefOrder>1</b:RefOrder>
  </b:Source>
  <b:Source>
    <b:Tag>Zla20</b:Tag>
    <b:SourceType>JournalArticle</b:SourceType>
    <b:Guid>{8C4E32A1-CF60-4468-BA8D-E60C027C60D2}</b:Guid>
    <b:Author>
      <b:Author>
        <b:NameList>
          <b:Person>
            <b:Last>Zlatanova</b:Last>
            <b:First>Sisi</b:First>
          </b:Person>
          <b:Person>
            <b:Last>Yan</b:Last>
            <b:First>Jinjin</b:First>
          </b:Person>
          <b:Person>
            <b:Last>Wang</b:Last>
            <b:First>Yijing</b:First>
          </b:Person>
          <b:Person>
            <b:Last>Diakité</b:Last>
            <b:First>Abdoulaye</b:First>
          </b:Person>
          <b:Person>
            <b:Last>Isikdag</b:Last>
            <b:First>Umit</b:First>
          </b:Person>
          <b:Person>
            <b:Last>Sithole</b:Last>
            <b:First>George</b:First>
          </b:Person>
          <b:Person>
            <b:Last>Barton</b:Last>
            <b:First>Jack</b:First>
          </b:Person>
        </b:NameList>
      </b:Author>
    </b:Author>
    <b:Title>Spaces in Spatial Science and Urban Applications—State of the Art Review</b:Title>
    <b:JournalName>ISPRS International Journal of Geo-Information</b:JournalName>
    <b:Year>2020</b:Year>
    <b:Pages>58</b:Pages>
    <b:Volume>9</b:Volume>
    <b:Issue>1</b:Issue>
    <b:RefOrder>2</b:RefOrder>
  </b:Source>
  <b:Source>
    <b:Tag>Pri10</b:Tag>
    <b:SourceType>InternetSite</b:SourceType>
    <b:Guid>{8A085CE6-2EEC-45A8-B3B3-605087B7C4CD}</b:Guid>
    <b:Title>About Wordnet</b:Title>
    <b:Year>2010</b:Year>
    <b:Author>
      <b:Author>
        <b:Corporate>Princeton University</b:Corporate>
      </b:Author>
    </b:Author>
    <b:Publisher>Princeton University</b:Publisher>
    <b:ProductionCompany>Princeton University</b:ProductionCompany>
    <b:YearAccessed>2020</b:YearAccessed>
    <b:MonthAccessed>02</b:MonthAccessed>
    <b:DayAccessed>06</b:DayAccessed>
    <b:URL>https://wordnet.princeton.edu/</b:URL>
    <b:RefOrder>3</b:RefOrder>
  </b:Source>
  <b:Source>
    <b:Tag>Yan19</b:Tag>
    <b:SourceType>JournalArticle</b:SourceType>
    <b:Guid>{D5C85CC6-3DA2-4D69-B684-A3A9E946C70F}</b:Guid>
    <b:Author>
      <b:Author>
        <b:NameList>
          <b:Person>
            <b:Last>Yan</b:Last>
            <b:First>Jinjin</b:First>
          </b:Person>
          <b:Person>
            <b:Last>Diakité</b:Last>
            <b:First>Abdoulaye</b:First>
            <b:Middle>A.</b:Middle>
          </b:Person>
          <b:Person>
            <b:Last>Zlatanova</b:Last>
            <b:First>Sisi</b:First>
          </b:Person>
        </b:NameList>
      </b:Author>
    </b:Author>
    <b:Title>A generic space definition framework to support seamless indoor/outdoor navigation systems</b:Title>
    <b:Year>2019</b:Year>
    <b:JournalName>Transactions in GIS</b:JournalName>
    <b:Pages>1273-1295</b:Pages>
    <b:Publisher>Wiley Online Library</b:Publisher>
    <b:Volume>23</b:Volume>
    <b:Issue>6</b:Issue>
    <b:RefOrder>4</b:RefOrder>
  </b:Source>
  <b:Source>
    <b:Tag>Mor89</b:Tag>
    <b:SourceType>InternetSite</b:SourceType>
    <b:Guid>{B0218E2F-29EE-4EA1-9C8A-DA074C708E6F}</b:Guid>
    <b:Author>
      <b:Author>
        <b:NameList>
          <b:Person>
            <b:Last>Morris</b:Last>
            <b:First>Sidney</b:First>
          </b:Person>
        </b:NameList>
      </b:Author>
    </b:Author>
    <b:Title>Topology Without Tears</b:Title>
    <b:InternetSiteTitle>Topology Without Tears Online Book</b:InternetSiteTitle>
    <b:Year>2019</b:Year>
    <b:URL>http://www.topologywithouttears.net/topbook.pdf</b:URL>
    <b:YearAccessed>2020</b:YearAccessed>
    <b:MonthAccessed>02</b:MonthAccessed>
    <b:DayAccessed>10</b:DayAccessed>
    <b:RefOrder>5</b:RefOrder>
  </b:Source>
  <b:Source>
    <b:Tag>ISO19</b:Tag>
    <b:SourceType>DocumentFromInternetSite</b:SourceType>
    <b:Guid>{683CE355-7179-4504-BC7B-F4FE32424908}</b:Guid>
    <b:Title>ISO 19107:2019, Geographic information - Spatial Schema</b:Title>
    <b:InternetSiteTitle>International Organization for Standardization</b:InternetSiteTitle>
    <b:Year>2019</b:Year>
    <b:URL>https://www.iso.org/standard/66175.html</b:URL>
    <b:Author>
      <b:Author>
        <b:NameList>
          <b:Person>
            <b:Last>ISO</b:Last>
          </b:Person>
        </b:NameList>
      </b:Author>
    </b:Author>
    <b:YearAccessed>2020</b:YearAccessed>
    <b:MonthAccessed>02</b:MonthAccessed>
    <b:DayAccessed>10</b:DayAccessed>
    <b:RefOrder>6</b:RefOrder>
  </b:Source>
  <b:Source>
    <b:Tag>Mun18</b:Tag>
    <b:SourceType>Book</b:SourceType>
    <b:Guid>{E534769B-0F1F-4426-9FAB-6BC0B18E730E}</b:Guid>
    <b:Title>Elements of algebraic topology</b:Title>
    <b:Year>2018</b:Year>
    <b:Author>
      <b:Author>
        <b:NameList>
          <b:Person>
            <b:Last>Munkres</b:Last>
            <b:First>James</b:First>
            <b:Middle>R</b:Middle>
          </b:Person>
        </b:NameList>
      </b:Author>
    </b:Author>
    <b:Publisher>CRC Press</b:Publisher>
    <b:RefOrder>7</b:RefOrder>
  </b:Source>
  <b:Source>
    <b:Tag>Lee04</b:Tag>
    <b:SourceType>JournalArticle</b:SourceType>
    <b:Guid>{416D2D57-286D-447C-AD38-95604E5887E2}</b:Guid>
    <b:Title>A spatial access-oriented implementation of a 3D GIS topological data model for urban entities</b:Title>
    <b:Year>2004</b:Year>
    <b:Author>
      <b:Author>
        <b:NameList>
          <b:Person>
            <b:Last>Lee</b:Last>
            <b:First>Jiyeong</b:First>
          </b:Person>
        </b:NameList>
      </b:Author>
    </b:Author>
    <b:JournalName>GeoInformatica</b:JournalName>
    <b:Pages>237-264</b:Pages>
    <b:RefOrder>8</b:RefOrder>
  </b:Source>
  <b:Source>
    <b:Tag>Dia18</b:Tag>
    <b:SourceType>JournalArticle</b:SourceType>
    <b:Guid>{D4001A38-1A80-4C95-B658-D5D1C75C6F38}</b:Guid>
    <b:Title>Spatial subdivision of complex indoor environments for 3D indoor navigation.</b:Title>
    <b:Year>2018</b:Year>
    <b:Author>
      <b:Author>
        <b:NameList>
          <b:Person>
            <b:Last>Diakité</b:Last>
            <b:First>Abdoulaye</b:First>
            <b:Middle>A., and Sisi Zlatanova</b:Middle>
          </b:Person>
        </b:NameList>
      </b:Author>
    </b:Author>
    <b:JournalName>International Journal of Geographical Information Science</b:JournalName>
    <b:Pages>213-235</b:Pages>
    <b:RefOrder>9</b:RefOrder>
  </b:Source>
  <b:Source>
    <b:Tag>ISO21</b:Tag>
    <b:SourceType>DocumentFromInternetSite</b:SourceType>
    <b:Guid>{F210BF1E-347F-465C-8471-64A131686128}</b:Guid>
    <b:Title>OmniClass - Table 13</b:Title>
    <b:Year>2021</b:Year>
    <b:Author>
      <b:Author>
        <b:NameList>
          <b:Person>
            <b:Last>OmniClass</b:Last>
          </b:Person>
        </b:NameList>
      </b:Author>
    </b:Author>
    <b:InternetSiteTitle>CSI Resource</b:InternetSiteTitle>
    <b:Month>Sept.</b:Month>
    <b:RefOrder>10</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_activity xmlns="a8c10f67-7462-41f1-a3ca-74ecb6136cde" xsi:nil="true"/>
  </documentManagement>
</p:properties>
</file>

<file path=customXml/itemProps1.xml><?xml version="1.0" encoding="utf-8"?>
<ds:datastoreItem xmlns:ds="http://schemas.openxmlformats.org/officeDocument/2006/customXml" ds:itemID="{1300F13F-CF68-482A-A9D8-5D035EAD68C3}">
  <ds:schemaRefs>
    <ds:schemaRef ds:uri="http://schemas.microsoft.com/sharepoint/v3/contenttype/forms"/>
  </ds:schemaRefs>
</ds:datastoreItem>
</file>

<file path=customXml/itemProps2.xml><?xml version="1.0" encoding="utf-8"?>
<ds:datastoreItem xmlns:ds="http://schemas.openxmlformats.org/officeDocument/2006/customXml" ds:itemID="{51A240DD-AD58-434C-B952-2A4BA12390F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8c10f67-7462-41f1-a3ca-74ecb6136cde"/>
    <ds:schemaRef ds:uri="97124c86-64b2-48a1-9683-ffd536924e5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5FD6851-9597-47A6-8990-92A3486F4AA6}">
  <ds:schemaRefs>
    <ds:schemaRef ds:uri="http://schemas.openxmlformats.org/officeDocument/2006/bibliography"/>
  </ds:schemaRefs>
</ds:datastoreItem>
</file>

<file path=customXml/itemProps4.xml><?xml version="1.0" encoding="utf-8"?>
<ds:datastoreItem xmlns:ds="http://schemas.openxmlformats.org/officeDocument/2006/customXml" ds:itemID="{0F0B2334-4CE5-472D-B263-0974A77A8D03}">
  <ds:schemaRefs>
    <ds:schemaRef ds:uri="http://schemas.microsoft.com/office/2006/metadata/properties"/>
    <ds:schemaRef ds:uri="http://schemas.microsoft.com/office/infopath/2007/PartnerControls"/>
    <ds:schemaRef ds:uri="a8c10f67-7462-41f1-a3ca-74ecb6136cde"/>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56</Pages>
  <Words>15530</Words>
  <Characters>88527</Characters>
  <Application>Microsoft Office Word</Application>
  <DocSecurity>0</DocSecurity>
  <Lines>737</Lines>
  <Paragraphs>207</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Open Geospatial Consortium</vt:lpstr>
      <vt:lpstr>Open Geospatial Consortium</vt:lpstr>
    </vt:vector>
  </TitlesOfParts>
  <Company>OGC</Company>
  <LinksUpToDate>false</LinksUpToDate>
  <CharactersWithSpaces>103850</CharactersWithSpaces>
  <SharedDoc>false</SharedDoc>
  <HLinks>
    <vt:vector size="24" baseType="variant">
      <vt:variant>
        <vt:i4>2097207</vt:i4>
      </vt:variant>
      <vt:variant>
        <vt:i4>9</vt:i4>
      </vt:variant>
      <vt:variant>
        <vt:i4>0</vt:i4>
      </vt:variant>
      <vt:variant>
        <vt:i4>5</vt:i4>
      </vt:variant>
      <vt:variant>
        <vt:lpwstr>http://opengis.net/spec/WCS/2.0/core/exception</vt:lpwstr>
      </vt:variant>
      <vt:variant>
        <vt:lpwstr/>
      </vt:variant>
      <vt:variant>
        <vt:i4>1310803</vt:i4>
      </vt:variant>
      <vt:variant>
        <vt:i4>3</vt:i4>
      </vt:variant>
      <vt:variant>
        <vt:i4>0</vt:i4>
      </vt:variant>
      <vt:variant>
        <vt:i4>5</vt:i4>
      </vt:variant>
      <vt:variant>
        <vt:lpwstr>http://www.opengeospatial.org/legal/</vt:lpwstr>
      </vt:variant>
      <vt:variant>
        <vt:lpwstr/>
      </vt:variant>
      <vt:variant>
        <vt:i4>1572887</vt:i4>
      </vt:variant>
      <vt:variant>
        <vt:i4>0</vt:i4>
      </vt:variant>
      <vt:variant>
        <vt:i4>0</vt:i4>
      </vt:variant>
      <vt:variant>
        <vt:i4>5</vt:i4>
      </vt:variant>
      <vt:variant>
        <vt:lpwstr>http://www.opengis.net/doc/template/standard/1.0</vt:lpwstr>
      </vt:variant>
      <vt:variant>
        <vt:lpwstr/>
      </vt:variant>
      <vt:variant>
        <vt:i4>3342371</vt:i4>
      </vt:variant>
      <vt:variant>
        <vt:i4>0</vt:i4>
      </vt:variant>
      <vt:variant>
        <vt:i4>0</vt:i4>
      </vt:variant>
      <vt:variant>
        <vt:i4>5</vt:i4>
      </vt:variant>
      <vt:variant>
        <vt:lpwstr>http://www.opengeospatial.org/cite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 Geospatial Consortium</dc:title>
  <dc:subject>OGC Standards document template</dc:subject>
  <dc:creator>Scott Simmons</dc:creator>
  <cp:lastModifiedBy>Taehoon KIM</cp:lastModifiedBy>
  <cp:revision>6</cp:revision>
  <cp:lastPrinted>2024-03-04T05:42:00Z</cp:lastPrinted>
  <dcterms:created xsi:type="dcterms:W3CDTF">2024-09-19T19:21:00Z</dcterms:created>
  <dcterms:modified xsi:type="dcterms:W3CDTF">2024-09-19T21:08:00Z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0x010100AE097834E3204D4197DAA393D96CB536</vt:lpwstr>
  </property>
  <property fmtid="{D5CDD505-2E9C-101B-9397-08002B2CF9AE}" pid="3" name="MSIP_Label_ddc55989-3c9e-4466-8514-eac6f80f6373_Enabled">
    <vt:lpwstr>true</vt:lpwstr>
  </property>
  <property fmtid="{D5CDD505-2E9C-101B-9397-08002B2CF9AE}" pid="4" name="MSIP_Label_ddc55989-3c9e-4466-8514-eac6f80f6373_SetDate">
    <vt:lpwstr>2024-09-19T14:40:14Z</vt:lpwstr>
  </property>
  <property fmtid="{D5CDD505-2E9C-101B-9397-08002B2CF9AE}" pid="5" name="MSIP_Label_ddc55989-3c9e-4466-8514-eac6f80f6373_Method">
    <vt:lpwstr>Privileged</vt:lpwstr>
  </property>
  <property fmtid="{D5CDD505-2E9C-101B-9397-08002B2CF9AE}" pid="6" name="MSIP_Label_ddc55989-3c9e-4466-8514-eac6f80f6373_Name">
    <vt:lpwstr>ddc55989-3c9e-4466-8514-eac6f80f6373</vt:lpwstr>
  </property>
  <property fmtid="{D5CDD505-2E9C-101B-9397-08002B2CF9AE}" pid="7" name="MSIP_Label_ddc55989-3c9e-4466-8514-eac6f80f6373_SiteId">
    <vt:lpwstr>18a7fec8-652f-409b-8369-272d9ce80620</vt:lpwstr>
  </property>
  <property fmtid="{D5CDD505-2E9C-101B-9397-08002B2CF9AE}" pid="8" name="MSIP_Label_ddc55989-3c9e-4466-8514-eac6f80f6373_ActionId">
    <vt:lpwstr>c9cfb545-9f9d-4f82-9d99-7ee4db47e35b</vt:lpwstr>
  </property>
  <property fmtid="{D5CDD505-2E9C-101B-9397-08002B2CF9AE}" pid="9" name="MSIP_Label_ddc55989-3c9e-4466-8514-eac6f80f6373_ContentBits">
    <vt:lpwstr>0</vt:lpwstr>
  </property>
</Properties>
</file>